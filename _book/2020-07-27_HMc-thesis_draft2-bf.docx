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72F9A" w14:textId="77777777" w:rsidR="00F77BDD" w:rsidRDefault="006D238B" w:rsidP="006D238B">
      <w:pPr>
        <w:pStyle w:val="Heading2"/>
      </w:pPr>
      <w:bookmarkStart w:id="0" w:name="introduction-background"/>
      <w:bookmarkStart w:id="1" w:name="_Toc46783694"/>
      <w:r>
        <w:t>Introduction &amp; background</w:t>
      </w:r>
      <w:bookmarkEnd w:id="0"/>
      <w:bookmarkEnd w:id="1"/>
    </w:p>
    <w:p w14:paraId="126A1C83" w14:textId="77777777" w:rsidR="00F77BDD" w:rsidRDefault="006D238B">
      <w:pPr>
        <w:pStyle w:val="Heading3"/>
      </w:pPr>
      <w:bookmarkStart w:id="2" w:name="X950a60ad65bf96ca879ca6f7ac714147c4499d1"/>
      <w:bookmarkStart w:id="3" w:name="_Toc46783695"/>
      <w:r>
        <w:t>Forested source water supplies and drinking water treatment</w:t>
      </w:r>
      <w:bookmarkEnd w:id="2"/>
      <w:bookmarkEnd w:id="3"/>
    </w:p>
    <w:p w14:paraId="0BD497D9" w14:textId="77777777" w:rsidR="00F77BDD" w:rsidRDefault="006D238B">
      <w:r>
        <w:t xml:space="preserve">Surface water is the primary source of drinking water for over 85% of the Canadian population and in the province of British Columbia, approximately 80% of drinking water originates from forested headwaters (Pike et al. </w:t>
      </w:r>
      <w:hyperlink w:anchor="ref-Pike2010">
        <w:r>
          <w:rPr>
            <w:rStyle w:val="Hyperlink"/>
          </w:rPr>
          <w:t>2010</w:t>
        </w:r>
      </w:hyperlink>
      <w:r>
        <w:t xml:space="preserve">). Forests offer a variety of ecosystem services (e.g. biodiversity) and also slow and filter runoff which can result in high quality source water supply (Dudley and </w:t>
      </w:r>
      <w:proofErr w:type="spellStart"/>
      <w:r>
        <w:t>Stolton</w:t>
      </w:r>
      <w:proofErr w:type="spellEnd"/>
      <w:r>
        <w:t xml:space="preserve"> </w:t>
      </w:r>
      <w:hyperlink w:anchor="ref-Dudley2003">
        <w:r>
          <w:rPr>
            <w:rStyle w:val="Hyperlink"/>
          </w:rPr>
          <w:t>2003</w:t>
        </w:r>
      </w:hyperlink>
      <w:r>
        <w:t xml:space="preserve">). Surface water quality varies over time and space due to climate, weather, and physical characteristics of the watershed (such as topography, land cover and geology), with runoff introducing terrestrial material, sediments, nutrients, and organic matter into surface waters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75D21388" w14:textId="77777777" w:rsidR="00F77BDD" w:rsidRDefault="006D238B">
      <w:r>
        <w:t> </w:t>
      </w:r>
    </w:p>
    <w:p w14:paraId="17442EFC" w14:textId="77777777" w:rsidR="00F77BDD" w:rsidRDefault="006D238B">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xml:space="preserve">). To meet guidelines, source water is </w:t>
      </w:r>
      <w:proofErr w:type="gramStart"/>
      <w:r>
        <w:t>most commonly treated</w:t>
      </w:r>
      <w:proofErr w:type="gramEnd"/>
      <w:r>
        <w:t xml:space="preserve"> to remove substances which may pose a health risk. Drinking water treatment processes vary from simple chlorination to combinations of physical filtration, chemically assisted filtration, reverse osmosis, and or advanced oxidative processes (Critten, John C. Trussell, Rhodes. Hand, David. Howe, Kerry. </w:t>
      </w:r>
      <w:proofErr w:type="spellStart"/>
      <w:r>
        <w:t>Tchobanoglous</w:t>
      </w:r>
      <w:proofErr w:type="spellEnd"/>
      <w:r>
        <w:t xml:space="preserve"> </w:t>
      </w:r>
      <w:hyperlink w:anchor="ref-MWH2014">
        <w:r>
          <w:rPr>
            <w:rStyle w:val="Hyperlink"/>
          </w:rPr>
          <w:t>2014</w:t>
        </w:r>
      </w:hyperlink>
      <w:r>
        <w:t xml:space="preserve">; </w:t>
      </w:r>
      <w:proofErr w:type="spellStart"/>
      <w:r>
        <w:t>Emelko</w:t>
      </w:r>
      <w:proofErr w:type="spellEnd"/>
      <w:r>
        <w:t xml:space="preserve"> et al. </w:t>
      </w:r>
      <w:hyperlink w:anchor="ref-Emelko2011">
        <w:r>
          <w:rPr>
            <w:rStyle w:val="Hyperlink"/>
          </w:rPr>
          <w:t>2011</w:t>
        </w:r>
      </w:hyperlink>
      <w:r>
        <w:t>). Drinking water treatment technologies differ between communities by infrastructure design and operation, which may be guided by source water quality, infrastructure capabilities, budget, regional size and water quality regulations (</w:t>
      </w:r>
      <w:proofErr w:type="spellStart"/>
      <w:r>
        <w:t>Emelko</w:t>
      </w:r>
      <w:proofErr w:type="spellEnd"/>
      <w:r>
        <w:t xml:space="preserve"> et al. </w:t>
      </w:r>
      <w:hyperlink w:anchor="ref-Emelko2011">
        <w:r>
          <w:rPr>
            <w:rStyle w:val="Hyperlink"/>
          </w:rPr>
          <w:t>2011</w:t>
        </w:r>
      </w:hyperlink>
      <w:r>
        <w:t xml:space="preserve">). All drinking water treatment processes share the same goal: </w:t>
      </w:r>
      <w:r>
        <w:lastRenderedPageBreak/>
        <w:t xml:space="preserve">ensure public health by providing a continuous supply of safe water. While there are guidelines for radiological, chemical and physical parameters (e.g. removal of metals), the highest priority drinking water guidelines focus on the inactivation of potentially harmful microorganisms, therefore disinfection is the most important step in the treatment process (Critten, John C. Trussell, Rhodes. Hand, David. Howe, Kerry. </w:t>
      </w:r>
      <w:proofErr w:type="spellStart"/>
      <w:r>
        <w:t>Tchobanoglous</w:t>
      </w:r>
      <w:proofErr w:type="spellEnd"/>
      <w:r>
        <w:t xml:space="preserve"> </w:t>
      </w:r>
      <w:hyperlink w:anchor="ref-MWH2014">
        <w:r>
          <w:rPr>
            <w:rStyle w:val="Hyperlink"/>
          </w:rPr>
          <w:t>2014</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In BC, chlorination remains the most widely used method of disinfection, whether it is used alone or in combination with other treatment processes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hyperlink w:anchor="ref-HealthLinkBC2018">
        <w:r>
          <w:rPr>
            <w:rStyle w:val="Hyperlink"/>
          </w:rPr>
          <w:t>2018</w:t>
        </w:r>
      </w:hyperlink>
      <w:r>
        <w:t>).</w:t>
      </w:r>
    </w:p>
    <w:p w14:paraId="2DCB46A6" w14:textId="77777777" w:rsidR="00F77BDD" w:rsidRDefault="006D238B">
      <w:r>
        <w:t> </w:t>
      </w:r>
    </w:p>
    <w:p w14:paraId="6A62249F" w14:textId="77777777" w:rsidR="00F77BDD" w:rsidRDefault="006D238B">
      <w:r>
        <w:t>Because drinking water treatment requirements vary with source water quality, there are source water quality guidelines in place in addition to treated drinking water quality guidelines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Stable source water conditions lead to predictable treatment procedures, while fluctuating source water quality creates treatment challenges (</w:t>
      </w:r>
      <w:proofErr w:type="spellStart"/>
      <w:r>
        <w:t>Emelko</w:t>
      </w:r>
      <w:proofErr w:type="spellEnd"/>
      <w:r>
        <w:t xml:space="preserve"> et al. </w:t>
      </w:r>
      <w:hyperlink w:anchor="ref-Emelko2011">
        <w:r>
          <w:rPr>
            <w:rStyle w:val="Hyperlink"/>
          </w:rPr>
          <w:t>2011</w:t>
        </w:r>
      </w:hyperlink>
      <w:r>
        <w:t>). Treatment effectiveness is influenced, for example, by turbidity levels (i.e. suspended solids), varying temperature, dissolved oxygen, pH and natural organic matter.</w:t>
      </w:r>
    </w:p>
    <w:p w14:paraId="5223CB31" w14:textId="77777777" w:rsidR="00F77BDD" w:rsidRDefault="006D238B">
      <w:r>
        <w:t> </w:t>
      </w:r>
    </w:p>
    <w:p w14:paraId="4236F210" w14:textId="77777777" w:rsidR="00F77BDD" w:rsidRDefault="006D238B">
      <w:r>
        <w:t xml:space="preserve">Aqueous natural organic matter (NOM) can lead to issues of objectionable taste, </w:t>
      </w:r>
      <w:proofErr w:type="spellStart"/>
      <w:r>
        <w:t>odour</w:t>
      </w:r>
      <w:proofErr w:type="spellEnd"/>
      <w:r>
        <w:t xml:space="preserve"> and colour (i.e. guideline aesthetic objectives) and while these aesthetic issues may create unpalatable drinking water, they do not directly impact human health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hyperlink w:anchor="ref-HealthCanada2019a">
        <w:proofErr w:type="spellStart"/>
        <w:r>
          <w:rPr>
            <w:rStyle w:val="Hyperlink"/>
          </w:rPr>
          <w:t>2019</w:t>
        </w:r>
      </w:hyperlink>
      <w:hyperlink w:anchor="ref-HealthCanada2019a">
        <w:r>
          <w:rPr>
            <w:rStyle w:val="Hyperlink"/>
          </w:rPr>
          <w:t>b</w:t>
        </w:r>
        <w:proofErr w:type="spellEnd"/>
      </w:hyperlink>
      <w:r>
        <w:t xml:space="preserve">). However, source water NOM can interfere with effective drinking water treatment and therefore BC source drinking water quality guidelines include colour as an indicator of aqueous NOM (British Columbia Ministry of Environment </w:t>
      </w:r>
      <w:hyperlink w:anchor="ref-BC2019">
        <w:r>
          <w:rPr>
            <w:rStyle w:val="Hyperlink"/>
          </w:rPr>
          <w:t>2017</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Depending on infrastructure design and operation of a drinking water treatment plant, elevated levels of NOM </w:t>
      </w:r>
      <w:r>
        <w:lastRenderedPageBreak/>
        <w:t>in source water can increase coagulant demand which increases the production of sludge (to be disposed of) and promote the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NOM reduces treatment effectiveness by interfering with ultraviolet (UV) disinfection and/or increasing chlorination demand; NOM can effect coagulation efficiency and oxidative processes; and because NOM promotes biological growth, it can lead to fouling of treatment and distribution infrastructure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Jacangelo</w:t>
      </w:r>
      <w:proofErr w:type="spellEnd"/>
      <w:r>
        <w:t xml:space="preserve"> et al. </w:t>
      </w:r>
      <w:hyperlink w:anchor="ref-Jacangelo1995">
        <w:r>
          <w:rPr>
            <w:rStyle w:val="Hyperlink"/>
          </w:rPr>
          <w:t>1995</w:t>
        </w:r>
      </w:hyperlink>
      <w:r>
        <w:t>).</w:t>
      </w:r>
    </w:p>
    <w:p w14:paraId="50F132CB" w14:textId="77777777" w:rsidR="00F77BDD" w:rsidRDefault="006D238B">
      <w:r>
        <w:t> </w:t>
      </w:r>
    </w:p>
    <w:p w14:paraId="50366D90" w14:textId="77777777" w:rsidR="00F77BDD" w:rsidRDefault="006D238B">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 (Richardson et al. </w:t>
      </w:r>
      <w:hyperlink w:anchor="ref-Richardson2007">
        <w:r>
          <w:rPr>
            <w:rStyle w:val="Hyperlink"/>
          </w:rPr>
          <w:t>2007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Hua, </w:t>
      </w:r>
      <w:proofErr w:type="spellStart"/>
      <w:r>
        <w:t>Reckhow</w:t>
      </w:r>
      <w:proofErr w:type="spellEnd"/>
      <w:r>
        <w:t xml:space="preserve">, and </w:t>
      </w:r>
      <w:proofErr w:type="spellStart"/>
      <w:r>
        <w:t>Abusallout</w:t>
      </w:r>
      <w:proofErr w:type="spellEnd"/>
      <w:r>
        <w:t xml:space="preserve"> </w:t>
      </w:r>
      <w:hyperlink w:anchor="ref-Hua2015">
        <w:r>
          <w:rPr>
            <w:rStyle w:val="Hyperlink"/>
          </w:rPr>
          <w:t>2015</w:t>
        </w:r>
      </w:hyperlink>
      <w:r>
        <w:t xml:space="preserve">; Baird, Eaton, and Rice </w:t>
      </w:r>
      <w:hyperlink w:anchor="ref-StdMet5310">
        <w:proofErr w:type="spellStart"/>
        <w:r>
          <w:rPr>
            <w:rStyle w:val="Hyperlink"/>
          </w:rPr>
          <w:t>2017</w:t>
        </w:r>
      </w:hyperlink>
      <w:hyperlink w:anchor="ref-StdMet5310">
        <w:r>
          <w:rPr>
            <w:rStyle w:val="Hyperlink"/>
          </w:rPr>
          <w:t>a</w:t>
        </w:r>
        <w:proofErr w:type="spellEnd"/>
      </w:hyperlink>
      <w:r>
        <w:t xml:space="preserve">). A number of chlorinated carbonaceous DBPs are included in Health Canada’s drinking water quality guidelines, and have maximum allowable concentrations in treated water due to their possible or known health affects (i.e. possible genotoxicity or carcinogenicity) (Richardson et al. </w:t>
      </w:r>
      <w:hyperlink w:anchor="ref-Richardson2007">
        <w:r>
          <w:rPr>
            <w:rStyle w:val="Hyperlink"/>
          </w:rPr>
          <w:t>2007</w:t>
        </w:r>
      </w:hyperlink>
      <w:r>
        <w:t xml:space="preserve">; British Columbia Ministry of Environment </w:t>
      </w:r>
      <w:hyperlink w:anchor="ref-BC2019">
        <w:r>
          <w:rPr>
            <w:rStyle w:val="Hyperlink"/>
          </w:rPr>
          <w:t>2017</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w:t>
      </w:r>
    </w:p>
    <w:p w14:paraId="531602A8" w14:textId="77777777" w:rsidR="006D238B" w:rsidRDefault="006D238B"/>
    <w:p w14:paraId="0E70BC9A" w14:textId="77777777" w:rsidR="00F77BDD" w:rsidRPr="002F321A" w:rsidRDefault="006D238B">
      <w:pPr>
        <w:pStyle w:val="Heading4"/>
        <w:rPr>
          <w:highlight w:val="cyan"/>
        </w:rPr>
      </w:pPr>
      <w:bookmarkStart w:id="4" w:name="watershed-processes-and-water-quality"/>
      <w:r w:rsidRPr="002F321A">
        <w:rPr>
          <w:highlight w:val="cyan"/>
        </w:rPr>
        <w:t>Watershed processes and water quality</w:t>
      </w:r>
      <w:bookmarkEnd w:id="4"/>
    </w:p>
    <w:p w14:paraId="1600240F" w14:textId="77777777" w:rsidR="00F77BDD" w:rsidRDefault="006D238B">
      <w:commentRangeStart w:id="5"/>
      <w:r>
        <w:t>Streams</w:t>
      </w:r>
      <w:commentRangeEnd w:id="5"/>
      <w:r w:rsidR="002F321A">
        <w:rPr>
          <w:rStyle w:val="CommentReference"/>
        </w:rPr>
        <w:commentReference w:id="5"/>
      </w:r>
      <w:r>
        <w:t xml:space="preserve"> are intrinsically linked to their watersheds through dynamic biotic-abiotic interactions and hydroclimatic relationships; as a result, aqueous </w:t>
      </w:r>
      <w:proofErr w:type="spellStart"/>
      <w:r>
        <w:t>biogeochemicals</w:t>
      </w:r>
      <w:proofErr w:type="spellEnd"/>
      <w:r>
        <w:t xml:space="preserve"> like natural organic matter represent an important link between ecosystem processes, land-use, hydrology, and water </w:t>
      </w:r>
      <w:r>
        <w:lastRenderedPageBreak/>
        <w:t xml:space="preserve">resources. These water-quality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w:t>
      </w:r>
      <w:proofErr w:type="spellStart"/>
      <w:r>
        <w:t>Rautu</w:t>
      </w:r>
      <w:proofErr w:type="spellEnd"/>
      <w:r>
        <w:t xml:space="preserve"> </w:t>
      </w:r>
      <w:hyperlink w:anchor="ref-Rautu2019">
        <w:r>
          <w:rPr>
            <w:rStyle w:val="Hyperlink"/>
          </w:rPr>
          <w:t>2019</w:t>
        </w:r>
      </w:hyperlink>
      <w:r>
        <w:t xml:space="preserve">). The origins, transport and fate of </w:t>
      </w:r>
      <w:proofErr w:type="spellStart"/>
      <w:r>
        <w:t>biogeochemicals</w:t>
      </w:r>
      <w:proofErr w:type="spellEnd"/>
      <w:r>
        <w:t xml:space="preserve"> in source waters is important for drinking water treatment, because the quality of source water (physiochemical composition and concentrations) governs treatment requirements and largely dictates the quality of treated water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Natural organic matter (NOM) encompasses a suite of biogeochemical compounds that link terrestrial and aquatic environments, with runoff introducing terrestrial compounds into fluvial systems and transporting both allochthonous and autochthonous compounds.</w:t>
      </w:r>
    </w:p>
    <w:p w14:paraId="1E740B33" w14:textId="77777777" w:rsidR="00F77BDD" w:rsidRDefault="006D238B">
      <w:r>
        <w:t> </w:t>
      </w:r>
    </w:p>
    <w:p w14:paraId="64DE5C65" w14:textId="77777777" w:rsidR="00F77BDD" w:rsidRDefault="006D238B">
      <w:r>
        <w:t>NOM exhibits dynamic variability across watersheds. The river continuum concept (RCC) predicts a temporal shift in NOM character, including seasonal shifts between autotrophic generation of NOM and heterotrophic processing of detritus; a shift from autochthonous to allochthonous NOM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The RCC also predicts a spatial reduction in NOM molecular diversity from headwaters (entry point for majority of solutes) to river mouth (i.e. reduced NOM diversity from low to high 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The longitudinal attenuation of NOM diversity can be explained by a combination of hydrological processes; geomorphic variables and physical impoundments; organic matter inputs and sources; sediment transport; solar inputs; and processing by aquatic 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14:paraId="418B89B9" w14:textId="77777777" w:rsidR="00F77BDD" w:rsidRDefault="006D238B">
      <w:r>
        <w:t> </w:t>
      </w:r>
    </w:p>
    <w:p w14:paraId="212F61CA" w14:textId="77777777" w:rsidR="00F77BDD" w:rsidRDefault="006D238B">
      <w:r>
        <w:lastRenderedPageBreak/>
        <w:t>On a finer temporal scale, hydrologic pulses can cause temporal variability in NOM characteristics; for example, the character of NOM has been shown to vary during hydrologic response to precipitation, which indicates a change in NOM source over the course of an event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The Pulse Shunt Concept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Pulse Shunt Concept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dissolved organic carbon (DOC) flux (i.e. concentration transport) and under pluvial regime, precipitation and discharge are the primary controls on stream DOC concentrations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events are often responsible for most of the fluvial DOC transport in a watershed (Raymond et al. </w:t>
      </w:r>
      <w:hyperlink w:anchor="ref-Raymond2010">
        <w:r>
          <w:rPr>
            <w:rStyle w:val="Hyperlink"/>
          </w:rPr>
          <w:t>2010</w:t>
        </w:r>
      </w:hyperlink>
      <w:r>
        <w:t>).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pose major challenges for drinking water treatment {REF}.</w:t>
      </w:r>
    </w:p>
    <w:p w14:paraId="31C74538" w14:textId="77777777" w:rsidR="00F77BDD" w:rsidRDefault="006D238B">
      <w:r>
        <w:t> </w:t>
      </w:r>
    </w:p>
    <w:p w14:paraId="44B75015" w14:textId="77777777" w:rsidR="00F77BDD" w:rsidRDefault="006D238B">
      <w:r>
        <w:t xml:space="preserve">Through a large and geographically diverse data study in the United States, </w:t>
      </w:r>
      <w:proofErr w:type="spellStart"/>
      <w:r>
        <w:t>Zarnetske</w:t>
      </w:r>
      <w:proofErr w:type="spellEnd"/>
      <w:r>
        <w:t xml:space="preserve"> </w:t>
      </w:r>
      <w:r>
        <w:rPr>
          <w:i/>
        </w:rPr>
        <w:t>et al</w:t>
      </w:r>
      <w:r>
        <w:t xml:space="preserve"> (</w:t>
      </w:r>
      <w:hyperlink w:anchor="ref-Zarnetske2018">
        <w:r>
          <w:rPr>
            <w:rStyle w:val="Hyperlink"/>
          </w:rPr>
          <w:t>2018</w:t>
        </w:r>
      </w:hyperlink>
      <w:r>
        <w:t xml:space="preserve">) found that increasing flows systematically increased DOC fluxes in 80% of watersheds </w:t>
      </w:r>
      <w:r>
        <w:lastRenderedPageBreak/>
        <w:t xml:space="preserve">(n=1006)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slope and mean precipitation were strong predictors of DOC flux (e.g. </w:t>
      </w:r>
      <w:proofErr w:type="spellStart"/>
      <w:r>
        <w:t>Zarnetske</w:t>
      </w:r>
      <w:proofErr w:type="spellEnd"/>
      <w:r>
        <w:t xml:space="preserve"> et al. </w:t>
      </w:r>
      <w:hyperlink w:anchor="ref-Zarnetske2018">
        <w:r>
          <w:rPr>
            <w:rStyle w:val="Hyperlink"/>
          </w:rPr>
          <w:t>2018</w:t>
        </w:r>
      </w:hyperlink>
      <w:r>
        <w:t xml:space="preserve"> </w:t>
      </w:r>
      <w:r>
        <w:rPr>
          <w:b/>
          <w:i/>
        </w:rPr>
        <w:t>add more refs</w:t>
      </w:r>
      <w:r>
        <w:t xml:space="preserve">). </w:t>
      </w:r>
      <w:proofErr w:type="spellStart"/>
      <w:r>
        <w:t>Zarnetske</w:t>
      </w:r>
      <w:proofErr w:type="spellEnd"/>
      <w:r>
        <w:t xml:space="preserve"> </w:t>
      </w:r>
      <w:r>
        <w:rPr>
          <w:i/>
        </w:rPr>
        <w:t>et al</w:t>
      </w:r>
      <w:r>
        <w:t xml:space="preserve"> (</w:t>
      </w:r>
      <w:hyperlink w:anchor="ref-Zarnetske2018">
        <w:r>
          <w:rPr>
            <w:rStyle w:val="Hyperlink"/>
          </w:rPr>
          <w:t>2018</w:t>
        </w:r>
      </w:hyperlink>
      <w:r>
        <w:t>) also found that wetland area exerted non-linear control over whether DOC flux was limited by supply or hydrologic transport.</w:t>
      </w:r>
    </w:p>
    <w:p w14:paraId="47880E32" w14:textId="77777777" w:rsidR="00F77BDD" w:rsidRDefault="006D238B">
      <w:r>
        <w:t> </w:t>
      </w:r>
    </w:p>
    <w:p w14:paraId="49956277" w14:textId="77777777" w:rsidR="00F77BDD" w:rsidRDefault="006D238B">
      <w:r>
        <w:t xml:space="preserve">Aspects of both the RCC and PSC were illustrated in a recent nested catchment study by Abbott </w:t>
      </w:r>
      <w:r>
        <w:rPr>
          <w:i/>
        </w:rPr>
        <w:t>et al</w:t>
      </w:r>
      <w:r>
        <w:t xml:space="preserve">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14:paraId="02EF41F5" w14:textId="77777777" w:rsidR="00F77BDD" w:rsidRDefault="006D238B">
      <w:r>
        <w:t> </w:t>
      </w:r>
    </w:p>
    <w:p w14:paraId="2FC1F580" w14:textId="77777777" w:rsidR="00F77BDD" w:rsidRDefault="006D238B">
      <w:r>
        <w:t xml:space="preserve">Changing climatic conditions are likely to lead to increases in hydrologic pulse generation – through increased precipitation, earlier or more intense freshet conditions, or changes in subsurface flow and connectivity [@ ? </w:t>
      </w:r>
      <w:r>
        <w:rPr>
          <w:i/>
        </w:rPr>
        <w:t>refs</w:t>
      </w:r>
      <w:r>
        <w:t xml:space="preserve">]–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w:t>
      </w:r>
      <w:r>
        <w:lastRenderedPageBreak/>
        <w:t xml:space="preserve">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14:paraId="3EF3EA65" w14:textId="77777777" w:rsidR="00F77BDD" w:rsidRDefault="006D238B">
      <w:r>
        <w:t> </w:t>
      </w:r>
    </w:p>
    <w:p w14:paraId="2E740CB1" w14:textId="77777777" w:rsidR="00F77BDD" w:rsidRDefault="006D238B">
      <w:r>
        <w:t xml:space="preserve">Forest management and landscape disturbances can also affect water quality by altering material inputs, biogeochemical processes and stream ecology, as well as changing preferential flow-paths and the mobilization, transport and dilution of </w:t>
      </w:r>
      <w:proofErr w:type="spellStart"/>
      <w:r>
        <w:t>biogeochemcial</w:t>
      </w:r>
      <w:proofErr w:type="spellEnd"/>
      <w:r>
        <w:t xml:space="preserve">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hyperlink w:anchor="ref-Emelko2011">
        <w:r>
          <w:rPr>
            <w:rStyle w:val="Hyperlink"/>
          </w:rPr>
          <w:t>2011</w:t>
        </w:r>
      </w:hyperlink>
      <w:r>
        <w:t xml:space="preserve">); </w:t>
      </w:r>
      <w:r>
        <w:rPr>
          <w:i/>
        </w:rPr>
        <w:t>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w:t>
      </w:r>
      <w:proofErr w:type="spellStart"/>
      <w:r>
        <w:t>Mistick</w:t>
      </w:r>
      <w:proofErr w:type="spellEnd"/>
      <w:r>
        <w:t xml:space="preserve">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14:paraId="3517C0A3" w14:textId="77777777" w:rsidR="00F77BDD" w:rsidRDefault="006D238B">
      <w:r>
        <w:t> </w:t>
      </w:r>
    </w:p>
    <w:p w14:paraId="6B45FAFD" w14:textId="77777777" w:rsidR="00F77BDD" w:rsidRPr="002F321A" w:rsidRDefault="006D238B">
      <w:pPr>
        <w:pStyle w:val="Heading4"/>
        <w:rPr>
          <w:highlight w:val="cyan"/>
        </w:rPr>
      </w:pPr>
      <w:bookmarkStart w:id="6" w:name="X2458352b66b8ecb7c67f987a899314109b31192"/>
      <w:r w:rsidRPr="002F321A">
        <w:rPr>
          <w:highlight w:val="cyan"/>
        </w:rPr>
        <w:lastRenderedPageBreak/>
        <w:t>Source water considerations for Greater Victoria’s water supply areas</w:t>
      </w:r>
      <w:bookmarkEnd w:id="6"/>
    </w:p>
    <w:p w14:paraId="76BAAA94" w14:textId="77777777" w:rsidR="00F77BDD" w:rsidRDefault="006D238B">
      <w:commentRangeStart w:id="7"/>
      <w:r>
        <w:t>The</w:t>
      </w:r>
      <w:commentRangeEnd w:id="7"/>
      <w:r w:rsidR="002F321A">
        <w:rPr>
          <w:rStyle w:val="CommentReference"/>
        </w:rPr>
        <w:commentReference w:id="7"/>
      </w:r>
      <w:r>
        <w:t xml:space="preserv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w:t>
      </w:r>
      <w:proofErr w:type="spellStart"/>
      <w:r>
        <w:t>km</w:t>
      </w:r>
      <w:r>
        <w:rPr>
          <w:vertAlign w:val="superscript"/>
        </w:rPr>
        <w:t>2</w:t>
      </w:r>
      <w:proofErr w:type="spellEnd"/>
      <w:r>
        <w:t>) of protected drinking water catchment lands. Currently, Greater Victoria’s water supply is sourced from five surface water reservoirs in the Sooke and Goldstream watersheds; Sooke Reservoir is the primary drinking water supply.</w:t>
      </w:r>
    </w:p>
    <w:p w14:paraId="722ED48B" w14:textId="77777777" w:rsidR="00F77BDD" w:rsidRDefault="006D238B">
      <w:r>
        <w:t> </w:t>
      </w:r>
    </w:p>
    <w:p w14:paraId="099CBE2D" w14:textId="77777777" w:rsidR="00F77BDD" w:rsidRDefault="006D238B">
      <w:r>
        <w:t xml:space="preserve">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(British Columbia Ministry of Environment </w:t>
      </w:r>
      <w:hyperlink w:anchor="ref-BC2019">
        <w:r>
          <w:rPr>
            <w:rStyle w:val="Hyperlink"/>
          </w:rPr>
          <w:t>2017</w:t>
        </w:r>
      </w:hyperlink>
      <w:r>
        <w:t>). Treatment of source water from the Greater Victoria Water Supply Area consists only of disinfection: raw water (unfiltered) is treated with ultraviolet light as primary disinfection, chlorination is secondary, and finally ammonia is added to produce chloramine (</w:t>
      </w:r>
      <w:proofErr w:type="spellStart"/>
      <w:r>
        <w:t>NH</w:t>
      </w:r>
      <w:r>
        <w:rPr>
          <w:vertAlign w:val="subscript"/>
        </w:rPr>
        <w:t>2</w:t>
      </w:r>
      <w:r>
        <w:t>Cl</w:t>
      </w:r>
      <w:proofErr w:type="spellEnd"/>
      <w:r>
        <w:t>, a long-lasting disinfectant that persists throughout the distribution system).</w:t>
      </w:r>
    </w:p>
    <w:p w14:paraId="5D388A8E" w14:textId="77777777" w:rsidR="00F77BDD" w:rsidRDefault="006D238B">
      <w:r>
        <w:t> </w:t>
      </w:r>
    </w:p>
    <w:p w14:paraId="5D284AFE" w14:textId="77777777" w:rsidR="00F77BDD" w:rsidRDefault="006D238B">
      <w:r>
        <w:t xml:space="preserve">In anticipation of future water demands and uncertainty related to rainfall and climate change, the Capital Regional District (CRD) purchased an additional 96.28 </w:t>
      </w:r>
      <w:proofErr w:type="spellStart"/>
      <w:r>
        <w:t>km</w:t>
      </w:r>
      <w:r>
        <w:rPr>
          <w:vertAlign w:val="superscript"/>
        </w:rPr>
        <w:t>2</w:t>
      </w:r>
      <w:proofErr w:type="spellEnd"/>
      <w:r>
        <w:t xml:space="preserve"> (9,628 hectares) of land in 2007 and 2010. This area includes about 92% of the Leech River watershed (~96 </w:t>
      </w:r>
      <w:proofErr w:type="spellStart"/>
      <w:r>
        <w:t>km</w:t>
      </w:r>
      <w:r>
        <w:rPr>
          <w:vertAlign w:val="superscript"/>
        </w:rPr>
        <w:t>2</w:t>
      </w:r>
      <w:proofErr w:type="spellEnd"/>
      <w:r>
        <w:t xml:space="preserve">) which was designated as the Leech Water Supply Area (LWSA) for future supplemental source water. </w:t>
      </w:r>
      <w:r>
        <w:lastRenderedPageBreak/>
        <w:t>In the future (possibly by 2050), inter-basin transfer will move water from the LWSA through a diversion tunnel to supplement Sooke Reservoir (Figure 1). Approximately 92% of the Leech River watershed above the point of diversion (Leech Tunnel) is protected as WSA.</w:t>
      </w:r>
    </w:p>
    <w:p w14:paraId="6DD1D135" w14:textId="77777777" w:rsidR="00F77BDD" w:rsidRDefault="006D238B" w:rsidP="006D238B">
      <w:pPr>
        <w:spacing w:line="240" w:lineRule="auto"/>
        <w:jc w:val="center"/>
      </w:pPr>
      <w:r>
        <w:rPr>
          <w:noProof/>
          <w:lang w:val="en-CA" w:eastAsia="en-CA"/>
        </w:rPr>
        <w:drawing>
          <wp:inline distT="0" distB="0" distL="0" distR="0" wp14:anchorId="21BA469E" wp14:editId="0233E49C">
            <wp:extent cx="5724525" cy="6050183"/>
            <wp:effectExtent l="0" t="0" r="0" b="8255"/>
            <wp:docPr id="1" name="Picture" descr="Figure 1: 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1"/>
                    <a:stretch>
                      <a:fillRect/>
                    </a:stretch>
                  </pic:blipFill>
                  <pic:spPr bwMode="auto">
                    <a:xfrm>
                      <a:off x="0" y="0"/>
                      <a:ext cx="5732995" cy="6059135"/>
                    </a:xfrm>
                    <a:prstGeom prst="rect">
                      <a:avLst/>
                    </a:prstGeom>
                    <a:noFill/>
                    <a:ln w="9525">
                      <a:noFill/>
                      <a:headEnd/>
                      <a:tailEnd/>
                    </a:ln>
                  </pic:spPr>
                </pic:pic>
              </a:graphicData>
            </a:graphic>
          </wp:inline>
        </w:drawing>
      </w:r>
    </w:p>
    <w:p w14:paraId="2553BD6A" w14:textId="77777777" w:rsidR="00F77BDD" w:rsidRDefault="006D238B" w:rsidP="006D238B">
      <w:pPr>
        <w:spacing w:line="240" w:lineRule="auto"/>
      </w:pPr>
      <w:r>
        <w:t xml:space="preserve">Figure 1: </w:t>
      </w:r>
      <w:r>
        <w:rPr>
          <w:i/>
        </w:rPr>
        <w:t>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w:t>
      </w:r>
    </w:p>
    <w:p w14:paraId="1896595C" w14:textId="77777777" w:rsidR="00F77BDD" w:rsidRDefault="006D238B">
      <w:r>
        <w:lastRenderedPageBreak/>
        <w:t>Hydrology and water quality monitoring programs for the Leech began in 2017, thus there is little historical data to describe hydrochemical dynamics in the Leech watershed. The Leech River watershed includes three mainstem rivers (Cragg Creek, Leech River, and West Leech River) as well as several small headwater lakes (Weeks, Jarvis, and Worley) and wetlands (Jordan Meadows surrounding Weeks Lake and Lazar meadows north of Jarvis Lake). Runoff is greatest in the winter under saturated conditions when rivers respond rapidly to precipitation events, rising and falling dramatically. Across the watershed, elevation ranges from approximately 200 m above sea level (</w:t>
      </w:r>
      <w:proofErr w:type="spellStart"/>
      <w:r>
        <w:t>asl</w:t>
      </w:r>
      <w:proofErr w:type="spellEnd"/>
      <w:r>
        <w:t xml:space="preserve">), near the Leech Tunnel, to 941 m </w:t>
      </w:r>
      <w:proofErr w:type="spellStart"/>
      <w:r>
        <w:t>asl</w:t>
      </w:r>
      <w:proofErr w:type="spellEnd"/>
      <w:r>
        <w:t xml:space="preserve"> in the </w:t>
      </w:r>
      <w:proofErr w:type="spellStart"/>
      <w:r>
        <w:t>centre</w:t>
      </w:r>
      <w:proofErr w:type="spellEnd"/>
      <w:r>
        <w:t xml:space="preserve"> of the watershed, at the top of Survey Mountain.</w:t>
      </w:r>
    </w:p>
    <w:p w14:paraId="5AEEEDB2" w14:textId="77777777" w:rsidR="00F77BDD" w:rsidRDefault="006D238B">
      <w:r>
        <w:t> </w:t>
      </w:r>
    </w:p>
    <w:p w14:paraId="1B21A640" w14:textId="77777777" w:rsidR="00F77BDD" w:rsidRDefault="006D238B">
      <w:r>
        <w:t>In the mid-</w:t>
      </w:r>
      <w:proofErr w:type="spellStart"/>
      <w:r>
        <w:t>1980’s</w:t>
      </w:r>
      <w:proofErr w:type="spellEnd"/>
      <w:r>
        <w:t xml:space="preserve">, some water was transferred from the Leech River into Deception Gulch and Reservoir (adjacent to but physically separated from Sooke Reservoir), and the mixing resulted in biological water quality problems that included </w:t>
      </w:r>
      <w:proofErr w:type="spellStart"/>
      <w:r>
        <w:t>odour</w:t>
      </w:r>
      <w:proofErr w:type="spellEnd"/>
      <w:r>
        <w:t xml:space="preserve"> and raised concerns about the operational usage of the existing tunnel [</w:t>
      </w:r>
      <w:r>
        <w:rPr>
          <w:i/>
        </w:rPr>
        <w:t>personal communication ?refs</w:t>
      </w:r>
      <w:r>
        <w:t>]. Before work is done on inter-basin transfers, the hydrology and water quality of the Leech River system need to be better understood.</w:t>
      </w:r>
    </w:p>
    <w:p w14:paraId="74F39DE5" w14:textId="77777777" w:rsidR="00F77BDD" w:rsidRDefault="006D238B">
      <w:r>
        <w:t> </w:t>
      </w:r>
    </w:p>
    <w:p w14:paraId="40FD4052" w14:textId="77777777" w:rsidR="00F77BDD" w:rsidRDefault="006D238B">
      <w:r>
        <w:t xml:space="preserve">The LWSA was privately managed forest land which was extensively harvested over the past 70 years (nearly 96% </w:t>
      </w:r>
      <w:proofErr w:type="spellStart"/>
      <w:r>
        <w:t>clearcut</w:t>
      </w:r>
      <w:proofErr w:type="spellEnd"/>
      <w:r>
        <w:t xml:space="preserve">); as a result, a large portion of the WSA is densely forested with softwood stands less than 35 years of age as of 2020. The second growth forests of the LWSA are no longer managed for timber supply, but rather to improve and maintain drinking source water quality and to reduce the risk of landscape level wildfire. Due to prior harvest, reforestation and active fire suppression, forest fire fuels have accumulated in the LWSA and </w:t>
      </w:r>
      <w:r>
        <w:lastRenderedPageBreak/>
        <w:t>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14:paraId="4E995371" w14:textId="77777777" w:rsidR="00F77BDD" w:rsidRDefault="006D238B">
      <w:r>
        <w:t> </w:t>
      </w:r>
    </w:p>
    <w:p w14:paraId="6B230518" w14:textId="77777777" w:rsidR="00F77BDD" w:rsidRDefault="006D238B">
      <w:r>
        <w:t>Establishing an understanding of baseline water quality dynamics and hydrologic forces in the LWSA will help to inform forest management strategies and evaluate the effects of fire fuel management on water supply. Furthermore, developing relationships between event-based water quality dynamics and establishing hydrochemical ranges across the LWSA will help to anticipate possible treatment challenges that may accompany future inter-basin transfer from the LWSA to the Sooke WSA.</w:t>
      </w:r>
    </w:p>
    <w:p w14:paraId="39874AE7" w14:textId="77777777" w:rsidR="006D238B" w:rsidRDefault="006D238B"/>
    <w:p w14:paraId="16514A06" w14:textId="77777777" w:rsidR="00F77BDD" w:rsidRDefault="006D238B">
      <w:pPr>
        <w:pStyle w:val="Heading3"/>
      </w:pPr>
      <w:bookmarkStart w:id="8" w:name="research-questions-and-objectives"/>
      <w:bookmarkStart w:id="9" w:name="_Toc46783696"/>
      <w:r>
        <w:t>Research questions and objectives</w:t>
      </w:r>
      <w:bookmarkEnd w:id="8"/>
      <w:bookmarkEnd w:id="9"/>
    </w:p>
    <w:p w14:paraId="4791944F" w14:textId="77777777" w:rsidR="00F77BDD" w:rsidRDefault="006D238B">
      <w:r>
        <w:t xml:space="preserve">This Master of Science thesis research was conducted in partnership with the CRD and </w:t>
      </w:r>
      <w:proofErr w:type="spellStart"/>
      <w:r>
        <w:t>forWater</w:t>
      </w:r>
      <w:proofErr w:type="spellEnd"/>
      <w:r>
        <w:t xml:space="preserve"> Network in an effort to help characterize the Leech Water Supply Area while contributing to our understanding of variations in source water quality (primarily with respect to DOC and NOM) across nested catchments in a second growth forested watershed. This thesis tackled four research questions (RQ) and associated objectives (below), each of which is addressed in subsequent chapters.</w:t>
      </w:r>
    </w:p>
    <w:p w14:paraId="36F36328" w14:textId="77777777" w:rsidR="00F77BDD" w:rsidRDefault="006D238B">
      <w:r>
        <w:t> </w:t>
      </w:r>
    </w:p>
    <w:p w14:paraId="322FC1CF" w14:textId="77777777" w:rsidR="00F77BDD" w:rsidRDefault="006D238B">
      <w:r>
        <w:rPr>
          <w:b/>
        </w:rPr>
        <w:t>RQ.1.</w:t>
      </w:r>
      <w:r>
        <w:t xml:space="preserve"> What are the ranges for DOC concentration and NOM character between adjacent drainage basins and among nested sub-catchments in the Greater Victoria water supply area, and what influence does seasonality have on concentration of DOC and character of NOM?</w:t>
      </w:r>
    </w:p>
    <w:p w14:paraId="6D2AF897" w14:textId="77777777" w:rsidR="00F77BDD" w:rsidRDefault="006D238B">
      <w:r>
        <w:rPr>
          <w:b/>
        </w:rPr>
        <w:lastRenderedPageBreak/>
        <w:t>Objective 1:</w:t>
      </w:r>
      <w:r>
        <w:t xml:space="preserve"> Design a sampling strategy to measure the spatial and temporal variation of DOC concentration and NOM character, then describe spatiotemporal patterns that were observed.</w:t>
      </w:r>
    </w:p>
    <w:p w14:paraId="248FA341" w14:textId="77777777" w:rsidR="00F77BDD" w:rsidRDefault="006D238B">
      <w:r>
        <w:t> </w:t>
      </w:r>
    </w:p>
    <w:p w14:paraId="3576CBC1" w14:textId="77777777" w:rsidR="00F77BDD" w:rsidRDefault="006D238B">
      <w:r>
        <w:rPr>
          <w:b/>
        </w:rPr>
        <w:t>RQ.2.</w:t>
      </w:r>
      <w:r>
        <w:t xml:space="preserve"> Are hydrological processes the main driver for DOC transport and variation in the LWSA and is there a mechanistic relationship between river stage and DOC or NOM?</w:t>
      </w:r>
    </w:p>
    <w:p w14:paraId="29738E78" w14:textId="77777777" w:rsidR="00F77BDD" w:rsidRDefault="006D238B">
      <w:r>
        <w:rPr>
          <w:b/>
        </w:rPr>
        <w:t>Objective 2:</w:t>
      </w:r>
      <w:r>
        <w:t xml:space="preserve"> Relate water sample results to river stage and report on the relationships between DOC concentrations and NOM character with stage, particularly paying attention to differences between baseflow and storm events.</w:t>
      </w:r>
    </w:p>
    <w:p w14:paraId="512D65E3" w14:textId="77777777" w:rsidR="00F77BDD" w:rsidRDefault="006D238B">
      <w:r>
        <w:t> </w:t>
      </w:r>
    </w:p>
    <w:p w14:paraId="55AA9C91" w14:textId="77777777" w:rsidR="00F77BDD" w:rsidRDefault="006D238B">
      <w:r>
        <w:rPr>
          <w:b/>
        </w:rPr>
        <w:t>RQ.3.</w:t>
      </w:r>
      <w:r>
        <w:t xml:space="preserve"> Are some watershed characteristics more important than others for influencing DOC and NOM dynamics?</w:t>
      </w:r>
    </w:p>
    <w:p w14:paraId="0D453E1F" w14:textId="77777777" w:rsidR="00F77BDD" w:rsidRDefault="006D238B">
      <w:r>
        <w:rPr>
          <w:b/>
        </w:rPr>
        <w:t>Objective 3:</w:t>
      </w:r>
      <w:r>
        <w:t xml:space="preserve"> Assess the importance of watershed characteristics and conditions as explanatory variables for DOC and DOM patterns.</w:t>
      </w:r>
    </w:p>
    <w:p w14:paraId="346CDDC4" w14:textId="77777777" w:rsidR="00F77BDD" w:rsidRDefault="006D238B">
      <w:r>
        <w:t> </w:t>
      </w:r>
    </w:p>
    <w:p w14:paraId="4F846C03" w14:textId="77777777" w:rsidR="00F77BDD" w:rsidRDefault="006D238B">
      <w:r>
        <w:rPr>
          <w:b/>
        </w:rPr>
        <w:t>RQ.4.</w:t>
      </w:r>
      <w:r>
        <w:t xml:space="preserve"> What are the implications for watershed management and future drinking water supply?</w:t>
      </w:r>
    </w:p>
    <w:p w14:paraId="263097B1" w14:textId="77777777" w:rsidR="00F77BDD" w:rsidRDefault="006D238B">
      <w:r>
        <w:rPr>
          <w:b/>
        </w:rPr>
        <w:t>Objective 4:</w:t>
      </w:r>
      <w:r>
        <w:t xml:space="preserve"> Provide context of how results can be used to inform watershed management planning for wildfire reduction strategies and design of continued water quality monitoring for future inter-basin transfers.</w:t>
      </w:r>
    </w:p>
    <w:p w14:paraId="31382AA8" w14:textId="77777777" w:rsidR="00F77BDD" w:rsidRDefault="006D238B">
      <w:r>
        <w:t> </w:t>
      </w:r>
    </w:p>
    <w:p w14:paraId="52C94233" w14:textId="77777777" w:rsidR="00F77BDD" w:rsidRDefault="006D238B">
      <w:r>
        <w:t>Ideally, results of this research will contribute to baseline understanding for further exploration of forest management strategies, such as fire fuel management, and their impacts on source water quality and supply. Understanding source water quality in relation to hydrology is an essential component to multiple barrier approach to ensuring clean drinking water.</w:t>
      </w:r>
    </w:p>
    <w:p w14:paraId="0DFD9032" w14:textId="77777777" w:rsidR="00F77BDD" w:rsidRDefault="006D238B" w:rsidP="006D238B">
      <w:pPr>
        <w:pStyle w:val="Heading2"/>
      </w:pPr>
      <w:bookmarkStart w:id="10" w:name="spatial-and-temporal-patterns-in-doc-nom"/>
      <w:bookmarkStart w:id="11" w:name="_Toc46783697"/>
      <w:r>
        <w:lastRenderedPageBreak/>
        <w:t xml:space="preserve">Spatial </w:t>
      </w:r>
      <w:r w:rsidRPr="006D238B">
        <w:t>and</w:t>
      </w:r>
      <w:r>
        <w:t xml:space="preserve"> temporal patterns in DOC &amp; NOM</w:t>
      </w:r>
      <w:bookmarkEnd w:id="10"/>
      <w:bookmarkEnd w:id="11"/>
    </w:p>
    <w:p w14:paraId="539196B2" w14:textId="77777777" w:rsidR="00F77BDD" w:rsidRDefault="006D238B">
      <w:pPr>
        <w:pStyle w:val="Heading3"/>
      </w:pPr>
      <w:bookmarkStart w:id="12" w:name="_Toc46783698"/>
      <w:r>
        <w:t>Introduction</w:t>
      </w:r>
      <w:bookmarkEnd w:id="12"/>
    </w:p>
    <w:p w14:paraId="134EFDEA" w14:textId="77777777" w:rsidR="00F77BDD" w:rsidRDefault="006D238B">
      <w:r>
        <w:t xml:space="preserve">Drinking water in Canada is primarily sourced from surface water supplies. Over 85% of Canadians, and approximately 80% of British Columbians depend on drinking water that originates from forested headwaters (Pike et al. </w:t>
      </w:r>
      <w:hyperlink w:anchor="ref-Pike2010">
        <w:r>
          <w:rPr>
            <w:rStyle w:val="Hyperlink"/>
          </w:rPr>
          <w:t>2010</w:t>
        </w:r>
      </w:hyperlink>
      <w:r>
        <w:t xml:space="preserve">). Climate, weather, and physical characteristics of a watershed lead to variations in surface water quality, and runoff links surface water sources to the landscape by introducing terrestrial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586FA5EA" w14:textId="77777777" w:rsidR="00F77BDD" w:rsidRDefault="006D238B">
      <w:r>
        <w:t> </w:t>
      </w:r>
    </w:p>
    <w:p w14:paraId="4E3CECC8" w14:textId="77777777" w:rsidR="00F77BDD" w:rsidRDefault="006D238B">
      <w:pPr>
        <w:pStyle w:val="Heading4"/>
      </w:pPr>
      <w:bookmarkStart w:id="13" w:name="X7414d6706d8402b87a2f3462fc755a05cce3a3a"/>
      <w:r>
        <w:t>Aqueous natural organic matter in source water supply</w:t>
      </w:r>
      <w:bookmarkEnd w:id="13"/>
    </w:p>
    <w:p w14:paraId="12548848" w14:textId="77777777" w:rsidR="00F77BDD" w:rsidRDefault="006D238B">
      <w:r>
        <w:t>Natural organic matter (NOM) comprises a dynamic collection of molecules that originate from a variety of sources, and aqueous NOM exists in complex and diverse combinations of particulate, colloidal and dissolved fractions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 Aiken, Hsu-Kim, and Ryan </w:t>
      </w:r>
      <w:hyperlink w:anchor="ref-Aiken2011">
        <w:r>
          <w:rPr>
            <w:rStyle w:val="Hyperlink"/>
          </w:rPr>
          <w:t>2011</w:t>
        </w:r>
      </w:hyperlink>
      <w:r>
        <w:t xml:space="preserve">; </w:t>
      </w:r>
      <w:proofErr w:type="spellStart"/>
      <w:r>
        <w:t>Matilainen</w:t>
      </w:r>
      <w:proofErr w:type="spellEnd"/>
      <w:r>
        <w:t xml:space="preserve"> et al. </w:t>
      </w:r>
      <w:hyperlink w:anchor="ref-Matilainen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NOM can be introduced to a water body from terrestrial sources (i.e. allochthonous NOM) or generated through in-stream processes (i.e. autochthonous NOM) which are often associated with autotrophic organisms like algae and cyanobacteria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Epps </w:t>
      </w:r>
      <w:hyperlink w:anchor="ref-Epps1994">
        <w:r>
          <w:rPr>
            <w:rStyle w:val="Hyperlink"/>
          </w:rPr>
          <w:t>1994</w:t>
        </w:r>
      </w:hyperlink>
      <w:r>
        <w:t xml:space="preserve">). Terrestrial organic matter (allochthonous NOM) includes </w:t>
      </w:r>
      <w:proofErr w:type="spellStart"/>
      <w:r>
        <w:t>humic</w:t>
      </w:r>
      <w:proofErr w:type="spellEnd"/>
      <w:r>
        <w:t xml:space="preserve"> and fluvic acids, tannins, and a wide variety of other compounds (e.g. phenols and lignin, hydrocarbons, proteins, carbohydrates, etc.), which enter fresh water through runoff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w:t>
      </w:r>
    </w:p>
    <w:p w14:paraId="4FFCDA8B" w14:textId="77777777" w:rsidR="00F77BDD" w:rsidRDefault="006D238B">
      <w:r>
        <w:t> </w:t>
      </w:r>
    </w:p>
    <w:p w14:paraId="3258DCAA" w14:textId="77777777" w:rsidR="00F77BDD" w:rsidRDefault="006D238B">
      <w:r>
        <w:lastRenderedPageBreak/>
        <w:t xml:space="preserve">NOM concentration and character vary widely in source water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Molecular composition and physical structure of NOM influence its functionality and reactivity, therefore different types of aqueous NOM in drinking source water have different disinfection by-product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Chow et al. </w:t>
      </w:r>
      <w:hyperlink w:anchor="ref-Chow2008">
        <w:r>
          <w:rPr>
            <w:rStyle w:val="Hyperlink"/>
          </w:rPr>
          <w:t>2008</w:t>
        </w:r>
      </w:hyperlink>
      <w:r>
        <w:t xml:space="preserve">), and different aquatic ecosystem roles (Cory, Elizabeth W. Boyer, and McKnight </w:t>
      </w:r>
      <w:hyperlink w:anchor="ref-Cory2011">
        <w:r>
          <w:rPr>
            <w:rStyle w:val="Hyperlink"/>
          </w:rPr>
          <w:t>2011</w:t>
        </w:r>
      </w:hyperlink>
      <w:r>
        <w:t>). Furthermore,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16163B41" w14:textId="77777777" w:rsidR="00F77BDD" w:rsidRDefault="006D238B">
      <w:r>
        <w:t> </w:t>
      </w:r>
    </w:p>
    <w:p w14:paraId="6DEBE9C1" w14:textId="77777777" w:rsidR="00F77BDD" w:rsidRDefault="006D238B">
      <w:r>
        <w:t xml:space="preserve">Molecular structures of NOM can contain nitrogen, silica, oxygen and hydrogen and are composed primarily of carbon; thus, organic carbon (OC) is often quantified as a proxy for NOM concentration (Cory, Elizabeth W. Boyer, and McKnight </w:t>
      </w:r>
      <w:hyperlink w:anchor="ref-Cory2011">
        <w:r>
          <w:rPr>
            <w:rStyle w:val="Hyperlink"/>
          </w:rPr>
          <w:t>2011</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John C. Trussell, Rhodes. Hand, David. Howe, Kerry. </w:t>
      </w:r>
      <w:proofErr w:type="spellStart"/>
      <w:r>
        <w:t>Tchobanoglous</w:t>
      </w:r>
      <w:proofErr w:type="spellEnd"/>
      <w:r>
        <w:t xml:space="preserve"> </w:t>
      </w:r>
      <w:hyperlink w:anchor="ref-MWH2014">
        <w:r>
          <w:rPr>
            <w:rStyle w:val="Hyperlink"/>
          </w:rPr>
          <w:t>2014</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proofErr w:type="spellStart"/>
        <w:r>
          <w:rPr>
            <w:rStyle w:val="Hyperlink"/>
          </w:rPr>
          <w:t>2017</w:t>
        </w:r>
      </w:hyperlink>
      <w:hyperlink w:anchor="ref-StdMet5310">
        <w:r>
          <w:rPr>
            <w:rStyle w:val="Hyperlink"/>
          </w:rPr>
          <w:t>a</w:t>
        </w:r>
        <w:proofErr w:type="spellEnd"/>
      </w:hyperlink>
      <w:r>
        <w:t xml:space="preserve">; Aiken, Hsu-Kim, and Ryan </w:t>
      </w:r>
      <w:hyperlink w:anchor="ref-Aiken2011">
        <w:r>
          <w:rPr>
            <w:rStyle w:val="Hyperlink"/>
          </w:rPr>
          <w:t>2011</w:t>
        </w:r>
      </w:hyperlink>
      <w:r>
        <w:t>). Generally, DOC is the predominant fraction of TOC in surface water, and the amount of DBPs in treated water is proportional to raw water DOC concentration (</w:t>
      </w:r>
      <w:proofErr w:type="spellStart"/>
      <w:r>
        <w:t>Weishaar</w:t>
      </w:r>
      <w:proofErr w:type="spellEnd"/>
      <w:r>
        <w:t xml:space="preserve"> et al. </w:t>
      </w:r>
      <w:hyperlink w:anchor="ref-Weishaar2003">
        <w:r>
          <w:rPr>
            <w:rStyle w:val="Hyperlink"/>
          </w:rPr>
          <w:t>2003</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Chow et al. </w:t>
      </w:r>
      <w:hyperlink w:anchor="ref-Chow2008">
        <w:r>
          <w:rPr>
            <w:rStyle w:val="Hyperlink"/>
          </w:rPr>
          <w:t>2008</w:t>
        </w:r>
      </w:hyperlink>
      <w:r>
        <w:t>).</w:t>
      </w:r>
    </w:p>
    <w:p w14:paraId="0E737359" w14:textId="77777777" w:rsidR="00F77BDD" w:rsidRDefault="006D238B">
      <w:r>
        <w:t> </w:t>
      </w:r>
    </w:p>
    <w:p w14:paraId="7E1CD5E6" w14:textId="77777777" w:rsidR="00F77BDD" w:rsidRDefault="006D238B">
      <w:r>
        <w:lastRenderedPageBreak/>
        <w:t>In addition to acting as a precursor for DBPs, DOC (thus NOM) has been called a master variable due to it’s terrestrial-aquatic linkages, influence on water chemistry and role in contaminant transport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Cory, Elizabeth W. Boyer, and McKnight </w:t>
      </w:r>
      <w:commentRangeStart w:id="14"/>
      <w:r w:rsidR="002F321A">
        <w:fldChar w:fldCharType="begin"/>
      </w:r>
      <w:r w:rsidR="002F321A">
        <w:instrText xml:space="preserve"> HYPERLINK \l "ref-Cory2011" \h </w:instrText>
      </w:r>
      <w:r w:rsidR="002F321A">
        <w:fldChar w:fldCharType="separate"/>
      </w:r>
      <w:r>
        <w:rPr>
          <w:rStyle w:val="Hyperlink"/>
        </w:rPr>
        <w:t>2011</w:t>
      </w:r>
      <w:r w:rsidR="002F321A">
        <w:rPr>
          <w:rStyle w:val="Hyperlink"/>
        </w:rPr>
        <w:fldChar w:fldCharType="end"/>
      </w:r>
      <w:commentRangeEnd w:id="14"/>
      <w:r w:rsidR="00EE02AA">
        <w:rPr>
          <w:rStyle w:val="CommentReference"/>
        </w:rPr>
        <w:commentReference w:id="14"/>
      </w:r>
      <w:r>
        <w:t>).</w:t>
      </w:r>
    </w:p>
    <w:p w14:paraId="3346DE14" w14:textId="77777777" w:rsidR="00F77BDD" w:rsidRPr="00EE02AA" w:rsidRDefault="006D238B">
      <w:r w:rsidRPr="00EE02AA">
        <w:t> </w:t>
      </w:r>
      <w:r w:rsidR="00EE02AA" w:rsidRPr="00EE02AA">
        <w:rPr>
          <w:highlight w:val="cyan"/>
        </w:rPr>
        <w:t>*                            *</w:t>
      </w:r>
      <w:r w:rsidR="00EE02AA" w:rsidRPr="00EE02AA">
        <w:t xml:space="preserve">                          </w:t>
      </w:r>
    </w:p>
    <w:p w14:paraId="40C2731E" w14:textId="77777777" w:rsidR="00F77BDD" w:rsidRDefault="006D238B">
      <w:r>
        <w:t xml:space="preserve">DOC is an important source water quality parameter to monitor and guidelines in British Columbia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xml:space="preserve">). Aside from DBPs, monitoring source water DOC is important for addressing other operational issues associated with NOM and drinking water treatment challenges. Within a watershed, the characteristics and concentrations of NOM (and therefore DOC) naturally fluctuate over space and through time, creating dynamic conditions and potential treatability concerns (Li et al. </w:t>
      </w:r>
      <w:hyperlink w:anchor="ref-Li2014">
        <w:r>
          <w:rPr>
            <w:rStyle w:val="Hyperlink"/>
          </w:rPr>
          <w:t>2014</w:t>
        </w:r>
      </w:hyperlink>
      <w:r>
        <w:t xml:space="preserve">; Yang et al. </w:t>
      </w:r>
      <w:hyperlink w:anchor="ref-Yang2015">
        <w:r>
          <w:rPr>
            <w:rStyle w:val="Hyperlink"/>
          </w:rPr>
          <w:t>2015</w:t>
        </w:r>
      </w:hyperlink>
      <w:r>
        <w:t>).</w:t>
      </w:r>
    </w:p>
    <w:p w14:paraId="7EC7152B" w14:textId="77777777" w:rsidR="00F77BDD" w:rsidRDefault="006D238B">
      <w:r>
        <w:t> </w:t>
      </w:r>
    </w:p>
    <w:p w14:paraId="36841991" w14:textId="77777777" w:rsidR="00F77BDD" w:rsidRPr="00EE02AA" w:rsidRDefault="006D238B">
      <w:pPr>
        <w:pStyle w:val="Heading4"/>
        <w:rPr>
          <w:highlight w:val="cyan"/>
        </w:rPr>
      </w:pPr>
      <w:bookmarkStart w:id="15" w:name="surface-water-sampling-strategies"/>
      <w:r w:rsidRPr="00EE02AA">
        <w:rPr>
          <w:highlight w:val="cyan"/>
        </w:rPr>
        <w:t xml:space="preserve">Surface water sampling </w:t>
      </w:r>
      <w:commentRangeStart w:id="16"/>
      <w:r w:rsidRPr="00EE02AA">
        <w:rPr>
          <w:highlight w:val="cyan"/>
        </w:rPr>
        <w:t>strategies</w:t>
      </w:r>
      <w:bookmarkEnd w:id="15"/>
      <w:commentRangeEnd w:id="16"/>
      <w:r w:rsidR="00EE02AA">
        <w:rPr>
          <w:rStyle w:val="CommentReference"/>
          <w:rFonts w:eastAsia="Cambria"/>
          <w:b w:val="0"/>
          <w:bCs w:val="0"/>
          <w:iCs w:val="0"/>
        </w:rPr>
        <w:commentReference w:id="16"/>
      </w:r>
    </w:p>
    <w:p w14:paraId="04D5AEC4" w14:textId="77777777" w:rsidR="00F77BDD" w:rsidRDefault="006D238B">
      <w:r>
        <w:t> </w:t>
      </w:r>
    </w:p>
    <w:p w14:paraId="149E3593" w14:textId="77777777" w:rsidR="00F77BDD" w:rsidRDefault="006D238B">
      <w:r>
        <w:t xml:space="preserve">A discrete water sample cannot tell a complete story of a hydrologic system’s water quality dynamics but it can provide information about specific attributes of the water in a given place at </w:t>
      </w:r>
      <w:r>
        <w:lastRenderedPageBreak/>
        <w:t xml:space="preserve">a certain time, if it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Elizabeth W. Boyer, and McKnight </w:t>
      </w:r>
      <w:hyperlink w:anchor="ref-Cory2011">
        <w:r>
          <w:rPr>
            <w:rStyle w:val="Hyperlink"/>
          </w:rPr>
          <w:t>2011</w:t>
        </w:r>
      </w:hyperlink>
      <w:r>
        <w:t>).</w:t>
      </w:r>
    </w:p>
    <w:p w14:paraId="147A0DDD" w14:textId="77777777" w:rsidR="00F77BDD" w:rsidRDefault="006D238B">
      <w:r>
        <w:t> </w:t>
      </w:r>
    </w:p>
    <w:p w14:paraId="29729960" w14:textId="77777777" w:rsidR="00F77BDD" w:rsidRDefault="006D238B">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account for physical realities (e.g. spatiotemporal heterogeneity, access), while being cost-effective and practical (R. 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w:t>
      </w:r>
    </w:p>
    <w:p w14:paraId="2C72B34B" w14:textId="77777777" w:rsidR="00F77BDD" w:rsidRDefault="006D238B">
      <w:r>
        <w:t> </w:t>
      </w:r>
    </w:p>
    <w:p w14:paraId="47551FA9" w14:textId="77777777" w:rsidR="00F77BDD" w:rsidRDefault="006D238B">
      <w:r>
        <w:t>It can be difficult to schedule a synoptic sampling campaign for specific weather and flow conditions, especially for short duration of rapid runoff (</w:t>
      </w:r>
      <w:proofErr w:type="spellStart"/>
      <w:r>
        <w:t>Harmel</w:t>
      </w:r>
      <w:proofErr w:type="spellEnd"/>
      <w:r>
        <w:t>, King, and Slade (</w:t>
      </w:r>
      <w:hyperlink w:anchor="ref-Harmel2003">
        <w:r>
          <w:rPr>
            <w:rStyle w:val="Hyperlink"/>
          </w:rPr>
          <w:t>2003</w:t>
        </w:r>
      </w:hyperlink>
      <w:r>
        <w:t xml:space="preserve">)). Flow changes in response to precipitation or melt events are of interest for NOM studies as the rising </w:t>
      </w:r>
      <w:r>
        <w:lastRenderedPageBreak/>
        <w:t xml:space="preserve">limb of the hydrograph has been shown to have higher DOC concentration that non-storm flow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While high flows present an opportunity to capture the dynamic water quality changes that occur during events, it is logistically challenging and potentially dangerous to manually collect grab samples during events across multiple sites (</w:t>
      </w:r>
      <w:proofErr w:type="spellStart"/>
      <w:r>
        <w:t>Graczyk</w:t>
      </w:r>
      <w:proofErr w:type="spellEnd"/>
      <w:r>
        <w:t xml:space="preserve"> et al. (</w:t>
      </w:r>
      <w:hyperlink w:anchor="ref-Graczyk2000">
        <w:r>
          <w:rPr>
            <w:rStyle w:val="Hyperlink"/>
          </w:rPr>
          <w:t>2000</w:t>
        </w:r>
      </w:hyperlink>
      <w:r>
        <w:t>); Mackay and Taylor (</w:t>
      </w:r>
      <w:hyperlink w:anchor="ref-Mackay2012">
        <w:r>
          <w:rPr>
            <w:rStyle w:val="Hyperlink"/>
          </w:rPr>
          <w:t>2012</w:t>
        </w:r>
      </w:hyperlink>
      <w:r>
        <w:t>)). So, pump samplers or passive siphon samplers can be used to collect water samples under difficult or unsafe conditions.</w:t>
      </w:r>
    </w:p>
    <w:p w14:paraId="27AC60F3" w14:textId="77777777" w:rsidR="00F77BDD" w:rsidRDefault="006D238B">
      <w:r>
        <w:t> </w:t>
      </w:r>
    </w:p>
    <w:p w14:paraId="1B1019DB" w14:textId="77777777" w:rsidR="00F77BDD" w:rsidRDefault="006D238B">
      <w:r>
        <w:t>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proofErr w:type="spellStart"/>
      <w:r>
        <w:t>Harmel</w:t>
      </w:r>
      <w:proofErr w:type="spellEnd"/>
      <w:r>
        <w:t>, King, and Slade (</w:t>
      </w:r>
      <w:hyperlink w:anchor="ref-Harmel2003">
        <w:r>
          <w:rPr>
            <w:rStyle w:val="Hyperlink"/>
          </w:rPr>
          <w:t>2003</w:t>
        </w:r>
      </w:hyperlink>
      <w:r>
        <w:t>)) but can be prohibitively expensive ($2K-3K CAD), and also require a reliable power source which can pose logistical challenged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 sampling the falling hydrograph limb; they are however very low cost, customizable and require no power (</w:t>
      </w:r>
      <w:proofErr w:type="spellStart"/>
      <w:r>
        <w:t>Newham</w:t>
      </w:r>
      <w:proofErr w:type="spellEnd"/>
      <w:r>
        <w:t xml:space="preserve">, Croke, and </w:t>
      </w:r>
      <w:proofErr w:type="spellStart"/>
      <w:r>
        <w:t>Jakeman</w:t>
      </w:r>
      <w:proofErr w:type="spellEnd"/>
      <w:r>
        <w:t xml:space="preserve"> </w:t>
      </w:r>
      <w:hyperlink w:anchor="ref-Newham2001">
        <w:r>
          <w:rPr>
            <w:rStyle w:val="Hyperlink"/>
          </w:rPr>
          <w:t>2001</w:t>
        </w:r>
      </w:hyperlink>
      <w:r>
        <w:t>).</w:t>
      </w:r>
    </w:p>
    <w:p w14:paraId="53BC9649" w14:textId="77777777" w:rsidR="00F77BDD" w:rsidRDefault="006D238B">
      <w:r>
        <w:t> </w:t>
      </w:r>
    </w:p>
    <w:p w14:paraId="04DE6369" w14:textId="77777777" w:rsidR="00F77BDD" w:rsidRDefault="006D238B">
      <w:r>
        <w:t>In this project, a sampling strategy was developed to quantify the ranges of DOC concentration and NOM character between adjacent drainage basins and among nested sub-catchments in the Greater Victoria water supply area.</w:t>
      </w:r>
    </w:p>
    <w:p w14:paraId="62987468" w14:textId="77777777" w:rsidR="00F77BDD" w:rsidRDefault="006D238B">
      <w:r>
        <w:lastRenderedPageBreak/>
        <w:t> </w:t>
      </w:r>
    </w:p>
    <w:p w14:paraId="0DB69BA4" w14:textId="77777777" w:rsidR="00F77BDD" w:rsidRDefault="006D238B">
      <w:pPr>
        <w:pStyle w:val="Heading3"/>
      </w:pPr>
      <w:bookmarkStart w:id="17" w:name="_Toc46783699"/>
      <w:r>
        <w:t>Methods</w:t>
      </w:r>
      <w:bookmarkEnd w:id="17"/>
    </w:p>
    <w:p w14:paraId="317D9E99" w14:textId="2F952423" w:rsidR="00F77BDD" w:rsidRDefault="006D238B">
      <w:r>
        <w:t xml:space="preserve">To measure the ranges of dissolved organic carbon (DOC) concentration and natural organic matter (NOM) character over space and time, river sampling was conducted from October 2018 to February 2020. Water samples were collected and analyzed at UBC for DOC concentration and NOM character via high temperature combustion and UV-Vis spectroscopy, respectively (details follow in </w:t>
      </w:r>
      <w:r>
        <w:rPr>
          <w:i/>
        </w:rPr>
        <w:t>‘Analytical Techniques’</w:t>
      </w:r>
      <w:r>
        <w:t xml:space="preserve">). The river sampling program designed for this project included synoptic sampling of 12 sites across the Sooke and Leech water supply areas (WSA), </w:t>
      </w:r>
      <w:r w:rsidR="00834D13">
        <w:t xml:space="preserve">and an additional 6 stations that continuously monitored river stage and passively collected water samples in between station </w:t>
      </w:r>
      <w:proofErr w:type="spellStart"/>
      <w:r w:rsidR="00834D13">
        <w:t>vists</w:t>
      </w:r>
      <w:proofErr w:type="spellEnd"/>
      <w:r>
        <w:t>. Results of synoptic sampling analyses were used to elucidate spatial and temporal patterns in NOM and DOC.</w:t>
      </w:r>
    </w:p>
    <w:p w14:paraId="3B3A1A04" w14:textId="77777777" w:rsidR="006D238B" w:rsidRDefault="006D238B"/>
    <w:p w14:paraId="3F04DB67" w14:textId="77777777" w:rsidR="00F77BDD" w:rsidRDefault="006D238B">
      <w:pPr>
        <w:pStyle w:val="Heading4"/>
      </w:pPr>
      <w:bookmarkStart w:id="18" w:name="sampling-sites"/>
      <w:r>
        <w:t>Sampling sites</w:t>
      </w:r>
      <w:bookmarkEnd w:id="18"/>
    </w:p>
    <w:p w14:paraId="3861D0FD" w14:textId="33939E45" w:rsidR="00F77BDD" w:rsidRDefault="006D238B">
      <w:r>
        <w:t xml:space="preserve">Most of sampling sites were in the Leech WSA and a few key </w:t>
      </w:r>
      <w:commentRangeStart w:id="19"/>
      <w:r>
        <w:t>rivers</w:t>
      </w:r>
      <w:commentRangeEnd w:id="19"/>
      <w:r w:rsidR="00834D13">
        <w:rPr>
          <w:rStyle w:val="CommentReference"/>
        </w:rPr>
        <w:commentReference w:id="19"/>
      </w:r>
      <w:r>
        <w:t xml:space="preserve"> in the Sooke WSA were also included (Figure 2). </w:t>
      </w:r>
      <w:ins w:id="20" w:author="Bill Floyd" w:date="2020-07-29T09:41:00Z">
        <w:r w:rsidR="00834D13">
          <w:t xml:space="preserve">Sampling sites in the Sooke were selected as a comparison to the Leach WSA to assess potential changes to </w:t>
        </w:r>
      </w:ins>
      <w:ins w:id="21" w:author="Bill Floyd" w:date="2020-07-29T09:43:00Z">
        <w:r w:rsidR="00834D13">
          <w:t>reservoir</w:t>
        </w:r>
      </w:ins>
      <w:ins w:id="22" w:author="Bill Floyd" w:date="2020-07-29T09:41:00Z">
        <w:r w:rsidR="00834D13">
          <w:t xml:space="preserve"> </w:t>
        </w:r>
      </w:ins>
      <w:ins w:id="23" w:author="Bill Floyd" w:date="2020-07-29T09:43:00Z">
        <w:r w:rsidR="00834D13">
          <w:t xml:space="preserve">water quality </w:t>
        </w:r>
      </w:ins>
      <w:ins w:id="24" w:author="Bill Floyd" w:date="2020-07-29T09:44:00Z">
        <w:r w:rsidR="00B75630">
          <w:t xml:space="preserve">in a future diversion scenario. </w:t>
        </w:r>
      </w:ins>
      <w:commentRangeStart w:id="25"/>
      <w:proofErr w:type="spellStart"/>
      <w:r>
        <w:t>Rithet</w:t>
      </w:r>
      <w:commentRangeEnd w:id="25"/>
      <w:proofErr w:type="spellEnd"/>
      <w:r w:rsidR="00B75630">
        <w:rPr>
          <w:rStyle w:val="CommentReference"/>
        </w:rPr>
        <w:commentReference w:id="25"/>
      </w:r>
      <w:r>
        <w:t xml:space="preserve"> Creek is the largest tributary to Sooke Reservoir and Judge Creek is the second largest. Deception (gulch) is a small tributary to Deception Reservoir and the Leech River Tunnel (currently deactivated) terminates at Deception gulch. Thus, Deception Reservoir is a likely balancing reservoir for future inter-basin transfers, and it is separated entirely from the current water supply (Sooke Reservoir) by a dam.</w:t>
      </w:r>
    </w:p>
    <w:p w14:paraId="1B9B5A32" w14:textId="77777777" w:rsidR="00F77BDD" w:rsidRDefault="006D238B">
      <w:r>
        <w:t xml:space="preserve">In the LWSA, Weeks and Chris Creek are headwater streams of the Leech River and Lazar and Jarvis Creeks are headwaters of Cragg Creek, a major tributary to the Leech. West Leech River </w:t>
      </w:r>
      <w:r>
        <w:lastRenderedPageBreak/>
        <w:t>is the other major tributary to the Leech River, and Leech-Beach site was located just downstream from the confluence of West Leech with the mainstem. The Leech Tunnel site was located near the effective mouth of the LWSA, at the Leech River Tunnel.</w:t>
      </w:r>
    </w:p>
    <w:p w14:paraId="31DFF34D" w14:textId="77777777" w:rsidR="00F77BDD" w:rsidRDefault="006D238B" w:rsidP="006D238B">
      <w:pPr>
        <w:spacing w:line="240" w:lineRule="auto"/>
      </w:pPr>
      <w:r>
        <w:rPr>
          <w:noProof/>
          <w:lang w:val="en-CA" w:eastAsia="en-CA"/>
        </w:rPr>
        <w:drawing>
          <wp:inline distT="0" distB="0" distL="0" distR="0" wp14:anchorId="1BD5D38B" wp14:editId="75214F0A">
            <wp:extent cx="5943600" cy="4173459"/>
            <wp:effectExtent l="0" t="0" r="0" b="0"/>
            <wp:docPr id="2" name="Picture" descr="Figure 2:  River sampling sites across the Leech and Sooke Water Supply Areas (WSA), Greater Victoria, BC."/>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2"/>
                    <a:stretch>
                      <a:fillRect/>
                    </a:stretch>
                  </pic:blipFill>
                  <pic:spPr bwMode="auto">
                    <a:xfrm>
                      <a:off x="0" y="0"/>
                      <a:ext cx="5943600" cy="4173459"/>
                    </a:xfrm>
                    <a:prstGeom prst="rect">
                      <a:avLst/>
                    </a:prstGeom>
                    <a:noFill/>
                    <a:ln w="9525">
                      <a:noFill/>
                      <a:headEnd/>
                      <a:tailEnd/>
                    </a:ln>
                  </pic:spPr>
                </pic:pic>
              </a:graphicData>
            </a:graphic>
          </wp:inline>
        </w:drawing>
      </w:r>
    </w:p>
    <w:p w14:paraId="7785A138" w14:textId="58285BD5" w:rsidR="00F77BDD" w:rsidRDefault="006D238B" w:rsidP="006D238B">
      <w:pPr>
        <w:spacing w:line="240" w:lineRule="auto"/>
      </w:pPr>
      <w:commentRangeStart w:id="26"/>
      <w:r w:rsidRPr="00EE02AA">
        <w:rPr>
          <w:highlight w:val="cyan"/>
        </w:rPr>
        <w:t>Figure</w:t>
      </w:r>
      <w:commentRangeEnd w:id="26"/>
      <w:r w:rsidR="00EE02AA">
        <w:rPr>
          <w:rStyle w:val="CommentReference"/>
        </w:rPr>
        <w:commentReference w:id="26"/>
      </w:r>
      <w:r w:rsidRPr="00EE02AA">
        <w:rPr>
          <w:highlight w:val="cyan"/>
        </w:rPr>
        <w:t xml:space="preserve"> 2: </w:t>
      </w:r>
      <w:del w:id="27" w:author="Bill Floyd" w:date="2020-07-29T09:46:00Z">
        <w:r w:rsidRPr="00EE02AA" w:rsidDel="00B75630">
          <w:rPr>
            <w:highlight w:val="cyan"/>
          </w:rPr>
          <w:delText xml:space="preserve"> </w:delText>
        </w:r>
        <w:r w:rsidRPr="00EE02AA" w:rsidDel="00B75630">
          <w:rPr>
            <w:i/>
            <w:highlight w:val="cyan"/>
          </w:rPr>
          <w:delText>River</w:delText>
        </w:r>
      </w:del>
      <w:ins w:id="28" w:author="Bill Floyd" w:date="2020-07-29T09:46:00Z">
        <w:r w:rsidR="00B75630">
          <w:rPr>
            <w:highlight w:val="cyan"/>
          </w:rPr>
          <w:t>Surface water</w:t>
        </w:r>
      </w:ins>
      <w:r w:rsidRPr="00EE02AA">
        <w:rPr>
          <w:i/>
          <w:highlight w:val="cyan"/>
        </w:rPr>
        <w:t xml:space="preserve"> sampling sites across the Leech and Sooke Water Supply Areas (WSA), Greater Victoria, BC</w:t>
      </w:r>
      <w:r>
        <w:rPr>
          <w:i/>
        </w:rPr>
        <w:t>.</w:t>
      </w:r>
    </w:p>
    <w:p w14:paraId="5C86CFC9" w14:textId="77777777" w:rsidR="00F77BDD" w:rsidRDefault="006D238B">
      <w:r>
        <w:t> </w:t>
      </w:r>
    </w:p>
    <w:p w14:paraId="3ADE4855" w14:textId="77777777" w:rsidR="00F77BDD" w:rsidRDefault="006D238B">
      <w:pPr>
        <w:pStyle w:val="Heading5"/>
      </w:pPr>
      <w:bookmarkStart w:id="29" w:name="synoptic-sampling"/>
      <w:r>
        <w:t>Synoptic sampling</w:t>
      </w:r>
      <w:bookmarkEnd w:id="29"/>
    </w:p>
    <w:p w14:paraId="7C89B772" w14:textId="7D3A81DA" w:rsidR="00F77BDD" w:rsidRDefault="006D238B">
      <w:r>
        <w:t xml:space="preserve">Synoptic sampling </w:t>
      </w:r>
      <w:del w:id="30" w:author="Bill Floyd" w:date="2020-07-29T09:46:00Z">
        <w:r w:rsidDel="00B75630">
          <w:delText>involved collecting grab samples of river water at as many sites as possible over a relatively short time period</w:delText>
        </w:r>
      </w:del>
      <w:ins w:id="31" w:author="Bill Floyd" w:date="2020-07-29T09:46:00Z">
        <w:r w:rsidR="00B75630">
          <w:t>was generally completed over a 1 day period</w:t>
        </w:r>
      </w:ins>
      <w:del w:id="32" w:author="Bill Floyd" w:date="2020-07-29T09:46:00Z">
        <w:r w:rsidDel="00B75630">
          <w:delText xml:space="preserve"> (e.g. 1 day)</w:delText>
        </w:r>
      </w:del>
      <w:r>
        <w:t xml:space="preserve">. </w:t>
      </w:r>
      <w:del w:id="33" w:author="Bill Floyd" w:date="2020-07-29T09:46:00Z">
        <w:r w:rsidDel="00B75630">
          <w:delText xml:space="preserve">River </w:delText>
        </w:r>
      </w:del>
      <w:ins w:id="34" w:author="Bill Floyd" w:date="2020-07-29T09:46:00Z">
        <w:r w:rsidR="00B75630">
          <w:t>S</w:t>
        </w:r>
      </w:ins>
      <w:ins w:id="35" w:author="Bill Floyd" w:date="2020-07-29T09:47:00Z">
        <w:r w:rsidR="00B75630">
          <w:t>urface</w:t>
        </w:r>
      </w:ins>
      <w:ins w:id="36" w:author="Bill Floyd" w:date="2020-07-29T09:46:00Z">
        <w:r w:rsidR="00B75630">
          <w:t xml:space="preserve"> </w:t>
        </w:r>
      </w:ins>
      <w:r>
        <w:t xml:space="preserve">water was collected in triple-rinsed acid-washed 250 mL high-density polyethylene (HDPE) wide-mouth amber bottles. Samples were capped with minimal </w:t>
      </w:r>
      <w:proofErr w:type="gramStart"/>
      <w:r>
        <w:t>head-space</w:t>
      </w:r>
      <w:proofErr w:type="gramEnd"/>
      <w:r>
        <w:t xml:space="preserve"> </w:t>
      </w:r>
      <w:r>
        <w:lastRenderedPageBreak/>
        <w:t xml:space="preserve">and transported in coolers with ice to the lab for analysis of dissolved organic carbon (DOC) concentrations and spectroscopic absorbance (an indicator of NOM </w:t>
      </w:r>
      <w:commentRangeStart w:id="37"/>
      <w:r>
        <w:t>character</w:t>
      </w:r>
      <w:commentRangeEnd w:id="37"/>
      <w:r w:rsidR="00B75630">
        <w:rPr>
          <w:rStyle w:val="CommentReference"/>
        </w:rPr>
        <w:commentReference w:id="37"/>
      </w:r>
      <w:r>
        <w:t>).</w:t>
      </w:r>
    </w:p>
    <w:p w14:paraId="4A4F970F" w14:textId="77777777" w:rsidR="00F77BDD" w:rsidRDefault="006D238B">
      <w:r>
        <w:t> </w:t>
      </w:r>
    </w:p>
    <w:p w14:paraId="6A630405" w14:textId="77777777" w:rsidR="00F77BDD" w:rsidRDefault="006D238B">
      <w:r>
        <w:t xml:space="preserve">Samples were collected (via wading) from within 2 meters of the same location at each sampling site, at the safest proximity to channel center, from approximately 10 cm below water surface. All samples were refrigerated while they were held between collection and analysis. </w:t>
      </w:r>
      <w:r w:rsidRPr="00EE02AA">
        <w:rPr>
          <w:highlight w:val="cyan"/>
        </w:rPr>
        <w:t xml:space="preserve">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and measured </w:t>
      </w:r>
      <w:commentRangeStart w:id="38"/>
      <w:commentRangeStart w:id="39"/>
      <w:r w:rsidRPr="00EE02AA">
        <w:rPr>
          <w:highlight w:val="cyan"/>
        </w:rPr>
        <w:t>unfiltered</w:t>
      </w:r>
      <w:commentRangeEnd w:id="38"/>
      <w:r w:rsidR="00EE02AA">
        <w:rPr>
          <w:rStyle w:val="CommentReference"/>
        </w:rPr>
        <w:commentReference w:id="38"/>
      </w:r>
      <w:commentRangeEnd w:id="39"/>
      <w:r w:rsidR="00B75630">
        <w:rPr>
          <w:rStyle w:val="CommentReference"/>
        </w:rPr>
        <w:commentReference w:id="39"/>
      </w:r>
      <w:r>
        <w:t>.</w:t>
      </w:r>
    </w:p>
    <w:p w14:paraId="739E3165" w14:textId="77777777" w:rsidR="00F77BDD" w:rsidRDefault="006D238B">
      <w:r>
        <w:t> </w:t>
      </w:r>
    </w:p>
    <w:p w14:paraId="16D9DA04" w14:textId="77777777" w:rsidR="00F77BDD" w:rsidRDefault="006D238B">
      <w:pPr>
        <w:pStyle w:val="Heading5"/>
      </w:pPr>
      <w:bookmarkStart w:id="40" w:name="monitoring-sampling-stations"/>
      <w:r>
        <w:t>Monitoring &amp; sampling stations</w:t>
      </w:r>
      <w:bookmarkEnd w:id="40"/>
    </w:p>
    <w:p w14:paraId="3E8D9BB4" w14:textId="657B1AD1" w:rsidR="00F77BDD" w:rsidRDefault="006D238B">
      <w:r>
        <w:t>Six of the sampling sites in the LWSA were selected for more intensive monitoring (numbered sites in Figure 2). These sites represent the drainage area upstream of the Leech River Tunnel and five sub-basins nested within the Leech Tunnel catchment. Site 6 included the drainage area for the entire LWSA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river stage, temperatures, and passive siphon sampling schemes.</w:t>
      </w:r>
      <w:ins w:id="41" w:author="Bill Floyd" w:date="2020-07-29T09:50:00Z">
        <w:r w:rsidR="00B75630">
          <w:t xml:space="preserve"> A number of factors went </w:t>
        </w:r>
        <w:proofErr w:type="gramStart"/>
        <w:r w:rsidR="00B75630">
          <w:t>in to</w:t>
        </w:r>
        <w:proofErr w:type="gramEnd"/>
        <w:r w:rsidR="00B75630">
          <w:t xml:space="preserve"> selection sites, including access, suitability for </w:t>
        </w:r>
        <w:r w:rsidR="00B75630">
          <w:lastRenderedPageBreak/>
          <w:t>installing structures, avoiding vandalism, ability to withstand high flows and safety considerations for sample collection.</w:t>
        </w:r>
      </w:ins>
    </w:p>
    <w:p w14:paraId="599B1078" w14:textId="77777777" w:rsidR="00F77BDD" w:rsidRDefault="006D238B">
      <w:r>
        <w:t> </w:t>
      </w:r>
    </w:p>
    <w:p w14:paraId="2CD3C1C2" w14:textId="505D3DE8" w:rsidR="00F77BDD" w:rsidRDefault="006D238B">
      <w:r>
        <w:t xml:space="preserve">The Leech watershed system responds quickly to rainfall, </w:t>
      </w:r>
      <w:del w:id="42" w:author="Bill Floyd" w:date="2020-07-29T09:52:00Z">
        <w:r w:rsidDel="00B75630">
          <w:delText>and the logistics of grab sampling through events at multiple sites would have been very challenging for one person to accomplish, could have been dangerous to manually sample, and would have required site access beyond safe working hours (i.e. not logistically feasible)</w:delText>
        </w:r>
      </w:del>
      <w:ins w:id="43" w:author="Bill Floyd" w:date="2020-07-29T09:52:00Z">
        <w:r w:rsidR="00B75630" w:rsidRPr="003C40F1">
          <w:rPr>
            <w:highlight w:val="yellow"/>
            <w:rPrChange w:id="44" w:author="Hannah McSorley" w:date="2020-08-01T21:13:00Z">
              <w:rPr/>
            </w:rPrChange>
          </w:rPr>
          <w:t>and thus a synoptic sampling design would miss key data during the rising and falling limb of the hydrograph</w:t>
        </w:r>
      </w:ins>
      <w:r w:rsidRPr="003C40F1">
        <w:rPr>
          <w:highlight w:val="yellow"/>
          <w:rPrChange w:id="45" w:author="Hannah McSorley" w:date="2020-08-01T21:13:00Z">
            <w:rPr/>
          </w:rPrChange>
        </w:rPr>
        <w:t>.</w:t>
      </w:r>
      <w:r>
        <w:t xml:space="preserve"> </w:t>
      </w:r>
      <w:ins w:id="46" w:author="Bill Floyd" w:date="2020-07-29T09:54:00Z">
        <w:r w:rsidR="007577DD">
          <w:t xml:space="preserve">Research elsewhere </w:t>
        </w:r>
      </w:ins>
      <w:ins w:id="47" w:author="Bill Floyd" w:date="2020-07-29T09:55:00Z">
        <w:r w:rsidR="007577DD">
          <w:t xml:space="preserve">(put in a few references) </w:t>
        </w:r>
      </w:ins>
      <w:ins w:id="48" w:author="Bill Floyd" w:date="2020-07-29T09:54:00Z">
        <w:r w:rsidR="007577DD">
          <w:t xml:space="preserve">shows a great deal of variation of DOC and nutrient </w:t>
        </w:r>
      </w:ins>
      <w:ins w:id="49" w:author="Bill Floyd" w:date="2020-07-29T09:55:00Z">
        <w:r w:rsidR="007577DD">
          <w:t>concentration</w:t>
        </w:r>
      </w:ins>
      <w:ins w:id="50" w:author="Bill Floyd" w:date="2020-07-29T09:54:00Z">
        <w:r w:rsidR="007577DD">
          <w:t xml:space="preserve"> during storm events</w:t>
        </w:r>
      </w:ins>
      <w:ins w:id="51" w:author="Bill Floyd" w:date="2020-07-29T09:55:00Z">
        <w:r w:rsidR="007577DD">
          <w:t xml:space="preserve">, and thus a low costs system was designed to allow for collection of stream flow data and sample collection using passive methods.  </w:t>
        </w:r>
      </w:ins>
      <w:del w:id="52" w:author="Bill Floyd" w:date="2020-07-29T09:54:00Z">
        <w:r w:rsidDel="007577DD">
          <w:delText xml:space="preserve">It was important to sample across the hydrograph to capture sample-sets that represented the variation in DOC and NOM that occurred during changing flow conditions (i.e. within storm variability). </w:delText>
        </w:r>
      </w:del>
      <w:commentRangeStart w:id="53"/>
      <w:del w:id="54" w:author="Bill Floyd" w:date="2020-07-29T09:56:00Z">
        <w:r w:rsidRPr="007F5DB0" w:rsidDel="007577DD">
          <w:rPr>
            <w:highlight w:val="cyan"/>
          </w:rPr>
          <w:delText>Based</w:delText>
        </w:r>
        <w:commentRangeEnd w:id="53"/>
        <w:r w:rsidR="007F5DB0" w:rsidDel="007577DD">
          <w:rPr>
            <w:rStyle w:val="CommentReference"/>
          </w:rPr>
          <w:commentReference w:id="53"/>
        </w:r>
        <w:r w:rsidRPr="007F5DB0" w:rsidDel="007577DD">
          <w:rPr>
            <w:highlight w:val="cyan"/>
          </w:rPr>
          <w:delText xml:space="preserve"> on cost, logistical considerations and curiosity, siphon sampling strategies were employed at the monitoring sites across the LWSA.</w:delText>
        </w:r>
      </w:del>
      <w:r w:rsidRPr="007F5DB0">
        <w:rPr>
          <w:highlight w:val="cyan"/>
        </w:rPr>
        <w:t xml:space="preserve"> </w:t>
      </w:r>
      <w:ins w:id="55" w:author="Bill Floyd" w:date="2020-07-29T10:01:00Z">
        <w:r w:rsidR="007577DD" w:rsidRPr="003C40F1">
          <w:rPr>
            <w:highlight w:val="yellow"/>
            <w:rPrChange w:id="56" w:author="Hannah McSorley" w:date="2020-08-01T21:15:00Z">
              <w:rPr>
                <w:highlight w:val="cyan"/>
              </w:rPr>
            </w:rPrChange>
          </w:rPr>
          <w:t xml:space="preserve">To collect water samples on the rising limb of the hydrograph, </w:t>
        </w:r>
      </w:ins>
      <w:ins w:id="57" w:author="Bill Floyd" w:date="2020-07-29T09:57:00Z">
        <w:r w:rsidR="007577DD" w:rsidRPr="003C40F1">
          <w:rPr>
            <w:highlight w:val="yellow"/>
            <w:rPrChange w:id="58" w:author="Hannah McSorley" w:date="2020-08-01T21:15:00Z">
              <w:rPr>
                <w:highlight w:val="cyan"/>
              </w:rPr>
            </w:rPrChange>
          </w:rPr>
          <w:t>each station consisted of a vertical rack with siphon bottles attached based on expected change</w:t>
        </w:r>
      </w:ins>
      <w:ins w:id="59" w:author="Bill Floyd" w:date="2020-07-29T10:01:00Z">
        <w:r w:rsidR="007577DD" w:rsidRPr="003C40F1">
          <w:rPr>
            <w:highlight w:val="yellow"/>
            <w:rPrChange w:id="60" w:author="Hannah McSorley" w:date="2020-08-01T21:15:00Z">
              <w:rPr>
                <w:highlight w:val="cyan"/>
              </w:rPr>
            </w:rPrChange>
          </w:rPr>
          <w:t>s</w:t>
        </w:r>
      </w:ins>
      <w:ins w:id="61" w:author="Bill Floyd" w:date="2020-07-29T10:02:00Z">
        <w:r w:rsidR="007577DD" w:rsidRPr="003C40F1">
          <w:rPr>
            <w:highlight w:val="yellow"/>
            <w:rPrChange w:id="62" w:author="Hannah McSorley" w:date="2020-08-01T21:15:00Z">
              <w:rPr>
                <w:highlight w:val="cyan"/>
              </w:rPr>
            </w:rPrChange>
          </w:rPr>
          <w:t xml:space="preserve"> </w:t>
        </w:r>
      </w:ins>
      <w:ins w:id="63" w:author="Bill Floyd" w:date="2020-07-29T09:57:00Z">
        <w:r w:rsidR="007577DD" w:rsidRPr="003C40F1">
          <w:rPr>
            <w:highlight w:val="yellow"/>
            <w:rPrChange w:id="64" w:author="Hannah McSorley" w:date="2020-08-01T21:15:00Z">
              <w:rPr>
                <w:highlight w:val="cyan"/>
              </w:rPr>
            </w:rPrChange>
          </w:rPr>
          <w:t>in stage during events.  In addition, a low cost capacitance rod was used to measure stream stage every 10 minutes (Odyssey ref), along with both air and water temperature sensors (</w:t>
        </w:r>
      </w:ins>
      <w:ins w:id="65" w:author="Bill Floyd" w:date="2020-07-29T10:00:00Z">
        <w:r w:rsidR="007577DD" w:rsidRPr="003C40F1">
          <w:rPr>
            <w:highlight w:val="yellow"/>
            <w:rPrChange w:id="66" w:author="Hannah McSorley" w:date="2020-08-01T21:15:00Z">
              <w:rPr>
                <w:highlight w:val="cyan"/>
              </w:rPr>
            </w:rPrChange>
          </w:rPr>
          <w:t xml:space="preserve">HOBO </w:t>
        </w:r>
        <w:proofErr w:type="spellStart"/>
        <w:r w:rsidR="007577DD" w:rsidRPr="003C40F1">
          <w:rPr>
            <w:highlight w:val="yellow"/>
            <w:rPrChange w:id="67" w:author="Hannah McSorley" w:date="2020-08-01T21:15:00Z">
              <w:rPr>
                <w:highlight w:val="cyan"/>
              </w:rPr>
            </w:rPrChange>
          </w:rPr>
          <w:t>TidbiT</w:t>
        </w:r>
        <w:proofErr w:type="spellEnd"/>
        <w:r w:rsidR="007577DD" w:rsidRPr="003C40F1">
          <w:rPr>
            <w:highlight w:val="yellow"/>
            <w:rPrChange w:id="68" w:author="Hannah McSorley" w:date="2020-08-01T21:15:00Z">
              <w:rPr>
                <w:highlight w:val="cyan"/>
              </w:rPr>
            </w:rPrChange>
          </w:rPr>
          <w:t xml:space="preserve"> </w:t>
        </w:r>
        <w:proofErr w:type="spellStart"/>
        <w:r w:rsidR="007577DD" w:rsidRPr="003C40F1">
          <w:rPr>
            <w:highlight w:val="yellow"/>
            <w:rPrChange w:id="69" w:author="Hannah McSorley" w:date="2020-08-01T21:15:00Z">
              <w:rPr>
                <w:highlight w:val="cyan"/>
              </w:rPr>
            </w:rPrChange>
          </w:rPr>
          <w:t>v2</w:t>
        </w:r>
        <w:proofErr w:type="spellEnd"/>
        <w:r w:rsidR="007577DD" w:rsidRPr="003C40F1">
          <w:rPr>
            <w:highlight w:val="yellow"/>
            <w:rPrChange w:id="70" w:author="Hannah McSorley" w:date="2020-08-01T21:15:00Z">
              <w:rPr>
                <w:highlight w:val="cyan"/>
              </w:rPr>
            </w:rPrChange>
          </w:rPr>
          <w:t xml:space="preserve"> Temperature Data Loggers, Onset, </w:t>
        </w:r>
        <w:proofErr w:type="gramStart"/>
        <w:r w:rsidR="007577DD" w:rsidRPr="003C40F1">
          <w:rPr>
            <w:highlight w:val="yellow"/>
            <w:rPrChange w:id="71" w:author="Hannah McSorley" w:date="2020-08-01T21:15:00Z">
              <w:rPr>
                <w:highlight w:val="cyan"/>
              </w:rPr>
            </w:rPrChange>
          </w:rPr>
          <w:t>USA )</w:t>
        </w:r>
        <w:proofErr w:type="gramEnd"/>
        <w:r w:rsidR="007577DD" w:rsidRPr="003C40F1">
          <w:rPr>
            <w:highlight w:val="yellow"/>
            <w:rPrChange w:id="72" w:author="Hannah McSorley" w:date="2020-08-01T21:15:00Z">
              <w:rPr>
                <w:highlight w:val="cyan"/>
              </w:rPr>
            </w:rPrChange>
          </w:rPr>
          <w:t>.</w:t>
        </w:r>
      </w:ins>
      <w:ins w:id="73" w:author="Bill Floyd" w:date="2020-07-29T10:02:00Z">
        <w:r w:rsidR="007577DD" w:rsidRPr="003C40F1">
          <w:rPr>
            <w:highlight w:val="yellow"/>
            <w:rPrChange w:id="74" w:author="Hannah McSorley" w:date="2020-08-01T21:15:00Z">
              <w:rPr>
                <w:highlight w:val="cyan"/>
              </w:rPr>
            </w:rPrChange>
          </w:rPr>
          <w:t xml:space="preserve"> Design details are below.</w:t>
        </w:r>
      </w:ins>
      <w:bookmarkStart w:id="75" w:name="_GoBack"/>
      <w:bookmarkEnd w:id="75"/>
      <w:del w:id="76" w:author="Bill Floyd" w:date="2020-07-29T10:02:00Z">
        <w:r w:rsidRPr="007F5DB0" w:rsidDel="007577DD">
          <w:rPr>
            <w:highlight w:val="cyan"/>
          </w:rPr>
          <w:delText xml:space="preserve">Siphon sampling bottles were used on vertical sampling racks as a cost-effective, logistically practical, reliable and consistent method of passive event-based sampling that enhanced the synoptic sampling program. In addition to passively collecting samples across the Leech watershed during increasing flow conditions, the </w:delText>
        </w:r>
        <w:r w:rsidRPr="007F5DB0" w:rsidDel="007577DD">
          <w:rPr>
            <w:highlight w:val="cyan"/>
          </w:rPr>
          <w:lastRenderedPageBreak/>
          <w:delText>vertical racks also recorded river stage and air/water temperatures (using HOBO TidbiT v2 Temperature Data Loggers, Onset, USA).</w:delText>
        </w:r>
      </w:del>
    </w:p>
    <w:p w14:paraId="52BCF41C" w14:textId="77777777" w:rsidR="00F77BDD" w:rsidRDefault="006D238B">
      <w:r>
        <w:t> </w:t>
      </w:r>
    </w:p>
    <w:p w14:paraId="35EDBEB3" w14:textId="773201C2" w:rsidR="00F77BDD" w:rsidRDefault="006D238B">
      <w:r>
        <w:t xml:space="preserve">Each vertical sampling rack included a central stilling well (3.81 cm (1.5“) PCV pipe with 1.27 cm (1/2”) holes along the length) with a measuring tape affixed to the front. </w:t>
      </w:r>
      <w:del w:id="77" w:author="Bill Floyd" w:date="2020-07-29T10:03:00Z">
        <w:r w:rsidDel="007577DD">
          <w:delText>Inside the stilling well was an Odyssey Capacitance Water Level Logger (Dataflow Systems Ltd., New Zealand)</w:delText>
        </w:r>
      </w:del>
      <w:ins w:id="78" w:author="Bill Floyd" w:date="2020-07-29T10:03:00Z">
        <w:r w:rsidR="007577DD">
          <w:t>The capacitance road was placed inside the well to measure stage</w:t>
        </w:r>
      </w:ins>
      <w:ins w:id="79" w:author="Bill Floyd" w:date="2020-07-29T10:04:00Z">
        <w:r w:rsidR="007577DD">
          <w:t xml:space="preserve"> </w:t>
        </w:r>
        <w:r w:rsidR="00E7098B">
          <w:t>continuously and determine at what water level and time each siphon bottle was filled.</w:t>
        </w:r>
      </w:ins>
      <w:del w:id="80" w:author="Bill Floyd" w:date="2020-07-29T10:05:00Z">
        <w:r w:rsidDel="00E7098B">
          <w:delText>;</w:delText>
        </w:r>
      </w:del>
      <w:r>
        <w:t xml:space="preserve"> </w:t>
      </w:r>
      <w:del w:id="81" w:author="Bill Floyd" w:date="2020-07-29T10:05:00Z">
        <w:r w:rsidDel="00E7098B">
          <w:delText xml:space="preserve">and on either side of the central stilling well was </w:delText>
        </w:r>
      </w:del>
      <w:ins w:id="82" w:author="Bill Floyd" w:date="2020-07-29T10:05:00Z">
        <w:r w:rsidR="00E7098B">
          <w:t>A</w:t>
        </w:r>
      </w:ins>
      <w:del w:id="83" w:author="Bill Floyd" w:date="2020-07-29T10:05:00Z">
        <w:r w:rsidDel="00E7098B">
          <w:delText>a</w:delText>
        </w:r>
      </w:del>
      <w:r>
        <w:t xml:space="preserve"> slotted offset angle bar </w:t>
      </w:r>
      <w:ins w:id="84" w:author="Bill Floyd" w:date="2020-07-29T10:05:00Z">
        <w:r w:rsidR="00E7098B">
          <w:t xml:space="preserve">was installed on either side of the stilling well </w:t>
        </w:r>
      </w:ins>
      <w:del w:id="85" w:author="Bill Floyd" w:date="2020-07-29T10:05:00Z">
        <w:r w:rsidDel="00E7098B">
          <w:delText>onto which hose clamps held</w:delText>
        </w:r>
      </w:del>
      <w:ins w:id="86" w:author="Bill Floyd" w:date="2020-07-29T10:05:00Z">
        <w:r w:rsidR="00E7098B">
          <w:t>hold the</w:t>
        </w:r>
      </w:ins>
      <w:r>
        <w:t xml:space="preserve"> siphon sampler bottles (Figure 3).</w:t>
      </w:r>
    </w:p>
    <w:p w14:paraId="7CB99B69" w14:textId="77777777" w:rsidR="00F77BDD" w:rsidRDefault="00F77BDD" w:rsidP="006D238B">
      <w:pPr>
        <w:spacing w:line="240" w:lineRule="auto"/>
      </w:pPr>
    </w:p>
    <w:p w14:paraId="778C08CC" w14:textId="77777777" w:rsidR="006D238B" w:rsidRDefault="006D238B" w:rsidP="006D238B">
      <w:pPr>
        <w:spacing w:line="240" w:lineRule="auto"/>
      </w:pPr>
    </w:p>
    <w:p w14:paraId="523A6B7A" w14:textId="34824FDC" w:rsidR="00F77BDD" w:rsidRDefault="006D238B">
      <w:del w:id="87" w:author="Bill Floyd" w:date="2020-07-29T10:06:00Z">
        <w:r w:rsidDel="00E7098B">
          <w:delText>Custom-built siphon</w:delText>
        </w:r>
      </w:del>
      <w:ins w:id="88" w:author="Bill Floyd" w:date="2020-07-29T10:06:00Z">
        <w:r w:rsidR="00E7098B">
          <w:t>Siphon</w:t>
        </w:r>
      </w:ins>
      <w:r>
        <w:t xml:space="preserve"> sample</w:t>
      </w:r>
      <w:del w:id="89" w:author="Bill Floyd" w:date="2020-07-29T10:06:00Z">
        <w:r w:rsidDel="00E7098B">
          <w:delText>r</w:delText>
        </w:r>
      </w:del>
      <w:r>
        <w:t xml:space="preserve"> bottles </w:t>
      </w:r>
      <w:ins w:id="90" w:author="Bill Floyd" w:date="2020-07-29T10:06:00Z">
        <w:r w:rsidR="00E7098B">
          <w:t xml:space="preserve">design </w:t>
        </w:r>
      </w:ins>
      <w:del w:id="91" w:author="Bill Floyd" w:date="2020-07-29T10:06:00Z">
        <w:r w:rsidDel="00E7098B">
          <w:delText>used in this research were</w:delText>
        </w:r>
      </w:del>
      <w:ins w:id="92" w:author="Bill Floyd" w:date="2020-07-29T10:06:00Z">
        <w:r w:rsidR="00E7098B">
          <w:t>was</w:t>
        </w:r>
      </w:ins>
      <w:r>
        <w:t xml:space="preserve"> based on a USGS single stage sediment sampler design (US U-59, 1961, (see </w:t>
      </w:r>
      <w:proofErr w:type="spellStart"/>
      <w:r>
        <w:t>Graczyk</w:t>
      </w:r>
      <w:proofErr w:type="spellEnd"/>
      <w:r>
        <w:t xml:space="preserve"> et al. </w:t>
      </w:r>
      <w:hyperlink w:anchor="ref-Graczyk2000">
        <w:r>
          <w:rPr>
            <w:rStyle w:val="Hyperlink"/>
          </w:rPr>
          <w:t>2000</w:t>
        </w:r>
      </w:hyperlink>
      <w:r>
        <w:t xml:space="preserve">)). </w:t>
      </w:r>
      <w:del w:id="93" w:author="Bill Floyd" w:date="2020-07-29T10:07:00Z">
        <w:r w:rsidDel="00E7098B">
          <w:delText>Screw caps for 250 mL amber HDPE wide-mouth bottles were augmented to include a siphon system made of t</w:delText>
        </w:r>
      </w:del>
      <w:ins w:id="94" w:author="Bill Floyd" w:date="2020-07-29T10:07:00Z">
        <w:r w:rsidR="00E7098B">
          <w:t>T</w:t>
        </w:r>
      </w:ins>
      <w:r>
        <w:t>wo 1/4" (O.D.) stainless steel tubes</w:t>
      </w:r>
      <w:ins w:id="95" w:author="Bill Floyd" w:date="2020-07-29T10:07:00Z">
        <w:r w:rsidR="00E7098B">
          <w:t xml:space="preserve"> were inserted into the caps of each bottle</w:t>
        </w:r>
      </w:ins>
      <w:r>
        <w:t>, each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the longer tube formed an air vent, the shorter acted as a water inlet. The sample bottle filled when </w:t>
      </w:r>
      <w:del w:id="96" w:author="Bill Floyd" w:date="2020-07-29T10:07:00Z">
        <w:r w:rsidDel="00E7098B">
          <w:delText xml:space="preserve">river </w:delText>
        </w:r>
      </w:del>
      <w:r>
        <w:t xml:space="preserve">water reached the top of the inlet tube bend (Figure 3). Marine epoxy was applied to the outside of siphon caps to ensure a water-tight seal around the inlet and exhaust tubes, and inert silicone sealant was added to the inside of lids to </w:t>
      </w:r>
      <w:del w:id="97" w:author="Bill Floyd" w:date="2020-07-29T10:08:00Z">
        <w:r w:rsidDel="00E7098B">
          <w:delText xml:space="preserve">ensure watertightness </w:delText>
        </w:r>
      </w:del>
      <w:ins w:id="98" w:author="Bill Floyd" w:date="2020-07-29T10:08:00Z">
        <w:r w:rsidR="00E7098B">
          <w:t xml:space="preserve">prevent leakage </w:t>
        </w:r>
      </w:ins>
      <w:r>
        <w:t xml:space="preserve">and </w:t>
      </w:r>
      <w:commentRangeStart w:id="99"/>
      <w:r>
        <w:t>clean sample containment</w:t>
      </w:r>
      <w:commentRangeEnd w:id="99"/>
      <w:r w:rsidR="00E7098B">
        <w:rPr>
          <w:rStyle w:val="CommentReference"/>
        </w:rPr>
        <w:commentReference w:id="99"/>
      </w:r>
      <w:r>
        <w:t xml:space="preserve">. The siphon samplers collected </w:t>
      </w:r>
      <w:del w:id="100" w:author="Bill Floyd" w:date="2020-07-29T10:08:00Z">
        <w:r w:rsidDel="00E7098B">
          <w:delText xml:space="preserve">river </w:delText>
        </w:r>
      </w:del>
      <w:r>
        <w:t xml:space="preserve">water from approximately 5 cm below the surface (the distance between bend at top of </w:t>
      </w:r>
      <w:r>
        <w:lastRenderedPageBreak/>
        <w:t xml:space="preserve">intake tube to inlet orifice). Sampled water filled each siphon bottle with approximately 1 </w:t>
      </w:r>
      <w:r w:rsidR="003061D1">
        <w:rPr>
          <w:noProof/>
          <w:lang w:val="en-CA" w:eastAsia="en-CA"/>
        </w:rPr>
        <mc:AlternateContent>
          <mc:Choice Requires="wps">
            <w:drawing>
              <wp:anchor distT="45720" distB="45720" distL="114300" distR="114300" simplePos="0" relativeHeight="251659264" behindDoc="0" locked="0" layoutInCell="1" allowOverlap="1" wp14:anchorId="19E237C8" wp14:editId="1682C4F5">
                <wp:simplePos x="0" y="0"/>
                <wp:positionH relativeFrom="column">
                  <wp:posOffset>3331845</wp:posOffset>
                </wp:positionH>
                <wp:positionV relativeFrom="paragraph">
                  <wp:posOffset>1519555</wp:posOffset>
                </wp:positionV>
                <wp:extent cx="2564130" cy="579628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4130" cy="5796280"/>
                        </a:xfrm>
                        <a:prstGeom prst="rect">
                          <a:avLst/>
                        </a:prstGeom>
                        <a:solidFill>
                          <a:srgbClr val="FFFFFF"/>
                        </a:solidFill>
                        <a:ln w="9525">
                          <a:noFill/>
                          <a:miter lim="800000"/>
                          <a:headEnd/>
                          <a:tailEnd/>
                        </a:ln>
                      </wps:spPr>
                      <wps:txbx>
                        <w:txbxContent>
                          <w:p w14:paraId="242C92C9" w14:textId="77777777" w:rsidR="00F6786F" w:rsidRDefault="00F6786F" w:rsidP="006D238B">
                            <w:pPr>
                              <w:spacing w:line="240" w:lineRule="auto"/>
                            </w:pPr>
                            <w:r>
                              <w:rPr>
                                <w:noProof/>
                                <w:lang w:val="en-CA" w:eastAsia="en-CA"/>
                              </w:rPr>
                              <w:drawing>
                                <wp:inline distT="0" distB="0" distL="0" distR="0" wp14:anchorId="5D56F86D" wp14:editId="6C854556">
                                  <wp:extent cx="2381250" cy="4768217"/>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3"/>
                                          <a:stretch>
                                            <a:fillRect/>
                                          </a:stretch>
                                        </pic:blipFill>
                                        <pic:spPr bwMode="auto">
                                          <a:xfrm>
                                            <a:off x="0" y="0"/>
                                            <a:ext cx="2396407" cy="4798568"/>
                                          </a:xfrm>
                                          <a:prstGeom prst="rect">
                                            <a:avLst/>
                                          </a:prstGeom>
                                          <a:noFill/>
                                          <a:ln w="9525">
                                            <a:noFill/>
                                            <a:headEnd/>
                                            <a:tailEnd/>
                                          </a:ln>
                                        </pic:spPr>
                                      </pic:pic>
                                    </a:graphicData>
                                  </a:graphic>
                                </wp:inline>
                              </w:drawing>
                            </w:r>
                          </w:p>
                          <w:p w14:paraId="5D07F90B" w14:textId="77777777" w:rsidR="00F6786F" w:rsidRDefault="00F6786F" w:rsidP="006D238B">
                            <w:pPr>
                              <w:spacing w:line="240" w:lineRule="auto"/>
                            </w:pPr>
                            <w:r w:rsidRPr="006D238B">
                              <w:t>Figure 3:  Vertical sampling rack and siphon sampler bottle, illustrative of installations at six sites across the LWSA (shown here is Chris Creek (site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E237C8" id="_x0000_t202" coordsize="21600,21600" o:spt="202" path="m,l,21600r21600,l21600,xe">
                <v:stroke joinstyle="miter"/>
                <v:path gradientshapeok="t" o:connecttype="rect"/>
              </v:shapetype>
              <v:shape id="Text Box 2" o:spid="_x0000_s1026" type="#_x0000_t202" style="position:absolute;margin-left:262.35pt;margin-top:119.65pt;width:201.9pt;height:456.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" stroked="f">
                <v:textbox>
                  <w:txbxContent>
                    <w:p w14:paraId="242C92C9" w14:textId="77777777" w:rsidR="00F6786F" w:rsidRDefault="00F6786F" w:rsidP="006D238B">
                      <w:pPr>
                        <w:spacing w:line="240" w:lineRule="auto"/>
                      </w:pPr>
                      <w:r>
                        <w:rPr>
                          <w:noProof/>
                          <w:lang w:val="en-CA" w:eastAsia="en-CA"/>
                        </w:rPr>
                        <w:drawing>
                          <wp:inline distT="0" distB="0" distL="0" distR="0" wp14:anchorId="5D56F86D" wp14:editId="6C854556">
                            <wp:extent cx="2381250" cy="4768217"/>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4"/>
                                    <a:stretch>
                                      <a:fillRect/>
                                    </a:stretch>
                                  </pic:blipFill>
                                  <pic:spPr bwMode="auto">
                                    <a:xfrm>
                                      <a:off x="0" y="0"/>
                                      <a:ext cx="2396407" cy="4798568"/>
                                    </a:xfrm>
                                    <a:prstGeom prst="rect">
                                      <a:avLst/>
                                    </a:prstGeom>
                                    <a:noFill/>
                                    <a:ln w="9525">
                                      <a:noFill/>
                                      <a:headEnd/>
                                      <a:tailEnd/>
                                    </a:ln>
                                  </pic:spPr>
                                </pic:pic>
                              </a:graphicData>
                            </a:graphic>
                          </wp:inline>
                        </w:drawing>
                      </w:r>
                    </w:p>
                    <w:p w14:paraId="5D07F90B" w14:textId="77777777" w:rsidR="00F6786F" w:rsidRDefault="00F6786F" w:rsidP="006D238B">
                      <w:pPr>
                        <w:spacing w:line="240" w:lineRule="auto"/>
                      </w:pPr>
                      <w:r w:rsidRPr="006D238B">
                        <w:t>Figure 3:  Vertical sampling rack and siphon sampler bottle, illustrative of installations at six sites across the LWSA (shown here is Chris Creek (site 2).</w:t>
                      </w:r>
                    </w:p>
                  </w:txbxContent>
                </v:textbox>
                <w10:wrap type="square"/>
              </v:shape>
            </w:pict>
          </mc:Fallback>
        </mc:AlternateContent>
      </w:r>
      <w:r>
        <w:t xml:space="preserve">cm of head space between the water level and sealed lid, such that a sample was not in direct contact with the siphon </w:t>
      </w:r>
      <w:commentRangeStart w:id="101"/>
      <w:r>
        <w:t>lid</w:t>
      </w:r>
      <w:commentRangeEnd w:id="101"/>
      <w:r w:rsidR="00E7098B">
        <w:rPr>
          <w:rStyle w:val="CommentReference"/>
        </w:rPr>
        <w:commentReference w:id="101"/>
      </w:r>
      <w:r>
        <w:t>.</w:t>
      </w:r>
    </w:p>
    <w:p w14:paraId="2639FA6B" w14:textId="77777777" w:rsidR="00F77BDD" w:rsidRDefault="006D238B">
      <w:r>
        <w:t> </w:t>
      </w:r>
    </w:p>
    <w:p w14:paraId="19489F35" w14:textId="36F8B9A0" w:rsidR="00F77BDD" w:rsidDel="004B3930" w:rsidRDefault="006D238B">
      <w:pPr>
        <w:rPr>
          <w:del w:id="102" w:author="Bill Floyd" w:date="2020-07-29T10:15:00Z"/>
        </w:rPr>
      </w:pPr>
      <w:del w:id="103" w:author="Bill Floyd" w:date="2020-07-29T10:10:00Z">
        <w:r w:rsidDel="00E7098B">
          <w:delText>Each time a monitoring site was visited,</w:delText>
        </w:r>
      </w:del>
      <w:ins w:id="104" w:author="Bill Floyd" w:date="2020-07-29T10:10:00Z">
        <w:r w:rsidR="00E7098B">
          <w:t>During synoptic sampling campaign each site was visited and</w:t>
        </w:r>
      </w:ins>
      <w:r>
        <w:t xml:space="preserve"> empty acid-washed sample bottles with siphon lids were set out on vertical racks. Sampling </w:t>
      </w:r>
      <w:del w:id="105" w:author="Bill Floyd" w:date="2020-07-29T10:10:00Z">
        <w:r w:rsidDel="00E7098B">
          <w:delText xml:space="preserve">bottles could be placed at any height and </w:delText>
        </w:r>
      </w:del>
      <w:r>
        <w:t>were generally staggered at 10-20 cm intervals</w:t>
      </w:r>
      <w:ins w:id="106" w:author="Bill Floyd" w:date="2020-07-29T10:10:00Z">
        <w:r w:rsidR="00E7098B">
          <w:t>, but the design allow for custom installation at any height</w:t>
        </w:r>
      </w:ins>
      <w:r>
        <w:t xml:space="preserve">. </w:t>
      </w:r>
      <w:del w:id="107" w:author="Bill Floyd" w:date="2020-07-29T10:12:00Z">
        <w:r w:rsidDel="00E7098B">
          <w:delText>The stage at which each siphon bottle filled was recorded – this was the observed height on the stilling-well measuring tape that corresponded to the top of each siphon intake tube bend (filling-stage). Samples were passively collected in my absence as rivers responded to precipitation, and I retrieved them on subsequent field trips (at which point the filling-stage was double checked).</w:delText>
        </w:r>
      </w:del>
      <w:ins w:id="108" w:author="Bill Floyd" w:date="2020-07-29T10:12:00Z">
        <w:r w:rsidR="00E7098B">
          <w:t xml:space="preserve">Height of the sample bottle </w:t>
        </w:r>
      </w:ins>
      <w:ins w:id="109" w:author="Bill Floyd" w:date="2020-07-29T10:13:00Z">
        <w:r w:rsidR="00E7098B">
          <w:t xml:space="preserve">(from top of cap) </w:t>
        </w:r>
      </w:ins>
      <w:ins w:id="110" w:author="Bill Floyd" w:date="2020-07-29T10:12:00Z">
        <w:r w:rsidR="00E7098B">
          <w:t>was recorded using the measuring tape on the stilling well</w:t>
        </w:r>
      </w:ins>
      <w:ins w:id="111" w:author="Bill Floyd" w:date="2020-07-29T10:13:00Z">
        <w:r w:rsidR="00E7098B">
          <w:t xml:space="preserve">, which was referenced to stage measured by the capacitance rod, which </w:t>
        </w:r>
      </w:ins>
      <w:ins w:id="112" w:author="Bill Floyd" w:date="2020-07-29T10:14:00Z">
        <w:r w:rsidR="00E7098B">
          <w:t>allowed for determination</w:t>
        </w:r>
        <w:r w:rsidR="004B3930">
          <w:t xml:space="preserve"> date and time of collection.</w:t>
        </w:r>
      </w:ins>
    </w:p>
    <w:p w14:paraId="121080E9" w14:textId="77777777" w:rsidR="00F77BDD" w:rsidRDefault="006D238B">
      <w:r>
        <w:lastRenderedPageBreak/>
        <w:t> </w:t>
      </w:r>
    </w:p>
    <w:p w14:paraId="1E2E1728" w14:textId="3EC8A8A7" w:rsidR="00F77BDD" w:rsidRDefault="006D238B">
      <w:del w:id="113" w:author="Bill Floyd" w:date="2020-07-29T10:15:00Z">
        <w:r w:rsidDel="004B3930">
          <w:delText xml:space="preserve">During data analysis, each siphon bottle’s filling-stage was references to level-logger data to determine the date and time of collection for each rising-stage sample. To the best of my knowledge, this project was the first to combine vertically staggered passive siphon samplers with observed and continuously recorded stage to obtain timestamps of sample collection. </w:delText>
        </w:r>
      </w:del>
      <w:r>
        <w:t xml:space="preserve">The timestamps were used to </w:t>
      </w:r>
      <w:proofErr w:type="spellStart"/>
      <w:r>
        <w:t>asses</w:t>
      </w:r>
      <w:proofErr w:type="spellEnd"/>
      <w:r>
        <w:t xml:space="preserve"> temporal variability in DOC &amp; NOM (details in Chapter 3) and to inform quality management of samples (</w:t>
      </w:r>
      <w:commentRangeStart w:id="114"/>
      <w:r>
        <w:t>below</w:t>
      </w:r>
      <w:commentRangeEnd w:id="114"/>
      <w:r w:rsidR="004B3930">
        <w:rPr>
          <w:rStyle w:val="CommentReference"/>
        </w:rPr>
        <w:commentReference w:id="114"/>
      </w:r>
      <w:r>
        <w:t>).</w:t>
      </w:r>
    </w:p>
    <w:p w14:paraId="693B08F5" w14:textId="77777777" w:rsidR="00F77BDD" w:rsidRDefault="006D238B">
      <w:r>
        <w:t> </w:t>
      </w:r>
    </w:p>
    <w:p w14:paraId="18D39E62" w14:textId="77777777" w:rsidR="00F77BDD" w:rsidRDefault="006D238B">
      <w:pPr>
        <w:pStyle w:val="Heading6"/>
      </w:pPr>
      <w:bookmarkStart w:id="115" w:name="siphon-sampler-assumptions"/>
      <w:r>
        <w:t>Siphon sampler assumptions</w:t>
      </w:r>
      <w:bookmarkEnd w:id="115"/>
    </w:p>
    <w:p w14:paraId="096FE75A" w14:textId="7456E6E7" w:rsidR="00F77BDD" w:rsidRDefault="006D238B">
      <w:del w:id="116" w:author="Bill Floyd" w:date="2020-07-29T10:16:00Z">
        <w:r w:rsidDel="004B3930">
          <w:delText>The representativeness of vertical rack samples</w:delText>
        </w:r>
      </w:del>
      <w:ins w:id="117" w:author="Bill Floyd" w:date="2020-07-29T10:16:00Z">
        <w:r w:rsidR="004B3930">
          <w:t>Vertical rack samples</w:t>
        </w:r>
      </w:ins>
      <w:r>
        <w:t xml:space="preserve"> rel</w:t>
      </w:r>
      <w:ins w:id="118" w:author="Bill Floyd" w:date="2020-07-29T10:17:00Z">
        <w:r w:rsidR="004B3930">
          <w:t>y</w:t>
        </w:r>
      </w:ins>
      <w:del w:id="119" w:author="Bill Floyd" w:date="2020-07-29T10:17:00Z">
        <w:r w:rsidDel="004B3930">
          <w:delText>ied</w:delText>
        </w:r>
      </w:del>
      <w:r>
        <w:t xml:space="preserve"> on two key assumptions: (1) the water column was well mixed</w:t>
      </w:r>
      <w:del w:id="120" w:author="Bill Floyd" w:date="2020-07-29T10:23:00Z">
        <w:r w:rsidDel="004B3930">
          <w:delText xml:space="preserve"> (no stratification) therefore the sample collected was representative of river water quality at each sampling stage</w:delText>
        </w:r>
      </w:del>
      <w:r>
        <w:t>; and (2) the sample was discrete</w:t>
      </w:r>
      <w:ins w:id="121" w:author="Bill Floyd" w:date="2020-07-29T10:24:00Z">
        <w:r w:rsidR="004B3930">
          <w:t xml:space="preserve"> (</w:t>
        </w:r>
      </w:ins>
      <w:del w:id="122" w:author="Bill Floyd" w:date="2020-07-29T10:24:00Z">
        <w:r w:rsidDel="004B3930">
          <w:delText xml:space="preserve">, such that there was </w:delText>
        </w:r>
      </w:del>
      <w:r>
        <w:t xml:space="preserve">no infiltration or mixing between surrounding </w:t>
      </w:r>
      <w:del w:id="123" w:author="Bill Floyd" w:date="2020-07-29T10:24:00Z">
        <w:r w:rsidDel="004B3930">
          <w:delText xml:space="preserve">river </w:delText>
        </w:r>
      </w:del>
      <w:ins w:id="124" w:author="Bill Floyd" w:date="2020-07-29T10:24:00Z">
        <w:r w:rsidR="004B3930">
          <w:t xml:space="preserve">surface </w:t>
        </w:r>
      </w:ins>
      <w:r>
        <w:t xml:space="preserve">water </w:t>
      </w:r>
      <w:del w:id="125" w:author="Bill Floyd" w:date="2020-07-29T10:24:00Z">
        <w:r w:rsidDel="004B3930">
          <w:delText>and the sample in the bottle once the sample was collected</w:delText>
        </w:r>
      </w:del>
      <w:ins w:id="126" w:author="Bill Floyd" w:date="2020-07-29T10:24:00Z">
        <w:r w:rsidR="004B3930">
          <w:t>once the bottle was filled)</w:t>
        </w:r>
      </w:ins>
      <w:r>
        <w:t>.</w:t>
      </w:r>
    </w:p>
    <w:p w14:paraId="250B21B1" w14:textId="77777777" w:rsidR="00F77BDD" w:rsidRDefault="006D238B">
      <w:r>
        <w:t> </w:t>
      </w:r>
    </w:p>
    <w:p w14:paraId="37184D68" w14:textId="5FE5C190" w:rsidR="00F77BDD" w:rsidRDefault="006D238B">
      <w:r>
        <w:t xml:space="preserve">Based on turbulence associated with flows upstream of the vertical racks (step-pool formations), the assumption of fully mixed </w:t>
      </w:r>
      <w:del w:id="127" w:author="Bill Floyd" w:date="2020-07-29T10:25:00Z">
        <w:r w:rsidDel="00AD3E64">
          <w:delText>and unstratified water seemed justified</w:delText>
        </w:r>
      </w:del>
      <w:ins w:id="128" w:author="Bill Floyd" w:date="2020-07-29T10:25:00Z">
        <w:r w:rsidR="00AD3E64">
          <w:t xml:space="preserve">is </w:t>
        </w:r>
        <w:commentRangeStart w:id="129"/>
        <w:r w:rsidR="00AD3E64">
          <w:t>likely</w:t>
        </w:r>
        <w:commentRangeEnd w:id="129"/>
        <w:r w:rsidR="00AD3E64">
          <w:rPr>
            <w:rStyle w:val="CommentReference"/>
          </w:rPr>
          <w:commentReference w:id="129"/>
        </w:r>
      </w:ins>
      <w:r>
        <w:t xml:space="preserve">. Sample discretion was validated in lab using food </w:t>
      </w:r>
      <w:proofErr w:type="spellStart"/>
      <w:r>
        <w:t>colouring</w:t>
      </w:r>
      <w:proofErr w:type="spellEnd"/>
      <w:r>
        <w:t xml:space="preserve"> and a flow-through bucket system. </w:t>
      </w:r>
      <w:del w:id="130" w:author="Bill Floyd" w:date="2020-07-29T10:27:00Z">
        <w:r w:rsidDel="00AD3E64">
          <w:delText xml:space="preserve">In this test, </w:delText>
        </w:r>
      </w:del>
      <w:ins w:id="131" w:author="Bill Floyd" w:date="2020-07-29T10:27:00Z">
        <w:r w:rsidR="00AD3E64">
          <w:t>A</w:t>
        </w:r>
      </w:ins>
      <w:del w:id="132" w:author="Bill Floyd" w:date="2020-07-29T10:27:00Z">
        <w:r w:rsidDel="00AD3E64">
          <w:delText>a</w:delText>
        </w:r>
      </w:del>
      <w:r>
        <w:t xml:space="preserve"> siphon sampler bottle was submerged in a container filled with circulating tap water; following siphon sample collection, food </w:t>
      </w:r>
      <w:proofErr w:type="spellStart"/>
      <w:r>
        <w:t>colouring</w:t>
      </w:r>
      <w:proofErr w:type="spellEnd"/>
      <w:r>
        <w:t xml:space="preserve"> was added to the system and circulated for 15 minutes, then the sample bottle was removed from this dye chamber and the colour of the sample inside the siphon bottle was compared to the dyed water that had circulated around it. This test was repeated five times with different siphon-lid bottles. </w:t>
      </w:r>
      <w:commentRangeStart w:id="133"/>
      <w:r>
        <w:t xml:space="preserve">There was no dye present in any of the </w:t>
      </w:r>
      <w:r>
        <w:lastRenderedPageBreak/>
        <w:t xml:space="preserve">siphon sample bottles following the tests. This affirmed the assumption of discrete siphon sample </w:t>
      </w:r>
      <w:commentRangeStart w:id="134"/>
      <w:r>
        <w:t>collection</w:t>
      </w:r>
      <w:commentRangeEnd w:id="134"/>
      <w:r w:rsidR="00AD3E64">
        <w:rPr>
          <w:rStyle w:val="CommentReference"/>
        </w:rPr>
        <w:commentReference w:id="134"/>
      </w:r>
      <w:r>
        <w:t>.</w:t>
      </w:r>
      <w:commentRangeEnd w:id="133"/>
      <w:r w:rsidR="00AD257A">
        <w:rPr>
          <w:rStyle w:val="CommentReference"/>
        </w:rPr>
        <w:commentReference w:id="133"/>
      </w:r>
    </w:p>
    <w:p w14:paraId="3A5E5AE9" w14:textId="77777777" w:rsidR="00F77BDD" w:rsidRDefault="006D238B">
      <w:r>
        <w:t> </w:t>
      </w:r>
    </w:p>
    <w:p w14:paraId="50D26519" w14:textId="77777777" w:rsidR="00F77BDD" w:rsidRDefault="006D238B">
      <w:pPr>
        <w:pStyle w:val="Heading6"/>
      </w:pPr>
      <w:bookmarkStart w:id="135" w:name="sampling-rack-hold-time-experiments"/>
      <w:r>
        <w:t>Sampling rack hold-time experiments</w:t>
      </w:r>
      <w:bookmarkEnd w:id="135"/>
    </w:p>
    <w:p w14:paraId="327D62B9" w14:textId="3F14C37E" w:rsidR="00F77BDD" w:rsidRDefault="006D238B">
      <w:r>
        <w:t xml:space="preserve">Every effort was made to retrieve rack samples as quickly as possible from the racks following rain events. None the less, some samples remained on a rack for more than a few </w:t>
      </w:r>
      <w:commentRangeStart w:id="136"/>
      <w:r>
        <w:t>days</w:t>
      </w:r>
      <w:commentRangeEnd w:id="136"/>
      <w:r w:rsidR="00AD3E64">
        <w:rPr>
          <w:rStyle w:val="CommentReference"/>
        </w:rPr>
        <w:commentReference w:id="136"/>
      </w:r>
      <w:r>
        <w:t xml:space="preserve"> due to logistical, access and safety considerations. </w:t>
      </w:r>
      <w:del w:id="137" w:author="Bill Floyd" w:date="2020-07-29T10:32:00Z">
        <w:r w:rsidDel="00AD3E64">
          <w:delText>So,</w:delText>
        </w:r>
      </w:del>
      <w:ins w:id="138" w:author="Bill Floyd" w:date="2020-07-29T10:32:00Z">
        <w:r w:rsidR="00AD3E64">
          <w:t>Because of this,</w:t>
        </w:r>
      </w:ins>
      <w:r>
        <w:t xml:space="preserve"> hold-time experiments were performed to assess </w:t>
      </w:r>
      <w:del w:id="139" w:author="Bill Floyd" w:date="2020-07-29T10:32:00Z">
        <w:r w:rsidDel="00AD3E64">
          <w:delText xml:space="preserve">river </w:delText>
        </w:r>
      </w:del>
      <w:r>
        <w:t xml:space="preserve">sample stability </w:t>
      </w:r>
      <w:del w:id="140" w:author="Bill Floyd" w:date="2020-07-29T10:33:00Z">
        <w:r w:rsidDel="00AD3E64">
          <w:delText xml:space="preserve">over periods </w:delText>
        </w:r>
      </w:del>
      <w:r>
        <w:t xml:space="preserve">between rack sample collection and retrieval. </w:t>
      </w:r>
      <w:del w:id="141" w:author="Bill Floyd" w:date="2020-07-29T10:33:00Z">
        <w:r w:rsidDel="00AD3E64">
          <w:delText>The h</w:delText>
        </w:r>
      </w:del>
      <w:ins w:id="142" w:author="Bill Floyd" w:date="2020-07-29T10:33:00Z">
        <w:r w:rsidR="00AD3E64">
          <w:t>H</w:t>
        </w:r>
      </w:ins>
      <w:r>
        <w:t xml:space="preserve">old-time experiments included replicate sample collection (n = 10) where half the samples were capped with siphon lids and placed out of water on a vertical rack in the field and the other half of samples were immediately returned to the lab for analysis. Three sets of hold-time experiments were completed such that the simulated-rack samples were left in the field for 11, 20 and 34 days </w:t>
      </w:r>
      <w:commentRangeStart w:id="143"/>
      <w:r>
        <w:t>before</w:t>
      </w:r>
      <w:commentRangeEnd w:id="143"/>
      <w:r w:rsidR="00AD257A">
        <w:rPr>
          <w:rStyle w:val="CommentReference"/>
        </w:rPr>
        <w:commentReference w:id="143"/>
      </w:r>
      <w:r>
        <w:t xml:space="preserve"> being retrieved for analysis and comparison to their counterpart replicates (details in results section). </w:t>
      </w:r>
      <w:del w:id="144" w:author="Bill Floyd" w:date="2020-07-29T10:38:00Z">
        <w:r w:rsidDel="00AD257A">
          <w:delText>The temperature sensors installed at each</w:delText>
        </w:r>
      </w:del>
      <w:ins w:id="145" w:author="Bill Floyd" w:date="2020-07-29T10:38:00Z">
        <w:r w:rsidR="00AD257A">
          <w:t>Air and water temperature data collected at the</w:t>
        </w:r>
      </w:ins>
      <w:r>
        <w:t xml:space="preserve"> vertical rack </w:t>
      </w:r>
      <w:ins w:id="146" w:author="Bill Floyd" w:date="2020-07-29T10:39:00Z">
        <w:r w:rsidR="00AD257A">
          <w:t xml:space="preserve">sample locations </w:t>
        </w:r>
      </w:ins>
      <w:r>
        <w:t xml:space="preserve">were used as part of the hold-time assessment </w:t>
      </w:r>
      <w:del w:id="147" w:author="Bill Floyd" w:date="2020-07-29T10:39:00Z">
        <w:r w:rsidDel="00AD257A">
          <w:delText xml:space="preserve">for sample stability and results were used to flag data as suspect or acceptable </w:delText>
        </w:r>
      </w:del>
      <w:r>
        <w:t>for inclusion in results.</w:t>
      </w:r>
    </w:p>
    <w:p w14:paraId="0F41299A" w14:textId="77777777" w:rsidR="00F77BDD" w:rsidRDefault="006D238B">
      <w:r>
        <w:t> </w:t>
      </w:r>
    </w:p>
    <w:p w14:paraId="51E5BCFB" w14:textId="77777777" w:rsidR="00F77BDD" w:rsidRDefault="006D238B">
      <w:pPr>
        <w:pStyle w:val="Heading4"/>
      </w:pPr>
      <w:bookmarkStart w:id="148" w:name="laboratory-analyses-of-water-samples"/>
      <w:r>
        <w:t>Laboratory analyses of water samples</w:t>
      </w:r>
      <w:bookmarkEnd w:id="148"/>
    </w:p>
    <w:p w14:paraId="758FC052" w14:textId="77777777" w:rsidR="00F77BDD" w:rsidRDefault="006D238B">
      <w:commentRangeStart w:id="149"/>
      <w:r>
        <w:t>Each water sample was transported from the field to the lab in a cooler with ice</w:t>
      </w:r>
      <w:commentRangeEnd w:id="149"/>
      <w:r w:rsidR="00AD3E64">
        <w:rPr>
          <w:rStyle w:val="CommentReference"/>
        </w:rPr>
        <w:commentReference w:id="149"/>
      </w:r>
      <w:r>
        <w:t xml:space="preserve"> for quantification of dissolved organic carbon (DOC) and qualitative assessment of natural organic matter (NOM) molecular character</w:t>
      </w:r>
      <w:commentRangeStart w:id="150"/>
      <w:r>
        <w:t xml:space="preserve">. Aqueous forms of NOM in freshwater play important ecological roles but can be problematic for drinking water treatment because they increase oxidant demand </w:t>
      </w:r>
      <w:r>
        <w:lastRenderedPageBreak/>
        <w:t xml:space="preserve">(e.g. chlorination), contribute to the formation of disinfection by-products, and cause other disruptions (e.g. short filter run times, microbial bio-fouling, coagulant demand). Because the backbone of NOM is carbon, DOC is a measure of the dissolved forms of NOM in a sample. While quantifying a sample’s DOC is important in describing the amount of NOM, it tells us nothing about the structure (and therefore the function) of that material. Characterizing molecular attributes in addition to quantifying NOM provides greater insight than quantification alone; therefore, both quantification of DOC and characterization of NOM were tackled for this project. </w:t>
      </w:r>
      <w:commentRangeEnd w:id="150"/>
      <w:r w:rsidR="00AD257A">
        <w:rPr>
          <w:rStyle w:val="CommentReference"/>
        </w:rPr>
        <w:commentReference w:id="150"/>
      </w:r>
      <w:r>
        <w:t xml:space="preserve">Samples were also measured for phosphate concentration using a </w:t>
      </w:r>
      <w:proofErr w:type="spellStart"/>
      <w:r>
        <w:t>colourimetric</w:t>
      </w:r>
      <w:proofErr w:type="spellEnd"/>
      <w:r>
        <w:t xml:space="preserve"> (ascorbic acid) orthophosphate test kit (HACH PO-19</w:t>
      </w:r>
      <w:commentRangeStart w:id="151"/>
      <w:r>
        <w:t>); each water sample had phosphate concentration below detectable limits (0.1 mg/L).</w:t>
      </w:r>
      <w:commentRangeEnd w:id="151"/>
      <w:r w:rsidR="00AD257A">
        <w:rPr>
          <w:rStyle w:val="CommentReference"/>
        </w:rPr>
        <w:commentReference w:id="151"/>
      </w:r>
    </w:p>
    <w:p w14:paraId="26D21382" w14:textId="77777777" w:rsidR="00F77BDD" w:rsidRDefault="006D238B">
      <w:r>
        <w:t> </w:t>
      </w:r>
    </w:p>
    <w:p w14:paraId="644336AB" w14:textId="77777777" w:rsidR="00F77BDD" w:rsidRDefault="006D238B">
      <w:pPr>
        <w:pStyle w:val="Heading5"/>
      </w:pPr>
      <w:bookmarkStart w:id="152" w:name="quantifying-doc-dissolved-organic-carbon"/>
      <w:r>
        <w:t>Quantifying DOC (dissolved organic carbon)</w:t>
      </w:r>
      <w:bookmarkEnd w:id="152"/>
    </w:p>
    <w:p w14:paraId="0195332A" w14:textId="2B7EF099" w:rsidR="00F77BDD" w:rsidRDefault="006D238B">
      <w:del w:id="153" w:author="Bill Floyd" w:date="2020-07-29T10:43:00Z">
        <w:r w:rsidDel="00AD257A">
          <w:delText>To quantify dissolved organic carbon (DOC), the major constituent of natural organic matter, samples were</w:delText>
        </w:r>
      </w:del>
      <w:ins w:id="154" w:author="Bill Floyd" w:date="2020-07-29T10:43:00Z">
        <w:r w:rsidR="00AD257A">
          <w:t>Dissolved organic carbon concentration was measured using</w:t>
        </w:r>
      </w:ins>
      <w:r>
        <w:t xml:space="preserve"> </w:t>
      </w:r>
      <w:del w:id="155" w:author="Bill Floyd" w:date="2020-07-29T10:44:00Z">
        <w:r w:rsidDel="00AD257A">
          <w:delText xml:space="preserve">analyzed for </w:delText>
        </w:r>
      </w:del>
      <w:r>
        <w:t xml:space="preserve">non-purgeable organic carbon (NPOC) via High-Temperature Combustion (Method 5310-B) on a Shimadzu TOC-V (Baird, Eaton, and Rice </w:t>
      </w:r>
      <w:hyperlink w:anchor="ref-StdMet5310">
        <w:proofErr w:type="spellStart"/>
        <w:r>
          <w:rPr>
            <w:rStyle w:val="Hyperlink"/>
          </w:rPr>
          <w:t>2017</w:t>
        </w:r>
      </w:hyperlink>
      <w:hyperlink w:anchor="ref-StdMet5310">
        <w:r>
          <w:rPr>
            <w:rStyle w:val="Hyperlink"/>
          </w:rPr>
          <w:t>a</w:t>
        </w:r>
        <w:proofErr w:type="spellEnd"/>
      </w:hyperlink>
      <w:r>
        <w:t>).</w:t>
      </w:r>
      <w:ins w:id="156" w:author="Bill Floyd" w:date="2020-07-29T10:45:00Z">
        <w:r w:rsidR="00964D17">
          <w:t xml:space="preserve"> Details are provided below.</w:t>
        </w:r>
      </w:ins>
    </w:p>
    <w:p w14:paraId="53D87B18" w14:textId="77777777" w:rsidR="00F77BDD" w:rsidRDefault="006D238B">
      <w:r>
        <w:t> </w:t>
      </w:r>
    </w:p>
    <w:p w14:paraId="32F72156" w14:textId="77777777" w:rsidR="00F77BDD" w:rsidRDefault="006D238B">
      <w:pPr>
        <w:pStyle w:val="Heading6"/>
      </w:pPr>
      <w:bookmarkStart w:id="157" w:name="sample-preparation"/>
      <w:r>
        <w:t>Sample preparation</w:t>
      </w:r>
      <w:bookmarkEnd w:id="157"/>
    </w:p>
    <w:p w14:paraId="4DC6A879" w14:textId="77777777" w:rsidR="00F77BDD" w:rsidRDefault="006D238B">
      <w:commentRangeStart w:id="158"/>
      <w:r>
        <w:t xml:space="preserve">Water samples were brought to room temperature, inverted to mix, then filtered and acidified by hand. A clean 60 mL </w:t>
      </w:r>
      <w:proofErr w:type="spellStart"/>
      <w:r>
        <w:t>luer</w:t>
      </w:r>
      <w:proofErr w:type="spellEnd"/>
      <w:r>
        <w:t xml:space="preserve">-lock syringe was pre-rinsed with sample water three times, then used to triple-rinse a vial (acid-washed 40 mL borosilicate amber glass vial) with filtered sample water. Samples were filtered using pre-rinsed (filter to waste) 0.45 </w:t>
      </w:r>
      <w:proofErr w:type="spellStart"/>
      <w:r>
        <w:t>μm</w:t>
      </w:r>
      <w:proofErr w:type="spellEnd"/>
      <w:r>
        <w:t xml:space="preserve"> </w:t>
      </w:r>
      <w:proofErr w:type="spellStart"/>
      <w:r>
        <w:t>polyethersulfone</w:t>
      </w:r>
      <w:proofErr w:type="spellEnd"/>
      <w:r>
        <w:t xml:space="preserve"> syringe filters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Baird, Eaton, and Rice </w:t>
      </w:r>
      <w:hyperlink w:anchor="ref-StdMet5310">
        <w:proofErr w:type="spellStart"/>
        <w:r>
          <w:rPr>
            <w:rStyle w:val="Hyperlink"/>
          </w:rPr>
          <w:t>2017</w:t>
        </w:r>
      </w:hyperlink>
      <w:hyperlink w:anchor="ref-StdMet5310">
        <w:r>
          <w:rPr>
            <w:rStyle w:val="Hyperlink"/>
          </w:rPr>
          <w:t>a</w:t>
        </w:r>
        <w:proofErr w:type="spellEnd"/>
      </w:hyperlink>
      <w:r>
        <w:t xml:space="preserve">). Each sample </w:t>
      </w:r>
      <w:r>
        <w:lastRenderedPageBreak/>
        <w:t xml:space="preserve">was syringe-filtered into its pre-rinsed vial and acidified to bring pH below 2 (by adding 200 </w:t>
      </w:r>
      <w:proofErr w:type="spellStart"/>
      <w:r>
        <w:t>μL</w:t>
      </w:r>
      <w:proofErr w:type="spellEnd"/>
      <w:r>
        <w:t xml:space="preserve"> of 4 M hydrochloric acid, reagent grade, into 35 mL filtered sample). Filtered and acidified samples were sealed with Parafilm and place on the autosampler tray (Shimadzu ASI) for instrumental analysis. On a few occasions with extended time in the field (greater than </w:t>
      </w:r>
      <w:proofErr w:type="spellStart"/>
      <w:r>
        <w:t>48hrs</w:t>
      </w:r>
      <w:proofErr w:type="spellEnd"/>
      <w:r>
        <w:t>), samples were filtered and acidified (as above) at the field house, then capped with Teflon-lined caps and refrigerated until return to the lab for analysis.</w:t>
      </w:r>
      <w:commentRangeEnd w:id="158"/>
      <w:r w:rsidR="00964D17">
        <w:rPr>
          <w:rStyle w:val="CommentReference"/>
        </w:rPr>
        <w:commentReference w:id="158"/>
      </w:r>
    </w:p>
    <w:p w14:paraId="593A07B1" w14:textId="77777777" w:rsidR="00F77BDD" w:rsidRDefault="006D238B">
      <w:r>
        <w:t> </w:t>
      </w:r>
    </w:p>
    <w:p w14:paraId="2245F40F" w14:textId="77777777" w:rsidR="00F77BDD" w:rsidRDefault="006D238B">
      <w:pPr>
        <w:pStyle w:val="Heading6"/>
      </w:pPr>
      <w:bookmarkStart w:id="159" w:name="instrumental-analysis"/>
      <w:commentRangeStart w:id="160"/>
      <w:r>
        <w:t>Instrumental analysis</w:t>
      </w:r>
      <w:bookmarkEnd w:id="159"/>
    </w:p>
    <w:p w14:paraId="70B0A65C" w14:textId="77777777" w:rsidR="00F77BDD" w:rsidRDefault="006D238B">
      <w:r>
        <w:t>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(upon acidification, inorganic species were converted to aqueous CO</w:t>
      </w:r>
      <w:r>
        <w:rPr>
          <w:vertAlign w:val="subscript"/>
        </w:rPr>
        <w:t>2</w:t>
      </w:r>
      <w:r>
        <w:t xml:space="preserve">), leaving only dissolved organic carbon in the sample. Aliquots of sparged sample (80 </w:t>
      </w:r>
      <w:proofErr w:type="spellStart"/>
      <w:r>
        <w:t>μL</w:t>
      </w:r>
      <w:proofErr w:type="spellEnd"/>
      <w:r>
        <w:t>) were then drawn into the TOC-V and catalytically combusted (Shimadzu standard catalyst with quartz wool) to convert all organic carbon into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w:t>
      </w:r>
      <w:proofErr w:type="spellStart"/>
      <w:r>
        <w:t>humic</w:t>
      </w:r>
      <w:proofErr w:type="spellEnd"/>
      <w:r>
        <w:t xml:space="preserve"> substances) and it is unlikely that DOC analytes would be lost (Baird, Eaton, and Rice </w:t>
      </w:r>
      <w:hyperlink w:anchor="ref-StdMet5310">
        <w:proofErr w:type="spellStart"/>
        <w:r>
          <w:rPr>
            <w:rStyle w:val="Hyperlink"/>
          </w:rPr>
          <w:t>2017</w:t>
        </w:r>
      </w:hyperlink>
      <w:hyperlink w:anchor="ref-StdMet5310">
        <w:r>
          <w:rPr>
            <w:rStyle w:val="Hyperlink"/>
          </w:rPr>
          <w:t>a</w:t>
        </w:r>
        <w:proofErr w:type="spellEnd"/>
      </w:hyperlink>
      <w:r>
        <w:t xml:space="preserve">; </w:t>
      </w:r>
      <w:proofErr w:type="spellStart"/>
      <w:r>
        <w:t>Matilainen</w:t>
      </w:r>
      <w:proofErr w:type="spellEnd"/>
      <w:r>
        <w:t xml:space="preserve"> et al. </w:t>
      </w:r>
      <w:hyperlink w:anchor="ref-Matilainen2011">
        <w:r>
          <w:rPr>
            <w:rStyle w:val="Hyperlink"/>
          </w:rPr>
          <w:t>2011</w:t>
        </w:r>
      </w:hyperlink>
      <w:r>
        <w:t xml:space="preserve">; Aiken and </w:t>
      </w:r>
      <w:proofErr w:type="spellStart"/>
      <w:r>
        <w:t>Cotsaris</w:t>
      </w:r>
      <w:proofErr w:type="spellEnd"/>
      <w:r>
        <w:t xml:space="preserve"> </w:t>
      </w:r>
      <w:hyperlink w:anchor="ref-Aiken1995">
        <w:r>
          <w:rPr>
            <w:rStyle w:val="Hyperlink"/>
          </w:rPr>
          <w:t>1995</w:t>
        </w:r>
      </w:hyperlink>
      <w:r>
        <w:t>).</w:t>
      </w:r>
    </w:p>
    <w:p w14:paraId="43EAF921" w14:textId="77777777" w:rsidR="00F77BDD" w:rsidRDefault="006D238B">
      <w:r>
        <w:t> </w:t>
      </w:r>
    </w:p>
    <w:p w14:paraId="28643B6F" w14:textId="77777777" w:rsidR="00F77BDD" w:rsidRDefault="006D238B">
      <w:r>
        <w:lastRenderedPageBreak/>
        <w:t>Files output by the TOC-V software included sample identification information, details of analytical processes and results including detected intensities and calculated NPOC concentrations. Concentration results were calculated from a selected calibration file. 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w:t>
      </w:r>
      <w:proofErr w:type="spellStart"/>
      <w:r>
        <w:t>cal-ver</w:t>
      </w:r>
      <w:proofErr w:type="spellEnd"/>
      <w:r>
        <w:t xml:space="preserve">’ in most sample trays (standard solution (labchecm.com, catalog </w:t>
      </w:r>
      <w:proofErr w:type="spellStart"/>
      <w:r>
        <w:t>No.LC129107</w:t>
      </w:r>
      <w:proofErr w:type="spellEnd"/>
      <w:r>
        <w:t xml:space="preserve">) diluted to approximately 5 mg/L); these </w:t>
      </w:r>
      <w:proofErr w:type="spellStart"/>
      <w:r>
        <w:t>cal-vers</w:t>
      </w:r>
      <w:proofErr w:type="spellEnd"/>
      <w:r>
        <w:t xml:space="preserve"> resulted in an average accuracy of 10.8% (n=20).</w:t>
      </w:r>
      <w:commentRangeEnd w:id="160"/>
      <w:r w:rsidR="00964D17">
        <w:rPr>
          <w:rStyle w:val="CommentReference"/>
        </w:rPr>
        <w:commentReference w:id="160"/>
      </w:r>
    </w:p>
    <w:p w14:paraId="2848E000" w14:textId="77777777" w:rsidR="00F77BDD" w:rsidRDefault="006D238B">
      <w:r>
        <w:t> </w:t>
      </w:r>
    </w:p>
    <w:p w14:paraId="0EC62F34" w14:textId="77777777" w:rsidR="00F77BDD" w:rsidRDefault="006D238B">
      <w:pPr>
        <w:pStyle w:val="Heading5"/>
      </w:pPr>
      <w:bookmarkStart w:id="161" w:name="X7e9e3c08bf23e8477697b7359078143289e45ae"/>
      <w:r>
        <w:t>Characterization of NOM (natural organic matter)</w:t>
      </w:r>
      <w:bookmarkEnd w:id="161"/>
    </w:p>
    <w:p w14:paraId="640D9124" w14:textId="22E5444E" w:rsidR="00F77BDD" w:rsidRDefault="006D238B">
      <w:r>
        <w:t xml:space="preserve">To assess the molecular character of NOM, samples were analyzed by UV-Vis spectroscopy (ultraviolet-visible light) using a </w:t>
      </w:r>
      <w:proofErr w:type="spellStart"/>
      <w:proofErr w:type="gramStart"/>
      <w:r>
        <w:t>spectro</w:t>
      </w:r>
      <w:proofErr w:type="spellEnd"/>
      <w:r>
        <w:t>::</w:t>
      </w:r>
      <w:proofErr w:type="spellStart"/>
      <w:proofErr w:type="gramEnd"/>
      <w:r>
        <w:t>lyser</w:t>
      </w:r>
      <w:proofErr w:type="spellEnd"/>
      <w:r>
        <w:t xml:space="preserve"> (s::can, Vienna, Austria). The </w:t>
      </w:r>
      <w:proofErr w:type="spellStart"/>
      <w:proofErr w:type="gramStart"/>
      <w:r>
        <w:t>spectro</w:t>
      </w:r>
      <w:proofErr w:type="spellEnd"/>
      <w:r>
        <w:t>::</w:t>
      </w:r>
      <w:proofErr w:type="spellStart"/>
      <w:proofErr w:type="gramEnd"/>
      <w:r>
        <w:t>lyser</w:t>
      </w:r>
      <w:proofErr w:type="spellEnd"/>
      <w:r>
        <w:t xml:space="preserve"> is a self-contained spectrophotometer and data-logger (with external power source) that measures turbidity and UV-Vis absorbance (i.e. light attenuation) across the wavelength range of 200 nm to 750 nm (recorded at 2.5 nm intervals). While the </w:t>
      </w:r>
      <w:proofErr w:type="spellStart"/>
      <w:r>
        <w:t>spectro</w:t>
      </w:r>
      <w:proofErr w:type="spellEnd"/>
      <w:r>
        <w:t>::</w:t>
      </w:r>
      <w:proofErr w:type="spellStart"/>
      <w:r>
        <w:t>lyser</w:t>
      </w:r>
      <w:proofErr w:type="spellEnd"/>
      <w:r>
        <w:t xml:space="preserve"> </w:t>
      </w:r>
      <w:del w:id="162" w:author="Bill Floyd" w:date="2020-07-29T10:54:00Z">
        <w:r w:rsidDel="00964D17">
          <w:delText xml:space="preserve">is a field-deployable instrument, it </w:delText>
        </w:r>
      </w:del>
      <w:r>
        <w:t>was used in-</w:t>
      </w:r>
      <w:del w:id="163" w:author="Bill Floyd" w:date="2020-07-29T10:54:00Z">
        <w:r w:rsidDel="00964D17">
          <w:delText>lab for this project.</w:delText>
        </w:r>
      </w:del>
      <w:ins w:id="164" w:author="Bill Floyd" w:date="2020-07-29T10:54:00Z">
        <w:r w:rsidR="00964D17">
          <w:t>in a laboratory setting for this analysis.</w:t>
        </w:r>
      </w:ins>
    </w:p>
    <w:p w14:paraId="7785F535" w14:textId="77777777" w:rsidR="00F77BDD" w:rsidRDefault="006D238B">
      <w:r>
        <w:t> </w:t>
      </w:r>
    </w:p>
    <w:p w14:paraId="691CD801" w14:textId="77777777" w:rsidR="00F77BDD" w:rsidRDefault="006D238B">
      <w:r>
        <w:t xml:space="preserve">For NOM to be detected by UV-Vis spectroscopy the molecules must absorb ultraviolet (UV) or visible (Vis) light, which is a physiochemical ability determined by the electronic structure of a molecule. UV-Vis absorption requires the presence of a conjugated pi-bond system (i.e. a chromophore) in the molecule, which is common in aromatic molecules. </w:t>
      </w:r>
      <w:commentRangeStart w:id="165"/>
      <w:r>
        <w:t xml:space="preserve">In a forested watershed, the suite of molecules that comprise NOM generally have more aromatic than aliphatic character </w:t>
      </w:r>
      <w:r>
        <w:lastRenderedPageBreak/>
        <w:t>(</w:t>
      </w:r>
      <w:proofErr w:type="spellStart"/>
      <w:r>
        <w:t>Weishaar</w:t>
      </w:r>
      <w:proofErr w:type="spellEnd"/>
      <w:r>
        <w:t xml:space="preserve"> et al. </w:t>
      </w:r>
      <w:hyperlink w:anchor="ref-Weishaar2003">
        <w:r>
          <w:rPr>
            <w:rStyle w:val="Hyperlink"/>
          </w:rPr>
          <w:t>2003</w:t>
        </w:r>
      </w:hyperlink>
      <w:r>
        <w:t xml:space="preserve">). Increasing aromaticity will lead to greater absorbance at shorter wavelengths (shorter wavelength, higher energy), and a more concentrated sample will lead to greater absorption intensity; therefore, the UV-Vis spectrum of a sample can provide valuable information about relative weights, aromaticity and relative concentrations of aqueous NOM (Helms et al. </w:t>
      </w:r>
      <w:hyperlink w:anchor="ref-Helms2008">
        <w:r>
          <w:rPr>
            <w:rStyle w:val="Hyperlink"/>
          </w:rPr>
          <w:t>2008</w:t>
        </w:r>
      </w:hyperlink>
      <w:r>
        <w:t xml:space="preserve">; Cory, Elizabeth W. Boyer, and McKnight </w:t>
      </w:r>
      <w:hyperlink w:anchor="ref-Cory2011">
        <w:r>
          <w:rPr>
            <w:rStyle w:val="Hyperlink"/>
          </w:rPr>
          <w:t>2011</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DOC concentration estimated from UV-Vis absorbance is a proxy measure that represents the </w:t>
      </w:r>
      <w:proofErr w:type="spellStart"/>
      <w:r>
        <w:t>chromophoric</w:t>
      </w:r>
      <w:proofErr w:type="spellEnd"/>
      <w:r>
        <w:t xml:space="preserve"> component of NOM, which is proportional to the samples’ average aromatic carbon component (Helms et al. </w:t>
      </w:r>
      <w:hyperlink w:anchor="ref-Helms2008">
        <w:r>
          <w:rPr>
            <w:rStyle w:val="Hyperlink"/>
          </w:rPr>
          <w:t>2008</w:t>
        </w:r>
      </w:hyperlink>
      <w:r>
        <w:t>).</w:t>
      </w:r>
      <w:commentRangeEnd w:id="165"/>
      <w:r w:rsidR="00964D17">
        <w:rPr>
          <w:rStyle w:val="CommentReference"/>
        </w:rPr>
        <w:commentReference w:id="165"/>
      </w:r>
    </w:p>
    <w:p w14:paraId="129791FB" w14:textId="77777777" w:rsidR="00F77BDD" w:rsidRDefault="006D238B">
      <w:r>
        <w:t> </w:t>
      </w:r>
    </w:p>
    <w:p w14:paraId="5BC80813" w14:textId="77777777" w:rsidR="00F77BDD" w:rsidRDefault="006D238B">
      <w:pPr>
        <w:pStyle w:val="Heading6"/>
      </w:pPr>
      <w:r>
        <w:t>Sample analysis</w:t>
      </w:r>
    </w:p>
    <w:p w14:paraId="23EA9C18" w14:textId="77777777" w:rsidR="00F77BDD" w:rsidRDefault="006D238B">
      <w:commentRangeStart w:id="166"/>
      <w:r>
        <w:t xml:space="preserve">Water samples were removed from refrigeration, brought to room temperature, and inverted to mix prior to spectral analysis. The </w:t>
      </w:r>
      <w:proofErr w:type="spellStart"/>
      <w:proofErr w:type="gramStart"/>
      <w:r>
        <w:t>spectro</w:t>
      </w:r>
      <w:proofErr w:type="spellEnd"/>
      <w:r>
        <w:t>::</w:t>
      </w:r>
      <w:proofErr w:type="spellStart"/>
      <w:proofErr w:type="gramEnd"/>
      <w:r>
        <w:t>lyser</w:t>
      </w:r>
      <w:proofErr w:type="spellEnd"/>
      <w:r>
        <w:t xml:space="preserve"> comes with a sleeve to contain approximately 100 mL of sample around the spectral path. The analytical sample space (path and sleeve) was triple-rinsed with room-temperature sample water prior to analysis, then the sample sleeve was filled, and the sample was analyzed.</w:t>
      </w:r>
      <w:commentRangeEnd w:id="166"/>
      <w:r w:rsidR="00222BE5">
        <w:rPr>
          <w:rStyle w:val="CommentReference"/>
        </w:rPr>
        <w:commentReference w:id="166"/>
      </w:r>
    </w:p>
    <w:p w14:paraId="7A72FA5D" w14:textId="77777777" w:rsidR="00F77BDD" w:rsidRDefault="006D238B">
      <w:r>
        <w:t> </w:t>
      </w:r>
    </w:p>
    <w:p w14:paraId="27FBC416" w14:textId="77777777" w:rsidR="00F77BDD" w:rsidRDefault="006D238B">
      <w:r>
        <w:t xml:space="preserve">The </w:t>
      </w:r>
      <w:proofErr w:type="spellStart"/>
      <w:r>
        <w:t>spectro</w:t>
      </w:r>
      <w:proofErr w:type="spellEnd"/>
      <w:r>
        <w:t>::</w:t>
      </w:r>
      <w:proofErr w:type="spellStart"/>
      <w:r>
        <w:t>lyser</w:t>
      </w:r>
      <w:proofErr w:type="spellEnd"/>
      <w:r>
        <w:t xml:space="preserve"> has been shown to effectively determine DOC content and character on unfiltered samples (Avagyan, Runkle, and </w:t>
      </w:r>
      <w:proofErr w:type="spellStart"/>
      <w:r>
        <w:t>Kutzbach</w:t>
      </w:r>
      <w:proofErr w:type="spellEnd"/>
      <w:r>
        <w:t xml:space="preserve"> </w:t>
      </w:r>
      <w:hyperlink w:anchor="ref-Avagyan2014">
        <w:r>
          <w:rPr>
            <w:rStyle w:val="Hyperlink"/>
          </w:rPr>
          <w:t>2014</w:t>
        </w:r>
      </w:hyperlink>
      <w:r>
        <w:t xml:space="preserve">). However, suspended matter interferes with UV-Vis absorbance due primarily to light scattering (Baird, Eaton, and Rice </w:t>
      </w:r>
      <w:hyperlink w:anchor="ref-StdMet5910">
        <w:proofErr w:type="spellStart"/>
        <w:r>
          <w:rPr>
            <w:rStyle w:val="Hyperlink"/>
          </w:rPr>
          <w:t>2017</w:t>
        </w:r>
      </w:hyperlink>
      <w:hyperlink w:anchor="ref-StdMet5910">
        <w:r>
          <w:rPr>
            <w:rStyle w:val="Hyperlink"/>
          </w:rPr>
          <w:t>b</w:t>
        </w:r>
        <w:proofErr w:type="spellEnd"/>
      </w:hyperlink>
      <w:r>
        <w:t xml:space="preserve">). </w:t>
      </w:r>
      <w:commentRangeStart w:id="167"/>
      <w:r>
        <w:t>While</w:t>
      </w:r>
      <w:commentRangeEnd w:id="167"/>
      <w:r w:rsidR="00222BE5">
        <w:rPr>
          <w:rStyle w:val="CommentReference"/>
        </w:rPr>
        <w:commentReference w:id="167"/>
      </w:r>
      <w:r>
        <w:t xml:space="preserve"> unfiltered water samples were analyzed in the </w:t>
      </w:r>
      <w:proofErr w:type="spellStart"/>
      <w:r>
        <w:t>spectrolyser</w:t>
      </w:r>
      <w:proofErr w:type="spellEnd"/>
      <w:r>
        <w:t xml:space="preserve"> for NOM, samples that had detectable turbidity (greater than 0.0000 FTU) were removed from data analysis.</w:t>
      </w:r>
    </w:p>
    <w:p w14:paraId="009E550A" w14:textId="77777777" w:rsidR="00F77BDD" w:rsidRDefault="006D238B">
      <w:r>
        <w:t> </w:t>
      </w:r>
    </w:p>
    <w:p w14:paraId="55311A54" w14:textId="77777777" w:rsidR="003061D1" w:rsidRDefault="003061D1"/>
    <w:p w14:paraId="57CBDD1C" w14:textId="77777777" w:rsidR="003061D1" w:rsidRDefault="003061D1"/>
    <w:p w14:paraId="42EE633F" w14:textId="77777777" w:rsidR="00F77BDD" w:rsidRDefault="006D238B">
      <w:pPr>
        <w:pStyle w:val="Heading6"/>
      </w:pPr>
      <w:bookmarkStart w:id="168" w:name="instrument-and-data-handling"/>
      <w:r>
        <w:t>Instrument and data handling</w:t>
      </w:r>
      <w:bookmarkEnd w:id="168"/>
    </w:p>
    <w:p w14:paraId="4E624D30" w14:textId="77777777" w:rsidR="00F77BDD" w:rsidRDefault="006D238B">
      <w:commentRangeStart w:id="169"/>
      <w:r>
        <w:t xml:space="preserve">Files output by the </w:t>
      </w:r>
      <w:proofErr w:type="spellStart"/>
      <w:r>
        <w:t>spectro</w:t>
      </w:r>
      <w:proofErr w:type="spellEnd"/>
      <w:r>
        <w:t>::</w:t>
      </w:r>
      <w:proofErr w:type="spellStart"/>
      <w:r>
        <w:t>lyser</w:t>
      </w:r>
      <w:proofErr w:type="spellEnd"/>
      <w:r>
        <w:t xml:space="preserve"> software (ana::pro, Version </w:t>
      </w:r>
      <w:proofErr w:type="spellStart"/>
      <w:r>
        <w:t>5.9h</w:t>
      </w:r>
      <w:proofErr w:type="spellEnd"/>
      <w:r>
        <w:t xml:space="preserve"> (</w:t>
      </w:r>
      <w:proofErr w:type="spellStart"/>
      <w:r>
        <w:t>1.0.z</w:t>
      </w:r>
      <w:proofErr w:type="spellEnd"/>
      <w:r>
        <w:t>)) include results of estimated concentrations (details follow) and specific absorbance coefficients (m</w:t>
      </w:r>
      <w:r>
        <w:rPr>
          <w:vertAlign w:val="superscript"/>
        </w:rPr>
        <w:t>-1</w:t>
      </w:r>
      <w:r>
        <w:t>) at 254 nm and 436 nm (</w:t>
      </w:r>
      <w:proofErr w:type="spellStart"/>
      <w:r>
        <w:t>A</w:t>
      </w:r>
      <w:r>
        <w:rPr>
          <w:vertAlign w:val="subscript"/>
        </w:rPr>
        <w:t>254</w:t>
      </w:r>
      <w:proofErr w:type="spellEnd"/>
      <w:r>
        <w:t xml:space="preserve"> and </w:t>
      </w:r>
      <w:proofErr w:type="spellStart"/>
      <w:r>
        <w:t>A</w:t>
      </w:r>
      <w:r>
        <w:rPr>
          <w:vertAlign w:val="subscript"/>
        </w:rPr>
        <w:t>436</w:t>
      </w:r>
      <w:proofErr w:type="spellEnd"/>
      <w:r>
        <w:t>, respectively), as well as another “fingerprint” file of specific absorbance coefficients for the entire wavelength range. Within the instrument software, full scan absorbance data (unitless absorbance values) were converted to specific absorbance coefficient (SAC). SAC represents absorbance at a given wavelength (</w:t>
      </w:r>
      <w:proofErr w:type="spellStart"/>
      <w:r>
        <w:t>abs</w:t>
      </w:r>
      <w:r>
        <w:rPr>
          <w:vertAlign w:val="subscript"/>
        </w:rPr>
        <w:t>λ</w:t>
      </w:r>
      <w:proofErr w:type="spellEnd"/>
      <w:r>
        <w:t>) normalized to the spectrophotometer pathlength (</w:t>
      </w:r>
      <w:proofErr w:type="spellStart"/>
      <w:r>
        <w:t>SAC</w:t>
      </w:r>
      <w:r>
        <w:rPr>
          <w:vertAlign w:val="subscript"/>
        </w:rPr>
        <w:t>λ</w:t>
      </w:r>
      <w:proofErr w:type="spellEnd"/>
      <m:oMath>
        <m:r>
          <w:rPr>
            <w:rFonts w:ascii="Cambria Math" w:hAnsi="Cambria Math"/>
          </w:rPr>
          <m:t>=ab</m:t>
        </m:r>
        <m:sSub>
          <m:sSubPr>
            <m:ctrlPr>
              <w:rPr>
                <w:rFonts w:ascii="Cambria Math" w:hAnsi="Cambria Math"/>
              </w:rPr>
            </m:ctrlPr>
          </m:sSubPr>
          <m:e>
            <m:r>
              <w:rPr>
                <w:rFonts w:ascii="Cambria Math" w:hAnsi="Cambria Math"/>
              </w:rPr>
              <m:t>s</m:t>
            </m:r>
          </m:e>
          <m:sub>
            <m:r>
              <w:rPr>
                <w:rFonts w:ascii="Cambria Math" w:hAnsi="Cambria Math"/>
              </w:rPr>
              <m:t>λ</m:t>
            </m:r>
          </m:sub>
        </m:sSub>
        <m:r>
          <w:rPr>
            <w:rFonts w:ascii="Cambria Math" w:hAnsi="Cambria Math"/>
          </w:rPr>
          <m:t>/pathlength</m:t>
        </m:r>
      </m:oMath>
      <w:r>
        <w:t>); the spectro::lyser used in these analyses had a fixed pathlength of 35.0 mm.</w:t>
      </w:r>
    </w:p>
    <w:p w14:paraId="2C381A75" w14:textId="77777777" w:rsidR="00F77BDD" w:rsidRDefault="006D238B">
      <w:r>
        <w:t> </w:t>
      </w:r>
    </w:p>
    <w:p w14:paraId="7F5BC32E" w14:textId="77777777" w:rsidR="00F77BDD" w:rsidRDefault="006D238B">
      <w:r>
        <w:t xml:space="preserve">The </w:t>
      </w:r>
      <w:proofErr w:type="spellStart"/>
      <w:proofErr w:type="gramStart"/>
      <w:r>
        <w:t>spectro</w:t>
      </w:r>
      <w:proofErr w:type="spellEnd"/>
      <w:r>
        <w:t>::</w:t>
      </w:r>
      <w:proofErr w:type="spellStart"/>
      <w:proofErr w:type="gramEnd"/>
      <w:r>
        <w:t>lyser</w:t>
      </w:r>
      <w:proofErr w:type="spellEnd"/>
      <w:r>
        <w:t xml:space="preserve"> is pre-calibrated with an internal Global calibration file (Global </w:t>
      </w:r>
      <w:proofErr w:type="spellStart"/>
      <w:r>
        <w:t>Calib</w:t>
      </w:r>
      <w:proofErr w:type="spellEnd"/>
      <w:r>
        <w:t>.: “RIVER000V120”) to calculate estimates of total organic carbon (TOC), dissolved organic carbon (DOC), and nitrate-nitrogen (NO</w:t>
      </w:r>
      <w:r>
        <w:rPr>
          <w:vertAlign w:val="subscript"/>
        </w:rPr>
        <w:t>3</w:t>
      </w:r>
      <w:r>
        <w:rPr>
          <w:vertAlign w:val="superscript"/>
        </w:rPr>
        <w:t>-</w:t>
      </w:r>
      <w:r>
        <w:t xml:space="preserve">-N) concentrations. Details of the Global calibration algorithm were not provided by the manufacturer, but the local representative (Aquatic Life, Ltd.) suggested a paper that reported the Global Calibration as “multi-wavelength algorithms of a turbidity-compensated absorbance fingerprint” (Avagyan, Runkle, and </w:t>
      </w:r>
      <w:proofErr w:type="spellStart"/>
      <w:r>
        <w:t>Kutzbach</w:t>
      </w:r>
      <w:proofErr w:type="spellEnd"/>
      <w:r>
        <w:t xml:space="preserve"> </w:t>
      </w:r>
      <w:hyperlink w:anchor="ref-Avagyan2014">
        <w:r>
          <w:rPr>
            <w:rStyle w:val="Hyperlink"/>
          </w:rPr>
          <w:t>2014</w:t>
        </w:r>
      </w:hyperlink>
      <w:r>
        <w:t xml:space="preserve">). </w:t>
      </w:r>
      <w:proofErr w:type="gramStart"/>
      <w:r>
        <w:t>Spectro::</w:t>
      </w:r>
      <w:proofErr w:type="spellStart"/>
      <w:proofErr w:type="gramEnd"/>
      <w:r>
        <w:t>lyser</w:t>
      </w:r>
      <w:proofErr w:type="spellEnd"/>
      <w:r>
        <w:t xml:space="preserve"> DOC estimates were evaluated in comparison to NPOC as an indicator of molecular changes, otherwise specific absorbance coefficients were used to calculate SUVA</w:t>
      </w:r>
      <w:r>
        <w:rPr>
          <w:vertAlign w:val="subscript"/>
        </w:rPr>
        <w:t>254</w:t>
      </w:r>
      <w:r>
        <w:t xml:space="preserve"> and E</w:t>
      </w:r>
      <w:r>
        <w:rPr>
          <w:vertAlign w:val="subscript"/>
        </w:rPr>
        <w:t>2</w:t>
      </w:r>
      <w:r>
        <w:t>:E</w:t>
      </w:r>
      <w:r>
        <w:rPr>
          <w:vertAlign w:val="subscript"/>
        </w:rPr>
        <w:t>3</w:t>
      </w:r>
      <w:r>
        <w:t xml:space="preserve"> (SAC</w:t>
      </w:r>
      <w:r>
        <w:rPr>
          <w:vertAlign w:val="subscript"/>
        </w:rPr>
        <w:t>254</w:t>
      </w:r>
      <w:r>
        <w:t>:SAC</w:t>
      </w:r>
      <w:r>
        <w:rPr>
          <w:vertAlign w:val="subscript"/>
        </w:rPr>
        <w:t>365</w:t>
      </w:r>
      <w:r>
        <w:t>), which are spectral indices used to describe NOM character.</w:t>
      </w:r>
      <w:commentRangeEnd w:id="169"/>
      <w:r w:rsidR="00222BE5">
        <w:rPr>
          <w:rStyle w:val="CommentReference"/>
        </w:rPr>
        <w:commentReference w:id="169"/>
      </w:r>
    </w:p>
    <w:p w14:paraId="7E5BC341" w14:textId="77777777" w:rsidR="00F77BDD" w:rsidRDefault="006D238B">
      <w:r>
        <w:t> </w:t>
      </w:r>
    </w:p>
    <w:p w14:paraId="215E8515" w14:textId="77777777" w:rsidR="00F77BDD" w:rsidRDefault="006D238B">
      <w:pPr>
        <w:pStyle w:val="Heading6"/>
      </w:pPr>
      <w:bookmarkStart w:id="170" w:name="suva254-specific-ultraviolet-absorbance"/>
      <w:r>
        <w:t>SUVA</w:t>
      </w:r>
      <w:r>
        <w:rPr>
          <w:vertAlign w:val="subscript"/>
        </w:rPr>
        <w:t>254</w:t>
      </w:r>
      <w:r>
        <w:t xml:space="preserve"> (specific ultraviolet absorbance)</w:t>
      </w:r>
      <w:bookmarkEnd w:id="170"/>
    </w:p>
    <w:p w14:paraId="422442D5" w14:textId="77777777" w:rsidR="00F77BDD" w:rsidRDefault="006D238B">
      <w:commentRangeStart w:id="171"/>
      <w:r>
        <w:lastRenderedPageBreak/>
        <w:t>Specific ultraviolet absorbance at 254 nm (SUVA</w:t>
      </w:r>
      <w:r>
        <w:rPr>
          <w:vertAlign w:val="subscript"/>
        </w:rPr>
        <w:t>254</w:t>
      </w:r>
      <w:r>
        <w:t>) is a widely adopted indicator of NOM character that measures the aromatic content of a sample per unit concentration of organic carbon (e.g. </w:t>
      </w:r>
      <w:proofErr w:type="spellStart"/>
      <w:r>
        <w:t>Weishaar</w:t>
      </w:r>
      <w:proofErr w:type="spellEnd"/>
      <w:r>
        <w:t xml:space="preserve"> et al. (</w:t>
      </w:r>
      <w:hyperlink w:anchor="ref-Weishaar2003">
        <w:r>
          <w:rPr>
            <w:rStyle w:val="Hyperlink"/>
          </w:rPr>
          <w:t>2003</w:t>
        </w:r>
      </w:hyperlink>
      <w:r>
        <w:t>); Chow et al. (</w:t>
      </w:r>
      <w:hyperlink w:anchor="ref-Chow2008">
        <w:r>
          <w:rPr>
            <w:rStyle w:val="Hyperlink"/>
          </w:rPr>
          <w:t>2008</w:t>
        </w:r>
      </w:hyperlink>
      <w:r>
        <w:t>)), it is the ratio of SAC</w:t>
      </w:r>
      <w:r>
        <w:rPr>
          <w:vertAlign w:val="subscript"/>
        </w:rPr>
        <w:t>254</w:t>
      </w:r>
      <w:r>
        <w:t xml:space="preserve"> normalized to the samples DOC concentration. SUVA</w:t>
      </w:r>
      <w:r>
        <w:rPr>
          <w:vertAlign w:val="subscript"/>
        </w:rPr>
        <w:t>254</w:t>
      </w:r>
      <w:r>
        <w:t xml:space="preserve"> was calculated by dividing SAC</w:t>
      </w:r>
      <w:r>
        <w:rPr>
          <w:vertAlign w:val="subscript"/>
        </w:rPr>
        <w:t>254</w:t>
      </w:r>
      <w:r>
        <w:t xml:space="preserve"> by DOC concentration (</w:t>
      </w:r>
      <w:proofErr w:type="spellStart"/>
      <w:r>
        <w:t>mgL</w:t>
      </w:r>
      <w:proofErr w:type="spellEnd"/>
      <w:r>
        <w:rPr>
          <w:vertAlign w:val="superscript"/>
        </w:rPr>
        <w:t>-1</w:t>
      </w:r>
      <w:r>
        <w:t xml:space="preserve"> as NPOC) and is reported in units of liter per milligram carbon per meter (</w:t>
      </w:r>
      <w:proofErr w:type="spellStart"/>
      <w:r>
        <w:t>Lmg</w:t>
      </w:r>
      <w:proofErr w:type="spellEnd"/>
      <w:r>
        <w:t>-C</w:t>
      </w:r>
      <w:r>
        <w:rPr>
          <w:vertAlign w:val="superscript"/>
        </w:rPr>
        <w:t>-</w:t>
      </w:r>
      <w:proofErr w:type="spellStart"/>
      <w:r>
        <w:rPr>
          <w:vertAlign w:val="superscript"/>
        </w:rPr>
        <w:t>1</w:t>
      </w:r>
      <w:r>
        <w:t>m</w:t>
      </w:r>
      <w:proofErr w:type="spellEnd"/>
      <w:r>
        <w:rPr>
          <w:vertAlign w:val="superscript"/>
        </w:rPr>
        <w:t>-1</w:t>
      </w:r>
      <w:r>
        <w:t>, i.e. L/mg-m) (</w:t>
      </w:r>
      <w:proofErr w:type="spellStart"/>
      <w:r>
        <w:t>Weishaar</w:t>
      </w:r>
      <w:proofErr w:type="spellEnd"/>
      <w:r>
        <w:t xml:space="preserve"> et al. </w:t>
      </w:r>
      <w:hyperlink w:anchor="ref-Weishaar2003">
        <w:r>
          <w:rPr>
            <w:rStyle w:val="Hyperlink"/>
          </w:rPr>
          <w:t>2003</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SUVA</w:t>
      </w:r>
      <w:r>
        <w:rPr>
          <w:vertAlign w:val="subscript"/>
        </w:rPr>
        <w:t>254</w:t>
      </w:r>
      <w:r>
        <w:t xml:space="preserve"> has been shown to correlate strongly with aromaticity and also with chemical reactivity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commentRangeEnd w:id="171"/>
      <w:r w:rsidR="00222BE5">
        <w:rPr>
          <w:rStyle w:val="CommentReference"/>
        </w:rPr>
        <w:commentReference w:id="171"/>
      </w:r>
    </w:p>
    <w:p w14:paraId="0424B4CF" w14:textId="77777777" w:rsidR="00F77BDD" w:rsidRDefault="006D238B">
      <w:r>
        <w:t> </w:t>
      </w:r>
    </w:p>
    <w:p w14:paraId="0F390AFF" w14:textId="77777777" w:rsidR="00F77BDD" w:rsidRDefault="006D238B">
      <w:commentRangeStart w:id="172"/>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absorptivity in the UV-Vis range (e.g. aliphatic components) may contribute to DBPs but not SUVA</w:t>
      </w:r>
      <w:r>
        <w:rPr>
          <w:vertAlign w:val="subscript"/>
        </w:rPr>
        <w:t>254</w:t>
      </w:r>
      <w:r>
        <w:t xml:space="preserve"> (Owen et al. </w:t>
      </w:r>
      <w:hyperlink w:anchor="ref-Owen1995">
        <w:r>
          <w:rPr>
            <w:rStyle w:val="Hyperlink"/>
          </w:rPr>
          <w:t>1995</w:t>
        </w:r>
      </w:hyperlink>
      <w:r>
        <w:t>); additionally, not all NOM with measurable SUVA</w:t>
      </w:r>
      <w:r>
        <w:rPr>
          <w:vertAlign w:val="subscript"/>
        </w:rPr>
        <w:t>254</w:t>
      </w:r>
      <w:r>
        <w:t xml:space="preserve"> will create DBPs (</w:t>
      </w:r>
      <w:proofErr w:type="spellStart"/>
      <w:r>
        <w:t>Weishaar</w:t>
      </w:r>
      <w:proofErr w:type="spellEnd"/>
      <w:r>
        <w:t xml:space="preserve"> et al. </w:t>
      </w:r>
      <w:hyperlink w:anchor="ref-Weishaar2003">
        <w:r>
          <w:rPr>
            <w:rStyle w:val="Hyperlink"/>
          </w:rPr>
          <w:t>2003</w:t>
        </w:r>
      </w:hyperlink>
      <w:r>
        <w:t>). Therefore, SUVA</w:t>
      </w:r>
      <w:r>
        <w:rPr>
          <w:vertAlign w:val="subscript"/>
        </w:rPr>
        <w:t>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p>
    <w:p w14:paraId="1A67890B" w14:textId="77777777" w:rsidR="00F77BDD" w:rsidRDefault="006D238B">
      <w:r>
        <w:t> </w:t>
      </w:r>
      <w:commentRangeEnd w:id="172"/>
      <w:r w:rsidR="007F01CA">
        <w:rPr>
          <w:rStyle w:val="CommentReference"/>
        </w:rPr>
        <w:commentReference w:id="172"/>
      </w:r>
    </w:p>
    <w:p w14:paraId="11012B83" w14:textId="77777777" w:rsidR="00F77BDD" w:rsidRDefault="006D238B">
      <w:commentRangeStart w:id="173"/>
      <w:r>
        <w:t xml:space="preserve">A sample with high SUVA (relatively great UV absorption at 254 nm for the amount of DOC in the sample) indicates more aromatic, larger (higher molecular weight) NOM components, and a </w:t>
      </w:r>
      <w:r>
        <w:lastRenderedPageBreak/>
        <w:t xml:space="preserve">lower SUVA value (e.g. below 3 L/mg-m) corresponds to a sample with lower molecular weight, more aliphatic and hydrophilic, less </w:t>
      </w:r>
      <w:proofErr w:type="spellStart"/>
      <w:r>
        <w:t>humic</w:t>
      </w:r>
      <w:proofErr w:type="spellEnd"/>
      <w:r>
        <w:t xml:space="preserve"> NOM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Because allochthonous NOM (i.e. </w:t>
      </w:r>
      <w:proofErr w:type="spellStart"/>
      <w:r>
        <w:t>humic</w:t>
      </w:r>
      <w:proofErr w:type="spellEnd"/>
      <w:r>
        <w:t xml:space="preserve"> substances) are more aromatic than aliphatic, SUVA</w:t>
      </w:r>
      <w:r>
        <w:rPr>
          <w:vertAlign w:val="subscript"/>
        </w:rPr>
        <w:t>254</w:t>
      </w:r>
      <w:r>
        <w:t xml:space="preserve"> is a good indicator of terrestrial sources of NOM (</w:t>
      </w:r>
      <w:proofErr w:type="spellStart"/>
      <w:r>
        <w:t>Weishaar</w:t>
      </w:r>
      <w:proofErr w:type="spellEnd"/>
      <w:r>
        <w:t xml:space="preserve">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w:t>
      </w:r>
      <w:commentRangeEnd w:id="173"/>
      <w:r w:rsidR="007F01CA">
        <w:rPr>
          <w:rStyle w:val="CommentReference"/>
        </w:rPr>
        <w:commentReference w:id="173"/>
      </w:r>
    </w:p>
    <w:p w14:paraId="74EF0320" w14:textId="77777777" w:rsidR="00F77BDD" w:rsidRDefault="006D238B">
      <w:r>
        <w:t> </w:t>
      </w:r>
    </w:p>
    <w:p w14:paraId="1057C7DB" w14:textId="77777777" w:rsidR="00F77BDD" w:rsidRDefault="006D238B">
      <w:pPr>
        <w:pStyle w:val="Heading6"/>
      </w:pPr>
      <w:bookmarkStart w:id="174" w:name="e2e3-spectral-ratio"/>
      <w:r>
        <w:t>E</w:t>
      </w:r>
      <w:r>
        <w:rPr>
          <w:vertAlign w:val="subscript"/>
        </w:rPr>
        <w:t>2</w:t>
      </w:r>
      <w:r>
        <w:t>:E</w:t>
      </w:r>
      <w:r>
        <w:rPr>
          <w:vertAlign w:val="subscript"/>
        </w:rPr>
        <w:t>3</w:t>
      </w:r>
      <w:r>
        <w:t xml:space="preserve"> (spectral ratio)</w:t>
      </w:r>
      <w:bookmarkEnd w:id="174"/>
    </w:p>
    <w:p w14:paraId="129ADF53" w14:textId="77777777" w:rsidR="00F77BDD" w:rsidRDefault="006D238B">
      <w:commentRangeStart w:id="175"/>
      <w:r>
        <w:t>In the absence of fluorescence excitation-emission matrices, or high-resolution spectrometric methods, UV-Vis absorbance data provides a simple tool for elucidating the molecular characteristics of aromaticity and weight. Two indices used for molecular characterization are spectral slopes and absorbance quotients.</w:t>
      </w:r>
    </w:p>
    <w:p w14:paraId="5A76208F" w14:textId="77777777" w:rsidR="00F77BDD" w:rsidRDefault="006D238B">
      <w:r>
        <w:t> </w:t>
      </w:r>
    </w:p>
    <w:p w14:paraId="00CBEAA4" w14:textId="77777777" w:rsidR="00F77BDD" w:rsidRDefault="006D238B">
      <w:r>
        <w:t>A spectral slope (S) is the change in absorbance intensity over a range of wavelengths. The ratio of S over the range 275-295 nm (</w:t>
      </w:r>
      <w:proofErr w:type="spellStart"/>
      <w:r>
        <w:t>S</w:t>
      </w:r>
      <w:r>
        <w:rPr>
          <w:vertAlign w:val="subscript"/>
        </w:rPr>
        <w:t>275</w:t>
      </w:r>
      <w:proofErr w:type="spellEnd"/>
      <w:r>
        <w:rPr>
          <w:vertAlign w:val="subscript"/>
        </w:rPr>
        <w:t>-295</w:t>
      </w:r>
      <w:r>
        <w:t>) to S over 350-400 nm (</w:t>
      </w:r>
      <w:proofErr w:type="spellStart"/>
      <w:r>
        <w:t>S</w:t>
      </w:r>
      <w:r>
        <w:rPr>
          <w:vertAlign w:val="subscript"/>
        </w:rPr>
        <w:t>350</w:t>
      </w:r>
      <w:proofErr w:type="spellEnd"/>
      <w:r>
        <w:rPr>
          <w:vertAlign w:val="subscript"/>
        </w:rPr>
        <w:t>-400</w:t>
      </w:r>
      <w:r>
        <w:t>) is a semi-quantitative indicator called slope ratio (S</w:t>
      </w:r>
      <w:r>
        <w:rPr>
          <w:vertAlign w:val="subscript"/>
        </w:rPr>
        <w:t>R</w:t>
      </w:r>
      <w:r>
        <w:t xml:space="preserve">) which is inversely proportional to molecular weight and aromaticity of </w:t>
      </w:r>
      <w:proofErr w:type="spellStart"/>
      <w:r>
        <w:t>chromophoric</w:t>
      </w:r>
      <w:proofErr w:type="spellEnd"/>
      <w:r>
        <w:t xml:space="preserve"> organic matter (Helms et al. </w:t>
      </w:r>
      <w:hyperlink w:anchor="ref-Helms2008">
        <w:r>
          <w:rPr>
            <w:rStyle w:val="Hyperlink"/>
          </w:rPr>
          <w:t>2008</w:t>
        </w:r>
      </w:hyperlink>
      <w:r>
        <w:t xml:space="preserve">). </w:t>
      </w:r>
      <w:proofErr w:type="spellStart"/>
      <w:r>
        <w:t>S</w:t>
      </w:r>
      <w:r>
        <w:rPr>
          <w:vertAlign w:val="subscript"/>
        </w:rPr>
        <w:t>275</w:t>
      </w:r>
      <w:proofErr w:type="spellEnd"/>
      <w:r>
        <w:rPr>
          <w:vertAlign w:val="subscript"/>
        </w:rPr>
        <w:t>-295</w:t>
      </w:r>
      <w:r>
        <w:t xml:space="preserve"> and </w:t>
      </w:r>
      <w:proofErr w:type="spellStart"/>
      <w:r>
        <w:t>S</w:t>
      </w:r>
      <w:r>
        <w:rPr>
          <w:vertAlign w:val="subscript"/>
        </w:rPr>
        <w:t>350</w:t>
      </w:r>
      <w:proofErr w:type="spellEnd"/>
      <w:r>
        <w:rPr>
          <w:vertAlign w:val="subscript"/>
        </w:rPr>
        <w:t>-400</w:t>
      </w:r>
      <w:r>
        <w:t xml:space="preserve"> are calculated from linear regression of log-transformed spectral absorbance coefficients (m</w:t>
      </w:r>
      <w:r>
        <w:rPr>
          <w:vertAlign w:val="superscript"/>
        </w:rPr>
        <w:t>-1</w:t>
      </w:r>
      <w:r>
        <w:t xml:space="preserve">), or from fitting absorption spectra to an exponential decay function by </w:t>
      </w:r>
      <w:proofErr w:type="spellStart"/>
      <w:r>
        <w:t>non linear</w:t>
      </w:r>
      <w:proofErr w:type="spellEnd"/>
      <w:r>
        <w:t xml:space="preserve"> regression (see Helms et al. (</w:t>
      </w:r>
      <w:hyperlink w:anchor="ref-Helms2008">
        <w:r>
          <w:rPr>
            <w:rStyle w:val="Hyperlink"/>
          </w:rPr>
          <w:t>2008</w:t>
        </w:r>
      </w:hyperlink>
      <w:r>
        <w:t xml:space="preserve">) p 958, or </w:t>
      </w:r>
      <w:proofErr w:type="spellStart"/>
      <w:r>
        <w:t>Fichot</w:t>
      </w:r>
      <w:proofErr w:type="spellEnd"/>
      <w:r>
        <w:t xml:space="preserve"> and Benner (</w:t>
      </w:r>
      <w:hyperlink w:anchor="ref-Fichot2012">
        <w:r>
          <w:rPr>
            <w:rStyle w:val="Hyperlink"/>
          </w:rPr>
          <w:t>2012</w:t>
        </w:r>
      </w:hyperlink>
      <w:r>
        <w:t xml:space="preserve">) </w:t>
      </w:r>
      <w:proofErr w:type="spellStart"/>
      <w:r>
        <w:t>eqn.1</w:t>
      </w:r>
      <w:proofErr w:type="spellEnd"/>
      <w:r>
        <w:t>, p 1455).</w:t>
      </w:r>
    </w:p>
    <w:p w14:paraId="29F53D24" w14:textId="77777777" w:rsidR="00F77BDD" w:rsidRDefault="006D238B">
      <w:r>
        <w:t> </w:t>
      </w:r>
    </w:p>
    <w:p w14:paraId="40376452" w14:textId="77777777" w:rsidR="00F77BDD" w:rsidRDefault="006D238B">
      <w:r>
        <w:t>Alternatively, the quotient E</w:t>
      </w:r>
      <w:r>
        <w:rPr>
          <w:vertAlign w:val="subscript"/>
        </w:rPr>
        <w:t>2</w:t>
      </w:r>
      <w:r>
        <w:t>:E</w:t>
      </w:r>
      <w:r>
        <w:rPr>
          <w:vertAlign w:val="subscript"/>
        </w:rPr>
        <w:t>3</w:t>
      </w:r>
      <w:r>
        <w:t xml:space="preserve"> provides information analogous to that of S</w:t>
      </w:r>
      <w:r>
        <w:rPr>
          <w:vertAlign w:val="subscript"/>
        </w:rPr>
        <w:t>R</w:t>
      </w:r>
      <w:r>
        <w:t xml:space="preserve"> and is a much simpler calculation (Helms et al. </w:t>
      </w:r>
      <w:hyperlink w:anchor="ref-Helms2008">
        <w:r>
          <w:rPr>
            <w:rStyle w:val="Hyperlink"/>
          </w:rPr>
          <w:t>2008</w:t>
        </w:r>
      </w:hyperlink>
      <w:r>
        <w:t>). E</w:t>
      </w:r>
      <w:r>
        <w:rPr>
          <w:vertAlign w:val="subscript"/>
        </w:rPr>
        <w:t>2</w:t>
      </w:r>
      <w:r>
        <w:t>:E</w:t>
      </w:r>
      <w:r>
        <w:rPr>
          <w:vertAlign w:val="subscript"/>
        </w:rPr>
        <w:t>3</w:t>
      </w:r>
      <w:r>
        <w:t xml:space="preserve"> is the ratio of absorbance coefficients at wavelengths 250 nm and 365 nm (calculated by dividing </w:t>
      </w:r>
      <w:proofErr w:type="spellStart"/>
      <w:r>
        <w:t>A</w:t>
      </w:r>
      <w:r>
        <w:rPr>
          <w:vertAlign w:val="subscript"/>
        </w:rPr>
        <w:t>250</w:t>
      </w:r>
      <w:proofErr w:type="spellEnd"/>
      <w:r>
        <w:t xml:space="preserve"> by </w:t>
      </w:r>
      <w:proofErr w:type="spellStart"/>
      <w:r>
        <w:t>A</w:t>
      </w:r>
      <w:r>
        <w:rPr>
          <w:vertAlign w:val="subscript"/>
        </w:rPr>
        <w:t>365</w:t>
      </w:r>
      <w:proofErr w:type="spellEnd"/>
      <w:r>
        <w:t>) and, like S</w:t>
      </w:r>
      <w:r>
        <w:rPr>
          <w:vertAlign w:val="subscript"/>
        </w:rPr>
        <w:t>R</w:t>
      </w:r>
      <w:r>
        <w:t xml:space="preserve">, is inversely </w:t>
      </w:r>
      <w:r>
        <w:lastRenderedPageBreak/>
        <w:t xml:space="preserve">related to the aromaticity and molecular weight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values were calculated to elucidate molecular character of NOM in samples.</w:t>
      </w:r>
      <w:commentRangeEnd w:id="175"/>
      <w:r w:rsidR="007F01CA">
        <w:rPr>
          <w:rStyle w:val="CommentReference"/>
        </w:rPr>
        <w:commentReference w:id="175"/>
      </w:r>
    </w:p>
    <w:p w14:paraId="281085C1" w14:textId="77777777" w:rsidR="00F77BDD" w:rsidRDefault="006D238B">
      <w:r>
        <w:t> </w:t>
      </w:r>
    </w:p>
    <w:p w14:paraId="1CE804BF" w14:textId="77777777" w:rsidR="00F77BDD" w:rsidRDefault="006D238B">
      <w:pPr>
        <w:pStyle w:val="Heading5"/>
      </w:pPr>
      <w:bookmarkStart w:id="176" w:name="weather-in-the-leech-watershed"/>
      <w:r>
        <w:t xml:space="preserve">Weather in the Leech </w:t>
      </w:r>
      <w:commentRangeStart w:id="177"/>
      <w:r>
        <w:t>watershed</w:t>
      </w:r>
      <w:bookmarkEnd w:id="176"/>
      <w:commentRangeEnd w:id="177"/>
      <w:r w:rsidR="007F01CA">
        <w:rPr>
          <w:rStyle w:val="CommentReference"/>
          <w:rFonts w:eastAsia="Cambria"/>
          <w:b w:val="0"/>
          <w:bCs w:val="0"/>
          <w:iCs w:val="0"/>
        </w:rPr>
        <w:commentReference w:id="177"/>
      </w:r>
    </w:p>
    <w:p w14:paraId="0C0ADFBE" w14:textId="77777777" w:rsidR="00F77BDD" w:rsidRDefault="006D238B">
      <w:r>
        <w:t>The Capital Regional District (CRD) provided data from two fire-weather (“</w:t>
      </w:r>
      <w:proofErr w:type="spellStart"/>
      <w:r>
        <w:t>FWx</w:t>
      </w:r>
      <w:proofErr w:type="spellEnd"/>
      <w:r>
        <w:t>”) stations located in the Leech water supply area (LWSA). Chris Creek weather station was near the headwaters of the Leech watershed and Martin’s Gulch was located near the future point of diversion, the Leech River Tunnel (Table 2 &amp; Figure 1, Chapter 1). Data from January 2018 to March 2020 were provided and were used in defining sampling seasons and in quality control assessments of vertical rack samples.</w:t>
      </w:r>
    </w:p>
    <w:p w14:paraId="18363306" w14:textId="77777777" w:rsidR="00F77BDD" w:rsidRDefault="006D238B">
      <w:r>
        <w:t> </w:t>
      </w:r>
    </w:p>
    <w:p w14:paraId="72502D17" w14:textId="77777777" w:rsidR="00F77BDD" w:rsidRDefault="006D238B">
      <w:r>
        <w:t xml:space="preserve">Table 2: </w:t>
      </w:r>
      <w:r>
        <w:rPr>
          <w:i/>
        </w:rPr>
        <w:t>CRD fire weather station (</w:t>
      </w:r>
      <w:proofErr w:type="spellStart"/>
      <w:r>
        <w:rPr>
          <w:i/>
        </w:rPr>
        <w:t>FWx</w:t>
      </w:r>
      <w:proofErr w:type="spellEnd"/>
      <w:r>
        <w:rPr>
          <w:i/>
        </w:rPr>
        <w:t>) summary of features</w:t>
      </w:r>
    </w:p>
    <w:tbl>
      <w:tblPr>
        <w:tblW w:w="5000" w:type="pct"/>
        <w:tblLook w:val="07E0" w:firstRow="1" w:lastRow="1" w:firstColumn="1" w:lastColumn="1" w:noHBand="1" w:noVBand="1"/>
        <w:tblCaption w:val="Table 2: CRD fire weather station (FWx) summary of features"/>
      </w:tblPr>
      <w:tblGrid>
        <w:gridCol w:w="968"/>
        <w:gridCol w:w="1054"/>
        <w:gridCol w:w="1159"/>
        <w:gridCol w:w="1045"/>
        <w:gridCol w:w="1222"/>
        <w:gridCol w:w="1355"/>
        <w:gridCol w:w="1561"/>
        <w:gridCol w:w="996"/>
      </w:tblGrid>
      <w:tr w:rsidR="003061D1" w:rsidRPr="003061D1" w14:paraId="20609DA1" w14:textId="77777777" w:rsidTr="003061D1">
        <w:tc>
          <w:tcPr>
            <w:tcW w:w="517" w:type="pct"/>
            <w:tcBorders>
              <w:bottom w:val="single" w:sz="0" w:space="0" w:color="auto"/>
            </w:tcBorders>
            <w:vAlign w:val="bottom"/>
          </w:tcPr>
          <w:p w14:paraId="08DEC93D"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Station name (</w:t>
            </w:r>
            <w:proofErr w:type="spellStart"/>
            <w:r w:rsidRPr="003061D1">
              <w:rPr>
                <w:rFonts w:asciiTheme="minorHAnsi" w:hAnsiTheme="minorHAnsi" w:cstheme="minorHAnsi"/>
                <w:sz w:val="22"/>
                <w:szCs w:val="22"/>
              </w:rPr>
              <w:t>FWx</w:t>
            </w:r>
            <w:proofErr w:type="spellEnd"/>
            <w:r w:rsidRPr="003061D1">
              <w:rPr>
                <w:rFonts w:asciiTheme="minorHAnsi" w:hAnsiTheme="minorHAnsi" w:cstheme="minorHAnsi"/>
                <w:sz w:val="22"/>
                <w:szCs w:val="22"/>
              </w:rPr>
              <w:t>)</w:t>
            </w:r>
          </w:p>
        </w:tc>
        <w:tc>
          <w:tcPr>
            <w:tcW w:w="563" w:type="pct"/>
            <w:tcBorders>
              <w:bottom w:val="single" w:sz="0" w:space="0" w:color="auto"/>
            </w:tcBorders>
            <w:vAlign w:val="bottom"/>
          </w:tcPr>
          <w:p w14:paraId="65DAE2A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Latitude</w:t>
            </w:r>
          </w:p>
        </w:tc>
        <w:tc>
          <w:tcPr>
            <w:tcW w:w="619" w:type="pct"/>
            <w:tcBorders>
              <w:bottom w:val="single" w:sz="0" w:space="0" w:color="auto"/>
            </w:tcBorders>
            <w:vAlign w:val="bottom"/>
          </w:tcPr>
          <w:p w14:paraId="1935208B"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Longitude</w:t>
            </w:r>
          </w:p>
        </w:tc>
        <w:tc>
          <w:tcPr>
            <w:tcW w:w="558" w:type="pct"/>
            <w:tcBorders>
              <w:bottom w:val="single" w:sz="0" w:space="0" w:color="auto"/>
            </w:tcBorders>
            <w:vAlign w:val="bottom"/>
          </w:tcPr>
          <w:p w14:paraId="262E371C"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 xml:space="preserve">Elevation (m </w:t>
            </w:r>
            <w:proofErr w:type="spellStart"/>
            <w:r w:rsidRPr="003061D1">
              <w:rPr>
                <w:rFonts w:asciiTheme="minorHAnsi" w:hAnsiTheme="minorHAnsi" w:cstheme="minorHAnsi"/>
                <w:sz w:val="22"/>
                <w:szCs w:val="22"/>
              </w:rPr>
              <w:t>a.s.l</w:t>
            </w:r>
            <w:proofErr w:type="spellEnd"/>
            <w:r w:rsidRPr="003061D1">
              <w:rPr>
                <w:rFonts w:asciiTheme="minorHAnsi" w:hAnsiTheme="minorHAnsi" w:cstheme="minorHAnsi"/>
                <w:sz w:val="22"/>
                <w:szCs w:val="22"/>
              </w:rPr>
              <w:t>)</w:t>
            </w:r>
          </w:p>
        </w:tc>
        <w:tc>
          <w:tcPr>
            <w:tcW w:w="653" w:type="pct"/>
            <w:tcBorders>
              <w:bottom w:val="single" w:sz="0" w:space="0" w:color="auto"/>
            </w:tcBorders>
            <w:vAlign w:val="bottom"/>
          </w:tcPr>
          <w:p w14:paraId="5604F301"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Installation</w:t>
            </w:r>
          </w:p>
        </w:tc>
        <w:tc>
          <w:tcPr>
            <w:tcW w:w="724" w:type="pct"/>
            <w:tcBorders>
              <w:bottom w:val="single" w:sz="0" w:space="0" w:color="auto"/>
            </w:tcBorders>
            <w:vAlign w:val="bottom"/>
          </w:tcPr>
          <w:p w14:paraId="16EB524B"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Rain gauge</w:t>
            </w:r>
          </w:p>
        </w:tc>
        <w:tc>
          <w:tcPr>
            <w:tcW w:w="834" w:type="pct"/>
            <w:tcBorders>
              <w:bottom w:val="single" w:sz="0" w:space="0" w:color="auto"/>
            </w:tcBorders>
            <w:vAlign w:val="bottom"/>
          </w:tcPr>
          <w:p w14:paraId="5CC0D46C"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Snow depth</w:t>
            </w:r>
          </w:p>
        </w:tc>
        <w:tc>
          <w:tcPr>
            <w:tcW w:w="532" w:type="pct"/>
            <w:tcBorders>
              <w:bottom w:val="single" w:sz="0" w:space="0" w:color="auto"/>
            </w:tcBorders>
            <w:vAlign w:val="bottom"/>
          </w:tcPr>
          <w:p w14:paraId="6CA21085"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Air temp</w:t>
            </w:r>
          </w:p>
        </w:tc>
      </w:tr>
      <w:tr w:rsidR="003061D1" w:rsidRPr="003061D1" w14:paraId="7D9282B1" w14:textId="77777777" w:rsidTr="003061D1">
        <w:tc>
          <w:tcPr>
            <w:tcW w:w="517" w:type="pct"/>
          </w:tcPr>
          <w:p w14:paraId="358BDEC3"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Chris Creek</w:t>
            </w:r>
          </w:p>
        </w:tc>
        <w:tc>
          <w:tcPr>
            <w:tcW w:w="563" w:type="pct"/>
          </w:tcPr>
          <w:p w14:paraId="51EDBE4C"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48.58028</w:t>
            </w:r>
          </w:p>
        </w:tc>
        <w:tc>
          <w:tcPr>
            <w:tcW w:w="619" w:type="pct"/>
          </w:tcPr>
          <w:p w14:paraId="28AA532F"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-123.8406</w:t>
            </w:r>
          </w:p>
        </w:tc>
        <w:tc>
          <w:tcPr>
            <w:tcW w:w="558" w:type="pct"/>
          </w:tcPr>
          <w:p w14:paraId="2946094B"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560</w:t>
            </w:r>
          </w:p>
        </w:tc>
        <w:tc>
          <w:tcPr>
            <w:tcW w:w="653" w:type="pct"/>
          </w:tcPr>
          <w:p w14:paraId="7EDF4634"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Jan. 2015</w:t>
            </w:r>
          </w:p>
        </w:tc>
        <w:tc>
          <w:tcPr>
            <w:tcW w:w="724" w:type="pct"/>
          </w:tcPr>
          <w:p w14:paraId="56952F6D"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RG-T tipping bucket (FTS)</w:t>
            </w:r>
          </w:p>
        </w:tc>
        <w:tc>
          <w:tcPr>
            <w:tcW w:w="834" w:type="pct"/>
          </w:tcPr>
          <w:p w14:paraId="34495039"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SR50A sensor (Campbell Sci)</w:t>
            </w:r>
          </w:p>
        </w:tc>
        <w:tc>
          <w:tcPr>
            <w:tcW w:w="532" w:type="pct"/>
          </w:tcPr>
          <w:p w14:paraId="7B977C8F"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THS-3-R (FTS)</w:t>
            </w:r>
          </w:p>
        </w:tc>
      </w:tr>
      <w:tr w:rsidR="003061D1" w:rsidRPr="003061D1" w14:paraId="5CC6D2FE" w14:textId="77777777" w:rsidTr="003061D1">
        <w:tc>
          <w:tcPr>
            <w:tcW w:w="517" w:type="pct"/>
          </w:tcPr>
          <w:p w14:paraId="78ACAD2B"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Martin’s Gulch</w:t>
            </w:r>
          </w:p>
        </w:tc>
        <w:tc>
          <w:tcPr>
            <w:tcW w:w="563" w:type="pct"/>
          </w:tcPr>
          <w:p w14:paraId="137C47FB"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48.51611</w:t>
            </w:r>
          </w:p>
        </w:tc>
        <w:tc>
          <w:tcPr>
            <w:tcW w:w="619" w:type="pct"/>
          </w:tcPr>
          <w:p w14:paraId="21E2175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-123.7617</w:t>
            </w:r>
          </w:p>
        </w:tc>
        <w:tc>
          <w:tcPr>
            <w:tcW w:w="558" w:type="pct"/>
          </w:tcPr>
          <w:p w14:paraId="79A53B9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512</w:t>
            </w:r>
          </w:p>
        </w:tc>
        <w:tc>
          <w:tcPr>
            <w:tcW w:w="653" w:type="pct"/>
          </w:tcPr>
          <w:p w14:paraId="52EB0BE8"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Nov. 2009</w:t>
            </w:r>
          </w:p>
        </w:tc>
        <w:tc>
          <w:tcPr>
            <w:tcW w:w="724" w:type="pct"/>
          </w:tcPr>
          <w:p w14:paraId="1E34A238"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RG-T tipping bucket (FTS)</w:t>
            </w:r>
          </w:p>
        </w:tc>
        <w:tc>
          <w:tcPr>
            <w:tcW w:w="834" w:type="pct"/>
          </w:tcPr>
          <w:p w14:paraId="643FF723"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SR50A sensor (Campbell Sci)</w:t>
            </w:r>
          </w:p>
        </w:tc>
        <w:tc>
          <w:tcPr>
            <w:tcW w:w="532" w:type="pct"/>
          </w:tcPr>
          <w:p w14:paraId="04F8EDC8"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THS-3-1 (FTS)</w:t>
            </w:r>
          </w:p>
        </w:tc>
      </w:tr>
    </w:tbl>
    <w:p w14:paraId="52994319" w14:textId="77777777" w:rsidR="00F77BDD" w:rsidRDefault="006D238B">
      <w:r>
        <w:t> </w:t>
      </w:r>
    </w:p>
    <w:p w14:paraId="5CAFF457" w14:textId="77777777" w:rsidR="00F77BDD" w:rsidRDefault="006D238B">
      <w:r>
        <w:t xml:space="preserve">Average LWSA weather data was calculated as arithmetic means from Chris Creek and Martin’s Gulch </w:t>
      </w:r>
      <w:proofErr w:type="spellStart"/>
      <w:r>
        <w:t>FWx</w:t>
      </w:r>
      <w:proofErr w:type="spellEnd"/>
      <w:r>
        <w:t xml:space="preserve"> stations data (Figure 4, Table 3, see Appendix for summary of each </w:t>
      </w:r>
      <w:proofErr w:type="spellStart"/>
      <w:r>
        <w:t>FWx</w:t>
      </w:r>
      <w:proofErr w:type="spellEnd"/>
      <w:r>
        <w:t xml:space="preserve"> station). It was assumed that the arithmetic means of rainfall from Chris Creek and Martin’s Gulch stations were representative of rain conditions across the Leech watershed (LWSA rain) and were used to define storm events that corresponded to vertical rack sample collection. Mean LWSA air </w:t>
      </w:r>
      <w:r>
        <w:lastRenderedPageBreak/>
        <w:t xml:space="preserve">temperature data were used in linear regression to estimate temperatures at each of the six monitoring sites for the period before temperature loggers were deployed. While snow melt contributed to runoff and river responses at the six LWSA monitoring sites, the CRD </w:t>
      </w:r>
      <w:proofErr w:type="spellStart"/>
      <w:r>
        <w:t>FWx</w:t>
      </w:r>
      <w:proofErr w:type="spellEnd"/>
      <w:r>
        <w:t xml:space="preserve"> stations are situated at </w:t>
      </w:r>
      <w:commentRangeStart w:id="178"/>
      <w:r>
        <w:t>elevation</w:t>
      </w:r>
      <w:commentRangeEnd w:id="178"/>
      <w:r w:rsidR="007F01CA">
        <w:rPr>
          <w:rStyle w:val="CommentReference"/>
        </w:rPr>
        <w:commentReference w:id="178"/>
      </w:r>
      <w:r>
        <w:t xml:space="preserve"> and therefore snow depth records were not assumed to be representative of snow cover across the LWSA and snow depth data were not included in event calculations, but were taken into consideration when defining seasons.</w:t>
      </w:r>
    </w:p>
    <w:p w14:paraId="653D9AC6" w14:textId="77777777" w:rsidR="00F77BDD" w:rsidRDefault="006D238B">
      <w:r>
        <w:t> </w:t>
      </w:r>
    </w:p>
    <w:p w14:paraId="076790B9" w14:textId="77777777" w:rsidR="00F77BDD" w:rsidRDefault="006D238B" w:rsidP="003061D1">
      <w:pPr>
        <w:spacing w:line="240" w:lineRule="auto"/>
      </w:pPr>
      <w:commentRangeStart w:id="179"/>
      <w:r>
        <w:t xml:space="preserve">Table 3: </w:t>
      </w:r>
      <w:r>
        <w:rPr>
          <w:i/>
        </w:rPr>
        <w:t>Average weather data from CRD stations in Leech water supply area in 2018, 2019, and the period of 2020 included in this project</w:t>
      </w:r>
    </w:p>
    <w:tbl>
      <w:tblPr>
        <w:tblW w:w="4999" w:type="pct"/>
        <w:tblLook w:val="07E0" w:firstRow="1" w:lastRow="1" w:firstColumn="1" w:lastColumn="1" w:noHBand="1" w:noVBand="1"/>
        <w:tblCaption w:val="Table 3: Average weather data from CRD stations in Leech water supply area in 2018, 2019, and the period of 2020 included in this project"/>
      </w:tblPr>
      <w:tblGrid>
        <w:gridCol w:w="1418"/>
        <w:gridCol w:w="1275"/>
        <w:gridCol w:w="992"/>
        <w:gridCol w:w="1276"/>
        <w:gridCol w:w="1134"/>
        <w:gridCol w:w="1275"/>
        <w:gridCol w:w="994"/>
        <w:gridCol w:w="994"/>
      </w:tblGrid>
      <w:tr w:rsidR="003061D1" w:rsidRPr="003061D1" w14:paraId="35E0C22E" w14:textId="77777777" w:rsidTr="003061D1">
        <w:tc>
          <w:tcPr>
            <w:tcW w:w="758" w:type="pct"/>
            <w:tcBorders>
              <w:bottom w:val="single" w:sz="0" w:space="0" w:color="auto"/>
            </w:tcBorders>
            <w:vAlign w:val="bottom"/>
          </w:tcPr>
          <w:p w14:paraId="2B27C72D"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year</w:t>
            </w:r>
          </w:p>
        </w:tc>
        <w:tc>
          <w:tcPr>
            <w:tcW w:w="681" w:type="pct"/>
            <w:tcBorders>
              <w:bottom w:val="single" w:sz="0" w:space="0" w:color="auto"/>
            </w:tcBorders>
            <w:vAlign w:val="bottom"/>
          </w:tcPr>
          <w:p w14:paraId="3010C524"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mean annual rain (mm)</w:t>
            </w:r>
          </w:p>
        </w:tc>
        <w:tc>
          <w:tcPr>
            <w:tcW w:w="530" w:type="pct"/>
            <w:tcBorders>
              <w:bottom w:val="single" w:sz="0" w:space="0" w:color="auto"/>
            </w:tcBorders>
            <w:vAlign w:val="bottom"/>
          </w:tcPr>
          <w:p w14:paraId="0E67CDF9" w14:textId="77777777" w:rsidR="00F77BDD" w:rsidRPr="003061D1" w:rsidRDefault="006D238B" w:rsidP="003061D1">
            <w:pPr>
              <w:spacing w:line="240" w:lineRule="auto"/>
              <w:jc w:val="right"/>
              <w:rPr>
                <w:rFonts w:asciiTheme="minorHAnsi" w:hAnsiTheme="minorHAnsi" w:cstheme="minorHAnsi"/>
                <w:sz w:val="22"/>
                <w:szCs w:val="22"/>
              </w:rPr>
            </w:pPr>
            <w:proofErr w:type="spellStart"/>
            <w:r w:rsidRPr="003061D1">
              <w:rPr>
                <w:rFonts w:asciiTheme="minorHAnsi" w:hAnsiTheme="minorHAnsi" w:cstheme="minorHAnsi"/>
                <w:sz w:val="22"/>
                <w:szCs w:val="22"/>
              </w:rPr>
              <w:t>stdev</w:t>
            </w:r>
            <w:proofErr w:type="spellEnd"/>
            <w:r w:rsidRPr="003061D1">
              <w:rPr>
                <w:rFonts w:asciiTheme="minorHAnsi" w:hAnsiTheme="minorHAnsi" w:cstheme="minorHAnsi"/>
                <w:sz w:val="22"/>
                <w:szCs w:val="22"/>
              </w:rPr>
              <w:t xml:space="preserve"> rain. (±mm)</w:t>
            </w:r>
          </w:p>
        </w:tc>
        <w:tc>
          <w:tcPr>
            <w:tcW w:w="682" w:type="pct"/>
            <w:tcBorders>
              <w:bottom w:val="single" w:sz="0" w:space="0" w:color="auto"/>
            </w:tcBorders>
            <w:vAlign w:val="bottom"/>
          </w:tcPr>
          <w:p w14:paraId="3F557F68"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max. snow depth</w:t>
            </w:r>
            <w:r w:rsidR="003061D1">
              <w:rPr>
                <w:rFonts w:asciiTheme="minorHAnsi" w:hAnsiTheme="minorHAnsi" w:cstheme="minorHAnsi"/>
                <w:sz w:val="22"/>
                <w:szCs w:val="22"/>
              </w:rPr>
              <w:t xml:space="preserve"> </w:t>
            </w:r>
            <w:r w:rsidRPr="003061D1">
              <w:rPr>
                <w:rFonts w:asciiTheme="minorHAnsi" w:hAnsiTheme="minorHAnsi" w:cstheme="minorHAnsi"/>
                <w:sz w:val="22"/>
                <w:szCs w:val="22"/>
              </w:rPr>
              <w:t>(m)</w:t>
            </w:r>
          </w:p>
        </w:tc>
        <w:tc>
          <w:tcPr>
            <w:tcW w:w="606" w:type="pct"/>
            <w:tcBorders>
              <w:bottom w:val="single" w:sz="0" w:space="0" w:color="auto"/>
            </w:tcBorders>
            <w:vAlign w:val="bottom"/>
          </w:tcPr>
          <w:p w14:paraId="4E058A3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mean air temp. (°C)</w:t>
            </w:r>
          </w:p>
        </w:tc>
        <w:tc>
          <w:tcPr>
            <w:tcW w:w="681" w:type="pct"/>
            <w:tcBorders>
              <w:bottom w:val="single" w:sz="0" w:space="0" w:color="auto"/>
            </w:tcBorders>
            <w:vAlign w:val="bottom"/>
          </w:tcPr>
          <w:p w14:paraId="4594BDEB" w14:textId="77777777" w:rsidR="00F77BDD" w:rsidRPr="003061D1" w:rsidRDefault="006D238B" w:rsidP="003061D1">
            <w:pPr>
              <w:spacing w:line="240" w:lineRule="auto"/>
              <w:jc w:val="right"/>
              <w:rPr>
                <w:rFonts w:asciiTheme="minorHAnsi" w:hAnsiTheme="minorHAnsi" w:cstheme="minorHAnsi"/>
                <w:sz w:val="22"/>
                <w:szCs w:val="22"/>
              </w:rPr>
            </w:pPr>
            <w:proofErr w:type="spellStart"/>
            <w:r w:rsidRPr="003061D1">
              <w:rPr>
                <w:rFonts w:asciiTheme="minorHAnsi" w:hAnsiTheme="minorHAnsi" w:cstheme="minorHAnsi"/>
                <w:sz w:val="22"/>
                <w:szCs w:val="22"/>
              </w:rPr>
              <w:t>stdev</w:t>
            </w:r>
            <w:proofErr w:type="spellEnd"/>
            <w:r w:rsidRPr="003061D1">
              <w:rPr>
                <w:rFonts w:asciiTheme="minorHAnsi" w:hAnsiTheme="minorHAnsi" w:cstheme="minorHAnsi"/>
                <w:sz w:val="22"/>
                <w:szCs w:val="22"/>
              </w:rPr>
              <w:t xml:space="preserve"> air temp. (±°C)</w:t>
            </w:r>
          </w:p>
        </w:tc>
        <w:tc>
          <w:tcPr>
            <w:tcW w:w="531" w:type="pct"/>
            <w:tcBorders>
              <w:bottom w:val="single" w:sz="0" w:space="0" w:color="auto"/>
            </w:tcBorders>
            <w:vAlign w:val="bottom"/>
          </w:tcPr>
          <w:p w14:paraId="7646BAF5"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min. temp., mean (°C)</w:t>
            </w:r>
          </w:p>
        </w:tc>
        <w:tc>
          <w:tcPr>
            <w:tcW w:w="531" w:type="pct"/>
            <w:tcBorders>
              <w:bottom w:val="single" w:sz="0" w:space="0" w:color="auto"/>
            </w:tcBorders>
            <w:vAlign w:val="bottom"/>
          </w:tcPr>
          <w:p w14:paraId="127F3A0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max. temp., mean (°C)</w:t>
            </w:r>
          </w:p>
        </w:tc>
      </w:tr>
      <w:tr w:rsidR="003061D1" w:rsidRPr="003061D1" w14:paraId="0A160C56" w14:textId="77777777" w:rsidTr="003061D1">
        <w:tc>
          <w:tcPr>
            <w:tcW w:w="758" w:type="pct"/>
          </w:tcPr>
          <w:p w14:paraId="0A8630B0"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2018</w:t>
            </w:r>
          </w:p>
        </w:tc>
        <w:tc>
          <w:tcPr>
            <w:tcW w:w="681" w:type="pct"/>
          </w:tcPr>
          <w:p w14:paraId="59067879"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2005.1</w:t>
            </w:r>
          </w:p>
        </w:tc>
        <w:tc>
          <w:tcPr>
            <w:tcW w:w="530" w:type="pct"/>
          </w:tcPr>
          <w:p w14:paraId="68489E0F"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52.7</w:t>
            </w:r>
          </w:p>
        </w:tc>
        <w:tc>
          <w:tcPr>
            <w:tcW w:w="682" w:type="pct"/>
          </w:tcPr>
          <w:p w14:paraId="44E4991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0.53</w:t>
            </w:r>
          </w:p>
        </w:tc>
        <w:tc>
          <w:tcPr>
            <w:tcW w:w="606" w:type="pct"/>
          </w:tcPr>
          <w:p w14:paraId="10D0DF12"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8.5</w:t>
            </w:r>
          </w:p>
        </w:tc>
        <w:tc>
          <w:tcPr>
            <w:tcW w:w="681" w:type="pct"/>
          </w:tcPr>
          <w:p w14:paraId="380A6A5D"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0.6</w:t>
            </w:r>
          </w:p>
        </w:tc>
        <w:tc>
          <w:tcPr>
            <w:tcW w:w="531" w:type="pct"/>
          </w:tcPr>
          <w:p w14:paraId="029F4DCD"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-10.7</w:t>
            </w:r>
          </w:p>
        </w:tc>
        <w:tc>
          <w:tcPr>
            <w:tcW w:w="531" w:type="pct"/>
          </w:tcPr>
          <w:p w14:paraId="3478670C"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33.8</w:t>
            </w:r>
          </w:p>
        </w:tc>
      </w:tr>
      <w:tr w:rsidR="003061D1" w:rsidRPr="003061D1" w14:paraId="5024AB9C" w14:textId="77777777" w:rsidTr="003061D1">
        <w:tc>
          <w:tcPr>
            <w:tcW w:w="758" w:type="pct"/>
          </w:tcPr>
          <w:p w14:paraId="0AE3E29D"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2019</w:t>
            </w:r>
          </w:p>
        </w:tc>
        <w:tc>
          <w:tcPr>
            <w:tcW w:w="681" w:type="pct"/>
          </w:tcPr>
          <w:p w14:paraId="63794A52"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1457.5</w:t>
            </w:r>
          </w:p>
        </w:tc>
        <w:tc>
          <w:tcPr>
            <w:tcW w:w="530" w:type="pct"/>
          </w:tcPr>
          <w:p w14:paraId="3F2508D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41.2</w:t>
            </w:r>
          </w:p>
        </w:tc>
        <w:tc>
          <w:tcPr>
            <w:tcW w:w="682" w:type="pct"/>
          </w:tcPr>
          <w:p w14:paraId="0AD15D9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0.48</w:t>
            </w:r>
          </w:p>
        </w:tc>
        <w:tc>
          <w:tcPr>
            <w:tcW w:w="606" w:type="pct"/>
          </w:tcPr>
          <w:p w14:paraId="1D009E96"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7.9</w:t>
            </w:r>
          </w:p>
        </w:tc>
        <w:tc>
          <w:tcPr>
            <w:tcW w:w="681" w:type="pct"/>
          </w:tcPr>
          <w:p w14:paraId="3BD09877"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0.6</w:t>
            </w:r>
          </w:p>
        </w:tc>
        <w:tc>
          <w:tcPr>
            <w:tcW w:w="531" w:type="pct"/>
          </w:tcPr>
          <w:p w14:paraId="4C75DB0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-13.2</w:t>
            </w:r>
          </w:p>
        </w:tc>
        <w:tc>
          <w:tcPr>
            <w:tcW w:w="531" w:type="pct"/>
          </w:tcPr>
          <w:p w14:paraId="605FA408"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31.2</w:t>
            </w:r>
          </w:p>
        </w:tc>
      </w:tr>
      <w:tr w:rsidR="003061D1" w:rsidRPr="003061D1" w14:paraId="25CC4DC8" w14:textId="77777777" w:rsidTr="003061D1">
        <w:tc>
          <w:tcPr>
            <w:tcW w:w="758" w:type="pct"/>
          </w:tcPr>
          <w:p w14:paraId="29D85E4F"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Jan-Feb 2018</w:t>
            </w:r>
          </w:p>
        </w:tc>
        <w:tc>
          <w:tcPr>
            <w:tcW w:w="681" w:type="pct"/>
          </w:tcPr>
          <w:p w14:paraId="6CA6BFFC"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573.6</w:t>
            </w:r>
          </w:p>
        </w:tc>
        <w:tc>
          <w:tcPr>
            <w:tcW w:w="530" w:type="pct"/>
          </w:tcPr>
          <w:p w14:paraId="542004BB"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4.5</w:t>
            </w:r>
          </w:p>
        </w:tc>
        <w:tc>
          <w:tcPr>
            <w:tcW w:w="682" w:type="pct"/>
          </w:tcPr>
          <w:p w14:paraId="6B626035"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0.24</w:t>
            </w:r>
          </w:p>
        </w:tc>
        <w:tc>
          <w:tcPr>
            <w:tcW w:w="606" w:type="pct"/>
          </w:tcPr>
          <w:p w14:paraId="3811CF22"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1.9</w:t>
            </w:r>
          </w:p>
        </w:tc>
        <w:tc>
          <w:tcPr>
            <w:tcW w:w="681" w:type="pct"/>
          </w:tcPr>
          <w:p w14:paraId="1E442B3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0.5</w:t>
            </w:r>
          </w:p>
        </w:tc>
        <w:tc>
          <w:tcPr>
            <w:tcW w:w="531" w:type="pct"/>
          </w:tcPr>
          <w:p w14:paraId="3839902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-10.7</w:t>
            </w:r>
          </w:p>
        </w:tc>
        <w:tc>
          <w:tcPr>
            <w:tcW w:w="531" w:type="pct"/>
          </w:tcPr>
          <w:p w14:paraId="135B049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12.3</w:t>
            </w:r>
          </w:p>
        </w:tc>
      </w:tr>
      <w:tr w:rsidR="003061D1" w:rsidRPr="003061D1" w14:paraId="3EAAFCAB" w14:textId="77777777" w:rsidTr="003061D1">
        <w:tc>
          <w:tcPr>
            <w:tcW w:w="758" w:type="pct"/>
          </w:tcPr>
          <w:p w14:paraId="29D0B039"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Jan-Feb 2019</w:t>
            </w:r>
          </w:p>
        </w:tc>
        <w:tc>
          <w:tcPr>
            <w:tcW w:w="681" w:type="pct"/>
          </w:tcPr>
          <w:p w14:paraId="460547E2"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468.8</w:t>
            </w:r>
          </w:p>
        </w:tc>
        <w:tc>
          <w:tcPr>
            <w:tcW w:w="530" w:type="pct"/>
          </w:tcPr>
          <w:p w14:paraId="53A38663"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28.7</w:t>
            </w:r>
          </w:p>
        </w:tc>
        <w:tc>
          <w:tcPr>
            <w:tcW w:w="682" w:type="pct"/>
          </w:tcPr>
          <w:p w14:paraId="43676346"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0.41</w:t>
            </w:r>
          </w:p>
        </w:tc>
        <w:tc>
          <w:tcPr>
            <w:tcW w:w="606" w:type="pct"/>
          </w:tcPr>
          <w:p w14:paraId="7058501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0.8</w:t>
            </w:r>
          </w:p>
        </w:tc>
        <w:tc>
          <w:tcPr>
            <w:tcW w:w="681" w:type="pct"/>
          </w:tcPr>
          <w:p w14:paraId="07047BA3"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0.7</w:t>
            </w:r>
          </w:p>
        </w:tc>
        <w:tc>
          <w:tcPr>
            <w:tcW w:w="531" w:type="pct"/>
          </w:tcPr>
          <w:p w14:paraId="5207DF93"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-13.2</w:t>
            </w:r>
          </w:p>
        </w:tc>
        <w:tc>
          <w:tcPr>
            <w:tcW w:w="531" w:type="pct"/>
          </w:tcPr>
          <w:p w14:paraId="1318EF8F"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12.9</w:t>
            </w:r>
          </w:p>
        </w:tc>
      </w:tr>
      <w:tr w:rsidR="003061D1" w:rsidRPr="003061D1" w14:paraId="489F01EF" w14:textId="77777777" w:rsidTr="003061D1">
        <w:tc>
          <w:tcPr>
            <w:tcW w:w="758" w:type="pct"/>
          </w:tcPr>
          <w:p w14:paraId="40ABFD0B"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Jan-Feb 2020</w:t>
            </w:r>
          </w:p>
        </w:tc>
        <w:tc>
          <w:tcPr>
            <w:tcW w:w="681" w:type="pct"/>
          </w:tcPr>
          <w:p w14:paraId="21176F6E"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883.6</w:t>
            </w:r>
          </w:p>
        </w:tc>
        <w:tc>
          <w:tcPr>
            <w:tcW w:w="530" w:type="pct"/>
          </w:tcPr>
          <w:p w14:paraId="1B1AA009"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65.8</w:t>
            </w:r>
          </w:p>
        </w:tc>
        <w:tc>
          <w:tcPr>
            <w:tcW w:w="682" w:type="pct"/>
          </w:tcPr>
          <w:p w14:paraId="677A4146"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0.56</w:t>
            </w:r>
          </w:p>
        </w:tc>
        <w:tc>
          <w:tcPr>
            <w:tcW w:w="606" w:type="pct"/>
          </w:tcPr>
          <w:p w14:paraId="5827099F"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1.9</w:t>
            </w:r>
          </w:p>
        </w:tc>
        <w:tc>
          <w:tcPr>
            <w:tcW w:w="681" w:type="pct"/>
          </w:tcPr>
          <w:p w14:paraId="6CA907E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0.4</w:t>
            </w:r>
          </w:p>
        </w:tc>
        <w:tc>
          <w:tcPr>
            <w:tcW w:w="531" w:type="pct"/>
          </w:tcPr>
          <w:p w14:paraId="2BA02AE4"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-9.4</w:t>
            </w:r>
          </w:p>
        </w:tc>
        <w:tc>
          <w:tcPr>
            <w:tcW w:w="531" w:type="pct"/>
          </w:tcPr>
          <w:p w14:paraId="3A9A32E3"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10.8</w:t>
            </w:r>
          </w:p>
        </w:tc>
      </w:tr>
    </w:tbl>
    <w:p w14:paraId="171A1501" w14:textId="77777777" w:rsidR="00F77BDD" w:rsidRDefault="006D238B">
      <w:r>
        <w:t> </w:t>
      </w:r>
    </w:p>
    <w:p w14:paraId="5EA47F68" w14:textId="77777777" w:rsidR="00F77BDD" w:rsidRDefault="006D238B" w:rsidP="003061D1">
      <w:pPr>
        <w:spacing w:line="240" w:lineRule="auto"/>
      </w:pPr>
      <w:r>
        <w:rPr>
          <w:noProof/>
          <w:lang w:val="en-CA" w:eastAsia="en-CA"/>
        </w:rPr>
        <w:lastRenderedPageBreak/>
        <w:drawing>
          <wp:inline distT="0" distB="0" distL="0" distR="0" wp14:anchorId="31CAA18E" wp14:editId="45A4810E">
            <wp:extent cx="5838825" cy="4865688"/>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843984" cy="4869987"/>
                    </a:xfrm>
                    <a:prstGeom prst="rect">
                      <a:avLst/>
                    </a:prstGeom>
                    <a:noFill/>
                    <a:ln w="9525">
                      <a:noFill/>
                      <a:headEnd/>
                      <a:tailEnd/>
                    </a:ln>
                  </pic:spPr>
                </pic:pic>
              </a:graphicData>
            </a:graphic>
          </wp:inline>
        </w:drawing>
      </w:r>
    </w:p>
    <w:p w14:paraId="67B8B3E3" w14:textId="77777777" w:rsidR="00F77BDD" w:rsidRDefault="006D238B" w:rsidP="003061D1">
      <w:pPr>
        <w:spacing w:line="240" w:lineRule="auto"/>
      </w:pPr>
      <w:r>
        <w:t xml:space="preserve">Figure 4: </w:t>
      </w:r>
      <w:r>
        <w:rPr>
          <w:i/>
        </w:rPr>
        <w:t>Average weather from two stations in the Leech water supply area, where the highlighted section indicates the study period.</w:t>
      </w:r>
      <w:commentRangeEnd w:id="179"/>
      <w:r w:rsidR="007F01CA">
        <w:rPr>
          <w:rStyle w:val="CommentReference"/>
        </w:rPr>
        <w:commentReference w:id="179"/>
      </w:r>
    </w:p>
    <w:p w14:paraId="33D9F604" w14:textId="77777777" w:rsidR="00F77BDD" w:rsidRDefault="006D238B">
      <w:r>
        <w:t> </w:t>
      </w:r>
    </w:p>
    <w:p w14:paraId="4BBFB62B" w14:textId="77777777" w:rsidR="00F77BDD" w:rsidRPr="00602159" w:rsidRDefault="006D238B">
      <w:pPr>
        <w:pStyle w:val="Heading6"/>
        <w:rPr>
          <w:highlight w:val="cyan"/>
        </w:rPr>
      </w:pPr>
      <w:bookmarkStart w:id="180" w:name="defining-seasons"/>
      <w:r w:rsidRPr="00602159">
        <w:rPr>
          <w:highlight w:val="cyan"/>
        </w:rPr>
        <w:t>Defining seasons</w:t>
      </w:r>
      <w:bookmarkEnd w:id="180"/>
    </w:p>
    <w:p w14:paraId="14BC6ABD" w14:textId="12401F42" w:rsidR="00F77BDD" w:rsidRDefault="006D238B">
      <w:commentRangeStart w:id="181"/>
      <w:r>
        <w:t>Coastal</w:t>
      </w:r>
      <w:commentRangeEnd w:id="181"/>
      <w:r w:rsidR="00602159">
        <w:rPr>
          <w:rStyle w:val="CommentReference"/>
        </w:rPr>
        <w:commentReference w:id="181"/>
      </w:r>
      <w:r>
        <w:t xml:space="preserve"> BC climate is characterized by a predominantly wet season and dry season and while the dry season often includes periods of drought there is generally </w:t>
      </w:r>
      <w:proofErr w:type="spellStart"/>
      <w:ins w:id="182" w:author="Bill Floyd" w:date="2020-07-29T11:27:00Z">
        <w:r w:rsidR="00972622">
          <w:t>j</w:t>
        </w:r>
      </w:ins>
      <w:del w:id="183" w:author="Bill Floyd" w:date="2020-07-29T11:15:00Z">
        <w:r w:rsidDel="00972622">
          <w:delText xml:space="preserve">some </w:delText>
        </w:r>
      </w:del>
      <w:r>
        <w:t>rainfall</w:t>
      </w:r>
      <w:proofErr w:type="spellEnd"/>
      <w:r>
        <w:t xml:space="preserve"> throughout the entire year (Figure 4). For this research, seasons were operationally defined by sampling method restrictions such that the “wet” season was defined as the period when rainfall generated stream response significant enough for Vertical Racks to collect rising limb samples, and the “dry” season was defined by the absence of rainfall response substantial enough for Rack sampler </w:t>
      </w:r>
      <w:r>
        <w:lastRenderedPageBreak/>
        <w:t xml:space="preserve">collection. The R package </w:t>
      </w:r>
      <w:r>
        <w:rPr>
          <w:i/>
        </w:rPr>
        <w:t>Rainmaker</w:t>
      </w:r>
      <w:r>
        <w:t xml:space="preserve"> (github.com/USGS-R/Rainmaker) was used with LWSA rain data (average of Chris Creek and Martin’s Gulch </w:t>
      </w:r>
      <w:proofErr w:type="spellStart"/>
      <w:r>
        <w:t>FWx</w:t>
      </w:r>
      <w:proofErr w:type="spellEnd"/>
      <w:r>
        <w:t xml:space="preserve"> stations) to define events that corresponded to Rack sampling, which helped to distinguish between seasons. Snow was qualitatively considered when defining seasons, as it did not contribute to event definitions but did contribute to stream levels at each monitoring site.</w:t>
      </w:r>
    </w:p>
    <w:p w14:paraId="1B578358" w14:textId="77777777" w:rsidR="00F77BDD" w:rsidRDefault="006D238B">
      <w:r>
        <w:t> </w:t>
      </w:r>
    </w:p>
    <w:p w14:paraId="075680AB" w14:textId="77777777" w:rsidR="00F77BDD" w:rsidRDefault="006D238B">
      <w:pPr>
        <w:pStyle w:val="Heading3"/>
      </w:pPr>
      <w:bookmarkStart w:id="184" w:name="_Toc46783700"/>
      <w:r>
        <w:t>Results</w:t>
      </w:r>
      <w:bookmarkEnd w:id="184"/>
    </w:p>
    <w:p w14:paraId="1C92CE5B" w14:textId="77777777" w:rsidR="00F77BDD" w:rsidRDefault="006D238B">
      <w:r>
        <w:t>Over the sixteen-month field study, 426 river samples were collected and analyzed for DOC, and 318 of those samples were analyzed for NOM by UV-Vis (Table 4). Fewer samples were analyzed for UV-Vis properties than for DOC concentration due to method evolution at the start of the project and instrument-sharing limitations. Of the samples collected and analyzed, DOC data were filtered and reduced by 9.2% (to 387 samples) during quality control checks (described below) and UV-Vis data were reduced by 19.5% (to 256 samples). Quality control resulted in a 9% reduction in UV-Vis data and an additional 10.5% data loss was unfortunately caused during instrument maintenance.</w:t>
      </w:r>
    </w:p>
    <w:p w14:paraId="47032F4E" w14:textId="77777777" w:rsidR="00F77BDD" w:rsidRDefault="006D238B">
      <w:r>
        <w:t> </w:t>
      </w:r>
    </w:p>
    <w:p w14:paraId="603AB0A8" w14:textId="77777777" w:rsidR="00F77BDD" w:rsidRDefault="006D238B">
      <w:r>
        <w:t xml:space="preserve">Table 4: </w:t>
      </w:r>
      <w:r>
        <w:rPr>
          <w:i/>
        </w:rPr>
        <w:t>Summary of samples collected</w:t>
      </w:r>
    </w:p>
    <w:tbl>
      <w:tblPr>
        <w:tblW w:w="5000" w:type="pct"/>
        <w:tblLook w:val="07E0" w:firstRow="1" w:lastRow="1" w:firstColumn="1" w:lastColumn="1" w:noHBand="1" w:noVBand="1"/>
        <w:tblCaption w:val="Table 4: Summary of samples collected"/>
      </w:tblPr>
      <w:tblGrid>
        <w:gridCol w:w="2351"/>
        <w:gridCol w:w="1852"/>
        <w:gridCol w:w="1624"/>
        <w:gridCol w:w="1881"/>
        <w:gridCol w:w="1652"/>
      </w:tblGrid>
      <w:tr w:rsidR="00F77BDD" w:rsidRPr="003061D1" w14:paraId="36B519F3" w14:textId="77777777">
        <w:tc>
          <w:tcPr>
            <w:tcW w:w="0" w:type="auto"/>
            <w:tcBorders>
              <w:bottom w:val="single" w:sz="0" w:space="0" w:color="auto"/>
            </w:tcBorders>
            <w:vAlign w:val="bottom"/>
          </w:tcPr>
          <w:p w14:paraId="4697F765"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type of sample collected</w:t>
            </w:r>
          </w:p>
        </w:tc>
        <w:tc>
          <w:tcPr>
            <w:tcW w:w="0" w:type="auto"/>
            <w:tcBorders>
              <w:bottom w:val="single" w:sz="0" w:space="0" w:color="auto"/>
            </w:tcBorders>
            <w:vAlign w:val="bottom"/>
          </w:tcPr>
          <w:p w14:paraId="4EFAB9C7"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total collected &amp; analyzed for DOC</w:t>
            </w:r>
          </w:p>
        </w:tc>
        <w:tc>
          <w:tcPr>
            <w:tcW w:w="0" w:type="auto"/>
            <w:tcBorders>
              <w:bottom w:val="single" w:sz="0" w:space="0" w:color="auto"/>
            </w:tcBorders>
            <w:vAlign w:val="bottom"/>
          </w:tcPr>
          <w:p w14:paraId="03B5EA34"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data included in DOC results</w:t>
            </w:r>
          </w:p>
        </w:tc>
        <w:tc>
          <w:tcPr>
            <w:tcW w:w="0" w:type="auto"/>
            <w:tcBorders>
              <w:bottom w:val="single" w:sz="0" w:space="0" w:color="auto"/>
            </w:tcBorders>
            <w:vAlign w:val="bottom"/>
          </w:tcPr>
          <w:p w14:paraId="74E6775F"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total collected &amp; analyzed for NOM</w:t>
            </w:r>
          </w:p>
        </w:tc>
        <w:tc>
          <w:tcPr>
            <w:tcW w:w="0" w:type="auto"/>
            <w:tcBorders>
              <w:bottom w:val="single" w:sz="0" w:space="0" w:color="auto"/>
            </w:tcBorders>
            <w:vAlign w:val="bottom"/>
          </w:tcPr>
          <w:p w14:paraId="487E7757"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data included in NOM results</w:t>
            </w:r>
          </w:p>
        </w:tc>
      </w:tr>
      <w:tr w:rsidR="00F77BDD" w:rsidRPr="003061D1" w14:paraId="7C9C981C" w14:textId="77777777">
        <w:tc>
          <w:tcPr>
            <w:tcW w:w="0" w:type="auto"/>
          </w:tcPr>
          <w:p w14:paraId="5CB154D8"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synoptic Grabs outside of monitoring sites</w:t>
            </w:r>
          </w:p>
        </w:tc>
        <w:tc>
          <w:tcPr>
            <w:tcW w:w="0" w:type="auto"/>
          </w:tcPr>
          <w:p w14:paraId="1A10CCF2"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48</w:t>
            </w:r>
          </w:p>
        </w:tc>
        <w:tc>
          <w:tcPr>
            <w:tcW w:w="0" w:type="auto"/>
          </w:tcPr>
          <w:p w14:paraId="119317A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48</w:t>
            </w:r>
          </w:p>
        </w:tc>
        <w:tc>
          <w:tcPr>
            <w:tcW w:w="0" w:type="auto"/>
          </w:tcPr>
          <w:p w14:paraId="52FF8DA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42</w:t>
            </w:r>
          </w:p>
        </w:tc>
        <w:tc>
          <w:tcPr>
            <w:tcW w:w="0" w:type="auto"/>
          </w:tcPr>
          <w:p w14:paraId="30E92E29" w14:textId="77777777" w:rsidR="00F77BDD" w:rsidRPr="003061D1" w:rsidRDefault="006D238B" w:rsidP="003061D1">
            <w:pPr>
              <w:spacing w:line="240" w:lineRule="auto"/>
              <w:jc w:val="right"/>
              <w:rPr>
                <w:rFonts w:asciiTheme="minorHAnsi" w:hAnsiTheme="minorHAnsi" w:cstheme="minorHAnsi"/>
                <w:sz w:val="22"/>
                <w:szCs w:val="22"/>
              </w:rPr>
            </w:pPr>
            <w:commentRangeStart w:id="185"/>
            <w:r w:rsidRPr="003061D1">
              <w:rPr>
                <w:rFonts w:asciiTheme="minorHAnsi" w:hAnsiTheme="minorHAnsi" w:cstheme="minorHAnsi"/>
                <w:sz w:val="22"/>
                <w:szCs w:val="22"/>
              </w:rPr>
              <w:t>42</w:t>
            </w:r>
            <w:commentRangeEnd w:id="185"/>
            <w:r w:rsidR="00D53F61">
              <w:rPr>
                <w:rStyle w:val="CommentReference"/>
              </w:rPr>
              <w:commentReference w:id="185"/>
            </w:r>
          </w:p>
        </w:tc>
      </w:tr>
      <w:tr w:rsidR="00F77BDD" w:rsidRPr="003061D1" w14:paraId="36AEB39A" w14:textId="77777777">
        <w:tc>
          <w:tcPr>
            <w:tcW w:w="0" w:type="auto"/>
          </w:tcPr>
          <w:p w14:paraId="1E845360"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opportunistic Grabs</w:t>
            </w:r>
          </w:p>
        </w:tc>
        <w:tc>
          <w:tcPr>
            <w:tcW w:w="0" w:type="auto"/>
          </w:tcPr>
          <w:p w14:paraId="557F3E4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22</w:t>
            </w:r>
          </w:p>
        </w:tc>
        <w:tc>
          <w:tcPr>
            <w:tcW w:w="0" w:type="auto"/>
          </w:tcPr>
          <w:p w14:paraId="0D83F5D2"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21</w:t>
            </w:r>
          </w:p>
        </w:tc>
        <w:tc>
          <w:tcPr>
            <w:tcW w:w="0" w:type="auto"/>
          </w:tcPr>
          <w:p w14:paraId="1A7A213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12</w:t>
            </w:r>
          </w:p>
        </w:tc>
        <w:tc>
          <w:tcPr>
            <w:tcW w:w="0" w:type="auto"/>
          </w:tcPr>
          <w:p w14:paraId="5A5980C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11</w:t>
            </w:r>
          </w:p>
        </w:tc>
      </w:tr>
      <w:tr w:rsidR="00F77BDD" w:rsidRPr="003061D1" w14:paraId="4EE80EF9" w14:textId="77777777">
        <w:tc>
          <w:tcPr>
            <w:tcW w:w="0" w:type="auto"/>
          </w:tcPr>
          <w:p w14:paraId="672CFC33"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monitoring sites synoptic Grabs</w:t>
            </w:r>
          </w:p>
        </w:tc>
        <w:tc>
          <w:tcPr>
            <w:tcW w:w="0" w:type="auto"/>
          </w:tcPr>
          <w:p w14:paraId="43D427E3"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153</w:t>
            </w:r>
          </w:p>
        </w:tc>
        <w:tc>
          <w:tcPr>
            <w:tcW w:w="0" w:type="auto"/>
          </w:tcPr>
          <w:p w14:paraId="3D0B16DE"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148</w:t>
            </w:r>
          </w:p>
        </w:tc>
        <w:tc>
          <w:tcPr>
            <w:tcW w:w="0" w:type="auto"/>
          </w:tcPr>
          <w:p w14:paraId="6D790F99"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114</w:t>
            </w:r>
          </w:p>
        </w:tc>
        <w:tc>
          <w:tcPr>
            <w:tcW w:w="0" w:type="auto"/>
          </w:tcPr>
          <w:p w14:paraId="58584F53"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103</w:t>
            </w:r>
          </w:p>
        </w:tc>
      </w:tr>
      <w:tr w:rsidR="00F77BDD" w:rsidRPr="003061D1" w14:paraId="1973421F" w14:textId="77777777">
        <w:tc>
          <w:tcPr>
            <w:tcW w:w="0" w:type="auto"/>
          </w:tcPr>
          <w:p w14:paraId="37934EE8"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monitoring sites vertical Rack</w:t>
            </w:r>
          </w:p>
        </w:tc>
        <w:tc>
          <w:tcPr>
            <w:tcW w:w="0" w:type="auto"/>
          </w:tcPr>
          <w:p w14:paraId="2946FC1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203</w:t>
            </w:r>
          </w:p>
        </w:tc>
        <w:tc>
          <w:tcPr>
            <w:tcW w:w="0" w:type="auto"/>
          </w:tcPr>
          <w:p w14:paraId="2340CD3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170</w:t>
            </w:r>
          </w:p>
        </w:tc>
        <w:tc>
          <w:tcPr>
            <w:tcW w:w="0" w:type="auto"/>
          </w:tcPr>
          <w:p w14:paraId="080DF4A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150</w:t>
            </w:r>
          </w:p>
        </w:tc>
        <w:tc>
          <w:tcPr>
            <w:tcW w:w="0" w:type="auto"/>
          </w:tcPr>
          <w:p w14:paraId="1A6E6DB4"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100</w:t>
            </w:r>
          </w:p>
        </w:tc>
      </w:tr>
      <w:tr w:rsidR="00F77BDD" w:rsidRPr="003061D1" w14:paraId="7E6E037A" w14:textId="77777777">
        <w:tc>
          <w:tcPr>
            <w:tcW w:w="0" w:type="auto"/>
          </w:tcPr>
          <w:p w14:paraId="75BC6DC9"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total</w:t>
            </w:r>
          </w:p>
        </w:tc>
        <w:tc>
          <w:tcPr>
            <w:tcW w:w="0" w:type="auto"/>
          </w:tcPr>
          <w:p w14:paraId="58CC9FA5"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426</w:t>
            </w:r>
          </w:p>
        </w:tc>
        <w:tc>
          <w:tcPr>
            <w:tcW w:w="0" w:type="auto"/>
          </w:tcPr>
          <w:p w14:paraId="3D155EE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387</w:t>
            </w:r>
          </w:p>
        </w:tc>
        <w:tc>
          <w:tcPr>
            <w:tcW w:w="0" w:type="auto"/>
          </w:tcPr>
          <w:p w14:paraId="77E57A5C"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318</w:t>
            </w:r>
          </w:p>
        </w:tc>
        <w:tc>
          <w:tcPr>
            <w:tcW w:w="0" w:type="auto"/>
          </w:tcPr>
          <w:p w14:paraId="39940419"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256</w:t>
            </w:r>
          </w:p>
        </w:tc>
      </w:tr>
    </w:tbl>
    <w:p w14:paraId="5D885BB3" w14:textId="77777777" w:rsidR="00F77BDD" w:rsidRDefault="006D238B">
      <w:r>
        <w:t> </w:t>
      </w:r>
    </w:p>
    <w:p w14:paraId="5332CFF2" w14:textId="77777777" w:rsidR="00F77BDD" w:rsidRDefault="006D238B">
      <w:pPr>
        <w:pStyle w:val="Heading4"/>
      </w:pPr>
      <w:bookmarkStart w:id="186" w:name="vertical-rack-sampling-quality-control"/>
      <w:r>
        <w:lastRenderedPageBreak/>
        <w:t>Vertical Rack sampling quality control</w:t>
      </w:r>
      <w:bookmarkEnd w:id="186"/>
    </w:p>
    <w:p w14:paraId="5F6062A9" w14:textId="77777777" w:rsidR="00F77BDD" w:rsidRDefault="006D238B">
      <w:commentRangeStart w:id="187"/>
      <w:r>
        <w:t>Hold-time experiments were conducted at the Tunnel site to assess stability of river water samples held in siphon bottles on the vertical rack</w:t>
      </w:r>
      <w:commentRangeEnd w:id="187"/>
      <w:r w:rsidR="00D53F61">
        <w:rPr>
          <w:rStyle w:val="CommentReference"/>
        </w:rPr>
        <w:commentReference w:id="187"/>
      </w:r>
      <w:r>
        <w:t>. Three sets of samples were used in hold-time experiments, each set included samples held on the rack for different periods and the timing and air temperatures for each set were assessed (Figure 5).</w:t>
      </w:r>
    </w:p>
    <w:p w14:paraId="0FB5CEE1" w14:textId="77777777" w:rsidR="00F77BDD" w:rsidRDefault="006D238B">
      <w:r>
        <w:t> </w:t>
      </w:r>
    </w:p>
    <w:p w14:paraId="4CCE4D47" w14:textId="77777777" w:rsidR="00F77BDD" w:rsidRDefault="006D238B" w:rsidP="003061D1">
      <w:pPr>
        <w:spacing w:line="240" w:lineRule="auto"/>
      </w:pPr>
      <w:r>
        <w:rPr>
          <w:noProof/>
          <w:lang w:val="en-CA" w:eastAsia="en-CA"/>
        </w:rPr>
        <w:drawing>
          <wp:inline distT="0" distB="0" distL="0" distR="0" wp14:anchorId="52F7BFF7" wp14:editId="058C4452">
            <wp:extent cx="5504749" cy="5046020"/>
            <wp:effectExtent l="0" t="0" r="0" b="0"/>
            <wp:docPr id="5" name="Picture" descr="Figure 5: Plot of air temperature during vertical rack hold-time experiments. Red horizontal lines indicate the 0-7°C range of a typical laboratory refrigerator and dashed vertical lines separate the three sets of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6"/>
                    <a:stretch>
                      <a:fillRect/>
                    </a:stretch>
                  </pic:blipFill>
                  <pic:spPr bwMode="auto">
                    <a:xfrm>
                      <a:off x="0" y="0"/>
                      <a:ext cx="5504749" cy="5046020"/>
                    </a:xfrm>
                    <a:prstGeom prst="rect">
                      <a:avLst/>
                    </a:prstGeom>
                    <a:noFill/>
                    <a:ln w="9525">
                      <a:noFill/>
                      <a:headEnd/>
                      <a:tailEnd/>
                    </a:ln>
                  </pic:spPr>
                </pic:pic>
              </a:graphicData>
            </a:graphic>
          </wp:inline>
        </w:drawing>
      </w:r>
    </w:p>
    <w:p w14:paraId="217777D5" w14:textId="77777777" w:rsidR="00F77BDD" w:rsidRDefault="006D238B" w:rsidP="003061D1">
      <w:pPr>
        <w:spacing w:line="240" w:lineRule="auto"/>
      </w:pPr>
      <w:r>
        <w:t xml:space="preserve">Figure 5: </w:t>
      </w:r>
      <w:r>
        <w:rPr>
          <w:i/>
        </w:rPr>
        <w:t xml:space="preserve">Plot of air temperature during vertical rack hold-time experiments. Red horizontal lines indicate the </w:t>
      </w:r>
      <w:proofErr w:type="spellStart"/>
      <w:r>
        <w:rPr>
          <w:i/>
        </w:rPr>
        <w:t>0-7°C</w:t>
      </w:r>
      <w:proofErr w:type="spellEnd"/>
      <w:r>
        <w:rPr>
          <w:i/>
        </w:rPr>
        <w:t xml:space="preserve"> range of a typical laboratory refrigerator and dashed vertical lines separate the three sets of hold-time samples from collection of grab samples to retrieval of held samples.</w:t>
      </w:r>
    </w:p>
    <w:p w14:paraId="7F3CF473" w14:textId="77777777" w:rsidR="00F77BDD" w:rsidRDefault="006D238B">
      <w:r>
        <w:lastRenderedPageBreak/>
        <w:t> </w:t>
      </w:r>
    </w:p>
    <w:p w14:paraId="4AE43DF9" w14:textId="77777777" w:rsidR="00602159" w:rsidRDefault="006D238B">
      <w:commentRangeStart w:id="188"/>
      <w:r>
        <w:t xml:space="preserve">Each hold-time set included ten replicate samples, each collected at the same time in the same way from the same location. For each hold-time set, five samples were returned to the lab for immediate quantification of DOC and measurement of UV-Vis absorbance (“fresh” samples) and five were placed on the vertical rack, capped with siphon lids to simulate rack samples, and collected at a later date for analysis (“held” samples). </w:t>
      </w:r>
    </w:p>
    <w:p w14:paraId="3E1B2FAE" w14:textId="77777777" w:rsidR="00602159" w:rsidRDefault="00602159"/>
    <w:p w14:paraId="607AEA51" w14:textId="312A480F" w:rsidR="00F77BDD" w:rsidRDefault="006D238B">
      <w:r>
        <w:t>All samples were analyzed to quantify DOC and characterized NOM properties (Figure 6), and the fresh and held samples of hold-time set were compared using two-sided paired Wilcoxon signed rank tests (</w:t>
      </w:r>
      <w:proofErr w:type="spellStart"/>
      <w:r>
        <w:t>a.k.a</w:t>
      </w:r>
      <w:proofErr w:type="spellEnd"/>
      <w:r>
        <w:t xml:space="preserve"> ‘Mann-Whitney’ test, non-parametric paired difference test that does not assume normally distributed data). To err on the side of caution, a 90% confidence level was used to evaluate the comparisons between fresh and held samples</w:t>
      </w:r>
      <w:commentRangeEnd w:id="188"/>
      <w:r w:rsidR="00D53F61">
        <w:rPr>
          <w:rStyle w:val="CommentReference"/>
        </w:rPr>
        <w:commentReference w:id="188"/>
      </w:r>
      <w:r>
        <w:t xml:space="preserve">. </w:t>
      </w:r>
      <w:commentRangeStart w:id="189"/>
      <w:r>
        <w:t>Results of hold-time comparisons considered the timing of sample collection, the number of days the rack samples were held, the mean air temperature over that period, and the percent change in analytical results (Table 5).</w:t>
      </w:r>
      <w:commentRangeEnd w:id="189"/>
      <w:r w:rsidR="00D53F61">
        <w:rPr>
          <w:rStyle w:val="CommentReference"/>
        </w:rPr>
        <w:commentReference w:id="189"/>
      </w:r>
    </w:p>
    <w:p w14:paraId="667C2015" w14:textId="3E7253D5" w:rsidR="00F77BDD" w:rsidRDefault="006D238B">
      <w:r>
        <w:t> </w:t>
      </w:r>
      <w:r w:rsidR="00602159" w:rsidRPr="00602159">
        <w:rPr>
          <w:highlight w:val="cyan"/>
        </w:rPr>
        <w:t>the order of plot and words was rearranged here a bit, same content</w:t>
      </w:r>
    </w:p>
    <w:p w14:paraId="42E7ACBB" w14:textId="77777777" w:rsidR="00F77BDD" w:rsidRDefault="006D238B" w:rsidP="00624088">
      <w:pPr>
        <w:spacing w:line="240" w:lineRule="auto"/>
      </w:pPr>
      <w:r>
        <w:rPr>
          <w:noProof/>
          <w:lang w:val="en-CA" w:eastAsia="en-CA"/>
        </w:rPr>
        <w:lastRenderedPageBreak/>
        <w:drawing>
          <wp:inline distT="0" distB="0" distL="0" distR="0" wp14:anchorId="7125AC3E" wp14:editId="4D4DB80A">
            <wp:extent cx="5504749" cy="6422207"/>
            <wp:effectExtent l="0" t="0" r="0" b="0"/>
            <wp:docPr id="6" name="Picture" descr="Figure 6: Sample DOC concentrations and UV absorbance at 254nm contrasting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17"/>
                    <a:stretch>
                      <a:fillRect/>
                    </a:stretch>
                  </pic:blipFill>
                  <pic:spPr bwMode="auto">
                    <a:xfrm>
                      <a:off x="0" y="0"/>
                      <a:ext cx="5504749" cy="6422207"/>
                    </a:xfrm>
                    <a:prstGeom prst="rect">
                      <a:avLst/>
                    </a:prstGeom>
                    <a:noFill/>
                    <a:ln w="9525">
                      <a:noFill/>
                      <a:headEnd/>
                      <a:tailEnd/>
                    </a:ln>
                  </pic:spPr>
                </pic:pic>
              </a:graphicData>
            </a:graphic>
          </wp:inline>
        </w:drawing>
      </w:r>
    </w:p>
    <w:p w14:paraId="4CDA5960" w14:textId="77777777" w:rsidR="00F77BDD" w:rsidRDefault="006D238B" w:rsidP="00624088">
      <w:pPr>
        <w:spacing w:line="240" w:lineRule="auto"/>
      </w:pPr>
      <w:r>
        <w:t xml:space="preserve">Figure 6: </w:t>
      </w:r>
      <w:r>
        <w:rPr>
          <w:i/>
        </w:rPr>
        <w:t xml:space="preserve">Sample DOC concentrations and UV absorbance at </w:t>
      </w:r>
      <w:proofErr w:type="spellStart"/>
      <w:r>
        <w:rPr>
          <w:i/>
        </w:rPr>
        <w:t>254nm</w:t>
      </w:r>
      <w:proofErr w:type="spellEnd"/>
      <w:r>
        <w:rPr>
          <w:i/>
        </w:rPr>
        <w:t xml:space="preserve"> contrasting hold-time samples from collection of grab samples to retrieval of held samples.</w:t>
      </w:r>
    </w:p>
    <w:p w14:paraId="6FA390BD" w14:textId="77777777" w:rsidR="00F77BDD" w:rsidRDefault="006D238B">
      <w:r>
        <w:t> </w:t>
      </w:r>
    </w:p>
    <w:p w14:paraId="70F48CD5" w14:textId="77777777" w:rsidR="00611A89" w:rsidRDefault="00611A89"/>
    <w:p w14:paraId="70CBB00D" w14:textId="77777777" w:rsidR="00611A89" w:rsidRDefault="00611A89"/>
    <w:p w14:paraId="512DD97C" w14:textId="77777777" w:rsidR="00F77BDD" w:rsidRDefault="006D238B">
      <w:r>
        <w:lastRenderedPageBreak/>
        <w:t xml:space="preserve">Table 5: </w:t>
      </w:r>
      <w:r>
        <w:rPr>
          <w:i/>
        </w:rPr>
        <w:t>Results comparing three vertical-rack hold-time sets</w:t>
      </w:r>
    </w:p>
    <w:tbl>
      <w:tblPr>
        <w:tblW w:w="0" w:type="auto"/>
        <w:tblLook w:val="07E0" w:firstRow="1" w:lastRow="1" w:firstColumn="1" w:lastColumn="1" w:noHBand="1" w:noVBand="1"/>
        <w:tblCaption w:val="Table 5: Results comparing three vertical-rack hold-time sets"/>
      </w:tblPr>
      <w:tblGrid>
        <w:gridCol w:w="501"/>
        <w:gridCol w:w="643"/>
        <w:gridCol w:w="1031"/>
        <w:gridCol w:w="859"/>
        <w:gridCol w:w="851"/>
        <w:gridCol w:w="860"/>
        <w:gridCol w:w="908"/>
        <w:gridCol w:w="924"/>
        <w:gridCol w:w="1065"/>
        <w:gridCol w:w="859"/>
        <w:gridCol w:w="859"/>
      </w:tblGrid>
      <w:tr w:rsidR="00611A89" w:rsidRPr="00624088" w14:paraId="5C70EA4B" w14:textId="77777777" w:rsidTr="00611A89">
        <w:tc>
          <w:tcPr>
            <w:tcW w:w="501" w:type="dxa"/>
            <w:tcBorders>
              <w:bottom w:val="single" w:sz="0" w:space="0" w:color="auto"/>
            </w:tcBorders>
            <w:vAlign w:val="bottom"/>
          </w:tcPr>
          <w:p w14:paraId="66FD4023"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Set</w:t>
            </w:r>
          </w:p>
        </w:tc>
        <w:tc>
          <w:tcPr>
            <w:tcW w:w="643" w:type="dxa"/>
            <w:tcBorders>
              <w:bottom w:val="single" w:sz="0" w:space="0" w:color="auto"/>
            </w:tcBorders>
            <w:vAlign w:val="bottom"/>
          </w:tcPr>
          <w:p w14:paraId="1C92739B"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Days held</w:t>
            </w:r>
          </w:p>
        </w:tc>
        <w:tc>
          <w:tcPr>
            <w:tcW w:w="1124" w:type="dxa"/>
            <w:tcBorders>
              <w:bottom w:val="single" w:sz="0" w:space="0" w:color="auto"/>
            </w:tcBorders>
            <w:vAlign w:val="bottom"/>
          </w:tcPr>
          <w:p w14:paraId="3969C292"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Air temp.</w:t>
            </w:r>
          </w:p>
        </w:tc>
        <w:tc>
          <w:tcPr>
            <w:tcW w:w="746" w:type="dxa"/>
            <w:tcBorders>
              <w:bottom w:val="single" w:sz="0" w:space="0" w:color="auto"/>
            </w:tcBorders>
            <w:vAlign w:val="bottom"/>
          </w:tcPr>
          <w:p w14:paraId="295A3CE6"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DOC change (%)</w:t>
            </w:r>
          </w:p>
        </w:tc>
        <w:tc>
          <w:tcPr>
            <w:tcW w:w="858" w:type="dxa"/>
            <w:tcBorders>
              <w:bottom w:val="single" w:sz="0" w:space="0" w:color="auto"/>
            </w:tcBorders>
            <w:vAlign w:val="bottom"/>
          </w:tcPr>
          <w:p w14:paraId="05DEFF93"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p-value (DOC)</w:t>
            </w:r>
          </w:p>
        </w:tc>
        <w:tc>
          <w:tcPr>
            <w:tcW w:w="860" w:type="dxa"/>
            <w:tcBorders>
              <w:bottom w:val="single" w:sz="0" w:space="0" w:color="auto"/>
            </w:tcBorders>
            <w:vAlign w:val="bottom"/>
          </w:tcPr>
          <w:p w14:paraId="56FF70D5"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SAC</w:t>
            </w:r>
            <w:r w:rsidRPr="00611A89">
              <w:rPr>
                <w:rFonts w:asciiTheme="minorHAnsi" w:hAnsiTheme="minorHAnsi" w:cstheme="minorHAnsi"/>
                <w:sz w:val="22"/>
                <w:szCs w:val="22"/>
                <w:vertAlign w:val="subscript"/>
              </w:rPr>
              <w:t>254</w:t>
            </w:r>
            <w:r w:rsidRPr="00624088">
              <w:rPr>
                <w:rFonts w:asciiTheme="minorHAnsi" w:hAnsiTheme="minorHAnsi" w:cstheme="minorHAnsi"/>
                <w:sz w:val="22"/>
                <w:szCs w:val="22"/>
              </w:rPr>
              <w:t xml:space="preserve"> change (%)</w:t>
            </w:r>
          </w:p>
        </w:tc>
        <w:tc>
          <w:tcPr>
            <w:tcW w:w="908" w:type="dxa"/>
            <w:tcBorders>
              <w:bottom w:val="single" w:sz="0" w:space="0" w:color="auto"/>
            </w:tcBorders>
            <w:vAlign w:val="bottom"/>
          </w:tcPr>
          <w:p w14:paraId="209891B1"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p-value (SAC</w:t>
            </w:r>
            <w:r w:rsidRPr="00611A89">
              <w:rPr>
                <w:rFonts w:asciiTheme="minorHAnsi" w:hAnsiTheme="minorHAnsi" w:cstheme="minorHAnsi"/>
                <w:sz w:val="22"/>
                <w:szCs w:val="22"/>
                <w:vertAlign w:val="subscript"/>
              </w:rPr>
              <w:t>254</w:t>
            </w:r>
            <w:r w:rsidRPr="00624088">
              <w:rPr>
                <w:rFonts w:asciiTheme="minorHAnsi" w:hAnsiTheme="minorHAnsi" w:cstheme="minorHAnsi"/>
                <w:sz w:val="22"/>
                <w:szCs w:val="22"/>
              </w:rPr>
              <w:t>)</w:t>
            </w:r>
          </w:p>
        </w:tc>
        <w:tc>
          <w:tcPr>
            <w:tcW w:w="924" w:type="dxa"/>
            <w:tcBorders>
              <w:bottom w:val="single" w:sz="0" w:space="0" w:color="auto"/>
            </w:tcBorders>
            <w:vAlign w:val="bottom"/>
          </w:tcPr>
          <w:p w14:paraId="181A05E0"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SUVA</w:t>
            </w:r>
            <w:r w:rsidRPr="00611A89">
              <w:rPr>
                <w:rFonts w:asciiTheme="minorHAnsi" w:hAnsiTheme="minorHAnsi" w:cstheme="minorHAnsi"/>
                <w:sz w:val="22"/>
                <w:szCs w:val="22"/>
                <w:vertAlign w:val="subscript"/>
              </w:rPr>
              <w:t xml:space="preserve">254 </w:t>
            </w:r>
            <w:r w:rsidRPr="00624088">
              <w:rPr>
                <w:rFonts w:asciiTheme="minorHAnsi" w:hAnsiTheme="minorHAnsi" w:cstheme="minorHAnsi"/>
                <w:sz w:val="22"/>
                <w:szCs w:val="22"/>
              </w:rPr>
              <w:t>change (%)</w:t>
            </w:r>
          </w:p>
        </w:tc>
        <w:tc>
          <w:tcPr>
            <w:tcW w:w="1068" w:type="dxa"/>
            <w:tcBorders>
              <w:bottom w:val="single" w:sz="0" w:space="0" w:color="auto"/>
            </w:tcBorders>
            <w:vAlign w:val="bottom"/>
          </w:tcPr>
          <w:p w14:paraId="39601C4C"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p-value (SUVA</w:t>
            </w:r>
            <w:r w:rsidRPr="00611A89">
              <w:rPr>
                <w:rFonts w:asciiTheme="minorHAnsi" w:hAnsiTheme="minorHAnsi" w:cstheme="minorHAnsi"/>
                <w:sz w:val="22"/>
                <w:szCs w:val="22"/>
                <w:vertAlign w:val="subscript"/>
              </w:rPr>
              <w:t>254</w:t>
            </w:r>
            <w:r w:rsidRPr="00624088">
              <w:rPr>
                <w:rFonts w:asciiTheme="minorHAnsi" w:hAnsiTheme="minorHAnsi" w:cstheme="minorHAnsi"/>
                <w:sz w:val="22"/>
                <w:szCs w:val="22"/>
              </w:rPr>
              <w:t>)</w:t>
            </w:r>
          </w:p>
        </w:tc>
        <w:tc>
          <w:tcPr>
            <w:tcW w:w="859" w:type="dxa"/>
            <w:tcBorders>
              <w:bottom w:val="single" w:sz="0" w:space="0" w:color="auto"/>
            </w:tcBorders>
            <w:vAlign w:val="bottom"/>
          </w:tcPr>
          <w:p w14:paraId="372A52BF"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E</w:t>
            </w:r>
            <w:r w:rsidRPr="00611A89">
              <w:rPr>
                <w:rFonts w:asciiTheme="minorHAnsi" w:hAnsiTheme="minorHAnsi" w:cstheme="minorHAnsi"/>
                <w:sz w:val="22"/>
                <w:szCs w:val="22"/>
                <w:vertAlign w:val="subscript"/>
              </w:rPr>
              <w:t>2</w:t>
            </w:r>
            <w:r w:rsidRPr="00624088">
              <w:rPr>
                <w:rFonts w:asciiTheme="minorHAnsi" w:hAnsiTheme="minorHAnsi" w:cstheme="minorHAnsi"/>
                <w:sz w:val="22"/>
                <w:szCs w:val="22"/>
              </w:rPr>
              <w:t>:E</w:t>
            </w:r>
            <w:r w:rsidRPr="00611A89">
              <w:rPr>
                <w:rFonts w:asciiTheme="minorHAnsi" w:hAnsiTheme="minorHAnsi" w:cstheme="minorHAnsi"/>
                <w:sz w:val="22"/>
                <w:szCs w:val="22"/>
                <w:vertAlign w:val="subscript"/>
              </w:rPr>
              <w:t>3</w:t>
            </w:r>
            <w:r w:rsidRPr="00624088">
              <w:rPr>
                <w:rFonts w:asciiTheme="minorHAnsi" w:hAnsiTheme="minorHAnsi" w:cstheme="minorHAnsi"/>
                <w:sz w:val="22"/>
                <w:szCs w:val="22"/>
              </w:rPr>
              <w:t xml:space="preserve"> change (%)</w:t>
            </w:r>
          </w:p>
        </w:tc>
        <w:tc>
          <w:tcPr>
            <w:tcW w:w="869" w:type="dxa"/>
            <w:tcBorders>
              <w:bottom w:val="single" w:sz="0" w:space="0" w:color="auto"/>
            </w:tcBorders>
            <w:vAlign w:val="bottom"/>
          </w:tcPr>
          <w:p w14:paraId="6DB539A2"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p-value (E</w:t>
            </w:r>
            <w:r w:rsidRPr="00611A89">
              <w:rPr>
                <w:rFonts w:asciiTheme="minorHAnsi" w:hAnsiTheme="minorHAnsi" w:cstheme="minorHAnsi"/>
                <w:sz w:val="22"/>
                <w:szCs w:val="22"/>
                <w:vertAlign w:val="subscript"/>
              </w:rPr>
              <w:t>2</w:t>
            </w:r>
            <w:r w:rsidRPr="00624088">
              <w:rPr>
                <w:rFonts w:asciiTheme="minorHAnsi" w:hAnsiTheme="minorHAnsi" w:cstheme="minorHAnsi"/>
                <w:sz w:val="22"/>
                <w:szCs w:val="22"/>
              </w:rPr>
              <w:t>:E</w:t>
            </w:r>
            <w:r w:rsidRPr="00611A89">
              <w:rPr>
                <w:rFonts w:asciiTheme="minorHAnsi" w:hAnsiTheme="minorHAnsi" w:cstheme="minorHAnsi"/>
                <w:sz w:val="22"/>
                <w:szCs w:val="22"/>
                <w:vertAlign w:val="subscript"/>
              </w:rPr>
              <w:t>3</w:t>
            </w:r>
            <w:r w:rsidRPr="00624088">
              <w:rPr>
                <w:rFonts w:asciiTheme="minorHAnsi" w:hAnsiTheme="minorHAnsi" w:cstheme="minorHAnsi"/>
                <w:sz w:val="22"/>
                <w:szCs w:val="22"/>
              </w:rPr>
              <w:t>)</w:t>
            </w:r>
          </w:p>
        </w:tc>
      </w:tr>
      <w:tr w:rsidR="00611A89" w:rsidRPr="00624088" w14:paraId="7A0E030A" w14:textId="77777777" w:rsidTr="00611A89">
        <w:tc>
          <w:tcPr>
            <w:tcW w:w="501" w:type="dxa"/>
          </w:tcPr>
          <w:p w14:paraId="72D9358E"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A</w:t>
            </w:r>
          </w:p>
        </w:tc>
        <w:tc>
          <w:tcPr>
            <w:tcW w:w="643" w:type="dxa"/>
          </w:tcPr>
          <w:p w14:paraId="11E88186"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11</w:t>
            </w:r>
          </w:p>
        </w:tc>
        <w:tc>
          <w:tcPr>
            <w:tcW w:w="1124" w:type="dxa"/>
          </w:tcPr>
          <w:p w14:paraId="1FBDABC0"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7.1 ± 2.2</w:t>
            </w:r>
          </w:p>
        </w:tc>
        <w:tc>
          <w:tcPr>
            <w:tcW w:w="746" w:type="dxa"/>
          </w:tcPr>
          <w:p w14:paraId="4A72B5D2"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-45</w:t>
            </w:r>
            <w:r>
              <w:rPr>
                <w:rFonts w:asciiTheme="minorHAnsi" w:hAnsiTheme="minorHAnsi" w:cstheme="minorHAnsi"/>
                <w:sz w:val="22"/>
                <w:szCs w:val="22"/>
              </w:rPr>
              <w:t>*</w:t>
            </w:r>
          </w:p>
        </w:tc>
        <w:tc>
          <w:tcPr>
            <w:tcW w:w="858" w:type="dxa"/>
          </w:tcPr>
          <w:p w14:paraId="2DB627A9"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c>
          <w:tcPr>
            <w:tcW w:w="860" w:type="dxa"/>
          </w:tcPr>
          <w:p w14:paraId="401C473A"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w:t>
            </w:r>
          </w:p>
        </w:tc>
        <w:tc>
          <w:tcPr>
            <w:tcW w:w="908" w:type="dxa"/>
          </w:tcPr>
          <w:p w14:paraId="17E544D4"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0.1250</w:t>
            </w:r>
          </w:p>
        </w:tc>
        <w:tc>
          <w:tcPr>
            <w:tcW w:w="924" w:type="dxa"/>
          </w:tcPr>
          <w:p w14:paraId="518E3ACD"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80</w:t>
            </w:r>
            <w:r>
              <w:rPr>
                <w:rFonts w:asciiTheme="minorHAnsi" w:hAnsiTheme="minorHAnsi" w:cstheme="minorHAnsi"/>
                <w:sz w:val="22"/>
                <w:szCs w:val="22"/>
              </w:rPr>
              <w:t>*</w:t>
            </w:r>
          </w:p>
        </w:tc>
        <w:tc>
          <w:tcPr>
            <w:tcW w:w="1068" w:type="dxa"/>
          </w:tcPr>
          <w:p w14:paraId="5872B6BE"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c>
          <w:tcPr>
            <w:tcW w:w="859" w:type="dxa"/>
          </w:tcPr>
          <w:p w14:paraId="43D982EC"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-1</w:t>
            </w:r>
          </w:p>
        </w:tc>
        <w:tc>
          <w:tcPr>
            <w:tcW w:w="869" w:type="dxa"/>
          </w:tcPr>
          <w:p w14:paraId="0A8060CB"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0.1250</w:t>
            </w:r>
          </w:p>
        </w:tc>
      </w:tr>
      <w:tr w:rsidR="00611A89" w:rsidRPr="00624088" w14:paraId="3F4D00A9" w14:textId="77777777" w:rsidTr="00611A89">
        <w:tc>
          <w:tcPr>
            <w:tcW w:w="501" w:type="dxa"/>
          </w:tcPr>
          <w:p w14:paraId="069798C9"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B</w:t>
            </w:r>
          </w:p>
        </w:tc>
        <w:tc>
          <w:tcPr>
            <w:tcW w:w="643" w:type="dxa"/>
          </w:tcPr>
          <w:p w14:paraId="00CD1E21"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20</w:t>
            </w:r>
          </w:p>
        </w:tc>
        <w:tc>
          <w:tcPr>
            <w:tcW w:w="1124" w:type="dxa"/>
          </w:tcPr>
          <w:p w14:paraId="580999ED"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6.0 ± 2.7</w:t>
            </w:r>
          </w:p>
        </w:tc>
        <w:tc>
          <w:tcPr>
            <w:tcW w:w="746" w:type="dxa"/>
          </w:tcPr>
          <w:p w14:paraId="0362ECF3"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1</w:t>
            </w:r>
          </w:p>
        </w:tc>
        <w:tc>
          <w:tcPr>
            <w:tcW w:w="858" w:type="dxa"/>
          </w:tcPr>
          <w:p w14:paraId="0528C8AC"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0.4375</w:t>
            </w:r>
          </w:p>
        </w:tc>
        <w:tc>
          <w:tcPr>
            <w:tcW w:w="860" w:type="dxa"/>
          </w:tcPr>
          <w:p w14:paraId="08A73046"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-8</w:t>
            </w:r>
            <w:r>
              <w:rPr>
                <w:rFonts w:asciiTheme="minorHAnsi" w:hAnsiTheme="minorHAnsi" w:cstheme="minorHAnsi"/>
                <w:sz w:val="22"/>
                <w:szCs w:val="22"/>
              </w:rPr>
              <w:t>*</w:t>
            </w:r>
          </w:p>
        </w:tc>
        <w:tc>
          <w:tcPr>
            <w:tcW w:w="908" w:type="dxa"/>
          </w:tcPr>
          <w:p w14:paraId="10F3B357"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c>
          <w:tcPr>
            <w:tcW w:w="924" w:type="dxa"/>
          </w:tcPr>
          <w:p w14:paraId="7033D623"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-10</w:t>
            </w:r>
            <w:r>
              <w:rPr>
                <w:rFonts w:asciiTheme="minorHAnsi" w:hAnsiTheme="minorHAnsi" w:cstheme="minorHAnsi"/>
                <w:sz w:val="22"/>
                <w:szCs w:val="22"/>
              </w:rPr>
              <w:t>*</w:t>
            </w:r>
          </w:p>
        </w:tc>
        <w:tc>
          <w:tcPr>
            <w:tcW w:w="1068" w:type="dxa"/>
          </w:tcPr>
          <w:p w14:paraId="0FAAEC23"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c>
          <w:tcPr>
            <w:tcW w:w="859" w:type="dxa"/>
          </w:tcPr>
          <w:p w14:paraId="2B31B217"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w:t>
            </w:r>
          </w:p>
        </w:tc>
        <w:tc>
          <w:tcPr>
            <w:tcW w:w="869" w:type="dxa"/>
          </w:tcPr>
          <w:p w14:paraId="2C89D8C0"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0.8125</w:t>
            </w:r>
          </w:p>
        </w:tc>
      </w:tr>
      <w:tr w:rsidR="00611A89" w:rsidRPr="00624088" w14:paraId="095E5A14" w14:textId="77777777" w:rsidTr="00611A89">
        <w:tc>
          <w:tcPr>
            <w:tcW w:w="501" w:type="dxa"/>
          </w:tcPr>
          <w:p w14:paraId="081F351B"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C</w:t>
            </w:r>
          </w:p>
        </w:tc>
        <w:tc>
          <w:tcPr>
            <w:tcW w:w="643" w:type="dxa"/>
          </w:tcPr>
          <w:p w14:paraId="3044FAE4"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34</w:t>
            </w:r>
          </w:p>
        </w:tc>
        <w:tc>
          <w:tcPr>
            <w:tcW w:w="1124" w:type="dxa"/>
          </w:tcPr>
          <w:p w14:paraId="6159CB80"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4.3 ± 3.2</w:t>
            </w:r>
          </w:p>
        </w:tc>
        <w:tc>
          <w:tcPr>
            <w:tcW w:w="746" w:type="dxa"/>
          </w:tcPr>
          <w:p w14:paraId="4CE0E310"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-23</w:t>
            </w:r>
          </w:p>
        </w:tc>
        <w:tc>
          <w:tcPr>
            <w:tcW w:w="858" w:type="dxa"/>
          </w:tcPr>
          <w:p w14:paraId="6A73B66D"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0.1875</w:t>
            </w:r>
          </w:p>
        </w:tc>
        <w:tc>
          <w:tcPr>
            <w:tcW w:w="860" w:type="dxa"/>
          </w:tcPr>
          <w:p w14:paraId="742A56BA"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-34</w:t>
            </w:r>
            <w:r>
              <w:rPr>
                <w:rFonts w:asciiTheme="minorHAnsi" w:hAnsiTheme="minorHAnsi" w:cstheme="minorHAnsi"/>
                <w:sz w:val="22"/>
                <w:szCs w:val="22"/>
              </w:rPr>
              <w:t>*</w:t>
            </w:r>
          </w:p>
        </w:tc>
        <w:tc>
          <w:tcPr>
            <w:tcW w:w="908" w:type="dxa"/>
          </w:tcPr>
          <w:p w14:paraId="174E0353"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c>
          <w:tcPr>
            <w:tcW w:w="924" w:type="dxa"/>
          </w:tcPr>
          <w:p w14:paraId="26E25468"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-9</w:t>
            </w:r>
          </w:p>
        </w:tc>
        <w:tc>
          <w:tcPr>
            <w:tcW w:w="1068" w:type="dxa"/>
          </w:tcPr>
          <w:p w14:paraId="53CCD7AC"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0.6250</w:t>
            </w:r>
          </w:p>
        </w:tc>
        <w:tc>
          <w:tcPr>
            <w:tcW w:w="859" w:type="dxa"/>
          </w:tcPr>
          <w:p w14:paraId="747ABCAB"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-14</w:t>
            </w:r>
            <w:r>
              <w:rPr>
                <w:rFonts w:asciiTheme="minorHAnsi" w:hAnsiTheme="minorHAnsi" w:cstheme="minorHAnsi"/>
                <w:sz w:val="22"/>
                <w:szCs w:val="22"/>
              </w:rPr>
              <w:t>*</w:t>
            </w:r>
          </w:p>
        </w:tc>
        <w:tc>
          <w:tcPr>
            <w:tcW w:w="869" w:type="dxa"/>
          </w:tcPr>
          <w:p w14:paraId="23A4EE80"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r>
    </w:tbl>
    <w:p w14:paraId="03B25FE0" w14:textId="77777777" w:rsidR="00F77BDD" w:rsidRPr="00624088" w:rsidRDefault="006D238B" w:rsidP="00624088">
      <w:pPr>
        <w:spacing w:line="240" w:lineRule="auto"/>
        <w:rPr>
          <w:rFonts w:asciiTheme="minorHAnsi" w:hAnsiTheme="minorHAnsi" w:cstheme="minorHAnsi"/>
          <w:sz w:val="22"/>
          <w:szCs w:val="22"/>
        </w:rPr>
      </w:pPr>
      <w:r w:rsidRPr="00624088">
        <w:rPr>
          <w:rFonts w:asciiTheme="minorHAnsi" w:hAnsiTheme="minorHAnsi" w:cstheme="minorHAnsi"/>
          <w:i/>
          <w:sz w:val="22"/>
          <w:szCs w:val="22"/>
        </w:rPr>
        <w:t>Note:</w:t>
      </w:r>
      <w:r w:rsidRPr="00624088">
        <w:rPr>
          <w:rFonts w:asciiTheme="minorHAnsi" w:hAnsiTheme="minorHAnsi" w:cstheme="minorHAnsi"/>
          <w:sz w:val="22"/>
          <w:szCs w:val="22"/>
        </w:rPr>
        <w:t xml:space="preserve"> one star (*) indicates significant difference at 90% confidence (p &lt; 0.1), two stars (**) indicates significant difference at 95% confidence (p &lt; 0.05)</w:t>
      </w:r>
    </w:p>
    <w:p w14:paraId="6D14C719" w14:textId="77777777" w:rsidR="00F77BDD" w:rsidRDefault="006D238B">
      <w:r>
        <w:t> </w:t>
      </w:r>
    </w:p>
    <w:p w14:paraId="51270929" w14:textId="77777777" w:rsidR="00F77BDD" w:rsidRDefault="006D238B">
      <w:commentRangeStart w:id="190"/>
      <w:r>
        <w:t xml:space="preserve">There was a significant change in DOC concentration (at 90% confidence, p-value = 0.063) for </w:t>
      </w:r>
      <w:commentRangeStart w:id="191"/>
      <w:r>
        <w:t>hold</w:t>
      </w:r>
      <w:commentRangeEnd w:id="191"/>
      <w:r w:rsidR="00D53F61">
        <w:rPr>
          <w:rStyle w:val="CommentReference"/>
        </w:rPr>
        <w:commentReference w:id="191"/>
      </w:r>
      <w:r>
        <w:t>-time set-A, where mean DOC concentration was 45% lower in the held samples compared to the fresh grab samples. While there was no change in UV absorbance (i.e. SAC</w:t>
      </w:r>
      <w:r>
        <w:rPr>
          <w:vertAlign w:val="subscript"/>
        </w:rPr>
        <w:t>254</w:t>
      </w:r>
      <w:r>
        <w:t xml:space="preserve"> and E</w:t>
      </w:r>
      <w:r>
        <w:rPr>
          <w:vertAlign w:val="subscript"/>
        </w:rPr>
        <w:t>2</w:t>
      </w:r>
      <w:r>
        <w:t>:E</w:t>
      </w:r>
      <w:r>
        <w:rPr>
          <w:vertAlign w:val="subscript"/>
        </w:rPr>
        <w:t>3</w:t>
      </w:r>
      <w:r>
        <w:t>) for samples from hold-time set-A, the change in DOC generated a significant difference in SUVA</w:t>
      </w:r>
      <w:r>
        <w:rPr>
          <w:vertAlign w:val="subscript"/>
        </w:rPr>
        <w:t>254</w:t>
      </w:r>
      <w:r>
        <w:t>. Samples collected for hold-time set-A were DOC-rich “first flush” samples, and the Rack samples were held for 11 days at average temperature of 7° C (slightly above laboratory refrigerator temperatures).</w:t>
      </w:r>
    </w:p>
    <w:p w14:paraId="61974621" w14:textId="77777777" w:rsidR="00F77BDD" w:rsidRDefault="006D238B">
      <w:r>
        <w:t> </w:t>
      </w:r>
    </w:p>
    <w:p w14:paraId="036A50D6" w14:textId="77777777" w:rsidR="00F77BDD" w:rsidRDefault="006D238B">
      <w:r>
        <w:t>Set-B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Wilcoxon tests for set-B showed that the 8% change in SAC</w:t>
      </w:r>
      <w:r>
        <w:rPr>
          <w:vertAlign w:val="subscript"/>
        </w:rPr>
        <w:t>254</w:t>
      </w:r>
      <w:r>
        <w:t xml:space="preserve"> was statistically significant (at 90% confidence). However, the SAC</w:t>
      </w:r>
      <w:r>
        <w:rPr>
          <w:vertAlign w:val="subscript"/>
        </w:rPr>
        <w:t>254</w:t>
      </w:r>
      <w:r>
        <w:t xml:space="preserve"> difference in set-B was determined to be caused by an outlier which could be rejected with 99% confidence by Dixon’s Q-test (</w:t>
      </w:r>
      <w:proofErr w:type="spellStart"/>
      <w:r>
        <w:t>Q</w:t>
      </w:r>
      <w:r>
        <w:rPr>
          <w:vertAlign w:val="subscript"/>
        </w:rPr>
        <w:t>exp</w:t>
      </w:r>
      <w:proofErr w:type="spellEnd"/>
      <w:r>
        <w:t xml:space="preserve"> = 0.941 &gt; </w:t>
      </w:r>
      <w:proofErr w:type="spellStart"/>
      <w:r>
        <w:t>Q</w:t>
      </w:r>
      <w:r>
        <w:rPr>
          <w:vertAlign w:val="subscript"/>
        </w:rPr>
        <w:t>crit</w:t>
      </w:r>
      <w:proofErr w:type="spellEnd"/>
      <w:r>
        <w:t xml:space="preserve"> = 0.821). Therefore, it was concluded that, despite the measured difference (Figure 6, Table 5) there was not truly a reliable change in SAC</w:t>
      </w:r>
      <w:r>
        <w:rPr>
          <w:vertAlign w:val="subscript"/>
        </w:rPr>
        <w:t>254</w:t>
      </w:r>
      <w:r>
        <w:t xml:space="preserve"> (or SUVA</w:t>
      </w:r>
      <w:r>
        <w:rPr>
          <w:vertAlign w:val="subscript"/>
        </w:rPr>
        <w:t>254</w:t>
      </w:r>
      <w:r>
        <w:t>, which relies on SAC</w:t>
      </w:r>
      <w:r>
        <w:rPr>
          <w:vertAlign w:val="subscript"/>
        </w:rPr>
        <w:t>254</w:t>
      </w:r>
      <w:r>
        <w:t>) for hold-time set-B.</w:t>
      </w:r>
    </w:p>
    <w:p w14:paraId="20ABC3FD" w14:textId="77777777" w:rsidR="00F77BDD" w:rsidRDefault="006D238B">
      <w:r>
        <w:t> </w:t>
      </w:r>
    </w:p>
    <w:p w14:paraId="788A74C2" w14:textId="77777777" w:rsidR="00F77BDD" w:rsidRDefault="006D238B">
      <w:r>
        <w:lastRenderedPageBreak/>
        <w:t xml:space="preserve">Hold-time set-C included samples held for 34 days at an average of 4.4° C, including a period of sub-zero temperatures. While </w:t>
      </w:r>
      <w:proofErr w:type="gramStart"/>
      <w:r>
        <w:t>set-C</w:t>
      </w:r>
      <w:proofErr w:type="gramEnd"/>
      <w:r>
        <w:t xml:space="preserve"> did not yield statistically significant changes in DOC concentration (23% DOC reduction from fresh to held), there were significant changes to SAC</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set-C samples had greater variability for both all variables compared to the fresh sample counterparts.</w:t>
      </w:r>
    </w:p>
    <w:p w14:paraId="72AE2AFD" w14:textId="77777777" w:rsidR="00F77BDD" w:rsidRDefault="006D238B">
      <w:r>
        <w:t> </w:t>
      </w:r>
    </w:p>
    <w:p w14:paraId="1EB41723" w14:textId="77777777" w:rsidR="00F77BDD" w:rsidRDefault="006D238B">
      <w:r>
        <w:t xml:space="preserve">Results of these hold-time experiments suggest that early-season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w:t>
      </w:r>
      <w:r w:rsidRPr="00602159">
        <w:rPr>
          <w:highlight w:val="cyan"/>
        </w:rPr>
        <w:t xml:space="preserve">flags which were used to filter sample data, reducing the effective number of samples included in results by less than 10% (Table </w:t>
      </w:r>
      <w:commentRangeStart w:id="192"/>
      <w:r w:rsidRPr="00602159">
        <w:rPr>
          <w:highlight w:val="cyan"/>
        </w:rPr>
        <w:t>4</w:t>
      </w:r>
      <w:commentRangeEnd w:id="192"/>
      <w:r w:rsidR="00602159">
        <w:rPr>
          <w:rStyle w:val="CommentReference"/>
        </w:rPr>
        <w:commentReference w:id="192"/>
      </w:r>
      <w:r w:rsidRPr="00602159">
        <w:rPr>
          <w:highlight w:val="cyan"/>
        </w:rPr>
        <w:t>).</w:t>
      </w:r>
    </w:p>
    <w:p w14:paraId="7DE84A7D" w14:textId="77777777" w:rsidR="00F77BDD" w:rsidRDefault="006D238B">
      <w:r>
        <w:t> </w:t>
      </w:r>
    </w:p>
    <w:p w14:paraId="537EA721" w14:textId="77777777" w:rsidR="00F77BDD" w:rsidRDefault="006D238B">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t>
      </w:r>
      <w:r>
        <w:lastRenderedPageBreak/>
        <w:t xml:space="preserve">were flagged for exceeding a reliable hold-time; and samples identified as early-wet-season (“first-flush”) that had a hold-time of 7 days or longer were flagged as unacceptable and not included in further data analysis. Because of possible freeze-thaw changes to DOC and NOM, any sample that underwent suspected or confirmed freezing was also flagged for temperature effects. </w:t>
      </w:r>
      <w:commentRangeEnd w:id="190"/>
      <w:r w:rsidR="00C6637F">
        <w:rPr>
          <w:rStyle w:val="CommentReference"/>
        </w:rPr>
        <w:commentReference w:id="190"/>
      </w:r>
      <w:r w:rsidRPr="00602159">
        <w:rPr>
          <w:highlight w:val="cyan"/>
        </w:rPr>
        <w:t xml:space="preserve">Hold-time temperatures (daily means) at each monitoring site were measured and recorded with Hobo </w:t>
      </w:r>
      <w:proofErr w:type="spellStart"/>
      <w:r w:rsidRPr="00602159">
        <w:rPr>
          <w:highlight w:val="cyan"/>
        </w:rPr>
        <w:t>TidbiT</w:t>
      </w:r>
      <w:proofErr w:type="spellEnd"/>
      <w:r w:rsidRPr="00602159">
        <w:rPr>
          <w:highlight w:val="cyan"/>
        </w:rPr>
        <w:t xml:space="preserve"> loggers from 2019-08-24 to 2020-02-18 (field study end), and temperatures prior to </w:t>
      </w:r>
      <w:proofErr w:type="spellStart"/>
      <w:r w:rsidRPr="00602159">
        <w:rPr>
          <w:highlight w:val="cyan"/>
        </w:rPr>
        <w:t>TidbiT</w:t>
      </w:r>
      <w:proofErr w:type="spellEnd"/>
      <w:r w:rsidRPr="00602159">
        <w:rPr>
          <w:highlight w:val="cyan"/>
        </w:rPr>
        <w:t xml:space="preserve"> deployment were estimated by linear regression (</w:t>
      </w:r>
      <w:commentRangeStart w:id="193"/>
      <w:commentRangeStart w:id="194"/>
      <w:r w:rsidRPr="00602159">
        <w:rPr>
          <w:highlight w:val="cyan"/>
        </w:rPr>
        <w:t>Appendix</w:t>
      </w:r>
      <w:commentRangeEnd w:id="193"/>
      <w:r w:rsidR="00602159">
        <w:rPr>
          <w:rStyle w:val="CommentReference"/>
        </w:rPr>
        <w:commentReference w:id="193"/>
      </w:r>
      <w:commentRangeEnd w:id="194"/>
      <w:r w:rsidR="00C6637F">
        <w:rPr>
          <w:rStyle w:val="CommentReference"/>
        </w:rPr>
        <w:commentReference w:id="194"/>
      </w:r>
      <w:r w:rsidRPr="00602159">
        <w:rPr>
          <w:highlight w:val="cyan"/>
        </w:rPr>
        <w:t xml:space="preserve"> ###).</w:t>
      </w:r>
    </w:p>
    <w:p w14:paraId="3CDE716F" w14:textId="77777777" w:rsidR="00F77BDD" w:rsidRDefault="006D238B">
      <w:r>
        <w:t> </w:t>
      </w:r>
    </w:p>
    <w:p w14:paraId="3CB27E00" w14:textId="77777777" w:rsidR="00F77BDD" w:rsidRDefault="006D238B">
      <w:pPr>
        <w:pStyle w:val="Heading4"/>
      </w:pPr>
      <w:bookmarkStart w:id="195" w:name="seasonal-delineation"/>
      <w:r>
        <w:t>Seasonal delineation</w:t>
      </w:r>
      <w:bookmarkEnd w:id="195"/>
    </w:p>
    <w:p w14:paraId="26989533" w14:textId="77777777" w:rsidR="00F77BDD" w:rsidRDefault="006D238B">
      <w:commentRangeStart w:id="196"/>
      <w:r>
        <w:t>Wet seasons were defined by conditions that generated significant stream responses and Vertical Rack sample collection, and the dry season was defined by baseflow conditions with no detectable stream responses at the Vertical Racks.</w:t>
      </w:r>
      <w:r w:rsidR="00611A89">
        <w:t xml:space="preserve"> </w:t>
      </w:r>
      <w:r>
        <w:t xml:space="preserve">LWSA rain data were used to define rain events using the USGS </w:t>
      </w:r>
      <w:r>
        <w:rPr>
          <w:i/>
        </w:rPr>
        <w:t>Rainmaker</w:t>
      </w:r>
      <w:r>
        <w:t xml:space="preserve"> package in R (‘</w:t>
      </w:r>
      <w:proofErr w:type="spellStart"/>
      <w:r>
        <w:t>RMevents</w:t>
      </w:r>
      <w:proofErr w:type="spellEnd"/>
      <w:r>
        <w:t>’ function), w</w:t>
      </w:r>
      <w:commentRangeEnd w:id="196"/>
      <w:r w:rsidR="00C6637F">
        <w:rPr>
          <w:rStyle w:val="CommentReference"/>
        </w:rPr>
        <w:commentReference w:id="196"/>
      </w:r>
      <w:r>
        <w:t xml:space="preserve">hich determined there were 18 major events that corresponded to Vertical Rack sample collection. </w:t>
      </w:r>
      <w:commentRangeStart w:id="197"/>
      <w:r>
        <w:t>The conditions that defined major rain events were precipitation accumulating to 50 mm or more, with a period of at least 14 hours passing between 50 mm events. As major rain events were defined based on Rack sampling responses, they were the primary method of delineating seasons, where the wet season was defined by the presence of major rain events and the dry season was defined by their absence. Ho</w:t>
      </w:r>
      <w:commentRangeEnd w:id="197"/>
      <w:r w:rsidR="00C6637F">
        <w:rPr>
          <w:rStyle w:val="CommentReference"/>
        </w:rPr>
        <w:commentReference w:id="197"/>
      </w:r>
      <w:r>
        <w:t>wever, there was a period of surprising snowfall in the winter of 2018/2019, during which time rainfall runoff subsided but the eventual melt generated streamflow response across the monitoring sites. Therefore, that period of snow accumulation and melt was included when defining wet seasons, despite the lack of major rain events (Figure 7).</w:t>
      </w:r>
    </w:p>
    <w:p w14:paraId="46A09F24" w14:textId="77777777" w:rsidR="00F77BDD" w:rsidRDefault="006D238B">
      <w:r>
        <w:t> </w:t>
      </w:r>
    </w:p>
    <w:p w14:paraId="1B060B36" w14:textId="77777777" w:rsidR="00F77BDD" w:rsidRDefault="006D238B" w:rsidP="00611A89">
      <w:pPr>
        <w:spacing w:line="240" w:lineRule="auto"/>
        <w:jc w:val="center"/>
      </w:pPr>
      <w:r>
        <w:rPr>
          <w:noProof/>
          <w:lang w:val="en-CA" w:eastAsia="en-CA"/>
        </w:rPr>
        <w:lastRenderedPageBreak/>
        <w:drawing>
          <wp:inline distT="0" distB="0" distL="0" distR="0" wp14:anchorId="399A38AA" wp14:editId="6C7CB436">
            <wp:extent cx="5772150" cy="7421336"/>
            <wp:effectExtent l="0" t="0" r="0" b="8255"/>
            <wp:docPr id="7" name="Picture" descr="Figure 7: Plot of LWSA weather, stream response and sample collection at the six monitoring sites across the LWSA. Seasons were separated by stream responses and conditions that initiated or ceased rack sample collec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8"/>
                    <a:stretch>
                      <a:fillRect/>
                    </a:stretch>
                  </pic:blipFill>
                  <pic:spPr bwMode="auto">
                    <a:xfrm>
                      <a:off x="0" y="0"/>
                      <a:ext cx="5774945" cy="7424930"/>
                    </a:xfrm>
                    <a:prstGeom prst="rect">
                      <a:avLst/>
                    </a:prstGeom>
                    <a:noFill/>
                    <a:ln w="9525">
                      <a:noFill/>
                      <a:headEnd/>
                      <a:tailEnd/>
                    </a:ln>
                  </pic:spPr>
                </pic:pic>
              </a:graphicData>
            </a:graphic>
          </wp:inline>
        </w:drawing>
      </w:r>
    </w:p>
    <w:p w14:paraId="51E8D601" w14:textId="77777777" w:rsidR="00F77BDD" w:rsidRDefault="006D238B" w:rsidP="00611A89">
      <w:pPr>
        <w:spacing w:line="240" w:lineRule="auto"/>
      </w:pPr>
      <w:r>
        <w:t xml:space="preserve">Figure 7: </w:t>
      </w:r>
      <w:r>
        <w:rPr>
          <w:i/>
        </w:rPr>
        <w:t xml:space="preserve">Plot of LWSA weather, stream response and sample collection at the six monitoring sites across the LWSA. Seasons were separated by stream responses and conditions that initiated or ceased rack sample </w:t>
      </w:r>
      <w:commentRangeStart w:id="198"/>
      <w:r>
        <w:rPr>
          <w:i/>
        </w:rPr>
        <w:t>collection</w:t>
      </w:r>
      <w:commentRangeEnd w:id="198"/>
      <w:r w:rsidR="00C6637F">
        <w:rPr>
          <w:rStyle w:val="CommentReference"/>
        </w:rPr>
        <w:commentReference w:id="198"/>
      </w:r>
      <w:r>
        <w:rPr>
          <w:i/>
        </w:rPr>
        <w:t>.</w:t>
      </w:r>
    </w:p>
    <w:p w14:paraId="6C66D7D3" w14:textId="77777777" w:rsidR="00F77BDD" w:rsidRPr="00602159" w:rsidRDefault="006D238B">
      <w:pPr>
        <w:pStyle w:val="Heading4"/>
        <w:rPr>
          <w:highlight w:val="cyan"/>
        </w:rPr>
      </w:pPr>
      <w:r w:rsidRPr="00602159">
        <w:rPr>
          <w:highlight w:val="cyan"/>
        </w:rPr>
        <w:lastRenderedPageBreak/>
        <w:t>Spatial patterns in DOC &amp; NOM</w:t>
      </w:r>
    </w:p>
    <w:p w14:paraId="4072B655" w14:textId="77777777" w:rsidR="00F77BDD" w:rsidRDefault="006D238B">
      <w:commentRangeStart w:id="199"/>
      <w:r>
        <w:t>Several</w:t>
      </w:r>
      <w:commentRangeEnd w:id="199"/>
      <w:r w:rsidR="00602159">
        <w:rPr>
          <w:rStyle w:val="CommentReference"/>
        </w:rPr>
        <w:commentReference w:id="199"/>
      </w:r>
      <w:r>
        <w:t xml:space="preserve"> comparisons can be made among the twelve synoptically sampled river sites (refer to Figure 2); presented here are comparisons of cross-basin (from LWSA to SWSA) and upstream to downstream, and sampling methods evaluated with respect to nested catchments and DOC range.</w:t>
      </w:r>
    </w:p>
    <w:p w14:paraId="0BC9BE50" w14:textId="77777777" w:rsidR="00F77BDD" w:rsidRDefault="006D238B">
      <w:r>
        <w:t> </w:t>
      </w:r>
    </w:p>
    <w:p w14:paraId="5596B7F6" w14:textId="77777777" w:rsidR="00F77BDD" w:rsidRPr="00602159" w:rsidRDefault="006D238B">
      <w:pPr>
        <w:pStyle w:val="Heading5"/>
        <w:rPr>
          <w:highlight w:val="cyan"/>
        </w:rPr>
      </w:pPr>
      <w:bookmarkStart w:id="200" w:name="X4a2bd2cd20dd488c4cd0deb9ac5acc52cd50d31"/>
      <w:r w:rsidRPr="00602159">
        <w:rPr>
          <w:highlight w:val="cyan"/>
        </w:rPr>
        <w:t>Cross-basin &amp; upstream/downstream DOC comparison</w:t>
      </w:r>
      <w:bookmarkEnd w:id="200"/>
    </w:p>
    <w:p w14:paraId="121C3B5A" w14:textId="1583424A" w:rsidR="00F77BDD" w:rsidRDefault="006D238B">
      <w:commentRangeStart w:id="201"/>
      <w:r>
        <w:t>Mean</w:t>
      </w:r>
      <w:commentRangeEnd w:id="201"/>
      <w:r w:rsidR="00602159">
        <w:rPr>
          <w:rStyle w:val="CommentReference"/>
        </w:rPr>
        <w:commentReference w:id="201"/>
      </w:r>
      <w:r>
        <w:t xml:space="preserve"> DOC concentrations were similar when comparing across basins from the current source water tributaries, </w:t>
      </w:r>
      <w:proofErr w:type="spellStart"/>
      <w:r>
        <w:t>Rithet</w:t>
      </w:r>
      <w:proofErr w:type="spellEnd"/>
      <w:r>
        <w:t xml:space="preserve"> and Judge Creeks, to the future supplemental supply, Leech River at the Tunnel (Table 6). From upstream to downstream sites there was an overall decreasing trend for DOC concentrations and NOM aromaticity and/or molecular size (Figure </w:t>
      </w:r>
      <w:commentRangeStart w:id="202"/>
      <w:r>
        <w:t>8</w:t>
      </w:r>
      <w:commentRangeEnd w:id="202"/>
      <w:r w:rsidR="00653F8E">
        <w:rPr>
          <w:rStyle w:val="CommentReference"/>
        </w:rPr>
        <w:commentReference w:id="202"/>
      </w:r>
      <w:r>
        <w:t>).</w:t>
      </w:r>
      <w:ins w:id="203" w:author="Bill Floyd" w:date="2020-07-29T12:09:00Z">
        <w:r w:rsidR="00653F8E">
          <w:t xml:space="preserve"> </w:t>
        </w:r>
      </w:ins>
    </w:p>
    <w:p w14:paraId="601D9D25" w14:textId="77777777" w:rsidR="00F77BDD" w:rsidRDefault="006D238B">
      <w:r>
        <w:t> </w:t>
      </w:r>
    </w:p>
    <w:p w14:paraId="6B229025" w14:textId="77777777" w:rsidR="00611A89" w:rsidRDefault="00611A89"/>
    <w:p w14:paraId="2800D760" w14:textId="77777777" w:rsidR="00611A89" w:rsidRDefault="00611A89"/>
    <w:p w14:paraId="43534223" w14:textId="77777777" w:rsidR="00611A89" w:rsidRDefault="00611A89"/>
    <w:p w14:paraId="6C1CFE65" w14:textId="77777777" w:rsidR="00611A89" w:rsidRDefault="00611A89">
      <w:pPr>
        <w:sectPr w:rsidR="00611A89" w:rsidSect="000C7037">
          <w:footerReference w:type="default" r:id="rId19"/>
          <w:pgSz w:w="12240" w:h="15840" w:code="1"/>
          <w:pgMar w:top="1440" w:right="1440" w:bottom="1440" w:left="1440" w:header="706" w:footer="706" w:gutter="0"/>
          <w:pgNumType w:start="1"/>
          <w:cols w:space="708"/>
          <w:docGrid w:linePitch="326"/>
        </w:sectPr>
      </w:pPr>
    </w:p>
    <w:p w14:paraId="2F58660C" w14:textId="77777777" w:rsidR="00F77BDD" w:rsidRDefault="006D238B">
      <w:r>
        <w:lastRenderedPageBreak/>
        <w:t xml:space="preserve">Table 6: </w:t>
      </w:r>
      <w:r>
        <w:rPr>
          <w:i/>
        </w:rPr>
        <w:t xml:space="preserve">Dissolved organic carbon concentrations across twelve synoptically sampled river </w:t>
      </w:r>
      <w:commentRangeStart w:id="204"/>
      <w:r>
        <w:rPr>
          <w:i/>
        </w:rPr>
        <w:t>sites</w:t>
      </w:r>
      <w:commentRangeEnd w:id="204"/>
      <w:r w:rsidR="00653F8E">
        <w:rPr>
          <w:rStyle w:val="CommentReference"/>
        </w:rPr>
        <w:commentReference w:id="204"/>
      </w:r>
    </w:p>
    <w:tbl>
      <w:tblPr>
        <w:tblW w:w="5000" w:type="pct"/>
        <w:tblLook w:val="07E0" w:firstRow="1" w:lastRow="1" w:firstColumn="1" w:lastColumn="1" w:noHBand="1" w:noVBand="1"/>
        <w:tblCaption w:val="Table 6: Dissolved organic carbon concentrations across twelve synoptically sampled river sites"/>
      </w:tblPr>
      <w:tblGrid>
        <w:gridCol w:w="1427"/>
        <w:gridCol w:w="4672"/>
        <w:gridCol w:w="774"/>
        <w:gridCol w:w="1188"/>
        <w:gridCol w:w="865"/>
        <w:gridCol w:w="606"/>
        <w:gridCol w:w="1014"/>
        <w:gridCol w:w="1364"/>
        <w:gridCol w:w="1050"/>
      </w:tblGrid>
      <w:tr w:rsidR="00F77BDD" w:rsidRPr="00611A89" w14:paraId="1178CBD2" w14:textId="77777777">
        <w:tc>
          <w:tcPr>
            <w:tcW w:w="0" w:type="auto"/>
            <w:tcBorders>
              <w:bottom w:val="single" w:sz="0" w:space="0" w:color="auto"/>
            </w:tcBorders>
            <w:vAlign w:val="bottom"/>
          </w:tcPr>
          <w:p w14:paraId="6D4FAFD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site</w:t>
            </w:r>
          </w:p>
        </w:tc>
        <w:tc>
          <w:tcPr>
            <w:tcW w:w="0" w:type="auto"/>
            <w:tcBorders>
              <w:bottom w:val="single" w:sz="0" w:space="0" w:color="auto"/>
            </w:tcBorders>
            <w:vAlign w:val="bottom"/>
          </w:tcPr>
          <w:p w14:paraId="251A21B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description</w:t>
            </w:r>
          </w:p>
        </w:tc>
        <w:tc>
          <w:tcPr>
            <w:tcW w:w="0" w:type="auto"/>
            <w:tcBorders>
              <w:bottom w:val="single" w:sz="0" w:space="0" w:color="auto"/>
            </w:tcBorders>
            <w:vAlign w:val="bottom"/>
          </w:tcPr>
          <w:p w14:paraId="768BB24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count</w:t>
            </w:r>
          </w:p>
        </w:tc>
        <w:tc>
          <w:tcPr>
            <w:tcW w:w="0" w:type="auto"/>
            <w:tcBorders>
              <w:bottom w:val="single" w:sz="0" w:space="0" w:color="auto"/>
            </w:tcBorders>
            <w:vAlign w:val="bottom"/>
          </w:tcPr>
          <w:p w14:paraId="68426CD5" w14:textId="77777777" w:rsidR="00F77BDD" w:rsidRPr="00611A89" w:rsidRDefault="006D238B" w:rsidP="00611A89">
            <w:pPr>
              <w:spacing w:line="240" w:lineRule="auto"/>
              <w:jc w:val="right"/>
              <w:rPr>
                <w:rFonts w:asciiTheme="minorHAnsi" w:hAnsiTheme="minorHAnsi" w:cstheme="minorHAnsi"/>
                <w:sz w:val="22"/>
                <w:szCs w:val="22"/>
              </w:rPr>
            </w:pPr>
            <w:proofErr w:type="spellStart"/>
            <w:r w:rsidRPr="00611A89">
              <w:rPr>
                <w:rFonts w:asciiTheme="minorHAnsi" w:hAnsiTheme="minorHAnsi" w:cstheme="minorHAnsi"/>
                <w:sz w:val="22"/>
                <w:szCs w:val="22"/>
              </w:rPr>
              <w:t>DOCmean</w:t>
            </w:r>
            <w:proofErr w:type="spellEnd"/>
          </w:p>
        </w:tc>
        <w:tc>
          <w:tcPr>
            <w:tcW w:w="0" w:type="auto"/>
            <w:tcBorders>
              <w:bottom w:val="single" w:sz="0" w:space="0" w:color="auto"/>
            </w:tcBorders>
            <w:vAlign w:val="bottom"/>
          </w:tcPr>
          <w:p w14:paraId="57562615" w14:textId="77777777" w:rsidR="00F77BDD" w:rsidRPr="00611A89" w:rsidRDefault="006D238B" w:rsidP="00611A89">
            <w:pPr>
              <w:spacing w:line="240" w:lineRule="auto"/>
              <w:jc w:val="right"/>
              <w:rPr>
                <w:rFonts w:asciiTheme="minorHAnsi" w:hAnsiTheme="minorHAnsi" w:cstheme="minorHAnsi"/>
                <w:sz w:val="22"/>
                <w:szCs w:val="22"/>
              </w:rPr>
            </w:pPr>
            <w:proofErr w:type="spellStart"/>
            <w:r w:rsidRPr="00611A89">
              <w:rPr>
                <w:rFonts w:asciiTheme="minorHAnsi" w:hAnsiTheme="minorHAnsi" w:cstheme="minorHAnsi"/>
                <w:sz w:val="22"/>
                <w:szCs w:val="22"/>
              </w:rPr>
              <w:t>DOCsd</w:t>
            </w:r>
            <w:proofErr w:type="spellEnd"/>
          </w:p>
        </w:tc>
        <w:tc>
          <w:tcPr>
            <w:tcW w:w="0" w:type="auto"/>
            <w:tcBorders>
              <w:bottom w:val="single" w:sz="0" w:space="0" w:color="auto"/>
            </w:tcBorders>
            <w:vAlign w:val="bottom"/>
          </w:tcPr>
          <w:p w14:paraId="1EFFD36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RSD</w:t>
            </w:r>
          </w:p>
        </w:tc>
        <w:tc>
          <w:tcPr>
            <w:tcW w:w="0" w:type="auto"/>
            <w:tcBorders>
              <w:bottom w:val="single" w:sz="0" w:space="0" w:color="auto"/>
            </w:tcBorders>
            <w:vAlign w:val="bottom"/>
          </w:tcPr>
          <w:p w14:paraId="575D5C0C" w14:textId="77777777" w:rsidR="00F77BDD" w:rsidRPr="00611A89" w:rsidRDefault="006D238B" w:rsidP="00611A89">
            <w:pPr>
              <w:spacing w:line="240" w:lineRule="auto"/>
              <w:jc w:val="right"/>
              <w:rPr>
                <w:rFonts w:asciiTheme="minorHAnsi" w:hAnsiTheme="minorHAnsi" w:cstheme="minorHAnsi"/>
                <w:sz w:val="22"/>
                <w:szCs w:val="22"/>
              </w:rPr>
            </w:pPr>
            <w:proofErr w:type="spellStart"/>
            <w:r w:rsidRPr="00611A89">
              <w:rPr>
                <w:rFonts w:asciiTheme="minorHAnsi" w:hAnsiTheme="minorHAnsi" w:cstheme="minorHAnsi"/>
                <w:sz w:val="22"/>
                <w:szCs w:val="22"/>
              </w:rPr>
              <w:t>DOCmin</w:t>
            </w:r>
            <w:proofErr w:type="spellEnd"/>
          </w:p>
        </w:tc>
        <w:tc>
          <w:tcPr>
            <w:tcW w:w="0" w:type="auto"/>
            <w:tcBorders>
              <w:bottom w:val="single" w:sz="0" w:space="0" w:color="auto"/>
            </w:tcBorders>
            <w:vAlign w:val="bottom"/>
          </w:tcPr>
          <w:p w14:paraId="33A12575" w14:textId="77777777" w:rsidR="00F77BDD" w:rsidRPr="00611A89" w:rsidRDefault="006D238B" w:rsidP="00611A89">
            <w:pPr>
              <w:spacing w:line="240" w:lineRule="auto"/>
              <w:jc w:val="right"/>
              <w:rPr>
                <w:rFonts w:asciiTheme="minorHAnsi" w:hAnsiTheme="minorHAnsi" w:cstheme="minorHAnsi"/>
                <w:sz w:val="22"/>
                <w:szCs w:val="22"/>
              </w:rPr>
            </w:pPr>
            <w:proofErr w:type="spellStart"/>
            <w:r w:rsidRPr="00611A89">
              <w:rPr>
                <w:rFonts w:asciiTheme="minorHAnsi" w:hAnsiTheme="minorHAnsi" w:cstheme="minorHAnsi"/>
                <w:sz w:val="22"/>
                <w:szCs w:val="22"/>
              </w:rPr>
              <w:t>DOCmedian</w:t>
            </w:r>
            <w:proofErr w:type="spellEnd"/>
          </w:p>
        </w:tc>
        <w:tc>
          <w:tcPr>
            <w:tcW w:w="0" w:type="auto"/>
            <w:tcBorders>
              <w:bottom w:val="single" w:sz="0" w:space="0" w:color="auto"/>
            </w:tcBorders>
            <w:vAlign w:val="bottom"/>
          </w:tcPr>
          <w:p w14:paraId="4826BEF6" w14:textId="77777777" w:rsidR="00F77BDD" w:rsidRPr="00611A89" w:rsidRDefault="006D238B" w:rsidP="00611A89">
            <w:pPr>
              <w:spacing w:line="240" w:lineRule="auto"/>
              <w:jc w:val="right"/>
              <w:rPr>
                <w:rFonts w:asciiTheme="minorHAnsi" w:hAnsiTheme="minorHAnsi" w:cstheme="minorHAnsi"/>
                <w:sz w:val="22"/>
                <w:szCs w:val="22"/>
              </w:rPr>
            </w:pPr>
            <w:proofErr w:type="spellStart"/>
            <w:r w:rsidRPr="00611A89">
              <w:rPr>
                <w:rFonts w:asciiTheme="minorHAnsi" w:hAnsiTheme="minorHAnsi" w:cstheme="minorHAnsi"/>
                <w:sz w:val="22"/>
                <w:szCs w:val="22"/>
              </w:rPr>
              <w:t>DOCmax</w:t>
            </w:r>
            <w:proofErr w:type="spellEnd"/>
          </w:p>
        </w:tc>
      </w:tr>
      <w:tr w:rsidR="00F77BDD" w:rsidRPr="00611A89" w14:paraId="4A238696" w14:textId="77777777">
        <w:tc>
          <w:tcPr>
            <w:tcW w:w="0" w:type="auto"/>
          </w:tcPr>
          <w:p w14:paraId="622FF2B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Weeks</w:t>
            </w:r>
          </w:p>
        </w:tc>
        <w:tc>
          <w:tcPr>
            <w:tcW w:w="0" w:type="auto"/>
          </w:tcPr>
          <w:p w14:paraId="647EE52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 of Leech Rv., LWSA</w:t>
            </w:r>
          </w:p>
        </w:tc>
        <w:tc>
          <w:tcPr>
            <w:tcW w:w="0" w:type="auto"/>
          </w:tcPr>
          <w:p w14:paraId="732A6D2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w:t>
            </w:r>
          </w:p>
        </w:tc>
        <w:tc>
          <w:tcPr>
            <w:tcW w:w="0" w:type="auto"/>
          </w:tcPr>
          <w:p w14:paraId="3DAB26E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9.9</w:t>
            </w:r>
          </w:p>
        </w:tc>
        <w:tc>
          <w:tcPr>
            <w:tcW w:w="0" w:type="auto"/>
          </w:tcPr>
          <w:p w14:paraId="6A0101F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3.4</w:t>
            </w:r>
          </w:p>
        </w:tc>
        <w:tc>
          <w:tcPr>
            <w:tcW w:w="0" w:type="auto"/>
          </w:tcPr>
          <w:p w14:paraId="43B5B04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34</w:t>
            </w:r>
          </w:p>
        </w:tc>
        <w:tc>
          <w:tcPr>
            <w:tcW w:w="0" w:type="auto"/>
          </w:tcPr>
          <w:p w14:paraId="2C38998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3.78</w:t>
            </w:r>
          </w:p>
        </w:tc>
        <w:tc>
          <w:tcPr>
            <w:tcW w:w="0" w:type="auto"/>
          </w:tcPr>
          <w:p w14:paraId="126725B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9.7</w:t>
            </w:r>
          </w:p>
        </w:tc>
        <w:tc>
          <w:tcPr>
            <w:tcW w:w="0" w:type="auto"/>
          </w:tcPr>
          <w:p w14:paraId="1A1F9F0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19.1</w:t>
            </w:r>
          </w:p>
        </w:tc>
      </w:tr>
      <w:tr w:rsidR="00F77BDD" w:rsidRPr="00611A89" w14:paraId="6FD54890" w14:textId="77777777">
        <w:tc>
          <w:tcPr>
            <w:tcW w:w="0" w:type="auto"/>
          </w:tcPr>
          <w:p w14:paraId="4FEEFC30"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ChrisCrk</w:t>
            </w:r>
            <w:proofErr w:type="spellEnd"/>
          </w:p>
        </w:tc>
        <w:tc>
          <w:tcPr>
            <w:tcW w:w="0" w:type="auto"/>
          </w:tcPr>
          <w:p w14:paraId="1E4D932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 of Leech Rv., LWSA</w:t>
            </w:r>
          </w:p>
        </w:tc>
        <w:tc>
          <w:tcPr>
            <w:tcW w:w="0" w:type="auto"/>
          </w:tcPr>
          <w:p w14:paraId="2113379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42</w:t>
            </w:r>
          </w:p>
        </w:tc>
        <w:tc>
          <w:tcPr>
            <w:tcW w:w="0" w:type="auto"/>
          </w:tcPr>
          <w:p w14:paraId="7947FEA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w:t>
            </w:r>
          </w:p>
        </w:tc>
        <w:tc>
          <w:tcPr>
            <w:tcW w:w="0" w:type="auto"/>
          </w:tcPr>
          <w:p w14:paraId="5A006CD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2.1</w:t>
            </w:r>
          </w:p>
        </w:tc>
        <w:tc>
          <w:tcPr>
            <w:tcW w:w="0" w:type="auto"/>
          </w:tcPr>
          <w:p w14:paraId="5D5C1B7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42</w:t>
            </w:r>
          </w:p>
        </w:tc>
        <w:tc>
          <w:tcPr>
            <w:tcW w:w="0" w:type="auto"/>
          </w:tcPr>
          <w:p w14:paraId="3195A5C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1.84</w:t>
            </w:r>
          </w:p>
        </w:tc>
        <w:tc>
          <w:tcPr>
            <w:tcW w:w="0" w:type="auto"/>
          </w:tcPr>
          <w:p w14:paraId="55049F9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w:t>
            </w:r>
          </w:p>
        </w:tc>
        <w:tc>
          <w:tcPr>
            <w:tcW w:w="0" w:type="auto"/>
          </w:tcPr>
          <w:p w14:paraId="2D6AA8A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9.2</w:t>
            </w:r>
          </w:p>
        </w:tc>
      </w:tr>
      <w:tr w:rsidR="00F77BDD" w:rsidRPr="00611A89" w14:paraId="1DFDC808" w14:textId="77777777">
        <w:tc>
          <w:tcPr>
            <w:tcW w:w="0" w:type="auto"/>
          </w:tcPr>
          <w:p w14:paraId="644DAF1A"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LeechHead</w:t>
            </w:r>
            <w:proofErr w:type="spellEnd"/>
          </w:p>
        </w:tc>
        <w:tc>
          <w:tcPr>
            <w:tcW w:w="0" w:type="auto"/>
          </w:tcPr>
          <w:p w14:paraId="13435CC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14:paraId="1A4AFA1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4968F5E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7.2</w:t>
            </w:r>
          </w:p>
        </w:tc>
        <w:tc>
          <w:tcPr>
            <w:tcW w:w="0" w:type="auto"/>
          </w:tcPr>
          <w:p w14:paraId="5AADBB6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1.7</w:t>
            </w:r>
          </w:p>
        </w:tc>
        <w:tc>
          <w:tcPr>
            <w:tcW w:w="0" w:type="auto"/>
          </w:tcPr>
          <w:p w14:paraId="55FBA2F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24</w:t>
            </w:r>
          </w:p>
        </w:tc>
        <w:tc>
          <w:tcPr>
            <w:tcW w:w="0" w:type="auto"/>
          </w:tcPr>
          <w:p w14:paraId="31A7557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3.95</w:t>
            </w:r>
          </w:p>
        </w:tc>
        <w:tc>
          <w:tcPr>
            <w:tcW w:w="0" w:type="auto"/>
          </w:tcPr>
          <w:p w14:paraId="7B8776F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6.9</w:t>
            </w:r>
          </w:p>
        </w:tc>
        <w:tc>
          <w:tcPr>
            <w:tcW w:w="0" w:type="auto"/>
          </w:tcPr>
          <w:p w14:paraId="16ED05A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11.6</w:t>
            </w:r>
          </w:p>
        </w:tc>
      </w:tr>
      <w:tr w:rsidR="00F77BDD" w:rsidRPr="00611A89" w14:paraId="1AC92006" w14:textId="77777777">
        <w:tc>
          <w:tcPr>
            <w:tcW w:w="0" w:type="auto"/>
          </w:tcPr>
          <w:p w14:paraId="2BEFACE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Jarvis-</w:t>
            </w:r>
            <w:proofErr w:type="spellStart"/>
            <w:r w:rsidRPr="00611A89">
              <w:rPr>
                <w:rFonts w:asciiTheme="minorHAnsi" w:hAnsiTheme="minorHAnsi" w:cstheme="minorHAnsi"/>
                <w:sz w:val="22"/>
                <w:szCs w:val="22"/>
              </w:rPr>
              <w:t>crk</w:t>
            </w:r>
            <w:proofErr w:type="spellEnd"/>
          </w:p>
        </w:tc>
        <w:tc>
          <w:tcPr>
            <w:tcW w:w="0" w:type="auto"/>
          </w:tcPr>
          <w:p w14:paraId="24C802A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 xml:space="preserve">headwater of Cragg </w:t>
            </w:r>
            <w:proofErr w:type="spellStart"/>
            <w:r w:rsidRPr="00611A89">
              <w:rPr>
                <w:rFonts w:asciiTheme="minorHAnsi" w:hAnsiTheme="minorHAnsi" w:cstheme="minorHAnsi"/>
                <w:sz w:val="22"/>
                <w:szCs w:val="22"/>
              </w:rPr>
              <w:t>Crk</w:t>
            </w:r>
            <w:proofErr w:type="spellEnd"/>
            <w:r w:rsidRPr="00611A89">
              <w:rPr>
                <w:rFonts w:asciiTheme="minorHAnsi" w:hAnsiTheme="minorHAnsi" w:cstheme="minorHAnsi"/>
                <w:sz w:val="22"/>
                <w:szCs w:val="22"/>
              </w:rPr>
              <w:t>., LWSA</w:t>
            </w:r>
          </w:p>
        </w:tc>
        <w:tc>
          <w:tcPr>
            <w:tcW w:w="0" w:type="auto"/>
          </w:tcPr>
          <w:p w14:paraId="281A0B5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w:t>
            </w:r>
          </w:p>
        </w:tc>
        <w:tc>
          <w:tcPr>
            <w:tcW w:w="0" w:type="auto"/>
          </w:tcPr>
          <w:p w14:paraId="0A31160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9.7</w:t>
            </w:r>
          </w:p>
        </w:tc>
        <w:tc>
          <w:tcPr>
            <w:tcW w:w="0" w:type="auto"/>
          </w:tcPr>
          <w:p w14:paraId="182761E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2.9</w:t>
            </w:r>
          </w:p>
        </w:tc>
        <w:tc>
          <w:tcPr>
            <w:tcW w:w="0" w:type="auto"/>
          </w:tcPr>
          <w:p w14:paraId="39E31CA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30</w:t>
            </w:r>
          </w:p>
        </w:tc>
        <w:tc>
          <w:tcPr>
            <w:tcW w:w="0" w:type="auto"/>
          </w:tcPr>
          <w:p w14:paraId="58CF0EA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5.92</w:t>
            </w:r>
          </w:p>
        </w:tc>
        <w:tc>
          <w:tcPr>
            <w:tcW w:w="0" w:type="auto"/>
          </w:tcPr>
          <w:p w14:paraId="1A73052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9.7</w:t>
            </w:r>
          </w:p>
        </w:tc>
        <w:tc>
          <w:tcPr>
            <w:tcW w:w="0" w:type="auto"/>
          </w:tcPr>
          <w:p w14:paraId="499957C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16.7</w:t>
            </w:r>
          </w:p>
        </w:tc>
      </w:tr>
      <w:tr w:rsidR="00F77BDD" w:rsidRPr="00611A89" w14:paraId="03334094" w14:textId="77777777">
        <w:tc>
          <w:tcPr>
            <w:tcW w:w="0" w:type="auto"/>
          </w:tcPr>
          <w:p w14:paraId="30DE388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Lazar-</w:t>
            </w:r>
            <w:proofErr w:type="spellStart"/>
            <w:r w:rsidRPr="00611A89">
              <w:rPr>
                <w:rFonts w:asciiTheme="minorHAnsi" w:hAnsiTheme="minorHAnsi" w:cstheme="minorHAnsi"/>
                <w:sz w:val="22"/>
                <w:szCs w:val="22"/>
              </w:rPr>
              <w:t>crk</w:t>
            </w:r>
            <w:proofErr w:type="spellEnd"/>
          </w:p>
        </w:tc>
        <w:tc>
          <w:tcPr>
            <w:tcW w:w="0" w:type="auto"/>
          </w:tcPr>
          <w:p w14:paraId="582B95A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 xml:space="preserve">headwater of Cragg </w:t>
            </w:r>
            <w:proofErr w:type="spellStart"/>
            <w:r w:rsidRPr="00611A89">
              <w:rPr>
                <w:rFonts w:asciiTheme="minorHAnsi" w:hAnsiTheme="minorHAnsi" w:cstheme="minorHAnsi"/>
                <w:sz w:val="22"/>
                <w:szCs w:val="22"/>
              </w:rPr>
              <w:t>Crk</w:t>
            </w:r>
            <w:proofErr w:type="spellEnd"/>
            <w:r w:rsidRPr="00611A89">
              <w:rPr>
                <w:rFonts w:asciiTheme="minorHAnsi" w:hAnsiTheme="minorHAnsi" w:cstheme="minorHAnsi"/>
                <w:sz w:val="22"/>
                <w:szCs w:val="22"/>
              </w:rPr>
              <w:t>., LWSA</w:t>
            </w:r>
          </w:p>
        </w:tc>
        <w:tc>
          <w:tcPr>
            <w:tcW w:w="0" w:type="auto"/>
          </w:tcPr>
          <w:p w14:paraId="1B18A56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w:t>
            </w:r>
          </w:p>
        </w:tc>
        <w:tc>
          <w:tcPr>
            <w:tcW w:w="0" w:type="auto"/>
          </w:tcPr>
          <w:p w14:paraId="1B8EE8D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6.3</w:t>
            </w:r>
          </w:p>
        </w:tc>
        <w:tc>
          <w:tcPr>
            <w:tcW w:w="0" w:type="auto"/>
          </w:tcPr>
          <w:p w14:paraId="54875A5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1.7</w:t>
            </w:r>
          </w:p>
        </w:tc>
        <w:tc>
          <w:tcPr>
            <w:tcW w:w="0" w:type="auto"/>
          </w:tcPr>
          <w:p w14:paraId="67A0C9F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27</w:t>
            </w:r>
          </w:p>
        </w:tc>
        <w:tc>
          <w:tcPr>
            <w:tcW w:w="0" w:type="auto"/>
          </w:tcPr>
          <w:p w14:paraId="1E6FE75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3.69</w:t>
            </w:r>
          </w:p>
        </w:tc>
        <w:tc>
          <w:tcPr>
            <w:tcW w:w="0" w:type="auto"/>
          </w:tcPr>
          <w:p w14:paraId="460A9E5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6.5</w:t>
            </w:r>
          </w:p>
        </w:tc>
        <w:tc>
          <w:tcPr>
            <w:tcW w:w="0" w:type="auto"/>
          </w:tcPr>
          <w:p w14:paraId="2069501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8.6</w:t>
            </w:r>
          </w:p>
        </w:tc>
      </w:tr>
      <w:tr w:rsidR="00F77BDD" w:rsidRPr="00611A89" w14:paraId="34A6AB88" w14:textId="77777777">
        <w:tc>
          <w:tcPr>
            <w:tcW w:w="0" w:type="auto"/>
          </w:tcPr>
          <w:p w14:paraId="604131A6"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CraggCrk</w:t>
            </w:r>
            <w:proofErr w:type="spellEnd"/>
          </w:p>
        </w:tc>
        <w:tc>
          <w:tcPr>
            <w:tcW w:w="0" w:type="auto"/>
          </w:tcPr>
          <w:p w14:paraId="401A9CE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14:paraId="5801199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62</w:t>
            </w:r>
          </w:p>
        </w:tc>
        <w:tc>
          <w:tcPr>
            <w:tcW w:w="0" w:type="auto"/>
          </w:tcPr>
          <w:p w14:paraId="3D40668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w:t>
            </w:r>
          </w:p>
        </w:tc>
        <w:tc>
          <w:tcPr>
            <w:tcW w:w="0" w:type="auto"/>
          </w:tcPr>
          <w:p w14:paraId="6AA99E8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1.5</w:t>
            </w:r>
          </w:p>
        </w:tc>
        <w:tc>
          <w:tcPr>
            <w:tcW w:w="0" w:type="auto"/>
          </w:tcPr>
          <w:p w14:paraId="0834AE2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33</w:t>
            </w:r>
          </w:p>
        </w:tc>
        <w:tc>
          <w:tcPr>
            <w:tcW w:w="0" w:type="auto"/>
          </w:tcPr>
          <w:p w14:paraId="680A4F6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1.79</w:t>
            </w:r>
          </w:p>
        </w:tc>
        <w:tc>
          <w:tcPr>
            <w:tcW w:w="0" w:type="auto"/>
          </w:tcPr>
          <w:p w14:paraId="6E9533E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6CF6018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8.2</w:t>
            </w:r>
          </w:p>
        </w:tc>
      </w:tr>
      <w:tr w:rsidR="00F77BDD" w:rsidRPr="00611A89" w14:paraId="64AF13E5" w14:textId="77777777">
        <w:tc>
          <w:tcPr>
            <w:tcW w:w="0" w:type="auto"/>
          </w:tcPr>
          <w:p w14:paraId="790F5F7D"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WestLeech</w:t>
            </w:r>
            <w:proofErr w:type="spellEnd"/>
          </w:p>
        </w:tc>
        <w:tc>
          <w:tcPr>
            <w:tcW w:w="0" w:type="auto"/>
          </w:tcPr>
          <w:p w14:paraId="5DCF2B8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14:paraId="6FC4DFA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57</w:t>
            </w:r>
          </w:p>
        </w:tc>
        <w:tc>
          <w:tcPr>
            <w:tcW w:w="0" w:type="auto"/>
          </w:tcPr>
          <w:p w14:paraId="6EC6250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5.8</w:t>
            </w:r>
          </w:p>
        </w:tc>
        <w:tc>
          <w:tcPr>
            <w:tcW w:w="0" w:type="auto"/>
          </w:tcPr>
          <w:p w14:paraId="4287391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2.4</w:t>
            </w:r>
          </w:p>
        </w:tc>
        <w:tc>
          <w:tcPr>
            <w:tcW w:w="0" w:type="auto"/>
          </w:tcPr>
          <w:p w14:paraId="58A6D09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41</w:t>
            </w:r>
          </w:p>
        </w:tc>
        <w:tc>
          <w:tcPr>
            <w:tcW w:w="0" w:type="auto"/>
          </w:tcPr>
          <w:p w14:paraId="129D46D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2.00</w:t>
            </w:r>
          </w:p>
        </w:tc>
        <w:tc>
          <w:tcPr>
            <w:tcW w:w="0" w:type="auto"/>
          </w:tcPr>
          <w:p w14:paraId="36B4587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5.5</w:t>
            </w:r>
          </w:p>
        </w:tc>
        <w:tc>
          <w:tcPr>
            <w:tcW w:w="0" w:type="auto"/>
          </w:tcPr>
          <w:p w14:paraId="3FB382D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10.9</w:t>
            </w:r>
          </w:p>
        </w:tc>
      </w:tr>
      <w:tr w:rsidR="00F77BDD" w:rsidRPr="00611A89" w14:paraId="19481681" w14:textId="77777777">
        <w:tc>
          <w:tcPr>
            <w:tcW w:w="0" w:type="auto"/>
          </w:tcPr>
          <w:p w14:paraId="2B9B355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Leech-Beach</w:t>
            </w:r>
          </w:p>
        </w:tc>
        <w:tc>
          <w:tcPr>
            <w:tcW w:w="0" w:type="auto"/>
          </w:tcPr>
          <w:p w14:paraId="7C5971A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 xml:space="preserve">below confluence of </w:t>
            </w:r>
            <w:proofErr w:type="spellStart"/>
            <w:r w:rsidRPr="00611A89">
              <w:rPr>
                <w:rFonts w:asciiTheme="minorHAnsi" w:hAnsiTheme="minorHAnsi" w:cstheme="minorHAnsi"/>
                <w:sz w:val="22"/>
                <w:szCs w:val="22"/>
              </w:rPr>
              <w:t>WestLeech</w:t>
            </w:r>
            <w:proofErr w:type="spellEnd"/>
            <w:r w:rsidRPr="00611A89">
              <w:rPr>
                <w:rFonts w:asciiTheme="minorHAnsi" w:hAnsiTheme="minorHAnsi" w:cstheme="minorHAnsi"/>
                <w:sz w:val="22"/>
                <w:szCs w:val="22"/>
              </w:rPr>
              <w:t xml:space="preserve"> with Leech Rv.</w:t>
            </w:r>
          </w:p>
        </w:tc>
        <w:tc>
          <w:tcPr>
            <w:tcW w:w="0" w:type="auto"/>
          </w:tcPr>
          <w:p w14:paraId="0E6A6FA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14:paraId="244A654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w:t>
            </w:r>
          </w:p>
        </w:tc>
        <w:tc>
          <w:tcPr>
            <w:tcW w:w="0" w:type="auto"/>
          </w:tcPr>
          <w:p w14:paraId="551B7E0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w:t>
            </w:r>
          </w:p>
        </w:tc>
        <w:tc>
          <w:tcPr>
            <w:tcW w:w="0" w:type="auto"/>
          </w:tcPr>
          <w:p w14:paraId="1ABE9F5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26</w:t>
            </w:r>
          </w:p>
        </w:tc>
        <w:tc>
          <w:tcPr>
            <w:tcW w:w="0" w:type="auto"/>
          </w:tcPr>
          <w:p w14:paraId="1DF3D3C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3.27</w:t>
            </w:r>
          </w:p>
        </w:tc>
        <w:tc>
          <w:tcPr>
            <w:tcW w:w="0" w:type="auto"/>
          </w:tcPr>
          <w:p w14:paraId="2E1046D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5.1</w:t>
            </w:r>
          </w:p>
        </w:tc>
        <w:tc>
          <w:tcPr>
            <w:tcW w:w="0" w:type="auto"/>
          </w:tcPr>
          <w:p w14:paraId="417AA63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5.6</w:t>
            </w:r>
          </w:p>
        </w:tc>
      </w:tr>
      <w:tr w:rsidR="00F77BDD" w:rsidRPr="00611A89" w14:paraId="7147E55F" w14:textId="77777777">
        <w:tc>
          <w:tcPr>
            <w:tcW w:w="0" w:type="auto"/>
          </w:tcPr>
          <w:p w14:paraId="7D940A0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Tunnel</w:t>
            </w:r>
          </w:p>
        </w:tc>
        <w:tc>
          <w:tcPr>
            <w:tcW w:w="0" w:type="auto"/>
          </w:tcPr>
          <w:p w14:paraId="3350E2F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inlet of Leech Tunnel, LWSA outlet</w:t>
            </w:r>
          </w:p>
        </w:tc>
        <w:tc>
          <w:tcPr>
            <w:tcW w:w="0" w:type="auto"/>
          </w:tcPr>
          <w:p w14:paraId="411F06E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64</w:t>
            </w:r>
          </w:p>
        </w:tc>
        <w:tc>
          <w:tcPr>
            <w:tcW w:w="0" w:type="auto"/>
          </w:tcPr>
          <w:p w14:paraId="5E588D1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4.8</w:t>
            </w:r>
          </w:p>
        </w:tc>
        <w:tc>
          <w:tcPr>
            <w:tcW w:w="0" w:type="auto"/>
          </w:tcPr>
          <w:p w14:paraId="062A1FB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1.8</w:t>
            </w:r>
          </w:p>
        </w:tc>
        <w:tc>
          <w:tcPr>
            <w:tcW w:w="0" w:type="auto"/>
          </w:tcPr>
          <w:p w14:paraId="190ED62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w:t>
            </w:r>
          </w:p>
        </w:tc>
        <w:tc>
          <w:tcPr>
            <w:tcW w:w="0" w:type="auto"/>
          </w:tcPr>
          <w:p w14:paraId="693AF5A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1.65</w:t>
            </w:r>
          </w:p>
        </w:tc>
        <w:tc>
          <w:tcPr>
            <w:tcW w:w="0" w:type="auto"/>
          </w:tcPr>
          <w:p w14:paraId="15EFE7A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5.0</w:t>
            </w:r>
          </w:p>
        </w:tc>
        <w:tc>
          <w:tcPr>
            <w:tcW w:w="0" w:type="auto"/>
          </w:tcPr>
          <w:p w14:paraId="2F97E56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9.0</w:t>
            </w:r>
          </w:p>
        </w:tc>
      </w:tr>
      <w:tr w:rsidR="00F77BDD" w:rsidRPr="00611A89" w14:paraId="038DC122" w14:textId="77777777">
        <w:tc>
          <w:tcPr>
            <w:tcW w:w="0" w:type="auto"/>
          </w:tcPr>
          <w:p w14:paraId="6E37689E"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Rithet-crk</w:t>
            </w:r>
            <w:proofErr w:type="spellEnd"/>
          </w:p>
        </w:tc>
        <w:tc>
          <w:tcPr>
            <w:tcW w:w="0" w:type="auto"/>
          </w:tcPr>
          <w:p w14:paraId="5EB5600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key tributary to Sooke Reservoir, SWSA</w:t>
            </w:r>
          </w:p>
        </w:tc>
        <w:tc>
          <w:tcPr>
            <w:tcW w:w="0" w:type="auto"/>
          </w:tcPr>
          <w:p w14:paraId="6F318BE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13</w:t>
            </w:r>
          </w:p>
        </w:tc>
        <w:tc>
          <w:tcPr>
            <w:tcW w:w="0" w:type="auto"/>
          </w:tcPr>
          <w:p w14:paraId="5AD2542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5.4</w:t>
            </w:r>
          </w:p>
        </w:tc>
        <w:tc>
          <w:tcPr>
            <w:tcW w:w="0" w:type="auto"/>
          </w:tcPr>
          <w:p w14:paraId="51F3074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w:t>
            </w:r>
          </w:p>
        </w:tc>
        <w:tc>
          <w:tcPr>
            <w:tcW w:w="0" w:type="auto"/>
          </w:tcPr>
          <w:p w14:paraId="736A0D1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71</w:t>
            </w:r>
          </w:p>
        </w:tc>
        <w:tc>
          <w:tcPr>
            <w:tcW w:w="0" w:type="auto"/>
          </w:tcPr>
          <w:p w14:paraId="468552A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1.64</w:t>
            </w:r>
          </w:p>
        </w:tc>
        <w:tc>
          <w:tcPr>
            <w:tcW w:w="0" w:type="auto"/>
          </w:tcPr>
          <w:p w14:paraId="03C15B3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3.5</w:t>
            </w:r>
          </w:p>
        </w:tc>
        <w:tc>
          <w:tcPr>
            <w:tcW w:w="0" w:type="auto"/>
          </w:tcPr>
          <w:p w14:paraId="2BD41DF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12.7</w:t>
            </w:r>
          </w:p>
        </w:tc>
      </w:tr>
      <w:tr w:rsidR="00F77BDD" w:rsidRPr="00611A89" w14:paraId="60FE12B8" w14:textId="77777777">
        <w:tc>
          <w:tcPr>
            <w:tcW w:w="0" w:type="auto"/>
          </w:tcPr>
          <w:p w14:paraId="7036DE4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Judge-</w:t>
            </w:r>
            <w:proofErr w:type="spellStart"/>
            <w:r w:rsidRPr="00611A89">
              <w:rPr>
                <w:rFonts w:asciiTheme="minorHAnsi" w:hAnsiTheme="minorHAnsi" w:cstheme="minorHAnsi"/>
                <w:sz w:val="22"/>
                <w:szCs w:val="22"/>
              </w:rPr>
              <w:t>crk</w:t>
            </w:r>
            <w:proofErr w:type="spellEnd"/>
          </w:p>
        </w:tc>
        <w:tc>
          <w:tcPr>
            <w:tcW w:w="0" w:type="auto"/>
          </w:tcPr>
          <w:p w14:paraId="03F990E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key tributary to Sooke Reservoir, SWSA</w:t>
            </w:r>
          </w:p>
        </w:tc>
        <w:tc>
          <w:tcPr>
            <w:tcW w:w="0" w:type="auto"/>
          </w:tcPr>
          <w:p w14:paraId="18398CD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w:t>
            </w:r>
          </w:p>
        </w:tc>
        <w:tc>
          <w:tcPr>
            <w:tcW w:w="0" w:type="auto"/>
          </w:tcPr>
          <w:p w14:paraId="72DC1B0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5.7</w:t>
            </w:r>
          </w:p>
        </w:tc>
        <w:tc>
          <w:tcPr>
            <w:tcW w:w="0" w:type="auto"/>
          </w:tcPr>
          <w:p w14:paraId="01057AA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1.1</w:t>
            </w:r>
          </w:p>
        </w:tc>
        <w:tc>
          <w:tcPr>
            <w:tcW w:w="0" w:type="auto"/>
          </w:tcPr>
          <w:p w14:paraId="4A3EA7B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20</w:t>
            </w:r>
          </w:p>
        </w:tc>
        <w:tc>
          <w:tcPr>
            <w:tcW w:w="0" w:type="auto"/>
          </w:tcPr>
          <w:p w14:paraId="60B5E66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4.42</w:t>
            </w:r>
          </w:p>
        </w:tc>
        <w:tc>
          <w:tcPr>
            <w:tcW w:w="0" w:type="auto"/>
          </w:tcPr>
          <w:p w14:paraId="3D552CE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5.3</w:t>
            </w:r>
          </w:p>
        </w:tc>
        <w:tc>
          <w:tcPr>
            <w:tcW w:w="0" w:type="auto"/>
          </w:tcPr>
          <w:p w14:paraId="07A85CD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7.6</w:t>
            </w:r>
          </w:p>
        </w:tc>
      </w:tr>
      <w:tr w:rsidR="00F77BDD" w:rsidRPr="00611A89" w14:paraId="5C3B214E" w14:textId="77777777">
        <w:tc>
          <w:tcPr>
            <w:tcW w:w="0" w:type="auto"/>
          </w:tcPr>
          <w:p w14:paraId="0E2117A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Deception</w:t>
            </w:r>
          </w:p>
        </w:tc>
        <w:tc>
          <w:tcPr>
            <w:tcW w:w="0" w:type="auto"/>
          </w:tcPr>
          <w:p w14:paraId="2695305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outlet of Leech Tunnel, SWSA</w:t>
            </w:r>
          </w:p>
        </w:tc>
        <w:tc>
          <w:tcPr>
            <w:tcW w:w="0" w:type="auto"/>
          </w:tcPr>
          <w:p w14:paraId="446C6F2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w:t>
            </w:r>
          </w:p>
        </w:tc>
        <w:tc>
          <w:tcPr>
            <w:tcW w:w="0" w:type="auto"/>
          </w:tcPr>
          <w:p w14:paraId="0EF19E3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4.2</w:t>
            </w:r>
          </w:p>
        </w:tc>
        <w:tc>
          <w:tcPr>
            <w:tcW w:w="0" w:type="auto"/>
          </w:tcPr>
          <w:p w14:paraId="665046E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1.8</w:t>
            </w:r>
          </w:p>
        </w:tc>
        <w:tc>
          <w:tcPr>
            <w:tcW w:w="0" w:type="auto"/>
          </w:tcPr>
          <w:p w14:paraId="30BDD7D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43</w:t>
            </w:r>
          </w:p>
        </w:tc>
        <w:tc>
          <w:tcPr>
            <w:tcW w:w="0" w:type="auto"/>
          </w:tcPr>
          <w:p w14:paraId="7E0E934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2.16</w:t>
            </w:r>
          </w:p>
        </w:tc>
        <w:tc>
          <w:tcPr>
            <w:tcW w:w="0" w:type="auto"/>
          </w:tcPr>
          <w:p w14:paraId="1035A0E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4.1</w:t>
            </w:r>
          </w:p>
        </w:tc>
        <w:tc>
          <w:tcPr>
            <w:tcW w:w="0" w:type="auto"/>
          </w:tcPr>
          <w:p w14:paraId="746B878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7.0</w:t>
            </w:r>
          </w:p>
        </w:tc>
      </w:tr>
      <w:tr w:rsidR="00F77BDD" w:rsidRPr="00611A89" w14:paraId="7CDE1899" w14:textId="77777777">
        <w:tc>
          <w:tcPr>
            <w:tcW w:w="0" w:type="auto"/>
          </w:tcPr>
          <w:p w14:paraId="6379907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all sites</w:t>
            </w:r>
          </w:p>
        </w:tc>
        <w:tc>
          <w:tcPr>
            <w:tcW w:w="0" w:type="auto"/>
          </w:tcPr>
          <w:p w14:paraId="49A80AF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summary</w:t>
            </w:r>
          </w:p>
        </w:tc>
        <w:tc>
          <w:tcPr>
            <w:tcW w:w="0" w:type="auto"/>
          </w:tcPr>
          <w:p w14:paraId="4EBA32A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366</w:t>
            </w:r>
          </w:p>
        </w:tc>
        <w:tc>
          <w:tcPr>
            <w:tcW w:w="0" w:type="auto"/>
          </w:tcPr>
          <w:p w14:paraId="5835E09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6.1</w:t>
            </w:r>
          </w:p>
        </w:tc>
        <w:tc>
          <w:tcPr>
            <w:tcW w:w="0" w:type="auto"/>
          </w:tcPr>
          <w:p w14:paraId="25F7173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2.9</w:t>
            </w:r>
          </w:p>
        </w:tc>
        <w:tc>
          <w:tcPr>
            <w:tcW w:w="0" w:type="auto"/>
          </w:tcPr>
          <w:p w14:paraId="13418E1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48</w:t>
            </w:r>
          </w:p>
        </w:tc>
        <w:tc>
          <w:tcPr>
            <w:tcW w:w="0" w:type="auto"/>
          </w:tcPr>
          <w:p w14:paraId="54F3DEC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1.64</w:t>
            </w:r>
          </w:p>
        </w:tc>
        <w:tc>
          <w:tcPr>
            <w:tcW w:w="0" w:type="auto"/>
          </w:tcPr>
          <w:p w14:paraId="2AB6E99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5.7</w:t>
            </w:r>
          </w:p>
        </w:tc>
        <w:tc>
          <w:tcPr>
            <w:tcW w:w="0" w:type="auto"/>
          </w:tcPr>
          <w:p w14:paraId="462B0EA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19.1</w:t>
            </w:r>
          </w:p>
        </w:tc>
      </w:tr>
    </w:tbl>
    <w:p w14:paraId="6F62900D" w14:textId="77777777" w:rsidR="00611A89" w:rsidRDefault="006D238B">
      <w:pPr>
        <w:sectPr w:rsidR="00611A89" w:rsidSect="000C7037">
          <w:footerReference w:type="first" r:id="rId20"/>
          <w:pgSz w:w="15840" w:h="12240" w:orient="landscape" w:code="1"/>
          <w:pgMar w:top="1440" w:right="1440" w:bottom="1440" w:left="1440" w:header="706" w:footer="706" w:gutter="0"/>
          <w:cols w:space="708"/>
          <w:docGrid w:linePitch="326"/>
        </w:sectPr>
      </w:pPr>
      <w:r>
        <w:t> </w:t>
      </w:r>
    </w:p>
    <w:p w14:paraId="333D4746" w14:textId="77777777" w:rsidR="00F77BDD" w:rsidRDefault="006D238B" w:rsidP="00611A89">
      <w:pPr>
        <w:spacing w:line="240" w:lineRule="auto"/>
        <w:jc w:val="center"/>
      </w:pPr>
      <w:r>
        <w:rPr>
          <w:noProof/>
          <w:lang w:val="en-CA" w:eastAsia="en-CA"/>
        </w:rPr>
        <w:lastRenderedPageBreak/>
        <w:drawing>
          <wp:inline distT="0" distB="0" distL="0" distR="0" wp14:anchorId="0FF10E83" wp14:editId="2DC67FBF">
            <wp:extent cx="4672834" cy="7476534"/>
            <wp:effectExtent l="0" t="0" r="0" b="0"/>
            <wp:docPr id="8" name="Picture" descr="Figure 8: Synoptic sampling results of dissolved organic carbon concentrations from 12 sites over 16 month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boxplot_allParams-allSites-allSamples.png"/>
                    <pic:cNvPicPr>
                      <a:picLocks noChangeAspect="1" noChangeArrowheads="1"/>
                    </pic:cNvPicPr>
                  </pic:nvPicPr>
                  <pic:blipFill>
                    <a:blip r:embed="rId21"/>
                    <a:stretch>
                      <a:fillRect/>
                    </a:stretch>
                  </pic:blipFill>
                  <pic:spPr bwMode="auto">
                    <a:xfrm>
                      <a:off x="0" y="0"/>
                      <a:ext cx="4675805" cy="7481288"/>
                    </a:xfrm>
                    <a:prstGeom prst="rect">
                      <a:avLst/>
                    </a:prstGeom>
                    <a:noFill/>
                    <a:ln w="9525">
                      <a:noFill/>
                      <a:headEnd/>
                      <a:tailEnd/>
                    </a:ln>
                  </pic:spPr>
                </pic:pic>
              </a:graphicData>
            </a:graphic>
          </wp:inline>
        </w:drawing>
      </w:r>
    </w:p>
    <w:p w14:paraId="50E40858" w14:textId="77777777" w:rsidR="00F77BDD" w:rsidRDefault="006D238B" w:rsidP="00611A89">
      <w:pPr>
        <w:spacing w:line="240" w:lineRule="auto"/>
      </w:pPr>
      <w:r>
        <w:t xml:space="preserve">Figure 8: </w:t>
      </w:r>
      <w:r>
        <w:rPr>
          <w:i/>
        </w:rPr>
        <w:t xml:space="preserve">Synoptic sampling results of dissolved organic carbon concentrations from 12 sites over 16 </w:t>
      </w:r>
      <w:commentRangeStart w:id="205"/>
      <w:r>
        <w:rPr>
          <w:i/>
        </w:rPr>
        <w:t>months</w:t>
      </w:r>
      <w:commentRangeEnd w:id="205"/>
      <w:r w:rsidR="00653F8E">
        <w:rPr>
          <w:rStyle w:val="CommentReference"/>
        </w:rPr>
        <w:commentReference w:id="205"/>
      </w:r>
      <w:r>
        <w:rPr>
          <w:i/>
        </w:rPr>
        <w:t>.</w:t>
      </w:r>
    </w:p>
    <w:p w14:paraId="5720EF7C" w14:textId="77777777" w:rsidR="00611A89" w:rsidRDefault="00611A89">
      <w:pPr>
        <w:sectPr w:rsidR="00611A89" w:rsidSect="000C7037">
          <w:footerReference w:type="first" r:id="rId22"/>
          <w:pgSz w:w="12240" w:h="15840" w:code="1"/>
          <w:pgMar w:top="1440" w:right="1440" w:bottom="1440" w:left="1440" w:header="706" w:footer="706" w:gutter="0"/>
          <w:cols w:space="708"/>
          <w:docGrid w:linePitch="326"/>
        </w:sectPr>
      </w:pPr>
    </w:p>
    <w:p w14:paraId="259047E2" w14:textId="77777777" w:rsidR="00F77BDD" w:rsidRDefault="006D238B">
      <w:r w:rsidRPr="00602159">
        <w:rPr>
          <w:highlight w:val="cyan"/>
        </w:rPr>
        <w:lastRenderedPageBreak/>
        <w:t xml:space="preserve">Table 7: </w:t>
      </w:r>
      <w:r w:rsidRPr="00602159">
        <w:rPr>
          <w:i/>
          <w:highlight w:val="cyan"/>
        </w:rPr>
        <w:t xml:space="preserve">Spectral properties of natural organic matter (NOM) character across twelve synoptically sampled river </w:t>
      </w:r>
      <w:commentRangeStart w:id="206"/>
      <w:r w:rsidRPr="00602159">
        <w:rPr>
          <w:i/>
          <w:highlight w:val="cyan"/>
        </w:rPr>
        <w:t>sites</w:t>
      </w:r>
      <w:commentRangeEnd w:id="206"/>
      <w:r w:rsidR="00602159">
        <w:rPr>
          <w:rStyle w:val="CommentReference"/>
        </w:rPr>
        <w:commentReference w:id="206"/>
      </w:r>
    </w:p>
    <w:tbl>
      <w:tblPr>
        <w:tblW w:w="5000" w:type="pct"/>
        <w:tblLook w:val="07E0" w:firstRow="1" w:lastRow="1" w:firstColumn="1" w:lastColumn="1" w:noHBand="1" w:noVBand="1"/>
        <w:tblCaption w:val="Table 7: Spectral properties of natural organic matter (NOM) character across twelve synoptically sampled river sites"/>
      </w:tblPr>
      <w:tblGrid>
        <w:gridCol w:w="1283"/>
        <w:gridCol w:w="2993"/>
        <w:gridCol w:w="755"/>
        <w:gridCol w:w="1351"/>
        <w:gridCol w:w="665"/>
        <w:gridCol w:w="1291"/>
        <w:gridCol w:w="1310"/>
        <w:gridCol w:w="960"/>
        <w:gridCol w:w="615"/>
        <w:gridCol w:w="851"/>
        <w:gridCol w:w="886"/>
      </w:tblGrid>
      <w:tr w:rsidR="00F77BDD" w:rsidRPr="00611A89" w14:paraId="1A837775" w14:textId="77777777">
        <w:tc>
          <w:tcPr>
            <w:tcW w:w="0" w:type="auto"/>
            <w:tcBorders>
              <w:bottom w:val="single" w:sz="0" w:space="0" w:color="auto"/>
            </w:tcBorders>
            <w:vAlign w:val="bottom"/>
          </w:tcPr>
          <w:p w14:paraId="2B2268C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Site</w:t>
            </w:r>
          </w:p>
        </w:tc>
        <w:tc>
          <w:tcPr>
            <w:tcW w:w="0" w:type="auto"/>
            <w:tcBorders>
              <w:bottom w:val="single" w:sz="0" w:space="0" w:color="auto"/>
            </w:tcBorders>
            <w:vAlign w:val="bottom"/>
          </w:tcPr>
          <w:p w14:paraId="621AF65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Description</w:t>
            </w:r>
          </w:p>
        </w:tc>
        <w:tc>
          <w:tcPr>
            <w:tcW w:w="0" w:type="auto"/>
            <w:tcBorders>
              <w:bottom w:val="single" w:sz="0" w:space="0" w:color="auto"/>
            </w:tcBorders>
            <w:vAlign w:val="bottom"/>
          </w:tcPr>
          <w:p w14:paraId="3F69ED4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Count</w:t>
            </w:r>
          </w:p>
        </w:tc>
        <w:tc>
          <w:tcPr>
            <w:tcW w:w="0" w:type="auto"/>
            <w:tcBorders>
              <w:bottom w:val="single" w:sz="0" w:space="0" w:color="auto"/>
            </w:tcBorders>
            <w:vAlign w:val="bottom"/>
          </w:tcPr>
          <w:p w14:paraId="5DBFBB8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Mean SAC</w:t>
            </w:r>
            <w:r w:rsidRPr="00611A89">
              <w:rPr>
                <w:rFonts w:asciiTheme="minorHAnsi" w:hAnsiTheme="minorHAnsi" w:cstheme="minorHAnsi"/>
                <w:sz w:val="22"/>
                <w:szCs w:val="22"/>
                <w:vertAlign w:val="subscript"/>
              </w:rPr>
              <w:t>254</w:t>
            </w:r>
            <w:r w:rsidRPr="00611A89">
              <w:rPr>
                <w:rFonts w:asciiTheme="minorHAnsi" w:hAnsiTheme="minorHAnsi" w:cstheme="minorHAnsi"/>
                <w:sz w:val="22"/>
                <w:szCs w:val="22"/>
              </w:rPr>
              <w:t xml:space="preserve"> (m</w:t>
            </w:r>
            <w:r w:rsidRPr="00611A89">
              <w:rPr>
                <w:rFonts w:asciiTheme="minorHAnsi" w:hAnsiTheme="minorHAnsi" w:cstheme="minorHAnsi"/>
                <w:sz w:val="22"/>
                <w:szCs w:val="22"/>
                <w:vertAlign w:val="superscript"/>
              </w:rPr>
              <w:t>-1</w:t>
            </w:r>
            <w:r w:rsidRPr="00611A89">
              <w:rPr>
                <w:rFonts w:asciiTheme="minorHAnsi" w:hAnsiTheme="minorHAnsi" w:cstheme="minorHAnsi"/>
                <w:sz w:val="22"/>
                <w:szCs w:val="22"/>
              </w:rPr>
              <w:t>)</w:t>
            </w:r>
          </w:p>
        </w:tc>
        <w:tc>
          <w:tcPr>
            <w:tcW w:w="0" w:type="auto"/>
            <w:tcBorders>
              <w:bottom w:val="single" w:sz="0" w:space="0" w:color="auto"/>
            </w:tcBorders>
            <w:vAlign w:val="bottom"/>
          </w:tcPr>
          <w:p w14:paraId="1F8A90AD" w14:textId="77777777" w:rsidR="00F77BDD" w:rsidRPr="00611A89" w:rsidRDefault="006D238B" w:rsidP="00611A89">
            <w:pPr>
              <w:spacing w:line="240" w:lineRule="auto"/>
              <w:jc w:val="right"/>
              <w:rPr>
                <w:rFonts w:asciiTheme="minorHAnsi" w:hAnsiTheme="minorHAnsi" w:cstheme="minorHAnsi"/>
                <w:sz w:val="22"/>
                <w:szCs w:val="22"/>
              </w:rPr>
            </w:pPr>
            <w:proofErr w:type="spellStart"/>
            <w:r w:rsidRPr="00611A89">
              <w:rPr>
                <w:rFonts w:asciiTheme="minorHAnsi" w:hAnsiTheme="minorHAnsi" w:cstheme="minorHAnsi"/>
                <w:sz w:val="22"/>
                <w:szCs w:val="22"/>
              </w:rPr>
              <w:t>sd</w:t>
            </w:r>
            <w:proofErr w:type="spellEnd"/>
            <w:r w:rsidRPr="00611A89">
              <w:rPr>
                <w:rFonts w:asciiTheme="minorHAnsi" w:hAnsiTheme="minorHAnsi" w:cstheme="minorHAnsi"/>
                <w:sz w:val="22"/>
                <w:szCs w:val="22"/>
              </w:rPr>
              <w:t xml:space="preserve"> (±)</w:t>
            </w:r>
          </w:p>
        </w:tc>
        <w:tc>
          <w:tcPr>
            <w:tcW w:w="0" w:type="auto"/>
            <w:tcBorders>
              <w:bottom w:val="single" w:sz="0" w:space="0" w:color="auto"/>
            </w:tcBorders>
            <w:vAlign w:val="bottom"/>
          </w:tcPr>
          <w:p w14:paraId="21DCF3C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SAC</w:t>
            </w:r>
            <w:r w:rsidRPr="00611A89">
              <w:rPr>
                <w:rFonts w:asciiTheme="minorHAnsi" w:hAnsiTheme="minorHAnsi" w:cstheme="minorHAnsi"/>
                <w:sz w:val="22"/>
                <w:szCs w:val="22"/>
                <w:vertAlign w:val="subscript"/>
              </w:rPr>
              <w:t>254</w:t>
            </w:r>
            <w:r w:rsidRPr="00611A89">
              <w:rPr>
                <w:rFonts w:asciiTheme="minorHAnsi" w:hAnsiTheme="minorHAnsi" w:cstheme="minorHAnsi"/>
                <w:sz w:val="22"/>
                <w:szCs w:val="22"/>
              </w:rPr>
              <w:t xml:space="preserve"> Min. (m</w:t>
            </w:r>
            <w:r w:rsidRPr="00611A89">
              <w:rPr>
                <w:rFonts w:asciiTheme="minorHAnsi" w:hAnsiTheme="minorHAnsi" w:cstheme="minorHAnsi"/>
                <w:sz w:val="22"/>
                <w:szCs w:val="22"/>
                <w:vertAlign w:val="superscript"/>
              </w:rPr>
              <w:t>-1</w:t>
            </w:r>
            <w:r w:rsidRPr="00611A89">
              <w:rPr>
                <w:rFonts w:asciiTheme="minorHAnsi" w:hAnsiTheme="minorHAnsi" w:cstheme="minorHAnsi"/>
                <w:sz w:val="22"/>
                <w:szCs w:val="22"/>
              </w:rPr>
              <w:t>)</w:t>
            </w:r>
          </w:p>
        </w:tc>
        <w:tc>
          <w:tcPr>
            <w:tcW w:w="0" w:type="auto"/>
            <w:tcBorders>
              <w:bottom w:val="single" w:sz="0" w:space="0" w:color="auto"/>
            </w:tcBorders>
            <w:vAlign w:val="bottom"/>
          </w:tcPr>
          <w:p w14:paraId="3480ABE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SAC</w:t>
            </w:r>
            <w:r w:rsidRPr="00611A89">
              <w:rPr>
                <w:rFonts w:asciiTheme="minorHAnsi" w:hAnsiTheme="minorHAnsi" w:cstheme="minorHAnsi"/>
                <w:sz w:val="22"/>
                <w:szCs w:val="22"/>
                <w:vertAlign w:val="subscript"/>
              </w:rPr>
              <w:t>254</w:t>
            </w:r>
            <w:r w:rsidRPr="00611A89">
              <w:rPr>
                <w:rFonts w:asciiTheme="minorHAnsi" w:hAnsiTheme="minorHAnsi" w:cstheme="minorHAnsi"/>
                <w:sz w:val="22"/>
                <w:szCs w:val="22"/>
              </w:rPr>
              <w:t xml:space="preserve"> Max. (m</w:t>
            </w:r>
            <w:r w:rsidRPr="00611A89">
              <w:rPr>
                <w:rFonts w:asciiTheme="minorHAnsi" w:hAnsiTheme="minorHAnsi" w:cstheme="minorHAnsi"/>
                <w:sz w:val="22"/>
                <w:szCs w:val="22"/>
                <w:vertAlign w:val="superscript"/>
              </w:rPr>
              <w:t>-1</w:t>
            </w:r>
            <w:r w:rsidRPr="00611A89">
              <w:rPr>
                <w:rFonts w:asciiTheme="minorHAnsi" w:hAnsiTheme="minorHAnsi" w:cstheme="minorHAnsi"/>
                <w:sz w:val="22"/>
                <w:szCs w:val="22"/>
              </w:rPr>
              <w:t>)</w:t>
            </w:r>
          </w:p>
        </w:tc>
        <w:tc>
          <w:tcPr>
            <w:tcW w:w="0" w:type="auto"/>
            <w:tcBorders>
              <w:bottom w:val="single" w:sz="0" w:space="0" w:color="auto"/>
            </w:tcBorders>
            <w:vAlign w:val="bottom"/>
          </w:tcPr>
          <w:p w14:paraId="474E8C0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Mean E</w:t>
            </w:r>
            <w:r w:rsidRPr="00611A89">
              <w:rPr>
                <w:rFonts w:asciiTheme="minorHAnsi" w:hAnsiTheme="minorHAnsi" w:cstheme="minorHAnsi"/>
                <w:sz w:val="22"/>
                <w:szCs w:val="22"/>
                <w:vertAlign w:val="subscript"/>
              </w:rPr>
              <w:t>2</w:t>
            </w:r>
            <w:r w:rsidRPr="00611A89">
              <w:rPr>
                <w:rFonts w:asciiTheme="minorHAnsi" w:hAnsiTheme="minorHAnsi" w:cstheme="minorHAnsi"/>
                <w:sz w:val="22"/>
                <w:szCs w:val="22"/>
              </w:rPr>
              <w:t>E</w:t>
            </w:r>
            <w:r w:rsidRPr="00611A89">
              <w:rPr>
                <w:rFonts w:asciiTheme="minorHAnsi" w:hAnsiTheme="minorHAnsi" w:cstheme="minorHAnsi"/>
                <w:sz w:val="22"/>
                <w:szCs w:val="22"/>
                <w:vertAlign w:val="subscript"/>
              </w:rPr>
              <w:t>3</w:t>
            </w:r>
          </w:p>
        </w:tc>
        <w:tc>
          <w:tcPr>
            <w:tcW w:w="0" w:type="auto"/>
            <w:tcBorders>
              <w:bottom w:val="single" w:sz="0" w:space="0" w:color="auto"/>
            </w:tcBorders>
            <w:vAlign w:val="bottom"/>
          </w:tcPr>
          <w:p w14:paraId="2B5E2E8D" w14:textId="77777777" w:rsidR="00F77BDD" w:rsidRPr="00611A89" w:rsidRDefault="006D238B" w:rsidP="00611A89">
            <w:pPr>
              <w:spacing w:line="240" w:lineRule="auto"/>
              <w:jc w:val="right"/>
              <w:rPr>
                <w:rFonts w:asciiTheme="minorHAnsi" w:hAnsiTheme="minorHAnsi" w:cstheme="minorHAnsi"/>
                <w:sz w:val="22"/>
                <w:szCs w:val="22"/>
              </w:rPr>
            </w:pPr>
            <w:proofErr w:type="spellStart"/>
            <w:r w:rsidRPr="00611A89">
              <w:rPr>
                <w:rFonts w:asciiTheme="minorHAnsi" w:hAnsiTheme="minorHAnsi" w:cstheme="minorHAnsi"/>
                <w:sz w:val="22"/>
                <w:szCs w:val="22"/>
              </w:rPr>
              <w:t>sd</w:t>
            </w:r>
            <w:proofErr w:type="spellEnd"/>
            <w:r w:rsidRPr="00611A89">
              <w:rPr>
                <w:rFonts w:asciiTheme="minorHAnsi" w:hAnsiTheme="minorHAnsi" w:cstheme="minorHAnsi"/>
                <w:sz w:val="22"/>
                <w:szCs w:val="22"/>
              </w:rPr>
              <w:t xml:space="preserve"> (±)</w:t>
            </w:r>
          </w:p>
        </w:tc>
        <w:tc>
          <w:tcPr>
            <w:tcW w:w="0" w:type="auto"/>
            <w:tcBorders>
              <w:bottom w:val="single" w:sz="0" w:space="0" w:color="auto"/>
            </w:tcBorders>
            <w:vAlign w:val="bottom"/>
          </w:tcPr>
          <w:p w14:paraId="572C9A6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E</w:t>
            </w:r>
            <w:r w:rsidRPr="00611A89">
              <w:rPr>
                <w:rFonts w:asciiTheme="minorHAnsi" w:hAnsiTheme="minorHAnsi" w:cstheme="minorHAnsi"/>
                <w:sz w:val="22"/>
                <w:szCs w:val="22"/>
                <w:vertAlign w:val="subscript"/>
              </w:rPr>
              <w:t>2</w:t>
            </w:r>
            <w:r w:rsidRPr="00611A89">
              <w:rPr>
                <w:rFonts w:asciiTheme="minorHAnsi" w:hAnsiTheme="minorHAnsi" w:cstheme="minorHAnsi"/>
                <w:sz w:val="22"/>
                <w:szCs w:val="22"/>
              </w:rPr>
              <w:t>E</w:t>
            </w:r>
            <w:r w:rsidRPr="00611A89">
              <w:rPr>
                <w:rFonts w:asciiTheme="minorHAnsi" w:hAnsiTheme="minorHAnsi" w:cstheme="minorHAnsi"/>
                <w:sz w:val="22"/>
                <w:szCs w:val="22"/>
                <w:vertAlign w:val="subscript"/>
              </w:rPr>
              <w:t>3</w:t>
            </w:r>
            <w:r w:rsidRPr="00611A89">
              <w:rPr>
                <w:rFonts w:asciiTheme="minorHAnsi" w:hAnsiTheme="minorHAnsi" w:cstheme="minorHAnsi"/>
                <w:sz w:val="22"/>
                <w:szCs w:val="22"/>
              </w:rPr>
              <w:t xml:space="preserve"> Min.</w:t>
            </w:r>
          </w:p>
        </w:tc>
        <w:tc>
          <w:tcPr>
            <w:tcW w:w="0" w:type="auto"/>
            <w:tcBorders>
              <w:bottom w:val="single" w:sz="0" w:space="0" w:color="auto"/>
            </w:tcBorders>
            <w:vAlign w:val="bottom"/>
          </w:tcPr>
          <w:p w14:paraId="652D6B8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E</w:t>
            </w:r>
            <w:r w:rsidRPr="00611A89">
              <w:rPr>
                <w:rFonts w:asciiTheme="minorHAnsi" w:hAnsiTheme="minorHAnsi" w:cstheme="minorHAnsi"/>
                <w:sz w:val="22"/>
                <w:szCs w:val="22"/>
                <w:vertAlign w:val="subscript"/>
              </w:rPr>
              <w:t>2</w:t>
            </w:r>
            <w:r w:rsidRPr="00611A89">
              <w:rPr>
                <w:rFonts w:asciiTheme="minorHAnsi" w:hAnsiTheme="minorHAnsi" w:cstheme="minorHAnsi"/>
                <w:sz w:val="22"/>
                <w:szCs w:val="22"/>
              </w:rPr>
              <w:t>E</w:t>
            </w:r>
            <w:r w:rsidRPr="00611A89">
              <w:rPr>
                <w:rFonts w:asciiTheme="minorHAnsi" w:hAnsiTheme="minorHAnsi" w:cstheme="minorHAnsi"/>
                <w:sz w:val="22"/>
                <w:szCs w:val="22"/>
                <w:vertAlign w:val="subscript"/>
              </w:rPr>
              <w:t>3</w:t>
            </w:r>
            <w:r w:rsidRPr="00611A89">
              <w:rPr>
                <w:rFonts w:asciiTheme="minorHAnsi" w:hAnsiTheme="minorHAnsi" w:cstheme="minorHAnsi"/>
                <w:sz w:val="22"/>
                <w:szCs w:val="22"/>
              </w:rPr>
              <w:t xml:space="preserve"> Max.</w:t>
            </w:r>
          </w:p>
        </w:tc>
      </w:tr>
      <w:tr w:rsidR="00F77BDD" w:rsidRPr="00611A89" w14:paraId="2231AF59" w14:textId="77777777">
        <w:tc>
          <w:tcPr>
            <w:tcW w:w="0" w:type="auto"/>
          </w:tcPr>
          <w:p w14:paraId="408A93A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Weeks</w:t>
            </w:r>
          </w:p>
        </w:tc>
        <w:tc>
          <w:tcPr>
            <w:tcW w:w="0" w:type="auto"/>
          </w:tcPr>
          <w:p w14:paraId="1F503B5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 of Leech Rv., LWSA</w:t>
            </w:r>
          </w:p>
        </w:tc>
        <w:tc>
          <w:tcPr>
            <w:tcW w:w="0" w:type="auto"/>
          </w:tcPr>
          <w:p w14:paraId="6400B31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28</w:t>
            </w:r>
          </w:p>
        </w:tc>
        <w:tc>
          <w:tcPr>
            <w:tcW w:w="0" w:type="auto"/>
          </w:tcPr>
          <w:p w14:paraId="09E2A42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30.3</w:t>
            </w:r>
          </w:p>
        </w:tc>
        <w:tc>
          <w:tcPr>
            <w:tcW w:w="0" w:type="auto"/>
          </w:tcPr>
          <w:p w14:paraId="56C0A4F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8.5</w:t>
            </w:r>
          </w:p>
        </w:tc>
        <w:tc>
          <w:tcPr>
            <w:tcW w:w="0" w:type="auto"/>
          </w:tcPr>
          <w:p w14:paraId="3784888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12.49</w:t>
            </w:r>
          </w:p>
        </w:tc>
        <w:tc>
          <w:tcPr>
            <w:tcW w:w="0" w:type="auto"/>
          </w:tcPr>
          <w:p w14:paraId="727711E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39.82</w:t>
            </w:r>
          </w:p>
        </w:tc>
        <w:tc>
          <w:tcPr>
            <w:tcW w:w="0" w:type="auto"/>
          </w:tcPr>
          <w:p w14:paraId="5CF71A8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4.3</w:t>
            </w:r>
          </w:p>
        </w:tc>
        <w:tc>
          <w:tcPr>
            <w:tcW w:w="0" w:type="auto"/>
          </w:tcPr>
          <w:p w14:paraId="0EC22CE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4A423F3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3.80</w:t>
            </w:r>
          </w:p>
        </w:tc>
        <w:tc>
          <w:tcPr>
            <w:tcW w:w="0" w:type="auto"/>
          </w:tcPr>
          <w:p w14:paraId="6A7EEC0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4.73</w:t>
            </w:r>
          </w:p>
        </w:tc>
      </w:tr>
      <w:tr w:rsidR="00F77BDD" w:rsidRPr="00611A89" w14:paraId="7F100FE6" w14:textId="77777777">
        <w:tc>
          <w:tcPr>
            <w:tcW w:w="0" w:type="auto"/>
          </w:tcPr>
          <w:p w14:paraId="6720A4E6"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ChrisCrk</w:t>
            </w:r>
            <w:proofErr w:type="spellEnd"/>
          </w:p>
        </w:tc>
        <w:tc>
          <w:tcPr>
            <w:tcW w:w="0" w:type="auto"/>
          </w:tcPr>
          <w:p w14:paraId="6A62F4E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 of Leech Rv., LWSA</w:t>
            </w:r>
          </w:p>
        </w:tc>
        <w:tc>
          <w:tcPr>
            <w:tcW w:w="0" w:type="auto"/>
          </w:tcPr>
          <w:p w14:paraId="715A2A9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33</w:t>
            </w:r>
          </w:p>
        </w:tc>
        <w:tc>
          <w:tcPr>
            <w:tcW w:w="0" w:type="auto"/>
          </w:tcPr>
          <w:p w14:paraId="2B20D98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13.5</w:t>
            </w:r>
          </w:p>
        </w:tc>
        <w:tc>
          <w:tcPr>
            <w:tcW w:w="0" w:type="auto"/>
          </w:tcPr>
          <w:p w14:paraId="2646788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6.7</w:t>
            </w:r>
          </w:p>
        </w:tc>
        <w:tc>
          <w:tcPr>
            <w:tcW w:w="0" w:type="auto"/>
          </w:tcPr>
          <w:p w14:paraId="788B5E8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5.68</w:t>
            </w:r>
          </w:p>
        </w:tc>
        <w:tc>
          <w:tcPr>
            <w:tcW w:w="0" w:type="auto"/>
          </w:tcPr>
          <w:p w14:paraId="15B6992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30.72</w:t>
            </w:r>
          </w:p>
        </w:tc>
        <w:tc>
          <w:tcPr>
            <w:tcW w:w="0" w:type="auto"/>
          </w:tcPr>
          <w:p w14:paraId="191DDF2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2A06DCA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644B7AF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3.92</w:t>
            </w:r>
          </w:p>
        </w:tc>
        <w:tc>
          <w:tcPr>
            <w:tcW w:w="0" w:type="auto"/>
          </w:tcPr>
          <w:p w14:paraId="3EB9F59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4.98</w:t>
            </w:r>
          </w:p>
        </w:tc>
      </w:tr>
      <w:tr w:rsidR="00F77BDD" w:rsidRPr="00611A89" w14:paraId="363D0821" w14:textId="77777777">
        <w:tc>
          <w:tcPr>
            <w:tcW w:w="0" w:type="auto"/>
          </w:tcPr>
          <w:p w14:paraId="263EED88"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LeechHead</w:t>
            </w:r>
            <w:proofErr w:type="spellEnd"/>
          </w:p>
        </w:tc>
        <w:tc>
          <w:tcPr>
            <w:tcW w:w="0" w:type="auto"/>
          </w:tcPr>
          <w:p w14:paraId="572B415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14:paraId="3177672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31</w:t>
            </w:r>
          </w:p>
        </w:tc>
        <w:tc>
          <w:tcPr>
            <w:tcW w:w="0" w:type="auto"/>
          </w:tcPr>
          <w:p w14:paraId="4CBCF8E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21.3</w:t>
            </w:r>
          </w:p>
        </w:tc>
        <w:tc>
          <w:tcPr>
            <w:tcW w:w="0" w:type="auto"/>
          </w:tcPr>
          <w:p w14:paraId="08A525B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7.9</w:t>
            </w:r>
          </w:p>
        </w:tc>
        <w:tc>
          <w:tcPr>
            <w:tcW w:w="0" w:type="auto"/>
          </w:tcPr>
          <w:p w14:paraId="42A56E2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7.04</w:t>
            </w:r>
          </w:p>
        </w:tc>
        <w:tc>
          <w:tcPr>
            <w:tcW w:w="0" w:type="auto"/>
          </w:tcPr>
          <w:p w14:paraId="5F7F5AE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29.03</w:t>
            </w:r>
          </w:p>
        </w:tc>
        <w:tc>
          <w:tcPr>
            <w:tcW w:w="0" w:type="auto"/>
          </w:tcPr>
          <w:p w14:paraId="33CF4B7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328F4EF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0.1</w:t>
            </w:r>
          </w:p>
        </w:tc>
        <w:tc>
          <w:tcPr>
            <w:tcW w:w="0" w:type="auto"/>
          </w:tcPr>
          <w:p w14:paraId="3ED4B2F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4.15</w:t>
            </w:r>
          </w:p>
        </w:tc>
        <w:tc>
          <w:tcPr>
            <w:tcW w:w="0" w:type="auto"/>
          </w:tcPr>
          <w:p w14:paraId="00E397A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4.72</w:t>
            </w:r>
          </w:p>
        </w:tc>
      </w:tr>
      <w:tr w:rsidR="00F77BDD" w:rsidRPr="00611A89" w14:paraId="34D43FF2" w14:textId="77777777">
        <w:tc>
          <w:tcPr>
            <w:tcW w:w="0" w:type="auto"/>
          </w:tcPr>
          <w:p w14:paraId="5E6DB18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Jarvis-</w:t>
            </w:r>
            <w:proofErr w:type="spellStart"/>
            <w:r w:rsidRPr="00611A89">
              <w:rPr>
                <w:rFonts w:asciiTheme="minorHAnsi" w:hAnsiTheme="minorHAnsi" w:cstheme="minorHAnsi"/>
                <w:sz w:val="22"/>
                <w:szCs w:val="22"/>
              </w:rPr>
              <w:t>crk</w:t>
            </w:r>
            <w:proofErr w:type="spellEnd"/>
          </w:p>
        </w:tc>
        <w:tc>
          <w:tcPr>
            <w:tcW w:w="0" w:type="auto"/>
          </w:tcPr>
          <w:p w14:paraId="313F8D2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 xml:space="preserve">headwater of Cragg </w:t>
            </w:r>
            <w:proofErr w:type="spellStart"/>
            <w:r w:rsidRPr="00611A89">
              <w:rPr>
                <w:rFonts w:asciiTheme="minorHAnsi" w:hAnsiTheme="minorHAnsi" w:cstheme="minorHAnsi"/>
                <w:sz w:val="22"/>
                <w:szCs w:val="22"/>
              </w:rPr>
              <w:t>Crk</w:t>
            </w:r>
            <w:proofErr w:type="spellEnd"/>
            <w:r w:rsidRPr="00611A89">
              <w:rPr>
                <w:rFonts w:asciiTheme="minorHAnsi" w:hAnsiTheme="minorHAnsi" w:cstheme="minorHAnsi"/>
                <w:sz w:val="22"/>
                <w:szCs w:val="22"/>
              </w:rPr>
              <w:t>., LWSA</w:t>
            </w:r>
          </w:p>
        </w:tc>
        <w:tc>
          <w:tcPr>
            <w:tcW w:w="0" w:type="auto"/>
          </w:tcPr>
          <w:p w14:paraId="6E173BE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10</w:t>
            </w:r>
          </w:p>
        </w:tc>
        <w:tc>
          <w:tcPr>
            <w:tcW w:w="0" w:type="auto"/>
          </w:tcPr>
          <w:p w14:paraId="0C62F1B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26.1</w:t>
            </w:r>
          </w:p>
        </w:tc>
        <w:tc>
          <w:tcPr>
            <w:tcW w:w="0" w:type="auto"/>
          </w:tcPr>
          <w:p w14:paraId="4AE0458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11.7</w:t>
            </w:r>
          </w:p>
        </w:tc>
        <w:tc>
          <w:tcPr>
            <w:tcW w:w="0" w:type="auto"/>
          </w:tcPr>
          <w:p w14:paraId="18D77D5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13.26</w:t>
            </w:r>
          </w:p>
        </w:tc>
        <w:tc>
          <w:tcPr>
            <w:tcW w:w="0" w:type="auto"/>
          </w:tcPr>
          <w:p w14:paraId="1DF163A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41.66</w:t>
            </w:r>
          </w:p>
        </w:tc>
        <w:tc>
          <w:tcPr>
            <w:tcW w:w="0" w:type="auto"/>
          </w:tcPr>
          <w:p w14:paraId="5087E13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07D7F0F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02451D5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3.94</w:t>
            </w:r>
          </w:p>
        </w:tc>
        <w:tc>
          <w:tcPr>
            <w:tcW w:w="0" w:type="auto"/>
          </w:tcPr>
          <w:p w14:paraId="308336A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4.86</w:t>
            </w:r>
          </w:p>
        </w:tc>
      </w:tr>
      <w:tr w:rsidR="00F77BDD" w:rsidRPr="00611A89" w14:paraId="7D2DE33D" w14:textId="77777777">
        <w:tc>
          <w:tcPr>
            <w:tcW w:w="0" w:type="auto"/>
          </w:tcPr>
          <w:p w14:paraId="4DA5F5E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Lazar-</w:t>
            </w:r>
            <w:proofErr w:type="spellStart"/>
            <w:r w:rsidRPr="00611A89">
              <w:rPr>
                <w:rFonts w:asciiTheme="minorHAnsi" w:hAnsiTheme="minorHAnsi" w:cstheme="minorHAnsi"/>
                <w:sz w:val="22"/>
                <w:szCs w:val="22"/>
              </w:rPr>
              <w:t>crk</w:t>
            </w:r>
            <w:proofErr w:type="spellEnd"/>
          </w:p>
        </w:tc>
        <w:tc>
          <w:tcPr>
            <w:tcW w:w="0" w:type="auto"/>
          </w:tcPr>
          <w:p w14:paraId="72D6F08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 xml:space="preserve">headwater of Cragg </w:t>
            </w:r>
            <w:proofErr w:type="spellStart"/>
            <w:r w:rsidRPr="00611A89">
              <w:rPr>
                <w:rFonts w:asciiTheme="minorHAnsi" w:hAnsiTheme="minorHAnsi" w:cstheme="minorHAnsi"/>
                <w:sz w:val="22"/>
                <w:szCs w:val="22"/>
              </w:rPr>
              <w:t>Crk</w:t>
            </w:r>
            <w:proofErr w:type="spellEnd"/>
            <w:r w:rsidRPr="00611A89">
              <w:rPr>
                <w:rFonts w:asciiTheme="minorHAnsi" w:hAnsiTheme="minorHAnsi" w:cstheme="minorHAnsi"/>
                <w:sz w:val="22"/>
                <w:szCs w:val="22"/>
              </w:rPr>
              <w:t>., LWSA</w:t>
            </w:r>
          </w:p>
        </w:tc>
        <w:tc>
          <w:tcPr>
            <w:tcW w:w="0" w:type="auto"/>
          </w:tcPr>
          <w:p w14:paraId="3AD6A74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w:t>
            </w:r>
          </w:p>
        </w:tc>
        <w:tc>
          <w:tcPr>
            <w:tcW w:w="0" w:type="auto"/>
          </w:tcPr>
          <w:p w14:paraId="57DB99F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10.6</w:t>
            </w:r>
          </w:p>
        </w:tc>
        <w:tc>
          <w:tcPr>
            <w:tcW w:w="0" w:type="auto"/>
          </w:tcPr>
          <w:p w14:paraId="1EAE96C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5.0</w:t>
            </w:r>
          </w:p>
        </w:tc>
        <w:tc>
          <w:tcPr>
            <w:tcW w:w="0" w:type="auto"/>
          </w:tcPr>
          <w:p w14:paraId="2ADA7E4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5.18</w:t>
            </w:r>
          </w:p>
        </w:tc>
        <w:tc>
          <w:tcPr>
            <w:tcW w:w="0" w:type="auto"/>
          </w:tcPr>
          <w:p w14:paraId="1B2A14B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16.98</w:t>
            </w:r>
          </w:p>
        </w:tc>
        <w:tc>
          <w:tcPr>
            <w:tcW w:w="0" w:type="auto"/>
          </w:tcPr>
          <w:p w14:paraId="3868DA6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4.5</w:t>
            </w:r>
          </w:p>
        </w:tc>
        <w:tc>
          <w:tcPr>
            <w:tcW w:w="0" w:type="auto"/>
          </w:tcPr>
          <w:p w14:paraId="298EED1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0.4</w:t>
            </w:r>
          </w:p>
        </w:tc>
        <w:tc>
          <w:tcPr>
            <w:tcW w:w="0" w:type="auto"/>
          </w:tcPr>
          <w:p w14:paraId="6B2B79F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3.77</w:t>
            </w:r>
          </w:p>
        </w:tc>
        <w:tc>
          <w:tcPr>
            <w:tcW w:w="0" w:type="auto"/>
          </w:tcPr>
          <w:p w14:paraId="7DF3631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4.95</w:t>
            </w:r>
          </w:p>
        </w:tc>
      </w:tr>
      <w:tr w:rsidR="00F77BDD" w:rsidRPr="00611A89" w14:paraId="4EE021E7" w14:textId="77777777">
        <w:tc>
          <w:tcPr>
            <w:tcW w:w="0" w:type="auto"/>
          </w:tcPr>
          <w:p w14:paraId="647392AB"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CraggCrk</w:t>
            </w:r>
            <w:proofErr w:type="spellEnd"/>
          </w:p>
        </w:tc>
        <w:tc>
          <w:tcPr>
            <w:tcW w:w="0" w:type="auto"/>
          </w:tcPr>
          <w:p w14:paraId="40CE9F8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14:paraId="51CB167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7728FEC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14.4</w:t>
            </w:r>
          </w:p>
        </w:tc>
        <w:tc>
          <w:tcPr>
            <w:tcW w:w="0" w:type="auto"/>
          </w:tcPr>
          <w:p w14:paraId="7AC34A0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5.5</w:t>
            </w:r>
          </w:p>
        </w:tc>
        <w:tc>
          <w:tcPr>
            <w:tcW w:w="0" w:type="auto"/>
          </w:tcPr>
          <w:p w14:paraId="30FB9C5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4.69</w:t>
            </w:r>
          </w:p>
        </w:tc>
        <w:tc>
          <w:tcPr>
            <w:tcW w:w="0" w:type="auto"/>
          </w:tcPr>
          <w:p w14:paraId="3FA8F56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24.87</w:t>
            </w:r>
          </w:p>
        </w:tc>
        <w:tc>
          <w:tcPr>
            <w:tcW w:w="0" w:type="auto"/>
          </w:tcPr>
          <w:p w14:paraId="4FDAE3F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4.6</w:t>
            </w:r>
          </w:p>
        </w:tc>
        <w:tc>
          <w:tcPr>
            <w:tcW w:w="0" w:type="auto"/>
          </w:tcPr>
          <w:p w14:paraId="1B68E82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229FF7F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3.98</w:t>
            </w:r>
          </w:p>
        </w:tc>
        <w:tc>
          <w:tcPr>
            <w:tcW w:w="0" w:type="auto"/>
          </w:tcPr>
          <w:p w14:paraId="6DF79A1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5.03</w:t>
            </w:r>
          </w:p>
        </w:tc>
      </w:tr>
      <w:tr w:rsidR="00F77BDD" w:rsidRPr="00611A89" w14:paraId="5A6FF078" w14:textId="77777777">
        <w:tc>
          <w:tcPr>
            <w:tcW w:w="0" w:type="auto"/>
          </w:tcPr>
          <w:p w14:paraId="07816CF8"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WestLeech</w:t>
            </w:r>
            <w:proofErr w:type="spellEnd"/>
          </w:p>
        </w:tc>
        <w:tc>
          <w:tcPr>
            <w:tcW w:w="0" w:type="auto"/>
          </w:tcPr>
          <w:p w14:paraId="0B3E159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14:paraId="67CF6E9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29</w:t>
            </w:r>
          </w:p>
        </w:tc>
        <w:tc>
          <w:tcPr>
            <w:tcW w:w="0" w:type="auto"/>
          </w:tcPr>
          <w:p w14:paraId="1BD17E4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15.7</w:t>
            </w:r>
          </w:p>
        </w:tc>
        <w:tc>
          <w:tcPr>
            <w:tcW w:w="0" w:type="auto"/>
          </w:tcPr>
          <w:p w14:paraId="4EE730B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6.4</w:t>
            </w:r>
          </w:p>
        </w:tc>
        <w:tc>
          <w:tcPr>
            <w:tcW w:w="0" w:type="auto"/>
          </w:tcPr>
          <w:p w14:paraId="1644565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5.20</w:t>
            </w:r>
          </w:p>
        </w:tc>
        <w:tc>
          <w:tcPr>
            <w:tcW w:w="0" w:type="auto"/>
          </w:tcPr>
          <w:p w14:paraId="56B0FF2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31.18</w:t>
            </w:r>
          </w:p>
        </w:tc>
        <w:tc>
          <w:tcPr>
            <w:tcW w:w="0" w:type="auto"/>
          </w:tcPr>
          <w:p w14:paraId="5F385F5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4.3</w:t>
            </w:r>
          </w:p>
        </w:tc>
        <w:tc>
          <w:tcPr>
            <w:tcW w:w="0" w:type="auto"/>
          </w:tcPr>
          <w:p w14:paraId="10AD877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6C3275F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3.99</w:t>
            </w:r>
          </w:p>
        </w:tc>
        <w:tc>
          <w:tcPr>
            <w:tcW w:w="0" w:type="auto"/>
          </w:tcPr>
          <w:p w14:paraId="66E42BC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4.94</w:t>
            </w:r>
          </w:p>
        </w:tc>
      </w:tr>
      <w:tr w:rsidR="00F77BDD" w:rsidRPr="00611A89" w14:paraId="66C47AB5" w14:textId="77777777">
        <w:tc>
          <w:tcPr>
            <w:tcW w:w="0" w:type="auto"/>
          </w:tcPr>
          <w:p w14:paraId="1369058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Leech-Beach</w:t>
            </w:r>
          </w:p>
        </w:tc>
        <w:tc>
          <w:tcPr>
            <w:tcW w:w="0" w:type="auto"/>
          </w:tcPr>
          <w:p w14:paraId="3F0524D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 xml:space="preserve">below confluence of </w:t>
            </w:r>
            <w:proofErr w:type="spellStart"/>
            <w:r w:rsidRPr="00611A89">
              <w:rPr>
                <w:rFonts w:asciiTheme="minorHAnsi" w:hAnsiTheme="minorHAnsi" w:cstheme="minorHAnsi"/>
                <w:sz w:val="22"/>
                <w:szCs w:val="22"/>
              </w:rPr>
              <w:t>WestLeech</w:t>
            </w:r>
            <w:proofErr w:type="spellEnd"/>
            <w:r w:rsidRPr="00611A89">
              <w:rPr>
                <w:rFonts w:asciiTheme="minorHAnsi" w:hAnsiTheme="minorHAnsi" w:cstheme="minorHAnsi"/>
                <w:sz w:val="22"/>
                <w:szCs w:val="22"/>
              </w:rPr>
              <w:t xml:space="preserve"> with Leech Rv.</w:t>
            </w:r>
          </w:p>
        </w:tc>
        <w:tc>
          <w:tcPr>
            <w:tcW w:w="0" w:type="auto"/>
          </w:tcPr>
          <w:p w14:paraId="43642DE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14:paraId="75425EF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12.3</w:t>
            </w:r>
          </w:p>
        </w:tc>
        <w:tc>
          <w:tcPr>
            <w:tcW w:w="0" w:type="auto"/>
          </w:tcPr>
          <w:p w14:paraId="0E423EB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2.7</w:t>
            </w:r>
          </w:p>
        </w:tc>
        <w:tc>
          <w:tcPr>
            <w:tcW w:w="0" w:type="auto"/>
          </w:tcPr>
          <w:p w14:paraId="1E6BC3A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10.39</w:t>
            </w:r>
          </w:p>
        </w:tc>
        <w:tc>
          <w:tcPr>
            <w:tcW w:w="0" w:type="auto"/>
          </w:tcPr>
          <w:p w14:paraId="273E803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14.17</w:t>
            </w:r>
          </w:p>
        </w:tc>
        <w:tc>
          <w:tcPr>
            <w:tcW w:w="0" w:type="auto"/>
          </w:tcPr>
          <w:p w14:paraId="23CA8D7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4.3</w:t>
            </w:r>
          </w:p>
        </w:tc>
        <w:tc>
          <w:tcPr>
            <w:tcW w:w="0" w:type="auto"/>
          </w:tcPr>
          <w:p w14:paraId="2CA0BD0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2D80B05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4.25</w:t>
            </w:r>
          </w:p>
        </w:tc>
        <w:tc>
          <w:tcPr>
            <w:tcW w:w="0" w:type="auto"/>
          </w:tcPr>
          <w:p w14:paraId="3CFA3B5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4.53</w:t>
            </w:r>
          </w:p>
        </w:tc>
      </w:tr>
      <w:tr w:rsidR="00F77BDD" w:rsidRPr="00611A89" w14:paraId="0A5956AF" w14:textId="77777777">
        <w:tc>
          <w:tcPr>
            <w:tcW w:w="0" w:type="auto"/>
          </w:tcPr>
          <w:p w14:paraId="1AA471B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Tunnel</w:t>
            </w:r>
          </w:p>
        </w:tc>
        <w:tc>
          <w:tcPr>
            <w:tcW w:w="0" w:type="auto"/>
          </w:tcPr>
          <w:p w14:paraId="31ABF61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inlet of Leech Tunnel, LWSA outlet</w:t>
            </w:r>
          </w:p>
        </w:tc>
        <w:tc>
          <w:tcPr>
            <w:tcW w:w="0" w:type="auto"/>
          </w:tcPr>
          <w:p w14:paraId="2D0BA99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34</w:t>
            </w:r>
          </w:p>
        </w:tc>
        <w:tc>
          <w:tcPr>
            <w:tcW w:w="0" w:type="auto"/>
          </w:tcPr>
          <w:p w14:paraId="3374ECC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16.9</w:t>
            </w:r>
          </w:p>
        </w:tc>
        <w:tc>
          <w:tcPr>
            <w:tcW w:w="0" w:type="auto"/>
          </w:tcPr>
          <w:p w14:paraId="27AC649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5.6</w:t>
            </w:r>
          </w:p>
        </w:tc>
        <w:tc>
          <w:tcPr>
            <w:tcW w:w="0" w:type="auto"/>
          </w:tcPr>
          <w:p w14:paraId="1B9C981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5.18</w:t>
            </w:r>
          </w:p>
        </w:tc>
        <w:tc>
          <w:tcPr>
            <w:tcW w:w="0" w:type="auto"/>
          </w:tcPr>
          <w:p w14:paraId="6183F8B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27.49</w:t>
            </w:r>
          </w:p>
        </w:tc>
        <w:tc>
          <w:tcPr>
            <w:tcW w:w="0" w:type="auto"/>
          </w:tcPr>
          <w:p w14:paraId="1EE91AB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6FB3761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52C70BE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3.92</w:t>
            </w:r>
          </w:p>
        </w:tc>
        <w:tc>
          <w:tcPr>
            <w:tcW w:w="0" w:type="auto"/>
          </w:tcPr>
          <w:p w14:paraId="391F8C6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4.91</w:t>
            </w:r>
          </w:p>
        </w:tc>
      </w:tr>
      <w:tr w:rsidR="00F77BDD" w:rsidRPr="00611A89" w14:paraId="3008BBF9" w14:textId="77777777">
        <w:tc>
          <w:tcPr>
            <w:tcW w:w="0" w:type="auto"/>
          </w:tcPr>
          <w:p w14:paraId="205F2B34"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Rithet-crk</w:t>
            </w:r>
            <w:proofErr w:type="spellEnd"/>
          </w:p>
        </w:tc>
        <w:tc>
          <w:tcPr>
            <w:tcW w:w="0" w:type="auto"/>
          </w:tcPr>
          <w:p w14:paraId="7E09232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key tributary to Sooke Reservoir, SWSA</w:t>
            </w:r>
          </w:p>
        </w:tc>
        <w:tc>
          <w:tcPr>
            <w:tcW w:w="0" w:type="auto"/>
          </w:tcPr>
          <w:p w14:paraId="3F95C6D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11</w:t>
            </w:r>
          </w:p>
        </w:tc>
        <w:tc>
          <w:tcPr>
            <w:tcW w:w="0" w:type="auto"/>
          </w:tcPr>
          <w:p w14:paraId="6FFADB5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9.4</w:t>
            </w:r>
          </w:p>
        </w:tc>
        <w:tc>
          <w:tcPr>
            <w:tcW w:w="0" w:type="auto"/>
          </w:tcPr>
          <w:p w14:paraId="05BD3DE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2.4</w:t>
            </w:r>
          </w:p>
        </w:tc>
        <w:tc>
          <w:tcPr>
            <w:tcW w:w="0" w:type="auto"/>
          </w:tcPr>
          <w:p w14:paraId="47FD4BE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6.85</w:t>
            </w:r>
          </w:p>
        </w:tc>
        <w:tc>
          <w:tcPr>
            <w:tcW w:w="0" w:type="auto"/>
          </w:tcPr>
          <w:p w14:paraId="5B555CC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14.62</w:t>
            </w:r>
          </w:p>
        </w:tc>
        <w:tc>
          <w:tcPr>
            <w:tcW w:w="0" w:type="auto"/>
          </w:tcPr>
          <w:p w14:paraId="74D4BD7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20757E8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0.3</w:t>
            </w:r>
          </w:p>
        </w:tc>
        <w:tc>
          <w:tcPr>
            <w:tcW w:w="0" w:type="auto"/>
          </w:tcPr>
          <w:p w14:paraId="568319D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3.95</w:t>
            </w:r>
          </w:p>
        </w:tc>
        <w:tc>
          <w:tcPr>
            <w:tcW w:w="0" w:type="auto"/>
          </w:tcPr>
          <w:p w14:paraId="7E842EE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4.85</w:t>
            </w:r>
          </w:p>
        </w:tc>
      </w:tr>
      <w:tr w:rsidR="00F77BDD" w:rsidRPr="00611A89" w14:paraId="62BB8B2B" w14:textId="77777777">
        <w:tc>
          <w:tcPr>
            <w:tcW w:w="0" w:type="auto"/>
          </w:tcPr>
          <w:p w14:paraId="5A2007C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Judge-</w:t>
            </w:r>
            <w:proofErr w:type="spellStart"/>
            <w:r w:rsidRPr="00611A89">
              <w:rPr>
                <w:rFonts w:asciiTheme="minorHAnsi" w:hAnsiTheme="minorHAnsi" w:cstheme="minorHAnsi"/>
                <w:sz w:val="22"/>
                <w:szCs w:val="22"/>
              </w:rPr>
              <w:t>crk</w:t>
            </w:r>
            <w:proofErr w:type="spellEnd"/>
          </w:p>
        </w:tc>
        <w:tc>
          <w:tcPr>
            <w:tcW w:w="0" w:type="auto"/>
          </w:tcPr>
          <w:p w14:paraId="19D6A88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key tributary to Sooke Reservoir, SWSA</w:t>
            </w:r>
          </w:p>
        </w:tc>
        <w:tc>
          <w:tcPr>
            <w:tcW w:w="0" w:type="auto"/>
          </w:tcPr>
          <w:p w14:paraId="5B0CBB2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w:t>
            </w:r>
          </w:p>
        </w:tc>
        <w:tc>
          <w:tcPr>
            <w:tcW w:w="0" w:type="auto"/>
          </w:tcPr>
          <w:p w14:paraId="1273CAA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15.3</w:t>
            </w:r>
          </w:p>
        </w:tc>
        <w:tc>
          <w:tcPr>
            <w:tcW w:w="0" w:type="auto"/>
          </w:tcPr>
          <w:p w14:paraId="7F31AD6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3.4</w:t>
            </w:r>
          </w:p>
        </w:tc>
        <w:tc>
          <w:tcPr>
            <w:tcW w:w="0" w:type="auto"/>
          </w:tcPr>
          <w:p w14:paraId="2FD6084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12.30</w:t>
            </w:r>
          </w:p>
        </w:tc>
        <w:tc>
          <w:tcPr>
            <w:tcW w:w="0" w:type="auto"/>
          </w:tcPr>
          <w:p w14:paraId="41079C8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20.59</w:t>
            </w:r>
          </w:p>
        </w:tc>
        <w:tc>
          <w:tcPr>
            <w:tcW w:w="0" w:type="auto"/>
          </w:tcPr>
          <w:p w14:paraId="5C0CA4A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4.6</w:t>
            </w:r>
          </w:p>
        </w:tc>
        <w:tc>
          <w:tcPr>
            <w:tcW w:w="0" w:type="auto"/>
          </w:tcPr>
          <w:p w14:paraId="6C14C08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0.0</w:t>
            </w:r>
          </w:p>
        </w:tc>
        <w:tc>
          <w:tcPr>
            <w:tcW w:w="0" w:type="auto"/>
          </w:tcPr>
          <w:p w14:paraId="732AE78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4.53</w:t>
            </w:r>
          </w:p>
        </w:tc>
        <w:tc>
          <w:tcPr>
            <w:tcW w:w="0" w:type="auto"/>
          </w:tcPr>
          <w:p w14:paraId="5001739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4.63</w:t>
            </w:r>
          </w:p>
        </w:tc>
      </w:tr>
      <w:tr w:rsidR="00F77BDD" w:rsidRPr="00611A89" w14:paraId="4FB1567A" w14:textId="77777777">
        <w:tc>
          <w:tcPr>
            <w:tcW w:w="0" w:type="auto"/>
          </w:tcPr>
          <w:p w14:paraId="4FD6D66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Deception</w:t>
            </w:r>
          </w:p>
        </w:tc>
        <w:tc>
          <w:tcPr>
            <w:tcW w:w="0" w:type="auto"/>
          </w:tcPr>
          <w:p w14:paraId="7FEAEDF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outlet of Leech Tunnel, SWSA</w:t>
            </w:r>
          </w:p>
        </w:tc>
        <w:tc>
          <w:tcPr>
            <w:tcW w:w="0" w:type="auto"/>
          </w:tcPr>
          <w:p w14:paraId="72B8662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w:t>
            </w:r>
          </w:p>
        </w:tc>
        <w:tc>
          <w:tcPr>
            <w:tcW w:w="0" w:type="auto"/>
          </w:tcPr>
          <w:p w14:paraId="2733302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10.7</w:t>
            </w:r>
          </w:p>
        </w:tc>
        <w:tc>
          <w:tcPr>
            <w:tcW w:w="0" w:type="auto"/>
          </w:tcPr>
          <w:p w14:paraId="71CAD6C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2.9</w:t>
            </w:r>
          </w:p>
        </w:tc>
        <w:tc>
          <w:tcPr>
            <w:tcW w:w="0" w:type="auto"/>
          </w:tcPr>
          <w:p w14:paraId="0D9E7A3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7.70</w:t>
            </w:r>
          </w:p>
        </w:tc>
        <w:tc>
          <w:tcPr>
            <w:tcW w:w="0" w:type="auto"/>
          </w:tcPr>
          <w:p w14:paraId="13C4705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14.69</w:t>
            </w:r>
          </w:p>
        </w:tc>
        <w:tc>
          <w:tcPr>
            <w:tcW w:w="0" w:type="auto"/>
          </w:tcPr>
          <w:p w14:paraId="7217A9C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4.5</w:t>
            </w:r>
          </w:p>
        </w:tc>
        <w:tc>
          <w:tcPr>
            <w:tcW w:w="0" w:type="auto"/>
          </w:tcPr>
          <w:p w14:paraId="10DA0DA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184A234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4.31</w:t>
            </w:r>
          </w:p>
        </w:tc>
        <w:tc>
          <w:tcPr>
            <w:tcW w:w="0" w:type="auto"/>
          </w:tcPr>
          <w:p w14:paraId="6F37EDF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4.72</w:t>
            </w:r>
          </w:p>
        </w:tc>
      </w:tr>
      <w:tr w:rsidR="00F77BDD" w:rsidRPr="00611A89" w14:paraId="60AE374E" w14:textId="77777777">
        <w:tc>
          <w:tcPr>
            <w:tcW w:w="0" w:type="auto"/>
          </w:tcPr>
          <w:p w14:paraId="614F6B3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all sites</w:t>
            </w:r>
          </w:p>
        </w:tc>
        <w:tc>
          <w:tcPr>
            <w:tcW w:w="0" w:type="auto"/>
          </w:tcPr>
          <w:p w14:paraId="3ED2436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summary</w:t>
            </w:r>
          </w:p>
        </w:tc>
        <w:tc>
          <w:tcPr>
            <w:tcW w:w="0" w:type="auto"/>
          </w:tcPr>
          <w:p w14:paraId="237189E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240</w:t>
            </w:r>
          </w:p>
        </w:tc>
        <w:tc>
          <w:tcPr>
            <w:tcW w:w="0" w:type="auto"/>
          </w:tcPr>
          <w:p w14:paraId="55C3826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16.9</w:t>
            </w:r>
          </w:p>
        </w:tc>
        <w:tc>
          <w:tcPr>
            <w:tcW w:w="0" w:type="auto"/>
          </w:tcPr>
          <w:p w14:paraId="486ED1C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8.4</w:t>
            </w:r>
          </w:p>
        </w:tc>
        <w:tc>
          <w:tcPr>
            <w:tcW w:w="0" w:type="auto"/>
          </w:tcPr>
          <w:p w14:paraId="5E72C51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4.69</w:t>
            </w:r>
          </w:p>
        </w:tc>
        <w:tc>
          <w:tcPr>
            <w:tcW w:w="0" w:type="auto"/>
          </w:tcPr>
          <w:p w14:paraId="7400D31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41.66</w:t>
            </w:r>
          </w:p>
        </w:tc>
        <w:tc>
          <w:tcPr>
            <w:tcW w:w="0" w:type="auto"/>
          </w:tcPr>
          <w:p w14:paraId="5EAFB06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150EB04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6F8DD70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3.77</w:t>
            </w:r>
          </w:p>
        </w:tc>
        <w:tc>
          <w:tcPr>
            <w:tcW w:w="0" w:type="auto"/>
          </w:tcPr>
          <w:p w14:paraId="2F801B9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5.03</w:t>
            </w:r>
          </w:p>
        </w:tc>
      </w:tr>
    </w:tbl>
    <w:p w14:paraId="168C9CEE" w14:textId="77777777" w:rsidR="00611A89" w:rsidRDefault="006D238B">
      <w:pPr>
        <w:sectPr w:rsidR="00611A89" w:rsidSect="000C7037">
          <w:pgSz w:w="15840" w:h="12240" w:orient="landscape" w:code="1"/>
          <w:pgMar w:top="1440" w:right="1440" w:bottom="1440" w:left="1440" w:header="706" w:footer="706" w:gutter="0"/>
          <w:cols w:space="708"/>
          <w:docGrid w:linePitch="326"/>
        </w:sectPr>
      </w:pPr>
      <w:r>
        <w:t> </w:t>
      </w:r>
    </w:p>
    <w:p w14:paraId="2B6D1806" w14:textId="77777777" w:rsidR="00F77BDD" w:rsidRPr="00602159" w:rsidRDefault="006D238B">
      <w:pPr>
        <w:pStyle w:val="Heading5"/>
        <w:rPr>
          <w:highlight w:val="cyan"/>
        </w:rPr>
      </w:pPr>
      <w:bookmarkStart w:id="207" w:name="X6f02a84076d04ad3e84a7736e8ff8c1aed8ed02"/>
      <w:r w:rsidRPr="00602159">
        <w:rPr>
          <w:highlight w:val="cyan"/>
        </w:rPr>
        <w:lastRenderedPageBreak/>
        <w:t>Nested catchments, DOC and sample-type comparison</w:t>
      </w:r>
      <w:bookmarkEnd w:id="207"/>
    </w:p>
    <w:p w14:paraId="133F758D" w14:textId="77777777" w:rsidR="00F77BDD" w:rsidRDefault="006D238B">
      <w:commentRangeStart w:id="208"/>
      <w:r>
        <w:t>As</w:t>
      </w:r>
      <w:commentRangeEnd w:id="208"/>
      <w:r w:rsidR="00602159">
        <w:rPr>
          <w:rStyle w:val="CommentReference"/>
        </w:rPr>
        <w:commentReference w:id="208"/>
      </w:r>
      <w:r>
        <w:t xml:space="preserve"> the Leech River Tunnel will be the point of diversion for future inter-basin transfers from Leech water supply area (LWSA) to the Sooke Reservoir basin, the Tunnel (site 6) is the effective outlet of the LWSA where runoff from each nested catchment is integrated.</w:t>
      </w:r>
    </w:p>
    <w:p w14:paraId="048D4DC3" w14:textId="77777777" w:rsidR="00F77BDD" w:rsidRDefault="006D238B">
      <w:r>
        <w:t> </w:t>
      </w:r>
    </w:p>
    <w:p w14:paraId="3BECD369" w14:textId="77777777" w:rsidR="00F77BDD" w:rsidRDefault="006D238B">
      <w:r>
        <w:t xml:space="preserve">From a </w:t>
      </w:r>
      <w:proofErr w:type="gramStart"/>
      <w:r>
        <w:t>headwaters</w:t>
      </w:r>
      <w:proofErr w:type="gramEnd"/>
      <w:r>
        <w:t xml:space="preserve"> perspective, Weeks and </w:t>
      </w:r>
      <w:proofErr w:type="spellStart"/>
      <w:r>
        <w:t>ChrisCrk</w:t>
      </w:r>
      <w:proofErr w:type="spellEnd"/>
      <w:r>
        <w:t xml:space="preserve"> (sites 1 &amp; 2) are integrated at </w:t>
      </w:r>
      <w:proofErr w:type="spellStart"/>
      <w:r>
        <w:t>LeechHead</w:t>
      </w:r>
      <w:proofErr w:type="spellEnd"/>
      <w:r>
        <w:t xml:space="preserve"> (site 3), which is just below the headwaters’ confluence. And Jarvis and Lazar creeks are ultimately integrated at </w:t>
      </w:r>
      <w:proofErr w:type="spellStart"/>
      <w:r>
        <w:t>CraggCrk</w:t>
      </w:r>
      <w:proofErr w:type="spellEnd"/>
      <w:r>
        <w:t xml:space="preserve"> site; however, there was a greater distance between </w:t>
      </w:r>
      <w:proofErr w:type="spellStart"/>
      <w:proofErr w:type="gramStart"/>
      <w:r>
        <w:t>CraggCrk</w:t>
      </w:r>
      <w:proofErr w:type="spellEnd"/>
      <w:proofErr w:type="gramEnd"/>
      <w:r>
        <w:t xml:space="preserve"> and its headwaters’ sampling sites compared to </w:t>
      </w:r>
      <w:proofErr w:type="spellStart"/>
      <w:r>
        <w:t>LeechHead</w:t>
      </w:r>
      <w:proofErr w:type="spellEnd"/>
      <w:r>
        <w:t xml:space="preserve"> and its headwaters’ locations (see Figure 2).</w:t>
      </w:r>
    </w:p>
    <w:p w14:paraId="07772503" w14:textId="77777777" w:rsidR="00F77BDD" w:rsidRDefault="006D238B">
      <w:r w:rsidRPr="00540830">
        <w:rPr>
          <w:highlight w:val="cyan"/>
        </w:rPr>
        <w:t xml:space="preserve">Within these nested catchments, sampling methods were evaluated through three comparison sets to assess whether a Rack sampler combined with Grab sampling downstream of a confluence captured the same range in DOC concentrations as synoptic Grab sampling alone at upstream sites (Figure 9). Synoptic Grab samples from the headwater sites of Weeks and </w:t>
      </w:r>
      <w:proofErr w:type="spellStart"/>
      <w:r w:rsidRPr="00540830">
        <w:rPr>
          <w:highlight w:val="cyan"/>
        </w:rPr>
        <w:t>ChrisCrk</w:t>
      </w:r>
      <w:proofErr w:type="spellEnd"/>
      <w:r w:rsidRPr="00540830">
        <w:rPr>
          <w:highlight w:val="cyan"/>
        </w:rPr>
        <w:t xml:space="preserve"> were compared to Rack and Grab samples from below their confluence at </w:t>
      </w:r>
      <w:proofErr w:type="spellStart"/>
      <w:r w:rsidRPr="00540830">
        <w:rPr>
          <w:highlight w:val="cyan"/>
        </w:rPr>
        <w:t>LeechHead</w:t>
      </w:r>
      <w:proofErr w:type="spellEnd"/>
      <w:r w:rsidRPr="00540830">
        <w:rPr>
          <w:highlight w:val="cyan"/>
        </w:rPr>
        <w:t xml:space="preserve"> site (Figure 9, plot A). Similarly, Grab samples collected at the headwaters of Cragg Creek, Jarvis and Lazar creeks, were compared to all samples at the </w:t>
      </w:r>
      <w:proofErr w:type="spellStart"/>
      <w:r w:rsidRPr="00540830">
        <w:rPr>
          <w:highlight w:val="cyan"/>
        </w:rPr>
        <w:t>CraggCrk</w:t>
      </w:r>
      <w:proofErr w:type="spellEnd"/>
      <w:r w:rsidRPr="00540830">
        <w:rPr>
          <w:highlight w:val="cyan"/>
        </w:rPr>
        <w:t xml:space="preserve"> monitoring site (Figure 9, plot B). Higher order rivers were also examined in a similar way, comparing Rack and Grab samples at the Tunnel to Grab samples collected upstream at </w:t>
      </w:r>
      <w:proofErr w:type="spellStart"/>
      <w:r w:rsidRPr="00540830">
        <w:rPr>
          <w:highlight w:val="cyan"/>
        </w:rPr>
        <w:t>LeechHead</w:t>
      </w:r>
      <w:proofErr w:type="spellEnd"/>
      <w:r w:rsidRPr="00540830">
        <w:rPr>
          <w:highlight w:val="cyan"/>
        </w:rPr>
        <w:t xml:space="preserve">, </w:t>
      </w:r>
      <w:proofErr w:type="spellStart"/>
      <w:r w:rsidRPr="00540830">
        <w:rPr>
          <w:highlight w:val="cyan"/>
        </w:rPr>
        <w:t>CraggCrk</w:t>
      </w:r>
      <w:proofErr w:type="spellEnd"/>
      <w:r w:rsidRPr="00540830">
        <w:rPr>
          <w:highlight w:val="cyan"/>
        </w:rPr>
        <w:t xml:space="preserve"> and </w:t>
      </w:r>
      <w:proofErr w:type="spellStart"/>
      <w:r w:rsidRPr="00540830">
        <w:rPr>
          <w:highlight w:val="cyan"/>
        </w:rPr>
        <w:t>WestLeech</w:t>
      </w:r>
      <w:proofErr w:type="spellEnd"/>
      <w:r w:rsidRPr="00540830">
        <w:rPr>
          <w:highlight w:val="cyan"/>
        </w:rPr>
        <w:t xml:space="preserve"> sites (Figure 9, plot </w:t>
      </w:r>
      <w:commentRangeStart w:id="209"/>
      <w:r w:rsidRPr="00540830">
        <w:rPr>
          <w:highlight w:val="cyan"/>
        </w:rPr>
        <w:t>C</w:t>
      </w:r>
      <w:commentRangeEnd w:id="209"/>
      <w:r w:rsidR="00540830">
        <w:rPr>
          <w:rStyle w:val="CommentReference"/>
        </w:rPr>
        <w:commentReference w:id="209"/>
      </w:r>
      <w:r w:rsidRPr="00540830">
        <w:rPr>
          <w:highlight w:val="cyan"/>
        </w:rPr>
        <w:t>).</w:t>
      </w:r>
    </w:p>
    <w:p w14:paraId="00D38A9B" w14:textId="77777777" w:rsidR="00F77BDD" w:rsidRDefault="006D238B">
      <w:r>
        <w:t> </w:t>
      </w:r>
    </w:p>
    <w:p w14:paraId="4E791DB8" w14:textId="77777777" w:rsidR="00F77BDD" w:rsidRDefault="006D238B" w:rsidP="00611A89">
      <w:pPr>
        <w:spacing w:line="240" w:lineRule="auto"/>
        <w:jc w:val="center"/>
      </w:pPr>
      <w:r>
        <w:rPr>
          <w:noProof/>
          <w:lang w:val="en-CA" w:eastAsia="en-CA"/>
        </w:rPr>
        <w:lastRenderedPageBreak/>
        <w:drawing>
          <wp:inline distT="0" distB="0" distL="0" distR="0" wp14:anchorId="331F9928" wp14:editId="5E43540B">
            <wp:extent cx="5504749" cy="5504749"/>
            <wp:effectExtent l="0" t="0" r="0" b="0"/>
            <wp:docPr id="9" name="Picture" descr="Figure 9: Grab sample DOC at upstream locations compared to Rack and Grab sample DOC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boxplot_up-down_metcompar.png"/>
                    <pic:cNvPicPr>
                      <a:picLocks noChangeAspect="1" noChangeArrowheads="1"/>
                    </pic:cNvPicPr>
                  </pic:nvPicPr>
                  <pic:blipFill>
                    <a:blip r:embed="rId23"/>
                    <a:stretch>
                      <a:fillRect/>
                    </a:stretch>
                  </pic:blipFill>
                  <pic:spPr bwMode="auto">
                    <a:xfrm>
                      <a:off x="0" y="0"/>
                      <a:ext cx="5504749" cy="5504749"/>
                    </a:xfrm>
                    <a:prstGeom prst="rect">
                      <a:avLst/>
                    </a:prstGeom>
                    <a:noFill/>
                    <a:ln w="9525">
                      <a:noFill/>
                      <a:headEnd/>
                      <a:tailEnd/>
                    </a:ln>
                  </pic:spPr>
                </pic:pic>
              </a:graphicData>
            </a:graphic>
          </wp:inline>
        </w:drawing>
      </w:r>
    </w:p>
    <w:p w14:paraId="17760BA4" w14:textId="77777777" w:rsidR="00F77BDD" w:rsidRDefault="006D238B" w:rsidP="00611A89">
      <w:pPr>
        <w:spacing w:line="240" w:lineRule="auto"/>
      </w:pPr>
      <w:commentRangeStart w:id="210"/>
      <w:r>
        <w:t xml:space="preserve">Figure 9: </w:t>
      </w:r>
      <w:r>
        <w:rPr>
          <w:i/>
        </w:rPr>
        <w:t>Grab sample DOC at upstream locations compared to Rack and Grab sample DOC below their confluence(s). A and B show grab samples from headwaters (HW) compared to downstream (DS) monitoring sites; C shows upstream river sites (US) compared to mainstem monitoring.</w:t>
      </w:r>
    </w:p>
    <w:p w14:paraId="26A951D2" w14:textId="77777777" w:rsidR="00F77BDD" w:rsidRDefault="006D238B">
      <w:r>
        <w:t> </w:t>
      </w:r>
      <w:commentRangeEnd w:id="210"/>
      <w:r w:rsidR="00540830">
        <w:rPr>
          <w:rStyle w:val="CommentReference"/>
        </w:rPr>
        <w:commentReference w:id="210"/>
      </w:r>
    </w:p>
    <w:p w14:paraId="48B4A474" w14:textId="225BD13A" w:rsidR="00F77BDD" w:rsidRPr="00540830" w:rsidRDefault="006D238B">
      <w:pPr>
        <w:rPr>
          <w:highlight w:val="cyan"/>
        </w:rPr>
      </w:pPr>
      <w:commentRangeStart w:id="211"/>
      <w:r w:rsidRPr="00540830">
        <w:rPr>
          <w:highlight w:val="cyan"/>
        </w:rPr>
        <w:t>Below</w:t>
      </w:r>
      <w:commentRangeEnd w:id="211"/>
      <w:r w:rsidR="00540830">
        <w:rPr>
          <w:rStyle w:val="CommentReference"/>
        </w:rPr>
        <w:commentReference w:id="211"/>
      </w:r>
      <w:r w:rsidRPr="00540830">
        <w:rPr>
          <w:highlight w:val="cyan"/>
        </w:rPr>
        <w:t xml:space="preserve"> the confluences of headwaters sites, the combination of Rack and Grab sampling did not capture the ranges of DOC observed in upstream Grab samples alone. </w:t>
      </w:r>
      <w:proofErr w:type="spellStart"/>
      <w:r w:rsidRPr="00540830">
        <w:rPr>
          <w:highlight w:val="cyan"/>
        </w:rPr>
        <w:t>LeechHead</w:t>
      </w:r>
      <w:proofErr w:type="spellEnd"/>
      <w:r w:rsidRPr="00540830">
        <w:rPr>
          <w:highlight w:val="cyan"/>
        </w:rPr>
        <w:t xml:space="preserve">, below the confluence of Weeks and </w:t>
      </w:r>
      <w:proofErr w:type="spellStart"/>
      <w:r w:rsidRPr="00540830">
        <w:rPr>
          <w:highlight w:val="cyan"/>
        </w:rPr>
        <w:t>ChrisCrk</w:t>
      </w:r>
      <w:proofErr w:type="spellEnd"/>
      <w:r w:rsidRPr="00540830">
        <w:rPr>
          <w:highlight w:val="cyan"/>
        </w:rPr>
        <w:t xml:space="preserve">, collected DOC concentrations that were close to the average of the two headwaters. The variance obtained by combining Rack and Grab samples downstream </w:t>
      </w:r>
      <w:r w:rsidRPr="00540830">
        <w:rPr>
          <w:highlight w:val="cyan"/>
        </w:rPr>
        <w:lastRenderedPageBreak/>
        <w:t>was not the same as upstream Grab sampling variance (</w:t>
      </w:r>
      <w:proofErr w:type="spellStart"/>
      <w:r w:rsidRPr="00540830">
        <w:rPr>
          <w:highlight w:val="cyan"/>
        </w:rPr>
        <w:t>Levene’s</w:t>
      </w:r>
      <w:proofErr w:type="spellEnd"/>
      <w:r w:rsidRPr="00540830">
        <w:rPr>
          <w:highlight w:val="cyan"/>
        </w:rPr>
        <w:t xml:space="preserve"> test for homoscedasticity p-value = 3.8 x 10</w:t>
      </w:r>
      <w:r w:rsidRPr="00540830">
        <w:rPr>
          <w:highlight w:val="cyan"/>
          <w:vertAlign w:val="superscript"/>
        </w:rPr>
        <w:t>-5</w:t>
      </w:r>
      <w:r w:rsidRPr="00540830">
        <w:rPr>
          <w:highlight w:val="cyan"/>
        </w:rPr>
        <w:t xml:space="preserve">). Similarly, Rack and Grab samples collected at </w:t>
      </w:r>
      <w:proofErr w:type="spellStart"/>
      <w:r w:rsidRPr="00540830">
        <w:rPr>
          <w:highlight w:val="cyan"/>
        </w:rPr>
        <w:t>CraggCrk</w:t>
      </w:r>
      <w:proofErr w:type="spellEnd"/>
      <w:r w:rsidRPr="00540830">
        <w:rPr>
          <w:highlight w:val="cyan"/>
        </w:rPr>
        <w:t xml:space="preserve"> did not cover the same DOC variance as Grab sampling at the headwaters (</w:t>
      </w:r>
      <w:proofErr w:type="spellStart"/>
      <w:r w:rsidRPr="00540830">
        <w:rPr>
          <w:highlight w:val="cyan"/>
        </w:rPr>
        <w:t>Levene’s</w:t>
      </w:r>
      <w:proofErr w:type="spellEnd"/>
      <w:r w:rsidRPr="00540830">
        <w:rPr>
          <w:highlight w:val="cyan"/>
        </w:rPr>
        <w:t xml:space="preserve"> p-value 0.0011). Unlike </w:t>
      </w:r>
      <w:proofErr w:type="spellStart"/>
      <w:r w:rsidRPr="00540830">
        <w:rPr>
          <w:highlight w:val="cyan"/>
        </w:rPr>
        <w:t>LeechHead</w:t>
      </w:r>
      <w:proofErr w:type="spellEnd"/>
      <w:r w:rsidRPr="00540830">
        <w:rPr>
          <w:highlight w:val="cyan"/>
        </w:rPr>
        <w:t xml:space="preserve">, which had moderate DOC concentrations relative to </w:t>
      </w:r>
      <w:proofErr w:type="spellStart"/>
      <w:r w:rsidRPr="00540830">
        <w:rPr>
          <w:highlight w:val="cyan"/>
        </w:rPr>
        <w:t>it’s</w:t>
      </w:r>
      <w:proofErr w:type="spellEnd"/>
      <w:r w:rsidRPr="00540830">
        <w:rPr>
          <w:highlight w:val="cyan"/>
        </w:rPr>
        <w:t xml:space="preserve"> two headwaters, samples collected at </w:t>
      </w:r>
      <w:proofErr w:type="spellStart"/>
      <w:r w:rsidRPr="00540830">
        <w:rPr>
          <w:highlight w:val="cyan"/>
        </w:rPr>
        <w:t>CraggCrk</w:t>
      </w:r>
      <w:proofErr w:type="spellEnd"/>
      <w:r w:rsidRPr="00540830">
        <w:rPr>
          <w:highlight w:val="cyan"/>
        </w:rPr>
        <w:t xml:space="preserve"> had DOC that was lower than concentrations in either of </w:t>
      </w:r>
      <w:proofErr w:type="spellStart"/>
      <w:proofErr w:type="gramStart"/>
      <w:r w:rsidRPr="00540830">
        <w:rPr>
          <w:highlight w:val="cyan"/>
        </w:rPr>
        <w:t>it’s</w:t>
      </w:r>
      <w:proofErr w:type="spellEnd"/>
      <w:proofErr w:type="gramEnd"/>
      <w:r w:rsidRPr="00540830">
        <w:rPr>
          <w:highlight w:val="cyan"/>
        </w:rPr>
        <w:t xml:space="preserve"> headwater sites. The differences in DOC attenuation between these two sets </w:t>
      </w:r>
      <w:del w:id="212" w:author="Bill Floyd" w:date="2020-07-29T12:14:00Z">
        <w:r w:rsidRPr="00540830" w:rsidDel="00653F8E">
          <w:rPr>
            <w:highlight w:val="cyan"/>
          </w:rPr>
          <w:delText xml:space="preserve">can </w:delText>
        </w:r>
      </w:del>
      <w:ins w:id="213" w:author="Bill Floyd" w:date="2020-07-29T12:14:00Z">
        <w:r w:rsidR="00653F8E">
          <w:rPr>
            <w:highlight w:val="cyan"/>
          </w:rPr>
          <w:t xml:space="preserve">may </w:t>
        </w:r>
      </w:ins>
      <w:r w:rsidRPr="00540830">
        <w:rPr>
          <w:highlight w:val="cyan"/>
        </w:rPr>
        <w:t xml:space="preserve">be attributed to different reach lengths between headwaters’ confluence and the downstream monitoring sites; where </w:t>
      </w:r>
      <w:proofErr w:type="spellStart"/>
      <w:r w:rsidRPr="00540830">
        <w:rPr>
          <w:highlight w:val="cyan"/>
        </w:rPr>
        <w:t>LeechHead</w:t>
      </w:r>
      <w:proofErr w:type="spellEnd"/>
      <w:r w:rsidRPr="00540830">
        <w:rPr>
          <w:highlight w:val="cyan"/>
        </w:rPr>
        <w:t xml:space="preserve"> was very close to the headwaters’ confluence and </w:t>
      </w:r>
      <w:proofErr w:type="spellStart"/>
      <w:r w:rsidRPr="00540830">
        <w:rPr>
          <w:highlight w:val="cyan"/>
        </w:rPr>
        <w:t>CraggCrk</w:t>
      </w:r>
      <w:proofErr w:type="spellEnd"/>
      <w:r w:rsidRPr="00540830">
        <w:rPr>
          <w:highlight w:val="cyan"/>
        </w:rPr>
        <w:t xml:space="preserve"> was considerably further from </w:t>
      </w:r>
      <w:proofErr w:type="spellStart"/>
      <w:r w:rsidRPr="00540830">
        <w:rPr>
          <w:highlight w:val="cyan"/>
        </w:rPr>
        <w:t>it’s</w:t>
      </w:r>
      <w:proofErr w:type="spellEnd"/>
      <w:r w:rsidRPr="00540830">
        <w:rPr>
          <w:highlight w:val="cyan"/>
        </w:rPr>
        <w:t xml:space="preserve"> headwaters’ sampling locations.</w:t>
      </w:r>
    </w:p>
    <w:p w14:paraId="5515D4B3" w14:textId="77777777" w:rsidR="00F77BDD" w:rsidRPr="00540830" w:rsidRDefault="006D238B">
      <w:pPr>
        <w:rPr>
          <w:highlight w:val="cyan"/>
        </w:rPr>
      </w:pPr>
      <w:r w:rsidRPr="00540830">
        <w:rPr>
          <w:highlight w:val="cyan"/>
        </w:rPr>
        <w:t> </w:t>
      </w:r>
    </w:p>
    <w:p w14:paraId="418DB9B5" w14:textId="77777777" w:rsidR="00F77BDD" w:rsidRDefault="006D238B">
      <w:r w:rsidRPr="00540830">
        <w:rPr>
          <w:highlight w:val="cyan"/>
        </w:rPr>
        <w:t>When higher order rivers were examined in a similar upstream-Grab/downstream-</w:t>
      </w:r>
      <w:proofErr w:type="spellStart"/>
      <w:r w:rsidRPr="00540830">
        <w:rPr>
          <w:highlight w:val="cyan"/>
        </w:rPr>
        <w:t>Rack’n’Grab</w:t>
      </w:r>
      <w:proofErr w:type="spellEnd"/>
      <w:r w:rsidRPr="00540830">
        <w:rPr>
          <w:highlight w:val="cyan"/>
        </w:rPr>
        <w:t xml:space="preserve"> comparison, the combination of Rack and Grab samples at the Leech Tunnel site did capture the DOC ranges observed in Grab samples at three upstream river sites (Figure 9, plot C). </w:t>
      </w:r>
      <w:proofErr w:type="spellStart"/>
      <w:r w:rsidRPr="00540830">
        <w:rPr>
          <w:highlight w:val="cyan"/>
        </w:rPr>
        <w:t>Levene’s</w:t>
      </w:r>
      <w:proofErr w:type="spellEnd"/>
      <w:r w:rsidRPr="00540830">
        <w:rPr>
          <w:highlight w:val="cyan"/>
        </w:rPr>
        <w:t xml:space="preserve"> test for homogeneity of variance (homoscedasticity) confirmed that there was no difference in DOC variance in the downstream Rack/Grab combination results compared to Grab-only from upstream (p-value 0.165). Similar trends were seen for SAC</w:t>
      </w:r>
      <w:r w:rsidRPr="00540830">
        <w:rPr>
          <w:highlight w:val="cyan"/>
          <w:vertAlign w:val="subscript"/>
        </w:rPr>
        <w:t>254</w:t>
      </w:r>
      <w:r w:rsidRPr="00540830">
        <w:rPr>
          <w:highlight w:val="cyan"/>
        </w:rPr>
        <w:t xml:space="preserve"> but not E</w:t>
      </w:r>
      <w:r w:rsidRPr="00540830">
        <w:rPr>
          <w:highlight w:val="cyan"/>
          <w:vertAlign w:val="subscript"/>
        </w:rPr>
        <w:t>2</w:t>
      </w:r>
      <w:r w:rsidRPr="00540830">
        <w:rPr>
          <w:highlight w:val="cyan"/>
        </w:rPr>
        <w:t>:E</w:t>
      </w:r>
      <w:r w:rsidRPr="00540830">
        <w:rPr>
          <w:highlight w:val="cyan"/>
          <w:vertAlign w:val="subscript"/>
        </w:rPr>
        <w:t>3</w:t>
      </w:r>
      <w:r w:rsidRPr="00540830">
        <w:rPr>
          <w:highlight w:val="cyan"/>
        </w:rPr>
        <w:t xml:space="preserve"> (</w:t>
      </w:r>
      <w:commentRangeStart w:id="214"/>
      <w:r w:rsidRPr="00540830">
        <w:rPr>
          <w:highlight w:val="cyan"/>
        </w:rPr>
        <w:t>Appendix</w:t>
      </w:r>
      <w:commentRangeEnd w:id="214"/>
      <w:r w:rsidR="002F6391">
        <w:rPr>
          <w:rStyle w:val="CommentReference"/>
        </w:rPr>
        <w:commentReference w:id="214"/>
      </w:r>
      <w:r w:rsidRPr="00540830">
        <w:rPr>
          <w:highlight w:val="cyan"/>
        </w:rPr>
        <w:t xml:space="preserve"> ####).</w:t>
      </w:r>
    </w:p>
    <w:p w14:paraId="751A370F" w14:textId="77777777" w:rsidR="00F77BDD" w:rsidRDefault="006D238B">
      <w:r>
        <w:t> </w:t>
      </w:r>
    </w:p>
    <w:p w14:paraId="09BF2048" w14:textId="77777777" w:rsidR="00F77BDD" w:rsidRDefault="006D238B">
      <w:pPr>
        <w:pStyle w:val="Heading4"/>
      </w:pPr>
      <w:bookmarkStart w:id="215" w:name="temporal-patterns-in-doc-nom"/>
      <w:r>
        <w:t>Temporal patterns in DOC &amp; NOM</w:t>
      </w:r>
      <w:bookmarkEnd w:id="215"/>
    </w:p>
    <w:p w14:paraId="044617F1" w14:textId="77777777" w:rsidR="00F77BDD" w:rsidRDefault="006D238B">
      <w:r>
        <w:t xml:space="preserve">Over sixteen months, DOC concentrations followed similar </w:t>
      </w:r>
      <w:commentRangeStart w:id="216"/>
      <w:r>
        <w:t>trends</w:t>
      </w:r>
      <w:commentRangeEnd w:id="216"/>
      <w:r w:rsidR="002F6391">
        <w:rPr>
          <w:rStyle w:val="CommentReference"/>
        </w:rPr>
        <w:commentReference w:id="216"/>
      </w:r>
      <w:r>
        <w:t xml:space="preserve"> across the synoptic sampling sites (Figure 10). DOC was highest early in the wet season and progressively decreased through the fall and winter, reaching minimum concentrations in the spring, and progressively increasing over the summer.</w:t>
      </w:r>
    </w:p>
    <w:p w14:paraId="10112B5B" w14:textId="77777777" w:rsidR="00F77BDD" w:rsidRDefault="006D238B" w:rsidP="00611A89">
      <w:pPr>
        <w:spacing w:line="240" w:lineRule="auto"/>
      </w:pPr>
      <w:r>
        <w:rPr>
          <w:noProof/>
          <w:lang w:val="en-CA" w:eastAsia="en-CA"/>
        </w:rPr>
        <w:lastRenderedPageBreak/>
        <w:drawing>
          <wp:inline distT="0" distB="0" distL="0" distR="0" wp14:anchorId="57FC12E5" wp14:editId="7C6DC06B">
            <wp:extent cx="5504749" cy="3669832"/>
            <wp:effectExtent l="0" t="0" r="0" b="0"/>
            <wp:docPr id="10" name="Picture" descr="Figure 10:  Trends in dissolved organic carbon concentrations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loess-trend.png"/>
                    <pic:cNvPicPr>
                      <a:picLocks noChangeAspect="1" noChangeArrowheads="1"/>
                    </pic:cNvPicPr>
                  </pic:nvPicPr>
                  <pic:blipFill>
                    <a:blip r:embed="rId24"/>
                    <a:stretch>
                      <a:fillRect/>
                    </a:stretch>
                  </pic:blipFill>
                  <pic:spPr bwMode="auto">
                    <a:xfrm>
                      <a:off x="0" y="0"/>
                      <a:ext cx="5504749" cy="3669832"/>
                    </a:xfrm>
                    <a:prstGeom prst="rect">
                      <a:avLst/>
                    </a:prstGeom>
                    <a:noFill/>
                    <a:ln w="9525">
                      <a:noFill/>
                      <a:headEnd/>
                      <a:tailEnd/>
                    </a:ln>
                  </pic:spPr>
                </pic:pic>
              </a:graphicData>
            </a:graphic>
          </wp:inline>
        </w:drawing>
      </w:r>
    </w:p>
    <w:p w14:paraId="7DB8FB60" w14:textId="77777777" w:rsidR="00F77BDD" w:rsidRDefault="006D238B" w:rsidP="00611A89">
      <w:pPr>
        <w:spacing w:line="240" w:lineRule="auto"/>
      </w:pPr>
      <w:r>
        <w:t xml:space="preserve">Figure 10:  </w:t>
      </w:r>
      <w:r>
        <w:rPr>
          <w:i/>
        </w:rPr>
        <w:t xml:space="preserve">Trends in dissolved organic carbon concentrations over sixteen months at twelve sites across the Greater Victoria Water Supply Area. Trend line shows locally weighted smoothing (loess, local polynomial </w:t>
      </w:r>
      <w:commentRangeStart w:id="217"/>
      <w:r>
        <w:rPr>
          <w:i/>
        </w:rPr>
        <w:t>regression</w:t>
      </w:r>
      <w:commentRangeEnd w:id="217"/>
      <w:r w:rsidR="002F6391">
        <w:rPr>
          <w:rStyle w:val="CommentReference"/>
        </w:rPr>
        <w:commentReference w:id="217"/>
      </w:r>
      <w:r>
        <w:rPr>
          <w:i/>
        </w:rPr>
        <w:t>).</w:t>
      </w:r>
    </w:p>
    <w:p w14:paraId="3C90905B" w14:textId="77777777" w:rsidR="00F77BDD" w:rsidRDefault="006D238B">
      <w:r>
        <w:t> </w:t>
      </w:r>
    </w:p>
    <w:p w14:paraId="10FEBDEA" w14:textId="77777777" w:rsidR="00F77BDD" w:rsidRDefault="006D238B">
      <w:r>
        <w:t xml:space="preserve">While there was an apparent sinusoidal trend in DOC over the seasons sampled (Figure 10), there was almost no difference between the mean DOC concentration between the wet and dry seasons (Table 8). </w:t>
      </w:r>
      <w:commentRangeStart w:id="218"/>
      <w:proofErr w:type="gramStart"/>
      <w:r>
        <w:t>However</w:t>
      </w:r>
      <w:commentRangeEnd w:id="218"/>
      <w:proofErr w:type="gramEnd"/>
      <w:r w:rsidR="002F6391">
        <w:rPr>
          <w:rStyle w:val="CommentReference"/>
        </w:rPr>
        <w:commentReference w:id="218"/>
      </w:r>
      <w:r>
        <w:t>, there were far fewer samples collected in the dry season than during the wet season.</w:t>
      </w:r>
    </w:p>
    <w:p w14:paraId="17C87F18" w14:textId="77777777" w:rsidR="00F77BDD" w:rsidRDefault="006D238B">
      <w:r>
        <w:t> </w:t>
      </w:r>
    </w:p>
    <w:p w14:paraId="01C08155" w14:textId="77777777" w:rsidR="00F77BDD" w:rsidRDefault="006D238B">
      <w:r>
        <w:t xml:space="preserve">Table 8: </w:t>
      </w:r>
      <w:r>
        <w:rPr>
          <w:i/>
        </w:rPr>
        <w:t>Seasonal sample collection and DOC summary from twelve synoptic sampling sites</w:t>
      </w:r>
    </w:p>
    <w:tbl>
      <w:tblPr>
        <w:tblW w:w="5000" w:type="pct"/>
        <w:tblLook w:val="07E0" w:firstRow="1" w:lastRow="1" w:firstColumn="1" w:lastColumn="1" w:noHBand="1" w:noVBand="1"/>
        <w:tblCaption w:val="Table 8: Seasonal sample collection and DOC summary from twelve synoptic sampling sites"/>
      </w:tblPr>
      <w:tblGrid>
        <w:gridCol w:w="896"/>
        <w:gridCol w:w="1204"/>
        <w:gridCol w:w="1426"/>
        <w:gridCol w:w="1311"/>
        <w:gridCol w:w="959"/>
        <w:gridCol w:w="1131"/>
        <w:gridCol w:w="1284"/>
        <w:gridCol w:w="1149"/>
      </w:tblGrid>
      <w:tr w:rsidR="00F77BDD" w14:paraId="61D04D76" w14:textId="77777777">
        <w:tc>
          <w:tcPr>
            <w:tcW w:w="0" w:type="auto"/>
            <w:tcBorders>
              <w:bottom w:val="single" w:sz="0" w:space="0" w:color="auto"/>
            </w:tcBorders>
            <w:vAlign w:val="bottom"/>
          </w:tcPr>
          <w:p w14:paraId="512E438A" w14:textId="77777777" w:rsidR="00F77BDD" w:rsidRDefault="006D238B" w:rsidP="00611A89">
            <w:pPr>
              <w:spacing w:line="240" w:lineRule="auto"/>
            </w:pPr>
            <w:r>
              <w:t>Season</w:t>
            </w:r>
          </w:p>
        </w:tc>
        <w:tc>
          <w:tcPr>
            <w:tcW w:w="0" w:type="auto"/>
            <w:tcBorders>
              <w:bottom w:val="single" w:sz="0" w:space="0" w:color="auto"/>
            </w:tcBorders>
            <w:vAlign w:val="bottom"/>
          </w:tcPr>
          <w:p w14:paraId="76E1DEAC" w14:textId="77777777" w:rsidR="00F77BDD" w:rsidRDefault="006D238B" w:rsidP="00611A89">
            <w:pPr>
              <w:spacing w:line="240" w:lineRule="auto"/>
              <w:jc w:val="right"/>
            </w:pPr>
            <w:r>
              <w:t>Sample count</w:t>
            </w:r>
          </w:p>
        </w:tc>
        <w:tc>
          <w:tcPr>
            <w:tcW w:w="0" w:type="auto"/>
            <w:tcBorders>
              <w:bottom w:val="single" w:sz="0" w:space="0" w:color="auto"/>
            </w:tcBorders>
            <w:vAlign w:val="bottom"/>
          </w:tcPr>
          <w:p w14:paraId="52285FA6" w14:textId="77777777" w:rsidR="00F77BDD" w:rsidRDefault="006D238B" w:rsidP="00611A89">
            <w:pPr>
              <w:spacing w:line="240" w:lineRule="auto"/>
              <w:jc w:val="right"/>
            </w:pPr>
            <w:r>
              <w:t>Mean DOC (mg/L)</w:t>
            </w:r>
          </w:p>
        </w:tc>
        <w:tc>
          <w:tcPr>
            <w:tcW w:w="0" w:type="auto"/>
            <w:tcBorders>
              <w:bottom w:val="single" w:sz="0" w:space="0" w:color="auto"/>
            </w:tcBorders>
            <w:vAlign w:val="bottom"/>
          </w:tcPr>
          <w:p w14:paraId="71EA442F" w14:textId="77777777" w:rsidR="00F77BDD" w:rsidRDefault="006D238B" w:rsidP="00611A89">
            <w:pPr>
              <w:spacing w:line="240" w:lineRule="auto"/>
              <w:jc w:val="right"/>
            </w:pPr>
            <w:proofErr w:type="spellStart"/>
            <w:r>
              <w:t>sd</w:t>
            </w:r>
            <w:proofErr w:type="spellEnd"/>
            <w:r>
              <w:t xml:space="preserve"> (± mg/L DOC)</w:t>
            </w:r>
          </w:p>
        </w:tc>
        <w:tc>
          <w:tcPr>
            <w:tcW w:w="0" w:type="auto"/>
            <w:tcBorders>
              <w:bottom w:val="single" w:sz="0" w:space="0" w:color="auto"/>
            </w:tcBorders>
            <w:vAlign w:val="bottom"/>
          </w:tcPr>
          <w:p w14:paraId="4346B9F5" w14:textId="77777777" w:rsidR="00F77BDD" w:rsidRDefault="006D238B" w:rsidP="00611A89">
            <w:pPr>
              <w:spacing w:line="240" w:lineRule="auto"/>
              <w:jc w:val="right"/>
            </w:pPr>
            <w:r>
              <w:t>RSD (± %)</w:t>
            </w:r>
          </w:p>
        </w:tc>
        <w:tc>
          <w:tcPr>
            <w:tcW w:w="0" w:type="auto"/>
            <w:tcBorders>
              <w:bottom w:val="single" w:sz="0" w:space="0" w:color="auto"/>
            </w:tcBorders>
            <w:vAlign w:val="bottom"/>
          </w:tcPr>
          <w:p w14:paraId="0B58C1A7" w14:textId="77777777" w:rsidR="00F77BDD" w:rsidRDefault="006D238B" w:rsidP="00611A89">
            <w:pPr>
              <w:spacing w:line="240" w:lineRule="auto"/>
              <w:jc w:val="right"/>
            </w:pPr>
            <w:r>
              <w:t>Min. (mg/L)</w:t>
            </w:r>
          </w:p>
        </w:tc>
        <w:tc>
          <w:tcPr>
            <w:tcW w:w="0" w:type="auto"/>
            <w:tcBorders>
              <w:bottom w:val="single" w:sz="0" w:space="0" w:color="auto"/>
            </w:tcBorders>
            <w:vAlign w:val="bottom"/>
          </w:tcPr>
          <w:p w14:paraId="6709C861" w14:textId="77777777" w:rsidR="00F77BDD" w:rsidRDefault="006D238B" w:rsidP="00611A89">
            <w:pPr>
              <w:spacing w:line="240" w:lineRule="auto"/>
              <w:jc w:val="right"/>
            </w:pPr>
            <w:r>
              <w:t>Median (mg/L)</w:t>
            </w:r>
          </w:p>
        </w:tc>
        <w:tc>
          <w:tcPr>
            <w:tcW w:w="0" w:type="auto"/>
            <w:tcBorders>
              <w:bottom w:val="single" w:sz="0" w:space="0" w:color="auto"/>
            </w:tcBorders>
            <w:vAlign w:val="bottom"/>
          </w:tcPr>
          <w:p w14:paraId="7D593196" w14:textId="77777777" w:rsidR="00F77BDD" w:rsidRDefault="006D238B" w:rsidP="00611A89">
            <w:pPr>
              <w:spacing w:line="240" w:lineRule="auto"/>
              <w:jc w:val="right"/>
            </w:pPr>
            <w:r>
              <w:t>Max. (mg/L)</w:t>
            </w:r>
          </w:p>
        </w:tc>
      </w:tr>
      <w:tr w:rsidR="00F77BDD" w14:paraId="60A58732" w14:textId="77777777">
        <w:tc>
          <w:tcPr>
            <w:tcW w:w="0" w:type="auto"/>
          </w:tcPr>
          <w:p w14:paraId="0F389F62" w14:textId="77777777" w:rsidR="00F77BDD" w:rsidRDefault="006D238B" w:rsidP="00611A89">
            <w:pPr>
              <w:spacing w:line="240" w:lineRule="auto"/>
            </w:pPr>
            <w:r>
              <w:t>dry</w:t>
            </w:r>
          </w:p>
        </w:tc>
        <w:tc>
          <w:tcPr>
            <w:tcW w:w="0" w:type="auto"/>
          </w:tcPr>
          <w:p w14:paraId="0A471B37" w14:textId="77777777" w:rsidR="00F77BDD" w:rsidRDefault="006D238B" w:rsidP="00611A89">
            <w:pPr>
              <w:spacing w:line="240" w:lineRule="auto"/>
              <w:jc w:val="right"/>
            </w:pPr>
            <w:r>
              <w:t>55</w:t>
            </w:r>
          </w:p>
        </w:tc>
        <w:tc>
          <w:tcPr>
            <w:tcW w:w="0" w:type="auto"/>
          </w:tcPr>
          <w:p w14:paraId="64EBD1B0" w14:textId="77777777" w:rsidR="00F77BDD" w:rsidRDefault="006D238B" w:rsidP="00611A89">
            <w:pPr>
              <w:spacing w:line="240" w:lineRule="auto"/>
              <w:jc w:val="right"/>
            </w:pPr>
            <w:r>
              <w:t>6.13</w:t>
            </w:r>
          </w:p>
        </w:tc>
        <w:tc>
          <w:tcPr>
            <w:tcW w:w="0" w:type="auto"/>
          </w:tcPr>
          <w:p w14:paraId="45D83C6E" w14:textId="77777777" w:rsidR="00F77BDD" w:rsidRDefault="006D238B" w:rsidP="00611A89">
            <w:pPr>
              <w:spacing w:line="240" w:lineRule="auto"/>
              <w:jc w:val="right"/>
            </w:pPr>
            <w:r>
              <w:t>2.99</w:t>
            </w:r>
          </w:p>
        </w:tc>
        <w:tc>
          <w:tcPr>
            <w:tcW w:w="0" w:type="auto"/>
          </w:tcPr>
          <w:p w14:paraId="13932C98" w14:textId="77777777" w:rsidR="00F77BDD" w:rsidRDefault="006D238B" w:rsidP="00611A89">
            <w:pPr>
              <w:spacing w:line="240" w:lineRule="auto"/>
              <w:jc w:val="right"/>
            </w:pPr>
            <w:r>
              <w:t>49</w:t>
            </w:r>
          </w:p>
        </w:tc>
        <w:tc>
          <w:tcPr>
            <w:tcW w:w="0" w:type="auto"/>
          </w:tcPr>
          <w:p w14:paraId="10227486" w14:textId="77777777" w:rsidR="00F77BDD" w:rsidRDefault="006D238B" w:rsidP="00611A89">
            <w:pPr>
              <w:spacing w:line="240" w:lineRule="auto"/>
              <w:jc w:val="right"/>
            </w:pPr>
            <w:r>
              <w:t>1.6</w:t>
            </w:r>
          </w:p>
        </w:tc>
        <w:tc>
          <w:tcPr>
            <w:tcW w:w="0" w:type="auto"/>
          </w:tcPr>
          <w:p w14:paraId="14DD0017" w14:textId="77777777" w:rsidR="00F77BDD" w:rsidRDefault="006D238B" w:rsidP="00611A89">
            <w:pPr>
              <w:spacing w:line="240" w:lineRule="auto"/>
              <w:jc w:val="right"/>
            </w:pPr>
            <w:r>
              <w:t>6.1</w:t>
            </w:r>
          </w:p>
        </w:tc>
        <w:tc>
          <w:tcPr>
            <w:tcW w:w="0" w:type="auto"/>
          </w:tcPr>
          <w:p w14:paraId="7D5929CD" w14:textId="77777777" w:rsidR="00F77BDD" w:rsidRDefault="006D238B" w:rsidP="00611A89">
            <w:pPr>
              <w:spacing w:line="240" w:lineRule="auto"/>
              <w:jc w:val="right"/>
            </w:pPr>
            <w:r>
              <w:t>12.8</w:t>
            </w:r>
          </w:p>
        </w:tc>
      </w:tr>
      <w:tr w:rsidR="00F77BDD" w14:paraId="54963145" w14:textId="77777777">
        <w:tc>
          <w:tcPr>
            <w:tcW w:w="0" w:type="auto"/>
          </w:tcPr>
          <w:p w14:paraId="49406E64" w14:textId="77777777" w:rsidR="00F77BDD" w:rsidRDefault="006D238B" w:rsidP="00611A89">
            <w:pPr>
              <w:spacing w:line="240" w:lineRule="auto"/>
            </w:pPr>
            <w:r>
              <w:t>wet</w:t>
            </w:r>
          </w:p>
        </w:tc>
        <w:tc>
          <w:tcPr>
            <w:tcW w:w="0" w:type="auto"/>
          </w:tcPr>
          <w:p w14:paraId="47D7DB61" w14:textId="77777777" w:rsidR="00F77BDD" w:rsidRDefault="006D238B" w:rsidP="00611A89">
            <w:pPr>
              <w:spacing w:line="240" w:lineRule="auto"/>
              <w:jc w:val="right"/>
            </w:pPr>
            <w:r>
              <w:t>311</w:t>
            </w:r>
          </w:p>
        </w:tc>
        <w:tc>
          <w:tcPr>
            <w:tcW w:w="0" w:type="auto"/>
          </w:tcPr>
          <w:p w14:paraId="3F07E50A" w14:textId="77777777" w:rsidR="00F77BDD" w:rsidRDefault="006D238B" w:rsidP="00611A89">
            <w:pPr>
              <w:spacing w:line="240" w:lineRule="auto"/>
              <w:jc w:val="right"/>
            </w:pPr>
            <w:r>
              <w:t>6.14</w:t>
            </w:r>
          </w:p>
        </w:tc>
        <w:tc>
          <w:tcPr>
            <w:tcW w:w="0" w:type="auto"/>
          </w:tcPr>
          <w:p w14:paraId="2CEA9171" w14:textId="77777777" w:rsidR="00F77BDD" w:rsidRDefault="006D238B" w:rsidP="00611A89">
            <w:pPr>
              <w:spacing w:line="240" w:lineRule="auto"/>
              <w:jc w:val="right"/>
            </w:pPr>
            <w:r>
              <w:t>2.91</w:t>
            </w:r>
          </w:p>
        </w:tc>
        <w:tc>
          <w:tcPr>
            <w:tcW w:w="0" w:type="auto"/>
          </w:tcPr>
          <w:p w14:paraId="3DDA699A" w14:textId="77777777" w:rsidR="00F77BDD" w:rsidRDefault="006D238B" w:rsidP="00611A89">
            <w:pPr>
              <w:spacing w:line="240" w:lineRule="auto"/>
              <w:jc w:val="right"/>
            </w:pPr>
            <w:r>
              <w:t>47</w:t>
            </w:r>
          </w:p>
        </w:tc>
        <w:tc>
          <w:tcPr>
            <w:tcW w:w="0" w:type="auto"/>
          </w:tcPr>
          <w:p w14:paraId="7F1212B5" w14:textId="77777777" w:rsidR="00F77BDD" w:rsidRDefault="006D238B" w:rsidP="00611A89">
            <w:pPr>
              <w:spacing w:line="240" w:lineRule="auto"/>
              <w:jc w:val="right"/>
            </w:pPr>
            <w:r>
              <w:t>1.8</w:t>
            </w:r>
          </w:p>
        </w:tc>
        <w:tc>
          <w:tcPr>
            <w:tcW w:w="0" w:type="auto"/>
          </w:tcPr>
          <w:p w14:paraId="73649AD1" w14:textId="77777777" w:rsidR="00F77BDD" w:rsidRDefault="006D238B" w:rsidP="00611A89">
            <w:pPr>
              <w:spacing w:line="240" w:lineRule="auto"/>
              <w:jc w:val="right"/>
            </w:pPr>
            <w:r>
              <w:t>5.6</w:t>
            </w:r>
          </w:p>
        </w:tc>
        <w:tc>
          <w:tcPr>
            <w:tcW w:w="0" w:type="auto"/>
          </w:tcPr>
          <w:p w14:paraId="759447DF" w14:textId="77777777" w:rsidR="00F77BDD" w:rsidRDefault="006D238B" w:rsidP="00611A89">
            <w:pPr>
              <w:spacing w:line="240" w:lineRule="auto"/>
              <w:jc w:val="right"/>
            </w:pPr>
            <w:r>
              <w:t>19.1</w:t>
            </w:r>
          </w:p>
        </w:tc>
      </w:tr>
      <w:tr w:rsidR="00F77BDD" w14:paraId="4542F428" w14:textId="77777777">
        <w:tc>
          <w:tcPr>
            <w:tcW w:w="0" w:type="auto"/>
          </w:tcPr>
          <w:p w14:paraId="20ECF644" w14:textId="77777777" w:rsidR="00F77BDD" w:rsidRDefault="006D238B" w:rsidP="00611A89">
            <w:pPr>
              <w:spacing w:line="240" w:lineRule="auto"/>
            </w:pPr>
            <w:r>
              <w:t>all</w:t>
            </w:r>
          </w:p>
        </w:tc>
        <w:tc>
          <w:tcPr>
            <w:tcW w:w="0" w:type="auto"/>
          </w:tcPr>
          <w:p w14:paraId="3DB04C25" w14:textId="77777777" w:rsidR="00F77BDD" w:rsidRDefault="006D238B" w:rsidP="00611A89">
            <w:pPr>
              <w:spacing w:line="240" w:lineRule="auto"/>
              <w:jc w:val="right"/>
            </w:pPr>
            <w:r>
              <w:t>366</w:t>
            </w:r>
          </w:p>
        </w:tc>
        <w:tc>
          <w:tcPr>
            <w:tcW w:w="0" w:type="auto"/>
          </w:tcPr>
          <w:p w14:paraId="2F65FF2F" w14:textId="77777777" w:rsidR="00F77BDD" w:rsidRDefault="006D238B" w:rsidP="00611A89">
            <w:pPr>
              <w:spacing w:line="240" w:lineRule="auto"/>
              <w:jc w:val="right"/>
            </w:pPr>
            <w:r>
              <w:t>6.14</w:t>
            </w:r>
          </w:p>
        </w:tc>
        <w:tc>
          <w:tcPr>
            <w:tcW w:w="0" w:type="auto"/>
          </w:tcPr>
          <w:p w14:paraId="76FB7C72" w14:textId="77777777" w:rsidR="00F77BDD" w:rsidRDefault="006D238B" w:rsidP="00611A89">
            <w:pPr>
              <w:spacing w:line="240" w:lineRule="auto"/>
              <w:jc w:val="right"/>
            </w:pPr>
            <w:r>
              <w:t>2.92</w:t>
            </w:r>
          </w:p>
        </w:tc>
        <w:tc>
          <w:tcPr>
            <w:tcW w:w="0" w:type="auto"/>
          </w:tcPr>
          <w:p w14:paraId="28E22178" w14:textId="77777777" w:rsidR="00F77BDD" w:rsidRDefault="006D238B" w:rsidP="00611A89">
            <w:pPr>
              <w:spacing w:line="240" w:lineRule="auto"/>
              <w:jc w:val="right"/>
            </w:pPr>
            <w:r>
              <w:t>48</w:t>
            </w:r>
          </w:p>
        </w:tc>
        <w:tc>
          <w:tcPr>
            <w:tcW w:w="0" w:type="auto"/>
          </w:tcPr>
          <w:p w14:paraId="062ABC68" w14:textId="77777777" w:rsidR="00F77BDD" w:rsidRDefault="006D238B" w:rsidP="00611A89">
            <w:pPr>
              <w:spacing w:line="240" w:lineRule="auto"/>
              <w:jc w:val="right"/>
            </w:pPr>
            <w:r>
              <w:t>1.6</w:t>
            </w:r>
          </w:p>
        </w:tc>
        <w:tc>
          <w:tcPr>
            <w:tcW w:w="0" w:type="auto"/>
          </w:tcPr>
          <w:p w14:paraId="308AA405" w14:textId="77777777" w:rsidR="00F77BDD" w:rsidRDefault="006D238B" w:rsidP="00611A89">
            <w:pPr>
              <w:spacing w:line="240" w:lineRule="auto"/>
              <w:jc w:val="right"/>
            </w:pPr>
            <w:r>
              <w:t>5.7</w:t>
            </w:r>
          </w:p>
        </w:tc>
        <w:tc>
          <w:tcPr>
            <w:tcW w:w="0" w:type="auto"/>
          </w:tcPr>
          <w:p w14:paraId="51C31D2C" w14:textId="77777777" w:rsidR="00F77BDD" w:rsidRDefault="006D238B" w:rsidP="00611A89">
            <w:pPr>
              <w:spacing w:line="240" w:lineRule="auto"/>
              <w:jc w:val="right"/>
            </w:pPr>
            <w:r>
              <w:t>19.1</w:t>
            </w:r>
          </w:p>
        </w:tc>
      </w:tr>
    </w:tbl>
    <w:p w14:paraId="349D6DD6" w14:textId="77777777" w:rsidR="00F77BDD" w:rsidRDefault="006D238B">
      <w:r>
        <w:t> </w:t>
      </w:r>
    </w:p>
    <w:p w14:paraId="168B7347" w14:textId="77777777" w:rsidR="00F77BDD" w:rsidRDefault="006D238B">
      <w:r w:rsidRPr="00540830">
        <w:rPr>
          <w:highlight w:val="cyan"/>
        </w:rPr>
        <w:lastRenderedPageBreak/>
        <w:t xml:space="preserve">The wet season was most heavily sampled at the six monitoring sites, where Rack samplers more than doubled the number of samples that would have been collected through Grab sampling </w:t>
      </w:r>
      <w:commentRangeStart w:id="219"/>
      <w:r w:rsidRPr="00540830">
        <w:rPr>
          <w:highlight w:val="cyan"/>
        </w:rPr>
        <w:t>alone</w:t>
      </w:r>
      <w:commentRangeEnd w:id="219"/>
      <w:r w:rsidR="00540830">
        <w:rPr>
          <w:rStyle w:val="CommentReference"/>
        </w:rPr>
        <w:commentReference w:id="219"/>
      </w:r>
      <w:r w:rsidRPr="00540830">
        <w:rPr>
          <w:highlight w:val="cyan"/>
        </w:rPr>
        <w:t>.</w:t>
      </w:r>
      <w:r>
        <w:t xml:space="preserve"> Isolating DOC results to the six monitoring sites during only the wet season allows for comparison of Vertical Rack sampling methods to standard synoptic Grab sampling (Figure 11, Table 9).</w:t>
      </w:r>
    </w:p>
    <w:p w14:paraId="7ED217AC" w14:textId="77777777" w:rsidR="00F77BDD" w:rsidRDefault="006D238B">
      <w:r>
        <w:t> </w:t>
      </w:r>
    </w:p>
    <w:p w14:paraId="5CE31A1E" w14:textId="77777777" w:rsidR="00F77BDD" w:rsidRDefault="006D238B">
      <w:r>
        <w:t xml:space="preserve">Table 9: </w:t>
      </w:r>
      <w:r>
        <w:rPr>
          <w:i/>
        </w:rPr>
        <w:t>Wet season DOC by sample collection method at the six monitoring sites</w:t>
      </w:r>
    </w:p>
    <w:tbl>
      <w:tblPr>
        <w:tblW w:w="0" w:type="pct"/>
        <w:tblLook w:val="07E0" w:firstRow="1" w:lastRow="1" w:firstColumn="1" w:lastColumn="1" w:noHBand="1" w:noVBand="1"/>
        <w:tblCaption w:val="Table 9: Wet season DOC by sample collection method at the six monitoring sites"/>
      </w:tblPr>
      <w:tblGrid>
        <w:gridCol w:w="1430"/>
        <w:gridCol w:w="750"/>
        <w:gridCol w:w="1243"/>
        <w:gridCol w:w="937"/>
        <w:gridCol w:w="683"/>
        <w:gridCol w:w="1097"/>
        <w:gridCol w:w="1430"/>
        <w:gridCol w:w="1136"/>
      </w:tblGrid>
      <w:tr w:rsidR="00F77BDD" w14:paraId="56986731" w14:textId="77777777">
        <w:tc>
          <w:tcPr>
            <w:tcW w:w="0" w:type="auto"/>
            <w:tcBorders>
              <w:bottom w:val="single" w:sz="0" w:space="0" w:color="auto"/>
            </w:tcBorders>
            <w:vAlign w:val="bottom"/>
          </w:tcPr>
          <w:p w14:paraId="0F6DDBD3" w14:textId="77777777" w:rsidR="00F77BDD" w:rsidRDefault="006D238B" w:rsidP="00611A89">
            <w:pPr>
              <w:spacing w:line="240" w:lineRule="auto"/>
            </w:pPr>
            <w:proofErr w:type="spellStart"/>
            <w:r>
              <w:t>sample_type</w:t>
            </w:r>
            <w:proofErr w:type="spellEnd"/>
          </w:p>
        </w:tc>
        <w:tc>
          <w:tcPr>
            <w:tcW w:w="0" w:type="auto"/>
            <w:tcBorders>
              <w:bottom w:val="single" w:sz="0" w:space="0" w:color="auto"/>
            </w:tcBorders>
            <w:vAlign w:val="bottom"/>
          </w:tcPr>
          <w:p w14:paraId="0496E8DA" w14:textId="77777777" w:rsidR="00F77BDD" w:rsidRDefault="006D238B" w:rsidP="00611A89">
            <w:pPr>
              <w:spacing w:line="240" w:lineRule="auto"/>
              <w:jc w:val="right"/>
            </w:pPr>
            <w:r>
              <w:t>count</w:t>
            </w:r>
          </w:p>
        </w:tc>
        <w:tc>
          <w:tcPr>
            <w:tcW w:w="0" w:type="auto"/>
            <w:tcBorders>
              <w:bottom w:val="single" w:sz="0" w:space="0" w:color="auto"/>
            </w:tcBorders>
            <w:vAlign w:val="bottom"/>
          </w:tcPr>
          <w:p w14:paraId="2C6F9357" w14:textId="77777777" w:rsidR="00F77BDD" w:rsidRDefault="006D238B" w:rsidP="00611A89">
            <w:pPr>
              <w:spacing w:line="240" w:lineRule="auto"/>
              <w:jc w:val="right"/>
            </w:pPr>
            <w:proofErr w:type="spellStart"/>
            <w:r>
              <w:t>DOCmean</w:t>
            </w:r>
            <w:proofErr w:type="spellEnd"/>
          </w:p>
        </w:tc>
        <w:tc>
          <w:tcPr>
            <w:tcW w:w="0" w:type="auto"/>
            <w:tcBorders>
              <w:bottom w:val="single" w:sz="0" w:space="0" w:color="auto"/>
            </w:tcBorders>
            <w:vAlign w:val="bottom"/>
          </w:tcPr>
          <w:p w14:paraId="4F744786" w14:textId="77777777" w:rsidR="00F77BDD" w:rsidRDefault="006D238B" w:rsidP="00611A89">
            <w:pPr>
              <w:spacing w:line="240" w:lineRule="auto"/>
              <w:jc w:val="right"/>
            </w:pPr>
            <w:proofErr w:type="spellStart"/>
            <w:r>
              <w:t>DOCsd</w:t>
            </w:r>
            <w:proofErr w:type="spellEnd"/>
          </w:p>
        </w:tc>
        <w:tc>
          <w:tcPr>
            <w:tcW w:w="0" w:type="auto"/>
            <w:tcBorders>
              <w:bottom w:val="single" w:sz="0" w:space="0" w:color="auto"/>
            </w:tcBorders>
            <w:vAlign w:val="bottom"/>
          </w:tcPr>
          <w:p w14:paraId="3AE8AE21" w14:textId="77777777" w:rsidR="00F77BDD" w:rsidRDefault="006D238B" w:rsidP="00611A89">
            <w:pPr>
              <w:spacing w:line="240" w:lineRule="auto"/>
              <w:jc w:val="right"/>
            </w:pPr>
            <w:r>
              <w:t>RSD</w:t>
            </w:r>
          </w:p>
        </w:tc>
        <w:tc>
          <w:tcPr>
            <w:tcW w:w="0" w:type="auto"/>
            <w:tcBorders>
              <w:bottom w:val="single" w:sz="0" w:space="0" w:color="auto"/>
            </w:tcBorders>
            <w:vAlign w:val="bottom"/>
          </w:tcPr>
          <w:p w14:paraId="0B6D08A6" w14:textId="77777777" w:rsidR="00F77BDD" w:rsidRDefault="006D238B" w:rsidP="00611A89">
            <w:pPr>
              <w:spacing w:line="240" w:lineRule="auto"/>
              <w:jc w:val="right"/>
            </w:pPr>
            <w:proofErr w:type="spellStart"/>
            <w:r>
              <w:t>DOCmin</w:t>
            </w:r>
            <w:proofErr w:type="spellEnd"/>
          </w:p>
        </w:tc>
        <w:tc>
          <w:tcPr>
            <w:tcW w:w="0" w:type="auto"/>
            <w:tcBorders>
              <w:bottom w:val="single" w:sz="0" w:space="0" w:color="auto"/>
            </w:tcBorders>
            <w:vAlign w:val="bottom"/>
          </w:tcPr>
          <w:p w14:paraId="70F187EB" w14:textId="77777777" w:rsidR="00F77BDD" w:rsidRDefault="006D238B" w:rsidP="00611A89">
            <w:pPr>
              <w:spacing w:line="240" w:lineRule="auto"/>
              <w:jc w:val="right"/>
            </w:pPr>
            <w:proofErr w:type="spellStart"/>
            <w:r>
              <w:t>DOCmedian</w:t>
            </w:r>
            <w:proofErr w:type="spellEnd"/>
          </w:p>
        </w:tc>
        <w:tc>
          <w:tcPr>
            <w:tcW w:w="0" w:type="auto"/>
            <w:tcBorders>
              <w:bottom w:val="single" w:sz="0" w:space="0" w:color="auto"/>
            </w:tcBorders>
            <w:vAlign w:val="bottom"/>
          </w:tcPr>
          <w:p w14:paraId="7CF82460" w14:textId="77777777" w:rsidR="00F77BDD" w:rsidRDefault="006D238B" w:rsidP="00611A89">
            <w:pPr>
              <w:spacing w:line="240" w:lineRule="auto"/>
              <w:jc w:val="right"/>
            </w:pPr>
            <w:proofErr w:type="spellStart"/>
            <w:r>
              <w:t>DOCmax</w:t>
            </w:r>
            <w:proofErr w:type="spellEnd"/>
          </w:p>
        </w:tc>
      </w:tr>
      <w:tr w:rsidR="00F77BDD" w14:paraId="47C43AA8" w14:textId="77777777">
        <w:tc>
          <w:tcPr>
            <w:tcW w:w="0" w:type="auto"/>
          </w:tcPr>
          <w:p w14:paraId="2FBBA76E" w14:textId="77777777" w:rsidR="00F77BDD" w:rsidRDefault="006D238B" w:rsidP="00611A89">
            <w:pPr>
              <w:spacing w:line="240" w:lineRule="auto"/>
            </w:pPr>
            <w:r>
              <w:t>Grab</w:t>
            </w:r>
          </w:p>
        </w:tc>
        <w:tc>
          <w:tcPr>
            <w:tcW w:w="0" w:type="auto"/>
          </w:tcPr>
          <w:p w14:paraId="4D12FEA0" w14:textId="77777777" w:rsidR="00F77BDD" w:rsidRDefault="006D238B" w:rsidP="00611A89">
            <w:pPr>
              <w:spacing w:line="240" w:lineRule="auto"/>
              <w:jc w:val="right"/>
            </w:pPr>
            <w:r>
              <w:t>109</w:t>
            </w:r>
          </w:p>
        </w:tc>
        <w:tc>
          <w:tcPr>
            <w:tcW w:w="0" w:type="auto"/>
          </w:tcPr>
          <w:p w14:paraId="6CBF2DE4" w14:textId="77777777" w:rsidR="00F77BDD" w:rsidRDefault="006D238B" w:rsidP="00611A89">
            <w:pPr>
              <w:spacing w:line="240" w:lineRule="auto"/>
              <w:jc w:val="right"/>
            </w:pPr>
            <w:r>
              <w:t>5.22</w:t>
            </w:r>
          </w:p>
        </w:tc>
        <w:tc>
          <w:tcPr>
            <w:tcW w:w="0" w:type="auto"/>
          </w:tcPr>
          <w:p w14:paraId="7D508800" w14:textId="77777777" w:rsidR="00F77BDD" w:rsidRDefault="006D238B" w:rsidP="00611A89">
            <w:pPr>
              <w:spacing w:line="240" w:lineRule="auto"/>
              <w:jc w:val="right"/>
            </w:pPr>
            <w:r>
              <w:t>2.74</w:t>
            </w:r>
          </w:p>
        </w:tc>
        <w:tc>
          <w:tcPr>
            <w:tcW w:w="0" w:type="auto"/>
          </w:tcPr>
          <w:p w14:paraId="157E51BA" w14:textId="77777777" w:rsidR="00F77BDD" w:rsidRDefault="006D238B" w:rsidP="00611A89">
            <w:pPr>
              <w:spacing w:line="240" w:lineRule="auto"/>
              <w:jc w:val="right"/>
            </w:pPr>
            <w:r>
              <w:t>53</w:t>
            </w:r>
          </w:p>
        </w:tc>
        <w:tc>
          <w:tcPr>
            <w:tcW w:w="0" w:type="auto"/>
          </w:tcPr>
          <w:p w14:paraId="2A120B70" w14:textId="77777777" w:rsidR="00F77BDD" w:rsidRDefault="006D238B" w:rsidP="00611A89">
            <w:pPr>
              <w:spacing w:line="240" w:lineRule="auto"/>
              <w:jc w:val="right"/>
            </w:pPr>
            <w:r>
              <w:t>1.8</w:t>
            </w:r>
          </w:p>
        </w:tc>
        <w:tc>
          <w:tcPr>
            <w:tcW w:w="0" w:type="auto"/>
          </w:tcPr>
          <w:p w14:paraId="114D8A60" w14:textId="77777777" w:rsidR="00F77BDD" w:rsidRDefault="006D238B" w:rsidP="00611A89">
            <w:pPr>
              <w:spacing w:line="240" w:lineRule="auto"/>
              <w:jc w:val="right"/>
            </w:pPr>
            <w:r>
              <w:t>4.4</w:t>
            </w:r>
          </w:p>
        </w:tc>
        <w:tc>
          <w:tcPr>
            <w:tcW w:w="0" w:type="auto"/>
          </w:tcPr>
          <w:p w14:paraId="66C251AD" w14:textId="77777777" w:rsidR="00F77BDD" w:rsidRDefault="006D238B" w:rsidP="00611A89">
            <w:pPr>
              <w:spacing w:line="240" w:lineRule="auto"/>
              <w:jc w:val="right"/>
            </w:pPr>
            <w:r>
              <w:t>18.7</w:t>
            </w:r>
          </w:p>
        </w:tc>
      </w:tr>
      <w:tr w:rsidR="00F77BDD" w14:paraId="6E77D21F" w14:textId="77777777">
        <w:tc>
          <w:tcPr>
            <w:tcW w:w="0" w:type="auto"/>
          </w:tcPr>
          <w:p w14:paraId="4E0B0C95" w14:textId="77777777" w:rsidR="00F77BDD" w:rsidRDefault="006D238B" w:rsidP="00611A89">
            <w:pPr>
              <w:spacing w:line="240" w:lineRule="auto"/>
            </w:pPr>
            <w:r>
              <w:t>Rack</w:t>
            </w:r>
          </w:p>
        </w:tc>
        <w:tc>
          <w:tcPr>
            <w:tcW w:w="0" w:type="auto"/>
          </w:tcPr>
          <w:p w14:paraId="18EE89E5" w14:textId="77777777" w:rsidR="00F77BDD" w:rsidRDefault="006D238B" w:rsidP="00611A89">
            <w:pPr>
              <w:spacing w:line="240" w:lineRule="auto"/>
              <w:jc w:val="right"/>
            </w:pPr>
            <w:r>
              <w:t>170</w:t>
            </w:r>
          </w:p>
        </w:tc>
        <w:tc>
          <w:tcPr>
            <w:tcW w:w="0" w:type="auto"/>
          </w:tcPr>
          <w:p w14:paraId="122CE0E6" w14:textId="77777777" w:rsidR="00F77BDD" w:rsidRDefault="006D238B" w:rsidP="00611A89">
            <w:pPr>
              <w:spacing w:line="240" w:lineRule="auto"/>
              <w:jc w:val="right"/>
            </w:pPr>
            <w:r>
              <w:t>6.79</w:t>
            </w:r>
          </w:p>
        </w:tc>
        <w:tc>
          <w:tcPr>
            <w:tcW w:w="0" w:type="auto"/>
          </w:tcPr>
          <w:p w14:paraId="5EBC8EB3" w14:textId="77777777" w:rsidR="00F77BDD" w:rsidRDefault="006D238B" w:rsidP="00611A89">
            <w:pPr>
              <w:spacing w:line="240" w:lineRule="auto"/>
              <w:jc w:val="right"/>
            </w:pPr>
            <w:r>
              <w:t>2.80</w:t>
            </w:r>
          </w:p>
        </w:tc>
        <w:tc>
          <w:tcPr>
            <w:tcW w:w="0" w:type="auto"/>
          </w:tcPr>
          <w:p w14:paraId="02BB5D3F" w14:textId="77777777" w:rsidR="00F77BDD" w:rsidRDefault="006D238B" w:rsidP="00611A89">
            <w:pPr>
              <w:spacing w:line="240" w:lineRule="auto"/>
              <w:jc w:val="right"/>
            </w:pPr>
            <w:r>
              <w:t>41</w:t>
            </w:r>
          </w:p>
        </w:tc>
        <w:tc>
          <w:tcPr>
            <w:tcW w:w="0" w:type="auto"/>
          </w:tcPr>
          <w:p w14:paraId="68F4E2CC" w14:textId="77777777" w:rsidR="00F77BDD" w:rsidRDefault="006D238B" w:rsidP="00611A89">
            <w:pPr>
              <w:spacing w:line="240" w:lineRule="auto"/>
              <w:jc w:val="right"/>
            </w:pPr>
            <w:r>
              <w:t>2.6</w:t>
            </w:r>
          </w:p>
        </w:tc>
        <w:tc>
          <w:tcPr>
            <w:tcW w:w="0" w:type="auto"/>
          </w:tcPr>
          <w:p w14:paraId="15AD8CB2" w14:textId="77777777" w:rsidR="00F77BDD" w:rsidRDefault="006D238B" w:rsidP="00611A89">
            <w:pPr>
              <w:spacing w:line="240" w:lineRule="auto"/>
              <w:jc w:val="right"/>
            </w:pPr>
            <w:r>
              <w:t>6.4</w:t>
            </w:r>
          </w:p>
        </w:tc>
        <w:tc>
          <w:tcPr>
            <w:tcW w:w="0" w:type="auto"/>
          </w:tcPr>
          <w:p w14:paraId="3DFB5850" w14:textId="77777777" w:rsidR="00F77BDD" w:rsidRDefault="006D238B" w:rsidP="00611A89">
            <w:pPr>
              <w:spacing w:line="240" w:lineRule="auto"/>
              <w:jc w:val="right"/>
            </w:pPr>
            <w:r>
              <w:t>19.1</w:t>
            </w:r>
          </w:p>
        </w:tc>
      </w:tr>
      <w:tr w:rsidR="00F77BDD" w14:paraId="4482FA55" w14:textId="77777777">
        <w:tc>
          <w:tcPr>
            <w:tcW w:w="0" w:type="auto"/>
          </w:tcPr>
          <w:p w14:paraId="05C4E008" w14:textId="77777777" w:rsidR="00F77BDD" w:rsidRDefault="006D238B" w:rsidP="00611A89">
            <w:pPr>
              <w:spacing w:line="240" w:lineRule="auto"/>
            </w:pPr>
            <w:r>
              <w:t>all</w:t>
            </w:r>
          </w:p>
        </w:tc>
        <w:tc>
          <w:tcPr>
            <w:tcW w:w="0" w:type="auto"/>
          </w:tcPr>
          <w:p w14:paraId="6CD3549E" w14:textId="77777777" w:rsidR="00F77BDD" w:rsidRDefault="006D238B" w:rsidP="00611A89">
            <w:pPr>
              <w:spacing w:line="240" w:lineRule="auto"/>
              <w:jc w:val="right"/>
            </w:pPr>
            <w:r>
              <w:t>366</w:t>
            </w:r>
          </w:p>
        </w:tc>
        <w:tc>
          <w:tcPr>
            <w:tcW w:w="0" w:type="auto"/>
          </w:tcPr>
          <w:p w14:paraId="026216B5" w14:textId="77777777" w:rsidR="00F77BDD" w:rsidRDefault="006D238B" w:rsidP="00611A89">
            <w:pPr>
              <w:spacing w:line="240" w:lineRule="auto"/>
              <w:jc w:val="right"/>
            </w:pPr>
            <w:r>
              <w:t>6.14</w:t>
            </w:r>
          </w:p>
        </w:tc>
        <w:tc>
          <w:tcPr>
            <w:tcW w:w="0" w:type="auto"/>
          </w:tcPr>
          <w:p w14:paraId="080DC10D" w14:textId="77777777" w:rsidR="00F77BDD" w:rsidRDefault="006D238B" w:rsidP="00611A89">
            <w:pPr>
              <w:spacing w:line="240" w:lineRule="auto"/>
              <w:jc w:val="right"/>
            </w:pPr>
            <w:r>
              <w:t>2.92</w:t>
            </w:r>
          </w:p>
        </w:tc>
        <w:tc>
          <w:tcPr>
            <w:tcW w:w="0" w:type="auto"/>
          </w:tcPr>
          <w:p w14:paraId="12B3B20C" w14:textId="77777777" w:rsidR="00F77BDD" w:rsidRDefault="006D238B" w:rsidP="00611A89">
            <w:pPr>
              <w:spacing w:line="240" w:lineRule="auto"/>
              <w:jc w:val="right"/>
            </w:pPr>
            <w:r>
              <w:t>48</w:t>
            </w:r>
          </w:p>
        </w:tc>
        <w:tc>
          <w:tcPr>
            <w:tcW w:w="0" w:type="auto"/>
          </w:tcPr>
          <w:p w14:paraId="12C221D0" w14:textId="77777777" w:rsidR="00F77BDD" w:rsidRDefault="006D238B" w:rsidP="00611A89">
            <w:pPr>
              <w:spacing w:line="240" w:lineRule="auto"/>
              <w:jc w:val="right"/>
            </w:pPr>
            <w:r>
              <w:t>1.6</w:t>
            </w:r>
          </w:p>
        </w:tc>
        <w:tc>
          <w:tcPr>
            <w:tcW w:w="0" w:type="auto"/>
          </w:tcPr>
          <w:p w14:paraId="3C97DA47" w14:textId="77777777" w:rsidR="00F77BDD" w:rsidRDefault="006D238B" w:rsidP="00611A89">
            <w:pPr>
              <w:spacing w:line="240" w:lineRule="auto"/>
              <w:jc w:val="right"/>
            </w:pPr>
            <w:r>
              <w:t>5.7</w:t>
            </w:r>
          </w:p>
        </w:tc>
        <w:tc>
          <w:tcPr>
            <w:tcW w:w="0" w:type="auto"/>
          </w:tcPr>
          <w:p w14:paraId="289DB058" w14:textId="77777777" w:rsidR="00F77BDD" w:rsidRDefault="006D238B" w:rsidP="00611A89">
            <w:pPr>
              <w:spacing w:line="240" w:lineRule="auto"/>
              <w:jc w:val="right"/>
            </w:pPr>
            <w:r>
              <w:t>19.1</w:t>
            </w:r>
          </w:p>
        </w:tc>
      </w:tr>
    </w:tbl>
    <w:p w14:paraId="6FCA6AF7" w14:textId="77777777" w:rsidR="00F77BDD" w:rsidRDefault="006D238B">
      <w:r>
        <w:t> </w:t>
      </w:r>
    </w:p>
    <w:p w14:paraId="437668A3" w14:textId="77777777" w:rsidR="00F77BDD" w:rsidRDefault="006D238B" w:rsidP="00611A89">
      <w:pPr>
        <w:spacing w:line="240" w:lineRule="auto"/>
        <w:jc w:val="center"/>
      </w:pPr>
      <w:r>
        <w:rPr>
          <w:noProof/>
          <w:lang w:val="en-CA" w:eastAsia="en-CA"/>
        </w:rPr>
        <w:drawing>
          <wp:inline distT="0" distB="0" distL="0" distR="0" wp14:anchorId="197BB1EC" wp14:editId="396577B0">
            <wp:extent cx="5107780" cy="4086225"/>
            <wp:effectExtent l="0" t="0" r="0" b="0"/>
            <wp:docPr id="11" name="Picture" descr="Figure 11:  DOC from each monitoring site grouped by collection method (synoptic Grab vs. Vertical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ubbasin_GvsR_WETseason-ridgeplot.png"/>
                    <pic:cNvPicPr>
                      <a:picLocks noChangeAspect="1" noChangeArrowheads="1"/>
                    </pic:cNvPicPr>
                  </pic:nvPicPr>
                  <pic:blipFill>
                    <a:blip r:embed="rId25"/>
                    <a:stretch>
                      <a:fillRect/>
                    </a:stretch>
                  </pic:blipFill>
                  <pic:spPr bwMode="auto">
                    <a:xfrm>
                      <a:off x="0" y="0"/>
                      <a:ext cx="5116468" cy="4093175"/>
                    </a:xfrm>
                    <a:prstGeom prst="rect">
                      <a:avLst/>
                    </a:prstGeom>
                    <a:noFill/>
                    <a:ln w="9525">
                      <a:noFill/>
                      <a:headEnd/>
                      <a:tailEnd/>
                    </a:ln>
                  </pic:spPr>
                </pic:pic>
              </a:graphicData>
            </a:graphic>
          </wp:inline>
        </w:drawing>
      </w:r>
    </w:p>
    <w:p w14:paraId="30990610" w14:textId="77777777" w:rsidR="00F77BDD" w:rsidRDefault="006D238B" w:rsidP="00611A89">
      <w:pPr>
        <w:spacing w:line="240" w:lineRule="auto"/>
      </w:pPr>
      <w:r>
        <w:t xml:space="preserve">Figure 11:  </w:t>
      </w:r>
      <w:r>
        <w:rPr>
          <w:i/>
        </w:rPr>
        <w:t xml:space="preserve">DOC from each monitoring site grouped by collection method (synoptic Grab vs. Vertical Rack </w:t>
      </w:r>
      <w:commentRangeStart w:id="220"/>
      <w:r>
        <w:rPr>
          <w:i/>
        </w:rPr>
        <w:t>samples</w:t>
      </w:r>
      <w:commentRangeEnd w:id="220"/>
      <w:r w:rsidR="002F6391">
        <w:rPr>
          <w:rStyle w:val="CommentReference"/>
        </w:rPr>
        <w:commentReference w:id="220"/>
      </w:r>
      <w:r>
        <w:rPr>
          <w:i/>
        </w:rPr>
        <w:t>).</w:t>
      </w:r>
    </w:p>
    <w:p w14:paraId="798A6D46" w14:textId="77777777" w:rsidR="00F77BDD" w:rsidRDefault="006D238B">
      <w:r w:rsidRPr="00540830">
        <w:rPr>
          <w:highlight w:val="cyan"/>
        </w:rPr>
        <w:lastRenderedPageBreak/>
        <w:t xml:space="preserve">Vertical Racks captured higher DOC concentrations than synoptic Grab sampling alone and the two methods collected samples with comparable variance (Table 9). </w:t>
      </w:r>
      <w:commentRangeStart w:id="221"/>
      <w:r w:rsidRPr="00540830">
        <w:rPr>
          <w:highlight w:val="cyan"/>
        </w:rPr>
        <w:t xml:space="preserve">These results are in agreement with other studies that found higher DOC concentration on the rising limb of the hydrograph compared to non-event samples (e.g. (Yang et al. </w:t>
      </w:r>
      <w:hyperlink w:anchor="ref-Yang2015">
        <w:r w:rsidRPr="00540830">
          <w:rPr>
            <w:rStyle w:val="Hyperlink"/>
            <w:highlight w:val="cyan"/>
          </w:rPr>
          <w:t>2015</w:t>
        </w:r>
      </w:hyperlink>
      <w:r w:rsidRPr="00540830">
        <w:rPr>
          <w:highlight w:val="cyan"/>
        </w:rPr>
        <w:t xml:space="preserve">; Raymond et al. </w:t>
      </w:r>
      <w:hyperlink w:anchor="ref-Raymond2016">
        <w:r w:rsidRPr="00540830">
          <w:rPr>
            <w:rStyle w:val="Hyperlink"/>
            <w:highlight w:val="cyan"/>
          </w:rPr>
          <w:t>2016</w:t>
        </w:r>
      </w:hyperlink>
      <w:r w:rsidRPr="00540830">
        <w:rPr>
          <w:highlight w:val="cyan"/>
        </w:rPr>
        <w:t xml:space="preserve">, </w:t>
      </w:r>
      <w:commentRangeStart w:id="222"/>
      <w:r w:rsidR="002F321A" w:rsidRPr="00540830">
        <w:rPr>
          <w:highlight w:val="cyan"/>
        </w:rPr>
        <w:fldChar w:fldCharType="begin"/>
      </w:r>
      <w:r w:rsidR="002F321A" w:rsidRPr="00540830">
        <w:rPr>
          <w:highlight w:val="cyan"/>
        </w:rPr>
        <w:instrText xml:space="preserve"> HYPERLINK \l "ref-Raymond2010" \h </w:instrText>
      </w:r>
      <w:r w:rsidR="002F321A" w:rsidRPr="00540830">
        <w:rPr>
          <w:highlight w:val="cyan"/>
        </w:rPr>
        <w:fldChar w:fldCharType="separate"/>
      </w:r>
      <w:r w:rsidRPr="00540830">
        <w:rPr>
          <w:rStyle w:val="Hyperlink"/>
          <w:highlight w:val="cyan"/>
        </w:rPr>
        <w:t>2010</w:t>
      </w:r>
      <w:r w:rsidR="002F321A" w:rsidRPr="00540830">
        <w:rPr>
          <w:rStyle w:val="Hyperlink"/>
          <w:highlight w:val="cyan"/>
        </w:rPr>
        <w:fldChar w:fldCharType="end"/>
      </w:r>
      <w:commentRangeEnd w:id="222"/>
      <w:r w:rsidR="00540830">
        <w:rPr>
          <w:rStyle w:val="CommentReference"/>
        </w:rPr>
        <w:commentReference w:id="222"/>
      </w:r>
      <w:r w:rsidRPr="00540830">
        <w:rPr>
          <w:highlight w:val="cyan"/>
        </w:rPr>
        <w:t>)).</w:t>
      </w:r>
      <w:commentRangeEnd w:id="221"/>
      <w:r w:rsidR="002F6391">
        <w:rPr>
          <w:rStyle w:val="CommentReference"/>
        </w:rPr>
        <w:commentReference w:id="221"/>
      </w:r>
    </w:p>
    <w:p w14:paraId="4E8F11FC" w14:textId="77777777" w:rsidR="00F77BDD" w:rsidRDefault="006D238B">
      <w:r>
        <w:t> </w:t>
      </w:r>
    </w:p>
    <w:p w14:paraId="61B1DE9D" w14:textId="77777777" w:rsidR="00F77BDD" w:rsidRDefault="006D238B">
      <w:pPr>
        <w:pStyle w:val="Heading5"/>
      </w:pPr>
      <w:bookmarkStart w:id="223" w:name="seasonal-changes-in-nom-character"/>
      <w:r>
        <w:t>Seasonal changes in NOM character</w:t>
      </w:r>
      <w:bookmarkEnd w:id="223"/>
    </w:p>
    <w:p w14:paraId="7FB626B7" w14:textId="77777777" w:rsidR="00F77BDD" w:rsidRDefault="006D238B">
      <w:commentRangeStart w:id="224"/>
      <w:r>
        <w:t>Molecular aromaticity is associated with chromophores which are responsible for UV-Vis absorbance in aqueous NOM, therefore more aromatic NOM molecules (i.e. </w:t>
      </w:r>
      <w:proofErr w:type="spellStart"/>
      <w:r>
        <w:t>humic</w:t>
      </w:r>
      <w:proofErr w:type="spellEnd"/>
      <w:r>
        <w:t xml:space="preserve"> substances) will absorb more energy at 254 nm wavelength than less-aromatic molecules</w:t>
      </w:r>
      <w:commentRangeEnd w:id="224"/>
      <w:r w:rsidR="00A17B16">
        <w:rPr>
          <w:rStyle w:val="CommentReference"/>
        </w:rPr>
        <w:commentReference w:id="224"/>
      </w:r>
      <w:r>
        <w:t xml:space="preserve">. To evaluate if (and when) molecular character of river samples shifted, DOC concentrations (NPOC) were compared to absorbance-based DOC estimates from the </w:t>
      </w:r>
      <w:proofErr w:type="spellStart"/>
      <w:proofErr w:type="gramStart"/>
      <w:r>
        <w:t>spectro</w:t>
      </w:r>
      <w:proofErr w:type="spellEnd"/>
      <w:r>
        <w:t>::</w:t>
      </w:r>
      <w:proofErr w:type="spellStart"/>
      <w:proofErr w:type="gramEnd"/>
      <w:r>
        <w:t>lyser</w:t>
      </w:r>
      <w:proofErr w:type="spellEnd"/>
      <w:r>
        <w:t xml:space="preserve"> (Figure </w:t>
      </w:r>
      <w:commentRangeStart w:id="225"/>
      <w:r>
        <w:t>12</w:t>
      </w:r>
      <w:commentRangeEnd w:id="225"/>
      <w:r w:rsidR="00A17B16">
        <w:rPr>
          <w:rStyle w:val="CommentReference"/>
        </w:rPr>
        <w:commentReference w:id="225"/>
      </w:r>
      <w:r>
        <w:t>). </w:t>
      </w:r>
    </w:p>
    <w:p w14:paraId="09F83A16" w14:textId="77777777" w:rsidR="00F77BDD" w:rsidRDefault="006D238B" w:rsidP="00611A89">
      <w:pPr>
        <w:spacing w:line="240" w:lineRule="auto"/>
        <w:jc w:val="center"/>
      </w:pPr>
      <w:r>
        <w:rPr>
          <w:noProof/>
          <w:lang w:val="en-CA" w:eastAsia="en-CA"/>
        </w:rPr>
        <w:lastRenderedPageBreak/>
        <w:drawing>
          <wp:inline distT="0" distB="0" distL="0" distR="0" wp14:anchorId="04AD6352" wp14:editId="0AC8061A">
            <wp:extent cx="4587290" cy="4587290"/>
            <wp:effectExtent l="0" t="0" r="0" b="0"/>
            <wp:docPr id="12" name="Picture" descr="Figure 12:  Dissolved organic carbon measured directly (as NPOC) plotted against concentration estimated via UV-Vis spectroscopy, grouped by sampling season. The dashed lined indicates best fit (1:1), and the inset shows the relationship between NPOC and SAC at 254 nm, a key absorbance that informs the UV-estimated DOC concentra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CDOM_seasonal_with-Inset.png"/>
                    <pic:cNvPicPr>
                      <a:picLocks noChangeAspect="1" noChangeArrowheads="1"/>
                    </pic:cNvPicPr>
                  </pic:nvPicPr>
                  <pic:blipFill>
                    <a:blip r:embed="rId26"/>
                    <a:stretch>
                      <a:fillRect/>
                    </a:stretch>
                  </pic:blipFill>
                  <pic:spPr bwMode="auto">
                    <a:xfrm>
                      <a:off x="0" y="0"/>
                      <a:ext cx="4587290" cy="4587290"/>
                    </a:xfrm>
                    <a:prstGeom prst="rect">
                      <a:avLst/>
                    </a:prstGeom>
                    <a:noFill/>
                    <a:ln w="9525">
                      <a:noFill/>
                      <a:headEnd/>
                      <a:tailEnd/>
                    </a:ln>
                  </pic:spPr>
                </pic:pic>
              </a:graphicData>
            </a:graphic>
          </wp:inline>
        </w:drawing>
      </w:r>
    </w:p>
    <w:p w14:paraId="12D91E5C" w14:textId="77777777" w:rsidR="00F77BDD" w:rsidRDefault="006D238B" w:rsidP="00611A89">
      <w:pPr>
        <w:spacing w:line="240" w:lineRule="auto"/>
      </w:pPr>
      <w:r>
        <w:t xml:space="preserve">Figure 12:  </w:t>
      </w:r>
      <w:r>
        <w:rPr>
          <w:i/>
        </w:rPr>
        <w:t>Dissolved organic carbon measured directly (as NPOC) plotted against concentration estimated via UV-Vis spectroscopy, grouped by sampling season. The dashed lined indicates best fit (1:1), and the inset shows the relationship between NPOC and SAC at 254 nm, a key absorbance that informs the UV-estimated DOC concentration.</w:t>
      </w:r>
    </w:p>
    <w:p w14:paraId="2E6E6406" w14:textId="77777777" w:rsidR="00F77BDD" w:rsidRDefault="006D238B">
      <w:r>
        <w:t> </w:t>
      </w:r>
    </w:p>
    <w:p w14:paraId="5C000149" w14:textId="77777777" w:rsidR="00F77BDD" w:rsidRDefault="006D238B">
      <w:r>
        <w:t xml:space="preserve">Characteristics of wet-season samples caused positive bias in absorbance-based DOC estimates, while dry-season sample characteristics lead to negative bias in UV-based DOC estimates. The separation of wet and dry season samples suggests that river NOM had more aromatic character (more </w:t>
      </w:r>
      <w:proofErr w:type="spellStart"/>
      <w:r>
        <w:t>humic</w:t>
      </w:r>
      <w:proofErr w:type="spellEnd"/>
      <w:r>
        <w:t>-like, allochthonous NOM) during the wet-season than during the dry-season.</w:t>
      </w:r>
    </w:p>
    <w:p w14:paraId="073E35D3" w14:textId="77777777" w:rsidR="00F77BDD" w:rsidRDefault="006D238B">
      <w:r>
        <w:t> </w:t>
      </w:r>
    </w:p>
    <w:p w14:paraId="78A38D21" w14:textId="77777777" w:rsidR="00F77BDD" w:rsidRDefault="006D238B">
      <w:commentRangeStart w:id="226"/>
      <w:r>
        <w:t>The concentration of NOM in a sample is proportional to the intensity of absorbance (based on the Beer-Lambert law) which is why SUVA</w:t>
      </w:r>
      <w:r>
        <w:rPr>
          <w:vertAlign w:val="subscript"/>
        </w:rPr>
        <w:t>254</w:t>
      </w:r>
      <w:r>
        <w:t xml:space="preserve"> (specific UV absorbance at 254 nm) is widely </w:t>
      </w:r>
      <w:r>
        <w:lastRenderedPageBreak/>
        <w:t>used as indicator of sample aromaticity (concentration-relative character). Seasonally grouped DOC and SUVA</w:t>
      </w:r>
      <w:r>
        <w:rPr>
          <w:vertAlign w:val="subscript"/>
        </w:rPr>
        <w:t>254</w:t>
      </w:r>
      <w:r>
        <w:t xml:space="preserve"> (Figure 13), </w:t>
      </w:r>
      <w:commentRangeEnd w:id="226"/>
      <w:r w:rsidR="00A17B16">
        <w:rPr>
          <w:rStyle w:val="CommentReference"/>
        </w:rPr>
        <w:commentReference w:id="226"/>
      </w:r>
      <w:r>
        <w:t>also indicated a greater aromatic character in river water samples during the wet season compared to the dry season.</w:t>
      </w:r>
    </w:p>
    <w:p w14:paraId="356A3502" w14:textId="77777777" w:rsidR="00F77BDD" w:rsidRDefault="006D238B">
      <w:r>
        <w:t> </w:t>
      </w:r>
    </w:p>
    <w:p w14:paraId="468057AE" w14:textId="77777777" w:rsidR="00F77BDD" w:rsidRDefault="006D238B" w:rsidP="00611A89">
      <w:pPr>
        <w:spacing w:line="240" w:lineRule="auto"/>
        <w:jc w:val="center"/>
      </w:pPr>
      <w:r>
        <w:rPr>
          <w:noProof/>
          <w:lang w:val="en-CA" w:eastAsia="en-CA"/>
        </w:rPr>
        <w:drawing>
          <wp:inline distT="0" distB="0" distL="0" distR="0" wp14:anchorId="369EC799" wp14:editId="045BFC3F">
            <wp:extent cx="4587290" cy="3211103"/>
            <wp:effectExtent l="0" t="0" r="0" b="0"/>
            <wp:docPr id="13" name="Picture" descr="Figure 13:  Dissolved organic carbon plotted against specific UV absorbance at 254 nm, showing greater aromaticity (more humic-like organic matter) in wet season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VA-NPOC.png"/>
                    <pic:cNvPicPr>
                      <a:picLocks noChangeAspect="1" noChangeArrowheads="1"/>
                    </pic:cNvPicPr>
                  </pic:nvPicPr>
                  <pic:blipFill>
                    <a:blip r:embed="rId27"/>
                    <a:stretch>
                      <a:fillRect/>
                    </a:stretch>
                  </pic:blipFill>
                  <pic:spPr bwMode="auto">
                    <a:xfrm>
                      <a:off x="0" y="0"/>
                      <a:ext cx="4587290" cy="3211103"/>
                    </a:xfrm>
                    <a:prstGeom prst="rect">
                      <a:avLst/>
                    </a:prstGeom>
                    <a:noFill/>
                    <a:ln w="9525">
                      <a:noFill/>
                      <a:headEnd/>
                      <a:tailEnd/>
                    </a:ln>
                  </pic:spPr>
                </pic:pic>
              </a:graphicData>
            </a:graphic>
          </wp:inline>
        </w:drawing>
      </w:r>
    </w:p>
    <w:p w14:paraId="44B092C4" w14:textId="77777777" w:rsidR="00F77BDD" w:rsidRDefault="006D238B" w:rsidP="00611A89">
      <w:pPr>
        <w:spacing w:line="240" w:lineRule="auto"/>
      </w:pPr>
      <w:r>
        <w:t xml:space="preserve">Figure 13:  </w:t>
      </w:r>
      <w:r>
        <w:rPr>
          <w:i/>
        </w:rPr>
        <w:t xml:space="preserve">Dissolved organic carbon plotted against specific UV absorbance at 254 nm, showing greater aromaticity (more </w:t>
      </w:r>
      <w:proofErr w:type="spellStart"/>
      <w:r>
        <w:rPr>
          <w:i/>
        </w:rPr>
        <w:t>humic</w:t>
      </w:r>
      <w:proofErr w:type="spellEnd"/>
      <w:r>
        <w:rPr>
          <w:i/>
        </w:rPr>
        <w:t>-like organic matter) in wet season samples.</w:t>
      </w:r>
    </w:p>
    <w:p w14:paraId="44FB39E7" w14:textId="77777777" w:rsidR="00F77BDD" w:rsidRDefault="006D238B">
      <w:r>
        <w:t> </w:t>
      </w:r>
    </w:p>
    <w:p w14:paraId="74E91E71" w14:textId="77777777" w:rsidR="00F77BDD" w:rsidRDefault="006D238B">
      <w:r>
        <w:t> </w:t>
      </w:r>
    </w:p>
    <w:p w14:paraId="2E41D8DA" w14:textId="77777777" w:rsidR="00F77BDD" w:rsidRPr="00540830" w:rsidRDefault="006D238B">
      <w:pPr>
        <w:pStyle w:val="Heading3"/>
        <w:rPr>
          <w:highlight w:val="cyan"/>
        </w:rPr>
      </w:pPr>
      <w:bookmarkStart w:id="227" w:name="_Toc46783701"/>
      <w:commentRangeStart w:id="228"/>
      <w:r w:rsidRPr="00540830">
        <w:rPr>
          <w:highlight w:val="cyan"/>
        </w:rPr>
        <w:t>Discussion</w:t>
      </w:r>
      <w:bookmarkEnd w:id="227"/>
      <w:commentRangeEnd w:id="228"/>
      <w:r w:rsidR="00C14AB3">
        <w:rPr>
          <w:rStyle w:val="CommentReference"/>
          <w:rFonts w:eastAsia="Cambria"/>
          <w:b w:val="0"/>
          <w:bCs w:val="0"/>
        </w:rPr>
        <w:commentReference w:id="228"/>
      </w:r>
    </w:p>
    <w:p w14:paraId="2F28EA27" w14:textId="77777777" w:rsidR="00F77BDD" w:rsidRDefault="006D238B">
      <w:commentRangeStart w:id="229"/>
      <w:commentRangeStart w:id="230"/>
      <w:r>
        <w:t>The</w:t>
      </w:r>
      <w:commentRangeEnd w:id="229"/>
      <w:r w:rsidR="00540830">
        <w:rPr>
          <w:rStyle w:val="CommentReference"/>
        </w:rPr>
        <w:commentReference w:id="229"/>
      </w:r>
      <w:r>
        <w:t xml:space="preserve"> objective of this work was to design a sampling strategy to measure the ranges of DOC concentration and NOM character between adjacent drainage basins and among nested sub-catchments and to evaluate the influence of seasonality on concentration of DOC and character of NOM. The sampling strategy was a combination of synoptic Grab sampling across twelve sites in the Greater Victoria water supply area in tandem with Vertical Rack sampling at six of those sites in the Leech water supply area (LWSA).</w:t>
      </w:r>
      <w:commentRangeEnd w:id="230"/>
      <w:r w:rsidR="00A17B16">
        <w:rPr>
          <w:rStyle w:val="CommentReference"/>
        </w:rPr>
        <w:commentReference w:id="230"/>
      </w:r>
    </w:p>
    <w:p w14:paraId="4FABB488" w14:textId="77777777" w:rsidR="00F77BDD" w:rsidRDefault="006D238B">
      <w:r>
        <w:lastRenderedPageBreak/>
        <w:t> </w:t>
      </w:r>
    </w:p>
    <w:p w14:paraId="0939A17F" w14:textId="77777777" w:rsidR="00F77BDD" w:rsidRDefault="006D238B">
      <w:r>
        <w:t xml:space="preserve">Vertical Racks were a consistent and comparable method of reproducible sample collection that proved important for passively capturing higher DOC concentrations which were not observed through Grab sampling alone. These results are in agreement with other studies that found higher DOC concentration on the rising limb of the hydrograph compared to non-event samples (e.g.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Rack sampling more than doubled the number of samples that would have been collected through Grab sampling alone. Therefore, the Vertical Rack method was a useful tool for collection of event-based samples with increased sampling frequency. Questionable sample hold-times resulted in a few occasions when logistics or high water limited safe immediate retrieval of Vertical Rack samples. However, the Vertical Rack method employed in this project allowed for calculation of sample hold-times, quality-control evaluation or data for processing of acceptable samples only.</w:t>
      </w:r>
    </w:p>
    <w:p w14:paraId="02F541AF" w14:textId="77777777" w:rsidR="00F77BDD" w:rsidRDefault="006D238B">
      <w:r>
        <w:t> </w:t>
      </w:r>
    </w:p>
    <w:p w14:paraId="15E58110" w14:textId="77777777" w:rsidR="00F77BDD" w:rsidRDefault="006D238B">
      <w:commentRangeStart w:id="231"/>
      <w:r>
        <w:t xml:space="preserve">From 366 </w:t>
      </w:r>
      <w:proofErr w:type="gramStart"/>
      <w:r>
        <w:t>quality controlled</w:t>
      </w:r>
      <w:proofErr w:type="gramEnd"/>
      <w:r>
        <w:t xml:space="preserve"> river water samples collected over 16 months, DOC ranged from 1.6 to 19.1 mg/L (5.7 mg/L median) with mean DOC of 6.1 ± 2.9 mg/L. The relative standard deviation for DOC in each of the synoptically sampled sites was at least 24% and at most 71%, indicating a wide range of variance among the sites. Overall, DOC decreased in concentration from upstream to downstream and followed a sinusoidal trend over time.</w:t>
      </w:r>
      <w:commentRangeEnd w:id="231"/>
      <w:r w:rsidR="00A17B16">
        <w:rPr>
          <w:rStyle w:val="CommentReference"/>
        </w:rPr>
        <w:commentReference w:id="231"/>
      </w:r>
    </w:p>
    <w:p w14:paraId="2094F5EB" w14:textId="77777777" w:rsidR="00F77BDD" w:rsidRDefault="006D238B">
      <w:r>
        <w:t> </w:t>
      </w:r>
    </w:p>
    <w:p w14:paraId="0DAAFE35" w14:textId="77777777" w:rsidR="00F77BDD" w:rsidRDefault="006D238B">
      <w:commentRangeStart w:id="232"/>
      <w:r>
        <w:t xml:space="preserve">Seasonality was evaluated by operationally separating time into wet and dry seasons, where the wet season corresponded with weather events that generated streamflow response sufficient enough for Vertical Racks to collect samples and the dry season was confined to Grab sampling only (no river responses). </w:t>
      </w:r>
      <w:commentRangeEnd w:id="232"/>
      <w:r w:rsidR="00A17B16">
        <w:rPr>
          <w:rStyle w:val="CommentReference"/>
        </w:rPr>
        <w:commentReference w:id="232"/>
      </w:r>
      <w:commentRangeStart w:id="233"/>
      <w:r>
        <w:t xml:space="preserve">While the absolute magnitude of DOC varied between sites, the </w:t>
      </w:r>
      <w:r>
        <w:lastRenderedPageBreak/>
        <w:t>general temporal trends were similar across the study area. DOC was highest in the early wet season, then progressively decreased through the wet season. DOC was lowest during the coldest periods, and concentrations of DOC increased over the summer.</w:t>
      </w:r>
      <w:commentRangeEnd w:id="233"/>
      <w:r w:rsidR="00A17B16">
        <w:rPr>
          <w:rStyle w:val="CommentReference"/>
        </w:rPr>
        <w:commentReference w:id="233"/>
      </w:r>
      <w:r>
        <w:t xml:space="preserve"> </w:t>
      </w:r>
      <w:commentRangeStart w:id="234"/>
      <w:r>
        <w:t xml:space="preserve">Spectroscopic analyses indicated that the wet season NOM was predominantly </w:t>
      </w:r>
      <w:proofErr w:type="spellStart"/>
      <w:r>
        <w:t>humic</w:t>
      </w:r>
      <w:proofErr w:type="spellEnd"/>
      <w:r>
        <w:t xml:space="preserve"> (i.e., aromatic) content and the summer carbon was derived from more aliphatic NOM sources.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w:t>
      </w:r>
      <w:commentRangeEnd w:id="234"/>
      <w:r w:rsidR="00A17B16">
        <w:rPr>
          <w:rStyle w:val="CommentReference"/>
        </w:rPr>
        <w:commentReference w:id="234"/>
      </w:r>
    </w:p>
    <w:p w14:paraId="73E6F5D1" w14:textId="77777777" w:rsidR="00F77BDD" w:rsidRDefault="006D238B">
      <w:r>
        <w:t> </w:t>
      </w:r>
    </w:p>
    <w:p w14:paraId="7E714676" w14:textId="77777777" w:rsidR="00F77BDD" w:rsidRDefault="006D238B">
      <w:r>
        <w:t>At the future point of diversion (5th order river), it was found that the combination of Vertical Rack and Grab samples collected the same variance in DOC that was observed in Grab samples upstream across three 4th order river sites (</w:t>
      </w:r>
      <w:proofErr w:type="spellStart"/>
      <w:r>
        <w:t>LeechHead</w:t>
      </w:r>
      <w:proofErr w:type="spellEnd"/>
      <w:r>
        <w:t xml:space="preserve">, </w:t>
      </w:r>
      <w:proofErr w:type="spellStart"/>
      <w:r>
        <w:t>CraggCrk</w:t>
      </w:r>
      <w:proofErr w:type="spellEnd"/>
      <w:r>
        <w:t xml:space="preserve">, </w:t>
      </w:r>
      <w:proofErr w:type="spellStart"/>
      <w:r>
        <w:t>WestLeech</w:t>
      </w:r>
      <w:proofErr w:type="spellEnd"/>
      <w:r>
        <w:t xml:space="preserve">). This indicates that well-represented water quality monitoring for the LWSA could achieved by combining event-based (i.e. Vertical Rack) sampling with standard Grab sampling at the future point of diversions. In the headwaters, however, Racks combined with Grab samples at 4th order streams did not capture the variance in DOC observed upstream in Grab samples from 3rd order (headwater) stream samples. </w:t>
      </w:r>
      <w:commentRangeStart w:id="235"/>
      <w:r>
        <w:t xml:space="preserve">The longitudinal attenuation of DOC observed in the LWSA is promising for experimental forest fuel treatments (e.g. prescribed burning) in the </w:t>
      </w:r>
      <w:proofErr w:type="gramStart"/>
      <w:r>
        <w:t>headwaters, and</w:t>
      </w:r>
      <w:proofErr w:type="gramEnd"/>
      <w:r>
        <w:t xml:space="preserve"> is a positive indication for future inter-basin transfers and drinking water treatability.</w:t>
      </w:r>
      <w:commentRangeEnd w:id="235"/>
      <w:r w:rsidR="00A17B16">
        <w:rPr>
          <w:rStyle w:val="CommentReference"/>
        </w:rPr>
        <w:commentReference w:id="235"/>
      </w:r>
    </w:p>
    <w:p w14:paraId="5AA920AA" w14:textId="77777777" w:rsidR="00F77BDD" w:rsidRPr="001200AA" w:rsidRDefault="006D238B">
      <w:pPr>
        <w:numPr>
          <w:ilvl w:val="0"/>
          <w:numId w:val="18"/>
        </w:numPr>
        <w:rPr>
          <w:color w:val="00B0F0"/>
        </w:rPr>
      </w:pPr>
      <w:commentRangeStart w:id="236"/>
      <w:r w:rsidRPr="001200AA">
        <w:rPr>
          <w:color w:val="00B0F0"/>
        </w:rPr>
        <w:t xml:space="preserve">DOC scaling from upstream to </w:t>
      </w:r>
      <w:proofErr w:type="spellStart"/>
      <w:r w:rsidRPr="001200AA">
        <w:rPr>
          <w:color w:val="00B0F0"/>
        </w:rPr>
        <w:t>down stream</w:t>
      </w:r>
      <w:proofErr w:type="spellEnd"/>
      <w:r w:rsidRPr="001200AA">
        <w:rPr>
          <w:color w:val="00B0F0"/>
        </w:rPr>
        <w:t xml:space="preserve"> – comparable to </w:t>
      </w:r>
      <w:proofErr w:type="spellStart"/>
      <w:r w:rsidRPr="001200AA">
        <w:rPr>
          <w:color w:val="00B0F0"/>
        </w:rPr>
        <w:t>JimButtle</w:t>
      </w:r>
      <w:proofErr w:type="spellEnd"/>
      <w:r w:rsidRPr="001200AA">
        <w:rPr>
          <w:color w:val="00B0F0"/>
        </w:rPr>
        <w:t xml:space="preserve"> Turkey Lakes studies</w:t>
      </w:r>
      <w:commentRangeEnd w:id="236"/>
      <w:r w:rsidR="00540830" w:rsidRPr="001200AA">
        <w:rPr>
          <w:rStyle w:val="CommentReference"/>
          <w:color w:val="00B0F0"/>
        </w:rPr>
        <w:commentReference w:id="236"/>
      </w:r>
    </w:p>
    <w:p w14:paraId="25570715" w14:textId="77777777" w:rsidR="00F77BDD" w:rsidRDefault="006D238B">
      <w:r>
        <w:t> </w:t>
      </w:r>
    </w:p>
    <w:p w14:paraId="16B764A2" w14:textId="77777777" w:rsidR="00F77BDD" w:rsidRDefault="006D238B">
      <w:pPr>
        <w:pStyle w:val="Heading3"/>
      </w:pPr>
      <w:bookmarkStart w:id="237" w:name="conclusions-and-future-directions"/>
      <w:bookmarkStart w:id="238" w:name="_Toc46783702"/>
      <w:r>
        <w:lastRenderedPageBreak/>
        <w:t xml:space="preserve">Conclusions and future </w:t>
      </w:r>
      <w:commentRangeStart w:id="239"/>
      <w:r>
        <w:t>directions</w:t>
      </w:r>
      <w:bookmarkEnd w:id="237"/>
      <w:bookmarkEnd w:id="238"/>
      <w:commentRangeEnd w:id="239"/>
      <w:r w:rsidR="00C14AB3">
        <w:rPr>
          <w:rStyle w:val="CommentReference"/>
          <w:rFonts w:eastAsia="Cambria"/>
          <w:b w:val="0"/>
          <w:bCs w:val="0"/>
        </w:rPr>
        <w:commentReference w:id="239"/>
      </w:r>
    </w:p>
    <w:p w14:paraId="149C5094" w14:textId="77777777" w:rsidR="00F77BDD" w:rsidRDefault="006D238B">
      <w:r>
        <w:t>Longitudinal attenuation in DOC (decreasing concentrations from upstream to downstream) and SAC</w:t>
      </w:r>
      <w:r>
        <w:rPr>
          <w:vertAlign w:val="subscript"/>
        </w:rPr>
        <w:t>254</w:t>
      </w:r>
      <w:r>
        <w:t xml:space="preserve"> 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w:t>
      </w:r>
      <w:proofErr w:type="spellStart"/>
      <w:r>
        <w:t>monitoried</w:t>
      </w:r>
      <w:proofErr w:type="spellEnd"/>
      <w:r>
        <w:t xml:space="preserve"> by UV-Vis </w:t>
      </w:r>
      <w:r>
        <w:rPr>
          <w:i/>
        </w:rPr>
        <w:t>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w:t>
      </w:r>
      <w:commentRangeStart w:id="240"/>
      <w:r>
        <w:t>processing</w:t>
      </w:r>
      <w:commentRangeEnd w:id="240"/>
      <w:r w:rsidR="00C14AB3">
        <w:rPr>
          <w:rStyle w:val="CommentReference"/>
        </w:rPr>
        <w:commentReference w:id="240"/>
      </w:r>
      <w:r>
        <w:t>.</w:t>
      </w:r>
    </w:p>
    <w:p w14:paraId="4BCBFA4F" w14:textId="77777777" w:rsidR="00F77BDD" w:rsidRDefault="006D238B">
      <w:r>
        <w:t> </w:t>
      </w:r>
    </w:p>
    <w:p w14:paraId="6B4E798B" w14:textId="77777777" w:rsidR="00F77BDD" w:rsidRDefault="006D238B">
      <w:r>
        <w:t xml:space="preserve">Expanded comparisons between the Leech Tunnel site, </w:t>
      </w:r>
      <w:proofErr w:type="spellStart"/>
      <w:r>
        <w:t>Rithet</w:t>
      </w:r>
      <w:proofErr w:type="spellEnd"/>
      <w:r>
        <w:t xml:space="preserve"> Creek and Judge Creek would be interesting from a source water perspective, particularly if conducted in conjunction with Sooke Reservoir water balance and residence time </w:t>
      </w:r>
      <w:commentRangeStart w:id="241"/>
      <w:r>
        <w:t>studies</w:t>
      </w:r>
      <w:commentRangeEnd w:id="241"/>
      <w:r w:rsidR="00C14AB3">
        <w:rPr>
          <w:rStyle w:val="CommentReference"/>
        </w:rPr>
        <w:commentReference w:id="241"/>
      </w:r>
      <w:r>
        <w:t>.</w:t>
      </w:r>
    </w:p>
    <w:p w14:paraId="3C99C953" w14:textId="77777777" w:rsidR="00F77BDD" w:rsidRPr="001200AA" w:rsidRDefault="006D238B">
      <w:pPr>
        <w:rPr>
          <w:color w:val="00B0F0"/>
        </w:rPr>
      </w:pPr>
      <w:r w:rsidRPr="001200AA">
        <w:rPr>
          <w:color w:val="00B0F0"/>
        </w:rPr>
        <w:t>:)</w:t>
      </w:r>
    </w:p>
    <w:p w14:paraId="72CD4A7E" w14:textId="77777777" w:rsidR="00F77BDD" w:rsidRDefault="006D238B" w:rsidP="006D238B">
      <w:pPr>
        <w:pStyle w:val="Heading2"/>
      </w:pPr>
      <w:bookmarkStart w:id="242" w:name="Xe223e1b91300fb2894112fb7fc077dfa6b55746"/>
      <w:bookmarkStart w:id="243" w:name="_Toc46783703"/>
      <w:r>
        <w:lastRenderedPageBreak/>
        <w:t xml:space="preserve">Leech monitoring sites and </w:t>
      </w:r>
      <w:bookmarkEnd w:id="242"/>
      <w:commentRangeStart w:id="244"/>
      <w:r w:rsidR="00611A89">
        <w:t>hydrodynamics</w:t>
      </w:r>
      <w:bookmarkEnd w:id="243"/>
      <w:commentRangeEnd w:id="244"/>
      <w:r w:rsidR="00C14AB3">
        <w:rPr>
          <w:rStyle w:val="CommentReference"/>
          <w:rFonts w:eastAsia="Cambria"/>
          <w:b w:val="0"/>
          <w:bCs w:val="0"/>
        </w:rPr>
        <w:commentReference w:id="244"/>
      </w:r>
    </w:p>
    <w:p w14:paraId="48AFBFB4" w14:textId="77777777" w:rsidR="00F77BDD" w:rsidRDefault="006D238B" w:rsidP="00611A89">
      <w:pPr>
        <w:pStyle w:val="Heading3"/>
      </w:pPr>
      <w:bookmarkStart w:id="245" w:name="introduction"/>
      <w:bookmarkStart w:id="246" w:name="_Toc46783704"/>
      <w:commentRangeStart w:id="247"/>
      <w:r>
        <w:t>Introduction</w:t>
      </w:r>
      <w:bookmarkEnd w:id="245"/>
      <w:bookmarkEnd w:id="246"/>
      <w:commentRangeEnd w:id="247"/>
      <w:r w:rsidR="001200AA">
        <w:rPr>
          <w:rStyle w:val="CommentReference"/>
          <w:rFonts w:eastAsia="Cambria"/>
          <w:b w:val="0"/>
          <w:bCs w:val="0"/>
        </w:rPr>
        <w:commentReference w:id="247"/>
      </w:r>
    </w:p>
    <w:p w14:paraId="195A4704" w14:textId="77777777" w:rsidR="00F77BDD" w:rsidRDefault="006D238B">
      <w:commentRangeStart w:id="248"/>
      <w:r w:rsidRPr="001200AA">
        <w:rPr>
          <w:highlight w:val="cyan"/>
        </w:rPr>
        <w:t xml:space="preserve">Natural organic matter (NOM) is a complex assembly of carbon-based molecules that exhibit dynamic variability across watersheds due to interconnected biotic and abiotic processes. NOM is a complicated medley of molecules so it can be challenging to quantify, but measuring organic carbon (the backbone of NOM) is standard and thus organic carbon is quantified as a surrogate for NOM. The molecular character of NOM can vary from large, highly aromatic compounds to smaller more aliphatic molecules and the differences in molecular makeup can be attributed to the source of NOM (e.g. terrestrial </w:t>
      </w:r>
      <w:proofErr w:type="spellStart"/>
      <w:r w:rsidRPr="001200AA">
        <w:rPr>
          <w:highlight w:val="cyan"/>
        </w:rPr>
        <w:t>humic</w:t>
      </w:r>
      <w:proofErr w:type="spellEnd"/>
      <w:r w:rsidRPr="001200AA">
        <w:rPr>
          <w:highlight w:val="cyan"/>
        </w:rPr>
        <w:t xml:space="preserve"> substances or in-stream algae, i.e. allochthonous or autochthonous NOM). Concentrations and character of NOM vary over space and time. The river continuum concept predicts a temporal shift in NOM character from autochthonous (e.g. algal) to allochthonous (e.g. </w:t>
      </w:r>
      <w:proofErr w:type="spellStart"/>
      <w:r w:rsidRPr="001200AA">
        <w:rPr>
          <w:highlight w:val="cyan"/>
        </w:rPr>
        <w:t>humic</w:t>
      </w:r>
      <w:proofErr w:type="spellEnd"/>
      <w:r w:rsidRPr="001200AA">
        <w:rPr>
          <w:highlight w:val="cyan"/>
        </w:rPr>
        <w:t xml:space="preserve"> material) sources, and a spatial reduction in NOM molecular diversity from headwaters to river mouth. The river continuum concept (RCC) explains temporal changes in NOM character through variable mobilization of source material and biogeochemical processing.</w:t>
      </w:r>
      <w:commentRangeEnd w:id="248"/>
      <w:r w:rsidR="00AC0024">
        <w:rPr>
          <w:rStyle w:val="CommentReference"/>
        </w:rPr>
        <w:commentReference w:id="248"/>
      </w:r>
      <w:r w:rsidRPr="001200AA">
        <w:rPr>
          <w:highlight w:val="cyan"/>
        </w:rPr>
        <w:t xml:space="preserve"> Spatial-scaling of NOM diversity is attributed to hydrological processes and most watershed characteristics, including: geomorphic variables; physical impoundments; organic matter inputs and sources; sediment transport; solar inputs; and processing by aquatic invertebrates and microbes (</w:t>
      </w:r>
      <w:proofErr w:type="spellStart"/>
      <w:r w:rsidRPr="001200AA">
        <w:rPr>
          <w:highlight w:val="cyan"/>
        </w:rPr>
        <w:t>Vannote</w:t>
      </w:r>
      <w:proofErr w:type="spellEnd"/>
      <w:r w:rsidRPr="001200AA">
        <w:rPr>
          <w:highlight w:val="cyan"/>
        </w:rPr>
        <w:t xml:space="preserve"> et al. </w:t>
      </w:r>
      <w:hyperlink w:anchor="ref-Vannote1980">
        <w:r w:rsidRPr="001200AA">
          <w:rPr>
            <w:rStyle w:val="Hyperlink"/>
            <w:highlight w:val="cyan"/>
          </w:rPr>
          <w:t>1980</w:t>
        </w:r>
      </w:hyperlink>
      <w:r w:rsidRPr="001200AA">
        <w:rPr>
          <w:highlight w:val="cyan"/>
        </w:rPr>
        <w:t xml:space="preserve">; Stanley et al. </w:t>
      </w:r>
      <w:hyperlink w:anchor="ref-Stanley2012">
        <w:r w:rsidRPr="001200AA">
          <w:rPr>
            <w:rStyle w:val="Hyperlink"/>
            <w:highlight w:val="cyan"/>
          </w:rPr>
          <w:t>2012</w:t>
        </w:r>
      </w:hyperlink>
      <w:r w:rsidRPr="001200AA">
        <w:rPr>
          <w:highlight w:val="cyan"/>
        </w:rPr>
        <w:t xml:space="preserve">; Aiken, Hsu-Kim, and Ryan </w:t>
      </w:r>
      <w:hyperlink w:anchor="ref-Aiken2011">
        <w:r w:rsidRPr="001200AA">
          <w:rPr>
            <w:rStyle w:val="Hyperlink"/>
            <w:highlight w:val="cyan"/>
          </w:rPr>
          <w:t>2011</w:t>
        </w:r>
      </w:hyperlink>
      <w:r w:rsidRPr="001200AA">
        <w:rPr>
          <w:highlight w:val="cyan"/>
        </w:rPr>
        <w:t xml:space="preserve">; </w:t>
      </w:r>
      <w:proofErr w:type="spellStart"/>
      <w:r w:rsidRPr="001200AA">
        <w:rPr>
          <w:highlight w:val="cyan"/>
        </w:rPr>
        <w:t>Zarnetske</w:t>
      </w:r>
      <w:proofErr w:type="spellEnd"/>
      <w:r w:rsidRPr="001200AA">
        <w:rPr>
          <w:highlight w:val="cyan"/>
        </w:rPr>
        <w:t xml:space="preserve"> et al. </w:t>
      </w:r>
      <w:commentRangeStart w:id="249"/>
      <w:r w:rsidR="002F321A" w:rsidRPr="001200AA">
        <w:rPr>
          <w:highlight w:val="cyan"/>
        </w:rPr>
        <w:fldChar w:fldCharType="begin"/>
      </w:r>
      <w:r w:rsidR="002F321A" w:rsidRPr="001200AA">
        <w:rPr>
          <w:highlight w:val="cyan"/>
        </w:rPr>
        <w:instrText xml:space="preserve"> HYPERLINK \l "ref-Zarnetske2018" \h </w:instrText>
      </w:r>
      <w:r w:rsidR="002F321A" w:rsidRPr="001200AA">
        <w:rPr>
          <w:highlight w:val="cyan"/>
        </w:rPr>
        <w:fldChar w:fldCharType="separate"/>
      </w:r>
      <w:r w:rsidRPr="001200AA">
        <w:rPr>
          <w:rStyle w:val="Hyperlink"/>
          <w:highlight w:val="cyan"/>
        </w:rPr>
        <w:t>2018</w:t>
      </w:r>
      <w:r w:rsidR="002F321A" w:rsidRPr="001200AA">
        <w:rPr>
          <w:rStyle w:val="Hyperlink"/>
          <w:highlight w:val="cyan"/>
        </w:rPr>
        <w:fldChar w:fldCharType="end"/>
      </w:r>
      <w:commentRangeEnd w:id="249"/>
      <w:r w:rsidR="001200AA">
        <w:rPr>
          <w:rStyle w:val="CommentReference"/>
        </w:rPr>
        <w:commentReference w:id="249"/>
      </w:r>
      <w:r w:rsidRPr="001200AA">
        <w:rPr>
          <w:highlight w:val="cyan"/>
        </w:rPr>
        <w:t>).</w:t>
      </w:r>
    </w:p>
    <w:p w14:paraId="37632A23" w14:textId="77777777" w:rsidR="00F77BDD" w:rsidRDefault="006D238B">
      <w:r>
        <w:t> </w:t>
      </w:r>
    </w:p>
    <w:p w14:paraId="725457B4" w14:textId="77777777" w:rsidR="00F77BDD" w:rsidRDefault="006D238B">
      <w:r w:rsidRPr="001200AA">
        <w:rPr>
          <w:highlight w:val="cyan"/>
        </w:rPr>
        <w:t xml:space="preserve">The Pulse Shunt Concept (PSC) supplements temporal aspects of the RCC by describing how hydrologic events drive the magnitude, timing and spatial extent of NOM fluxes and therefore are ultimately responsible for NOM concentrations in streams over time (Abbott et al. </w:t>
      </w:r>
      <w:hyperlink w:anchor="ref-Abbott2018">
        <w:r w:rsidRPr="001200AA">
          <w:rPr>
            <w:rStyle w:val="Hyperlink"/>
            <w:highlight w:val="cyan"/>
          </w:rPr>
          <w:t>2018</w:t>
        </w:r>
      </w:hyperlink>
      <w:r w:rsidRPr="001200AA">
        <w:rPr>
          <w:highlight w:val="cyan"/>
        </w:rPr>
        <w:t xml:space="preserve">; </w:t>
      </w:r>
      <w:r w:rsidRPr="001200AA">
        <w:rPr>
          <w:highlight w:val="cyan"/>
        </w:rPr>
        <w:lastRenderedPageBreak/>
        <w:t xml:space="preserve">Creed et al. </w:t>
      </w:r>
      <w:hyperlink w:anchor="ref-Creed2015">
        <w:r w:rsidRPr="001200AA">
          <w:rPr>
            <w:rStyle w:val="Hyperlink"/>
            <w:highlight w:val="cyan"/>
          </w:rPr>
          <w:t>2015</w:t>
        </w:r>
      </w:hyperlink>
      <w:r w:rsidRPr="001200AA">
        <w:rPr>
          <w:highlight w:val="cyan"/>
        </w:rPr>
        <w:t xml:space="preserve">; </w:t>
      </w:r>
      <w:proofErr w:type="spellStart"/>
      <w:r w:rsidRPr="001200AA">
        <w:rPr>
          <w:highlight w:val="cyan"/>
        </w:rPr>
        <w:t>Zarnetske</w:t>
      </w:r>
      <w:proofErr w:type="spellEnd"/>
      <w:r w:rsidRPr="001200AA">
        <w:rPr>
          <w:highlight w:val="cyan"/>
        </w:rPr>
        <w:t xml:space="preserve"> et al. </w:t>
      </w:r>
      <w:hyperlink w:anchor="ref-Zarnetske2018">
        <w:r w:rsidRPr="001200AA">
          <w:rPr>
            <w:rStyle w:val="Hyperlink"/>
            <w:highlight w:val="cyan"/>
          </w:rPr>
          <w:t>2018</w:t>
        </w:r>
      </w:hyperlink>
      <w:r w:rsidRPr="001200AA">
        <w:rPr>
          <w:highlight w:val="cyan"/>
        </w:rPr>
        <w:t xml:space="preserve">; Raymond et al. </w:t>
      </w:r>
      <w:hyperlink w:anchor="ref-Raymond2016">
        <w:r w:rsidRPr="001200AA">
          <w:rPr>
            <w:rStyle w:val="Hyperlink"/>
            <w:highlight w:val="cyan"/>
          </w:rPr>
          <w:t>2016</w:t>
        </w:r>
      </w:hyperlink>
      <w:r w:rsidRPr="001200AA">
        <w:rPr>
          <w:highlight w:val="cyan"/>
        </w:rPr>
        <w:t xml:space="preserve">). The RCC relies on in-stream biogeochemical processing to explain longitudinal attenuation of NOM character, and the PSC shows that intense hydrologic pulses (related to precipitation or melt events) override the rate of biogeochemical processing and force mass transport </w:t>
      </w:r>
      <w:commentRangeStart w:id="250"/>
      <w:r w:rsidRPr="001200AA">
        <w:rPr>
          <w:highlight w:val="cyan"/>
        </w:rPr>
        <w:t>events</w:t>
      </w:r>
      <w:commentRangeEnd w:id="250"/>
      <w:r w:rsidR="00AC0024">
        <w:rPr>
          <w:rStyle w:val="CommentReference"/>
        </w:rPr>
        <w:commentReference w:id="250"/>
      </w:r>
      <w:r w:rsidRPr="001200AA">
        <w:rPr>
          <w:highlight w:val="cyan"/>
        </w:rPr>
        <w:t>.</w:t>
      </w:r>
    </w:p>
    <w:p w14:paraId="28B5902D" w14:textId="77777777" w:rsidR="00F77BDD" w:rsidRDefault="006D238B">
      <w:r>
        <w:t> </w:t>
      </w:r>
    </w:p>
    <w:p w14:paraId="5868C485" w14:textId="77777777" w:rsidR="00F77BDD" w:rsidRDefault="006D238B">
      <w:pPr>
        <w:pStyle w:val="Heading5"/>
      </w:pPr>
      <w:bookmarkStart w:id="251" w:name="event-based-sampling"/>
      <w:commentRangeStart w:id="252"/>
      <w:r>
        <w:t>Event based sampling</w:t>
      </w:r>
      <w:bookmarkEnd w:id="251"/>
      <w:commentRangeEnd w:id="252"/>
      <w:r w:rsidR="001200AA">
        <w:rPr>
          <w:rStyle w:val="CommentReference"/>
          <w:rFonts w:eastAsia="Cambria"/>
          <w:b w:val="0"/>
          <w:bCs w:val="0"/>
          <w:iCs w:val="0"/>
        </w:rPr>
        <w:commentReference w:id="252"/>
      </w:r>
    </w:p>
    <w:p w14:paraId="464808AB" w14:textId="77777777" w:rsidR="00F77BDD" w:rsidRDefault="006D238B">
      <w:commentRangeStart w:id="253"/>
      <w:r>
        <w:t xml:space="preserve">Given that brief flood events are often responsible for most of the DOC transport in a river system (Raymond et al. </w:t>
      </w:r>
      <w:hyperlink w:anchor="ref-Raymond2016">
        <w:r>
          <w:rPr>
            <w:rStyle w:val="Hyperlink"/>
          </w:rPr>
          <w:t>2016</w:t>
        </w:r>
      </w:hyperlink>
      <w:r>
        <w:t xml:space="preserve">), event-based water sampling is an important part of a water quality monitoring program. The rising limb of the hydrograph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w:t>
      </w:r>
      <w:proofErr w:type="spellStart"/>
      <w:r>
        <w:t>Zarnetske</w:t>
      </w:r>
      <w:proofErr w:type="spellEnd"/>
      <w:r>
        <w:t xml:space="preserve"> et al. </w:t>
      </w:r>
      <w:hyperlink w:anchor="ref-Zarnetske2018">
        <w:r>
          <w:rPr>
            <w:rStyle w:val="Hyperlink"/>
          </w:rPr>
          <w:t>2018</w:t>
        </w:r>
      </w:hyperlink>
      <w:r>
        <w:t>).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w:t>
      </w:r>
      <w:proofErr w:type="spellStart"/>
      <w:r>
        <w:t>Zarnetske</w:t>
      </w:r>
      <w:proofErr w:type="spellEnd"/>
      <w:r>
        <w:t xml:space="preserve"> et al. </w:t>
      </w:r>
      <w:hyperlink w:anchor="ref-Zarnetske2018">
        <w:r>
          <w:rPr>
            <w:rStyle w:val="Hyperlink"/>
          </w:rPr>
          <w:t>2018</w:t>
        </w:r>
      </w:hyperlink>
      <w:r>
        <w:t>). Therefore, the collection of event-based river samples is important for clarifying the magnitude and direction of water quality changes in response to precipitation, and providing information about solute supply and hydrologic connectivity to the landscape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commentRangeEnd w:id="253"/>
      <w:r w:rsidR="00AC0024">
        <w:rPr>
          <w:rStyle w:val="CommentReference"/>
        </w:rPr>
        <w:commentReference w:id="253"/>
      </w:r>
    </w:p>
    <w:p w14:paraId="5481669B" w14:textId="77777777" w:rsidR="00F77BDD" w:rsidRDefault="006D238B">
      <w:r>
        <w:t> </w:t>
      </w:r>
    </w:p>
    <w:p w14:paraId="034A2406" w14:textId="77777777" w:rsidR="00F77BDD" w:rsidRDefault="006D238B">
      <w:commentRangeStart w:id="254"/>
      <w:r>
        <w:t>Pump samplers are effective for automatic event-based sampling that can be set up in the field and programmed to collect a set of water samples based on time intervals or changes in conditions (</w:t>
      </w:r>
      <w:proofErr w:type="spellStart"/>
      <w:r>
        <w:t>Harmel</w:t>
      </w:r>
      <w:proofErr w:type="spellEnd"/>
      <w:r>
        <w:t>, King, and Slade (</w:t>
      </w:r>
      <w:hyperlink w:anchor="ref-Harmel2003">
        <w:r>
          <w:rPr>
            <w:rStyle w:val="Hyperlink"/>
          </w:rPr>
          <w:t>2003</w:t>
        </w:r>
      </w:hyperlink>
      <w:r>
        <w:t xml:space="preserve">)). However, pump samplers can be prohibitively expensive ($2K-3K CAD), and also require a reliable power source which can pose logistical </w:t>
      </w:r>
      <w:r>
        <w:lastRenderedPageBreak/>
        <w:t>challenged for setting up at multiple sites in remote or difficult to access locations (Mackay and Taylor (</w:t>
      </w:r>
      <w:hyperlink w:anchor="ref-Mackay2012">
        <w:r>
          <w:rPr>
            <w:rStyle w:val="Hyperlink"/>
          </w:rPr>
          <w:t>2012</w:t>
        </w:r>
      </w:hyperlink>
      <w:r>
        <w:t>)).</w:t>
      </w:r>
    </w:p>
    <w:p w14:paraId="4E54BA3E" w14:textId="77777777" w:rsidR="00F77BDD" w:rsidRDefault="006D238B">
      <w:r>
        <w:t> </w:t>
      </w:r>
    </w:p>
    <w:p w14:paraId="2379C1FB" w14:textId="77777777" w:rsidR="00F77BDD" w:rsidRDefault="006D238B">
      <w:r>
        <w:t>A low-cost, customizable alternative to a pump sampler is a passive siphon sampler that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cannot yet collect water samples on the falling hydrograph limb (</w:t>
      </w:r>
      <w:proofErr w:type="spellStart"/>
      <w:r>
        <w:t>Newham</w:t>
      </w:r>
      <w:proofErr w:type="spellEnd"/>
      <w:r>
        <w:t xml:space="preserve">, Croke, and </w:t>
      </w:r>
      <w:proofErr w:type="spellStart"/>
      <w:r>
        <w:t>Jakeman</w:t>
      </w:r>
      <w:proofErr w:type="spellEnd"/>
      <w:r>
        <w:t xml:space="preserve"> </w:t>
      </w:r>
      <w:hyperlink w:anchor="ref-Newham2001">
        <w:r>
          <w:rPr>
            <w:rStyle w:val="Hyperlink"/>
          </w:rPr>
          <w:t>2001</w:t>
        </w:r>
      </w:hyperlink>
      <w:r>
        <w:t>).</w:t>
      </w:r>
      <w:commentRangeEnd w:id="254"/>
      <w:r w:rsidR="00AC0024">
        <w:rPr>
          <w:rStyle w:val="CommentReference"/>
        </w:rPr>
        <w:commentReference w:id="254"/>
      </w:r>
    </w:p>
    <w:p w14:paraId="1113826B" w14:textId="77777777" w:rsidR="00F77BDD" w:rsidRDefault="006D238B">
      <w:r>
        <w:t> </w:t>
      </w:r>
    </w:p>
    <w:p w14:paraId="347EFA3E" w14:textId="77777777" w:rsidR="00F77BDD" w:rsidRPr="001200AA" w:rsidRDefault="006D238B">
      <w:pPr>
        <w:pStyle w:val="Heading4"/>
        <w:rPr>
          <w:highlight w:val="cyan"/>
        </w:rPr>
      </w:pPr>
      <w:bookmarkStart w:id="255" w:name="random-forests"/>
      <w:r w:rsidRPr="001200AA">
        <w:rPr>
          <w:highlight w:val="cyan"/>
        </w:rPr>
        <w:t>Random Forests</w:t>
      </w:r>
      <w:bookmarkEnd w:id="255"/>
    </w:p>
    <w:p w14:paraId="0652FF48" w14:textId="77777777" w:rsidR="00F77BDD" w:rsidRDefault="006D238B">
      <w:commentRangeStart w:id="256"/>
      <w:commentRangeStart w:id="257"/>
      <w:r>
        <w:t>The</w:t>
      </w:r>
      <w:commentRangeEnd w:id="256"/>
      <w:r w:rsidR="001200AA">
        <w:rPr>
          <w:rStyle w:val="CommentReference"/>
        </w:rPr>
        <w:commentReference w:id="256"/>
      </w:r>
      <w:r>
        <w:t xml:space="preserve"> pulse shunt concept (PSC) explains DOC transport with major hydrologic events and the river continuum concept (RCC) explains NOM character changes through a combination of watershed processes and characteristics, but how can the relative importance of these attributes be determined? Random Forests are a statistical tool for non-parametric regression, prediction, classification and assessment of variable importance (Strobl, Malley, and </w:t>
      </w:r>
      <w:proofErr w:type="spellStart"/>
      <w:r>
        <w:t>Tutz</w:t>
      </w:r>
      <w:proofErr w:type="spellEnd"/>
      <w:r>
        <w:t xml:space="preserve"> </w:t>
      </w:r>
      <w:hyperlink w:anchor="ref-Strobl2009">
        <w:r>
          <w:rPr>
            <w:rStyle w:val="Hyperlink"/>
          </w:rPr>
          <w:t>2009</w:t>
        </w:r>
      </w:hyperlink>
      <w:r>
        <w:t>).</w:t>
      </w:r>
    </w:p>
    <w:p w14:paraId="39183011" w14:textId="77777777" w:rsidR="00F77BDD" w:rsidRDefault="006D238B">
      <w:r>
        <w:t> </w:t>
      </w:r>
    </w:p>
    <w:p w14:paraId="6FF8DDE1" w14:textId="77777777" w:rsidR="00F77BDD" w:rsidRDefault="006D238B">
      <w:r>
        <w:t xml:space="preserve">A collection of decision trees is a Random Forest, which play an important role for both predictive modeling and inference purposes. The </w:t>
      </w:r>
      <w:proofErr w:type="spellStart"/>
      <w:r>
        <w:t>Breiman’s</w:t>
      </w:r>
      <w:proofErr w:type="spellEnd"/>
      <w:r>
        <w:t xml:space="preserve"> Random Forests (RF) is a machine learning algorithm for practical applications, which is popular for its accuracy in real-world systems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In RF, a set of predictor variables (features) are used to predict the outcome of another variable (the </w:t>
      </w:r>
      <w:proofErr w:type="spellStart"/>
      <w:r>
        <w:t>predictant</w:t>
      </w:r>
      <w:proofErr w:type="spellEnd"/>
      <w:r>
        <w:t>) through supervised learning algorithms, grouped as either regression or classification, depending on whether the variables are quantitative (i.e. numeric) or qualitative (</w:t>
      </w:r>
      <w:proofErr w:type="spellStart"/>
      <w:r>
        <w:t>Breiman</w:t>
      </w:r>
      <w:proofErr w:type="spellEnd"/>
      <w:r>
        <w:t xml:space="preserve"> </w:t>
      </w:r>
      <w:hyperlink w:anchor="ref-Breiman2001">
        <w:r>
          <w:rPr>
            <w:rStyle w:val="Hyperlink"/>
          </w:rPr>
          <w:t>2001</w:t>
        </w:r>
      </w:hyperlink>
      <w:r>
        <w:t xml:space="preserve">; </w:t>
      </w:r>
      <w:proofErr w:type="spellStart"/>
      <w:r>
        <w:lastRenderedPageBreak/>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RF is useful for solving practical statistical problems with real-world data and has been widely published in hydrologic and water resource research in recent years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w:t>
      </w:r>
    </w:p>
    <w:p w14:paraId="3964FB8C" w14:textId="77777777" w:rsidR="00F77BDD" w:rsidRDefault="006D238B">
      <w:r>
        <w:t> </w:t>
      </w:r>
    </w:p>
    <w:p w14:paraId="7212F89B" w14:textId="77777777" w:rsidR="00F77BDD" w:rsidRDefault="006D238B">
      <w:r>
        <w:t>The RF algorithm learns from many independent Classification And Regression Trees (CARTs) which undergo bootstrap-aggregating (“bagging”) with randomization; meaning that no single tree includes all the data, which reduces over-fitting and improves prediction performance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The relative importance of each feature is determined by assessing the accuracy of how well the </w:t>
      </w:r>
      <w:proofErr w:type="spellStart"/>
      <w:r>
        <w:t>predictant</w:t>
      </w:r>
      <w:proofErr w:type="spellEnd"/>
      <w:r>
        <w:t xml:space="preserve"> variable is anticipated in the absence or presence of that feature.</w:t>
      </w:r>
    </w:p>
    <w:p w14:paraId="5CD84ED7" w14:textId="77777777" w:rsidR="00F77BDD" w:rsidRDefault="006D238B">
      <w:r>
        <w:t> </w:t>
      </w:r>
    </w:p>
    <w:p w14:paraId="715563BF" w14:textId="77777777" w:rsidR="00F77BDD" w:rsidRDefault="006D238B">
      <w:r>
        <w:t>The capability to evaluate variable importance metrics sets RF apart from other data-driven models that focus on prediction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Variable importance measure is a powerful part of Random Forests that evaluates the impact of each predictor variable on predicting a response variable; however, the variable importance measure shows bias towards correlated predictor variables (C. Strobl et al. </w:t>
      </w:r>
      <w:hyperlink w:anchor="ref-Strobl2008">
        <w:r>
          <w:rPr>
            <w:rStyle w:val="Hyperlink"/>
          </w:rPr>
          <w:t>2008</w:t>
        </w:r>
      </w:hyperlink>
      <w:r>
        <w:t>).</w:t>
      </w:r>
    </w:p>
    <w:p w14:paraId="73E087D3" w14:textId="77777777" w:rsidR="00F77BDD" w:rsidRDefault="006D238B">
      <w:r>
        <w:t> </w:t>
      </w:r>
    </w:p>
    <w:p w14:paraId="07C7AA28" w14:textId="77777777" w:rsidR="00F77BDD" w:rsidRDefault="006D238B">
      <w:r>
        <w:lastRenderedPageBreak/>
        <w:t>This chapter sets out to determine whether hydrological processes were the main driver for DOC and NOM dynamics and variation in the LWSA or if other watershed characteristics were more important for predicting DOC and NOM dynamics. The objective was to identify a mechanistic relationship between river stage and DOC or NOM by relating DOC concentrations and NOM character with stage (with attention to differences between baseflow and storm events). An additional objective was to assess the importance of watershed characteristics and conditions as explanatory variables for DOC and DOM patterns.</w:t>
      </w:r>
      <w:commentRangeEnd w:id="257"/>
      <w:r w:rsidR="008C0938">
        <w:rPr>
          <w:rStyle w:val="CommentReference"/>
        </w:rPr>
        <w:commentReference w:id="257"/>
      </w:r>
    </w:p>
    <w:p w14:paraId="11D787CB" w14:textId="77777777" w:rsidR="00F77BDD" w:rsidRDefault="006D238B">
      <w:r>
        <w:t> </w:t>
      </w:r>
    </w:p>
    <w:p w14:paraId="14812042" w14:textId="77777777" w:rsidR="00F77BDD" w:rsidRDefault="006D238B">
      <w:pPr>
        <w:pStyle w:val="Heading3"/>
      </w:pPr>
      <w:bookmarkStart w:id="258" w:name="methods"/>
      <w:bookmarkStart w:id="259" w:name="_Toc46783705"/>
      <w:r>
        <w:t>Methods</w:t>
      </w:r>
      <w:bookmarkEnd w:id="258"/>
      <w:bookmarkEnd w:id="259"/>
    </w:p>
    <w:p w14:paraId="38BF4F94" w14:textId="77777777" w:rsidR="00F77BDD" w:rsidRDefault="006D238B">
      <w:r w:rsidRPr="001200AA">
        <w:rPr>
          <w:highlight w:val="cyan"/>
        </w:rPr>
        <w:t>Six river locations in the Leech water supply area (Greater Victoria, BC) were set up as monitoring sites. Water samples were collected synoptically (standard grab sampling) and passively on the rising limb of the hydrograph via siphon samplers. Concentrations of dissolved organic carbon (DOC) were quantified and molecular characteristics of natural organic matter (NOM) were evaluated with UV-Vis spectroscopy. Samples were related to river stage at each site, and relationships between stage and DOC/NOM were evaluated. Random Forests (</w:t>
      </w:r>
      <w:proofErr w:type="spellStart"/>
      <w:r w:rsidRPr="001200AA">
        <w:rPr>
          <w:highlight w:val="cyan"/>
        </w:rPr>
        <w:t>Breiman</w:t>
      </w:r>
      <w:proofErr w:type="spellEnd"/>
      <w:r w:rsidRPr="001200AA">
        <w:rPr>
          <w:highlight w:val="cyan"/>
        </w:rPr>
        <w:t xml:space="preserve"> </w:t>
      </w:r>
      <w:hyperlink w:anchor="ref-Breiman2001">
        <w:r w:rsidRPr="001200AA">
          <w:rPr>
            <w:rStyle w:val="Hyperlink"/>
            <w:highlight w:val="cyan"/>
          </w:rPr>
          <w:t>2001</w:t>
        </w:r>
      </w:hyperlink>
      <w:r w:rsidRPr="001200AA">
        <w:rPr>
          <w:highlight w:val="cyan"/>
        </w:rPr>
        <w:t xml:space="preserve">) were used to determine the relative importance of watershed characteristics and conditions in determining DOC concentrations and NOM character across the six sites of the </w:t>
      </w:r>
      <w:commentRangeStart w:id="260"/>
      <w:r w:rsidRPr="001200AA">
        <w:rPr>
          <w:highlight w:val="cyan"/>
        </w:rPr>
        <w:t>LWSA</w:t>
      </w:r>
      <w:commentRangeEnd w:id="260"/>
      <w:r w:rsidR="001200AA">
        <w:rPr>
          <w:rStyle w:val="CommentReference"/>
        </w:rPr>
        <w:commentReference w:id="260"/>
      </w:r>
      <w:r w:rsidRPr="001200AA">
        <w:rPr>
          <w:highlight w:val="cyan"/>
        </w:rPr>
        <w:t>.</w:t>
      </w:r>
    </w:p>
    <w:p w14:paraId="1E5CC52C" w14:textId="77777777" w:rsidR="00F77BDD" w:rsidRDefault="006D238B">
      <w:r>
        <w:t> </w:t>
      </w:r>
    </w:p>
    <w:p w14:paraId="6804EBBE" w14:textId="77777777" w:rsidR="00F77BDD" w:rsidRDefault="006D238B">
      <w:pPr>
        <w:pStyle w:val="Heading4"/>
      </w:pPr>
      <w:bookmarkStart w:id="261" w:name="leech-river-watershed"/>
      <w:commentRangeStart w:id="262"/>
      <w:r>
        <w:t>Leech River Watershed</w:t>
      </w:r>
      <w:bookmarkEnd w:id="261"/>
    </w:p>
    <w:p w14:paraId="1FD4D229" w14:textId="77777777" w:rsidR="00F77BDD" w:rsidRDefault="006D238B">
      <w:r>
        <w:t xml:space="preserve">The Leech River watershed is in the Coastal Western Hemlock </w:t>
      </w:r>
      <w:proofErr w:type="spellStart"/>
      <w:r>
        <w:t>biogeoclimatic</w:t>
      </w:r>
      <w:proofErr w:type="spellEnd"/>
      <w:r>
        <w:t xml:space="preserve"> zone (CWH), with forests dominated by Douglas-fir (</w:t>
      </w:r>
      <w:proofErr w:type="spellStart"/>
      <w:r>
        <w:t>Pseudotsuga</w:t>
      </w:r>
      <w:proofErr w:type="spellEnd"/>
      <w:r>
        <w:t xml:space="preserve"> </w:t>
      </w:r>
      <w:proofErr w:type="spellStart"/>
      <w:r>
        <w:t>menziesii</w:t>
      </w:r>
      <w:proofErr w:type="spellEnd"/>
      <w:r>
        <w:t xml:space="preserve">), western hemlock (Tsuga </w:t>
      </w:r>
      <w:proofErr w:type="spellStart"/>
      <w:r>
        <w:t>heterophylla</w:t>
      </w:r>
      <w:proofErr w:type="spellEnd"/>
      <w:r>
        <w:t>) and western red cedar (</w:t>
      </w:r>
      <w:proofErr w:type="spellStart"/>
      <w:r>
        <w:t>Thuja</w:t>
      </w:r>
      <w:proofErr w:type="spellEnd"/>
      <w:r>
        <w:t xml:space="preserve"> </w:t>
      </w:r>
      <w:proofErr w:type="spellStart"/>
      <w:r>
        <w:t>plicata</w:t>
      </w:r>
      <w:proofErr w:type="spellEnd"/>
      <w:r>
        <w:t xml:space="preserve">); subspecies include white pine (Pinus </w:t>
      </w:r>
      <w:proofErr w:type="spellStart"/>
      <w:r>
        <w:t>monticola</w:t>
      </w:r>
      <w:proofErr w:type="spellEnd"/>
      <w:r>
        <w:t xml:space="preserve">), </w:t>
      </w:r>
      <w:proofErr w:type="spellStart"/>
      <w:r>
        <w:t>amabalis</w:t>
      </w:r>
      <w:proofErr w:type="spellEnd"/>
      <w:r>
        <w:t xml:space="preserve"> fir (</w:t>
      </w:r>
      <w:proofErr w:type="spellStart"/>
      <w:r>
        <w:t>Abies</w:t>
      </w:r>
      <w:proofErr w:type="spellEnd"/>
      <w:r>
        <w:t xml:space="preserve"> </w:t>
      </w:r>
      <w:proofErr w:type="spellStart"/>
      <w:r>
        <w:t>amabilis</w:t>
      </w:r>
      <w:proofErr w:type="spellEnd"/>
      <w:r>
        <w:t>), alder (</w:t>
      </w:r>
      <w:proofErr w:type="spellStart"/>
      <w:r>
        <w:t>Alnus</w:t>
      </w:r>
      <w:proofErr w:type="spellEnd"/>
      <w:r>
        <w:t xml:space="preserve"> rubra), broad-leaf maple (Acer </w:t>
      </w:r>
      <w:proofErr w:type="spellStart"/>
      <w:r>
        <w:lastRenderedPageBreak/>
        <w:t>macrophyllum</w:t>
      </w:r>
      <w:proofErr w:type="spellEnd"/>
      <w:r>
        <w:t xml:space="preserve">) and arbutus (Arbutus </w:t>
      </w:r>
      <w:proofErr w:type="spellStart"/>
      <w:r>
        <w:t>menziesii</w:t>
      </w:r>
      <w:proofErr w:type="spellEnd"/>
      <w:r>
        <w:t xml:space="preserve">). The Leech watershed also includes the moist and dry maritime sub-zones of the CWH (Montane moist 43%, </w:t>
      </w:r>
      <w:proofErr w:type="spellStart"/>
      <w:r>
        <w:t>submontane</w:t>
      </w:r>
      <w:proofErr w:type="spellEnd"/>
      <w:r>
        <w:t xml:space="preserve"> moist 38%, xeric 19%) (Ussery and AECOM </w:t>
      </w:r>
      <w:hyperlink w:anchor="ref-Ussery2015">
        <w:r>
          <w:rPr>
            <w:rStyle w:val="Hyperlink"/>
          </w:rPr>
          <w:t>2015</w:t>
        </w:r>
      </w:hyperlink>
      <w:r>
        <w:t xml:space="preserve">). While some precipitation occurs as snow at higher elevations, the predominant hydroclimatic regime is pluvial and most of the ~2000 mm per year falls as rain (CRD </w:t>
      </w:r>
      <w:hyperlink w:anchor="ref-CRD2020">
        <w:r>
          <w:rPr>
            <w:rStyle w:val="Hyperlink"/>
          </w:rPr>
          <w:t>2020</w:t>
        </w:r>
      </w:hyperlink>
      <w:r>
        <w:t>). Like much of the south coast of BC, the water year can be broadly divided into wet and dry seasons, where approximately October through April are wet while May through September are relatively dry.</w:t>
      </w:r>
    </w:p>
    <w:p w14:paraId="428F2538" w14:textId="77777777" w:rsidR="00F77BDD" w:rsidRDefault="006D238B">
      <w:r>
        <w:t> </w:t>
      </w:r>
    </w:p>
    <w:p w14:paraId="0893A346" w14:textId="77777777" w:rsidR="00F77BDD" w:rsidRDefault="006D238B">
      <w:pPr>
        <w:pStyle w:val="Heading4"/>
      </w:pPr>
      <w:bookmarkStart w:id="263" w:name="X5fb2cedbae057dbd635e04fcb01269139a5122f"/>
      <w:r>
        <w:t>Monitoring sites and sub-basin characteristics</w:t>
      </w:r>
      <w:bookmarkEnd w:id="263"/>
    </w:p>
    <w:p w14:paraId="22EB6450" w14:textId="77777777" w:rsidR="00F77BDD" w:rsidRDefault="006D238B">
      <w:r>
        <w:t>At each site, Vertical Racks were installed to measure continuous stage and collect water samples as the rivers rose in response to precipitation events. Nested catchments of the Leech River system included two headwater streams (Weeks and Chris Creek, sites 1 &amp; 2), the head of Leech River below the confluence of the two headwater streams (site 3), two mainstem rivers that feed the Leech (Cragg Creek and West Leech, sites 4 &amp; 5), and Leech Tunnel (site 6) encompassed the entire LWSA drainage area above the point of diversion (Figure 14).</w:t>
      </w:r>
    </w:p>
    <w:p w14:paraId="3B740729" w14:textId="77777777" w:rsidR="00F77BDD" w:rsidRDefault="006D238B">
      <w:r>
        <w:t> </w:t>
      </w:r>
    </w:p>
    <w:p w14:paraId="6D438F47" w14:textId="77777777" w:rsidR="00F77BDD" w:rsidRDefault="006D238B" w:rsidP="00611A89">
      <w:pPr>
        <w:spacing w:line="240" w:lineRule="auto"/>
        <w:jc w:val="center"/>
      </w:pPr>
      <w:r>
        <w:rPr>
          <w:noProof/>
          <w:lang w:val="en-CA" w:eastAsia="en-CA"/>
        </w:rPr>
        <w:lastRenderedPageBreak/>
        <w:drawing>
          <wp:inline distT="0" distB="0" distL="0" distR="0" wp14:anchorId="57E8B12F" wp14:editId="14E2500A">
            <wp:extent cx="5153025" cy="5181475"/>
            <wp:effectExtent l="0" t="0" r="0" b="635"/>
            <wp:docPr id="14" name="Picture" descr="Figure 14:  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8"/>
                    <a:stretch>
                      <a:fillRect/>
                    </a:stretch>
                  </pic:blipFill>
                  <pic:spPr bwMode="auto">
                    <a:xfrm>
                      <a:off x="0" y="0"/>
                      <a:ext cx="5165977" cy="5194498"/>
                    </a:xfrm>
                    <a:prstGeom prst="rect">
                      <a:avLst/>
                    </a:prstGeom>
                    <a:noFill/>
                    <a:ln w="9525">
                      <a:noFill/>
                      <a:headEnd/>
                      <a:tailEnd/>
                    </a:ln>
                  </pic:spPr>
                </pic:pic>
              </a:graphicData>
            </a:graphic>
          </wp:inline>
        </w:drawing>
      </w:r>
    </w:p>
    <w:p w14:paraId="53DC7966" w14:textId="77777777" w:rsidR="00F77BDD" w:rsidRDefault="006D238B" w:rsidP="00611A89">
      <w:pPr>
        <w:spacing w:line="240" w:lineRule="auto"/>
      </w:pPr>
      <w:r>
        <w:t xml:space="preserve">Figure 14:  </w:t>
      </w:r>
      <w:r>
        <w:rPr>
          <w:i/>
        </w:rPr>
        <w:t>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w:t>
      </w:r>
    </w:p>
    <w:p w14:paraId="4C2A1964" w14:textId="77777777" w:rsidR="00F77BDD" w:rsidRDefault="006D238B">
      <w:r>
        <w:t> </w:t>
      </w:r>
    </w:p>
    <w:p w14:paraId="061CFB48" w14:textId="77777777" w:rsidR="00F77BDD" w:rsidRDefault="006D238B">
      <w:r>
        <w:t>Weeks Creek (site 1), had the greatest proportion of wetland and open water compared to the other sub-basins (Table 10). Chris Creek (site 2) and Cragg Creek (site 4) had no metasedimentary parent material (Argillite-Metagraywacke or Metagraywacke). Cragg Creek, draining from the east, was the only sub-basin with predominantly metamorphic parent material (</w:t>
      </w:r>
      <w:proofErr w:type="spellStart"/>
      <w:r>
        <w:t>Wark</w:t>
      </w:r>
      <w:proofErr w:type="spellEnd"/>
      <w:r>
        <w:t xml:space="preserve">-Gneiss, 78%). West Leech (site 5) was the only sub-basin that did not have </w:t>
      </w:r>
      <w:proofErr w:type="spellStart"/>
      <w:r>
        <w:t>Wark</w:t>
      </w:r>
      <w:proofErr w:type="spellEnd"/>
      <w:r>
        <w:t xml:space="preserve">-Gneiss </w:t>
      </w:r>
      <w:r>
        <w:lastRenderedPageBreak/>
        <w:t xml:space="preserve">nor Chert-Argillite-Volcanic groups as parent materials and was the only sub-basin of the Metchosin igneous complex (16% </w:t>
      </w:r>
      <w:proofErr w:type="spellStart"/>
      <w:r>
        <w:t>Methchosin-volcanics</w:t>
      </w:r>
      <w:proofErr w:type="spellEnd"/>
      <w:r>
        <w:t xml:space="preserve">). Like Weeks basin (site 1), which also drains from the West, </w:t>
      </w:r>
      <w:proofErr w:type="spellStart"/>
      <w:r>
        <w:t>WestLeech</w:t>
      </w:r>
      <w:proofErr w:type="spellEnd"/>
      <w:r>
        <w:t xml:space="preserve"> is predominantly underlain by Argillite-</w:t>
      </w:r>
      <w:proofErr w:type="spellStart"/>
      <w:r>
        <w:t>Metagreywacke</w:t>
      </w:r>
      <w:proofErr w:type="spellEnd"/>
      <w:r>
        <w:t xml:space="preserve"> (metasedimentary parent material).</w:t>
      </w:r>
      <w:commentRangeEnd w:id="262"/>
      <w:r w:rsidR="008C0938">
        <w:rPr>
          <w:rStyle w:val="CommentReference"/>
        </w:rPr>
        <w:commentReference w:id="262"/>
      </w:r>
    </w:p>
    <w:p w14:paraId="20E0A67D" w14:textId="77777777" w:rsidR="00611A89" w:rsidRDefault="006D238B">
      <w:pPr>
        <w:sectPr w:rsidR="00611A89" w:rsidSect="000C7037">
          <w:pgSz w:w="12240" w:h="15840" w:code="1"/>
          <w:pgMar w:top="1440" w:right="1440" w:bottom="1440" w:left="1440" w:header="706" w:footer="706" w:gutter="0"/>
          <w:cols w:space="708"/>
          <w:docGrid w:linePitch="326"/>
        </w:sectPr>
      </w:pPr>
      <w:r>
        <w:t> </w:t>
      </w:r>
    </w:p>
    <w:p w14:paraId="655FDF20" w14:textId="77777777" w:rsidR="00F77BDD" w:rsidRDefault="006D238B" w:rsidP="000C7037">
      <w:pPr>
        <w:spacing w:line="240" w:lineRule="auto"/>
      </w:pPr>
      <w:r w:rsidRPr="001200AA">
        <w:rPr>
          <w:highlight w:val="cyan"/>
        </w:rPr>
        <w:lastRenderedPageBreak/>
        <w:t xml:space="preserve">Table 10: </w:t>
      </w:r>
      <w:r w:rsidRPr="001200AA">
        <w:rPr>
          <w:i/>
          <w:highlight w:val="cyan"/>
        </w:rPr>
        <w:t xml:space="preserve">Watershed characteristics summary for study </w:t>
      </w:r>
      <w:commentRangeStart w:id="264"/>
      <w:r w:rsidRPr="001200AA">
        <w:rPr>
          <w:i/>
          <w:highlight w:val="cyan"/>
        </w:rPr>
        <w:t>sites</w:t>
      </w:r>
      <w:commentRangeEnd w:id="264"/>
      <w:r w:rsidR="001200AA">
        <w:rPr>
          <w:rStyle w:val="CommentReference"/>
        </w:rPr>
        <w:commentReference w:id="264"/>
      </w:r>
    </w:p>
    <w:tbl>
      <w:tblPr>
        <w:tblW w:w="5000" w:type="pct"/>
        <w:tblLook w:val="07E0" w:firstRow="1" w:lastRow="1" w:firstColumn="1" w:lastColumn="1" w:noHBand="1" w:noVBand="1"/>
        <w:tblCaption w:val="Table 10: Watershed characteristics summary for study sites"/>
      </w:tblPr>
      <w:tblGrid>
        <w:gridCol w:w="3432"/>
        <w:gridCol w:w="1708"/>
        <w:gridCol w:w="1220"/>
        <w:gridCol w:w="2020"/>
        <w:gridCol w:w="1242"/>
        <w:gridCol w:w="1609"/>
        <w:gridCol w:w="1729"/>
      </w:tblGrid>
      <w:tr w:rsidR="00F77BDD" w:rsidRPr="00611A89" w14:paraId="1C6150CC" w14:textId="77777777">
        <w:tc>
          <w:tcPr>
            <w:tcW w:w="0" w:type="auto"/>
            <w:tcBorders>
              <w:bottom w:val="single" w:sz="0" w:space="0" w:color="auto"/>
            </w:tcBorders>
            <w:vAlign w:val="bottom"/>
          </w:tcPr>
          <w:p w14:paraId="29FFC709"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Site number</w:t>
            </w:r>
          </w:p>
        </w:tc>
        <w:tc>
          <w:tcPr>
            <w:tcW w:w="0" w:type="auto"/>
            <w:tcBorders>
              <w:bottom w:val="single" w:sz="0" w:space="0" w:color="auto"/>
            </w:tcBorders>
            <w:vAlign w:val="bottom"/>
          </w:tcPr>
          <w:p w14:paraId="54837A23"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1</w:t>
            </w:r>
          </w:p>
        </w:tc>
        <w:tc>
          <w:tcPr>
            <w:tcW w:w="0" w:type="auto"/>
            <w:tcBorders>
              <w:bottom w:val="single" w:sz="0" w:space="0" w:color="auto"/>
            </w:tcBorders>
            <w:vAlign w:val="bottom"/>
          </w:tcPr>
          <w:p w14:paraId="52F170B2"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2</w:t>
            </w:r>
          </w:p>
        </w:tc>
        <w:tc>
          <w:tcPr>
            <w:tcW w:w="0" w:type="auto"/>
            <w:tcBorders>
              <w:bottom w:val="single" w:sz="0" w:space="0" w:color="auto"/>
            </w:tcBorders>
            <w:vAlign w:val="bottom"/>
          </w:tcPr>
          <w:p w14:paraId="137D50A8"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Borders>
              <w:bottom w:val="single" w:sz="0" w:space="0" w:color="auto"/>
            </w:tcBorders>
            <w:vAlign w:val="bottom"/>
          </w:tcPr>
          <w:p w14:paraId="498BF766"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4</w:t>
            </w:r>
          </w:p>
        </w:tc>
        <w:tc>
          <w:tcPr>
            <w:tcW w:w="0" w:type="auto"/>
            <w:tcBorders>
              <w:bottom w:val="single" w:sz="0" w:space="0" w:color="auto"/>
            </w:tcBorders>
            <w:vAlign w:val="bottom"/>
          </w:tcPr>
          <w:p w14:paraId="199EF101"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5</w:t>
            </w:r>
          </w:p>
        </w:tc>
        <w:tc>
          <w:tcPr>
            <w:tcW w:w="0" w:type="auto"/>
            <w:tcBorders>
              <w:bottom w:val="single" w:sz="0" w:space="0" w:color="auto"/>
            </w:tcBorders>
            <w:vAlign w:val="bottom"/>
          </w:tcPr>
          <w:p w14:paraId="01906AE4"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6</w:t>
            </w:r>
          </w:p>
        </w:tc>
      </w:tr>
      <w:tr w:rsidR="00F77BDD" w:rsidRPr="00611A89" w14:paraId="53486B95" w14:textId="77777777">
        <w:tc>
          <w:tcPr>
            <w:tcW w:w="0" w:type="auto"/>
          </w:tcPr>
          <w:p w14:paraId="5C655CC7"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Full Site name</w:t>
            </w:r>
          </w:p>
        </w:tc>
        <w:tc>
          <w:tcPr>
            <w:tcW w:w="0" w:type="auto"/>
          </w:tcPr>
          <w:p w14:paraId="37A52C40"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Weeks Main Creek</w:t>
            </w:r>
          </w:p>
        </w:tc>
        <w:tc>
          <w:tcPr>
            <w:tcW w:w="0" w:type="auto"/>
          </w:tcPr>
          <w:p w14:paraId="569F6F43"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Chris Creek</w:t>
            </w:r>
          </w:p>
        </w:tc>
        <w:tc>
          <w:tcPr>
            <w:tcW w:w="0" w:type="auto"/>
          </w:tcPr>
          <w:p w14:paraId="3D7C3947"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Leech River Head</w:t>
            </w:r>
          </w:p>
        </w:tc>
        <w:tc>
          <w:tcPr>
            <w:tcW w:w="0" w:type="auto"/>
          </w:tcPr>
          <w:p w14:paraId="61AE2DC3"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Cragg Creek</w:t>
            </w:r>
          </w:p>
        </w:tc>
        <w:tc>
          <w:tcPr>
            <w:tcW w:w="0" w:type="auto"/>
          </w:tcPr>
          <w:p w14:paraId="721E6AED"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West Leech River</w:t>
            </w:r>
          </w:p>
        </w:tc>
        <w:tc>
          <w:tcPr>
            <w:tcW w:w="0" w:type="auto"/>
          </w:tcPr>
          <w:p w14:paraId="13F9052E"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Leech River Tunnel</w:t>
            </w:r>
          </w:p>
        </w:tc>
      </w:tr>
      <w:tr w:rsidR="00F77BDD" w:rsidRPr="00611A89" w14:paraId="54A22524" w14:textId="77777777">
        <w:tc>
          <w:tcPr>
            <w:tcW w:w="0" w:type="auto"/>
          </w:tcPr>
          <w:p w14:paraId="1C5423F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Short-hand name (used throughout report)</w:t>
            </w:r>
          </w:p>
        </w:tc>
        <w:tc>
          <w:tcPr>
            <w:tcW w:w="0" w:type="auto"/>
          </w:tcPr>
          <w:p w14:paraId="62F4D01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Weeks</w:t>
            </w:r>
          </w:p>
        </w:tc>
        <w:tc>
          <w:tcPr>
            <w:tcW w:w="0" w:type="auto"/>
          </w:tcPr>
          <w:p w14:paraId="64DED006"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ChrisCrk</w:t>
            </w:r>
            <w:proofErr w:type="spellEnd"/>
          </w:p>
        </w:tc>
        <w:tc>
          <w:tcPr>
            <w:tcW w:w="0" w:type="auto"/>
          </w:tcPr>
          <w:p w14:paraId="52DF6AB1"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LeechHead</w:t>
            </w:r>
            <w:proofErr w:type="spellEnd"/>
          </w:p>
        </w:tc>
        <w:tc>
          <w:tcPr>
            <w:tcW w:w="0" w:type="auto"/>
          </w:tcPr>
          <w:p w14:paraId="600CF372"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CraggCrk</w:t>
            </w:r>
            <w:proofErr w:type="spellEnd"/>
          </w:p>
        </w:tc>
        <w:tc>
          <w:tcPr>
            <w:tcW w:w="0" w:type="auto"/>
          </w:tcPr>
          <w:p w14:paraId="6BE452E0"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WestLeech</w:t>
            </w:r>
            <w:proofErr w:type="spellEnd"/>
          </w:p>
        </w:tc>
        <w:tc>
          <w:tcPr>
            <w:tcW w:w="0" w:type="auto"/>
          </w:tcPr>
          <w:p w14:paraId="314C3BE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Tunnel</w:t>
            </w:r>
          </w:p>
        </w:tc>
      </w:tr>
      <w:tr w:rsidR="00F77BDD" w:rsidRPr="00611A89" w14:paraId="37FB291E" w14:textId="77777777">
        <w:tc>
          <w:tcPr>
            <w:tcW w:w="0" w:type="auto"/>
          </w:tcPr>
          <w:p w14:paraId="6B77C05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Latitude</w:t>
            </w:r>
          </w:p>
        </w:tc>
        <w:tc>
          <w:tcPr>
            <w:tcW w:w="0" w:type="auto"/>
          </w:tcPr>
          <w:p w14:paraId="6C1A1FB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48.5757</w:t>
            </w:r>
          </w:p>
        </w:tc>
        <w:tc>
          <w:tcPr>
            <w:tcW w:w="0" w:type="auto"/>
          </w:tcPr>
          <w:p w14:paraId="413FC18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48.5774</w:t>
            </w:r>
          </w:p>
        </w:tc>
        <w:tc>
          <w:tcPr>
            <w:tcW w:w="0" w:type="auto"/>
          </w:tcPr>
          <w:p w14:paraId="45EFBF8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48.5665</w:t>
            </w:r>
          </w:p>
        </w:tc>
        <w:tc>
          <w:tcPr>
            <w:tcW w:w="0" w:type="auto"/>
          </w:tcPr>
          <w:p w14:paraId="1994022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48.5478</w:t>
            </w:r>
          </w:p>
        </w:tc>
        <w:tc>
          <w:tcPr>
            <w:tcW w:w="0" w:type="auto"/>
          </w:tcPr>
          <w:p w14:paraId="5E225C2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48.5069</w:t>
            </w:r>
          </w:p>
        </w:tc>
        <w:tc>
          <w:tcPr>
            <w:tcW w:w="0" w:type="auto"/>
          </w:tcPr>
          <w:p w14:paraId="6736AF9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48.507</w:t>
            </w:r>
          </w:p>
        </w:tc>
      </w:tr>
      <w:tr w:rsidR="00F77BDD" w:rsidRPr="00611A89" w14:paraId="2970CA1D" w14:textId="77777777">
        <w:tc>
          <w:tcPr>
            <w:tcW w:w="0" w:type="auto"/>
          </w:tcPr>
          <w:p w14:paraId="3965480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Longitude</w:t>
            </w:r>
          </w:p>
        </w:tc>
        <w:tc>
          <w:tcPr>
            <w:tcW w:w="0" w:type="auto"/>
          </w:tcPr>
          <w:p w14:paraId="7D881B9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-123.8456</w:t>
            </w:r>
          </w:p>
        </w:tc>
        <w:tc>
          <w:tcPr>
            <w:tcW w:w="0" w:type="auto"/>
          </w:tcPr>
          <w:p w14:paraId="69983A4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-123.8403</w:t>
            </w:r>
          </w:p>
        </w:tc>
        <w:tc>
          <w:tcPr>
            <w:tcW w:w="0" w:type="auto"/>
          </w:tcPr>
          <w:p w14:paraId="1001043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-123.8257</w:t>
            </w:r>
          </w:p>
        </w:tc>
        <w:tc>
          <w:tcPr>
            <w:tcW w:w="0" w:type="auto"/>
          </w:tcPr>
          <w:p w14:paraId="120BC24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-123.7711</w:t>
            </w:r>
          </w:p>
        </w:tc>
        <w:tc>
          <w:tcPr>
            <w:tcW w:w="0" w:type="auto"/>
          </w:tcPr>
          <w:p w14:paraId="68298AF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-123.7847</w:t>
            </w:r>
          </w:p>
        </w:tc>
        <w:tc>
          <w:tcPr>
            <w:tcW w:w="0" w:type="auto"/>
          </w:tcPr>
          <w:p w14:paraId="1CC4154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-123.7674</w:t>
            </w:r>
          </w:p>
        </w:tc>
      </w:tr>
      <w:tr w:rsidR="00F77BDD" w:rsidRPr="00611A89" w14:paraId="4F895A9B" w14:textId="77777777">
        <w:tc>
          <w:tcPr>
            <w:tcW w:w="0" w:type="auto"/>
          </w:tcPr>
          <w:p w14:paraId="6706906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 xml:space="preserve">Elevation (m </w:t>
            </w:r>
            <w:proofErr w:type="spellStart"/>
            <w:r w:rsidRPr="00611A89">
              <w:rPr>
                <w:rFonts w:asciiTheme="minorHAnsi" w:hAnsiTheme="minorHAnsi" w:cstheme="minorHAnsi"/>
                <w:sz w:val="22"/>
                <w:szCs w:val="22"/>
              </w:rPr>
              <w:t>a.s.l</w:t>
            </w:r>
            <w:proofErr w:type="spellEnd"/>
            <w:r w:rsidRPr="00611A89">
              <w:rPr>
                <w:rFonts w:asciiTheme="minorHAnsi" w:hAnsiTheme="minorHAnsi" w:cstheme="minorHAnsi"/>
                <w:sz w:val="22"/>
                <w:szCs w:val="22"/>
              </w:rPr>
              <w:t>) at installation</w:t>
            </w:r>
          </w:p>
        </w:tc>
        <w:tc>
          <w:tcPr>
            <w:tcW w:w="0" w:type="auto"/>
          </w:tcPr>
          <w:p w14:paraId="01DE9F6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521</w:t>
            </w:r>
          </w:p>
        </w:tc>
        <w:tc>
          <w:tcPr>
            <w:tcW w:w="0" w:type="auto"/>
          </w:tcPr>
          <w:p w14:paraId="5496000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522</w:t>
            </w:r>
          </w:p>
        </w:tc>
        <w:tc>
          <w:tcPr>
            <w:tcW w:w="0" w:type="auto"/>
          </w:tcPr>
          <w:p w14:paraId="198C86B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476</w:t>
            </w:r>
          </w:p>
        </w:tc>
        <w:tc>
          <w:tcPr>
            <w:tcW w:w="0" w:type="auto"/>
          </w:tcPr>
          <w:p w14:paraId="3F19918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509</w:t>
            </w:r>
          </w:p>
        </w:tc>
        <w:tc>
          <w:tcPr>
            <w:tcW w:w="0" w:type="auto"/>
          </w:tcPr>
          <w:p w14:paraId="52F0702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248</w:t>
            </w:r>
          </w:p>
        </w:tc>
        <w:tc>
          <w:tcPr>
            <w:tcW w:w="0" w:type="auto"/>
          </w:tcPr>
          <w:p w14:paraId="6D0AB9D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207</w:t>
            </w:r>
          </w:p>
        </w:tc>
      </w:tr>
      <w:tr w:rsidR="00F77BDD" w:rsidRPr="00611A89" w14:paraId="1BE75EAE" w14:textId="77777777">
        <w:tc>
          <w:tcPr>
            <w:tcW w:w="0" w:type="auto"/>
          </w:tcPr>
          <w:p w14:paraId="6365C7F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Sub-basin Class</w:t>
            </w:r>
          </w:p>
        </w:tc>
        <w:tc>
          <w:tcPr>
            <w:tcW w:w="0" w:type="auto"/>
          </w:tcPr>
          <w:p w14:paraId="52B46E5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w:t>
            </w:r>
          </w:p>
        </w:tc>
        <w:tc>
          <w:tcPr>
            <w:tcW w:w="0" w:type="auto"/>
          </w:tcPr>
          <w:p w14:paraId="6EFB1C1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w:t>
            </w:r>
          </w:p>
        </w:tc>
        <w:tc>
          <w:tcPr>
            <w:tcW w:w="0" w:type="auto"/>
          </w:tcPr>
          <w:p w14:paraId="32714F3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(headwater)</w:t>
            </w:r>
          </w:p>
        </w:tc>
        <w:tc>
          <w:tcPr>
            <w:tcW w:w="0" w:type="auto"/>
          </w:tcPr>
          <w:p w14:paraId="3FF88E9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w:t>
            </w:r>
          </w:p>
        </w:tc>
        <w:tc>
          <w:tcPr>
            <w:tcW w:w="0" w:type="auto"/>
          </w:tcPr>
          <w:p w14:paraId="3D8293F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w:t>
            </w:r>
          </w:p>
        </w:tc>
        <w:tc>
          <w:tcPr>
            <w:tcW w:w="0" w:type="auto"/>
          </w:tcPr>
          <w:p w14:paraId="557245A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Outlet (mainstem)</w:t>
            </w:r>
          </w:p>
        </w:tc>
      </w:tr>
      <w:tr w:rsidR="00F77BDD" w:rsidRPr="00611A89" w14:paraId="32F84D9F" w14:textId="77777777">
        <w:tc>
          <w:tcPr>
            <w:tcW w:w="0" w:type="auto"/>
          </w:tcPr>
          <w:p w14:paraId="1627FD7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Strahler order</w:t>
            </w:r>
          </w:p>
        </w:tc>
        <w:tc>
          <w:tcPr>
            <w:tcW w:w="0" w:type="auto"/>
          </w:tcPr>
          <w:p w14:paraId="1733D0A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14:paraId="39D7FA9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14:paraId="2DB4887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w:t>
            </w:r>
          </w:p>
        </w:tc>
        <w:tc>
          <w:tcPr>
            <w:tcW w:w="0" w:type="auto"/>
          </w:tcPr>
          <w:p w14:paraId="01E3CD0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w:t>
            </w:r>
          </w:p>
        </w:tc>
        <w:tc>
          <w:tcPr>
            <w:tcW w:w="0" w:type="auto"/>
          </w:tcPr>
          <w:p w14:paraId="1B3DDEF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w:t>
            </w:r>
          </w:p>
        </w:tc>
        <w:tc>
          <w:tcPr>
            <w:tcW w:w="0" w:type="auto"/>
          </w:tcPr>
          <w:p w14:paraId="2FA0480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w:t>
            </w:r>
          </w:p>
        </w:tc>
      </w:tr>
      <w:tr w:rsidR="00F77BDD" w:rsidRPr="00611A89" w14:paraId="40F22013" w14:textId="77777777">
        <w:tc>
          <w:tcPr>
            <w:tcW w:w="0" w:type="auto"/>
          </w:tcPr>
          <w:p w14:paraId="7AC6AA1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Drainage area (</w:t>
            </w:r>
            <w:proofErr w:type="spellStart"/>
            <w:r w:rsidRPr="00611A89">
              <w:rPr>
                <w:rFonts w:asciiTheme="minorHAnsi" w:hAnsiTheme="minorHAnsi" w:cstheme="minorHAnsi"/>
                <w:sz w:val="22"/>
                <w:szCs w:val="22"/>
              </w:rPr>
              <w:t>km2</w:t>
            </w:r>
            <w:proofErr w:type="spellEnd"/>
            <w:r w:rsidRPr="00611A89">
              <w:rPr>
                <w:rFonts w:asciiTheme="minorHAnsi" w:hAnsiTheme="minorHAnsi" w:cstheme="minorHAnsi"/>
                <w:sz w:val="22"/>
                <w:szCs w:val="22"/>
              </w:rPr>
              <w:t>)</w:t>
            </w:r>
          </w:p>
        </w:tc>
        <w:tc>
          <w:tcPr>
            <w:tcW w:w="0" w:type="auto"/>
          </w:tcPr>
          <w:p w14:paraId="32794D8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11.5</w:t>
            </w:r>
          </w:p>
        </w:tc>
        <w:tc>
          <w:tcPr>
            <w:tcW w:w="0" w:type="auto"/>
          </w:tcPr>
          <w:p w14:paraId="72A07EB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5.9</w:t>
            </w:r>
          </w:p>
        </w:tc>
        <w:tc>
          <w:tcPr>
            <w:tcW w:w="0" w:type="auto"/>
          </w:tcPr>
          <w:p w14:paraId="122A660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20.6</w:t>
            </w:r>
          </w:p>
        </w:tc>
        <w:tc>
          <w:tcPr>
            <w:tcW w:w="0" w:type="auto"/>
          </w:tcPr>
          <w:p w14:paraId="7F983CA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28.1</w:t>
            </w:r>
          </w:p>
        </w:tc>
        <w:tc>
          <w:tcPr>
            <w:tcW w:w="0" w:type="auto"/>
          </w:tcPr>
          <w:p w14:paraId="0E5BE26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20.9</w:t>
            </w:r>
          </w:p>
        </w:tc>
        <w:tc>
          <w:tcPr>
            <w:tcW w:w="0" w:type="auto"/>
          </w:tcPr>
          <w:p w14:paraId="76088C0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95.3</w:t>
            </w:r>
          </w:p>
        </w:tc>
      </w:tr>
      <w:tr w:rsidR="00F77BDD" w:rsidRPr="00611A89" w14:paraId="173A605F" w14:textId="77777777">
        <w:tc>
          <w:tcPr>
            <w:tcW w:w="0" w:type="auto"/>
          </w:tcPr>
          <w:p w14:paraId="23C53FD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Forest cover (%)</w:t>
            </w:r>
          </w:p>
        </w:tc>
        <w:tc>
          <w:tcPr>
            <w:tcW w:w="0" w:type="auto"/>
          </w:tcPr>
          <w:p w14:paraId="612FB54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94.5</w:t>
            </w:r>
          </w:p>
        </w:tc>
        <w:tc>
          <w:tcPr>
            <w:tcW w:w="0" w:type="auto"/>
          </w:tcPr>
          <w:p w14:paraId="7E4A8D9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99</w:t>
            </w:r>
          </w:p>
        </w:tc>
        <w:tc>
          <w:tcPr>
            <w:tcW w:w="0" w:type="auto"/>
          </w:tcPr>
          <w:p w14:paraId="0D27563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96.6</w:t>
            </w:r>
          </w:p>
        </w:tc>
        <w:tc>
          <w:tcPr>
            <w:tcW w:w="0" w:type="auto"/>
          </w:tcPr>
          <w:p w14:paraId="39234CD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97.8</w:t>
            </w:r>
          </w:p>
        </w:tc>
        <w:tc>
          <w:tcPr>
            <w:tcW w:w="0" w:type="auto"/>
          </w:tcPr>
          <w:p w14:paraId="1A473A7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98.5</w:t>
            </w:r>
          </w:p>
        </w:tc>
        <w:tc>
          <w:tcPr>
            <w:tcW w:w="0" w:type="auto"/>
          </w:tcPr>
          <w:p w14:paraId="399B55E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97.6</w:t>
            </w:r>
          </w:p>
        </w:tc>
      </w:tr>
      <w:tr w:rsidR="00F77BDD" w:rsidRPr="00611A89" w14:paraId="02606A27" w14:textId="77777777">
        <w:tc>
          <w:tcPr>
            <w:tcW w:w="0" w:type="auto"/>
          </w:tcPr>
          <w:p w14:paraId="358FE8D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Wetland cover (%)</w:t>
            </w:r>
          </w:p>
        </w:tc>
        <w:tc>
          <w:tcPr>
            <w:tcW w:w="0" w:type="auto"/>
          </w:tcPr>
          <w:p w14:paraId="6CE543A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4.2</w:t>
            </w:r>
          </w:p>
        </w:tc>
        <w:tc>
          <w:tcPr>
            <w:tcW w:w="0" w:type="auto"/>
          </w:tcPr>
          <w:p w14:paraId="3260F73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0.8</w:t>
            </w:r>
          </w:p>
        </w:tc>
        <w:tc>
          <w:tcPr>
            <w:tcW w:w="0" w:type="auto"/>
          </w:tcPr>
          <w:p w14:paraId="4CF8F6E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2.6</w:t>
            </w:r>
          </w:p>
        </w:tc>
        <w:tc>
          <w:tcPr>
            <w:tcW w:w="0" w:type="auto"/>
          </w:tcPr>
          <w:p w14:paraId="062615A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1.6</w:t>
            </w:r>
          </w:p>
        </w:tc>
        <w:tc>
          <w:tcPr>
            <w:tcW w:w="0" w:type="auto"/>
          </w:tcPr>
          <w:p w14:paraId="7E187D0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0.4</w:t>
            </w:r>
          </w:p>
        </w:tc>
        <w:tc>
          <w:tcPr>
            <w:tcW w:w="0" w:type="auto"/>
          </w:tcPr>
          <w:p w14:paraId="0C826B7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w:t>
            </w:r>
          </w:p>
        </w:tc>
      </w:tr>
      <w:tr w:rsidR="00F77BDD" w:rsidRPr="00611A89" w14:paraId="4AA5B792" w14:textId="77777777">
        <w:tc>
          <w:tcPr>
            <w:tcW w:w="0" w:type="auto"/>
          </w:tcPr>
          <w:p w14:paraId="47D5121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Open water coverage (%)</w:t>
            </w:r>
          </w:p>
        </w:tc>
        <w:tc>
          <w:tcPr>
            <w:tcW w:w="0" w:type="auto"/>
          </w:tcPr>
          <w:p w14:paraId="5422DCF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2.9</w:t>
            </w:r>
          </w:p>
        </w:tc>
        <w:tc>
          <w:tcPr>
            <w:tcW w:w="0" w:type="auto"/>
          </w:tcPr>
          <w:p w14:paraId="588492F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0.6</w:t>
            </w:r>
          </w:p>
        </w:tc>
        <w:tc>
          <w:tcPr>
            <w:tcW w:w="0" w:type="auto"/>
          </w:tcPr>
          <w:p w14:paraId="71075C1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1.8</w:t>
            </w:r>
          </w:p>
        </w:tc>
        <w:tc>
          <w:tcPr>
            <w:tcW w:w="0" w:type="auto"/>
          </w:tcPr>
          <w:p w14:paraId="4264749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0.9</w:t>
            </w:r>
          </w:p>
        </w:tc>
        <w:tc>
          <w:tcPr>
            <w:tcW w:w="0" w:type="auto"/>
          </w:tcPr>
          <w:p w14:paraId="22DA5C9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0.3</w:t>
            </w:r>
          </w:p>
        </w:tc>
        <w:tc>
          <w:tcPr>
            <w:tcW w:w="0" w:type="auto"/>
          </w:tcPr>
          <w:p w14:paraId="2E1DDCA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0.7</w:t>
            </w:r>
          </w:p>
        </w:tc>
      </w:tr>
      <w:tr w:rsidR="00F77BDD" w:rsidRPr="00611A89" w14:paraId="14083131" w14:textId="77777777">
        <w:tc>
          <w:tcPr>
            <w:tcW w:w="0" w:type="auto"/>
          </w:tcPr>
          <w:p w14:paraId="528046E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Average slope (degrees)</w:t>
            </w:r>
          </w:p>
        </w:tc>
        <w:tc>
          <w:tcPr>
            <w:tcW w:w="0" w:type="auto"/>
          </w:tcPr>
          <w:p w14:paraId="1E2C4D0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9.1</w:t>
            </w:r>
          </w:p>
        </w:tc>
        <w:tc>
          <w:tcPr>
            <w:tcW w:w="0" w:type="auto"/>
          </w:tcPr>
          <w:p w14:paraId="2494DCB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10.5</w:t>
            </w:r>
          </w:p>
        </w:tc>
        <w:tc>
          <w:tcPr>
            <w:tcW w:w="0" w:type="auto"/>
          </w:tcPr>
          <w:p w14:paraId="7DE42F0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10.2</w:t>
            </w:r>
          </w:p>
        </w:tc>
        <w:tc>
          <w:tcPr>
            <w:tcW w:w="0" w:type="auto"/>
          </w:tcPr>
          <w:p w14:paraId="35ECCB2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9.5</w:t>
            </w:r>
          </w:p>
        </w:tc>
        <w:tc>
          <w:tcPr>
            <w:tcW w:w="0" w:type="auto"/>
          </w:tcPr>
          <w:p w14:paraId="583A663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11.3</w:t>
            </w:r>
          </w:p>
        </w:tc>
        <w:tc>
          <w:tcPr>
            <w:tcW w:w="0" w:type="auto"/>
          </w:tcPr>
          <w:p w14:paraId="53703E0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11.8</w:t>
            </w:r>
          </w:p>
        </w:tc>
      </w:tr>
      <w:tr w:rsidR="00F77BDD" w:rsidRPr="00611A89" w14:paraId="002E79C7" w14:textId="77777777">
        <w:tc>
          <w:tcPr>
            <w:tcW w:w="0" w:type="auto"/>
          </w:tcPr>
          <w:p w14:paraId="1953E37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Standard dev. of mean slope (degrees)</w:t>
            </w:r>
          </w:p>
        </w:tc>
        <w:tc>
          <w:tcPr>
            <w:tcW w:w="0" w:type="auto"/>
          </w:tcPr>
          <w:p w14:paraId="42493A3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w:t>
            </w:r>
          </w:p>
        </w:tc>
        <w:tc>
          <w:tcPr>
            <w:tcW w:w="0" w:type="auto"/>
          </w:tcPr>
          <w:p w14:paraId="0E4A695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6.2</w:t>
            </w:r>
          </w:p>
        </w:tc>
        <w:tc>
          <w:tcPr>
            <w:tcW w:w="0" w:type="auto"/>
          </w:tcPr>
          <w:p w14:paraId="57B79B3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7.1</w:t>
            </w:r>
          </w:p>
        </w:tc>
        <w:tc>
          <w:tcPr>
            <w:tcW w:w="0" w:type="auto"/>
          </w:tcPr>
          <w:p w14:paraId="39C9CBA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6.1</w:t>
            </w:r>
          </w:p>
        </w:tc>
        <w:tc>
          <w:tcPr>
            <w:tcW w:w="0" w:type="auto"/>
          </w:tcPr>
          <w:p w14:paraId="0D9643C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7.9</w:t>
            </w:r>
          </w:p>
        </w:tc>
        <w:tc>
          <w:tcPr>
            <w:tcW w:w="0" w:type="auto"/>
          </w:tcPr>
          <w:p w14:paraId="58B3AE3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8.5</w:t>
            </w:r>
          </w:p>
        </w:tc>
      </w:tr>
      <w:tr w:rsidR="00F77BDD" w:rsidRPr="00611A89" w14:paraId="2E716D40" w14:textId="77777777">
        <w:tc>
          <w:tcPr>
            <w:tcW w:w="0" w:type="auto"/>
          </w:tcPr>
          <w:p w14:paraId="120270F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Median slope (degrees)</w:t>
            </w:r>
          </w:p>
        </w:tc>
        <w:tc>
          <w:tcPr>
            <w:tcW w:w="0" w:type="auto"/>
          </w:tcPr>
          <w:p w14:paraId="02B41A2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8</w:t>
            </w:r>
          </w:p>
        </w:tc>
        <w:tc>
          <w:tcPr>
            <w:tcW w:w="0" w:type="auto"/>
          </w:tcPr>
          <w:p w14:paraId="525D413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10</w:t>
            </w:r>
          </w:p>
        </w:tc>
        <w:tc>
          <w:tcPr>
            <w:tcW w:w="0" w:type="auto"/>
          </w:tcPr>
          <w:p w14:paraId="5E9CAE1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w:t>
            </w:r>
          </w:p>
        </w:tc>
        <w:tc>
          <w:tcPr>
            <w:tcW w:w="0" w:type="auto"/>
          </w:tcPr>
          <w:p w14:paraId="3BCF7EC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w:t>
            </w:r>
          </w:p>
        </w:tc>
        <w:tc>
          <w:tcPr>
            <w:tcW w:w="0" w:type="auto"/>
          </w:tcPr>
          <w:p w14:paraId="223E4FC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w:t>
            </w:r>
          </w:p>
        </w:tc>
        <w:tc>
          <w:tcPr>
            <w:tcW w:w="0" w:type="auto"/>
          </w:tcPr>
          <w:p w14:paraId="4B87A92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10</w:t>
            </w:r>
          </w:p>
        </w:tc>
      </w:tr>
      <w:tr w:rsidR="00F77BDD" w:rsidRPr="00611A89" w14:paraId="5C8BBE63" w14:textId="77777777">
        <w:tc>
          <w:tcPr>
            <w:tcW w:w="0" w:type="auto"/>
          </w:tcPr>
          <w:p w14:paraId="5079048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Maximum slope (degrees)</w:t>
            </w:r>
          </w:p>
        </w:tc>
        <w:tc>
          <w:tcPr>
            <w:tcW w:w="0" w:type="auto"/>
          </w:tcPr>
          <w:p w14:paraId="4DB02F9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7B1ED80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38</w:t>
            </w:r>
          </w:p>
        </w:tc>
        <w:tc>
          <w:tcPr>
            <w:tcW w:w="0" w:type="auto"/>
          </w:tcPr>
          <w:p w14:paraId="6952370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50</w:t>
            </w:r>
          </w:p>
        </w:tc>
        <w:tc>
          <w:tcPr>
            <w:tcW w:w="0" w:type="auto"/>
          </w:tcPr>
          <w:p w14:paraId="12168B5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40</w:t>
            </w:r>
          </w:p>
        </w:tc>
        <w:tc>
          <w:tcPr>
            <w:tcW w:w="0" w:type="auto"/>
          </w:tcPr>
          <w:p w14:paraId="05EB98F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56</w:t>
            </w:r>
          </w:p>
        </w:tc>
        <w:tc>
          <w:tcPr>
            <w:tcW w:w="0" w:type="auto"/>
          </w:tcPr>
          <w:p w14:paraId="3A57FCD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61</w:t>
            </w:r>
          </w:p>
        </w:tc>
      </w:tr>
      <w:tr w:rsidR="00F77BDD" w:rsidRPr="00611A89" w14:paraId="5A72E7C8" w14:textId="77777777">
        <w:tc>
          <w:tcPr>
            <w:tcW w:w="0" w:type="auto"/>
          </w:tcPr>
          <w:p w14:paraId="7813C69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Parent Material</w:t>
            </w:r>
          </w:p>
        </w:tc>
        <w:tc>
          <w:tcPr>
            <w:tcW w:w="0" w:type="auto"/>
          </w:tcPr>
          <w:p w14:paraId="29B6548A"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52D60946"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782EA5C8"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309AE451"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4135B83D"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44E9DA92" w14:textId="77777777" w:rsidR="00F77BDD" w:rsidRPr="00611A89" w:rsidRDefault="00F77BDD" w:rsidP="00611A89">
            <w:pPr>
              <w:spacing w:line="240" w:lineRule="auto"/>
              <w:rPr>
                <w:rFonts w:asciiTheme="minorHAnsi" w:hAnsiTheme="minorHAnsi" w:cstheme="minorHAnsi"/>
                <w:sz w:val="22"/>
                <w:szCs w:val="22"/>
              </w:rPr>
            </w:pPr>
          </w:p>
        </w:tc>
      </w:tr>
      <w:tr w:rsidR="00F77BDD" w:rsidRPr="00611A89" w14:paraId="68BB8BAC" w14:textId="77777777">
        <w:tc>
          <w:tcPr>
            <w:tcW w:w="0" w:type="auto"/>
          </w:tcPr>
          <w:p w14:paraId="0532CE35"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Wark</w:t>
            </w:r>
            <w:proofErr w:type="spellEnd"/>
            <w:r w:rsidRPr="00611A89">
              <w:rPr>
                <w:rFonts w:asciiTheme="minorHAnsi" w:hAnsiTheme="minorHAnsi" w:cstheme="minorHAnsi"/>
                <w:sz w:val="22"/>
                <w:szCs w:val="22"/>
              </w:rPr>
              <w:t>-Gneiss (%)</w:t>
            </w:r>
          </w:p>
        </w:tc>
        <w:tc>
          <w:tcPr>
            <w:tcW w:w="0" w:type="auto"/>
          </w:tcPr>
          <w:p w14:paraId="091D85F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13.6</w:t>
            </w:r>
          </w:p>
        </w:tc>
        <w:tc>
          <w:tcPr>
            <w:tcW w:w="0" w:type="auto"/>
          </w:tcPr>
          <w:p w14:paraId="4CA9563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44.9</w:t>
            </w:r>
          </w:p>
        </w:tc>
        <w:tc>
          <w:tcPr>
            <w:tcW w:w="0" w:type="auto"/>
          </w:tcPr>
          <w:p w14:paraId="175D044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20.5</w:t>
            </w:r>
          </w:p>
        </w:tc>
        <w:tc>
          <w:tcPr>
            <w:tcW w:w="0" w:type="auto"/>
          </w:tcPr>
          <w:p w14:paraId="667AB7A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77.6</w:t>
            </w:r>
          </w:p>
        </w:tc>
        <w:tc>
          <w:tcPr>
            <w:tcW w:w="0" w:type="auto"/>
          </w:tcPr>
          <w:p w14:paraId="0CE4EFB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45CD1C1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30.6</w:t>
            </w:r>
          </w:p>
        </w:tc>
      </w:tr>
      <w:tr w:rsidR="00F77BDD" w:rsidRPr="00611A89" w14:paraId="577D3236" w14:textId="77777777">
        <w:tc>
          <w:tcPr>
            <w:tcW w:w="0" w:type="auto"/>
          </w:tcPr>
          <w:p w14:paraId="7DEA463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Argillite-</w:t>
            </w:r>
            <w:proofErr w:type="spellStart"/>
            <w:r w:rsidRPr="00611A89">
              <w:rPr>
                <w:rFonts w:asciiTheme="minorHAnsi" w:hAnsiTheme="minorHAnsi" w:cstheme="minorHAnsi"/>
                <w:sz w:val="22"/>
                <w:szCs w:val="22"/>
              </w:rPr>
              <w:t>Metagreywacke</w:t>
            </w:r>
            <w:proofErr w:type="spellEnd"/>
            <w:r w:rsidRPr="00611A89">
              <w:rPr>
                <w:rFonts w:asciiTheme="minorHAnsi" w:hAnsiTheme="minorHAnsi" w:cstheme="minorHAnsi"/>
                <w:sz w:val="22"/>
                <w:szCs w:val="22"/>
              </w:rPr>
              <w:t xml:space="preserve"> (%)</w:t>
            </w:r>
          </w:p>
        </w:tc>
        <w:tc>
          <w:tcPr>
            <w:tcW w:w="0" w:type="auto"/>
          </w:tcPr>
          <w:p w14:paraId="1F9461B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64.2</w:t>
            </w:r>
          </w:p>
        </w:tc>
        <w:tc>
          <w:tcPr>
            <w:tcW w:w="0" w:type="auto"/>
          </w:tcPr>
          <w:p w14:paraId="1A75196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195B295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42.1</w:t>
            </w:r>
          </w:p>
        </w:tc>
        <w:tc>
          <w:tcPr>
            <w:tcW w:w="0" w:type="auto"/>
          </w:tcPr>
          <w:p w14:paraId="594D50D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0623DD7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76.8</w:t>
            </w:r>
          </w:p>
        </w:tc>
        <w:tc>
          <w:tcPr>
            <w:tcW w:w="0" w:type="auto"/>
          </w:tcPr>
          <w:p w14:paraId="28F4EEE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45.1</w:t>
            </w:r>
          </w:p>
        </w:tc>
      </w:tr>
      <w:tr w:rsidR="00F77BDD" w:rsidRPr="00611A89" w14:paraId="3E6D88A6" w14:textId="77777777">
        <w:tc>
          <w:tcPr>
            <w:tcW w:w="0" w:type="auto"/>
          </w:tcPr>
          <w:p w14:paraId="78FC20D9"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Metagreywacke</w:t>
            </w:r>
            <w:proofErr w:type="spellEnd"/>
            <w:r w:rsidRPr="00611A89">
              <w:rPr>
                <w:rFonts w:asciiTheme="minorHAnsi" w:hAnsiTheme="minorHAnsi" w:cstheme="minorHAnsi"/>
                <w:sz w:val="22"/>
                <w:szCs w:val="22"/>
              </w:rPr>
              <w:t xml:space="preserve"> (%)</w:t>
            </w:r>
          </w:p>
        </w:tc>
        <w:tc>
          <w:tcPr>
            <w:tcW w:w="0" w:type="auto"/>
          </w:tcPr>
          <w:p w14:paraId="7B851FD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3D24450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33787B4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301F127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331327E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7.2</w:t>
            </w:r>
          </w:p>
        </w:tc>
        <w:tc>
          <w:tcPr>
            <w:tcW w:w="0" w:type="auto"/>
          </w:tcPr>
          <w:p w14:paraId="00EDD0B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1.6</w:t>
            </w:r>
          </w:p>
        </w:tc>
      </w:tr>
      <w:tr w:rsidR="00F77BDD" w:rsidRPr="00611A89" w14:paraId="0B84D3D5" w14:textId="77777777">
        <w:tc>
          <w:tcPr>
            <w:tcW w:w="0" w:type="auto"/>
          </w:tcPr>
          <w:p w14:paraId="0B2025A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Chert-Argillite-Volcanic (%)</w:t>
            </w:r>
          </w:p>
        </w:tc>
        <w:tc>
          <w:tcPr>
            <w:tcW w:w="0" w:type="auto"/>
          </w:tcPr>
          <w:p w14:paraId="6B51DC7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22.2</w:t>
            </w:r>
          </w:p>
        </w:tc>
        <w:tc>
          <w:tcPr>
            <w:tcW w:w="0" w:type="auto"/>
          </w:tcPr>
          <w:p w14:paraId="3E84EA0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55.1</w:t>
            </w:r>
          </w:p>
        </w:tc>
        <w:tc>
          <w:tcPr>
            <w:tcW w:w="0" w:type="auto"/>
          </w:tcPr>
          <w:p w14:paraId="0C11D13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37.4</w:t>
            </w:r>
          </w:p>
        </w:tc>
        <w:tc>
          <w:tcPr>
            <w:tcW w:w="0" w:type="auto"/>
          </w:tcPr>
          <w:p w14:paraId="22936B2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22.4</w:t>
            </w:r>
          </w:p>
        </w:tc>
        <w:tc>
          <w:tcPr>
            <w:tcW w:w="0" w:type="auto"/>
          </w:tcPr>
          <w:p w14:paraId="0C82273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7827020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17.9</w:t>
            </w:r>
          </w:p>
        </w:tc>
      </w:tr>
      <w:tr w:rsidR="00F77BDD" w:rsidRPr="00611A89" w14:paraId="22C74EF9" w14:textId="77777777">
        <w:tc>
          <w:tcPr>
            <w:tcW w:w="0" w:type="auto"/>
          </w:tcPr>
          <w:p w14:paraId="01BF426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 xml:space="preserve">Metchosin </w:t>
            </w:r>
            <w:proofErr w:type="spellStart"/>
            <w:r w:rsidRPr="00611A89">
              <w:rPr>
                <w:rFonts w:asciiTheme="minorHAnsi" w:hAnsiTheme="minorHAnsi" w:cstheme="minorHAnsi"/>
                <w:sz w:val="22"/>
                <w:szCs w:val="22"/>
              </w:rPr>
              <w:t>Volcanics</w:t>
            </w:r>
            <w:proofErr w:type="spellEnd"/>
            <w:r w:rsidRPr="00611A89">
              <w:rPr>
                <w:rFonts w:asciiTheme="minorHAnsi" w:hAnsiTheme="minorHAnsi" w:cstheme="minorHAnsi"/>
                <w:sz w:val="22"/>
                <w:szCs w:val="22"/>
              </w:rPr>
              <w:t xml:space="preserve"> (%)</w:t>
            </w:r>
          </w:p>
        </w:tc>
        <w:tc>
          <w:tcPr>
            <w:tcW w:w="0" w:type="auto"/>
          </w:tcPr>
          <w:p w14:paraId="21637A2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00530DD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0D475E8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060338D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44A779D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16</w:t>
            </w:r>
          </w:p>
        </w:tc>
        <w:tc>
          <w:tcPr>
            <w:tcW w:w="0" w:type="auto"/>
          </w:tcPr>
          <w:p w14:paraId="67FAFCF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4.2</w:t>
            </w:r>
          </w:p>
        </w:tc>
      </w:tr>
      <w:tr w:rsidR="00F77BDD" w:rsidRPr="00611A89" w14:paraId="277C6EC2" w14:textId="77777777">
        <w:tc>
          <w:tcPr>
            <w:tcW w:w="0" w:type="auto"/>
          </w:tcPr>
          <w:p w14:paraId="532D659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Gabbro Stocks (Sooke-Gabbro, %)</w:t>
            </w:r>
          </w:p>
        </w:tc>
        <w:tc>
          <w:tcPr>
            <w:tcW w:w="0" w:type="auto"/>
          </w:tcPr>
          <w:p w14:paraId="0FA0635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170F237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3AD094E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6EED216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1A2680A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522318D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0.7</w:t>
            </w:r>
          </w:p>
        </w:tc>
      </w:tr>
      <w:tr w:rsidR="00F77BDD" w:rsidRPr="00611A89" w14:paraId="2DB1EF8E" w14:textId="77777777">
        <w:tc>
          <w:tcPr>
            <w:tcW w:w="0" w:type="auto"/>
          </w:tcPr>
          <w:p w14:paraId="6BB1D7F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Forest Harvest History</w:t>
            </w:r>
          </w:p>
        </w:tc>
        <w:tc>
          <w:tcPr>
            <w:tcW w:w="0" w:type="auto"/>
          </w:tcPr>
          <w:p w14:paraId="20B760F2"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360EF690"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7715B333"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168890E8"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102BE4FB"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7EFC3CB5" w14:textId="77777777" w:rsidR="00F77BDD" w:rsidRPr="00611A89" w:rsidRDefault="00F77BDD" w:rsidP="00611A89">
            <w:pPr>
              <w:spacing w:line="240" w:lineRule="auto"/>
              <w:rPr>
                <w:rFonts w:asciiTheme="minorHAnsi" w:hAnsiTheme="minorHAnsi" w:cstheme="minorHAnsi"/>
                <w:sz w:val="22"/>
                <w:szCs w:val="22"/>
              </w:rPr>
            </w:pPr>
          </w:p>
        </w:tc>
      </w:tr>
      <w:tr w:rsidR="00F77BDD" w:rsidRPr="00611A89" w14:paraId="59AEA4B9" w14:textId="77777777">
        <w:tc>
          <w:tcPr>
            <w:tcW w:w="0" w:type="auto"/>
          </w:tcPr>
          <w:p w14:paraId="1E3FE18C"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1980s</w:t>
            </w:r>
            <w:proofErr w:type="spellEnd"/>
            <w:r w:rsidRPr="00611A89">
              <w:rPr>
                <w:rFonts w:asciiTheme="minorHAnsi" w:hAnsiTheme="minorHAnsi" w:cstheme="minorHAnsi"/>
                <w:sz w:val="22"/>
                <w:szCs w:val="22"/>
              </w:rPr>
              <w:t xml:space="preserve"> forest harvest (%)</w:t>
            </w:r>
          </w:p>
        </w:tc>
        <w:tc>
          <w:tcPr>
            <w:tcW w:w="0" w:type="auto"/>
          </w:tcPr>
          <w:p w14:paraId="13BC6BD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11.2</w:t>
            </w:r>
          </w:p>
        </w:tc>
        <w:tc>
          <w:tcPr>
            <w:tcW w:w="0" w:type="auto"/>
          </w:tcPr>
          <w:p w14:paraId="3E82B30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56.3</w:t>
            </w:r>
          </w:p>
        </w:tc>
        <w:tc>
          <w:tcPr>
            <w:tcW w:w="0" w:type="auto"/>
          </w:tcPr>
          <w:p w14:paraId="371A36A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28.6</w:t>
            </w:r>
          </w:p>
        </w:tc>
        <w:tc>
          <w:tcPr>
            <w:tcW w:w="0" w:type="auto"/>
          </w:tcPr>
          <w:p w14:paraId="03AEB5B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30.8</w:t>
            </w:r>
          </w:p>
        </w:tc>
        <w:tc>
          <w:tcPr>
            <w:tcW w:w="0" w:type="auto"/>
          </w:tcPr>
          <w:p w14:paraId="607D6D7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21.6</w:t>
            </w:r>
          </w:p>
        </w:tc>
        <w:tc>
          <w:tcPr>
            <w:tcW w:w="0" w:type="auto"/>
          </w:tcPr>
          <w:p w14:paraId="46DE4FF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24.2</w:t>
            </w:r>
          </w:p>
        </w:tc>
      </w:tr>
      <w:tr w:rsidR="00F77BDD" w:rsidRPr="00611A89" w14:paraId="2934179B" w14:textId="77777777">
        <w:tc>
          <w:tcPr>
            <w:tcW w:w="0" w:type="auto"/>
          </w:tcPr>
          <w:p w14:paraId="1BF23FED"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1990s</w:t>
            </w:r>
            <w:proofErr w:type="spellEnd"/>
            <w:r w:rsidRPr="00611A89">
              <w:rPr>
                <w:rFonts w:asciiTheme="minorHAnsi" w:hAnsiTheme="minorHAnsi" w:cstheme="minorHAnsi"/>
                <w:sz w:val="22"/>
                <w:szCs w:val="22"/>
              </w:rPr>
              <w:t xml:space="preserve"> forest harvest (%)</w:t>
            </w:r>
          </w:p>
        </w:tc>
        <w:tc>
          <w:tcPr>
            <w:tcW w:w="0" w:type="auto"/>
          </w:tcPr>
          <w:p w14:paraId="378B1E1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11.7</w:t>
            </w:r>
          </w:p>
        </w:tc>
        <w:tc>
          <w:tcPr>
            <w:tcW w:w="0" w:type="auto"/>
          </w:tcPr>
          <w:p w14:paraId="6F0E64F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14:paraId="1645622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9.6</w:t>
            </w:r>
          </w:p>
        </w:tc>
        <w:tc>
          <w:tcPr>
            <w:tcW w:w="0" w:type="auto"/>
          </w:tcPr>
          <w:p w14:paraId="7ED351F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8.7</w:t>
            </w:r>
          </w:p>
        </w:tc>
        <w:tc>
          <w:tcPr>
            <w:tcW w:w="0" w:type="auto"/>
          </w:tcPr>
          <w:p w14:paraId="0BFDB00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14:paraId="1E57CBD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5.9</w:t>
            </w:r>
          </w:p>
        </w:tc>
      </w:tr>
      <w:tr w:rsidR="00F77BDD" w:rsidRPr="00611A89" w14:paraId="4041D7F9" w14:textId="77777777">
        <w:tc>
          <w:tcPr>
            <w:tcW w:w="0" w:type="auto"/>
          </w:tcPr>
          <w:p w14:paraId="4E7A4BA2" w14:textId="77777777" w:rsidR="00F77BDD" w:rsidRPr="00611A89" w:rsidRDefault="006D238B" w:rsidP="00611A89">
            <w:pPr>
              <w:spacing w:line="240" w:lineRule="auto"/>
              <w:rPr>
                <w:rFonts w:asciiTheme="minorHAnsi" w:hAnsiTheme="minorHAnsi" w:cstheme="minorHAnsi"/>
                <w:sz w:val="22"/>
                <w:szCs w:val="22"/>
              </w:rPr>
            </w:pPr>
            <w:proofErr w:type="spellStart"/>
            <w:r w:rsidRPr="00611A89">
              <w:rPr>
                <w:rFonts w:asciiTheme="minorHAnsi" w:hAnsiTheme="minorHAnsi" w:cstheme="minorHAnsi"/>
                <w:sz w:val="22"/>
                <w:szCs w:val="22"/>
              </w:rPr>
              <w:t>2000s</w:t>
            </w:r>
            <w:proofErr w:type="spellEnd"/>
            <w:r w:rsidRPr="00611A89">
              <w:rPr>
                <w:rFonts w:asciiTheme="minorHAnsi" w:hAnsiTheme="minorHAnsi" w:cstheme="minorHAnsi"/>
                <w:sz w:val="22"/>
                <w:szCs w:val="22"/>
              </w:rPr>
              <w:t xml:space="preserve"> forest harvest (%)</w:t>
            </w:r>
          </w:p>
        </w:tc>
        <w:tc>
          <w:tcPr>
            <w:tcW w:w="0" w:type="auto"/>
          </w:tcPr>
          <w:p w14:paraId="44B453C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4.5</w:t>
            </w:r>
          </w:p>
        </w:tc>
        <w:tc>
          <w:tcPr>
            <w:tcW w:w="0" w:type="auto"/>
          </w:tcPr>
          <w:p w14:paraId="54FECF8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3.4</w:t>
            </w:r>
          </w:p>
        </w:tc>
        <w:tc>
          <w:tcPr>
            <w:tcW w:w="0" w:type="auto"/>
          </w:tcPr>
          <w:p w14:paraId="4E6C973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4.1</w:t>
            </w:r>
          </w:p>
        </w:tc>
        <w:tc>
          <w:tcPr>
            <w:tcW w:w="0" w:type="auto"/>
          </w:tcPr>
          <w:p w14:paraId="36F291D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w:t>
            </w:r>
          </w:p>
        </w:tc>
        <w:tc>
          <w:tcPr>
            <w:tcW w:w="0" w:type="auto"/>
          </w:tcPr>
          <w:p w14:paraId="12D0E18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w:t>
            </w:r>
          </w:p>
        </w:tc>
        <w:tc>
          <w:tcPr>
            <w:tcW w:w="0" w:type="auto"/>
          </w:tcPr>
          <w:p w14:paraId="7268F9B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2.9</w:t>
            </w:r>
          </w:p>
        </w:tc>
      </w:tr>
      <w:tr w:rsidR="00F77BDD" w:rsidRPr="00611A89" w14:paraId="230B0689" w14:textId="77777777">
        <w:tc>
          <w:tcPr>
            <w:tcW w:w="0" w:type="auto"/>
          </w:tcPr>
          <w:p w14:paraId="39073F4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2010 &amp; 2011 forest harvest (%)</w:t>
            </w:r>
          </w:p>
        </w:tc>
        <w:tc>
          <w:tcPr>
            <w:tcW w:w="0" w:type="auto"/>
          </w:tcPr>
          <w:p w14:paraId="661450A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0.6</w:t>
            </w:r>
          </w:p>
        </w:tc>
        <w:tc>
          <w:tcPr>
            <w:tcW w:w="0" w:type="auto"/>
          </w:tcPr>
          <w:p w14:paraId="3465FA4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473FE5D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0.4</w:t>
            </w:r>
          </w:p>
        </w:tc>
        <w:tc>
          <w:tcPr>
            <w:tcW w:w="0" w:type="auto"/>
          </w:tcPr>
          <w:p w14:paraId="7962283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0.7</w:t>
            </w:r>
          </w:p>
        </w:tc>
        <w:tc>
          <w:tcPr>
            <w:tcW w:w="0" w:type="auto"/>
          </w:tcPr>
          <w:p w14:paraId="45AE03D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0.1</w:t>
            </w:r>
          </w:p>
        </w:tc>
        <w:tc>
          <w:tcPr>
            <w:tcW w:w="0" w:type="auto"/>
          </w:tcPr>
          <w:p w14:paraId="3FD6807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0.9</w:t>
            </w:r>
          </w:p>
        </w:tc>
      </w:tr>
    </w:tbl>
    <w:p w14:paraId="79067D2C" w14:textId="77777777" w:rsidR="00611A89" w:rsidRDefault="00611A89">
      <w:pPr>
        <w:sectPr w:rsidR="00611A89" w:rsidSect="000C7037">
          <w:pgSz w:w="15840" w:h="12240" w:orient="landscape" w:code="1"/>
          <w:pgMar w:top="1440" w:right="1440" w:bottom="1440" w:left="1440" w:header="706" w:footer="706" w:gutter="0"/>
          <w:cols w:space="708"/>
          <w:docGrid w:linePitch="326"/>
        </w:sectPr>
      </w:pPr>
    </w:p>
    <w:p w14:paraId="08FD0529" w14:textId="77777777" w:rsidR="00F77BDD" w:rsidRDefault="006D238B">
      <w:r w:rsidRPr="001200AA">
        <w:rPr>
          <w:b/>
          <w:i/>
          <w:highlight w:val="cyan"/>
        </w:rPr>
        <w:lastRenderedPageBreak/>
        <w:t xml:space="preserve">this is essentially the same method section as in chapter </w:t>
      </w:r>
      <w:commentRangeStart w:id="265"/>
      <w:r w:rsidRPr="001200AA">
        <w:rPr>
          <w:b/>
          <w:i/>
          <w:highlight w:val="cyan"/>
        </w:rPr>
        <w:t>2</w:t>
      </w:r>
      <w:commentRangeEnd w:id="265"/>
      <w:r w:rsidR="008C0938">
        <w:rPr>
          <w:rStyle w:val="CommentReference"/>
        </w:rPr>
        <w:commentReference w:id="265"/>
      </w:r>
    </w:p>
    <w:p w14:paraId="6DBBB941" w14:textId="77777777" w:rsidR="00F77BDD" w:rsidRDefault="00611A89">
      <w:r>
        <w:rPr>
          <w:noProof/>
          <w:lang w:val="en-CA" w:eastAsia="en-CA"/>
        </w:rPr>
        <mc:AlternateContent>
          <mc:Choice Requires="wps">
            <w:drawing>
              <wp:anchor distT="45720" distB="45720" distL="114300" distR="114300" simplePos="0" relativeHeight="251661312" behindDoc="0" locked="0" layoutInCell="1" allowOverlap="1" wp14:anchorId="49253BB1" wp14:editId="346FC7A6">
                <wp:simplePos x="0" y="0"/>
                <wp:positionH relativeFrom="column">
                  <wp:posOffset>3276600</wp:posOffset>
                </wp:positionH>
                <wp:positionV relativeFrom="paragraph">
                  <wp:posOffset>1554480</wp:posOffset>
                </wp:positionV>
                <wp:extent cx="2743200" cy="594360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5943600"/>
                        </a:xfrm>
                        <a:prstGeom prst="rect">
                          <a:avLst/>
                        </a:prstGeom>
                        <a:solidFill>
                          <a:srgbClr val="FFFFFF"/>
                        </a:solidFill>
                        <a:ln w="9525">
                          <a:noFill/>
                          <a:miter lim="800000"/>
                          <a:headEnd/>
                          <a:tailEnd/>
                        </a:ln>
                      </wps:spPr>
                      <wps:txbx>
                        <w:txbxContent>
                          <w:p w14:paraId="4B5707EE" w14:textId="77777777" w:rsidR="00F6786F" w:rsidRDefault="00F6786F" w:rsidP="00611A89">
                            <w:pPr>
                              <w:spacing w:line="240" w:lineRule="auto"/>
                            </w:pPr>
                            <w:r>
                              <w:rPr>
                                <w:noProof/>
                                <w:lang w:val="en-CA" w:eastAsia="en-CA"/>
                              </w:rPr>
                              <w:drawing>
                                <wp:inline distT="0" distB="0" distL="0" distR="0" wp14:anchorId="29427496" wp14:editId="757F7302">
                                  <wp:extent cx="2552700" cy="5111527"/>
                                  <wp:effectExtent l="0" t="0" r="0" b="0"/>
                                  <wp:docPr id="15" name="Picture" descr="Figure 1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4"/>
                                          <a:stretch>
                                            <a:fillRect/>
                                          </a:stretch>
                                        </pic:blipFill>
                                        <pic:spPr bwMode="auto">
                                          <a:xfrm>
                                            <a:off x="0" y="0"/>
                                            <a:ext cx="2571130" cy="5148432"/>
                                          </a:xfrm>
                                          <a:prstGeom prst="rect">
                                            <a:avLst/>
                                          </a:prstGeom>
                                          <a:noFill/>
                                          <a:ln w="9525">
                                            <a:noFill/>
                                            <a:headEnd/>
                                            <a:tailEnd/>
                                          </a:ln>
                                        </pic:spPr>
                                      </pic:pic>
                                    </a:graphicData>
                                  </a:graphic>
                                </wp:inline>
                              </w:drawing>
                            </w:r>
                          </w:p>
                          <w:p w14:paraId="64D81F55" w14:textId="77777777" w:rsidR="00F6786F" w:rsidRDefault="00F6786F" w:rsidP="00611A89">
                            <w:pPr>
                              <w:spacing w:line="240" w:lineRule="auto"/>
                            </w:pPr>
                            <w:r w:rsidRPr="00611A89">
                              <w:t>Figure 15:  Vertical sampling rack and siphon sampler bottle, illustrative of installations at six sites across the LWSA (shown here is Chris Creek (site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53BB1" id="_x0000_s1027" type="#_x0000_t202" style="position:absolute;margin-left:258pt;margin-top:122.4pt;width:3in;height:46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" stroked="f">
                <v:textbox>
                  <w:txbxContent>
                    <w:p w14:paraId="4B5707EE" w14:textId="77777777" w:rsidR="00F6786F" w:rsidRDefault="00F6786F" w:rsidP="00611A89">
                      <w:pPr>
                        <w:spacing w:line="240" w:lineRule="auto"/>
                      </w:pPr>
                      <w:r>
                        <w:rPr>
                          <w:noProof/>
                          <w:lang w:val="en-CA" w:eastAsia="en-CA"/>
                        </w:rPr>
                        <w:drawing>
                          <wp:inline distT="0" distB="0" distL="0" distR="0" wp14:anchorId="29427496" wp14:editId="757F7302">
                            <wp:extent cx="2552700" cy="5111527"/>
                            <wp:effectExtent l="0" t="0" r="0" b="0"/>
                            <wp:docPr id="15" name="Picture" descr="Figure 1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4"/>
                                    <a:stretch>
                                      <a:fillRect/>
                                    </a:stretch>
                                  </pic:blipFill>
                                  <pic:spPr bwMode="auto">
                                    <a:xfrm>
                                      <a:off x="0" y="0"/>
                                      <a:ext cx="2571130" cy="5148432"/>
                                    </a:xfrm>
                                    <a:prstGeom prst="rect">
                                      <a:avLst/>
                                    </a:prstGeom>
                                    <a:noFill/>
                                    <a:ln w="9525">
                                      <a:noFill/>
                                      <a:headEnd/>
                                      <a:tailEnd/>
                                    </a:ln>
                                  </pic:spPr>
                                </pic:pic>
                              </a:graphicData>
                            </a:graphic>
                          </wp:inline>
                        </w:drawing>
                      </w:r>
                    </w:p>
                    <w:p w14:paraId="64D81F55" w14:textId="77777777" w:rsidR="00F6786F" w:rsidRDefault="00F6786F" w:rsidP="00611A89">
                      <w:pPr>
                        <w:spacing w:line="240" w:lineRule="auto"/>
                      </w:pPr>
                      <w:r w:rsidRPr="00611A89">
                        <w:t>Figure 15:  Vertical sampling rack and siphon sampler bottle, illustrative of installations at six sites across the LWSA (shown here is Chris Creek (site 2).</w:t>
                      </w:r>
                    </w:p>
                  </w:txbxContent>
                </v:textbox>
                <w10:wrap type="square"/>
              </v:shape>
            </w:pict>
          </mc:Fallback>
        </mc:AlternateContent>
      </w:r>
      <w:r w:rsidR="006D238B">
        <w:t xml:space="preserve">Each Vertical Rack collected discrete water samples during the rising limb of stormflow and included a water level logger that recorded continuous stage at ten-minute intervals. Vertical Racks achieved advanced synoptic sampling within stormflow by providing synchronized spatial sampling resolution that would otherwise be difficult to achieve (i.e. sampling multiple sites across the watershed at approximately the same time). Simultaneous stormflow sample collection can provide insights about relative hydrologic pulse responses across nested catchments (Abbott et al. </w:t>
      </w:r>
      <w:hyperlink w:anchor="ref-Abbott2018">
        <w:r w:rsidR="006D238B">
          <w:rPr>
            <w:rStyle w:val="Hyperlink"/>
          </w:rPr>
          <w:t>2018</w:t>
        </w:r>
      </w:hyperlink>
      <w:r w:rsidR="006D238B">
        <w:t>). Standard Grab samples were collected manually between storm events and during dry season baseflow.</w:t>
      </w:r>
    </w:p>
    <w:p w14:paraId="55BED7C4" w14:textId="77777777" w:rsidR="00F77BDD" w:rsidRDefault="006D238B">
      <w:r>
        <w:t> </w:t>
      </w:r>
    </w:p>
    <w:p w14:paraId="15685C70" w14:textId="77777777" w:rsidR="00F77BDD" w:rsidRDefault="006D238B">
      <w:r>
        <w:t>The passive sampling bottles employed principles of a siphon design to collect river water as it reaches pre-determined levels the Rack. Siphon sampler bottles were based on a USGS single stage sediment sampler design (US U-59, 1961) which passively collect discrete water samples at a fixed stage on the rising limb of the hydrograph (</w:t>
      </w:r>
      <w:proofErr w:type="spellStart"/>
      <w:r>
        <w:t>Graczyk</w:t>
      </w:r>
      <w:proofErr w:type="spellEnd"/>
      <w:r>
        <w:t xml:space="preserve"> et al. </w:t>
      </w:r>
      <w:hyperlink w:anchor="ref-Graczyk2000">
        <w:r>
          <w:rPr>
            <w:rStyle w:val="Hyperlink"/>
          </w:rPr>
          <w:t>2000</w:t>
        </w:r>
      </w:hyperlink>
      <w:r>
        <w:t xml:space="preserve">). The siphon samplers built for this research were 250 mL amber HDPE wide-mouth bottles with augmented screw caps. The </w:t>
      </w:r>
      <w:r>
        <w:lastRenderedPageBreak/>
        <w:t>caps were 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p>
    <w:p w14:paraId="5FAEED2F" w14:textId="77777777" w:rsidR="00F77BDD" w:rsidRDefault="006D238B">
      <w:r>
        <w:t> </w:t>
      </w:r>
    </w:p>
    <w:p w14:paraId="54CDFC44" w14:textId="77777777" w:rsidR="00F77BDD" w:rsidRDefault="006D238B">
      <w:r>
        <w:t xml:space="preserve">Each rack included a central stilling well (3.81 cm (1.5“)) PCV pipe with 1.27 cm (1/2”)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Each rack also included temperature sensors (HOBO </w:t>
      </w:r>
      <w:proofErr w:type="spellStart"/>
      <w:r>
        <w:t>TidbiT</w:t>
      </w:r>
      <w:proofErr w:type="spellEnd"/>
      <w:r>
        <w:t xml:space="preserve"> </w:t>
      </w:r>
      <w:proofErr w:type="spellStart"/>
      <w:r>
        <w:t>v2</w:t>
      </w:r>
      <w:proofErr w:type="spellEnd"/>
      <w:r>
        <w:t xml:space="preserve"> Temperature Data Logger, Onset, USA) that recorded air and water temperatures (Figure 3). By combining the height at which each siphon bottle filled with observed stage (stilling-well measuring tape) and level-logger data, the date and time for collection of each rising-stage sample was determined.</w:t>
      </w:r>
    </w:p>
    <w:p w14:paraId="7D538E85" w14:textId="77777777" w:rsidR="00F77BDD" w:rsidRDefault="00F77BDD" w:rsidP="00611A89"/>
    <w:p w14:paraId="098F9202" w14:textId="77777777" w:rsidR="00F77BDD" w:rsidRDefault="006D238B">
      <w:r>
        <w:t>The timestamps of event-based river samples collected near-simultaneously at sites across a watershed were used to inform stage-concentration relationships, and to tease out insights about relative hydrologic pulse responses across nested catchments.</w:t>
      </w:r>
    </w:p>
    <w:p w14:paraId="63E11CC8" w14:textId="77777777" w:rsidR="00F77BDD" w:rsidRDefault="006D238B">
      <w:r>
        <w:t> </w:t>
      </w:r>
    </w:p>
    <w:p w14:paraId="4E1A1E7D" w14:textId="77777777" w:rsidR="00F77BDD" w:rsidRDefault="006D238B">
      <w:pPr>
        <w:pStyle w:val="Heading4"/>
      </w:pPr>
      <w:bookmarkStart w:id="266" w:name="sample-analysis"/>
      <w:r>
        <w:t>Sample analysis</w:t>
      </w:r>
      <w:bookmarkEnd w:id="266"/>
    </w:p>
    <w:p w14:paraId="5B108896" w14:textId="77777777" w:rsidR="00F77BDD" w:rsidRDefault="006D238B">
      <w:r>
        <w:t xml:space="preserve">Water samples were collected in acid-washed 250 mL HDPE wide-mouth amber bottles and transported in coolers with ice to the lab for analysis of dissolved organic carbon (DOC) concentrations and spectroscopic absorbance (indicator of NOM character). DOC samples were filtered (0.45-micron PES filters) and acidified (pH &lt; 2), spectroscopy samples were not filtered nor acidified but were ensured to have zero turbidity. Descriptions of sample preparation and </w:t>
      </w:r>
      <w:r>
        <w:lastRenderedPageBreak/>
        <w:t xml:space="preserve">quality control are detailed in Chapter 2. DOC was quantified via Method 5310-B on a Shimadzu TOC-V (Baird, Eaton, and Rice </w:t>
      </w:r>
      <w:hyperlink w:anchor="ref-StdMet5310">
        <w:proofErr w:type="spellStart"/>
        <w:r>
          <w:rPr>
            <w:rStyle w:val="Hyperlink"/>
          </w:rPr>
          <w:t>2017</w:t>
        </w:r>
      </w:hyperlink>
      <w:hyperlink w:anchor="ref-StdMet5310">
        <w:r>
          <w:rPr>
            <w:rStyle w:val="Hyperlink"/>
          </w:rPr>
          <w:t>a</w:t>
        </w:r>
        <w:proofErr w:type="spellEnd"/>
      </w:hyperlink>
      <w:r>
        <w:t xml:space="preserve">), and UV-Vis measurements were completed on a </w:t>
      </w:r>
      <w:proofErr w:type="spellStart"/>
      <w:r>
        <w:t>spectro</w:t>
      </w:r>
      <w:proofErr w:type="spellEnd"/>
      <w:r>
        <w:t>::</w:t>
      </w:r>
      <w:proofErr w:type="spellStart"/>
      <w:r>
        <w:t>lyser</w:t>
      </w:r>
      <w:proofErr w:type="spellEnd"/>
      <w:r>
        <w:t xml:space="preserve"> spectrophotometer (S::can, Vienna, Austria)</w:t>
      </w:r>
    </w:p>
    <w:p w14:paraId="2454C0E7" w14:textId="77777777" w:rsidR="00F77BDD" w:rsidRDefault="006D238B">
      <w:r>
        <w:t> </w:t>
      </w:r>
    </w:p>
    <w:p w14:paraId="627932A9" w14:textId="77777777" w:rsidR="00F77BDD" w:rsidRDefault="006D238B">
      <w:r>
        <w:t xml:space="preserve">Molecular character of NOM in water samples was assessed through specific ultraviolet absorbance at </w:t>
      </w:r>
      <w:proofErr w:type="spellStart"/>
      <w:r>
        <w:t>254nm</w:t>
      </w:r>
      <w:proofErr w:type="spellEnd"/>
      <w:r>
        <w:t xml:space="preserve"> (SUVA</w:t>
      </w:r>
      <w:r>
        <w:rPr>
          <w:vertAlign w:val="subscript"/>
        </w:rPr>
        <w:t>254</w:t>
      </w:r>
      <w:r>
        <w:t>) and the spectral quotient E</w:t>
      </w:r>
      <w:r>
        <w:rPr>
          <w:vertAlign w:val="subscript"/>
        </w:rPr>
        <w:t>2</w:t>
      </w:r>
      <w:r>
        <w:t>:E</w:t>
      </w:r>
      <w:r>
        <w:rPr>
          <w:vertAlign w:val="subscript"/>
        </w:rPr>
        <w:t>3</w:t>
      </w:r>
      <w:r>
        <w:t>. SUVA</w:t>
      </w:r>
      <w:r>
        <w:rPr>
          <w:vertAlign w:val="subscript"/>
        </w:rPr>
        <w:t>254</w:t>
      </w:r>
      <w:r>
        <w:t xml:space="preserve"> is UV absorption (spectral absorbance coefficient, SAC, m</w:t>
      </w:r>
      <w:r>
        <w:rPr>
          <w:vertAlign w:val="superscript"/>
        </w:rPr>
        <w:t>-1</w:t>
      </w:r>
      <w:r>
        <w:t>) at 254 nm wavelength, normalized to the samples DOC concentration (</w:t>
      </w:r>
      <w:proofErr w:type="spellStart"/>
      <w:r>
        <w:t>Weishaar</w:t>
      </w:r>
      <w:proofErr w:type="spellEnd"/>
      <w:r>
        <w:t xml:space="preserve"> et al. </w:t>
      </w:r>
      <w:hyperlink w:anchor="ref-Weishaar2003">
        <w:r>
          <w:rPr>
            <w:rStyle w:val="Hyperlink"/>
          </w:rPr>
          <w:t>2003</w:t>
        </w:r>
      </w:hyperlink>
      <w:r>
        <w:t>), it correlates with NOM aromaticity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 E</w:t>
      </w:r>
      <w:r>
        <w:rPr>
          <w:vertAlign w:val="subscript"/>
        </w:rPr>
        <w:t>2</w:t>
      </w:r>
      <w:r>
        <w:t>:E</w:t>
      </w:r>
      <w:r>
        <w:rPr>
          <w:vertAlign w:val="subscript"/>
        </w:rPr>
        <w:t>3</w:t>
      </w:r>
      <w:r>
        <w:t xml:space="preserve"> is the ratio of absorbance at wavelengths 250 nm and 365 nm, and is inversely related to aquatic </w:t>
      </w:r>
      <w:proofErr w:type="spellStart"/>
      <w:r>
        <w:t>humic</w:t>
      </w:r>
      <w:proofErr w:type="spellEnd"/>
      <w:r>
        <w:t xml:space="preserve"> solute aromaticity and molecular size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Additional details can be found in Chapter 2.</w:t>
      </w:r>
    </w:p>
    <w:p w14:paraId="5E9967F1" w14:textId="77777777" w:rsidR="00F77BDD" w:rsidRDefault="006D238B">
      <w:r>
        <w:t> </w:t>
      </w:r>
    </w:p>
    <w:p w14:paraId="3E356DA1" w14:textId="77777777" w:rsidR="00F77BDD" w:rsidRDefault="006D238B">
      <w:pPr>
        <w:pStyle w:val="Heading4"/>
      </w:pPr>
      <w:bookmarkStart w:id="267" w:name="defining-rain-events-and-seasons"/>
      <w:r>
        <w:t>Defining rain events and seasons</w:t>
      </w:r>
      <w:bookmarkEnd w:id="267"/>
    </w:p>
    <w:p w14:paraId="22BB949A" w14:textId="77777777" w:rsidR="00F77BDD" w:rsidRDefault="006D238B">
      <w:r w:rsidRPr="001200AA">
        <w:rPr>
          <w:b/>
          <w:i/>
          <w:highlight w:val="cyan"/>
        </w:rPr>
        <w:t xml:space="preserve">this is </w:t>
      </w:r>
      <w:proofErr w:type="gramStart"/>
      <w:r w:rsidR="002F4A36" w:rsidRPr="001200AA">
        <w:rPr>
          <w:b/>
          <w:i/>
          <w:highlight w:val="cyan"/>
        </w:rPr>
        <w:t>similar to</w:t>
      </w:r>
      <w:proofErr w:type="gramEnd"/>
      <w:r w:rsidR="002F4A36" w:rsidRPr="001200AA">
        <w:rPr>
          <w:b/>
          <w:i/>
          <w:highlight w:val="cyan"/>
        </w:rPr>
        <w:t xml:space="preserve"> </w:t>
      </w:r>
      <w:r w:rsidRPr="001200AA">
        <w:rPr>
          <w:b/>
          <w:i/>
          <w:highlight w:val="cyan"/>
        </w:rPr>
        <w:t>Chapter 2</w:t>
      </w:r>
    </w:p>
    <w:p w14:paraId="1140ACFE" w14:textId="77777777" w:rsidR="00F77BDD" w:rsidRDefault="006D238B">
      <w:r>
        <w:t xml:space="preserve">The R package </w:t>
      </w:r>
      <w:r>
        <w:rPr>
          <w:i/>
        </w:rPr>
        <w:t>Rainmaker</w:t>
      </w:r>
      <w:r>
        <w:t xml:space="preserve"> (USGS, github.com/USGS-R/Rainmaker) was used with LWSA rain data (average of Chris Creek and Martin’s Gulch </w:t>
      </w:r>
      <w:proofErr w:type="spellStart"/>
      <w:r>
        <w:t>FWx</w:t>
      </w:r>
      <w:proofErr w:type="spellEnd"/>
      <w:r>
        <w:t xml:space="preserve"> stations) to define events that corresponded to sampling campaigns and to distinguish between seasons. The pluvial hydroclimatic regime on the coast of BC is characterized by a predominantly wet season and dry season and while the dry season often includes periods of drought there is generally some rainfall throughout the entire year (</w:t>
      </w:r>
      <w:r w:rsidR="002F4A36">
        <w:t xml:space="preserve">Chapter 2, </w:t>
      </w:r>
      <w:r>
        <w:t xml:space="preserve">Figure 4). For this research, seasons were operationally defined by sampling method restrictions such that the “wet” season was defined as the period when rainfall generated stream response significant enough for vertical racks to collect rising </w:t>
      </w:r>
      <w:r>
        <w:lastRenderedPageBreak/>
        <w:t>limb samples, and the “dry” season was defined by the absence of rainfall response substantial enough for rack sampler collection.</w:t>
      </w:r>
    </w:p>
    <w:p w14:paraId="793945F7" w14:textId="77777777" w:rsidR="00F77BDD" w:rsidRDefault="006D238B">
      <w:r>
        <w:t> </w:t>
      </w:r>
    </w:p>
    <w:p w14:paraId="253E0FB1" w14:textId="77777777" w:rsidR="00F77BDD" w:rsidRDefault="006D238B">
      <w:pPr>
        <w:pStyle w:val="Heading4"/>
      </w:pPr>
      <w:bookmarkStart w:id="268" w:name="random-forests-for-variable-importance"/>
      <w:r>
        <w:t>Random Forests for variable importance</w:t>
      </w:r>
      <w:bookmarkEnd w:id="268"/>
    </w:p>
    <w:p w14:paraId="58ECAF9F" w14:textId="77777777" w:rsidR="00F77BDD" w:rsidRDefault="006D238B">
      <w:r>
        <w:t xml:space="preserve">The R package </w:t>
      </w:r>
      <w:proofErr w:type="spellStart"/>
      <w:r>
        <w:t>RandomForest</w:t>
      </w:r>
      <w:proofErr w:type="spellEnd"/>
      <w:r>
        <w:t xml:space="preserve"> was built on </w:t>
      </w:r>
      <w:proofErr w:type="spellStart"/>
      <w:r>
        <w:t>Breiman’s</w:t>
      </w:r>
      <w:proofErr w:type="spellEnd"/>
      <w:r>
        <w:t xml:space="preserve"> Random Forests (RF) algorithm. </w:t>
      </w:r>
      <w:proofErr w:type="spellStart"/>
      <w:r>
        <w:t>RandomForest</w:t>
      </w:r>
      <w:proofErr w:type="spellEnd"/>
      <w:r>
        <w:t xml:space="preserve"> was used to determine the relative importance of watershed characteristics and conditions in determining DOC concentrations and DOM character in across the six sites of the LWSA (</w:t>
      </w:r>
      <w:proofErr w:type="spellStart"/>
      <w:r>
        <w:t>Breiman</w:t>
      </w:r>
      <w:proofErr w:type="spellEnd"/>
      <w:r>
        <w:t xml:space="preserve"> </w:t>
      </w:r>
      <w:hyperlink w:anchor="ref-Breiman2001">
        <w:r>
          <w:rPr>
            <w:rStyle w:val="Hyperlink"/>
          </w:rPr>
          <w:t>2001</w:t>
        </w:r>
      </w:hyperlink>
      <w:r>
        <w:t>).</w:t>
      </w:r>
    </w:p>
    <w:p w14:paraId="0B1A5B0E" w14:textId="77777777" w:rsidR="00F77BDD" w:rsidRDefault="006D238B">
      <w:r>
        <w:t> </w:t>
      </w:r>
    </w:p>
    <w:p w14:paraId="0D23D7F8" w14:textId="77777777" w:rsidR="00F77BDD" w:rsidRPr="001200AA" w:rsidRDefault="006D238B">
      <w:pPr>
        <w:rPr>
          <w:color w:val="00B0F0"/>
        </w:rPr>
      </w:pPr>
      <w:commentRangeStart w:id="269"/>
      <w:r w:rsidRPr="001200AA">
        <w:rPr>
          <w:b/>
          <w:i/>
          <w:color w:val="00B0F0"/>
        </w:rPr>
        <w:t>EXPLAIN WHICH VARIBLES YOU USED AND WHY</w:t>
      </w:r>
    </w:p>
    <w:p w14:paraId="3320FB31" w14:textId="77777777" w:rsidR="002F4A36" w:rsidRDefault="006D238B">
      <w:r>
        <w:t xml:space="preserve">included: </w:t>
      </w:r>
    </w:p>
    <w:p w14:paraId="13516630" w14:textId="77777777" w:rsidR="002F4A36" w:rsidRDefault="006D238B">
      <w:r>
        <w:t xml:space="preserve">* antecedent </w:t>
      </w:r>
      <w:proofErr w:type="gramStart"/>
      <w:r>
        <w:t>7 day</w:t>
      </w:r>
      <w:proofErr w:type="gramEnd"/>
      <w:r>
        <w:t xml:space="preserve"> (+14 day / 21 day / 28 day / 35 day?) temperature &amp; rain </w:t>
      </w:r>
    </w:p>
    <w:p w14:paraId="34C9FBAE" w14:textId="77777777" w:rsidR="002F4A36" w:rsidRDefault="006D238B">
      <w:r>
        <w:t xml:space="preserve">* what are key fire risk parameters – is there a link between fire weather risk and </w:t>
      </w:r>
      <w:proofErr w:type="spellStart"/>
      <w:r>
        <w:t>inceased</w:t>
      </w:r>
      <w:proofErr w:type="spellEnd"/>
      <w:r>
        <w:t xml:space="preserve"> NOM or DOC? </w:t>
      </w:r>
    </w:p>
    <w:p w14:paraId="43C91D8C" w14:textId="77777777" w:rsidR="002F4A36" w:rsidRDefault="006D238B">
      <w:r>
        <w:t xml:space="preserve">* include event data (rain intensity, amount, duration) </w:t>
      </w:r>
    </w:p>
    <w:p w14:paraId="157F6DD0" w14:textId="77777777" w:rsidR="002F4A36" w:rsidRDefault="006D238B">
      <w:r>
        <w:t>* include antecedent rain amounts *</w:t>
      </w:r>
    </w:p>
    <w:p w14:paraId="54A471E5" w14:textId="77777777" w:rsidR="00F77BDD" w:rsidRDefault="006D238B">
      <w:r>
        <w:t xml:space="preserve"> include antecedent snow also</w:t>
      </w:r>
      <w:commentRangeEnd w:id="269"/>
      <w:r w:rsidR="001200AA">
        <w:rPr>
          <w:rStyle w:val="CommentReference"/>
        </w:rPr>
        <w:commentReference w:id="269"/>
      </w:r>
    </w:p>
    <w:p w14:paraId="43B233E9" w14:textId="77777777" w:rsidR="00F77BDD" w:rsidRDefault="006D238B">
      <w:r>
        <w:t> </w:t>
      </w:r>
    </w:p>
    <w:p w14:paraId="267E43B1" w14:textId="77777777" w:rsidR="00F77BDD" w:rsidRDefault="006D238B">
      <w:pPr>
        <w:pStyle w:val="Heading3"/>
      </w:pPr>
      <w:bookmarkStart w:id="270" w:name="results"/>
      <w:bookmarkStart w:id="271" w:name="_Toc46783706"/>
      <w:r>
        <w:t>Results</w:t>
      </w:r>
      <w:bookmarkEnd w:id="270"/>
      <w:bookmarkEnd w:id="271"/>
    </w:p>
    <w:p w14:paraId="54F7B32B" w14:textId="77777777" w:rsidR="00F77BDD" w:rsidRDefault="006D238B">
      <w:pPr>
        <w:pStyle w:val="Heading4"/>
      </w:pPr>
      <w:bookmarkStart w:id="272" w:name="rain-events-and-sampling"/>
      <w:r>
        <w:t>Rain events and sampling</w:t>
      </w:r>
      <w:bookmarkEnd w:id="272"/>
    </w:p>
    <w:p w14:paraId="3DA1589B" w14:textId="77777777" w:rsidR="00F77BDD" w:rsidRDefault="006D238B">
      <w:commentRangeStart w:id="273"/>
      <w:r>
        <w:t xml:space="preserve">LWSA mean </w:t>
      </w:r>
      <w:proofErr w:type="spellStart"/>
      <w:r>
        <w:t>FWx</w:t>
      </w:r>
      <w:proofErr w:type="spellEnd"/>
      <w:r>
        <w:t xml:space="preserve"> precipitation data were used to define rain events using the USGS </w:t>
      </w:r>
      <w:r>
        <w:rPr>
          <w:i/>
        </w:rPr>
        <w:t>Rainmaker</w:t>
      </w:r>
      <w:r>
        <w:t xml:space="preserve"> package in R (‘</w:t>
      </w:r>
      <w:proofErr w:type="spellStart"/>
      <w:r>
        <w:t>RMevents</w:t>
      </w:r>
      <w:proofErr w:type="spellEnd"/>
      <w:r>
        <w:t xml:space="preserve">’ function). During the study period there were 18 major rain events which corresponded to sample collection by the Vertical Racks (i.e. events large enough to </w:t>
      </w:r>
      <w:r>
        <w:lastRenderedPageBreak/>
        <w:t>trigger substantial river responses). The 18 Rack sampling rain events were defined by precipitation accumulating to 50 mm or more, where the events were separated from each other by a period of 14 hours or longer (Table 11).</w:t>
      </w:r>
      <w:commentRangeEnd w:id="273"/>
      <w:r w:rsidR="008C0938">
        <w:rPr>
          <w:rStyle w:val="CommentReference"/>
        </w:rPr>
        <w:commentReference w:id="273"/>
      </w:r>
    </w:p>
    <w:p w14:paraId="71D0FFEE" w14:textId="77777777" w:rsidR="00F77BDD" w:rsidRDefault="006D238B">
      <w:r>
        <w:t> </w:t>
      </w:r>
    </w:p>
    <w:p w14:paraId="79F7548E" w14:textId="77777777" w:rsidR="00F77BDD" w:rsidRDefault="006D238B">
      <w:r w:rsidRPr="001200AA">
        <w:rPr>
          <w:highlight w:val="cyan"/>
        </w:rPr>
        <w:t xml:space="preserve">Table 11: </w:t>
      </w:r>
      <w:r w:rsidRPr="001200AA">
        <w:rPr>
          <w:i/>
          <w:highlight w:val="cyan"/>
        </w:rPr>
        <w:t xml:space="preserve">Rain events defined by a threshold of </w:t>
      </w:r>
      <w:proofErr w:type="spellStart"/>
      <w:r w:rsidRPr="001200AA">
        <w:rPr>
          <w:i/>
          <w:highlight w:val="cyan"/>
        </w:rPr>
        <w:t>50mm</w:t>
      </w:r>
      <w:proofErr w:type="spellEnd"/>
      <w:r w:rsidRPr="001200AA">
        <w:rPr>
          <w:i/>
          <w:highlight w:val="cyan"/>
        </w:rPr>
        <w:t xml:space="preserve"> with 14-hour inter-event </w:t>
      </w:r>
      <w:commentRangeStart w:id="274"/>
      <w:r w:rsidRPr="001200AA">
        <w:rPr>
          <w:i/>
          <w:highlight w:val="cyan"/>
        </w:rPr>
        <w:t>period</w:t>
      </w:r>
      <w:commentRangeEnd w:id="274"/>
      <w:r w:rsidR="001200AA">
        <w:rPr>
          <w:rStyle w:val="CommentReference"/>
        </w:rPr>
        <w:commentReference w:id="274"/>
      </w:r>
    </w:p>
    <w:tbl>
      <w:tblPr>
        <w:tblW w:w="5000" w:type="pct"/>
        <w:tblLayout w:type="fixed"/>
        <w:tblLook w:val="07E0" w:firstRow="1" w:lastRow="1" w:firstColumn="1" w:lastColumn="1" w:noHBand="1" w:noVBand="1"/>
        <w:tblCaption w:val="Table 11: Rain events defined by a threshold of 50mm with 14-hour inter-event period"/>
      </w:tblPr>
      <w:tblGrid>
        <w:gridCol w:w="756"/>
        <w:gridCol w:w="1370"/>
        <w:gridCol w:w="1134"/>
        <w:gridCol w:w="706"/>
        <w:gridCol w:w="996"/>
        <w:gridCol w:w="1116"/>
        <w:gridCol w:w="809"/>
        <w:gridCol w:w="775"/>
        <w:gridCol w:w="975"/>
        <w:gridCol w:w="723"/>
      </w:tblGrid>
      <w:tr w:rsidR="002F4A36" w:rsidRPr="002F4A36" w14:paraId="3FB5D4B3" w14:textId="77777777" w:rsidTr="002F4A36">
        <w:tc>
          <w:tcPr>
            <w:tcW w:w="404" w:type="pct"/>
            <w:tcBorders>
              <w:bottom w:val="single" w:sz="0" w:space="0" w:color="auto"/>
            </w:tcBorders>
            <w:vAlign w:val="bottom"/>
          </w:tcPr>
          <w:p w14:paraId="2073B89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Major event no.</w:t>
            </w:r>
          </w:p>
        </w:tc>
        <w:tc>
          <w:tcPr>
            <w:tcW w:w="732" w:type="pct"/>
            <w:tcBorders>
              <w:bottom w:val="single" w:sz="0" w:space="0" w:color="auto"/>
            </w:tcBorders>
            <w:vAlign w:val="bottom"/>
          </w:tcPr>
          <w:p w14:paraId="127DF73D"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Start Date</w:t>
            </w:r>
          </w:p>
        </w:tc>
        <w:tc>
          <w:tcPr>
            <w:tcW w:w="606" w:type="pct"/>
            <w:tcBorders>
              <w:bottom w:val="single" w:sz="0" w:space="0" w:color="auto"/>
            </w:tcBorders>
            <w:vAlign w:val="bottom"/>
          </w:tcPr>
          <w:p w14:paraId="0582AC5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Duration (days)</w:t>
            </w:r>
          </w:p>
        </w:tc>
        <w:tc>
          <w:tcPr>
            <w:tcW w:w="377" w:type="pct"/>
            <w:tcBorders>
              <w:bottom w:val="single" w:sz="0" w:space="0" w:color="auto"/>
            </w:tcBorders>
            <w:vAlign w:val="bottom"/>
          </w:tcPr>
          <w:p w14:paraId="011A3C8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Rain (mm)</w:t>
            </w:r>
          </w:p>
        </w:tc>
        <w:tc>
          <w:tcPr>
            <w:tcW w:w="532" w:type="pct"/>
            <w:tcBorders>
              <w:bottom w:val="single" w:sz="0" w:space="0" w:color="auto"/>
            </w:tcBorders>
            <w:vAlign w:val="bottom"/>
          </w:tcPr>
          <w:p w14:paraId="6690E65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Intensity (mm/</w:t>
            </w:r>
            <w:proofErr w:type="spellStart"/>
            <w:r w:rsidRPr="002F4A36">
              <w:rPr>
                <w:rFonts w:asciiTheme="minorHAnsi" w:hAnsiTheme="minorHAnsi" w:cstheme="minorHAnsi"/>
                <w:sz w:val="22"/>
                <w:szCs w:val="22"/>
              </w:rPr>
              <w:t>hr</w:t>
            </w:r>
            <w:proofErr w:type="spellEnd"/>
            <w:r w:rsidRPr="002F4A36">
              <w:rPr>
                <w:rFonts w:asciiTheme="minorHAnsi" w:hAnsiTheme="minorHAnsi" w:cstheme="minorHAnsi"/>
                <w:sz w:val="22"/>
                <w:szCs w:val="22"/>
              </w:rPr>
              <w:t>)</w:t>
            </w:r>
          </w:p>
        </w:tc>
        <w:tc>
          <w:tcPr>
            <w:tcW w:w="596" w:type="pct"/>
            <w:tcBorders>
              <w:bottom w:val="single" w:sz="0" w:space="0" w:color="auto"/>
            </w:tcBorders>
            <w:vAlign w:val="bottom"/>
          </w:tcPr>
          <w:p w14:paraId="5FE1E65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Samples collected</w:t>
            </w:r>
          </w:p>
        </w:tc>
        <w:tc>
          <w:tcPr>
            <w:tcW w:w="432" w:type="pct"/>
            <w:tcBorders>
              <w:bottom w:val="single" w:sz="0" w:space="0" w:color="auto"/>
            </w:tcBorders>
            <w:vAlign w:val="bottom"/>
          </w:tcPr>
          <w:p w14:paraId="784E35C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DOC (mg/L)</w:t>
            </w:r>
          </w:p>
        </w:tc>
        <w:tc>
          <w:tcPr>
            <w:tcW w:w="414" w:type="pct"/>
            <w:tcBorders>
              <w:bottom w:val="single" w:sz="0" w:space="0" w:color="auto"/>
            </w:tcBorders>
            <w:vAlign w:val="bottom"/>
          </w:tcPr>
          <w:p w14:paraId="6B72DB0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SAC</w:t>
            </w:r>
            <w:r w:rsidRPr="002F4A36">
              <w:rPr>
                <w:rFonts w:asciiTheme="minorHAnsi" w:hAnsiTheme="minorHAnsi" w:cstheme="minorHAnsi"/>
                <w:sz w:val="22"/>
                <w:szCs w:val="22"/>
                <w:vertAlign w:val="subscript"/>
              </w:rPr>
              <w:t>254</w:t>
            </w:r>
          </w:p>
        </w:tc>
        <w:tc>
          <w:tcPr>
            <w:tcW w:w="521" w:type="pct"/>
            <w:tcBorders>
              <w:bottom w:val="single" w:sz="0" w:space="0" w:color="auto"/>
            </w:tcBorders>
            <w:vAlign w:val="bottom"/>
          </w:tcPr>
          <w:p w14:paraId="3049889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SUVA</w:t>
            </w:r>
            <w:r w:rsidRPr="002F4A36">
              <w:rPr>
                <w:rFonts w:asciiTheme="minorHAnsi" w:hAnsiTheme="minorHAnsi" w:cstheme="minorHAnsi"/>
                <w:sz w:val="22"/>
                <w:szCs w:val="22"/>
                <w:vertAlign w:val="subscript"/>
              </w:rPr>
              <w:t>254</w:t>
            </w:r>
          </w:p>
        </w:tc>
        <w:tc>
          <w:tcPr>
            <w:tcW w:w="386" w:type="pct"/>
            <w:tcBorders>
              <w:bottom w:val="single" w:sz="0" w:space="0" w:color="auto"/>
            </w:tcBorders>
            <w:vAlign w:val="bottom"/>
          </w:tcPr>
          <w:p w14:paraId="1008E13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E</w:t>
            </w:r>
            <w:r w:rsidRPr="002F4A36">
              <w:rPr>
                <w:rFonts w:asciiTheme="minorHAnsi" w:hAnsiTheme="minorHAnsi" w:cstheme="minorHAnsi"/>
                <w:sz w:val="22"/>
                <w:szCs w:val="22"/>
                <w:vertAlign w:val="subscript"/>
              </w:rPr>
              <w:t>2</w:t>
            </w:r>
            <w:r w:rsidRPr="002F4A36">
              <w:rPr>
                <w:rFonts w:asciiTheme="minorHAnsi" w:hAnsiTheme="minorHAnsi" w:cstheme="minorHAnsi"/>
                <w:sz w:val="22"/>
                <w:szCs w:val="22"/>
              </w:rPr>
              <w:t>:E</w:t>
            </w:r>
            <w:r w:rsidRPr="002F4A36">
              <w:rPr>
                <w:rFonts w:asciiTheme="minorHAnsi" w:hAnsiTheme="minorHAnsi" w:cstheme="minorHAnsi"/>
                <w:sz w:val="22"/>
                <w:szCs w:val="22"/>
                <w:vertAlign w:val="subscript"/>
              </w:rPr>
              <w:t>3</w:t>
            </w:r>
          </w:p>
        </w:tc>
      </w:tr>
      <w:tr w:rsidR="002F4A36" w:rsidRPr="002F4A36" w14:paraId="48D06E0B" w14:textId="77777777" w:rsidTr="002F4A36">
        <w:tc>
          <w:tcPr>
            <w:tcW w:w="404" w:type="pct"/>
          </w:tcPr>
          <w:p w14:paraId="3DADB45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w:t>
            </w:r>
          </w:p>
        </w:tc>
        <w:tc>
          <w:tcPr>
            <w:tcW w:w="732" w:type="pct"/>
          </w:tcPr>
          <w:p w14:paraId="4BEB405F"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2018-10-27</w:t>
            </w:r>
          </w:p>
        </w:tc>
        <w:tc>
          <w:tcPr>
            <w:tcW w:w="606" w:type="pct"/>
          </w:tcPr>
          <w:p w14:paraId="1B11582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6.1</w:t>
            </w:r>
          </w:p>
        </w:tc>
        <w:tc>
          <w:tcPr>
            <w:tcW w:w="377" w:type="pct"/>
          </w:tcPr>
          <w:p w14:paraId="036F894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124.4</w:t>
            </w:r>
          </w:p>
        </w:tc>
        <w:tc>
          <w:tcPr>
            <w:tcW w:w="532" w:type="pct"/>
          </w:tcPr>
          <w:p w14:paraId="68F1B8E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w:t>
            </w:r>
          </w:p>
        </w:tc>
        <w:tc>
          <w:tcPr>
            <w:tcW w:w="596" w:type="pct"/>
          </w:tcPr>
          <w:p w14:paraId="1C4FC03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19</w:t>
            </w:r>
          </w:p>
        </w:tc>
        <w:tc>
          <w:tcPr>
            <w:tcW w:w="432" w:type="pct"/>
          </w:tcPr>
          <w:p w14:paraId="3A8E350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9.09</w:t>
            </w:r>
          </w:p>
        </w:tc>
        <w:tc>
          <w:tcPr>
            <w:tcW w:w="414" w:type="pct"/>
          </w:tcPr>
          <w:p w14:paraId="7C95441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29.13</w:t>
            </w:r>
          </w:p>
        </w:tc>
        <w:tc>
          <w:tcPr>
            <w:tcW w:w="521" w:type="pct"/>
          </w:tcPr>
          <w:p w14:paraId="05619AB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3.24</w:t>
            </w:r>
          </w:p>
        </w:tc>
        <w:tc>
          <w:tcPr>
            <w:tcW w:w="386" w:type="pct"/>
          </w:tcPr>
          <w:p w14:paraId="0C7A3F0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4.34</w:t>
            </w:r>
          </w:p>
        </w:tc>
      </w:tr>
      <w:tr w:rsidR="002F4A36" w:rsidRPr="002F4A36" w14:paraId="07D6EA5D" w14:textId="77777777" w:rsidTr="002F4A36">
        <w:tc>
          <w:tcPr>
            <w:tcW w:w="404" w:type="pct"/>
          </w:tcPr>
          <w:p w14:paraId="7F1A83E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w:t>
            </w:r>
          </w:p>
        </w:tc>
        <w:tc>
          <w:tcPr>
            <w:tcW w:w="732" w:type="pct"/>
          </w:tcPr>
          <w:p w14:paraId="3743CC1A"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2018-11-03</w:t>
            </w:r>
          </w:p>
        </w:tc>
        <w:tc>
          <w:tcPr>
            <w:tcW w:w="606" w:type="pct"/>
          </w:tcPr>
          <w:p w14:paraId="3EF9D37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w:t>
            </w:r>
          </w:p>
        </w:tc>
        <w:tc>
          <w:tcPr>
            <w:tcW w:w="377" w:type="pct"/>
          </w:tcPr>
          <w:p w14:paraId="11335EA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54.8</w:t>
            </w:r>
          </w:p>
        </w:tc>
        <w:tc>
          <w:tcPr>
            <w:tcW w:w="532" w:type="pct"/>
          </w:tcPr>
          <w:p w14:paraId="7AC2998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2.5</w:t>
            </w:r>
          </w:p>
        </w:tc>
        <w:tc>
          <w:tcPr>
            <w:tcW w:w="596" w:type="pct"/>
          </w:tcPr>
          <w:p w14:paraId="1689F6F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w:t>
            </w:r>
          </w:p>
        </w:tc>
        <w:tc>
          <w:tcPr>
            <w:tcW w:w="432" w:type="pct"/>
          </w:tcPr>
          <w:p w14:paraId="45D335E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6.40</w:t>
            </w:r>
          </w:p>
        </w:tc>
        <w:tc>
          <w:tcPr>
            <w:tcW w:w="414" w:type="pct"/>
          </w:tcPr>
          <w:p w14:paraId="52C8655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25.15</w:t>
            </w:r>
          </w:p>
        </w:tc>
        <w:tc>
          <w:tcPr>
            <w:tcW w:w="521" w:type="pct"/>
          </w:tcPr>
          <w:p w14:paraId="6CE3B24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4.30</w:t>
            </w:r>
          </w:p>
        </w:tc>
        <w:tc>
          <w:tcPr>
            <w:tcW w:w="386" w:type="pct"/>
          </w:tcPr>
          <w:p w14:paraId="763C716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4.20</w:t>
            </w:r>
          </w:p>
        </w:tc>
      </w:tr>
      <w:tr w:rsidR="002F4A36" w:rsidRPr="002F4A36" w14:paraId="056A1B4F" w14:textId="77777777" w:rsidTr="002F4A36">
        <w:tc>
          <w:tcPr>
            <w:tcW w:w="404" w:type="pct"/>
          </w:tcPr>
          <w:p w14:paraId="5AE9ADF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w:t>
            </w:r>
          </w:p>
        </w:tc>
        <w:tc>
          <w:tcPr>
            <w:tcW w:w="732" w:type="pct"/>
          </w:tcPr>
          <w:p w14:paraId="51C33E02"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2018-11-25</w:t>
            </w:r>
          </w:p>
        </w:tc>
        <w:tc>
          <w:tcPr>
            <w:tcW w:w="606" w:type="pct"/>
          </w:tcPr>
          <w:p w14:paraId="4A2EC0C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3.6</w:t>
            </w:r>
          </w:p>
        </w:tc>
        <w:tc>
          <w:tcPr>
            <w:tcW w:w="377" w:type="pct"/>
          </w:tcPr>
          <w:p w14:paraId="7EA7256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156.1</w:t>
            </w:r>
          </w:p>
        </w:tc>
        <w:tc>
          <w:tcPr>
            <w:tcW w:w="532" w:type="pct"/>
          </w:tcPr>
          <w:p w14:paraId="6D53C63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w:t>
            </w:r>
          </w:p>
        </w:tc>
        <w:tc>
          <w:tcPr>
            <w:tcW w:w="596" w:type="pct"/>
          </w:tcPr>
          <w:p w14:paraId="41E7794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34</w:t>
            </w:r>
          </w:p>
        </w:tc>
        <w:tc>
          <w:tcPr>
            <w:tcW w:w="432" w:type="pct"/>
          </w:tcPr>
          <w:p w14:paraId="68238DA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6.23</w:t>
            </w:r>
          </w:p>
        </w:tc>
        <w:tc>
          <w:tcPr>
            <w:tcW w:w="414" w:type="pct"/>
          </w:tcPr>
          <w:p w14:paraId="36FE0DB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27.93</w:t>
            </w:r>
          </w:p>
        </w:tc>
        <w:tc>
          <w:tcPr>
            <w:tcW w:w="521" w:type="pct"/>
          </w:tcPr>
          <w:p w14:paraId="4B62163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4.68</w:t>
            </w:r>
          </w:p>
        </w:tc>
        <w:tc>
          <w:tcPr>
            <w:tcW w:w="386" w:type="pct"/>
          </w:tcPr>
          <w:p w14:paraId="0CFA9D1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4.18</w:t>
            </w:r>
          </w:p>
        </w:tc>
      </w:tr>
      <w:tr w:rsidR="002F4A36" w:rsidRPr="002F4A36" w14:paraId="4CD89FE6" w14:textId="77777777" w:rsidTr="002F4A36">
        <w:tc>
          <w:tcPr>
            <w:tcW w:w="404" w:type="pct"/>
          </w:tcPr>
          <w:p w14:paraId="52A65AE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w:t>
            </w:r>
          </w:p>
        </w:tc>
        <w:tc>
          <w:tcPr>
            <w:tcW w:w="732" w:type="pct"/>
          </w:tcPr>
          <w:p w14:paraId="52FA020B"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2018-12-09</w:t>
            </w:r>
          </w:p>
        </w:tc>
        <w:tc>
          <w:tcPr>
            <w:tcW w:w="606" w:type="pct"/>
          </w:tcPr>
          <w:p w14:paraId="5C2D4DB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4.9</w:t>
            </w:r>
          </w:p>
        </w:tc>
        <w:tc>
          <w:tcPr>
            <w:tcW w:w="377" w:type="pct"/>
          </w:tcPr>
          <w:p w14:paraId="510A562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205.1</w:t>
            </w:r>
          </w:p>
        </w:tc>
        <w:tc>
          <w:tcPr>
            <w:tcW w:w="532" w:type="pct"/>
          </w:tcPr>
          <w:p w14:paraId="149790E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w:t>
            </w:r>
          </w:p>
        </w:tc>
        <w:tc>
          <w:tcPr>
            <w:tcW w:w="596" w:type="pct"/>
          </w:tcPr>
          <w:p w14:paraId="159F928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w:t>
            </w:r>
          </w:p>
        </w:tc>
        <w:tc>
          <w:tcPr>
            <w:tcW w:w="432" w:type="pct"/>
          </w:tcPr>
          <w:p w14:paraId="25C4913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5.88</w:t>
            </w:r>
          </w:p>
        </w:tc>
        <w:tc>
          <w:tcPr>
            <w:tcW w:w="414" w:type="pct"/>
          </w:tcPr>
          <w:p w14:paraId="0102EA55" w14:textId="77777777" w:rsidR="00F77BDD" w:rsidRPr="002F4A36" w:rsidRDefault="00F77BDD" w:rsidP="002F4A36">
            <w:pPr>
              <w:spacing w:line="240" w:lineRule="auto"/>
              <w:rPr>
                <w:rFonts w:asciiTheme="minorHAnsi" w:hAnsiTheme="minorHAnsi" w:cstheme="minorHAnsi"/>
                <w:sz w:val="22"/>
                <w:szCs w:val="22"/>
              </w:rPr>
            </w:pPr>
          </w:p>
        </w:tc>
        <w:tc>
          <w:tcPr>
            <w:tcW w:w="521" w:type="pct"/>
          </w:tcPr>
          <w:p w14:paraId="67E47713" w14:textId="77777777" w:rsidR="00F77BDD" w:rsidRPr="002F4A36" w:rsidRDefault="00F77BDD" w:rsidP="002F4A36">
            <w:pPr>
              <w:spacing w:line="240" w:lineRule="auto"/>
              <w:rPr>
                <w:rFonts w:asciiTheme="minorHAnsi" w:hAnsiTheme="minorHAnsi" w:cstheme="minorHAnsi"/>
                <w:sz w:val="22"/>
                <w:szCs w:val="22"/>
              </w:rPr>
            </w:pPr>
          </w:p>
        </w:tc>
        <w:tc>
          <w:tcPr>
            <w:tcW w:w="386" w:type="pct"/>
          </w:tcPr>
          <w:p w14:paraId="42B8F696" w14:textId="77777777" w:rsidR="00F77BDD" w:rsidRPr="002F4A36" w:rsidRDefault="00F77BDD" w:rsidP="002F4A36">
            <w:pPr>
              <w:spacing w:line="240" w:lineRule="auto"/>
              <w:rPr>
                <w:rFonts w:asciiTheme="minorHAnsi" w:hAnsiTheme="minorHAnsi" w:cstheme="minorHAnsi"/>
                <w:sz w:val="22"/>
                <w:szCs w:val="22"/>
              </w:rPr>
            </w:pPr>
          </w:p>
        </w:tc>
      </w:tr>
      <w:tr w:rsidR="002F4A36" w:rsidRPr="002F4A36" w14:paraId="402B949D" w14:textId="77777777" w:rsidTr="002F4A36">
        <w:tc>
          <w:tcPr>
            <w:tcW w:w="404" w:type="pct"/>
          </w:tcPr>
          <w:p w14:paraId="2D7B185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w:t>
            </w:r>
          </w:p>
        </w:tc>
        <w:tc>
          <w:tcPr>
            <w:tcW w:w="732" w:type="pct"/>
          </w:tcPr>
          <w:p w14:paraId="66629182"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2019-01-02</w:t>
            </w:r>
          </w:p>
        </w:tc>
        <w:tc>
          <w:tcPr>
            <w:tcW w:w="606" w:type="pct"/>
          </w:tcPr>
          <w:p w14:paraId="6E750D6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w:t>
            </w:r>
          </w:p>
        </w:tc>
        <w:tc>
          <w:tcPr>
            <w:tcW w:w="377" w:type="pct"/>
          </w:tcPr>
          <w:p w14:paraId="1B8F245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227.6</w:t>
            </w:r>
          </w:p>
        </w:tc>
        <w:tc>
          <w:tcPr>
            <w:tcW w:w="532" w:type="pct"/>
          </w:tcPr>
          <w:p w14:paraId="5D712EC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2.3</w:t>
            </w:r>
          </w:p>
        </w:tc>
        <w:tc>
          <w:tcPr>
            <w:tcW w:w="596" w:type="pct"/>
          </w:tcPr>
          <w:p w14:paraId="5A1CBC6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w:t>
            </w:r>
          </w:p>
        </w:tc>
        <w:tc>
          <w:tcPr>
            <w:tcW w:w="432" w:type="pct"/>
          </w:tcPr>
          <w:p w14:paraId="1B75483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4.68</w:t>
            </w:r>
          </w:p>
        </w:tc>
        <w:tc>
          <w:tcPr>
            <w:tcW w:w="414" w:type="pct"/>
          </w:tcPr>
          <w:p w14:paraId="7D5F21D1" w14:textId="77777777" w:rsidR="00F77BDD" w:rsidRPr="002F4A36" w:rsidRDefault="00F77BDD" w:rsidP="002F4A36">
            <w:pPr>
              <w:spacing w:line="240" w:lineRule="auto"/>
              <w:rPr>
                <w:rFonts w:asciiTheme="minorHAnsi" w:hAnsiTheme="minorHAnsi" w:cstheme="minorHAnsi"/>
                <w:sz w:val="22"/>
                <w:szCs w:val="22"/>
              </w:rPr>
            </w:pPr>
          </w:p>
        </w:tc>
        <w:tc>
          <w:tcPr>
            <w:tcW w:w="521" w:type="pct"/>
          </w:tcPr>
          <w:p w14:paraId="45A13A99" w14:textId="77777777" w:rsidR="00F77BDD" w:rsidRPr="002F4A36" w:rsidRDefault="00F77BDD" w:rsidP="002F4A36">
            <w:pPr>
              <w:spacing w:line="240" w:lineRule="auto"/>
              <w:rPr>
                <w:rFonts w:asciiTheme="minorHAnsi" w:hAnsiTheme="minorHAnsi" w:cstheme="minorHAnsi"/>
                <w:sz w:val="22"/>
                <w:szCs w:val="22"/>
              </w:rPr>
            </w:pPr>
          </w:p>
        </w:tc>
        <w:tc>
          <w:tcPr>
            <w:tcW w:w="386" w:type="pct"/>
          </w:tcPr>
          <w:p w14:paraId="5551DA2B" w14:textId="77777777" w:rsidR="00F77BDD" w:rsidRPr="002F4A36" w:rsidRDefault="00F77BDD" w:rsidP="002F4A36">
            <w:pPr>
              <w:spacing w:line="240" w:lineRule="auto"/>
              <w:rPr>
                <w:rFonts w:asciiTheme="minorHAnsi" w:hAnsiTheme="minorHAnsi" w:cstheme="minorHAnsi"/>
                <w:sz w:val="22"/>
                <w:szCs w:val="22"/>
              </w:rPr>
            </w:pPr>
          </w:p>
        </w:tc>
      </w:tr>
      <w:tr w:rsidR="002F4A36" w:rsidRPr="002F4A36" w14:paraId="681F0158" w14:textId="77777777" w:rsidTr="002F4A36">
        <w:tc>
          <w:tcPr>
            <w:tcW w:w="404" w:type="pct"/>
          </w:tcPr>
          <w:p w14:paraId="62F1219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w:t>
            </w:r>
          </w:p>
        </w:tc>
        <w:tc>
          <w:tcPr>
            <w:tcW w:w="732" w:type="pct"/>
          </w:tcPr>
          <w:p w14:paraId="57A1FCBC"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2019-01-17</w:t>
            </w:r>
          </w:p>
        </w:tc>
        <w:tc>
          <w:tcPr>
            <w:tcW w:w="606" w:type="pct"/>
          </w:tcPr>
          <w:p w14:paraId="7C69AD8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3.0</w:t>
            </w:r>
          </w:p>
        </w:tc>
        <w:tc>
          <w:tcPr>
            <w:tcW w:w="377" w:type="pct"/>
          </w:tcPr>
          <w:p w14:paraId="7D342B0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68.7</w:t>
            </w:r>
          </w:p>
        </w:tc>
        <w:tc>
          <w:tcPr>
            <w:tcW w:w="532" w:type="pct"/>
          </w:tcPr>
          <w:p w14:paraId="5564855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596" w:type="pct"/>
          </w:tcPr>
          <w:p w14:paraId="0C5C189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w:t>
            </w:r>
          </w:p>
        </w:tc>
        <w:tc>
          <w:tcPr>
            <w:tcW w:w="432" w:type="pct"/>
          </w:tcPr>
          <w:p w14:paraId="44277B3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2.97</w:t>
            </w:r>
          </w:p>
        </w:tc>
        <w:tc>
          <w:tcPr>
            <w:tcW w:w="414" w:type="pct"/>
          </w:tcPr>
          <w:p w14:paraId="39AE050E" w14:textId="77777777" w:rsidR="00F77BDD" w:rsidRPr="002F4A36" w:rsidRDefault="00F77BDD" w:rsidP="002F4A36">
            <w:pPr>
              <w:spacing w:line="240" w:lineRule="auto"/>
              <w:rPr>
                <w:rFonts w:asciiTheme="minorHAnsi" w:hAnsiTheme="minorHAnsi" w:cstheme="minorHAnsi"/>
                <w:sz w:val="22"/>
                <w:szCs w:val="22"/>
              </w:rPr>
            </w:pPr>
          </w:p>
        </w:tc>
        <w:tc>
          <w:tcPr>
            <w:tcW w:w="521" w:type="pct"/>
          </w:tcPr>
          <w:p w14:paraId="6404C665" w14:textId="77777777" w:rsidR="00F77BDD" w:rsidRPr="002F4A36" w:rsidRDefault="00F77BDD" w:rsidP="002F4A36">
            <w:pPr>
              <w:spacing w:line="240" w:lineRule="auto"/>
              <w:rPr>
                <w:rFonts w:asciiTheme="minorHAnsi" w:hAnsiTheme="minorHAnsi" w:cstheme="minorHAnsi"/>
                <w:sz w:val="22"/>
                <w:szCs w:val="22"/>
              </w:rPr>
            </w:pPr>
          </w:p>
        </w:tc>
        <w:tc>
          <w:tcPr>
            <w:tcW w:w="386" w:type="pct"/>
          </w:tcPr>
          <w:p w14:paraId="263C0881" w14:textId="77777777" w:rsidR="00F77BDD" w:rsidRPr="002F4A36" w:rsidRDefault="00F77BDD" w:rsidP="002F4A36">
            <w:pPr>
              <w:spacing w:line="240" w:lineRule="auto"/>
              <w:rPr>
                <w:rFonts w:asciiTheme="minorHAnsi" w:hAnsiTheme="minorHAnsi" w:cstheme="minorHAnsi"/>
                <w:sz w:val="22"/>
                <w:szCs w:val="22"/>
              </w:rPr>
            </w:pPr>
          </w:p>
        </w:tc>
      </w:tr>
      <w:tr w:rsidR="002F4A36" w:rsidRPr="002F4A36" w14:paraId="07BA6FF3" w14:textId="77777777" w:rsidTr="002F4A36">
        <w:tc>
          <w:tcPr>
            <w:tcW w:w="404" w:type="pct"/>
          </w:tcPr>
          <w:p w14:paraId="08838DE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w:t>
            </w:r>
          </w:p>
        </w:tc>
        <w:tc>
          <w:tcPr>
            <w:tcW w:w="732" w:type="pct"/>
          </w:tcPr>
          <w:p w14:paraId="39E8615D"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2019-09-12</w:t>
            </w:r>
          </w:p>
        </w:tc>
        <w:tc>
          <w:tcPr>
            <w:tcW w:w="606" w:type="pct"/>
          </w:tcPr>
          <w:p w14:paraId="22EC035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3.1</w:t>
            </w:r>
          </w:p>
        </w:tc>
        <w:tc>
          <w:tcPr>
            <w:tcW w:w="377" w:type="pct"/>
          </w:tcPr>
          <w:p w14:paraId="53487F7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58.4</w:t>
            </w:r>
          </w:p>
        </w:tc>
        <w:tc>
          <w:tcPr>
            <w:tcW w:w="532" w:type="pct"/>
          </w:tcPr>
          <w:p w14:paraId="1F4FAD5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w:t>
            </w:r>
          </w:p>
        </w:tc>
        <w:tc>
          <w:tcPr>
            <w:tcW w:w="596" w:type="pct"/>
          </w:tcPr>
          <w:p w14:paraId="4EB893C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14</w:t>
            </w:r>
          </w:p>
        </w:tc>
        <w:tc>
          <w:tcPr>
            <w:tcW w:w="432" w:type="pct"/>
          </w:tcPr>
          <w:p w14:paraId="1A0B131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9.97</w:t>
            </w:r>
          </w:p>
        </w:tc>
        <w:tc>
          <w:tcPr>
            <w:tcW w:w="414" w:type="pct"/>
          </w:tcPr>
          <w:p w14:paraId="35E8173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16.75</w:t>
            </w:r>
          </w:p>
        </w:tc>
        <w:tc>
          <w:tcPr>
            <w:tcW w:w="521" w:type="pct"/>
          </w:tcPr>
          <w:p w14:paraId="23D0A71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1.85</w:t>
            </w:r>
          </w:p>
        </w:tc>
        <w:tc>
          <w:tcPr>
            <w:tcW w:w="386" w:type="pct"/>
          </w:tcPr>
          <w:p w14:paraId="16A65FE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4.82</w:t>
            </w:r>
          </w:p>
        </w:tc>
      </w:tr>
      <w:tr w:rsidR="002F4A36" w:rsidRPr="002F4A36" w14:paraId="4BD423AC" w14:textId="77777777" w:rsidTr="002F4A36">
        <w:tc>
          <w:tcPr>
            <w:tcW w:w="404" w:type="pct"/>
          </w:tcPr>
          <w:p w14:paraId="16656BE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732" w:type="pct"/>
          </w:tcPr>
          <w:p w14:paraId="4BE89631"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2019-10-15</w:t>
            </w:r>
          </w:p>
        </w:tc>
        <w:tc>
          <w:tcPr>
            <w:tcW w:w="606" w:type="pct"/>
          </w:tcPr>
          <w:p w14:paraId="34D6AE8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6.4</w:t>
            </w:r>
          </w:p>
        </w:tc>
        <w:tc>
          <w:tcPr>
            <w:tcW w:w="377" w:type="pct"/>
          </w:tcPr>
          <w:p w14:paraId="2AF1DA3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136.2</w:t>
            </w:r>
          </w:p>
        </w:tc>
        <w:tc>
          <w:tcPr>
            <w:tcW w:w="532" w:type="pct"/>
          </w:tcPr>
          <w:p w14:paraId="1B4C544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w:t>
            </w:r>
          </w:p>
        </w:tc>
        <w:tc>
          <w:tcPr>
            <w:tcW w:w="596" w:type="pct"/>
          </w:tcPr>
          <w:p w14:paraId="5A4A16C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w:t>
            </w:r>
          </w:p>
        </w:tc>
        <w:tc>
          <w:tcPr>
            <w:tcW w:w="432" w:type="pct"/>
          </w:tcPr>
          <w:p w14:paraId="6758110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6.73</w:t>
            </w:r>
          </w:p>
        </w:tc>
        <w:tc>
          <w:tcPr>
            <w:tcW w:w="414" w:type="pct"/>
          </w:tcPr>
          <w:p w14:paraId="3893143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19.74</w:t>
            </w:r>
          </w:p>
        </w:tc>
        <w:tc>
          <w:tcPr>
            <w:tcW w:w="521" w:type="pct"/>
          </w:tcPr>
          <w:p w14:paraId="7D7C2CF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3.57</w:t>
            </w:r>
          </w:p>
        </w:tc>
        <w:tc>
          <w:tcPr>
            <w:tcW w:w="386" w:type="pct"/>
          </w:tcPr>
          <w:p w14:paraId="1FD5100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4.53</w:t>
            </w:r>
          </w:p>
        </w:tc>
      </w:tr>
      <w:tr w:rsidR="002F4A36" w:rsidRPr="002F4A36" w14:paraId="1EFA3C27" w14:textId="77777777" w:rsidTr="002F4A36">
        <w:tc>
          <w:tcPr>
            <w:tcW w:w="404" w:type="pct"/>
          </w:tcPr>
          <w:p w14:paraId="24695C7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w:t>
            </w:r>
          </w:p>
        </w:tc>
        <w:tc>
          <w:tcPr>
            <w:tcW w:w="732" w:type="pct"/>
          </w:tcPr>
          <w:p w14:paraId="790E33E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2019-11-15</w:t>
            </w:r>
          </w:p>
        </w:tc>
        <w:tc>
          <w:tcPr>
            <w:tcW w:w="606" w:type="pct"/>
          </w:tcPr>
          <w:p w14:paraId="30E9EE8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2.3</w:t>
            </w:r>
          </w:p>
        </w:tc>
        <w:tc>
          <w:tcPr>
            <w:tcW w:w="377" w:type="pct"/>
          </w:tcPr>
          <w:p w14:paraId="196F665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67.6</w:t>
            </w:r>
          </w:p>
        </w:tc>
        <w:tc>
          <w:tcPr>
            <w:tcW w:w="532" w:type="pct"/>
          </w:tcPr>
          <w:p w14:paraId="61B6CAA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596" w:type="pct"/>
          </w:tcPr>
          <w:p w14:paraId="3C899D2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28</w:t>
            </w:r>
          </w:p>
        </w:tc>
        <w:tc>
          <w:tcPr>
            <w:tcW w:w="432" w:type="pct"/>
          </w:tcPr>
          <w:p w14:paraId="065F6A6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6.44</w:t>
            </w:r>
          </w:p>
        </w:tc>
        <w:tc>
          <w:tcPr>
            <w:tcW w:w="414" w:type="pct"/>
          </w:tcPr>
          <w:p w14:paraId="15823EA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22.84</w:t>
            </w:r>
          </w:p>
        </w:tc>
        <w:tc>
          <w:tcPr>
            <w:tcW w:w="521" w:type="pct"/>
          </w:tcPr>
          <w:p w14:paraId="40AA2D7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3.64</w:t>
            </w:r>
          </w:p>
        </w:tc>
        <w:tc>
          <w:tcPr>
            <w:tcW w:w="386" w:type="pct"/>
          </w:tcPr>
          <w:p w14:paraId="5B9FDD5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4.51</w:t>
            </w:r>
          </w:p>
        </w:tc>
      </w:tr>
      <w:tr w:rsidR="002F4A36" w:rsidRPr="002F4A36" w14:paraId="6745F4F7" w14:textId="77777777" w:rsidTr="002F4A36">
        <w:tc>
          <w:tcPr>
            <w:tcW w:w="404" w:type="pct"/>
          </w:tcPr>
          <w:p w14:paraId="00E261D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732" w:type="pct"/>
          </w:tcPr>
          <w:p w14:paraId="07D01507"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2019-12-10</w:t>
            </w:r>
          </w:p>
        </w:tc>
        <w:tc>
          <w:tcPr>
            <w:tcW w:w="606" w:type="pct"/>
          </w:tcPr>
          <w:p w14:paraId="54C36F8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3.1</w:t>
            </w:r>
          </w:p>
        </w:tc>
        <w:tc>
          <w:tcPr>
            <w:tcW w:w="377" w:type="pct"/>
          </w:tcPr>
          <w:p w14:paraId="689B80E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70.4</w:t>
            </w:r>
          </w:p>
        </w:tc>
        <w:tc>
          <w:tcPr>
            <w:tcW w:w="532" w:type="pct"/>
          </w:tcPr>
          <w:p w14:paraId="30ACE5B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596" w:type="pct"/>
          </w:tcPr>
          <w:p w14:paraId="73F4DE5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25</w:t>
            </w:r>
          </w:p>
        </w:tc>
        <w:tc>
          <w:tcPr>
            <w:tcW w:w="432" w:type="pct"/>
          </w:tcPr>
          <w:p w14:paraId="14019E8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5.30</w:t>
            </w:r>
          </w:p>
        </w:tc>
        <w:tc>
          <w:tcPr>
            <w:tcW w:w="414" w:type="pct"/>
          </w:tcPr>
          <w:p w14:paraId="1D2C218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18.90</w:t>
            </w:r>
          </w:p>
        </w:tc>
        <w:tc>
          <w:tcPr>
            <w:tcW w:w="521" w:type="pct"/>
          </w:tcPr>
          <w:p w14:paraId="410EE22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3.69</w:t>
            </w:r>
          </w:p>
        </w:tc>
        <w:tc>
          <w:tcPr>
            <w:tcW w:w="386" w:type="pct"/>
          </w:tcPr>
          <w:p w14:paraId="7306CF2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4.51</w:t>
            </w:r>
          </w:p>
        </w:tc>
      </w:tr>
      <w:tr w:rsidR="002F4A36" w:rsidRPr="002F4A36" w14:paraId="0DD3FA5B" w14:textId="77777777" w:rsidTr="002F4A36">
        <w:tc>
          <w:tcPr>
            <w:tcW w:w="404" w:type="pct"/>
          </w:tcPr>
          <w:p w14:paraId="01D393D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w:t>
            </w:r>
          </w:p>
        </w:tc>
        <w:tc>
          <w:tcPr>
            <w:tcW w:w="732" w:type="pct"/>
          </w:tcPr>
          <w:p w14:paraId="2CDBF028"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2019-12-18</w:t>
            </w:r>
          </w:p>
        </w:tc>
        <w:tc>
          <w:tcPr>
            <w:tcW w:w="606" w:type="pct"/>
          </w:tcPr>
          <w:p w14:paraId="0C98FFD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w:t>
            </w:r>
          </w:p>
        </w:tc>
        <w:tc>
          <w:tcPr>
            <w:tcW w:w="377" w:type="pct"/>
          </w:tcPr>
          <w:p w14:paraId="649B5BE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112.1</w:t>
            </w:r>
          </w:p>
        </w:tc>
        <w:tc>
          <w:tcPr>
            <w:tcW w:w="532" w:type="pct"/>
          </w:tcPr>
          <w:p w14:paraId="3722933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596" w:type="pct"/>
          </w:tcPr>
          <w:p w14:paraId="4476E2C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w:t>
            </w:r>
          </w:p>
        </w:tc>
        <w:tc>
          <w:tcPr>
            <w:tcW w:w="432" w:type="pct"/>
          </w:tcPr>
          <w:p w14:paraId="1FE6A37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4.46</w:t>
            </w:r>
          </w:p>
        </w:tc>
        <w:tc>
          <w:tcPr>
            <w:tcW w:w="414" w:type="pct"/>
          </w:tcPr>
          <w:p w14:paraId="6E18F3E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16.55</w:t>
            </w:r>
          </w:p>
        </w:tc>
        <w:tc>
          <w:tcPr>
            <w:tcW w:w="521" w:type="pct"/>
          </w:tcPr>
          <w:p w14:paraId="4E51B43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3.71</w:t>
            </w:r>
          </w:p>
        </w:tc>
        <w:tc>
          <w:tcPr>
            <w:tcW w:w="386" w:type="pct"/>
          </w:tcPr>
          <w:p w14:paraId="2F7A9C8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4.61</w:t>
            </w:r>
          </w:p>
        </w:tc>
      </w:tr>
      <w:tr w:rsidR="002F4A36" w:rsidRPr="002F4A36" w14:paraId="557C3CD1" w14:textId="77777777" w:rsidTr="002F4A36">
        <w:tc>
          <w:tcPr>
            <w:tcW w:w="404" w:type="pct"/>
          </w:tcPr>
          <w:p w14:paraId="18382C9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w:t>
            </w:r>
          </w:p>
        </w:tc>
        <w:tc>
          <w:tcPr>
            <w:tcW w:w="732" w:type="pct"/>
          </w:tcPr>
          <w:p w14:paraId="3E131A75"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2020-01-02</w:t>
            </w:r>
          </w:p>
        </w:tc>
        <w:tc>
          <w:tcPr>
            <w:tcW w:w="606" w:type="pct"/>
          </w:tcPr>
          <w:p w14:paraId="7DEADB8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5.7</w:t>
            </w:r>
          </w:p>
        </w:tc>
        <w:tc>
          <w:tcPr>
            <w:tcW w:w="377" w:type="pct"/>
          </w:tcPr>
          <w:p w14:paraId="35F4F93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180.0</w:t>
            </w:r>
          </w:p>
        </w:tc>
        <w:tc>
          <w:tcPr>
            <w:tcW w:w="532" w:type="pct"/>
          </w:tcPr>
          <w:p w14:paraId="1209F3A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w:t>
            </w:r>
          </w:p>
        </w:tc>
        <w:tc>
          <w:tcPr>
            <w:tcW w:w="596" w:type="pct"/>
          </w:tcPr>
          <w:p w14:paraId="22D3F48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w:t>
            </w:r>
          </w:p>
        </w:tc>
        <w:tc>
          <w:tcPr>
            <w:tcW w:w="432" w:type="pct"/>
          </w:tcPr>
          <w:p w14:paraId="3858A9B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5.13</w:t>
            </w:r>
          </w:p>
        </w:tc>
        <w:tc>
          <w:tcPr>
            <w:tcW w:w="414" w:type="pct"/>
          </w:tcPr>
          <w:p w14:paraId="3C74E1E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15.78</w:t>
            </w:r>
          </w:p>
        </w:tc>
        <w:tc>
          <w:tcPr>
            <w:tcW w:w="521" w:type="pct"/>
          </w:tcPr>
          <w:p w14:paraId="6B0B026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3.11</w:t>
            </w:r>
          </w:p>
        </w:tc>
        <w:tc>
          <w:tcPr>
            <w:tcW w:w="386" w:type="pct"/>
          </w:tcPr>
          <w:p w14:paraId="20681F0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4.40</w:t>
            </w:r>
          </w:p>
        </w:tc>
      </w:tr>
      <w:tr w:rsidR="002F4A36" w:rsidRPr="002F4A36" w14:paraId="1B7A9ECC" w14:textId="77777777" w:rsidTr="002F4A36">
        <w:tc>
          <w:tcPr>
            <w:tcW w:w="404" w:type="pct"/>
          </w:tcPr>
          <w:p w14:paraId="1A360AE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w:t>
            </w:r>
          </w:p>
        </w:tc>
        <w:tc>
          <w:tcPr>
            <w:tcW w:w="732" w:type="pct"/>
          </w:tcPr>
          <w:p w14:paraId="264BEAE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2020-01-18</w:t>
            </w:r>
          </w:p>
        </w:tc>
        <w:tc>
          <w:tcPr>
            <w:tcW w:w="606" w:type="pct"/>
          </w:tcPr>
          <w:p w14:paraId="497F43E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9.9</w:t>
            </w:r>
          </w:p>
        </w:tc>
        <w:tc>
          <w:tcPr>
            <w:tcW w:w="377" w:type="pct"/>
          </w:tcPr>
          <w:p w14:paraId="325C162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238.3</w:t>
            </w:r>
          </w:p>
        </w:tc>
        <w:tc>
          <w:tcPr>
            <w:tcW w:w="532" w:type="pct"/>
          </w:tcPr>
          <w:p w14:paraId="11C9F8C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596" w:type="pct"/>
          </w:tcPr>
          <w:p w14:paraId="0C5AEA9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w:t>
            </w:r>
          </w:p>
        </w:tc>
        <w:tc>
          <w:tcPr>
            <w:tcW w:w="432" w:type="pct"/>
          </w:tcPr>
          <w:p w14:paraId="16E6E1C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4.11</w:t>
            </w:r>
          </w:p>
        </w:tc>
        <w:tc>
          <w:tcPr>
            <w:tcW w:w="414" w:type="pct"/>
          </w:tcPr>
          <w:p w14:paraId="32703BE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11.42</w:t>
            </w:r>
          </w:p>
        </w:tc>
        <w:tc>
          <w:tcPr>
            <w:tcW w:w="521" w:type="pct"/>
          </w:tcPr>
          <w:p w14:paraId="16B5DD2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3.06</w:t>
            </w:r>
          </w:p>
        </w:tc>
        <w:tc>
          <w:tcPr>
            <w:tcW w:w="386" w:type="pct"/>
          </w:tcPr>
          <w:p w14:paraId="59F15C9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4.43</w:t>
            </w:r>
          </w:p>
        </w:tc>
      </w:tr>
      <w:tr w:rsidR="002F4A36" w:rsidRPr="002F4A36" w14:paraId="0418F59C" w14:textId="77777777" w:rsidTr="002F4A36">
        <w:tc>
          <w:tcPr>
            <w:tcW w:w="404" w:type="pct"/>
          </w:tcPr>
          <w:p w14:paraId="4A2AAE9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w:t>
            </w:r>
          </w:p>
        </w:tc>
        <w:tc>
          <w:tcPr>
            <w:tcW w:w="732" w:type="pct"/>
          </w:tcPr>
          <w:p w14:paraId="627865FD"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2020-01-30</w:t>
            </w:r>
          </w:p>
        </w:tc>
        <w:tc>
          <w:tcPr>
            <w:tcW w:w="606" w:type="pct"/>
          </w:tcPr>
          <w:p w14:paraId="3FED8F4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1.9</w:t>
            </w:r>
          </w:p>
        </w:tc>
        <w:tc>
          <w:tcPr>
            <w:tcW w:w="377" w:type="pct"/>
          </w:tcPr>
          <w:p w14:paraId="179E4DA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208.8</w:t>
            </w:r>
          </w:p>
        </w:tc>
        <w:tc>
          <w:tcPr>
            <w:tcW w:w="532" w:type="pct"/>
          </w:tcPr>
          <w:p w14:paraId="2F1564E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4.6</w:t>
            </w:r>
          </w:p>
        </w:tc>
        <w:tc>
          <w:tcPr>
            <w:tcW w:w="596" w:type="pct"/>
          </w:tcPr>
          <w:p w14:paraId="62CD6B2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w:t>
            </w:r>
          </w:p>
        </w:tc>
        <w:tc>
          <w:tcPr>
            <w:tcW w:w="432" w:type="pct"/>
          </w:tcPr>
          <w:p w14:paraId="7D93B01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4.46</w:t>
            </w:r>
          </w:p>
        </w:tc>
        <w:tc>
          <w:tcPr>
            <w:tcW w:w="414" w:type="pct"/>
          </w:tcPr>
          <w:p w14:paraId="25D68FA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12.82</w:t>
            </w:r>
          </w:p>
        </w:tc>
        <w:tc>
          <w:tcPr>
            <w:tcW w:w="521" w:type="pct"/>
          </w:tcPr>
          <w:p w14:paraId="335125A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2.92</w:t>
            </w:r>
          </w:p>
        </w:tc>
        <w:tc>
          <w:tcPr>
            <w:tcW w:w="386" w:type="pct"/>
          </w:tcPr>
          <w:p w14:paraId="4B1F1FE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4.15</w:t>
            </w:r>
          </w:p>
        </w:tc>
      </w:tr>
      <w:tr w:rsidR="002F4A36" w:rsidRPr="002F4A36" w14:paraId="51D0568D" w14:textId="77777777" w:rsidTr="002F4A36">
        <w:tc>
          <w:tcPr>
            <w:tcW w:w="404" w:type="pct"/>
          </w:tcPr>
          <w:p w14:paraId="4C9316B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w:t>
            </w:r>
          </w:p>
        </w:tc>
        <w:tc>
          <w:tcPr>
            <w:tcW w:w="732" w:type="pct"/>
          </w:tcPr>
          <w:p w14:paraId="41DB81C3"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2020-02-05</w:t>
            </w:r>
          </w:p>
        </w:tc>
        <w:tc>
          <w:tcPr>
            <w:tcW w:w="606" w:type="pct"/>
          </w:tcPr>
          <w:p w14:paraId="1D0DE56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3.4</w:t>
            </w:r>
          </w:p>
        </w:tc>
        <w:tc>
          <w:tcPr>
            <w:tcW w:w="377" w:type="pct"/>
          </w:tcPr>
          <w:p w14:paraId="3926E99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75.9</w:t>
            </w:r>
          </w:p>
        </w:tc>
        <w:tc>
          <w:tcPr>
            <w:tcW w:w="532" w:type="pct"/>
          </w:tcPr>
          <w:p w14:paraId="24DC877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w:t>
            </w:r>
          </w:p>
        </w:tc>
        <w:tc>
          <w:tcPr>
            <w:tcW w:w="596" w:type="pct"/>
          </w:tcPr>
          <w:p w14:paraId="3B45EE3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432" w:type="pct"/>
          </w:tcPr>
          <w:p w14:paraId="04D0BC3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3.79</w:t>
            </w:r>
          </w:p>
        </w:tc>
        <w:tc>
          <w:tcPr>
            <w:tcW w:w="414" w:type="pct"/>
          </w:tcPr>
          <w:p w14:paraId="56D0D2E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9.61</w:t>
            </w:r>
          </w:p>
        </w:tc>
        <w:tc>
          <w:tcPr>
            <w:tcW w:w="521" w:type="pct"/>
          </w:tcPr>
          <w:p w14:paraId="2437FB1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3.09</w:t>
            </w:r>
          </w:p>
        </w:tc>
        <w:tc>
          <w:tcPr>
            <w:tcW w:w="386" w:type="pct"/>
          </w:tcPr>
          <w:p w14:paraId="12A7FE3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4.48</w:t>
            </w:r>
          </w:p>
        </w:tc>
      </w:tr>
    </w:tbl>
    <w:p w14:paraId="40953F81" w14:textId="540B234D" w:rsidR="00F77BDD" w:rsidRDefault="006D238B">
      <w:r>
        <w:t> </w:t>
      </w:r>
    </w:p>
    <w:p w14:paraId="4A5616EA" w14:textId="11DD9E88" w:rsidR="001200AA" w:rsidRDefault="001200AA">
      <w:r w:rsidRPr="001200AA">
        <w:rPr>
          <w:highlight w:val="cyan"/>
        </w:rPr>
        <w:t>*    *</w:t>
      </w:r>
      <w:commentRangeStart w:id="275"/>
      <w:commentRangeEnd w:id="275"/>
      <w:r>
        <w:rPr>
          <w:rStyle w:val="CommentReference"/>
        </w:rPr>
        <w:commentReference w:id="275"/>
      </w:r>
    </w:p>
    <w:p w14:paraId="38B2215D" w14:textId="77777777" w:rsidR="00F77BDD" w:rsidRDefault="006D238B">
      <w:r w:rsidRPr="001200AA">
        <w:rPr>
          <w:highlight w:val="cyan"/>
        </w:rPr>
        <w:t xml:space="preserve">The study period was separated into “wet” and “dry” seasons based on detectable river response at each monitoring site, which was primarily based on the presence or absence of major rain events and included a period of snowmelt late in the 2018/2019 wet season (Figure 16). The </w:t>
      </w:r>
      <w:r w:rsidRPr="001200AA">
        <w:rPr>
          <w:highlight w:val="cyan"/>
        </w:rPr>
        <w:lastRenderedPageBreak/>
        <w:t xml:space="preserve">2018/2019 wet season extended from the start of the project (October 2018) to mid-May 2019, where the period from late January (event 8, Table 11) to mid-May had streamflow changes governed by snowmelt rather than rainfall. The 2019 dry sampling season spanned from mid-May to late-September, and the 2019/2020 wet season began mid-September (event 9, Table 11) and extended to the end of the field study period (Feb 20, 2020). Stream levels at each monitoring site were matched to the stage that Vertical Rack samples were collected to obtain date-time of sample collection, and the date-time of each Grab sample collection was matched to recorded stage (Figure </w:t>
      </w:r>
      <w:commentRangeStart w:id="276"/>
      <w:r w:rsidRPr="001200AA">
        <w:rPr>
          <w:highlight w:val="cyan"/>
        </w:rPr>
        <w:t>16</w:t>
      </w:r>
      <w:commentRangeEnd w:id="276"/>
      <w:r w:rsidR="001200AA">
        <w:rPr>
          <w:rStyle w:val="CommentReference"/>
        </w:rPr>
        <w:commentReference w:id="276"/>
      </w:r>
      <w:r w:rsidRPr="001200AA">
        <w:rPr>
          <w:highlight w:val="cyan"/>
        </w:rPr>
        <w:t>).</w:t>
      </w:r>
    </w:p>
    <w:p w14:paraId="24B6BD09" w14:textId="77777777" w:rsidR="00F77BDD" w:rsidRDefault="006D238B">
      <w:r>
        <w:t> </w:t>
      </w:r>
    </w:p>
    <w:p w14:paraId="117ECA5B" w14:textId="77777777" w:rsidR="00F77BDD" w:rsidRDefault="006D238B" w:rsidP="000C7037">
      <w:pPr>
        <w:spacing w:line="240" w:lineRule="auto"/>
        <w:jc w:val="center"/>
      </w:pPr>
      <w:r>
        <w:rPr>
          <w:noProof/>
          <w:lang w:val="en-CA" w:eastAsia="en-CA"/>
        </w:rPr>
        <w:lastRenderedPageBreak/>
        <w:drawing>
          <wp:inline distT="0" distB="0" distL="0" distR="0" wp14:anchorId="3F4AF6AF" wp14:editId="39E66713">
            <wp:extent cx="5959366" cy="6952593"/>
            <wp:effectExtent l="0" t="0" r="3810" b="1270"/>
            <wp:docPr id="16" name="Picture" descr="Figure 16:  Rain events, stream response, sample collection and seasons across the Leech Water Supply Area. Dashed vertical lines indicate the start of rain events, points indicate the timing and stage of river samples collected, and pink vertical lines delineate seas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Wx-stage-subbasins_megaplot_sampletype.png"/>
                    <pic:cNvPicPr>
                      <a:picLocks noChangeAspect="1" noChangeArrowheads="1"/>
                    </pic:cNvPicPr>
                  </pic:nvPicPr>
                  <pic:blipFill>
                    <a:blip r:embed="rId29"/>
                    <a:stretch>
                      <a:fillRect/>
                    </a:stretch>
                  </pic:blipFill>
                  <pic:spPr bwMode="auto">
                    <a:xfrm>
                      <a:off x="0" y="0"/>
                      <a:ext cx="5970993" cy="6966158"/>
                    </a:xfrm>
                    <a:prstGeom prst="rect">
                      <a:avLst/>
                    </a:prstGeom>
                    <a:noFill/>
                    <a:ln w="9525">
                      <a:noFill/>
                      <a:headEnd/>
                      <a:tailEnd/>
                    </a:ln>
                  </pic:spPr>
                </pic:pic>
              </a:graphicData>
            </a:graphic>
          </wp:inline>
        </w:drawing>
      </w:r>
    </w:p>
    <w:p w14:paraId="4825AE7E" w14:textId="77777777" w:rsidR="00F77BDD" w:rsidRDefault="006D238B" w:rsidP="002F4A36">
      <w:pPr>
        <w:spacing w:line="240" w:lineRule="auto"/>
      </w:pPr>
      <w:r w:rsidRPr="001200AA">
        <w:rPr>
          <w:highlight w:val="cyan"/>
        </w:rPr>
        <w:t xml:space="preserve">Figure </w:t>
      </w:r>
      <w:commentRangeStart w:id="277"/>
      <w:r w:rsidRPr="001200AA">
        <w:rPr>
          <w:highlight w:val="cyan"/>
        </w:rPr>
        <w:t>16</w:t>
      </w:r>
      <w:commentRangeEnd w:id="277"/>
      <w:r w:rsidR="001200AA">
        <w:rPr>
          <w:rStyle w:val="CommentReference"/>
        </w:rPr>
        <w:commentReference w:id="277"/>
      </w:r>
      <w:r w:rsidRPr="001200AA">
        <w:rPr>
          <w:highlight w:val="cyan"/>
        </w:rPr>
        <w:t>:</w:t>
      </w:r>
      <w:r>
        <w:t xml:space="preserve">  </w:t>
      </w:r>
      <w:r>
        <w:rPr>
          <w:i/>
        </w:rPr>
        <w:t>Rain events, stream response, sample collection and seasons across the Leech Water Supply Area. Dashed vertical lines indicate the start of rain events, points indicate the timing and stage of river samples collected, and pink vertical lines delineate seasons.</w:t>
      </w:r>
    </w:p>
    <w:p w14:paraId="68A402C5" w14:textId="77777777" w:rsidR="00F77BDD" w:rsidRDefault="006D238B">
      <w:r>
        <w:t> </w:t>
      </w:r>
    </w:p>
    <w:p w14:paraId="770B2817" w14:textId="77777777" w:rsidR="00F77BDD" w:rsidRDefault="006D238B">
      <w:r>
        <w:lastRenderedPageBreak/>
        <w:t xml:space="preserve">Eight of the 18 rain events were captured in the 2019 water year (2018-2019 wet season), the other ten in the 2020 water year. For each </w:t>
      </w:r>
      <w:proofErr w:type="spellStart"/>
      <w:r>
        <w:t>calender</w:t>
      </w:r>
      <w:proofErr w:type="spellEnd"/>
      <w:r>
        <w:t xml:space="preserve"> year in the study period, major rain events’ minimum and maximum values of depth, duration and intensity were identified (Table 12).</w:t>
      </w:r>
    </w:p>
    <w:p w14:paraId="020DE31C" w14:textId="77777777" w:rsidR="00F77BDD" w:rsidRDefault="006D238B">
      <w:r>
        <w:t> </w:t>
      </w:r>
    </w:p>
    <w:p w14:paraId="69CE5A3F" w14:textId="77777777" w:rsidR="00F77BDD" w:rsidRDefault="006D238B">
      <w:r>
        <w:t xml:space="preserve">Table 12: </w:t>
      </w:r>
      <w:r>
        <w:rPr>
          <w:i/>
        </w:rPr>
        <w:t xml:space="preserve">Minimum and maximum rain event </w:t>
      </w:r>
      <w:commentRangeStart w:id="278"/>
      <w:r>
        <w:rPr>
          <w:i/>
        </w:rPr>
        <w:t>values</w:t>
      </w:r>
      <w:commentRangeEnd w:id="278"/>
      <w:r w:rsidR="002C650C">
        <w:rPr>
          <w:rStyle w:val="CommentReference"/>
        </w:rPr>
        <w:commentReference w:id="278"/>
      </w:r>
      <w:r>
        <w:rPr>
          <w:i/>
        </w:rPr>
        <w:t xml:space="preserve"> </w:t>
      </w:r>
    </w:p>
    <w:tbl>
      <w:tblPr>
        <w:tblW w:w="5000" w:type="pct"/>
        <w:tblLook w:val="07E0" w:firstRow="1" w:lastRow="1" w:firstColumn="1" w:lastColumn="1" w:noHBand="1" w:noVBand="1"/>
        <w:tblCaption w:val="Table 12: Minimum and maximum rain event values "/>
      </w:tblPr>
      <w:tblGrid>
        <w:gridCol w:w="703"/>
        <w:gridCol w:w="1547"/>
        <w:gridCol w:w="1563"/>
        <w:gridCol w:w="1120"/>
        <w:gridCol w:w="1146"/>
        <w:gridCol w:w="1632"/>
        <w:gridCol w:w="1649"/>
      </w:tblGrid>
      <w:tr w:rsidR="00F77BDD" w:rsidRPr="002F4A36" w14:paraId="63413899" w14:textId="77777777">
        <w:tc>
          <w:tcPr>
            <w:tcW w:w="0" w:type="auto"/>
            <w:tcBorders>
              <w:bottom w:val="single" w:sz="0" w:space="0" w:color="auto"/>
            </w:tcBorders>
            <w:vAlign w:val="bottom"/>
          </w:tcPr>
          <w:p w14:paraId="2C69221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year</w:t>
            </w:r>
          </w:p>
        </w:tc>
        <w:tc>
          <w:tcPr>
            <w:tcW w:w="0" w:type="auto"/>
            <w:tcBorders>
              <w:bottom w:val="single" w:sz="0" w:space="0" w:color="auto"/>
            </w:tcBorders>
            <w:vAlign w:val="bottom"/>
          </w:tcPr>
          <w:p w14:paraId="584EB3B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min. duration (days)</w:t>
            </w:r>
          </w:p>
        </w:tc>
        <w:tc>
          <w:tcPr>
            <w:tcW w:w="0" w:type="auto"/>
            <w:tcBorders>
              <w:bottom w:val="single" w:sz="0" w:space="0" w:color="auto"/>
            </w:tcBorders>
            <w:vAlign w:val="bottom"/>
          </w:tcPr>
          <w:p w14:paraId="5E512CA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max. duration (days)</w:t>
            </w:r>
          </w:p>
        </w:tc>
        <w:tc>
          <w:tcPr>
            <w:tcW w:w="0" w:type="auto"/>
            <w:tcBorders>
              <w:bottom w:val="single" w:sz="0" w:space="0" w:color="auto"/>
            </w:tcBorders>
            <w:vAlign w:val="bottom"/>
          </w:tcPr>
          <w:p w14:paraId="6B2ACCD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min rain (mm)</w:t>
            </w:r>
          </w:p>
        </w:tc>
        <w:tc>
          <w:tcPr>
            <w:tcW w:w="0" w:type="auto"/>
            <w:tcBorders>
              <w:bottom w:val="single" w:sz="0" w:space="0" w:color="auto"/>
            </w:tcBorders>
            <w:vAlign w:val="bottom"/>
          </w:tcPr>
          <w:p w14:paraId="640173E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max rain (mm)</w:t>
            </w:r>
          </w:p>
        </w:tc>
        <w:tc>
          <w:tcPr>
            <w:tcW w:w="0" w:type="auto"/>
            <w:tcBorders>
              <w:bottom w:val="single" w:sz="0" w:space="0" w:color="auto"/>
            </w:tcBorders>
            <w:vAlign w:val="bottom"/>
          </w:tcPr>
          <w:p w14:paraId="26C935D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min intensity (mm/</w:t>
            </w:r>
            <w:commentRangeStart w:id="279"/>
            <w:proofErr w:type="spellStart"/>
            <w:r w:rsidRPr="002F4A36">
              <w:rPr>
                <w:rFonts w:asciiTheme="minorHAnsi" w:hAnsiTheme="minorHAnsi" w:cstheme="minorHAnsi"/>
              </w:rPr>
              <w:t>hr</w:t>
            </w:r>
            <w:commentRangeEnd w:id="279"/>
            <w:proofErr w:type="spellEnd"/>
            <w:r w:rsidR="008C0938">
              <w:rPr>
                <w:rStyle w:val="CommentReference"/>
              </w:rPr>
              <w:commentReference w:id="279"/>
            </w:r>
            <w:r w:rsidRPr="002F4A36">
              <w:rPr>
                <w:rFonts w:asciiTheme="minorHAnsi" w:hAnsiTheme="minorHAnsi" w:cstheme="minorHAnsi"/>
              </w:rPr>
              <w:t>)</w:t>
            </w:r>
          </w:p>
        </w:tc>
        <w:tc>
          <w:tcPr>
            <w:tcW w:w="0" w:type="auto"/>
            <w:tcBorders>
              <w:bottom w:val="single" w:sz="0" w:space="0" w:color="auto"/>
            </w:tcBorders>
            <w:vAlign w:val="bottom"/>
          </w:tcPr>
          <w:p w14:paraId="10247FA3"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max intensity (mm/</w:t>
            </w:r>
            <w:proofErr w:type="spellStart"/>
            <w:r w:rsidRPr="002F4A36">
              <w:rPr>
                <w:rFonts w:asciiTheme="minorHAnsi" w:hAnsiTheme="minorHAnsi" w:cstheme="minorHAnsi"/>
              </w:rPr>
              <w:t>hr</w:t>
            </w:r>
            <w:proofErr w:type="spellEnd"/>
            <w:r w:rsidRPr="002F4A36">
              <w:rPr>
                <w:rFonts w:asciiTheme="minorHAnsi" w:hAnsiTheme="minorHAnsi" w:cstheme="minorHAnsi"/>
              </w:rPr>
              <w:t>)</w:t>
            </w:r>
          </w:p>
        </w:tc>
      </w:tr>
      <w:tr w:rsidR="00F77BDD" w:rsidRPr="002F4A36" w14:paraId="3E9A8EE8" w14:textId="77777777">
        <w:tc>
          <w:tcPr>
            <w:tcW w:w="0" w:type="auto"/>
          </w:tcPr>
          <w:p w14:paraId="5825421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2018</w:t>
            </w:r>
          </w:p>
        </w:tc>
        <w:tc>
          <w:tcPr>
            <w:tcW w:w="0" w:type="auto"/>
          </w:tcPr>
          <w:p w14:paraId="2866280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0.9</w:t>
            </w:r>
          </w:p>
        </w:tc>
        <w:tc>
          <w:tcPr>
            <w:tcW w:w="0" w:type="auto"/>
          </w:tcPr>
          <w:p w14:paraId="721A780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6.2</w:t>
            </w:r>
          </w:p>
        </w:tc>
        <w:tc>
          <w:tcPr>
            <w:tcW w:w="0" w:type="auto"/>
          </w:tcPr>
          <w:p w14:paraId="7C7C469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54.5</w:t>
            </w:r>
          </w:p>
        </w:tc>
        <w:tc>
          <w:tcPr>
            <w:tcW w:w="0" w:type="auto"/>
          </w:tcPr>
          <w:p w14:paraId="46ACEDC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205.1</w:t>
            </w:r>
          </w:p>
        </w:tc>
        <w:tc>
          <w:tcPr>
            <w:tcW w:w="0" w:type="auto"/>
          </w:tcPr>
          <w:p w14:paraId="732B3D9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0.84</w:t>
            </w:r>
          </w:p>
        </w:tc>
        <w:tc>
          <w:tcPr>
            <w:tcW w:w="0" w:type="auto"/>
          </w:tcPr>
          <w:p w14:paraId="5CE7AB1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w:t>
            </w:r>
          </w:p>
        </w:tc>
      </w:tr>
      <w:tr w:rsidR="00F77BDD" w:rsidRPr="002F4A36" w14:paraId="77BE4940" w14:textId="77777777">
        <w:tc>
          <w:tcPr>
            <w:tcW w:w="0" w:type="auto"/>
          </w:tcPr>
          <w:p w14:paraId="4A692B0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2019</w:t>
            </w:r>
          </w:p>
        </w:tc>
        <w:tc>
          <w:tcPr>
            <w:tcW w:w="0" w:type="auto"/>
          </w:tcPr>
          <w:p w14:paraId="3FA58A9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w:t>
            </w:r>
          </w:p>
        </w:tc>
        <w:tc>
          <w:tcPr>
            <w:tcW w:w="0" w:type="auto"/>
          </w:tcPr>
          <w:p w14:paraId="4CC24F7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6.4</w:t>
            </w:r>
          </w:p>
        </w:tc>
        <w:tc>
          <w:tcPr>
            <w:tcW w:w="0" w:type="auto"/>
          </w:tcPr>
          <w:p w14:paraId="556E8FA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57.1</w:t>
            </w:r>
          </w:p>
        </w:tc>
        <w:tc>
          <w:tcPr>
            <w:tcW w:w="0" w:type="auto"/>
          </w:tcPr>
          <w:p w14:paraId="0D8A895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227.6</w:t>
            </w:r>
          </w:p>
        </w:tc>
        <w:tc>
          <w:tcPr>
            <w:tcW w:w="0" w:type="auto"/>
          </w:tcPr>
          <w:p w14:paraId="16C45A0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0.78</w:t>
            </w:r>
          </w:p>
        </w:tc>
        <w:tc>
          <w:tcPr>
            <w:tcW w:w="0" w:type="auto"/>
          </w:tcPr>
          <w:p w14:paraId="05BE7C9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w:t>
            </w:r>
          </w:p>
        </w:tc>
      </w:tr>
      <w:tr w:rsidR="00F77BDD" w:rsidRPr="002F4A36" w14:paraId="4CFF2F76" w14:textId="77777777">
        <w:tc>
          <w:tcPr>
            <w:tcW w:w="0" w:type="auto"/>
          </w:tcPr>
          <w:p w14:paraId="5A0D166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2020</w:t>
            </w:r>
          </w:p>
        </w:tc>
        <w:tc>
          <w:tcPr>
            <w:tcW w:w="0" w:type="auto"/>
          </w:tcPr>
          <w:p w14:paraId="43208A7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w:t>
            </w:r>
          </w:p>
        </w:tc>
        <w:tc>
          <w:tcPr>
            <w:tcW w:w="0" w:type="auto"/>
          </w:tcPr>
          <w:p w14:paraId="526BC68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9.9</w:t>
            </w:r>
          </w:p>
        </w:tc>
        <w:tc>
          <w:tcPr>
            <w:tcW w:w="0" w:type="auto"/>
          </w:tcPr>
          <w:p w14:paraId="0BACDD3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75.9</w:t>
            </w:r>
          </w:p>
        </w:tc>
        <w:tc>
          <w:tcPr>
            <w:tcW w:w="0" w:type="auto"/>
          </w:tcPr>
          <w:p w14:paraId="01AFB0E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238.3</w:t>
            </w:r>
          </w:p>
        </w:tc>
        <w:tc>
          <w:tcPr>
            <w:tcW w:w="0" w:type="auto"/>
          </w:tcPr>
          <w:p w14:paraId="4C22FFB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0.93</w:t>
            </w:r>
          </w:p>
        </w:tc>
        <w:tc>
          <w:tcPr>
            <w:tcW w:w="0" w:type="auto"/>
          </w:tcPr>
          <w:p w14:paraId="75B8C8E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4.6</w:t>
            </w:r>
          </w:p>
        </w:tc>
      </w:tr>
    </w:tbl>
    <w:p w14:paraId="74CCA5E5" w14:textId="77777777" w:rsidR="00F77BDD" w:rsidRDefault="006D238B">
      <w:r>
        <w:t> </w:t>
      </w:r>
    </w:p>
    <w:p w14:paraId="6A052ED6" w14:textId="77777777" w:rsidR="00F77BDD" w:rsidRDefault="006D238B">
      <w:r w:rsidRPr="001200AA">
        <w:rPr>
          <w:highlight w:val="cyan"/>
        </w:rPr>
        <w:t xml:space="preserve">An intense atmospheric river event hit the LWSA January 29-31 (event 17, Table 11) and generated incredible flows across the Leech watershed (and </w:t>
      </w:r>
      <w:commentRangeStart w:id="280"/>
      <w:r w:rsidRPr="001200AA">
        <w:rPr>
          <w:highlight w:val="cyan"/>
        </w:rPr>
        <w:t>across</w:t>
      </w:r>
      <w:commentRangeEnd w:id="280"/>
      <w:r w:rsidR="008C0938">
        <w:rPr>
          <w:rStyle w:val="CommentReference"/>
        </w:rPr>
        <w:commentReference w:id="280"/>
      </w:r>
      <w:r w:rsidRPr="001200AA">
        <w:rPr>
          <w:highlight w:val="cyan"/>
        </w:rPr>
        <w:t xml:space="preserve"> Vancouver Island and most of the south coast of BC). Streamflow at </w:t>
      </w:r>
      <w:proofErr w:type="spellStart"/>
      <w:r w:rsidRPr="001200AA">
        <w:rPr>
          <w:highlight w:val="cyan"/>
        </w:rPr>
        <w:t>CraggCrk</w:t>
      </w:r>
      <w:proofErr w:type="spellEnd"/>
      <w:r w:rsidRPr="001200AA">
        <w:rPr>
          <w:highlight w:val="cyan"/>
        </w:rPr>
        <w:t xml:space="preserve"> (site 4) and the Tunnel (site 6) over-topped the 2 m vertical racks and ripped the level-loggers out of their stilling wells. Luckily, the level-loggers were found downstream in February and (after drying the circuit boards) the data were successfully retrieved from both Odyssey loggers. Following event 17, changes to the stream-bed morphology were evident at </w:t>
      </w:r>
      <w:proofErr w:type="spellStart"/>
      <w:r w:rsidRPr="001200AA">
        <w:rPr>
          <w:highlight w:val="cyan"/>
        </w:rPr>
        <w:t>LeechHead</w:t>
      </w:r>
      <w:proofErr w:type="spellEnd"/>
      <w:r w:rsidRPr="001200AA">
        <w:rPr>
          <w:highlight w:val="cyan"/>
        </w:rPr>
        <w:t xml:space="preserve"> (site 3) in the form of gravel and cobble deposition, there was evidence of substantial coarse woody debris transport at </w:t>
      </w:r>
      <w:proofErr w:type="spellStart"/>
      <w:r w:rsidRPr="001200AA">
        <w:rPr>
          <w:highlight w:val="cyan"/>
        </w:rPr>
        <w:t>ChrisCrk</w:t>
      </w:r>
      <w:proofErr w:type="spellEnd"/>
      <w:r w:rsidRPr="001200AA">
        <w:rPr>
          <w:highlight w:val="cyan"/>
        </w:rPr>
        <w:t xml:space="preserve"> (site 2), and destruction to hydrologic monitoring equipment at the Leech </w:t>
      </w:r>
      <w:commentRangeStart w:id="281"/>
      <w:r w:rsidRPr="001200AA">
        <w:rPr>
          <w:highlight w:val="cyan"/>
        </w:rPr>
        <w:t>Tunnel</w:t>
      </w:r>
      <w:commentRangeEnd w:id="281"/>
      <w:r w:rsidR="001200AA">
        <w:rPr>
          <w:rStyle w:val="CommentReference"/>
        </w:rPr>
        <w:commentReference w:id="281"/>
      </w:r>
      <w:r w:rsidRPr="001200AA">
        <w:rPr>
          <w:highlight w:val="cyan"/>
        </w:rPr>
        <w:t>.</w:t>
      </w:r>
    </w:p>
    <w:p w14:paraId="63E2B044" w14:textId="77777777" w:rsidR="00F77BDD" w:rsidRDefault="006D238B">
      <w:r>
        <w:t> </w:t>
      </w:r>
    </w:p>
    <w:p w14:paraId="0A910975" w14:textId="77777777" w:rsidR="00F77BDD" w:rsidRDefault="006D238B">
      <w:pPr>
        <w:pStyle w:val="Heading4"/>
      </w:pPr>
      <w:bookmarkStart w:id="282" w:name="spatial-patterns-in-doc-nom"/>
      <w:r>
        <w:t>Spatial patterns in DOC &amp; NOM</w:t>
      </w:r>
      <w:bookmarkEnd w:id="282"/>
    </w:p>
    <w:p w14:paraId="79247E6E" w14:textId="77777777" w:rsidR="00F77BDD" w:rsidRDefault="006D238B">
      <w:r>
        <w:t>Samples with maximum DOC concentrations were captured by vertical racks at five of the six sites, except for the head of Leech River (</w:t>
      </w:r>
      <w:proofErr w:type="spellStart"/>
      <w:r>
        <w:t>LeechHead</w:t>
      </w:r>
      <w:proofErr w:type="spellEnd"/>
      <w:r>
        <w:t>, site 3) where peak DOC happened to be collected as a Grab sample (Table 13).</w:t>
      </w:r>
    </w:p>
    <w:p w14:paraId="08133342" w14:textId="77777777" w:rsidR="00F77BDD" w:rsidRDefault="006D238B">
      <w:r>
        <w:lastRenderedPageBreak/>
        <w:t> </w:t>
      </w:r>
    </w:p>
    <w:p w14:paraId="63A210AA" w14:textId="77777777" w:rsidR="00F77BDD" w:rsidRDefault="006D238B" w:rsidP="002F4A36">
      <w:pPr>
        <w:spacing w:line="240" w:lineRule="auto"/>
      </w:pPr>
      <w:r>
        <w:t xml:space="preserve">Table 13: </w:t>
      </w:r>
      <w:r>
        <w:rPr>
          <w:i/>
        </w:rPr>
        <w:t>Summary of DOC across the six LWSA installation sites including breakdown of sample type collected.</w:t>
      </w:r>
    </w:p>
    <w:tbl>
      <w:tblPr>
        <w:tblW w:w="4999" w:type="pct"/>
        <w:tblLook w:val="07E0" w:firstRow="1" w:lastRow="1" w:firstColumn="1" w:lastColumn="1" w:noHBand="1" w:noVBand="1"/>
        <w:tblCaption w:val="Table 13: Summary of DOC across the six LWSA installation sites including breakdown of sample type collected."/>
      </w:tblPr>
      <w:tblGrid>
        <w:gridCol w:w="1294"/>
        <w:gridCol w:w="1285"/>
        <w:gridCol w:w="934"/>
        <w:gridCol w:w="1022"/>
        <w:gridCol w:w="1069"/>
        <w:gridCol w:w="801"/>
        <w:gridCol w:w="938"/>
        <w:gridCol w:w="1071"/>
        <w:gridCol w:w="944"/>
      </w:tblGrid>
      <w:tr w:rsidR="00F77BDD" w:rsidRPr="002F4A36" w14:paraId="71AC321F" w14:textId="77777777" w:rsidTr="002F4A36">
        <w:tc>
          <w:tcPr>
            <w:tcW w:w="0" w:type="auto"/>
            <w:tcBorders>
              <w:bottom w:val="single" w:sz="0" w:space="0" w:color="auto"/>
            </w:tcBorders>
            <w:vAlign w:val="bottom"/>
          </w:tcPr>
          <w:p w14:paraId="5B66319B"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Site</w:t>
            </w:r>
          </w:p>
        </w:tc>
        <w:tc>
          <w:tcPr>
            <w:tcW w:w="687" w:type="pct"/>
            <w:tcBorders>
              <w:bottom w:val="single" w:sz="0" w:space="0" w:color="auto"/>
            </w:tcBorders>
            <w:vAlign w:val="bottom"/>
          </w:tcPr>
          <w:p w14:paraId="7A89FE11"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Sample type</w:t>
            </w:r>
          </w:p>
        </w:tc>
        <w:tc>
          <w:tcPr>
            <w:tcW w:w="499" w:type="pct"/>
            <w:tcBorders>
              <w:bottom w:val="single" w:sz="0" w:space="0" w:color="auto"/>
            </w:tcBorders>
            <w:vAlign w:val="bottom"/>
          </w:tcPr>
          <w:p w14:paraId="1AE4CE8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Sample count</w:t>
            </w:r>
          </w:p>
        </w:tc>
        <w:tc>
          <w:tcPr>
            <w:tcW w:w="546" w:type="pct"/>
            <w:tcBorders>
              <w:bottom w:val="single" w:sz="0" w:space="0" w:color="auto"/>
            </w:tcBorders>
            <w:vAlign w:val="bottom"/>
          </w:tcPr>
          <w:p w14:paraId="56D50B8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Mean DOC (mg/L)</w:t>
            </w:r>
          </w:p>
        </w:tc>
        <w:tc>
          <w:tcPr>
            <w:tcW w:w="571" w:type="pct"/>
            <w:tcBorders>
              <w:bottom w:val="single" w:sz="0" w:space="0" w:color="auto"/>
            </w:tcBorders>
            <w:vAlign w:val="bottom"/>
          </w:tcPr>
          <w:p w14:paraId="46273F9C" w14:textId="77777777" w:rsidR="002F4A36" w:rsidRDefault="006D238B" w:rsidP="002F4A36">
            <w:pPr>
              <w:spacing w:line="240" w:lineRule="auto"/>
              <w:jc w:val="right"/>
              <w:rPr>
                <w:rFonts w:asciiTheme="minorHAnsi" w:hAnsiTheme="minorHAnsi" w:cstheme="minorHAnsi"/>
              </w:rPr>
            </w:pPr>
            <w:proofErr w:type="spellStart"/>
            <w:r w:rsidRPr="002F4A36">
              <w:rPr>
                <w:rFonts w:asciiTheme="minorHAnsi" w:hAnsiTheme="minorHAnsi" w:cstheme="minorHAnsi"/>
              </w:rPr>
              <w:t>sd</w:t>
            </w:r>
            <w:proofErr w:type="spellEnd"/>
            <w:r w:rsidRPr="002F4A36">
              <w:rPr>
                <w:rFonts w:asciiTheme="minorHAnsi" w:hAnsiTheme="minorHAnsi" w:cstheme="minorHAnsi"/>
              </w:rPr>
              <w:t xml:space="preserve"> </w:t>
            </w:r>
          </w:p>
          <w:p w14:paraId="6AC0252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 mg/L)</w:t>
            </w:r>
          </w:p>
        </w:tc>
        <w:tc>
          <w:tcPr>
            <w:tcW w:w="428" w:type="pct"/>
            <w:tcBorders>
              <w:bottom w:val="single" w:sz="0" w:space="0" w:color="auto"/>
            </w:tcBorders>
            <w:vAlign w:val="bottom"/>
          </w:tcPr>
          <w:p w14:paraId="685E2F1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RSD (± %)</w:t>
            </w:r>
          </w:p>
        </w:tc>
        <w:tc>
          <w:tcPr>
            <w:tcW w:w="0" w:type="auto"/>
            <w:tcBorders>
              <w:bottom w:val="single" w:sz="0" w:space="0" w:color="auto"/>
            </w:tcBorders>
            <w:vAlign w:val="bottom"/>
          </w:tcPr>
          <w:p w14:paraId="0040A09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Min. (mg/L)</w:t>
            </w:r>
          </w:p>
        </w:tc>
        <w:tc>
          <w:tcPr>
            <w:tcW w:w="0" w:type="auto"/>
            <w:tcBorders>
              <w:bottom w:val="single" w:sz="0" w:space="0" w:color="auto"/>
            </w:tcBorders>
            <w:vAlign w:val="bottom"/>
          </w:tcPr>
          <w:p w14:paraId="4A5D1BD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Median (mg/L)</w:t>
            </w:r>
          </w:p>
        </w:tc>
        <w:tc>
          <w:tcPr>
            <w:tcW w:w="0" w:type="auto"/>
            <w:tcBorders>
              <w:bottom w:val="single" w:sz="0" w:space="0" w:color="auto"/>
            </w:tcBorders>
            <w:vAlign w:val="bottom"/>
          </w:tcPr>
          <w:p w14:paraId="7101EB4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Max. (mg/L)</w:t>
            </w:r>
          </w:p>
        </w:tc>
      </w:tr>
      <w:tr w:rsidR="00F77BDD" w:rsidRPr="002F4A36" w14:paraId="18D35BD3" w14:textId="77777777" w:rsidTr="002F4A36">
        <w:tc>
          <w:tcPr>
            <w:tcW w:w="0" w:type="auto"/>
          </w:tcPr>
          <w:p w14:paraId="760BD0F6"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Weeks</w:t>
            </w:r>
          </w:p>
        </w:tc>
        <w:tc>
          <w:tcPr>
            <w:tcW w:w="687" w:type="pct"/>
          </w:tcPr>
          <w:p w14:paraId="3E5C576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7791721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21</w:t>
            </w:r>
          </w:p>
        </w:tc>
        <w:tc>
          <w:tcPr>
            <w:tcW w:w="546" w:type="pct"/>
          </w:tcPr>
          <w:p w14:paraId="21D1CEB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9.5</w:t>
            </w:r>
          </w:p>
        </w:tc>
        <w:tc>
          <w:tcPr>
            <w:tcW w:w="571" w:type="pct"/>
          </w:tcPr>
          <w:p w14:paraId="08F51D7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w:t>
            </w:r>
          </w:p>
        </w:tc>
        <w:tc>
          <w:tcPr>
            <w:tcW w:w="428" w:type="pct"/>
          </w:tcPr>
          <w:p w14:paraId="3E788B9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31</w:t>
            </w:r>
          </w:p>
        </w:tc>
        <w:tc>
          <w:tcPr>
            <w:tcW w:w="0" w:type="auto"/>
          </w:tcPr>
          <w:p w14:paraId="3190EC0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6.38</w:t>
            </w:r>
          </w:p>
        </w:tc>
        <w:tc>
          <w:tcPr>
            <w:tcW w:w="0" w:type="auto"/>
          </w:tcPr>
          <w:p w14:paraId="1FBB111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9.02</w:t>
            </w:r>
          </w:p>
        </w:tc>
        <w:tc>
          <w:tcPr>
            <w:tcW w:w="0" w:type="auto"/>
          </w:tcPr>
          <w:p w14:paraId="668BB60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18.74</w:t>
            </w:r>
          </w:p>
        </w:tc>
      </w:tr>
      <w:tr w:rsidR="00F77BDD" w:rsidRPr="002F4A36" w14:paraId="5A44A068" w14:textId="77777777" w:rsidTr="002F4A36">
        <w:tc>
          <w:tcPr>
            <w:tcW w:w="0" w:type="auto"/>
          </w:tcPr>
          <w:p w14:paraId="7F767E59"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Weeks</w:t>
            </w:r>
          </w:p>
        </w:tc>
        <w:tc>
          <w:tcPr>
            <w:tcW w:w="687" w:type="pct"/>
          </w:tcPr>
          <w:p w14:paraId="7FDA0E38"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6B607E2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28</w:t>
            </w:r>
          </w:p>
        </w:tc>
        <w:tc>
          <w:tcPr>
            <w:tcW w:w="546" w:type="pct"/>
          </w:tcPr>
          <w:p w14:paraId="6FD4186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10.2</w:t>
            </w:r>
          </w:p>
        </w:tc>
        <w:tc>
          <w:tcPr>
            <w:tcW w:w="571" w:type="pct"/>
          </w:tcPr>
          <w:p w14:paraId="36B8DB7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w:t>
            </w:r>
          </w:p>
        </w:tc>
        <w:tc>
          <w:tcPr>
            <w:tcW w:w="428" w:type="pct"/>
          </w:tcPr>
          <w:p w14:paraId="6CC953E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36</w:t>
            </w:r>
          </w:p>
        </w:tc>
        <w:tc>
          <w:tcPr>
            <w:tcW w:w="0" w:type="auto"/>
          </w:tcPr>
          <w:p w14:paraId="02A4AAA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3.78</w:t>
            </w:r>
          </w:p>
        </w:tc>
        <w:tc>
          <w:tcPr>
            <w:tcW w:w="0" w:type="auto"/>
          </w:tcPr>
          <w:p w14:paraId="023455B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9.94</w:t>
            </w:r>
          </w:p>
        </w:tc>
        <w:tc>
          <w:tcPr>
            <w:tcW w:w="0" w:type="auto"/>
          </w:tcPr>
          <w:p w14:paraId="2CC9F18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19.07</w:t>
            </w:r>
          </w:p>
        </w:tc>
      </w:tr>
      <w:tr w:rsidR="00F77BDD" w:rsidRPr="002F4A36" w14:paraId="730AB3DC" w14:textId="77777777" w:rsidTr="002F4A36">
        <w:tc>
          <w:tcPr>
            <w:tcW w:w="0" w:type="auto"/>
          </w:tcPr>
          <w:p w14:paraId="15CAA773"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ChrisCrk</w:t>
            </w:r>
            <w:proofErr w:type="spellEnd"/>
          </w:p>
        </w:tc>
        <w:tc>
          <w:tcPr>
            <w:tcW w:w="687" w:type="pct"/>
          </w:tcPr>
          <w:p w14:paraId="1A86AF4F"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3C003CF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w:t>
            </w:r>
          </w:p>
        </w:tc>
        <w:tc>
          <w:tcPr>
            <w:tcW w:w="546" w:type="pct"/>
          </w:tcPr>
          <w:p w14:paraId="702EE22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4.2</w:t>
            </w:r>
          </w:p>
        </w:tc>
        <w:tc>
          <w:tcPr>
            <w:tcW w:w="571" w:type="pct"/>
          </w:tcPr>
          <w:p w14:paraId="51A80FD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w:t>
            </w:r>
          </w:p>
        </w:tc>
        <w:tc>
          <w:tcPr>
            <w:tcW w:w="428" w:type="pct"/>
          </w:tcPr>
          <w:p w14:paraId="3774CB8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54</w:t>
            </w:r>
          </w:p>
        </w:tc>
        <w:tc>
          <w:tcPr>
            <w:tcW w:w="0" w:type="auto"/>
          </w:tcPr>
          <w:p w14:paraId="16B0CFC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1.84</w:t>
            </w:r>
          </w:p>
        </w:tc>
        <w:tc>
          <w:tcPr>
            <w:tcW w:w="0" w:type="auto"/>
          </w:tcPr>
          <w:p w14:paraId="181F3DE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3.33</w:t>
            </w:r>
          </w:p>
        </w:tc>
        <w:tc>
          <w:tcPr>
            <w:tcW w:w="0" w:type="auto"/>
          </w:tcPr>
          <w:p w14:paraId="0196035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9.04</w:t>
            </w:r>
          </w:p>
        </w:tc>
      </w:tr>
      <w:tr w:rsidR="00F77BDD" w:rsidRPr="002F4A36" w14:paraId="5D8E9F99" w14:textId="77777777" w:rsidTr="002F4A36">
        <w:tc>
          <w:tcPr>
            <w:tcW w:w="0" w:type="auto"/>
          </w:tcPr>
          <w:p w14:paraId="7CA2F2E9"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ChrisCrk</w:t>
            </w:r>
            <w:proofErr w:type="spellEnd"/>
          </w:p>
        </w:tc>
        <w:tc>
          <w:tcPr>
            <w:tcW w:w="687" w:type="pct"/>
          </w:tcPr>
          <w:p w14:paraId="124DC0EB"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4BEEBCF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w:t>
            </w:r>
          </w:p>
        </w:tc>
        <w:tc>
          <w:tcPr>
            <w:tcW w:w="546" w:type="pct"/>
          </w:tcPr>
          <w:p w14:paraId="20D4B93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5.5</w:t>
            </w:r>
          </w:p>
        </w:tc>
        <w:tc>
          <w:tcPr>
            <w:tcW w:w="571" w:type="pct"/>
          </w:tcPr>
          <w:p w14:paraId="1BD1FFC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428" w:type="pct"/>
          </w:tcPr>
          <w:p w14:paraId="624EEAE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32</w:t>
            </w:r>
          </w:p>
        </w:tc>
        <w:tc>
          <w:tcPr>
            <w:tcW w:w="0" w:type="auto"/>
          </w:tcPr>
          <w:p w14:paraId="0896B02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2.59</w:t>
            </w:r>
          </w:p>
        </w:tc>
        <w:tc>
          <w:tcPr>
            <w:tcW w:w="0" w:type="auto"/>
          </w:tcPr>
          <w:p w14:paraId="17F0BB43"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5.41</w:t>
            </w:r>
          </w:p>
        </w:tc>
        <w:tc>
          <w:tcPr>
            <w:tcW w:w="0" w:type="auto"/>
          </w:tcPr>
          <w:p w14:paraId="094CACD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9.16</w:t>
            </w:r>
          </w:p>
        </w:tc>
      </w:tr>
      <w:tr w:rsidR="00F77BDD" w:rsidRPr="002F4A36" w14:paraId="2CE8408F" w14:textId="77777777" w:rsidTr="002F4A36">
        <w:tc>
          <w:tcPr>
            <w:tcW w:w="0" w:type="auto"/>
          </w:tcPr>
          <w:p w14:paraId="438D89F9"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LeechHead</w:t>
            </w:r>
            <w:proofErr w:type="spellEnd"/>
          </w:p>
        </w:tc>
        <w:tc>
          <w:tcPr>
            <w:tcW w:w="687" w:type="pct"/>
          </w:tcPr>
          <w:p w14:paraId="27F2E3AF"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2C157C5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w:t>
            </w:r>
          </w:p>
        </w:tc>
        <w:tc>
          <w:tcPr>
            <w:tcW w:w="546" w:type="pct"/>
          </w:tcPr>
          <w:p w14:paraId="4F4F6E7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6.8</w:t>
            </w:r>
          </w:p>
        </w:tc>
        <w:tc>
          <w:tcPr>
            <w:tcW w:w="571" w:type="pct"/>
          </w:tcPr>
          <w:p w14:paraId="354EB8A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428" w:type="pct"/>
          </w:tcPr>
          <w:p w14:paraId="280ED98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w:t>
            </w:r>
          </w:p>
        </w:tc>
        <w:tc>
          <w:tcPr>
            <w:tcW w:w="0" w:type="auto"/>
          </w:tcPr>
          <w:p w14:paraId="5CBCCBD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3.99</w:t>
            </w:r>
          </w:p>
        </w:tc>
        <w:tc>
          <w:tcPr>
            <w:tcW w:w="0" w:type="auto"/>
          </w:tcPr>
          <w:p w14:paraId="51E5CEB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6.19</w:t>
            </w:r>
          </w:p>
        </w:tc>
        <w:tc>
          <w:tcPr>
            <w:tcW w:w="0" w:type="auto"/>
          </w:tcPr>
          <w:p w14:paraId="78388F8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11.64</w:t>
            </w:r>
          </w:p>
        </w:tc>
      </w:tr>
      <w:tr w:rsidR="00F77BDD" w:rsidRPr="002F4A36" w14:paraId="3828346F" w14:textId="77777777" w:rsidTr="002F4A36">
        <w:tc>
          <w:tcPr>
            <w:tcW w:w="0" w:type="auto"/>
          </w:tcPr>
          <w:p w14:paraId="65017F18"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LeechHead</w:t>
            </w:r>
            <w:proofErr w:type="spellEnd"/>
          </w:p>
        </w:tc>
        <w:tc>
          <w:tcPr>
            <w:tcW w:w="687" w:type="pct"/>
          </w:tcPr>
          <w:p w14:paraId="0575B10F"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0F16512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w:t>
            </w:r>
          </w:p>
        </w:tc>
        <w:tc>
          <w:tcPr>
            <w:tcW w:w="546" w:type="pct"/>
          </w:tcPr>
          <w:p w14:paraId="66345B0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7.4</w:t>
            </w:r>
          </w:p>
        </w:tc>
        <w:tc>
          <w:tcPr>
            <w:tcW w:w="571" w:type="pct"/>
          </w:tcPr>
          <w:p w14:paraId="0194D9D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428" w:type="pct"/>
          </w:tcPr>
          <w:p w14:paraId="4674B1D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w:t>
            </w:r>
          </w:p>
        </w:tc>
        <w:tc>
          <w:tcPr>
            <w:tcW w:w="0" w:type="auto"/>
          </w:tcPr>
          <w:p w14:paraId="05D8590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3.95</w:t>
            </w:r>
          </w:p>
        </w:tc>
        <w:tc>
          <w:tcPr>
            <w:tcW w:w="0" w:type="auto"/>
          </w:tcPr>
          <w:p w14:paraId="57DD575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7.26</w:t>
            </w:r>
          </w:p>
        </w:tc>
        <w:tc>
          <w:tcPr>
            <w:tcW w:w="0" w:type="auto"/>
          </w:tcPr>
          <w:p w14:paraId="616D462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10.57</w:t>
            </w:r>
          </w:p>
        </w:tc>
      </w:tr>
      <w:tr w:rsidR="00F77BDD" w:rsidRPr="002F4A36" w14:paraId="3A85E345" w14:textId="77777777" w:rsidTr="002F4A36">
        <w:tc>
          <w:tcPr>
            <w:tcW w:w="0" w:type="auto"/>
          </w:tcPr>
          <w:p w14:paraId="797054FF"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CraggCrk</w:t>
            </w:r>
            <w:proofErr w:type="spellEnd"/>
          </w:p>
        </w:tc>
        <w:tc>
          <w:tcPr>
            <w:tcW w:w="687" w:type="pct"/>
          </w:tcPr>
          <w:p w14:paraId="6579B032"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08696E3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w:t>
            </w:r>
          </w:p>
        </w:tc>
        <w:tc>
          <w:tcPr>
            <w:tcW w:w="546" w:type="pct"/>
          </w:tcPr>
          <w:p w14:paraId="4FB61E1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4.1</w:t>
            </w:r>
          </w:p>
        </w:tc>
        <w:tc>
          <w:tcPr>
            <w:tcW w:w="571" w:type="pct"/>
          </w:tcPr>
          <w:p w14:paraId="18ACC6E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1.3</w:t>
            </w:r>
          </w:p>
        </w:tc>
        <w:tc>
          <w:tcPr>
            <w:tcW w:w="428" w:type="pct"/>
          </w:tcPr>
          <w:p w14:paraId="3757330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32</w:t>
            </w:r>
          </w:p>
        </w:tc>
        <w:tc>
          <w:tcPr>
            <w:tcW w:w="0" w:type="auto"/>
          </w:tcPr>
          <w:p w14:paraId="274D8CB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1.79</w:t>
            </w:r>
          </w:p>
        </w:tc>
        <w:tc>
          <w:tcPr>
            <w:tcW w:w="0" w:type="auto"/>
          </w:tcPr>
          <w:p w14:paraId="651BA43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3.74</w:t>
            </w:r>
          </w:p>
        </w:tc>
        <w:tc>
          <w:tcPr>
            <w:tcW w:w="0" w:type="auto"/>
          </w:tcPr>
          <w:p w14:paraId="7077AF1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7.47</w:t>
            </w:r>
          </w:p>
        </w:tc>
      </w:tr>
      <w:tr w:rsidR="00F77BDD" w:rsidRPr="002F4A36" w14:paraId="103E68DB" w14:textId="77777777" w:rsidTr="002F4A36">
        <w:tc>
          <w:tcPr>
            <w:tcW w:w="0" w:type="auto"/>
          </w:tcPr>
          <w:p w14:paraId="3D6CB219"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CraggCrk</w:t>
            </w:r>
            <w:proofErr w:type="spellEnd"/>
          </w:p>
        </w:tc>
        <w:tc>
          <w:tcPr>
            <w:tcW w:w="687" w:type="pct"/>
          </w:tcPr>
          <w:p w14:paraId="0DF92F5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2B9AEB2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32</w:t>
            </w:r>
          </w:p>
        </w:tc>
        <w:tc>
          <w:tcPr>
            <w:tcW w:w="546" w:type="pct"/>
          </w:tcPr>
          <w:p w14:paraId="713C5EB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5.3</w:t>
            </w:r>
          </w:p>
        </w:tc>
        <w:tc>
          <w:tcPr>
            <w:tcW w:w="571" w:type="pct"/>
          </w:tcPr>
          <w:p w14:paraId="340A254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1.5</w:t>
            </w:r>
          </w:p>
        </w:tc>
        <w:tc>
          <w:tcPr>
            <w:tcW w:w="428" w:type="pct"/>
          </w:tcPr>
          <w:p w14:paraId="0445522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29</w:t>
            </w:r>
          </w:p>
        </w:tc>
        <w:tc>
          <w:tcPr>
            <w:tcW w:w="0" w:type="auto"/>
          </w:tcPr>
          <w:p w14:paraId="726CE2C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3.00</w:t>
            </w:r>
          </w:p>
        </w:tc>
        <w:tc>
          <w:tcPr>
            <w:tcW w:w="0" w:type="auto"/>
          </w:tcPr>
          <w:p w14:paraId="5644D2D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4.91</w:t>
            </w:r>
          </w:p>
        </w:tc>
        <w:tc>
          <w:tcPr>
            <w:tcW w:w="0" w:type="auto"/>
          </w:tcPr>
          <w:p w14:paraId="295A821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8.22</w:t>
            </w:r>
          </w:p>
        </w:tc>
      </w:tr>
      <w:tr w:rsidR="00F77BDD" w:rsidRPr="002F4A36" w14:paraId="14482755" w14:textId="77777777" w:rsidTr="002F4A36">
        <w:tc>
          <w:tcPr>
            <w:tcW w:w="0" w:type="auto"/>
          </w:tcPr>
          <w:p w14:paraId="454956A0"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WestLeech</w:t>
            </w:r>
            <w:proofErr w:type="spellEnd"/>
          </w:p>
        </w:tc>
        <w:tc>
          <w:tcPr>
            <w:tcW w:w="687" w:type="pct"/>
          </w:tcPr>
          <w:p w14:paraId="298D136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242D9FF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21</w:t>
            </w:r>
          </w:p>
        </w:tc>
        <w:tc>
          <w:tcPr>
            <w:tcW w:w="546" w:type="pct"/>
          </w:tcPr>
          <w:p w14:paraId="055DDEB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4.3</w:t>
            </w:r>
          </w:p>
        </w:tc>
        <w:tc>
          <w:tcPr>
            <w:tcW w:w="571" w:type="pct"/>
          </w:tcPr>
          <w:p w14:paraId="7D36814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w:t>
            </w:r>
          </w:p>
        </w:tc>
        <w:tc>
          <w:tcPr>
            <w:tcW w:w="428" w:type="pct"/>
          </w:tcPr>
          <w:p w14:paraId="2F0A565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42</w:t>
            </w:r>
          </w:p>
        </w:tc>
        <w:tc>
          <w:tcPr>
            <w:tcW w:w="0" w:type="auto"/>
          </w:tcPr>
          <w:p w14:paraId="3A9FF20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2.00</w:t>
            </w:r>
          </w:p>
        </w:tc>
        <w:tc>
          <w:tcPr>
            <w:tcW w:w="0" w:type="auto"/>
          </w:tcPr>
          <w:p w14:paraId="25157C0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4.23</w:t>
            </w:r>
          </w:p>
        </w:tc>
        <w:tc>
          <w:tcPr>
            <w:tcW w:w="0" w:type="auto"/>
          </w:tcPr>
          <w:p w14:paraId="444488F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9.08</w:t>
            </w:r>
          </w:p>
        </w:tc>
      </w:tr>
      <w:tr w:rsidR="00F77BDD" w:rsidRPr="002F4A36" w14:paraId="678799B4" w14:textId="77777777" w:rsidTr="002F4A36">
        <w:tc>
          <w:tcPr>
            <w:tcW w:w="0" w:type="auto"/>
          </w:tcPr>
          <w:p w14:paraId="2F199E0E"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WestLeech</w:t>
            </w:r>
            <w:proofErr w:type="spellEnd"/>
          </w:p>
        </w:tc>
        <w:tc>
          <w:tcPr>
            <w:tcW w:w="687" w:type="pct"/>
          </w:tcPr>
          <w:p w14:paraId="04D13F1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6A6D9A6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36</w:t>
            </w:r>
          </w:p>
        </w:tc>
        <w:tc>
          <w:tcPr>
            <w:tcW w:w="546" w:type="pct"/>
          </w:tcPr>
          <w:p w14:paraId="09C8A3A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6.7</w:t>
            </w:r>
          </w:p>
        </w:tc>
        <w:tc>
          <w:tcPr>
            <w:tcW w:w="571" w:type="pct"/>
          </w:tcPr>
          <w:p w14:paraId="713C0A4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2.2</w:t>
            </w:r>
          </w:p>
        </w:tc>
        <w:tc>
          <w:tcPr>
            <w:tcW w:w="428" w:type="pct"/>
          </w:tcPr>
          <w:p w14:paraId="276304E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33</w:t>
            </w:r>
          </w:p>
        </w:tc>
        <w:tc>
          <w:tcPr>
            <w:tcW w:w="0" w:type="auto"/>
          </w:tcPr>
          <w:p w14:paraId="1CBF29D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2.89</w:t>
            </w:r>
          </w:p>
        </w:tc>
        <w:tc>
          <w:tcPr>
            <w:tcW w:w="0" w:type="auto"/>
          </w:tcPr>
          <w:p w14:paraId="6CB511D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6.49</w:t>
            </w:r>
          </w:p>
        </w:tc>
        <w:tc>
          <w:tcPr>
            <w:tcW w:w="0" w:type="auto"/>
          </w:tcPr>
          <w:p w14:paraId="797A652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10.95</w:t>
            </w:r>
          </w:p>
        </w:tc>
      </w:tr>
      <w:tr w:rsidR="00F77BDD" w:rsidRPr="002F4A36" w14:paraId="76DCEECF" w14:textId="77777777" w:rsidTr="002F4A36">
        <w:tc>
          <w:tcPr>
            <w:tcW w:w="0" w:type="auto"/>
          </w:tcPr>
          <w:p w14:paraId="58207710"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Tunnel</w:t>
            </w:r>
          </w:p>
        </w:tc>
        <w:tc>
          <w:tcPr>
            <w:tcW w:w="687" w:type="pct"/>
          </w:tcPr>
          <w:p w14:paraId="7084977F"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29B4D88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38</w:t>
            </w:r>
          </w:p>
        </w:tc>
        <w:tc>
          <w:tcPr>
            <w:tcW w:w="546" w:type="pct"/>
          </w:tcPr>
          <w:p w14:paraId="19E464F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4.2</w:t>
            </w:r>
          </w:p>
        </w:tc>
        <w:tc>
          <w:tcPr>
            <w:tcW w:w="571" w:type="pct"/>
          </w:tcPr>
          <w:p w14:paraId="6A0296C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428" w:type="pct"/>
          </w:tcPr>
          <w:p w14:paraId="005FF0F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41</w:t>
            </w:r>
          </w:p>
        </w:tc>
        <w:tc>
          <w:tcPr>
            <w:tcW w:w="0" w:type="auto"/>
          </w:tcPr>
          <w:p w14:paraId="7BAD14C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1.65</w:t>
            </w:r>
          </w:p>
        </w:tc>
        <w:tc>
          <w:tcPr>
            <w:tcW w:w="0" w:type="auto"/>
          </w:tcPr>
          <w:p w14:paraId="3A03856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3.71</w:t>
            </w:r>
          </w:p>
        </w:tc>
        <w:tc>
          <w:tcPr>
            <w:tcW w:w="0" w:type="auto"/>
          </w:tcPr>
          <w:p w14:paraId="342126D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8.85</w:t>
            </w:r>
          </w:p>
        </w:tc>
      </w:tr>
      <w:tr w:rsidR="00F77BDD" w:rsidRPr="002F4A36" w14:paraId="44722098" w14:textId="77777777" w:rsidTr="002F4A36">
        <w:tc>
          <w:tcPr>
            <w:tcW w:w="0" w:type="auto"/>
          </w:tcPr>
          <w:p w14:paraId="14C26513"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Tunnel</w:t>
            </w:r>
          </w:p>
        </w:tc>
        <w:tc>
          <w:tcPr>
            <w:tcW w:w="687" w:type="pct"/>
          </w:tcPr>
          <w:p w14:paraId="00AC56B5"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6E87183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w:t>
            </w:r>
          </w:p>
        </w:tc>
        <w:tc>
          <w:tcPr>
            <w:tcW w:w="546" w:type="pct"/>
          </w:tcPr>
          <w:p w14:paraId="4FB82A1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5.6</w:t>
            </w:r>
          </w:p>
        </w:tc>
        <w:tc>
          <w:tcPr>
            <w:tcW w:w="571" w:type="pct"/>
          </w:tcPr>
          <w:p w14:paraId="673326A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428" w:type="pct"/>
          </w:tcPr>
          <w:p w14:paraId="305E589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w:t>
            </w:r>
          </w:p>
        </w:tc>
        <w:tc>
          <w:tcPr>
            <w:tcW w:w="0" w:type="auto"/>
          </w:tcPr>
          <w:p w14:paraId="2E78773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2.69</w:t>
            </w:r>
          </w:p>
        </w:tc>
        <w:tc>
          <w:tcPr>
            <w:tcW w:w="0" w:type="auto"/>
          </w:tcPr>
          <w:p w14:paraId="5E831A5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5.61</w:t>
            </w:r>
          </w:p>
        </w:tc>
        <w:tc>
          <w:tcPr>
            <w:tcW w:w="0" w:type="auto"/>
          </w:tcPr>
          <w:p w14:paraId="6696DB9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9.02</w:t>
            </w:r>
          </w:p>
        </w:tc>
      </w:tr>
      <w:tr w:rsidR="00F77BDD" w:rsidRPr="002F4A36" w14:paraId="23E543E4" w14:textId="77777777" w:rsidTr="002F4A36">
        <w:tc>
          <w:tcPr>
            <w:tcW w:w="0" w:type="auto"/>
          </w:tcPr>
          <w:p w14:paraId="695935AB"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All sites</w:t>
            </w:r>
          </w:p>
        </w:tc>
        <w:tc>
          <w:tcPr>
            <w:tcW w:w="687" w:type="pct"/>
          </w:tcPr>
          <w:p w14:paraId="1E6CC1C8"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4D52D54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148</w:t>
            </w:r>
          </w:p>
        </w:tc>
        <w:tc>
          <w:tcPr>
            <w:tcW w:w="546" w:type="pct"/>
          </w:tcPr>
          <w:p w14:paraId="7DCC9A1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5.3</w:t>
            </w:r>
          </w:p>
        </w:tc>
        <w:tc>
          <w:tcPr>
            <w:tcW w:w="571" w:type="pct"/>
          </w:tcPr>
          <w:p w14:paraId="2D3F94D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2.7</w:t>
            </w:r>
          </w:p>
        </w:tc>
        <w:tc>
          <w:tcPr>
            <w:tcW w:w="428" w:type="pct"/>
          </w:tcPr>
          <w:p w14:paraId="7B3E7A2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52</w:t>
            </w:r>
          </w:p>
        </w:tc>
        <w:tc>
          <w:tcPr>
            <w:tcW w:w="0" w:type="auto"/>
          </w:tcPr>
          <w:p w14:paraId="26E25B1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1.65</w:t>
            </w:r>
          </w:p>
        </w:tc>
        <w:tc>
          <w:tcPr>
            <w:tcW w:w="0" w:type="auto"/>
          </w:tcPr>
          <w:p w14:paraId="54CDE25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4.77</w:t>
            </w:r>
          </w:p>
        </w:tc>
        <w:tc>
          <w:tcPr>
            <w:tcW w:w="0" w:type="auto"/>
          </w:tcPr>
          <w:p w14:paraId="7971F58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18.74</w:t>
            </w:r>
          </w:p>
        </w:tc>
      </w:tr>
      <w:tr w:rsidR="00F77BDD" w:rsidRPr="002F4A36" w14:paraId="4F5E9697" w14:textId="77777777" w:rsidTr="002F4A36">
        <w:tc>
          <w:tcPr>
            <w:tcW w:w="0" w:type="auto"/>
          </w:tcPr>
          <w:p w14:paraId="2D6A4172"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All sites</w:t>
            </w:r>
          </w:p>
        </w:tc>
        <w:tc>
          <w:tcPr>
            <w:tcW w:w="687" w:type="pct"/>
          </w:tcPr>
          <w:p w14:paraId="605D6E0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7B53FF6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170</w:t>
            </w:r>
          </w:p>
        </w:tc>
        <w:tc>
          <w:tcPr>
            <w:tcW w:w="546" w:type="pct"/>
          </w:tcPr>
          <w:p w14:paraId="6079F6F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6.8</w:t>
            </w:r>
          </w:p>
        </w:tc>
        <w:tc>
          <w:tcPr>
            <w:tcW w:w="571" w:type="pct"/>
          </w:tcPr>
          <w:p w14:paraId="42047F4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2.8</w:t>
            </w:r>
          </w:p>
        </w:tc>
        <w:tc>
          <w:tcPr>
            <w:tcW w:w="428" w:type="pct"/>
          </w:tcPr>
          <w:p w14:paraId="4194ACC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41</w:t>
            </w:r>
          </w:p>
        </w:tc>
        <w:tc>
          <w:tcPr>
            <w:tcW w:w="0" w:type="auto"/>
          </w:tcPr>
          <w:p w14:paraId="7FB609A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2.59</w:t>
            </w:r>
          </w:p>
        </w:tc>
        <w:tc>
          <w:tcPr>
            <w:tcW w:w="0" w:type="auto"/>
          </w:tcPr>
          <w:p w14:paraId="059DACC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6.39</w:t>
            </w:r>
          </w:p>
        </w:tc>
        <w:tc>
          <w:tcPr>
            <w:tcW w:w="0" w:type="auto"/>
          </w:tcPr>
          <w:p w14:paraId="0CF9347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19.07</w:t>
            </w:r>
          </w:p>
        </w:tc>
      </w:tr>
      <w:tr w:rsidR="00F77BDD" w:rsidRPr="002F4A36" w14:paraId="23F19066" w14:textId="77777777" w:rsidTr="002F4A36">
        <w:tc>
          <w:tcPr>
            <w:tcW w:w="0" w:type="auto"/>
          </w:tcPr>
          <w:p w14:paraId="7AC40521"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ALL SITES</w:t>
            </w:r>
          </w:p>
        </w:tc>
        <w:tc>
          <w:tcPr>
            <w:tcW w:w="687" w:type="pct"/>
          </w:tcPr>
          <w:p w14:paraId="4D05C0D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SUMMARY</w:t>
            </w:r>
          </w:p>
        </w:tc>
        <w:tc>
          <w:tcPr>
            <w:tcW w:w="499" w:type="pct"/>
          </w:tcPr>
          <w:p w14:paraId="70C4E47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318</w:t>
            </w:r>
          </w:p>
        </w:tc>
        <w:tc>
          <w:tcPr>
            <w:tcW w:w="546" w:type="pct"/>
          </w:tcPr>
          <w:p w14:paraId="4C7E28B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6.1</w:t>
            </w:r>
          </w:p>
        </w:tc>
        <w:tc>
          <w:tcPr>
            <w:tcW w:w="571" w:type="pct"/>
          </w:tcPr>
          <w:p w14:paraId="1EED9D6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2.9</w:t>
            </w:r>
          </w:p>
        </w:tc>
        <w:tc>
          <w:tcPr>
            <w:tcW w:w="428" w:type="pct"/>
          </w:tcPr>
          <w:p w14:paraId="1CBD0C0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47</w:t>
            </w:r>
          </w:p>
        </w:tc>
        <w:tc>
          <w:tcPr>
            <w:tcW w:w="0" w:type="auto"/>
          </w:tcPr>
          <w:p w14:paraId="1B825F0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1.65</w:t>
            </w:r>
          </w:p>
        </w:tc>
        <w:tc>
          <w:tcPr>
            <w:tcW w:w="0" w:type="auto"/>
          </w:tcPr>
          <w:p w14:paraId="738543A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5.65</w:t>
            </w:r>
          </w:p>
        </w:tc>
        <w:tc>
          <w:tcPr>
            <w:tcW w:w="0" w:type="auto"/>
          </w:tcPr>
          <w:p w14:paraId="5A810D8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19.07</w:t>
            </w:r>
          </w:p>
        </w:tc>
      </w:tr>
    </w:tbl>
    <w:p w14:paraId="053D590C" w14:textId="77777777" w:rsidR="00F77BDD" w:rsidRDefault="006D238B">
      <w:r>
        <w:t> </w:t>
      </w:r>
    </w:p>
    <w:p w14:paraId="1D8DD97C" w14:textId="77777777" w:rsidR="00F77BDD" w:rsidRDefault="006D238B">
      <w:r>
        <w:t>Highest concentrations and variance in DOC occurred at the Weeks Main creek headwater site (Weeks, site 1), a sub-basin in the northwest of the Leech watershed which includes Weeks Lake and surrounding wetlands. Lowest average concentration and variance in DOC was recorded at Cragg Creek (</w:t>
      </w:r>
      <w:proofErr w:type="spellStart"/>
      <w:r>
        <w:t>CraggCrk</w:t>
      </w:r>
      <w:proofErr w:type="spellEnd"/>
      <w:r>
        <w:t xml:space="preserve">, site 4), a mainstem river that drains the east sub-basin of the Leech watershed including Jarvis Lake and the western slopes of Survey Mountain. DOC concentration and variance at Leech River Tunnel (Tunnel, site 6) was somewhat between that at </w:t>
      </w:r>
      <w:proofErr w:type="spellStart"/>
      <w:r>
        <w:t>WestLeech</w:t>
      </w:r>
      <w:proofErr w:type="spellEnd"/>
      <w:r>
        <w:t xml:space="preserve"> and </w:t>
      </w:r>
      <w:proofErr w:type="spellStart"/>
      <w:r>
        <w:t>CraggCrk</w:t>
      </w:r>
      <w:proofErr w:type="spellEnd"/>
      <w:r>
        <w:t xml:space="preserve"> (Figure 17).</w:t>
      </w:r>
    </w:p>
    <w:p w14:paraId="65DD1F65" w14:textId="77777777" w:rsidR="00F77BDD" w:rsidRDefault="006D238B">
      <w:r>
        <w:t> </w:t>
      </w:r>
    </w:p>
    <w:p w14:paraId="6F0A4C1E" w14:textId="77777777" w:rsidR="00F77BDD" w:rsidRDefault="006D238B" w:rsidP="002F4A36">
      <w:pPr>
        <w:spacing w:line="240" w:lineRule="auto"/>
        <w:jc w:val="center"/>
      </w:pPr>
      <w:r>
        <w:rPr>
          <w:noProof/>
          <w:lang w:val="en-CA" w:eastAsia="en-CA"/>
        </w:rPr>
        <w:lastRenderedPageBreak/>
        <w:drawing>
          <wp:inline distT="0" distB="0" distL="0" distR="0" wp14:anchorId="570D1307" wp14:editId="2B9FC631">
            <wp:extent cx="4587290" cy="3669832"/>
            <wp:effectExtent l="0" t="0" r="0" b="0"/>
            <wp:docPr id="17" name="Picture" descr="Figure 17:  Dissolved organic carbon (DOC) concentrations across the Leech watershed over sixteen months, collected by standard grab sampling and on vertical racks (318 samples total)."/>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_subbasin_boxplots.png"/>
                    <pic:cNvPicPr>
                      <a:picLocks noChangeAspect="1" noChangeArrowheads="1"/>
                    </pic:cNvPicPr>
                  </pic:nvPicPr>
                  <pic:blipFill>
                    <a:blip r:embed="rId30"/>
                    <a:stretch>
                      <a:fillRect/>
                    </a:stretch>
                  </pic:blipFill>
                  <pic:spPr bwMode="auto">
                    <a:xfrm>
                      <a:off x="0" y="0"/>
                      <a:ext cx="4587290" cy="3669832"/>
                    </a:xfrm>
                    <a:prstGeom prst="rect">
                      <a:avLst/>
                    </a:prstGeom>
                    <a:noFill/>
                    <a:ln w="9525">
                      <a:noFill/>
                      <a:headEnd/>
                      <a:tailEnd/>
                    </a:ln>
                  </pic:spPr>
                </pic:pic>
              </a:graphicData>
            </a:graphic>
          </wp:inline>
        </w:drawing>
      </w:r>
    </w:p>
    <w:p w14:paraId="79170059" w14:textId="77777777" w:rsidR="00F77BDD" w:rsidRDefault="006D238B" w:rsidP="002F4A36">
      <w:pPr>
        <w:spacing w:line="240" w:lineRule="auto"/>
      </w:pPr>
      <w:r>
        <w:t xml:space="preserve">Figure 17:  </w:t>
      </w:r>
      <w:r>
        <w:rPr>
          <w:i/>
        </w:rPr>
        <w:t>Dissolved organic carbon (DOC) concentrations across the Leech watershed over sixteen months, collected by standard grab sampling and on vertical racks (318 samples total).</w:t>
      </w:r>
    </w:p>
    <w:p w14:paraId="02755471" w14:textId="77777777" w:rsidR="00F77BDD" w:rsidRDefault="006D238B">
      <w:r>
        <w:t> </w:t>
      </w:r>
    </w:p>
    <w:p w14:paraId="6A351B23" w14:textId="77777777" w:rsidR="00F77BDD" w:rsidRPr="001200AA" w:rsidRDefault="006D238B">
      <w:pPr>
        <w:pStyle w:val="Heading5"/>
        <w:rPr>
          <w:highlight w:val="cyan"/>
        </w:rPr>
      </w:pPr>
      <w:bookmarkStart w:id="283" w:name="seasonal-patterns-in-doc-nom"/>
      <w:r w:rsidRPr="001200AA">
        <w:rPr>
          <w:highlight w:val="cyan"/>
        </w:rPr>
        <w:t>Seasonal patterns in DOC &amp; NOM</w:t>
      </w:r>
      <w:bookmarkEnd w:id="283"/>
    </w:p>
    <w:p w14:paraId="125EEE61" w14:textId="77777777" w:rsidR="00F77BDD" w:rsidRDefault="006D238B">
      <w:commentRangeStart w:id="284"/>
      <w:r>
        <w:t>DOC</w:t>
      </w:r>
      <w:commentRangeEnd w:id="284"/>
      <w:r w:rsidR="001200AA">
        <w:rPr>
          <w:rStyle w:val="CommentReference"/>
        </w:rPr>
        <w:commentReference w:id="284"/>
      </w:r>
      <w:r>
        <w:t xml:space="preserve"> concentrations followed similar sinusoidal trends over time at each site, with amplitude of variation decreasing from upstream to downstream sites (Figure 18).</w:t>
      </w:r>
    </w:p>
    <w:p w14:paraId="5EEBAF7E" w14:textId="77777777" w:rsidR="00F77BDD" w:rsidRDefault="006D238B" w:rsidP="002F4A36">
      <w:pPr>
        <w:spacing w:line="240" w:lineRule="auto"/>
      </w:pPr>
      <w:r>
        <w:rPr>
          <w:noProof/>
          <w:lang w:val="en-CA" w:eastAsia="en-CA"/>
        </w:rPr>
        <w:lastRenderedPageBreak/>
        <w:drawing>
          <wp:inline distT="0" distB="0" distL="0" distR="0" wp14:anchorId="2B8306B1" wp14:editId="5CA47350">
            <wp:extent cx="5504749" cy="5504749"/>
            <wp:effectExtent l="0" t="0" r="0" b="0"/>
            <wp:docPr id="18" name="Picture" descr="Figure 18:  Trends in dissolved organic carbon concentrations over sixteen months (Oct 2018 to Feb 2020) at six sites across the Leech water supply area. Trend lines represents locally weighted smoothing (‘loess’ method of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trend_bassin-type-facet_loess.png"/>
                    <pic:cNvPicPr>
                      <a:picLocks noChangeAspect="1" noChangeArrowheads="1"/>
                    </pic:cNvPicPr>
                  </pic:nvPicPr>
                  <pic:blipFill>
                    <a:blip r:embed="rId31"/>
                    <a:stretch>
                      <a:fillRect/>
                    </a:stretch>
                  </pic:blipFill>
                  <pic:spPr bwMode="auto">
                    <a:xfrm>
                      <a:off x="0" y="0"/>
                      <a:ext cx="5504749" cy="5504749"/>
                    </a:xfrm>
                    <a:prstGeom prst="rect">
                      <a:avLst/>
                    </a:prstGeom>
                    <a:noFill/>
                    <a:ln w="9525">
                      <a:noFill/>
                      <a:headEnd/>
                      <a:tailEnd/>
                    </a:ln>
                  </pic:spPr>
                </pic:pic>
              </a:graphicData>
            </a:graphic>
          </wp:inline>
        </w:drawing>
      </w:r>
    </w:p>
    <w:p w14:paraId="12B84DB7" w14:textId="77777777" w:rsidR="00F77BDD" w:rsidRDefault="006D238B" w:rsidP="002F4A36">
      <w:pPr>
        <w:spacing w:line="240" w:lineRule="auto"/>
      </w:pPr>
      <w:r>
        <w:t xml:space="preserve">Figure 18:  </w:t>
      </w:r>
      <w:r>
        <w:rPr>
          <w:i/>
        </w:rPr>
        <w:t>Trends in dissolved organic carbon concentrations over sixteen months (Oct 2018 to Feb 2020) at six sites across the Leech water supply area. Trend lines represents locally weighted smoothing (‘loess’ method of local polynomial regression).</w:t>
      </w:r>
    </w:p>
    <w:p w14:paraId="438A3042" w14:textId="77777777" w:rsidR="00F77BDD" w:rsidRDefault="006D238B">
      <w:r>
        <w:t> </w:t>
      </w:r>
    </w:p>
    <w:p w14:paraId="276A3875" w14:textId="77777777" w:rsidR="00F77BDD" w:rsidRDefault="006D238B">
      <w:r w:rsidRPr="001200AA">
        <w:rPr>
          <w:highlight w:val="cyan"/>
        </w:rPr>
        <w:t xml:space="preserve">The wet season was better represented than the dry by sample number and was therefore more interesting in terms of DOC concentration patterns. Additionally, the wet season water quality is most relevant with respect to water supply because that is when flows are great enough to allow diversion for inter-basin transfer. High flows during the wet season also showed increased DOC </w:t>
      </w:r>
      <w:r w:rsidRPr="001200AA">
        <w:rPr>
          <w:highlight w:val="cyan"/>
        </w:rPr>
        <w:lastRenderedPageBreak/>
        <w:t xml:space="preserve">concentrations relative to low flows; stormflow samples collected on vertical Racks showed higher DOC than Grab samples manually collected across wet seasons (Figure </w:t>
      </w:r>
      <w:commentRangeStart w:id="285"/>
      <w:commentRangeStart w:id="286"/>
      <w:r w:rsidRPr="001200AA">
        <w:rPr>
          <w:highlight w:val="cyan"/>
        </w:rPr>
        <w:t>19</w:t>
      </w:r>
      <w:commentRangeEnd w:id="285"/>
      <w:r w:rsidR="001200AA">
        <w:rPr>
          <w:rStyle w:val="CommentReference"/>
        </w:rPr>
        <w:commentReference w:id="285"/>
      </w:r>
      <w:commentRangeEnd w:id="286"/>
      <w:r w:rsidR="002C650C">
        <w:rPr>
          <w:rStyle w:val="CommentReference"/>
        </w:rPr>
        <w:commentReference w:id="286"/>
      </w:r>
      <w:r w:rsidRPr="001200AA">
        <w:rPr>
          <w:highlight w:val="cyan"/>
        </w:rPr>
        <w:t>.</w:t>
      </w:r>
    </w:p>
    <w:p w14:paraId="3104AA3C" w14:textId="77777777" w:rsidR="00F77BDD" w:rsidRDefault="006D238B">
      <w:r>
        <w:t> </w:t>
      </w:r>
    </w:p>
    <w:p w14:paraId="1B038F73" w14:textId="77777777" w:rsidR="00F77BDD" w:rsidRDefault="006D238B" w:rsidP="002F4A36">
      <w:pPr>
        <w:spacing w:line="240" w:lineRule="auto"/>
        <w:jc w:val="center"/>
      </w:pPr>
      <w:r>
        <w:rPr>
          <w:noProof/>
          <w:lang w:val="en-CA" w:eastAsia="en-CA"/>
        </w:rPr>
        <w:drawing>
          <wp:inline distT="0" distB="0" distL="0" distR="0" wp14:anchorId="2BE8BB0D" wp14:editId="1A5CA649">
            <wp:extent cx="5036343" cy="4029075"/>
            <wp:effectExtent l="0" t="0" r="0" b="0"/>
            <wp:docPr id="19" name="Picture" descr="Figure 19:  Wet-season dissolved organic carbon concentrations grouped by site and sample collection method, where Grab samples were manually obtained (n = 109) and Rack samples were collected passively on vertical racks fit with siphon sampler bottles (n = 17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ubbasin_GvsR_WETseason-boxplot.png"/>
                    <pic:cNvPicPr>
                      <a:picLocks noChangeAspect="1" noChangeArrowheads="1"/>
                    </pic:cNvPicPr>
                  </pic:nvPicPr>
                  <pic:blipFill>
                    <a:blip r:embed="rId32"/>
                    <a:stretch>
                      <a:fillRect/>
                    </a:stretch>
                  </pic:blipFill>
                  <pic:spPr bwMode="auto">
                    <a:xfrm>
                      <a:off x="0" y="0"/>
                      <a:ext cx="5038194" cy="4030556"/>
                    </a:xfrm>
                    <a:prstGeom prst="rect">
                      <a:avLst/>
                    </a:prstGeom>
                    <a:noFill/>
                    <a:ln w="9525">
                      <a:noFill/>
                      <a:headEnd/>
                      <a:tailEnd/>
                    </a:ln>
                  </pic:spPr>
                </pic:pic>
              </a:graphicData>
            </a:graphic>
          </wp:inline>
        </w:drawing>
      </w:r>
    </w:p>
    <w:p w14:paraId="72A2E579" w14:textId="77777777" w:rsidR="00F77BDD" w:rsidRDefault="006D238B" w:rsidP="002F4A36">
      <w:pPr>
        <w:spacing w:line="240" w:lineRule="auto"/>
      </w:pPr>
      <w:r>
        <w:t xml:space="preserve">Figure 19:  </w:t>
      </w:r>
      <w:proofErr w:type="gramStart"/>
      <w:r>
        <w:rPr>
          <w:i/>
        </w:rPr>
        <w:t>Wet-season</w:t>
      </w:r>
      <w:proofErr w:type="gramEnd"/>
      <w:r>
        <w:rPr>
          <w:i/>
        </w:rPr>
        <w:t xml:space="preserve"> dissolved organic carbon concentrations grouped by site and sample collection method, where Grab samples were manually obtained (n = 109) and Rack samples were collected passively on vertical racks fit with siphon sampler bottles (n = 170).</w:t>
      </w:r>
    </w:p>
    <w:p w14:paraId="6E4A43B9" w14:textId="77777777" w:rsidR="00F77BDD" w:rsidRDefault="006D238B">
      <w:r>
        <w:t> </w:t>
      </w:r>
    </w:p>
    <w:p w14:paraId="3214F849" w14:textId="77777777" w:rsidR="002F4A36" w:rsidRDefault="002F4A36"/>
    <w:p w14:paraId="6985C788" w14:textId="77777777" w:rsidR="002F4A36" w:rsidRDefault="002F4A36"/>
    <w:p w14:paraId="4C44A364" w14:textId="77777777" w:rsidR="002F4A36" w:rsidRDefault="002F4A36"/>
    <w:p w14:paraId="003D1E41" w14:textId="77777777" w:rsidR="002F4A36" w:rsidRDefault="002F4A36"/>
    <w:p w14:paraId="43BE5ECF" w14:textId="77777777" w:rsidR="002F4A36" w:rsidRDefault="002F4A36"/>
    <w:p w14:paraId="7947F1B4" w14:textId="77777777" w:rsidR="00F77BDD" w:rsidRDefault="006D238B" w:rsidP="002F4A36">
      <w:pPr>
        <w:spacing w:line="240" w:lineRule="auto"/>
      </w:pPr>
      <w:commentRangeStart w:id="287"/>
      <w:r w:rsidRPr="001200AA">
        <w:rPr>
          <w:highlight w:val="cyan"/>
        </w:rPr>
        <w:lastRenderedPageBreak/>
        <w:t>Table</w:t>
      </w:r>
      <w:commentRangeEnd w:id="287"/>
      <w:r w:rsidR="001200AA">
        <w:rPr>
          <w:rStyle w:val="CommentReference"/>
        </w:rPr>
        <w:commentReference w:id="287"/>
      </w:r>
      <w:r w:rsidRPr="001200AA">
        <w:rPr>
          <w:highlight w:val="cyan"/>
        </w:rPr>
        <w:t xml:space="preserve"> 14</w:t>
      </w:r>
      <w:r>
        <w:t xml:space="preserve">: </w:t>
      </w:r>
      <w:proofErr w:type="gramStart"/>
      <w:r>
        <w:rPr>
          <w:i/>
        </w:rPr>
        <w:t>Wet-season</w:t>
      </w:r>
      <w:proofErr w:type="gramEnd"/>
      <w:r>
        <w:rPr>
          <w:i/>
        </w:rPr>
        <w:t xml:space="preserve"> dissolved organic carbon concentrations by sample collection method across six monitoring sites in the LWSA.</w:t>
      </w:r>
    </w:p>
    <w:tbl>
      <w:tblPr>
        <w:tblW w:w="5000" w:type="pct"/>
        <w:tblLook w:val="07E0" w:firstRow="1" w:lastRow="1" w:firstColumn="1" w:lastColumn="1" w:noHBand="1" w:noVBand="1"/>
        <w:tblCaption w:val="Table 14: Wet-season dissolved organic carbon concentrations by sample collection method across six monitoring sites in the LWSA."/>
      </w:tblPr>
      <w:tblGrid>
        <w:gridCol w:w="1294"/>
        <w:gridCol w:w="1164"/>
        <w:gridCol w:w="1223"/>
        <w:gridCol w:w="1381"/>
        <w:gridCol w:w="1228"/>
        <w:gridCol w:w="861"/>
        <w:gridCol w:w="1096"/>
        <w:gridCol w:w="1113"/>
      </w:tblGrid>
      <w:tr w:rsidR="00F77BDD" w:rsidRPr="002F4A36" w14:paraId="1001F4E0" w14:textId="77777777">
        <w:tc>
          <w:tcPr>
            <w:tcW w:w="0" w:type="auto"/>
            <w:tcBorders>
              <w:bottom w:val="single" w:sz="0" w:space="0" w:color="auto"/>
            </w:tcBorders>
            <w:vAlign w:val="bottom"/>
          </w:tcPr>
          <w:p w14:paraId="5810920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Site</w:t>
            </w:r>
          </w:p>
        </w:tc>
        <w:tc>
          <w:tcPr>
            <w:tcW w:w="0" w:type="auto"/>
            <w:tcBorders>
              <w:bottom w:val="single" w:sz="0" w:space="0" w:color="auto"/>
            </w:tcBorders>
            <w:vAlign w:val="bottom"/>
          </w:tcPr>
          <w:p w14:paraId="0EC0131B"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Sample type</w:t>
            </w:r>
          </w:p>
        </w:tc>
        <w:tc>
          <w:tcPr>
            <w:tcW w:w="0" w:type="auto"/>
            <w:tcBorders>
              <w:bottom w:val="single" w:sz="0" w:space="0" w:color="auto"/>
            </w:tcBorders>
            <w:vAlign w:val="bottom"/>
          </w:tcPr>
          <w:p w14:paraId="79A9BB7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Sample count</w:t>
            </w:r>
          </w:p>
        </w:tc>
        <w:tc>
          <w:tcPr>
            <w:tcW w:w="0" w:type="auto"/>
            <w:tcBorders>
              <w:bottom w:val="single" w:sz="0" w:space="0" w:color="auto"/>
            </w:tcBorders>
            <w:vAlign w:val="bottom"/>
          </w:tcPr>
          <w:p w14:paraId="7F8A8B9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Mean DOC (mg/L)</w:t>
            </w:r>
          </w:p>
        </w:tc>
        <w:tc>
          <w:tcPr>
            <w:tcW w:w="0" w:type="auto"/>
            <w:tcBorders>
              <w:bottom w:val="single" w:sz="0" w:space="0" w:color="auto"/>
            </w:tcBorders>
            <w:vAlign w:val="bottom"/>
          </w:tcPr>
          <w:p w14:paraId="011A1054" w14:textId="77777777" w:rsidR="00F77BDD" w:rsidRPr="002F4A36" w:rsidRDefault="006D238B" w:rsidP="002F4A36">
            <w:pPr>
              <w:spacing w:line="240" w:lineRule="auto"/>
              <w:jc w:val="right"/>
              <w:rPr>
                <w:rFonts w:asciiTheme="minorHAnsi" w:hAnsiTheme="minorHAnsi" w:cstheme="minorHAnsi"/>
              </w:rPr>
            </w:pPr>
            <w:proofErr w:type="spellStart"/>
            <w:r w:rsidRPr="002F4A36">
              <w:rPr>
                <w:rFonts w:asciiTheme="minorHAnsi" w:hAnsiTheme="minorHAnsi" w:cstheme="minorHAnsi"/>
              </w:rPr>
              <w:t>sd</w:t>
            </w:r>
            <w:proofErr w:type="spellEnd"/>
            <w:r w:rsidRPr="002F4A36">
              <w:rPr>
                <w:rFonts w:asciiTheme="minorHAnsi" w:hAnsiTheme="minorHAnsi" w:cstheme="minorHAnsi"/>
              </w:rPr>
              <w:t xml:space="preserve"> (± mg/L DOC)</w:t>
            </w:r>
          </w:p>
        </w:tc>
        <w:tc>
          <w:tcPr>
            <w:tcW w:w="0" w:type="auto"/>
            <w:tcBorders>
              <w:bottom w:val="single" w:sz="0" w:space="0" w:color="auto"/>
            </w:tcBorders>
            <w:vAlign w:val="bottom"/>
          </w:tcPr>
          <w:p w14:paraId="5FF10C5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RSD (± %)</w:t>
            </w:r>
          </w:p>
        </w:tc>
        <w:tc>
          <w:tcPr>
            <w:tcW w:w="0" w:type="auto"/>
            <w:tcBorders>
              <w:bottom w:val="single" w:sz="0" w:space="0" w:color="auto"/>
            </w:tcBorders>
            <w:vAlign w:val="bottom"/>
          </w:tcPr>
          <w:p w14:paraId="3D73CE7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Min. (mg/L)</w:t>
            </w:r>
          </w:p>
        </w:tc>
        <w:tc>
          <w:tcPr>
            <w:tcW w:w="0" w:type="auto"/>
            <w:tcBorders>
              <w:bottom w:val="single" w:sz="0" w:space="0" w:color="auto"/>
            </w:tcBorders>
            <w:vAlign w:val="bottom"/>
          </w:tcPr>
          <w:p w14:paraId="1EC53EA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Max. (mg/L)</w:t>
            </w:r>
          </w:p>
        </w:tc>
      </w:tr>
      <w:tr w:rsidR="00F77BDD" w:rsidRPr="002F4A36" w14:paraId="3212296F" w14:textId="77777777">
        <w:tc>
          <w:tcPr>
            <w:tcW w:w="0" w:type="auto"/>
          </w:tcPr>
          <w:p w14:paraId="361BE52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Weeks</w:t>
            </w:r>
          </w:p>
        </w:tc>
        <w:tc>
          <w:tcPr>
            <w:tcW w:w="0" w:type="auto"/>
          </w:tcPr>
          <w:p w14:paraId="6733EB3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4DD30D6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0" w:type="auto"/>
          </w:tcPr>
          <w:p w14:paraId="34B5BDE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9.1</w:t>
            </w:r>
          </w:p>
        </w:tc>
        <w:tc>
          <w:tcPr>
            <w:tcW w:w="0" w:type="auto"/>
          </w:tcPr>
          <w:p w14:paraId="3B43E59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w:t>
            </w:r>
          </w:p>
        </w:tc>
        <w:tc>
          <w:tcPr>
            <w:tcW w:w="0" w:type="auto"/>
          </w:tcPr>
          <w:p w14:paraId="36CBD06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35</w:t>
            </w:r>
          </w:p>
        </w:tc>
        <w:tc>
          <w:tcPr>
            <w:tcW w:w="0" w:type="auto"/>
          </w:tcPr>
          <w:p w14:paraId="44071DF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6.38</w:t>
            </w:r>
          </w:p>
        </w:tc>
        <w:tc>
          <w:tcPr>
            <w:tcW w:w="0" w:type="auto"/>
          </w:tcPr>
          <w:p w14:paraId="6015740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18.74</w:t>
            </w:r>
          </w:p>
        </w:tc>
      </w:tr>
      <w:tr w:rsidR="00F77BDD" w:rsidRPr="002F4A36" w14:paraId="6A9187D3" w14:textId="77777777">
        <w:tc>
          <w:tcPr>
            <w:tcW w:w="0" w:type="auto"/>
          </w:tcPr>
          <w:p w14:paraId="7DCC53D3"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Weeks</w:t>
            </w:r>
          </w:p>
        </w:tc>
        <w:tc>
          <w:tcPr>
            <w:tcW w:w="0" w:type="auto"/>
          </w:tcPr>
          <w:p w14:paraId="22B8B0F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2269385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32</w:t>
            </w:r>
          </w:p>
        </w:tc>
        <w:tc>
          <w:tcPr>
            <w:tcW w:w="0" w:type="auto"/>
          </w:tcPr>
          <w:p w14:paraId="39A22D5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10.1</w:t>
            </w:r>
          </w:p>
        </w:tc>
        <w:tc>
          <w:tcPr>
            <w:tcW w:w="0" w:type="auto"/>
          </w:tcPr>
          <w:p w14:paraId="1DB1C84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w:t>
            </w:r>
          </w:p>
        </w:tc>
        <w:tc>
          <w:tcPr>
            <w:tcW w:w="0" w:type="auto"/>
          </w:tcPr>
          <w:p w14:paraId="485E3B8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40</w:t>
            </w:r>
          </w:p>
        </w:tc>
        <w:tc>
          <w:tcPr>
            <w:tcW w:w="0" w:type="auto"/>
          </w:tcPr>
          <w:p w14:paraId="621F09D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3.78</w:t>
            </w:r>
          </w:p>
        </w:tc>
        <w:tc>
          <w:tcPr>
            <w:tcW w:w="0" w:type="auto"/>
          </w:tcPr>
          <w:p w14:paraId="5BC9DF8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19.07</w:t>
            </w:r>
          </w:p>
        </w:tc>
      </w:tr>
      <w:tr w:rsidR="00F77BDD" w:rsidRPr="002F4A36" w14:paraId="27917F5A" w14:textId="77777777">
        <w:tc>
          <w:tcPr>
            <w:tcW w:w="0" w:type="auto"/>
          </w:tcPr>
          <w:p w14:paraId="6C14898F"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ChrisCrk</w:t>
            </w:r>
            <w:proofErr w:type="spellEnd"/>
          </w:p>
        </w:tc>
        <w:tc>
          <w:tcPr>
            <w:tcW w:w="0" w:type="auto"/>
          </w:tcPr>
          <w:p w14:paraId="6AEE1FF8"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4C4D520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15</w:t>
            </w:r>
          </w:p>
        </w:tc>
        <w:tc>
          <w:tcPr>
            <w:tcW w:w="0" w:type="auto"/>
          </w:tcPr>
          <w:p w14:paraId="4D507D6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3.6</w:t>
            </w:r>
          </w:p>
        </w:tc>
        <w:tc>
          <w:tcPr>
            <w:tcW w:w="0" w:type="auto"/>
          </w:tcPr>
          <w:p w14:paraId="23E8C93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347C1E2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54</w:t>
            </w:r>
          </w:p>
        </w:tc>
        <w:tc>
          <w:tcPr>
            <w:tcW w:w="0" w:type="auto"/>
          </w:tcPr>
          <w:p w14:paraId="189E33A3"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1.84</w:t>
            </w:r>
          </w:p>
        </w:tc>
        <w:tc>
          <w:tcPr>
            <w:tcW w:w="0" w:type="auto"/>
          </w:tcPr>
          <w:p w14:paraId="082FA9C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9.04</w:t>
            </w:r>
          </w:p>
        </w:tc>
      </w:tr>
      <w:tr w:rsidR="00F77BDD" w:rsidRPr="002F4A36" w14:paraId="5611D19B" w14:textId="77777777">
        <w:tc>
          <w:tcPr>
            <w:tcW w:w="0" w:type="auto"/>
          </w:tcPr>
          <w:p w14:paraId="13CF78CA"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ChrisCrk</w:t>
            </w:r>
            <w:proofErr w:type="spellEnd"/>
          </w:p>
        </w:tc>
        <w:tc>
          <w:tcPr>
            <w:tcW w:w="0" w:type="auto"/>
          </w:tcPr>
          <w:p w14:paraId="19598FBD"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1BEBFB8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27</w:t>
            </w:r>
          </w:p>
        </w:tc>
        <w:tc>
          <w:tcPr>
            <w:tcW w:w="0" w:type="auto"/>
          </w:tcPr>
          <w:p w14:paraId="471D814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5.3</w:t>
            </w:r>
          </w:p>
        </w:tc>
        <w:tc>
          <w:tcPr>
            <w:tcW w:w="0" w:type="auto"/>
          </w:tcPr>
          <w:p w14:paraId="51F43CD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21CF77C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33</w:t>
            </w:r>
          </w:p>
        </w:tc>
        <w:tc>
          <w:tcPr>
            <w:tcW w:w="0" w:type="auto"/>
          </w:tcPr>
          <w:p w14:paraId="2F32B51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1.94</w:t>
            </w:r>
          </w:p>
        </w:tc>
        <w:tc>
          <w:tcPr>
            <w:tcW w:w="0" w:type="auto"/>
          </w:tcPr>
          <w:p w14:paraId="4759AB6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9.16</w:t>
            </w:r>
          </w:p>
        </w:tc>
      </w:tr>
      <w:tr w:rsidR="00F77BDD" w:rsidRPr="002F4A36" w14:paraId="6AD4F724" w14:textId="77777777">
        <w:tc>
          <w:tcPr>
            <w:tcW w:w="0" w:type="auto"/>
          </w:tcPr>
          <w:p w14:paraId="04A307D2"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LeechHead</w:t>
            </w:r>
            <w:proofErr w:type="spellEnd"/>
          </w:p>
        </w:tc>
        <w:tc>
          <w:tcPr>
            <w:tcW w:w="0" w:type="auto"/>
          </w:tcPr>
          <w:p w14:paraId="7D6FB4F7"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417E51F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13</w:t>
            </w:r>
          </w:p>
        </w:tc>
        <w:tc>
          <w:tcPr>
            <w:tcW w:w="0" w:type="auto"/>
          </w:tcPr>
          <w:p w14:paraId="261BD38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7.1</w:t>
            </w:r>
          </w:p>
        </w:tc>
        <w:tc>
          <w:tcPr>
            <w:tcW w:w="0" w:type="auto"/>
          </w:tcPr>
          <w:p w14:paraId="148F284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530A03A3"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27</w:t>
            </w:r>
          </w:p>
        </w:tc>
        <w:tc>
          <w:tcPr>
            <w:tcW w:w="0" w:type="auto"/>
          </w:tcPr>
          <w:p w14:paraId="423A731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4.87</w:t>
            </w:r>
          </w:p>
        </w:tc>
        <w:tc>
          <w:tcPr>
            <w:tcW w:w="0" w:type="auto"/>
          </w:tcPr>
          <w:p w14:paraId="575ECC6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11.64</w:t>
            </w:r>
          </w:p>
        </w:tc>
      </w:tr>
      <w:tr w:rsidR="00F77BDD" w:rsidRPr="002F4A36" w14:paraId="58354F8B" w14:textId="77777777">
        <w:tc>
          <w:tcPr>
            <w:tcW w:w="0" w:type="auto"/>
          </w:tcPr>
          <w:p w14:paraId="071A0ADB"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LeechHead</w:t>
            </w:r>
            <w:proofErr w:type="spellEnd"/>
          </w:p>
        </w:tc>
        <w:tc>
          <w:tcPr>
            <w:tcW w:w="0" w:type="auto"/>
          </w:tcPr>
          <w:p w14:paraId="0D1F20E5"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7E3DA08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w:t>
            </w:r>
          </w:p>
        </w:tc>
        <w:tc>
          <w:tcPr>
            <w:tcW w:w="0" w:type="auto"/>
          </w:tcPr>
          <w:p w14:paraId="1D44ECE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7.3</w:t>
            </w:r>
          </w:p>
        </w:tc>
        <w:tc>
          <w:tcPr>
            <w:tcW w:w="0" w:type="auto"/>
          </w:tcPr>
          <w:p w14:paraId="7841563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7D95AFA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24</w:t>
            </w:r>
          </w:p>
        </w:tc>
        <w:tc>
          <w:tcPr>
            <w:tcW w:w="0" w:type="auto"/>
          </w:tcPr>
          <w:p w14:paraId="7280B00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3.95</w:t>
            </w:r>
          </w:p>
        </w:tc>
        <w:tc>
          <w:tcPr>
            <w:tcW w:w="0" w:type="auto"/>
          </w:tcPr>
          <w:p w14:paraId="4DEEAB7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10.57</w:t>
            </w:r>
          </w:p>
        </w:tc>
      </w:tr>
      <w:tr w:rsidR="00F77BDD" w:rsidRPr="002F4A36" w14:paraId="102BD90D" w14:textId="77777777">
        <w:tc>
          <w:tcPr>
            <w:tcW w:w="0" w:type="auto"/>
          </w:tcPr>
          <w:p w14:paraId="10397ABD"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CraggCrk</w:t>
            </w:r>
            <w:proofErr w:type="spellEnd"/>
          </w:p>
        </w:tc>
        <w:tc>
          <w:tcPr>
            <w:tcW w:w="0" w:type="auto"/>
          </w:tcPr>
          <w:p w14:paraId="0826661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4426B05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w:t>
            </w:r>
          </w:p>
        </w:tc>
        <w:tc>
          <w:tcPr>
            <w:tcW w:w="0" w:type="auto"/>
          </w:tcPr>
          <w:p w14:paraId="1B47870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4.1</w:t>
            </w:r>
          </w:p>
        </w:tc>
        <w:tc>
          <w:tcPr>
            <w:tcW w:w="0" w:type="auto"/>
          </w:tcPr>
          <w:p w14:paraId="2213920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w:t>
            </w:r>
          </w:p>
        </w:tc>
        <w:tc>
          <w:tcPr>
            <w:tcW w:w="0" w:type="auto"/>
          </w:tcPr>
          <w:p w14:paraId="63D4D2E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31</w:t>
            </w:r>
          </w:p>
        </w:tc>
        <w:tc>
          <w:tcPr>
            <w:tcW w:w="0" w:type="auto"/>
          </w:tcPr>
          <w:p w14:paraId="76ABDE0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2.58</w:t>
            </w:r>
          </w:p>
        </w:tc>
        <w:tc>
          <w:tcPr>
            <w:tcW w:w="0" w:type="auto"/>
          </w:tcPr>
          <w:p w14:paraId="3A70B06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7.47</w:t>
            </w:r>
          </w:p>
        </w:tc>
      </w:tr>
      <w:tr w:rsidR="00F77BDD" w:rsidRPr="002F4A36" w14:paraId="0FB2A7A2" w14:textId="77777777">
        <w:tc>
          <w:tcPr>
            <w:tcW w:w="0" w:type="auto"/>
          </w:tcPr>
          <w:p w14:paraId="7D3290B3"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CraggCrk</w:t>
            </w:r>
            <w:proofErr w:type="spellEnd"/>
          </w:p>
        </w:tc>
        <w:tc>
          <w:tcPr>
            <w:tcW w:w="0" w:type="auto"/>
          </w:tcPr>
          <w:p w14:paraId="17E62016"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7269A59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w:t>
            </w:r>
          </w:p>
        </w:tc>
        <w:tc>
          <w:tcPr>
            <w:tcW w:w="0" w:type="auto"/>
          </w:tcPr>
          <w:p w14:paraId="5A0345A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5.2</w:t>
            </w:r>
          </w:p>
        </w:tc>
        <w:tc>
          <w:tcPr>
            <w:tcW w:w="0" w:type="auto"/>
          </w:tcPr>
          <w:p w14:paraId="4A94452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w:t>
            </w:r>
          </w:p>
        </w:tc>
        <w:tc>
          <w:tcPr>
            <w:tcW w:w="0" w:type="auto"/>
          </w:tcPr>
          <w:p w14:paraId="352CC99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28</w:t>
            </w:r>
          </w:p>
        </w:tc>
        <w:tc>
          <w:tcPr>
            <w:tcW w:w="0" w:type="auto"/>
          </w:tcPr>
          <w:p w14:paraId="123DC3E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3.00</w:t>
            </w:r>
          </w:p>
        </w:tc>
        <w:tc>
          <w:tcPr>
            <w:tcW w:w="0" w:type="auto"/>
          </w:tcPr>
          <w:p w14:paraId="6692256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8.22</w:t>
            </w:r>
          </w:p>
        </w:tc>
      </w:tr>
      <w:tr w:rsidR="00F77BDD" w:rsidRPr="002F4A36" w14:paraId="0976B060" w14:textId="77777777">
        <w:tc>
          <w:tcPr>
            <w:tcW w:w="0" w:type="auto"/>
          </w:tcPr>
          <w:p w14:paraId="53D5ADF1"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WestLeech</w:t>
            </w:r>
            <w:proofErr w:type="spellEnd"/>
          </w:p>
        </w:tc>
        <w:tc>
          <w:tcPr>
            <w:tcW w:w="0" w:type="auto"/>
          </w:tcPr>
          <w:p w14:paraId="477EEA51"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6AEFF14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0" w:type="auto"/>
          </w:tcPr>
          <w:p w14:paraId="12071D9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4.1</w:t>
            </w:r>
          </w:p>
        </w:tc>
        <w:tc>
          <w:tcPr>
            <w:tcW w:w="0" w:type="auto"/>
          </w:tcPr>
          <w:p w14:paraId="3605D3C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189AA1E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44</w:t>
            </w:r>
          </w:p>
        </w:tc>
        <w:tc>
          <w:tcPr>
            <w:tcW w:w="0" w:type="auto"/>
          </w:tcPr>
          <w:p w14:paraId="7F41291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2.33</w:t>
            </w:r>
          </w:p>
        </w:tc>
        <w:tc>
          <w:tcPr>
            <w:tcW w:w="0" w:type="auto"/>
          </w:tcPr>
          <w:p w14:paraId="01D2A7A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9.08</w:t>
            </w:r>
          </w:p>
        </w:tc>
      </w:tr>
      <w:tr w:rsidR="00F77BDD" w:rsidRPr="002F4A36" w14:paraId="61F27D65" w14:textId="77777777">
        <w:tc>
          <w:tcPr>
            <w:tcW w:w="0" w:type="auto"/>
          </w:tcPr>
          <w:p w14:paraId="29590C46" w14:textId="77777777" w:rsidR="00F77BDD" w:rsidRPr="002F4A36" w:rsidRDefault="006D238B" w:rsidP="002F4A36">
            <w:pPr>
              <w:spacing w:line="240" w:lineRule="auto"/>
              <w:rPr>
                <w:rFonts w:asciiTheme="minorHAnsi" w:hAnsiTheme="minorHAnsi" w:cstheme="minorHAnsi"/>
              </w:rPr>
            </w:pPr>
            <w:proofErr w:type="spellStart"/>
            <w:r w:rsidRPr="002F4A36">
              <w:rPr>
                <w:rFonts w:asciiTheme="minorHAnsi" w:hAnsiTheme="minorHAnsi" w:cstheme="minorHAnsi"/>
              </w:rPr>
              <w:t>WestLeech</w:t>
            </w:r>
            <w:proofErr w:type="spellEnd"/>
          </w:p>
        </w:tc>
        <w:tc>
          <w:tcPr>
            <w:tcW w:w="0" w:type="auto"/>
          </w:tcPr>
          <w:p w14:paraId="5838A925"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10BDC53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43</w:t>
            </w:r>
          </w:p>
        </w:tc>
        <w:tc>
          <w:tcPr>
            <w:tcW w:w="0" w:type="auto"/>
          </w:tcPr>
          <w:p w14:paraId="5B43F68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6.3</w:t>
            </w:r>
          </w:p>
        </w:tc>
        <w:tc>
          <w:tcPr>
            <w:tcW w:w="0" w:type="auto"/>
          </w:tcPr>
          <w:p w14:paraId="59552BD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3380146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36</w:t>
            </w:r>
          </w:p>
        </w:tc>
        <w:tc>
          <w:tcPr>
            <w:tcW w:w="0" w:type="auto"/>
          </w:tcPr>
          <w:p w14:paraId="539A79F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2.66</w:t>
            </w:r>
          </w:p>
        </w:tc>
        <w:tc>
          <w:tcPr>
            <w:tcW w:w="0" w:type="auto"/>
          </w:tcPr>
          <w:p w14:paraId="684609C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10.95</w:t>
            </w:r>
          </w:p>
        </w:tc>
      </w:tr>
      <w:tr w:rsidR="00F77BDD" w:rsidRPr="002F4A36" w14:paraId="27AA7C53" w14:textId="77777777">
        <w:tc>
          <w:tcPr>
            <w:tcW w:w="0" w:type="auto"/>
          </w:tcPr>
          <w:p w14:paraId="2EC184ED"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Tunnel</w:t>
            </w:r>
          </w:p>
        </w:tc>
        <w:tc>
          <w:tcPr>
            <w:tcW w:w="0" w:type="auto"/>
          </w:tcPr>
          <w:p w14:paraId="51154DE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3959FCD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w:t>
            </w:r>
          </w:p>
        </w:tc>
        <w:tc>
          <w:tcPr>
            <w:tcW w:w="0" w:type="auto"/>
          </w:tcPr>
          <w:p w14:paraId="4C45BC3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4.3</w:t>
            </w:r>
          </w:p>
        </w:tc>
        <w:tc>
          <w:tcPr>
            <w:tcW w:w="0" w:type="auto"/>
          </w:tcPr>
          <w:p w14:paraId="2A526A5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w:t>
            </w:r>
          </w:p>
        </w:tc>
        <w:tc>
          <w:tcPr>
            <w:tcW w:w="0" w:type="auto"/>
          </w:tcPr>
          <w:p w14:paraId="36C655B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34</w:t>
            </w:r>
          </w:p>
        </w:tc>
        <w:tc>
          <w:tcPr>
            <w:tcW w:w="0" w:type="auto"/>
          </w:tcPr>
          <w:p w14:paraId="71D2F33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2.19</w:t>
            </w:r>
          </w:p>
        </w:tc>
        <w:tc>
          <w:tcPr>
            <w:tcW w:w="0" w:type="auto"/>
          </w:tcPr>
          <w:p w14:paraId="44CA805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8.85</w:t>
            </w:r>
          </w:p>
        </w:tc>
      </w:tr>
      <w:tr w:rsidR="00F77BDD" w:rsidRPr="002F4A36" w14:paraId="2A9F2C30" w14:textId="77777777">
        <w:tc>
          <w:tcPr>
            <w:tcW w:w="0" w:type="auto"/>
          </w:tcPr>
          <w:p w14:paraId="52703326"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Tunnel</w:t>
            </w:r>
          </w:p>
        </w:tc>
        <w:tc>
          <w:tcPr>
            <w:tcW w:w="0" w:type="auto"/>
          </w:tcPr>
          <w:p w14:paraId="35671F15"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5020402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34</w:t>
            </w:r>
          </w:p>
        </w:tc>
        <w:tc>
          <w:tcPr>
            <w:tcW w:w="0" w:type="auto"/>
          </w:tcPr>
          <w:p w14:paraId="0049AB4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5.4</w:t>
            </w:r>
          </w:p>
        </w:tc>
        <w:tc>
          <w:tcPr>
            <w:tcW w:w="0" w:type="auto"/>
          </w:tcPr>
          <w:p w14:paraId="253C827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1D6691A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29</w:t>
            </w:r>
          </w:p>
        </w:tc>
        <w:tc>
          <w:tcPr>
            <w:tcW w:w="0" w:type="auto"/>
          </w:tcPr>
          <w:p w14:paraId="02EED49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2.69</w:t>
            </w:r>
          </w:p>
        </w:tc>
        <w:tc>
          <w:tcPr>
            <w:tcW w:w="0" w:type="auto"/>
          </w:tcPr>
          <w:p w14:paraId="1F5F6B2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9.02</w:t>
            </w:r>
          </w:p>
        </w:tc>
      </w:tr>
      <w:tr w:rsidR="00F77BDD" w:rsidRPr="002F4A36" w14:paraId="4F0B7D33" w14:textId="77777777">
        <w:tc>
          <w:tcPr>
            <w:tcW w:w="0" w:type="auto"/>
          </w:tcPr>
          <w:p w14:paraId="376EF692"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All</w:t>
            </w:r>
          </w:p>
        </w:tc>
        <w:tc>
          <w:tcPr>
            <w:tcW w:w="0" w:type="auto"/>
          </w:tcPr>
          <w:p w14:paraId="36F5FD4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1603710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114</w:t>
            </w:r>
          </w:p>
        </w:tc>
        <w:tc>
          <w:tcPr>
            <w:tcW w:w="0" w:type="auto"/>
          </w:tcPr>
          <w:p w14:paraId="1D12FAC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5.2</w:t>
            </w:r>
          </w:p>
        </w:tc>
        <w:tc>
          <w:tcPr>
            <w:tcW w:w="0" w:type="auto"/>
          </w:tcPr>
          <w:p w14:paraId="7C2B356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w:t>
            </w:r>
          </w:p>
        </w:tc>
        <w:tc>
          <w:tcPr>
            <w:tcW w:w="0" w:type="auto"/>
          </w:tcPr>
          <w:p w14:paraId="20AB8D9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52</w:t>
            </w:r>
          </w:p>
        </w:tc>
        <w:tc>
          <w:tcPr>
            <w:tcW w:w="0" w:type="auto"/>
          </w:tcPr>
          <w:p w14:paraId="70640BC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1.84</w:t>
            </w:r>
          </w:p>
        </w:tc>
        <w:tc>
          <w:tcPr>
            <w:tcW w:w="0" w:type="auto"/>
          </w:tcPr>
          <w:p w14:paraId="4925ED4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18.74</w:t>
            </w:r>
          </w:p>
        </w:tc>
      </w:tr>
      <w:tr w:rsidR="00F77BDD" w:rsidRPr="002F4A36" w14:paraId="284E0823" w14:textId="77777777">
        <w:tc>
          <w:tcPr>
            <w:tcW w:w="0" w:type="auto"/>
          </w:tcPr>
          <w:p w14:paraId="06CEFC46"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All</w:t>
            </w:r>
          </w:p>
        </w:tc>
        <w:tc>
          <w:tcPr>
            <w:tcW w:w="0" w:type="auto"/>
          </w:tcPr>
          <w:p w14:paraId="4DB0CEBD"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12F8032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203</w:t>
            </w:r>
          </w:p>
        </w:tc>
        <w:tc>
          <w:tcPr>
            <w:tcW w:w="0" w:type="auto"/>
          </w:tcPr>
          <w:p w14:paraId="4F9E990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6.6</w:t>
            </w:r>
          </w:p>
        </w:tc>
        <w:tc>
          <w:tcPr>
            <w:tcW w:w="0" w:type="auto"/>
          </w:tcPr>
          <w:p w14:paraId="1260BC6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w:t>
            </w:r>
          </w:p>
        </w:tc>
        <w:tc>
          <w:tcPr>
            <w:tcW w:w="0" w:type="auto"/>
          </w:tcPr>
          <w:p w14:paraId="242819E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43</w:t>
            </w:r>
          </w:p>
        </w:tc>
        <w:tc>
          <w:tcPr>
            <w:tcW w:w="0" w:type="auto"/>
          </w:tcPr>
          <w:p w14:paraId="31776B8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1.94</w:t>
            </w:r>
          </w:p>
        </w:tc>
        <w:tc>
          <w:tcPr>
            <w:tcW w:w="0" w:type="auto"/>
          </w:tcPr>
          <w:p w14:paraId="4D649FA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19.07</w:t>
            </w:r>
          </w:p>
        </w:tc>
      </w:tr>
    </w:tbl>
    <w:p w14:paraId="549AF636" w14:textId="77777777" w:rsidR="00F77BDD" w:rsidRDefault="006D238B">
      <w:r>
        <w:t> </w:t>
      </w:r>
    </w:p>
    <w:p w14:paraId="57E46B1B" w14:textId="77777777" w:rsidR="00F77BDD" w:rsidRDefault="006D238B">
      <w:r w:rsidRPr="001200AA">
        <w:rPr>
          <w:highlight w:val="cyan"/>
        </w:rPr>
        <w:t xml:space="preserve">More samples were collected over the wet seasons than during the dry season due to event-based sampling and the relatively longer wet season period compared to dry (Table 15). Despite seasonal sample count differences, interesting spatial differences </w:t>
      </w:r>
      <w:commentRangeStart w:id="288"/>
      <w:r w:rsidRPr="001200AA">
        <w:rPr>
          <w:highlight w:val="cyan"/>
        </w:rPr>
        <w:t>emerged</w:t>
      </w:r>
      <w:commentRangeEnd w:id="288"/>
      <w:r w:rsidR="002C650C">
        <w:rPr>
          <w:rStyle w:val="CommentReference"/>
        </w:rPr>
        <w:commentReference w:id="288"/>
      </w:r>
      <w:r w:rsidRPr="001200AA">
        <w:rPr>
          <w:highlight w:val="cyan"/>
        </w:rPr>
        <w:t xml:space="preserve"> when sample results were grouped by season (Figure 20). </w:t>
      </w:r>
      <w:commentRangeStart w:id="289"/>
      <w:r w:rsidRPr="001200AA">
        <w:rPr>
          <w:highlight w:val="cyan"/>
        </w:rPr>
        <w:t>NOM molecular character was judged through a combination of specific UV-absorbance at 254 nm (SAC</w:t>
      </w:r>
      <w:r w:rsidRPr="001200AA">
        <w:rPr>
          <w:highlight w:val="cyan"/>
          <w:vertAlign w:val="subscript"/>
        </w:rPr>
        <w:t>254</w:t>
      </w:r>
      <w:r w:rsidRPr="001200AA">
        <w:rPr>
          <w:highlight w:val="cyan"/>
        </w:rPr>
        <w:t xml:space="preserve">, an indicator of </w:t>
      </w:r>
      <w:proofErr w:type="spellStart"/>
      <w:r w:rsidRPr="001200AA">
        <w:rPr>
          <w:highlight w:val="cyan"/>
        </w:rPr>
        <w:t>chromophoric</w:t>
      </w:r>
      <w:proofErr w:type="spellEnd"/>
      <w:r w:rsidRPr="001200AA">
        <w:rPr>
          <w:highlight w:val="cyan"/>
        </w:rPr>
        <w:t xml:space="preserve"> NOM) and SUVA</w:t>
      </w:r>
      <w:r w:rsidRPr="001200AA">
        <w:rPr>
          <w:highlight w:val="cyan"/>
          <w:vertAlign w:val="subscript"/>
        </w:rPr>
        <w:t>254</w:t>
      </w:r>
      <w:r w:rsidRPr="001200AA">
        <w:rPr>
          <w:highlight w:val="cyan"/>
        </w:rPr>
        <w:t xml:space="preserve"> (L mg</w:t>
      </w:r>
      <w:r w:rsidRPr="001200AA">
        <w:rPr>
          <w:highlight w:val="cyan"/>
          <w:vertAlign w:val="superscript"/>
        </w:rPr>
        <w:t>-1</w:t>
      </w:r>
      <w:r w:rsidRPr="001200AA">
        <w:rPr>
          <w:highlight w:val="cyan"/>
        </w:rPr>
        <w:t xml:space="preserve"> m</w:t>
      </w:r>
      <w:r w:rsidRPr="001200AA">
        <w:rPr>
          <w:highlight w:val="cyan"/>
          <w:vertAlign w:val="superscript"/>
        </w:rPr>
        <w:t>-1</w:t>
      </w:r>
      <w:r w:rsidRPr="001200AA">
        <w:rPr>
          <w:highlight w:val="cyan"/>
        </w:rPr>
        <w:t>) which indicates aromaticity relative to DOC concentrations. The quotient E</w:t>
      </w:r>
      <w:r w:rsidRPr="001200AA">
        <w:rPr>
          <w:highlight w:val="cyan"/>
          <w:vertAlign w:val="subscript"/>
        </w:rPr>
        <w:t>2</w:t>
      </w:r>
      <w:r w:rsidRPr="001200AA">
        <w:rPr>
          <w:highlight w:val="cyan"/>
        </w:rPr>
        <w:t>:E</w:t>
      </w:r>
      <w:r w:rsidRPr="001200AA">
        <w:rPr>
          <w:highlight w:val="cyan"/>
          <w:vertAlign w:val="subscript"/>
        </w:rPr>
        <w:t>3</w:t>
      </w:r>
      <w:r w:rsidRPr="001200AA">
        <w:rPr>
          <w:highlight w:val="cyan"/>
        </w:rPr>
        <w:t xml:space="preserve"> (unitless) is inversely proportional to aromaticity and/or molecular weight of aqueous </w:t>
      </w:r>
      <w:commentRangeStart w:id="290"/>
      <w:r w:rsidRPr="001200AA">
        <w:rPr>
          <w:highlight w:val="cyan"/>
        </w:rPr>
        <w:t>NOM</w:t>
      </w:r>
      <w:commentRangeEnd w:id="290"/>
      <w:r w:rsidR="001200AA">
        <w:rPr>
          <w:rStyle w:val="CommentReference"/>
        </w:rPr>
        <w:commentReference w:id="290"/>
      </w:r>
      <w:r w:rsidRPr="001200AA">
        <w:rPr>
          <w:highlight w:val="cyan"/>
        </w:rPr>
        <w:t>.</w:t>
      </w:r>
      <w:commentRangeEnd w:id="289"/>
      <w:r w:rsidR="002C650C">
        <w:rPr>
          <w:rStyle w:val="CommentReference"/>
        </w:rPr>
        <w:commentReference w:id="289"/>
      </w:r>
    </w:p>
    <w:p w14:paraId="70EDBD74" w14:textId="77777777" w:rsidR="00F77BDD" w:rsidRDefault="006D238B">
      <w:r>
        <w:t> </w:t>
      </w:r>
    </w:p>
    <w:p w14:paraId="6B89F264" w14:textId="77777777" w:rsidR="002F4A36" w:rsidRDefault="002F4A36"/>
    <w:p w14:paraId="2624CBDC" w14:textId="77777777" w:rsidR="002F4A36" w:rsidRDefault="002F4A36"/>
    <w:p w14:paraId="6CAD6F31" w14:textId="77777777" w:rsidR="002F4A36" w:rsidRDefault="002F4A36"/>
    <w:p w14:paraId="548F9473" w14:textId="77777777" w:rsidR="00F77BDD" w:rsidRDefault="006D238B">
      <w:r w:rsidRPr="005C6396">
        <w:rPr>
          <w:highlight w:val="cyan"/>
        </w:rPr>
        <w:lastRenderedPageBreak/>
        <w:t xml:space="preserve">Table 15: </w:t>
      </w:r>
      <w:r w:rsidRPr="005C6396">
        <w:rPr>
          <w:i/>
          <w:highlight w:val="cyan"/>
        </w:rPr>
        <w:t xml:space="preserve">Seasonal </w:t>
      </w:r>
      <w:commentRangeStart w:id="291"/>
      <w:r w:rsidRPr="005C6396">
        <w:rPr>
          <w:i/>
          <w:highlight w:val="cyan"/>
        </w:rPr>
        <w:t>comparison</w:t>
      </w:r>
      <w:commentRangeEnd w:id="291"/>
      <w:r w:rsidR="005C6396">
        <w:rPr>
          <w:rStyle w:val="CommentReference"/>
        </w:rPr>
        <w:commentReference w:id="291"/>
      </w:r>
      <w:r w:rsidRPr="005C6396">
        <w:rPr>
          <w:i/>
          <w:highlight w:val="cyan"/>
        </w:rPr>
        <w:t xml:space="preserve"> of sample results by monitoring site</w:t>
      </w:r>
    </w:p>
    <w:tbl>
      <w:tblPr>
        <w:tblW w:w="0" w:type="auto"/>
        <w:tblLook w:val="07E0" w:firstRow="1" w:lastRow="1" w:firstColumn="1" w:lastColumn="1" w:noHBand="1" w:noVBand="1"/>
        <w:tblCaption w:val="Table 15: Seasonal comparison of sample results by monitoring site"/>
      </w:tblPr>
      <w:tblGrid>
        <w:gridCol w:w="1204"/>
        <w:gridCol w:w="835"/>
        <w:gridCol w:w="730"/>
        <w:gridCol w:w="1073"/>
        <w:gridCol w:w="552"/>
        <w:gridCol w:w="1047"/>
        <w:gridCol w:w="552"/>
        <w:gridCol w:w="1350"/>
        <w:gridCol w:w="552"/>
        <w:gridCol w:w="830"/>
        <w:gridCol w:w="635"/>
      </w:tblGrid>
      <w:tr w:rsidR="00F77BDD" w:rsidRPr="002F4A36" w14:paraId="4F31D525" w14:textId="77777777" w:rsidTr="002F4A36">
        <w:tc>
          <w:tcPr>
            <w:tcW w:w="0" w:type="auto"/>
            <w:tcBorders>
              <w:bottom w:val="single" w:sz="0" w:space="0" w:color="auto"/>
            </w:tcBorders>
            <w:vAlign w:val="bottom"/>
          </w:tcPr>
          <w:p w14:paraId="233EDE1D"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Site</w:t>
            </w:r>
          </w:p>
        </w:tc>
        <w:tc>
          <w:tcPr>
            <w:tcW w:w="0" w:type="auto"/>
            <w:tcBorders>
              <w:bottom w:val="single" w:sz="0" w:space="0" w:color="auto"/>
            </w:tcBorders>
            <w:vAlign w:val="bottom"/>
          </w:tcPr>
          <w:p w14:paraId="3DDBCC50"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season</w:t>
            </w:r>
          </w:p>
        </w:tc>
        <w:tc>
          <w:tcPr>
            <w:tcW w:w="0" w:type="auto"/>
            <w:tcBorders>
              <w:bottom w:val="single" w:sz="0" w:space="0" w:color="auto"/>
            </w:tcBorders>
            <w:vAlign w:val="bottom"/>
          </w:tcPr>
          <w:p w14:paraId="3439E15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count</w:t>
            </w:r>
          </w:p>
        </w:tc>
        <w:tc>
          <w:tcPr>
            <w:tcW w:w="0" w:type="auto"/>
            <w:tcBorders>
              <w:bottom w:val="single" w:sz="0" w:space="0" w:color="auto"/>
            </w:tcBorders>
            <w:vAlign w:val="bottom"/>
          </w:tcPr>
          <w:p w14:paraId="2B87B7D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DOC (mg/L)</w:t>
            </w:r>
          </w:p>
        </w:tc>
        <w:tc>
          <w:tcPr>
            <w:tcW w:w="0" w:type="auto"/>
            <w:tcBorders>
              <w:bottom w:val="single" w:sz="0" w:space="0" w:color="auto"/>
            </w:tcBorders>
            <w:vAlign w:val="bottom"/>
          </w:tcPr>
          <w:p w14:paraId="10A504D5" w14:textId="77777777" w:rsidR="00F77BDD" w:rsidRPr="002F4A36" w:rsidRDefault="006D238B" w:rsidP="002F4A36">
            <w:pPr>
              <w:spacing w:line="240" w:lineRule="auto"/>
              <w:jc w:val="right"/>
              <w:rPr>
                <w:rFonts w:asciiTheme="minorHAnsi" w:hAnsiTheme="minorHAnsi" w:cstheme="minorHAnsi"/>
                <w:sz w:val="22"/>
                <w:szCs w:val="22"/>
              </w:rPr>
            </w:pPr>
            <w:proofErr w:type="spellStart"/>
            <w:r w:rsidRPr="002F4A36">
              <w:rPr>
                <w:rFonts w:asciiTheme="minorHAnsi" w:hAnsiTheme="minorHAnsi" w:cstheme="minorHAnsi"/>
                <w:sz w:val="22"/>
                <w:szCs w:val="22"/>
              </w:rPr>
              <w:t>sd</w:t>
            </w:r>
            <w:proofErr w:type="spellEnd"/>
            <w:r w:rsidRPr="002F4A36">
              <w:rPr>
                <w:rFonts w:asciiTheme="minorHAnsi" w:hAnsiTheme="minorHAnsi" w:cstheme="minorHAnsi"/>
                <w:sz w:val="22"/>
                <w:szCs w:val="22"/>
              </w:rPr>
              <w:t xml:space="preserve"> (±)</w:t>
            </w:r>
          </w:p>
        </w:tc>
        <w:tc>
          <w:tcPr>
            <w:tcW w:w="0" w:type="auto"/>
            <w:tcBorders>
              <w:bottom w:val="single" w:sz="0" w:space="0" w:color="auto"/>
            </w:tcBorders>
            <w:vAlign w:val="bottom"/>
          </w:tcPr>
          <w:p w14:paraId="25B722A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SAC</w:t>
            </w:r>
            <w:r w:rsidRPr="002F4A36">
              <w:rPr>
                <w:rFonts w:asciiTheme="minorHAnsi" w:hAnsiTheme="minorHAnsi" w:cstheme="minorHAnsi"/>
                <w:sz w:val="22"/>
                <w:szCs w:val="22"/>
                <w:vertAlign w:val="subscript"/>
              </w:rPr>
              <w:t>254</w:t>
            </w:r>
            <w:r w:rsidRPr="002F4A36">
              <w:rPr>
                <w:rFonts w:asciiTheme="minorHAnsi" w:hAnsiTheme="minorHAnsi" w:cstheme="minorHAnsi"/>
                <w:sz w:val="22"/>
                <w:szCs w:val="22"/>
              </w:rPr>
              <w:t xml:space="preserve"> (m</w:t>
            </w:r>
            <w:r w:rsidRPr="002F4A36">
              <w:rPr>
                <w:rFonts w:asciiTheme="minorHAnsi" w:hAnsiTheme="minorHAnsi" w:cstheme="minorHAnsi"/>
                <w:sz w:val="22"/>
                <w:szCs w:val="22"/>
                <w:vertAlign w:val="superscript"/>
              </w:rPr>
              <w:t>-1</w:t>
            </w:r>
            <w:r w:rsidRPr="002F4A36">
              <w:rPr>
                <w:rFonts w:asciiTheme="minorHAnsi" w:hAnsiTheme="minorHAnsi" w:cstheme="minorHAnsi"/>
                <w:sz w:val="22"/>
                <w:szCs w:val="22"/>
              </w:rPr>
              <w:t>)</w:t>
            </w:r>
          </w:p>
        </w:tc>
        <w:tc>
          <w:tcPr>
            <w:tcW w:w="552" w:type="dxa"/>
            <w:tcBorders>
              <w:bottom w:val="single" w:sz="0" w:space="0" w:color="auto"/>
            </w:tcBorders>
            <w:vAlign w:val="bottom"/>
          </w:tcPr>
          <w:p w14:paraId="7DB9B1F0" w14:textId="77777777" w:rsidR="00F77BDD" w:rsidRPr="002F4A36" w:rsidRDefault="006D238B" w:rsidP="002F4A36">
            <w:pPr>
              <w:spacing w:line="240" w:lineRule="auto"/>
              <w:jc w:val="right"/>
              <w:rPr>
                <w:rFonts w:asciiTheme="minorHAnsi" w:hAnsiTheme="minorHAnsi" w:cstheme="minorHAnsi"/>
                <w:sz w:val="22"/>
                <w:szCs w:val="22"/>
              </w:rPr>
            </w:pPr>
            <w:proofErr w:type="spellStart"/>
            <w:r w:rsidRPr="002F4A36">
              <w:rPr>
                <w:rFonts w:asciiTheme="minorHAnsi" w:hAnsiTheme="minorHAnsi" w:cstheme="minorHAnsi"/>
                <w:sz w:val="22"/>
                <w:szCs w:val="22"/>
              </w:rPr>
              <w:t>sd</w:t>
            </w:r>
            <w:proofErr w:type="spellEnd"/>
            <w:r w:rsidRPr="002F4A36">
              <w:rPr>
                <w:rFonts w:asciiTheme="minorHAnsi" w:hAnsiTheme="minorHAnsi" w:cstheme="minorHAnsi"/>
                <w:sz w:val="22"/>
                <w:szCs w:val="22"/>
              </w:rPr>
              <w:t xml:space="preserve"> (±)</w:t>
            </w:r>
          </w:p>
        </w:tc>
        <w:tc>
          <w:tcPr>
            <w:tcW w:w="1350" w:type="dxa"/>
            <w:tcBorders>
              <w:bottom w:val="single" w:sz="0" w:space="0" w:color="auto"/>
            </w:tcBorders>
            <w:vAlign w:val="bottom"/>
          </w:tcPr>
          <w:p w14:paraId="57EC50C0" w14:textId="77777777" w:rsid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SUVA</w:t>
            </w:r>
            <w:r w:rsidRPr="002F4A36">
              <w:rPr>
                <w:rFonts w:asciiTheme="minorHAnsi" w:hAnsiTheme="minorHAnsi" w:cstheme="minorHAnsi"/>
                <w:sz w:val="22"/>
                <w:szCs w:val="22"/>
                <w:vertAlign w:val="subscript"/>
              </w:rPr>
              <w:t>254</w:t>
            </w:r>
            <w:r w:rsidRPr="002F4A36">
              <w:rPr>
                <w:rFonts w:asciiTheme="minorHAnsi" w:hAnsiTheme="minorHAnsi" w:cstheme="minorHAnsi"/>
                <w:sz w:val="22"/>
                <w:szCs w:val="22"/>
              </w:rPr>
              <w:t xml:space="preserve"> </w:t>
            </w:r>
          </w:p>
          <w:p w14:paraId="1FE2CCA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 mg</w:t>
            </w:r>
            <w:r w:rsidRPr="002F4A36">
              <w:rPr>
                <w:rFonts w:asciiTheme="minorHAnsi" w:hAnsiTheme="minorHAnsi" w:cstheme="minorHAnsi"/>
                <w:sz w:val="22"/>
                <w:szCs w:val="22"/>
                <w:vertAlign w:val="superscript"/>
              </w:rPr>
              <w:t>-1</w:t>
            </w:r>
            <w:r w:rsidRPr="002F4A36">
              <w:rPr>
                <w:rFonts w:asciiTheme="minorHAnsi" w:hAnsiTheme="minorHAnsi" w:cstheme="minorHAnsi"/>
                <w:sz w:val="22"/>
                <w:szCs w:val="22"/>
              </w:rPr>
              <w:t xml:space="preserve"> m</w:t>
            </w:r>
            <w:r w:rsidRPr="002F4A36">
              <w:rPr>
                <w:rFonts w:asciiTheme="minorHAnsi" w:hAnsiTheme="minorHAnsi" w:cstheme="minorHAnsi"/>
                <w:sz w:val="22"/>
                <w:szCs w:val="22"/>
                <w:vertAlign w:val="superscript"/>
              </w:rPr>
              <w:t>-1</w:t>
            </w:r>
            <w:r w:rsidRPr="002F4A36">
              <w:rPr>
                <w:rFonts w:asciiTheme="minorHAnsi" w:hAnsiTheme="minorHAnsi" w:cstheme="minorHAnsi"/>
                <w:sz w:val="22"/>
                <w:szCs w:val="22"/>
              </w:rPr>
              <w:t>)</w:t>
            </w:r>
          </w:p>
        </w:tc>
        <w:tc>
          <w:tcPr>
            <w:tcW w:w="0" w:type="auto"/>
            <w:tcBorders>
              <w:bottom w:val="single" w:sz="0" w:space="0" w:color="auto"/>
            </w:tcBorders>
            <w:vAlign w:val="bottom"/>
          </w:tcPr>
          <w:p w14:paraId="5AD25359" w14:textId="77777777" w:rsidR="00F77BDD" w:rsidRPr="002F4A36" w:rsidRDefault="006D238B" w:rsidP="002F4A36">
            <w:pPr>
              <w:spacing w:line="240" w:lineRule="auto"/>
              <w:jc w:val="right"/>
              <w:rPr>
                <w:rFonts w:asciiTheme="minorHAnsi" w:hAnsiTheme="minorHAnsi" w:cstheme="minorHAnsi"/>
                <w:sz w:val="22"/>
                <w:szCs w:val="22"/>
              </w:rPr>
            </w:pPr>
            <w:proofErr w:type="spellStart"/>
            <w:r w:rsidRPr="002F4A36">
              <w:rPr>
                <w:rFonts w:asciiTheme="minorHAnsi" w:hAnsiTheme="minorHAnsi" w:cstheme="minorHAnsi"/>
                <w:sz w:val="22"/>
                <w:szCs w:val="22"/>
              </w:rPr>
              <w:t>sd</w:t>
            </w:r>
            <w:proofErr w:type="spellEnd"/>
            <w:r w:rsidRPr="002F4A36">
              <w:rPr>
                <w:rFonts w:asciiTheme="minorHAnsi" w:hAnsiTheme="minorHAnsi" w:cstheme="minorHAnsi"/>
                <w:sz w:val="22"/>
                <w:szCs w:val="22"/>
              </w:rPr>
              <w:t xml:space="preserve"> (±)</w:t>
            </w:r>
          </w:p>
        </w:tc>
        <w:tc>
          <w:tcPr>
            <w:tcW w:w="0" w:type="auto"/>
            <w:tcBorders>
              <w:bottom w:val="single" w:sz="0" w:space="0" w:color="auto"/>
            </w:tcBorders>
            <w:vAlign w:val="bottom"/>
          </w:tcPr>
          <w:p w14:paraId="51D4630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E</w:t>
            </w:r>
            <w:r w:rsidRPr="002F4A36">
              <w:rPr>
                <w:rFonts w:asciiTheme="minorHAnsi" w:hAnsiTheme="minorHAnsi" w:cstheme="minorHAnsi"/>
                <w:sz w:val="22"/>
                <w:szCs w:val="22"/>
                <w:vertAlign w:val="subscript"/>
              </w:rPr>
              <w:t>2</w:t>
            </w:r>
            <w:r w:rsidRPr="002F4A36">
              <w:rPr>
                <w:rFonts w:asciiTheme="minorHAnsi" w:hAnsiTheme="minorHAnsi" w:cstheme="minorHAnsi"/>
                <w:sz w:val="22"/>
                <w:szCs w:val="22"/>
              </w:rPr>
              <w:t>E</w:t>
            </w:r>
            <w:r w:rsidRPr="002F4A36">
              <w:rPr>
                <w:rFonts w:asciiTheme="minorHAnsi" w:hAnsiTheme="minorHAnsi" w:cstheme="minorHAnsi"/>
                <w:sz w:val="22"/>
                <w:szCs w:val="22"/>
                <w:vertAlign w:val="subscript"/>
              </w:rPr>
              <w:t>3</w:t>
            </w:r>
          </w:p>
        </w:tc>
        <w:tc>
          <w:tcPr>
            <w:tcW w:w="0" w:type="auto"/>
            <w:tcBorders>
              <w:bottom w:val="single" w:sz="0" w:space="0" w:color="auto"/>
            </w:tcBorders>
            <w:vAlign w:val="bottom"/>
          </w:tcPr>
          <w:p w14:paraId="5BE73039" w14:textId="77777777" w:rsidR="00F77BDD" w:rsidRPr="002F4A36" w:rsidRDefault="006D238B" w:rsidP="002F4A36">
            <w:pPr>
              <w:spacing w:line="240" w:lineRule="auto"/>
              <w:jc w:val="right"/>
              <w:rPr>
                <w:rFonts w:asciiTheme="minorHAnsi" w:hAnsiTheme="minorHAnsi" w:cstheme="minorHAnsi"/>
                <w:sz w:val="22"/>
                <w:szCs w:val="22"/>
              </w:rPr>
            </w:pPr>
            <w:proofErr w:type="spellStart"/>
            <w:r w:rsidRPr="002F4A36">
              <w:rPr>
                <w:rFonts w:asciiTheme="minorHAnsi" w:hAnsiTheme="minorHAnsi" w:cstheme="minorHAnsi"/>
                <w:sz w:val="22"/>
                <w:szCs w:val="22"/>
              </w:rPr>
              <w:t>sd</w:t>
            </w:r>
            <w:proofErr w:type="spellEnd"/>
            <w:r w:rsidRPr="002F4A36">
              <w:rPr>
                <w:rFonts w:asciiTheme="minorHAnsi" w:hAnsiTheme="minorHAnsi" w:cstheme="minorHAnsi"/>
                <w:sz w:val="22"/>
                <w:szCs w:val="22"/>
              </w:rPr>
              <w:t xml:space="preserve"> (±)</w:t>
            </w:r>
          </w:p>
        </w:tc>
      </w:tr>
      <w:tr w:rsidR="00F77BDD" w:rsidRPr="002F4A36" w14:paraId="08A1D83D" w14:textId="77777777" w:rsidTr="002F4A36">
        <w:tc>
          <w:tcPr>
            <w:tcW w:w="0" w:type="auto"/>
          </w:tcPr>
          <w:p w14:paraId="45CACF7F"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Weeks</w:t>
            </w:r>
          </w:p>
        </w:tc>
        <w:tc>
          <w:tcPr>
            <w:tcW w:w="0" w:type="auto"/>
          </w:tcPr>
          <w:p w14:paraId="108719ED"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29FA43F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w:t>
            </w:r>
          </w:p>
        </w:tc>
        <w:tc>
          <w:tcPr>
            <w:tcW w:w="0" w:type="auto"/>
          </w:tcPr>
          <w:p w14:paraId="010DE3F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10.3</w:t>
            </w:r>
          </w:p>
        </w:tc>
        <w:tc>
          <w:tcPr>
            <w:tcW w:w="0" w:type="auto"/>
          </w:tcPr>
          <w:p w14:paraId="0CEEA1D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w:t>
            </w:r>
          </w:p>
        </w:tc>
        <w:tc>
          <w:tcPr>
            <w:tcW w:w="0" w:type="auto"/>
          </w:tcPr>
          <w:p w14:paraId="39C48B2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24.3</w:t>
            </w:r>
          </w:p>
        </w:tc>
        <w:tc>
          <w:tcPr>
            <w:tcW w:w="552" w:type="dxa"/>
          </w:tcPr>
          <w:p w14:paraId="441B43C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4.9</w:t>
            </w:r>
          </w:p>
        </w:tc>
        <w:tc>
          <w:tcPr>
            <w:tcW w:w="1350" w:type="dxa"/>
          </w:tcPr>
          <w:p w14:paraId="6503FAF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w:t>
            </w:r>
          </w:p>
        </w:tc>
        <w:tc>
          <w:tcPr>
            <w:tcW w:w="0" w:type="auto"/>
          </w:tcPr>
          <w:p w14:paraId="64BFAF1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0" w:type="auto"/>
          </w:tcPr>
          <w:p w14:paraId="28AE067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4.01</w:t>
            </w:r>
          </w:p>
        </w:tc>
        <w:tc>
          <w:tcPr>
            <w:tcW w:w="0" w:type="auto"/>
          </w:tcPr>
          <w:p w14:paraId="373BB52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0.30</w:t>
            </w:r>
          </w:p>
        </w:tc>
      </w:tr>
      <w:tr w:rsidR="00F77BDD" w:rsidRPr="002F4A36" w14:paraId="261AF495" w14:textId="77777777" w:rsidTr="002F4A36">
        <w:tc>
          <w:tcPr>
            <w:tcW w:w="0" w:type="auto"/>
          </w:tcPr>
          <w:p w14:paraId="43F156AE"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Weeks</w:t>
            </w:r>
          </w:p>
        </w:tc>
        <w:tc>
          <w:tcPr>
            <w:tcW w:w="0" w:type="auto"/>
          </w:tcPr>
          <w:p w14:paraId="1C9725BC"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6D8F4C9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w:t>
            </w:r>
          </w:p>
        </w:tc>
        <w:tc>
          <w:tcPr>
            <w:tcW w:w="0" w:type="auto"/>
          </w:tcPr>
          <w:p w14:paraId="2D7994D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9.9</w:t>
            </w:r>
          </w:p>
        </w:tc>
        <w:tc>
          <w:tcPr>
            <w:tcW w:w="0" w:type="auto"/>
          </w:tcPr>
          <w:p w14:paraId="2C4FFC9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3.5</w:t>
            </w:r>
          </w:p>
        </w:tc>
        <w:tc>
          <w:tcPr>
            <w:tcW w:w="0" w:type="auto"/>
          </w:tcPr>
          <w:p w14:paraId="139AB3D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31.2</w:t>
            </w:r>
          </w:p>
        </w:tc>
        <w:tc>
          <w:tcPr>
            <w:tcW w:w="552" w:type="dxa"/>
          </w:tcPr>
          <w:p w14:paraId="30F2A17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8.7</w:t>
            </w:r>
          </w:p>
        </w:tc>
        <w:tc>
          <w:tcPr>
            <w:tcW w:w="1350" w:type="dxa"/>
          </w:tcPr>
          <w:p w14:paraId="672921F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3.6</w:t>
            </w:r>
          </w:p>
        </w:tc>
        <w:tc>
          <w:tcPr>
            <w:tcW w:w="0" w:type="auto"/>
          </w:tcPr>
          <w:p w14:paraId="300871A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w:t>
            </w:r>
          </w:p>
        </w:tc>
        <w:tc>
          <w:tcPr>
            <w:tcW w:w="0" w:type="auto"/>
          </w:tcPr>
          <w:p w14:paraId="4EFD99C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4.18</w:t>
            </w:r>
          </w:p>
        </w:tc>
        <w:tc>
          <w:tcPr>
            <w:tcW w:w="0" w:type="auto"/>
          </w:tcPr>
          <w:p w14:paraId="7200DC9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0.61</w:t>
            </w:r>
          </w:p>
        </w:tc>
      </w:tr>
      <w:tr w:rsidR="00F77BDD" w:rsidRPr="002F4A36" w14:paraId="02342ED2" w14:textId="77777777" w:rsidTr="002F4A36">
        <w:tc>
          <w:tcPr>
            <w:tcW w:w="0" w:type="auto"/>
          </w:tcPr>
          <w:p w14:paraId="7325B14C"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ChrisCrk</w:t>
            </w:r>
            <w:proofErr w:type="spellEnd"/>
          </w:p>
        </w:tc>
        <w:tc>
          <w:tcPr>
            <w:tcW w:w="0" w:type="auto"/>
          </w:tcPr>
          <w:p w14:paraId="080FA128"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5AA6286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w:t>
            </w:r>
          </w:p>
        </w:tc>
        <w:tc>
          <w:tcPr>
            <w:tcW w:w="0" w:type="auto"/>
          </w:tcPr>
          <w:p w14:paraId="33693CC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5.9</w:t>
            </w:r>
          </w:p>
        </w:tc>
        <w:tc>
          <w:tcPr>
            <w:tcW w:w="0" w:type="auto"/>
          </w:tcPr>
          <w:p w14:paraId="674D891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2.4</w:t>
            </w:r>
          </w:p>
        </w:tc>
        <w:tc>
          <w:tcPr>
            <w:tcW w:w="0" w:type="auto"/>
          </w:tcPr>
          <w:p w14:paraId="249024C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6.8</w:t>
            </w:r>
          </w:p>
        </w:tc>
        <w:tc>
          <w:tcPr>
            <w:tcW w:w="552" w:type="dxa"/>
          </w:tcPr>
          <w:p w14:paraId="48E074D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w:t>
            </w:r>
          </w:p>
        </w:tc>
        <w:tc>
          <w:tcPr>
            <w:tcW w:w="1350" w:type="dxa"/>
          </w:tcPr>
          <w:p w14:paraId="65EFF21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w:t>
            </w:r>
          </w:p>
        </w:tc>
        <w:tc>
          <w:tcPr>
            <w:tcW w:w="0" w:type="auto"/>
          </w:tcPr>
          <w:p w14:paraId="412731D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w:t>
            </w:r>
          </w:p>
        </w:tc>
        <w:tc>
          <w:tcPr>
            <w:tcW w:w="0" w:type="auto"/>
          </w:tcPr>
          <w:p w14:paraId="17B0355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4.52</w:t>
            </w:r>
          </w:p>
        </w:tc>
        <w:tc>
          <w:tcPr>
            <w:tcW w:w="0" w:type="auto"/>
          </w:tcPr>
          <w:p w14:paraId="5DFB067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0.06</w:t>
            </w:r>
          </w:p>
        </w:tc>
      </w:tr>
      <w:tr w:rsidR="00F77BDD" w:rsidRPr="002F4A36" w14:paraId="32F2B548" w14:textId="77777777" w:rsidTr="002F4A36">
        <w:tc>
          <w:tcPr>
            <w:tcW w:w="0" w:type="auto"/>
          </w:tcPr>
          <w:p w14:paraId="26F4E01E"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ChrisCrk</w:t>
            </w:r>
            <w:proofErr w:type="spellEnd"/>
          </w:p>
        </w:tc>
        <w:tc>
          <w:tcPr>
            <w:tcW w:w="0" w:type="auto"/>
          </w:tcPr>
          <w:p w14:paraId="1B46B0BA"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01F6812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w:t>
            </w:r>
          </w:p>
        </w:tc>
        <w:tc>
          <w:tcPr>
            <w:tcW w:w="0" w:type="auto"/>
          </w:tcPr>
          <w:p w14:paraId="68C6584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4.8</w:t>
            </w:r>
          </w:p>
        </w:tc>
        <w:tc>
          <w:tcPr>
            <w:tcW w:w="0" w:type="auto"/>
          </w:tcPr>
          <w:p w14:paraId="1C34F60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w:t>
            </w:r>
          </w:p>
        </w:tc>
        <w:tc>
          <w:tcPr>
            <w:tcW w:w="0" w:type="auto"/>
          </w:tcPr>
          <w:p w14:paraId="36CF6CC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14.8</w:t>
            </w:r>
          </w:p>
        </w:tc>
        <w:tc>
          <w:tcPr>
            <w:tcW w:w="552" w:type="dxa"/>
          </w:tcPr>
          <w:p w14:paraId="4E8C8F9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6.6</w:t>
            </w:r>
          </w:p>
        </w:tc>
        <w:tc>
          <w:tcPr>
            <w:tcW w:w="1350" w:type="dxa"/>
          </w:tcPr>
          <w:p w14:paraId="016C8AE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w:t>
            </w:r>
          </w:p>
        </w:tc>
        <w:tc>
          <w:tcPr>
            <w:tcW w:w="0" w:type="auto"/>
          </w:tcPr>
          <w:p w14:paraId="3C18FEC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w:t>
            </w:r>
          </w:p>
        </w:tc>
        <w:tc>
          <w:tcPr>
            <w:tcW w:w="0" w:type="auto"/>
          </w:tcPr>
          <w:p w14:paraId="25F4049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4.41</w:t>
            </w:r>
          </w:p>
        </w:tc>
        <w:tc>
          <w:tcPr>
            <w:tcW w:w="0" w:type="auto"/>
          </w:tcPr>
          <w:p w14:paraId="1D6125C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0.25</w:t>
            </w:r>
          </w:p>
        </w:tc>
      </w:tr>
      <w:tr w:rsidR="00F77BDD" w:rsidRPr="002F4A36" w14:paraId="1A84EF79" w14:textId="77777777" w:rsidTr="002F4A36">
        <w:tc>
          <w:tcPr>
            <w:tcW w:w="0" w:type="auto"/>
          </w:tcPr>
          <w:p w14:paraId="24216645"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LeechHead</w:t>
            </w:r>
            <w:proofErr w:type="spellEnd"/>
          </w:p>
        </w:tc>
        <w:tc>
          <w:tcPr>
            <w:tcW w:w="0" w:type="auto"/>
          </w:tcPr>
          <w:p w14:paraId="305D3A1C"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038B243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w:t>
            </w:r>
          </w:p>
        </w:tc>
        <w:tc>
          <w:tcPr>
            <w:tcW w:w="0" w:type="auto"/>
          </w:tcPr>
          <w:p w14:paraId="0BF9C00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6.1</w:t>
            </w:r>
          </w:p>
        </w:tc>
        <w:tc>
          <w:tcPr>
            <w:tcW w:w="0" w:type="auto"/>
          </w:tcPr>
          <w:p w14:paraId="0748A92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w:t>
            </w:r>
          </w:p>
        </w:tc>
        <w:tc>
          <w:tcPr>
            <w:tcW w:w="0" w:type="auto"/>
          </w:tcPr>
          <w:p w14:paraId="098E2A7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7.5</w:t>
            </w:r>
          </w:p>
        </w:tc>
        <w:tc>
          <w:tcPr>
            <w:tcW w:w="552" w:type="dxa"/>
          </w:tcPr>
          <w:p w14:paraId="2E00D7C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0.5</w:t>
            </w:r>
          </w:p>
        </w:tc>
        <w:tc>
          <w:tcPr>
            <w:tcW w:w="1350" w:type="dxa"/>
          </w:tcPr>
          <w:p w14:paraId="7162A30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7014B35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w:t>
            </w:r>
          </w:p>
        </w:tc>
        <w:tc>
          <w:tcPr>
            <w:tcW w:w="0" w:type="auto"/>
          </w:tcPr>
          <w:p w14:paraId="6531A14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4.41</w:t>
            </w:r>
          </w:p>
        </w:tc>
        <w:tc>
          <w:tcPr>
            <w:tcW w:w="0" w:type="auto"/>
          </w:tcPr>
          <w:p w14:paraId="3C04AD9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0.04</w:t>
            </w:r>
          </w:p>
        </w:tc>
      </w:tr>
      <w:tr w:rsidR="00F77BDD" w:rsidRPr="002F4A36" w14:paraId="1BC0F24B" w14:textId="77777777" w:rsidTr="002F4A36">
        <w:tc>
          <w:tcPr>
            <w:tcW w:w="0" w:type="auto"/>
          </w:tcPr>
          <w:p w14:paraId="78E3B877"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LeechHead</w:t>
            </w:r>
            <w:proofErr w:type="spellEnd"/>
          </w:p>
        </w:tc>
        <w:tc>
          <w:tcPr>
            <w:tcW w:w="0" w:type="auto"/>
          </w:tcPr>
          <w:p w14:paraId="5328A052"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589B43A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38</w:t>
            </w:r>
          </w:p>
        </w:tc>
        <w:tc>
          <w:tcPr>
            <w:tcW w:w="0" w:type="auto"/>
          </w:tcPr>
          <w:p w14:paraId="577E492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7.3</w:t>
            </w:r>
          </w:p>
        </w:tc>
        <w:tc>
          <w:tcPr>
            <w:tcW w:w="0" w:type="auto"/>
          </w:tcPr>
          <w:p w14:paraId="22C9834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w:t>
            </w:r>
          </w:p>
        </w:tc>
        <w:tc>
          <w:tcPr>
            <w:tcW w:w="0" w:type="auto"/>
          </w:tcPr>
          <w:p w14:paraId="27BE55B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24.5</w:t>
            </w:r>
          </w:p>
        </w:tc>
        <w:tc>
          <w:tcPr>
            <w:tcW w:w="552" w:type="dxa"/>
          </w:tcPr>
          <w:p w14:paraId="4BEC4C2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w:t>
            </w:r>
          </w:p>
        </w:tc>
        <w:tc>
          <w:tcPr>
            <w:tcW w:w="1350" w:type="dxa"/>
          </w:tcPr>
          <w:p w14:paraId="4331CD0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3.9</w:t>
            </w:r>
          </w:p>
        </w:tc>
        <w:tc>
          <w:tcPr>
            <w:tcW w:w="0" w:type="auto"/>
          </w:tcPr>
          <w:p w14:paraId="689472F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w:t>
            </w:r>
          </w:p>
        </w:tc>
        <w:tc>
          <w:tcPr>
            <w:tcW w:w="0" w:type="auto"/>
          </w:tcPr>
          <w:p w14:paraId="220B689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4.38</w:t>
            </w:r>
          </w:p>
        </w:tc>
        <w:tc>
          <w:tcPr>
            <w:tcW w:w="0" w:type="auto"/>
          </w:tcPr>
          <w:p w14:paraId="2AB924A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0.14</w:t>
            </w:r>
          </w:p>
        </w:tc>
      </w:tr>
      <w:tr w:rsidR="00F77BDD" w:rsidRPr="002F4A36" w14:paraId="6DB8077B" w14:textId="77777777" w:rsidTr="002F4A36">
        <w:tc>
          <w:tcPr>
            <w:tcW w:w="0" w:type="auto"/>
          </w:tcPr>
          <w:p w14:paraId="541BDADF"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CraggCrk</w:t>
            </w:r>
            <w:proofErr w:type="spellEnd"/>
          </w:p>
        </w:tc>
        <w:tc>
          <w:tcPr>
            <w:tcW w:w="0" w:type="auto"/>
          </w:tcPr>
          <w:p w14:paraId="4BA87C9F"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19C1B0E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w:t>
            </w:r>
          </w:p>
        </w:tc>
        <w:tc>
          <w:tcPr>
            <w:tcW w:w="0" w:type="auto"/>
          </w:tcPr>
          <w:p w14:paraId="36ACA99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w:t>
            </w:r>
          </w:p>
        </w:tc>
        <w:tc>
          <w:tcPr>
            <w:tcW w:w="0" w:type="auto"/>
          </w:tcPr>
          <w:p w14:paraId="18F3FD7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w:t>
            </w:r>
          </w:p>
        </w:tc>
        <w:tc>
          <w:tcPr>
            <w:tcW w:w="0" w:type="auto"/>
          </w:tcPr>
          <w:p w14:paraId="634FD41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5.1</w:t>
            </w:r>
          </w:p>
        </w:tc>
        <w:tc>
          <w:tcPr>
            <w:tcW w:w="552" w:type="dxa"/>
          </w:tcPr>
          <w:p w14:paraId="088834A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0.4</w:t>
            </w:r>
          </w:p>
        </w:tc>
        <w:tc>
          <w:tcPr>
            <w:tcW w:w="1350" w:type="dxa"/>
          </w:tcPr>
          <w:p w14:paraId="6C578F6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7626365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0" w:type="auto"/>
          </w:tcPr>
          <w:p w14:paraId="3300920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4.42</w:t>
            </w:r>
          </w:p>
        </w:tc>
        <w:tc>
          <w:tcPr>
            <w:tcW w:w="0" w:type="auto"/>
          </w:tcPr>
          <w:p w14:paraId="37EF2DA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0.05</w:t>
            </w:r>
          </w:p>
        </w:tc>
      </w:tr>
      <w:tr w:rsidR="00F77BDD" w:rsidRPr="002F4A36" w14:paraId="1E3790D0" w14:textId="77777777" w:rsidTr="002F4A36">
        <w:tc>
          <w:tcPr>
            <w:tcW w:w="0" w:type="auto"/>
          </w:tcPr>
          <w:p w14:paraId="4803FE62"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CraggCrk</w:t>
            </w:r>
            <w:proofErr w:type="spellEnd"/>
          </w:p>
        </w:tc>
        <w:tc>
          <w:tcPr>
            <w:tcW w:w="0" w:type="auto"/>
          </w:tcPr>
          <w:p w14:paraId="5C42C373"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0851086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55</w:t>
            </w:r>
          </w:p>
        </w:tc>
        <w:tc>
          <w:tcPr>
            <w:tcW w:w="0" w:type="auto"/>
          </w:tcPr>
          <w:p w14:paraId="27BCAB1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4.8</w:t>
            </w:r>
          </w:p>
        </w:tc>
        <w:tc>
          <w:tcPr>
            <w:tcW w:w="0" w:type="auto"/>
          </w:tcPr>
          <w:p w14:paraId="0BFC705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w:t>
            </w:r>
          </w:p>
        </w:tc>
        <w:tc>
          <w:tcPr>
            <w:tcW w:w="0" w:type="auto"/>
          </w:tcPr>
          <w:p w14:paraId="6E6F85E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15.0</w:t>
            </w:r>
          </w:p>
        </w:tc>
        <w:tc>
          <w:tcPr>
            <w:tcW w:w="552" w:type="dxa"/>
          </w:tcPr>
          <w:p w14:paraId="47712B9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w:t>
            </w:r>
          </w:p>
        </w:tc>
        <w:tc>
          <w:tcPr>
            <w:tcW w:w="1350" w:type="dxa"/>
          </w:tcPr>
          <w:p w14:paraId="5BA201B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3.5</w:t>
            </w:r>
          </w:p>
        </w:tc>
        <w:tc>
          <w:tcPr>
            <w:tcW w:w="0" w:type="auto"/>
          </w:tcPr>
          <w:p w14:paraId="7128BCB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0" w:type="auto"/>
          </w:tcPr>
          <w:p w14:paraId="42DCC69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4.60</w:t>
            </w:r>
          </w:p>
        </w:tc>
        <w:tc>
          <w:tcPr>
            <w:tcW w:w="0" w:type="auto"/>
          </w:tcPr>
          <w:p w14:paraId="2ABC8B4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0.23</w:t>
            </w:r>
          </w:p>
        </w:tc>
      </w:tr>
      <w:tr w:rsidR="00F77BDD" w:rsidRPr="002F4A36" w14:paraId="150FCFCA" w14:textId="77777777" w:rsidTr="002F4A36">
        <w:tc>
          <w:tcPr>
            <w:tcW w:w="0" w:type="auto"/>
          </w:tcPr>
          <w:p w14:paraId="54BB3E9F"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WestLeech</w:t>
            </w:r>
            <w:proofErr w:type="spellEnd"/>
          </w:p>
        </w:tc>
        <w:tc>
          <w:tcPr>
            <w:tcW w:w="0" w:type="auto"/>
          </w:tcPr>
          <w:p w14:paraId="2E5E4968"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7232E6F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w:t>
            </w:r>
          </w:p>
        </w:tc>
        <w:tc>
          <w:tcPr>
            <w:tcW w:w="0" w:type="auto"/>
          </w:tcPr>
          <w:p w14:paraId="25D420F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4.7</w:t>
            </w:r>
          </w:p>
        </w:tc>
        <w:tc>
          <w:tcPr>
            <w:tcW w:w="0" w:type="auto"/>
          </w:tcPr>
          <w:p w14:paraId="5601B89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w:t>
            </w:r>
          </w:p>
        </w:tc>
        <w:tc>
          <w:tcPr>
            <w:tcW w:w="0" w:type="auto"/>
          </w:tcPr>
          <w:p w14:paraId="1B1435C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5.2</w:t>
            </w:r>
          </w:p>
        </w:tc>
        <w:tc>
          <w:tcPr>
            <w:tcW w:w="552" w:type="dxa"/>
          </w:tcPr>
          <w:p w14:paraId="7160E05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w:t>
            </w:r>
          </w:p>
        </w:tc>
        <w:tc>
          <w:tcPr>
            <w:tcW w:w="1350" w:type="dxa"/>
          </w:tcPr>
          <w:p w14:paraId="2C8B9F3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0" w:type="auto"/>
          </w:tcPr>
          <w:p w14:paraId="03687FA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0" w:type="auto"/>
          </w:tcPr>
          <w:p w14:paraId="5AF65F7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4.31</w:t>
            </w:r>
          </w:p>
        </w:tc>
        <w:tc>
          <w:tcPr>
            <w:tcW w:w="0" w:type="auto"/>
          </w:tcPr>
          <w:p w14:paraId="38B8653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0.05</w:t>
            </w:r>
          </w:p>
        </w:tc>
      </w:tr>
      <w:tr w:rsidR="00F77BDD" w:rsidRPr="002F4A36" w14:paraId="2D5E1FEE" w14:textId="77777777" w:rsidTr="002F4A36">
        <w:tc>
          <w:tcPr>
            <w:tcW w:w="0" w:type="auto"/>
          </w:tcPr>
          <w:p w14:paraId="1AA345F0"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WestLeech</w:t>
            </w:r>
            <w:proofErr w:type="spellEnd"/>
          </w:p>
        </w:tc>
        <w:tc>
          <w:tcPr>
            <w:tcW w:w="0" w:type="auto"/>
          </w:tcPr>
          <w:p w14:paraId="04BEBB98"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242F5A9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52</w:t>
            </w:r>
          </w:p>
        </w:tc>
        <w:tc>
          <w:tcPr>
            <w:tcW w:w="0" w:type="auto"/>
          </w:tcPr>
          <w:p w14:paraId="47B1FD7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5.9</w:t>
            </w:r>
          </w:p>
        </w:tc>
        <w:tc>
          <w:tcPr>
            <w:tcW w:w="0" w:type="auto"/>
          </w:tcPr>
          <w:p w14:paraId="125565B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2.4</w:t>
            </w:r>
          </w:p>
        </w:tc>
        <w:tc>
          <w:tcPr>
            <w:tcW w:w="0" w:type="auto"/>
          </w:tcPr>
          <w:p w14:paraId="712C131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17.1</w:t>
            </w:r>
          </w:p>
        </w:tc>
        <w:tc>
          <w:tcPr>
            <w:tcW w:w="552" w:type="dxa"/>
          </w:tcPr>
          <w:p w14:paraId="42E6467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5.4</w:t>
            </w:r>
          </w:p>
        </w:tc>
        <w:tc>
          <w:tcPr>
            <w:tcW w:w="1350" w:type="dxa"/>
          </w:tcPr>
          <w:p w14:paraId="172ABBC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w:t>
            </w:r>
          </w:p>
        </w:tc>
        <w:tc>
          <w:tcPr>
            <w:tcW w:w="0" w:type="auto"/>
          </w:tcPr>
          <w:p w14:paraId="5D723B4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w:t>
            </w:r>
          </w:p>
        </w:tc>
        <w:tc>
          <w:tcPr>
            <w:tcW w:w="0" w:type="auto"/>
          </w:tcPr>
          <w:p w14:paraId="0259BE6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4.26</w:t>
            </w:r>
          </w:p>
        </w:tc>
        <w:tc>
          <w:tcPr>
            <w:tcW w:w="0" w:type="auto"/>
          </w:tcPr>
          <w:p w14:paraId="47EB6A6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0.31</w:t>
            </w:r>
          </w:p>
        </w:tc>
      </w:tr>
      <w:tr w:rsidR="00F77BDD" w:rsidRPr="002F4A36" w14:paraId="1F7E161B" w14:textId="77777777" w:rsidTr="002F4A36">
        <w:tc>
          <w:tcPr>
            <w:tcW w:w="0" w:type="auto"/>
          </w:tcPr>
          <w:p w14:paraId="0EFBB984"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Tunnel</w:t>
            </w:r>
          </w:p>
        </w:tc>
        <w:tc>
          <w:tcPr>
            <w:tcW w:w="0" w:type="auto"/>
          </w:tcPr>
          <w:p w14:paraId="6A08BE70"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6C7EC57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5669A2C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3.9</w:t>
            </w:r>
          </w:p>
        </w:tc>
        <w:tc>
          <w:tcPr>
            <w:tcW w:w="0" w:type="auto"/>
          </w:tcPr>
          <w:p w14:paraId="2D9733A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2.3</w:t>
            </w:r>
          </w:p>
        </w:tc>
        <w:tc>
          <w:tcPr>
            <w:tcW w:w="0" w:type="auto"/>
          </w:tcPr>
          <w:p w14:paraId="1CA5EC8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5.3</w:t>
            </w:r>
          </w:p>
        </w:tc>
        <w:tc>
          <w:tcPr>
            <w:tcW w:w="552" w:type="dxa"/>
          </w:tcPr>
          <w:p w14:paraId="246EF25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1350" w:type="dxa"/>
          </w:tcPr>
          <w:p w14:paraId="4F53FFD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w:t>
            </w:r>
          </w:p>
        </w:tc>
        <w:tc>
          <w:tcPr>
            <w:tcW w:w="0" w:type="auto"/>
          </w:tcPr>
          <w:p w14:paraId="648BE90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w:t>
            </w:r>
          </w:p>
        </w:tc>
        <w:tc>
          <w:tcPr>
            <w:tcW w:w="0" w:type="auto"/>
          </w:tcPr>
          <w:p w14:paraId="667865C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4.20</w:t>
            </w:r>
          </w:p>
        </w:tc>
        <w:tc>
          <w:tcPr>
            <w:tcW w:w="0" w:type="auto"/>
          </w:tcPr>
          <w:p w14:paraId="33E6274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0.16</w:t>
            </w:r>
          </w:p>
        </w:tc>
      </w:tr>
      <w:tr w:rsidR="00F77BDD" w:rsidRPr="002F4A36" w14:paraId="4DCE8FEC" w14:textId="77777777" w:rsidTr="002F4A36">
        <w:tc>
          <w:tcPr>
            <w:tcW w:w="0" w:type="auto"/>
          </w:tcPr>
          <w:p w14:paraId="4322C394"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Tunnel</w:t>
            </w:r>
          </w:p>
        </w:tc>
        <w:tc>
          <w:tcPr>
            <w:tcW w:w="0" w:type="auto"/>
          </w:tcPr>
          <w:p w14:paraId="27B5E054"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076BCF0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52</w:t>
            </w:r>
          </w:p>
        </w:tc>
        <w:tc>
          <w:tcPr>
            <w:tcW w:w="0" w:type="auto"/>
          </w:tcPr>
          <w:p w14:paraId="4DF1470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4.9</w:t>
            </w:r>
          </w:p>
        </w:tc>
        <w:tc>
          <w:tcPr>
            <w:tcW w:w="0" w:type="auto"/>
          </w:tcPr>
          <w:p w14:paraId="3C3FE14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w:t>
            </w:r>
          </w:p>
        </w:tc>
        <w:tc>
          <w:tcPr>
            <w:tcW w:w="0" w:type="auto"/>
          </w:tcPr>
          <w:p w14:paraId="79B2C1B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17.7</w:t>
            </w:r>
          </w:p>
        </w:tc>
        <w:tc>
          <w:tcPr>
            <w:tcW w:w="552" w:type="dxa"/>
          </w:tcPr>
          <w:p w14:paraId="59BEE15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4.8</w:t>
            </w:r>
          </w:p>
        </w:tc>
        <w:tc>
          <w:tcPr>
            <w:tcW w:w="1350" w:type="dxa"/>
          </w:tcPr>
          <w:p w14:paraId="0AD7F90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w:t>
            </w:r>
          </w:p>
        </w:tc>
        <w:tc>
          <w:tcPr>
            <w:tcW w:w="0" w:type="auto"/>
          </w:tcPr>
          <w:p w14:paraId="1A78AE3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w:t>
            </w:r>
          </w:p>
        </w:tc>
        <w:tc>
          <w:tcPr>
            <w:tcW w:w="0" w:type="auto"/>
          </w:tcPr>
          <w:p w14:paraId="22C09B2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4.42</w:t>
            </w:r>
          </w:p>
        </w:tc>
        <w:tc>
          <w:tcPr>
            <w:tcW w:w="0" w:type="auto"/>
          </w:tcPr>
          <w:p w14:paraId="520CBD7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0.20</w:t>
            </w:r>
          </w:p>
        </w:tc>
      </w:tr>
      <w:tr w:rsidR="00F77BDD" w:rsidRPr="002F4A36" w14:paraId="0B2FF812" w14:textId="77777777" w:rsidTr="002F4A36">
        <w:tc>
          <w:tcPr>
            <w:tcW w:w="0" w:type="auto"/>
          </w:tcPr>
          <w:p w14:paraId="087421F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all sites</w:t>
            </w:r>
          </w:p>
        </w:tc>
        <w:tc>
          <w:tcPr>
            <w:tcW w:w="0" w:type="auto"/>
          </w:tcPr>
          <w:p w14:paraId="6A4789F2"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5583EFD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39</w:t>
            </w:r>
          </w:p>
        </w:tc>
        <w:tc>
          <w:tcPr>
            <w:tcW w:w="0" w:type="auto"/>
          </w:tcPr>
          <w:p w14:paraId="4195E12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5.5</w:t>
            </w:r>
          </w:p>
        </w:tc>
        <w:tc>
          <w:tcPr>
            <w:tcW w:w="0" w:type="auto"/>
          </w:tcPr>
          <w:p w14:paraId="2DEB764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2.7</w:t>
            </w:r>
          </w:p>
        </w:tc>
        <w:tc>
          <w:tcPr>
            <w:tcW w:w="0" w:type="auto"/>
          </w:tcPr>
          <w:p w14:paraId="3D2544D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8.5</w:t>
            </w:r>
          </w:p>
        </w:tc>
        <w:tc>
          <w:tcPr>
            <w:tcW w:w="552" w:type="dxa"/>
          </w:tcPr>
          <w:p w14:paraId="59CF4ED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6.6</w:t>
            </w:r>
          </w:p>
        </w:tc>
        <w:tc>
          <w:tcPr>
            <w:tcW w:w="1350" w:type="dxa"/>
          </w:tcPr>
          <w:p w14:paraId="01105A5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6B65581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0.4</w:t>
            </w:r>
          </w:p>
        </w:tc>
        <w:tc>
          <w:tcPr>
            <w:tcW w:w="0" w:type="auto"/>
          </w:tcPr>
          <w:p w14:paraId="29F28BC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4.34</w:t>
            </w:r>
          </w:p>
        </w:tc>
        <w:tc>
          <w:tcPr>
            <w:tcW w:w="0" w:type="auto"/>
          </w:tcPr>
          <w:p w14:paraId="58E95A0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0.19</w:t>
            </w:r>
          </w:p>
        </w:tc>
      </w:tr>
      <w:tr w:rsidR="00F77BDD" w:rsidRPr="002F4A36" w14:paraId="0EE90DDA" w14:textId="77777777" w:rsidTr="002F4A36">
        <w:tc>
          <w:tcPr>
            <w:tcW w:w="0" w:type="auto"/>
          </w:tcPr>
          <w:p w14:paraId="4A4C7420"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all sites</w:t>
            </w:r>
          </w:p>
        </w:tc>
        <w:tc>
          <w:tcPr>
            <w:tcW w:w="0" w:type="auto"/>
          </w:tcPr>
          <w:p w14:paraId="720FC231"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6199D87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279</w:t>
            </w:r>
          </w:p>
        </w:tc>
        <w:tc>
          <w:tcPr>
            <w:tcW w:w="0" w:type="auto"/>
          </w:tcPr>
          <w:p w14:paraId="661176F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6.2</w:t>
            </w:r>
          </w:p>
        </w:tc>
        <w:tc>
          <w:tcPr>
            <w:tcW w:w="0" w:type="auto"/>
          </w:tcPr>
          <w:p w14:paraId="470E9F2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w:t>
            </w:r>
          </w:p>
        </w:tc>
        <w:tc>
          <w:tcPr>
            <w:tcW w:w="0" w:type="auto"/>
          </w:tcPr>
          <w:p w14:paraId="16FB78F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18.9</w:t>
            </w:r>
          </w:p>
        </w:tc>
        <w:tc>
          <w:tcPr>
            <w:tcW w:w="552" w:type="dxa"/>
          </w:tcPr>
          <w:p w14:paraId="485BD27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7.6</w:t>
            </w:r>
          </w:p>
        </w:tc>
        <w:tc>
          <w:tcPr>
            <w:tcW w:w="1350" w:type="dxa"/>
          </w:tcPr>
          <w:p w14:paraId="05A56D4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w:t>
            </w:r>
          </w:p>
        </w:tc>
        <w:tc>
          <w:tcPr>
            <w:tcW w:w="0" w:type="auto"/>
          </w:tcPr>
          <w:p w14:paraId="365D2A8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w:t>
            </w:r>
          </w:p>
        </w:tc>
        <w:tc>
          <w:tcPr>
            <w:tcW w:w="0" w:type="auto"/>
          </w:tcPr>
          <w:p w14:paraId="2F358E0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4.39</w:t>
            </w:r>
          </w:p>
        </w:tc>
        <w:tc>
          <w:tcPr>
            <w:tcW w:w="0" w:type="auto"/>
          </w:tcPr>
          <w:p w14:paraId="34968E9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0.34</w:t>
            </w:r>
          </w:p>
        </w:tc>
      </w:tr>
    </w:tbl>
    <w:p w14:paraId="1DC51341" w14:textId="77777777" w:rsidR="00F77BDD" w:rsidRDefault="006D238B">
      <w:r>
        <w:t> </w:t>
      </w:r>
    </w:p>
    <w:p w14:paraId="2C805ACA" w14:textId="77777777" w:rsidR="00F77BDD" w:rsidRDefault="006D238B" w:rsidP="002F4A36">
      <w:pPr>
        <w:spacing w:line="240" w:lineRule="auto"/>
      </w:pPr>
      <w:r>
        <w:rPr>
          <w:noProof/>
          <w:lang w:val="en-CA" w:eastAsia="en-CA"/>
        </w:rPr>
        <w:lastRenderedPageBreak/>
        <w:drawing>
          <wp:inline distT="0" distB="0" distL="0" distR="0" wp14:anchorId="6F63F9B6" wp14:editId="696FA7FC">
            <wp:extent cx="5504749" cy="6880936"/>
            <wp:effectExtent l="0" t="0" r="0" b="0"/>
            <wp:docPr id="20" name="Picture" descr="Figure 20:  Sample results over the dry and wet seasons for DOC (as NPOC, mg/L) concentrations and indicators of NOM aromaticity and molecular size: SAC254(m-1), SUVA (L mg-1 m-1), E2:E3."/>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NOM-DOC_boxplots-by-season.png"/>
                    <pic:cNvPicPr>
                      <a:picLocks noChangeAspect="1" noChangeArrowheads="1"/>
                    </pic:cNvPicPr>
                  </pic:nvPicPr>
                  <pic:blipFill>
                    <a:blip r:embed="rId33"/>
                    <a:stretch>
                      <a:fillRect/>
                    </a:stretch>
                  </pic:blipFill>
                  <pic:spPr bwMode="auto">
                    <a:xfrm>
                      <a:off x="0" y="0"/>
                      <a:ext cx="5504749" cy="6880936"/>
                    </a:xfrm>
                    <a:prstGeom prst="rect">
                      <a:avLst/>
                    </a:prstGeom>
                    <a:noFill/>
                    <a:ln w="9525">
                      <a:noFill/>
                      <a:headEnd/>
                      <a:tailEnd/>
                    </a:ln>
                  </pic:spPr>
                </pic:pic>
              </a:graphicData>
            </a:graphic>
          </wp:inline>
        </w:drawing>
      </w:r>
    </w:p>
    <w:p w14:paraId="5327B75F" w14:textId="77777777" w:rsidR="00F77BDD" w:rsidRDefault="006D238B" w:rsidP="002F4A36">
      <w:pPr>
        <w:spacing w:line="240" w:lineRule="auto"/>
      </w:pPr>
      <w:r w:rsidRPr="005C6396">
        <w:rPr>
          <w:highlight w:val="cyan"/>
        </w:rPr>
        <w:t xml:space="preserve">Figure 20:  </w:t>
      </w:r>
      <w:r w:rsidRPr="005C6396">
        <w:rPr>
          <w:i/>
          <w:highlight w:val="cyan"/>
        </w:rPr>
        <w:t>Sample results over the dry and wet seasons for DOC (as NPOC, mg/L) concentrations and indicators of NOM aromaticity and molecular size: SAC</w:t>
      </w:r>
      <w:r w:rsidRPr="005C6396">
        <w:rPr>
          <w:i/>
          <w:highlight w:val="cyan"/>
          <w:vertAlign w:val="subscript"/>
        </w:rPr>
        <w:t>254</w:t>
      </w:r>
      <w:r w:rsidRPr="005C6396">
        <w:rPr>
          <w:i/>
          <w:highlight w:val="cyan"/>
        </w:rPr>
        <w:t>(m</w:t>
      </w:r>
      <w:r w:rsidRPr="005C6396">
        <w:rPr>
          <w:i/>
          <w:highlight w:val="cyan"/>
          <w:vertAlign w:val="superscript"/>
        </w:rPr>
        <w:t>-1</w:t>
      </w:r>
      <w:r w:rsidRPr="005C6396">
        <w:rPr>
          <w:i/>
          <w:highlight w:val="cyan"/>
        </w:rPr>
        <w:t>), SUVA (L mg</w:t>
      </w:r>
      <w:r w:rsidRPr="005C6396">
        <w:rPr>
          <w:i/>
          <w:highlight w:val="cyan"/>
          <w:vertAlign w:val="superscript"/>
        </w:rPr>
        <w:t>-1</w:t>
      </w:r>
      <w:r w:rsidRPr="005C6396">
        <w:rPr>
          <w:i/>
          <w:highlight w:val="cyan"/>
        </w:rPr>
        <w:t xml:space="preserve"> m</w:t>
      </w:r>
      <w:r w:rsidRPr="005C6396">
        <w:rPr>
          <w:i/>
          <w:highlight w:val="cyan"/>
          <w:vertAlign w:val="superscript"/>
        </w:rPr>
        <w:t>-1</w:t>
      </w:r>
      <w:r w:rsidRPr="005C6396">
        <w:rPr>
          <w:i/>
          <w:highlight w:val="cyan"/>
        </w:rPr>
        <w:t>), E</w:t>
      </w:r>
      <w:r w:rsidRPr="005C6396">
        <w:rPr>
          <w:i/>
          <w:highlight w:val="cyan"/>
          <w:vertAlign w:val="subscript"/>
        </w:rPr>
        <w:t>2</w:t>
      </w:r>
      <w:r w:rsidRPr="005C6396">
        <w:rPr>
          <w:i/>
          <w:highlight w:val="cyan"/>
        </w:rPr>
        <w:t>:</w:t>
      </w:r>
      <w:commentRangeStart w:id="292"/>
      <w:r w:rsidRPr="005C6396">
        <w:rPr>
          <w:i/>
          <w:highlight w:val="cyan"/>
        </w:rPr>
        <w:t>E</w:t>
      </w:r>
      <w:r w:rsidRPr="005C6396">
        <w:rPr>
          <w:i/>
          <w:highlight w:val="cyan"/>
          <w:vertAlign w:val="subscript"/>
        </w:rPr>
        <w:t>3</w:t>
      </w:r>
      <w:commentRangeEnd w:id="292"/>
      <w:r w:rsidR="005C6396">
        <w:rPr>
          <w:rStyle w:val="CommentReference"/>
        </w:rPr>
        <w:commentReference w:id="292"/>
      </w:r>
      <w:r w:rsidRPr="005C6396">
        <w:rPr>
          <w:i/>
          <w:highlight w:val="cyan"/>
        </w:rPr>
        <w:t>.</w:t>
      </w:r>
    </w:p>
    <w:p w14:paraId="35B295FF" w14:textId="77777777" w:rsidR="00F77BDD" w:rsidRDefault="006D238B">
      <w:r>
        <w:t> </w:t>
      </w:r>
    </w:p>
    <w:p w14:paraId="1F31335A" w14:textId="77777777" w:rsidR="00F77BDD" w:rsidRDefault="006D238B">
      <w:commentRangeStart w:id="293"/>
      <w:r w:rsidRPr="005C6396">
        <w:rPr>
          <w:highlight w:val="cyan"/>
        </w:rPr>
        <w:lastRenderedPageBreak/>
        <w:t>The</w:t>
      </w:r>
      <w:commentRangeEnd w:id="293"/>
      <w:r w:rsidR="005C6396">
        <w:rPr>
          <w:rStyle w:val="CommentReference"/>
        </w:rPr>
        <w:commentReference w:id="293"/>
      </w:r>
      <w:r>
        <w:t xml:space="preserve"> spectral indices indicated that, during the dry-season, Weeks (site 1) had much greater aromaticity compared to the other sites – this may have been due to inputs from Weeks Lake and its surrounding wetlands. Aside from the highly aromatic character of NOM observed at Weeks in the dry months, E</w:t>
      </w:r>
      <w:r>
        <w:rPr>
          <w:vertAlign w:val="subscript"/>
        </w:rPr>
        <w:t>2</w:t>
      </w:r>
      <w:r>
        <w:t>:E</w:t>
      </w:r>
      <w:r>
        <w:rPr>
          <w:vertAlign w:val="subscript"/>
        </w:rPr>
        <w:t>3</w:t>
      </w:r>
      <w:r>
        <w:t xml:space="preserve"> suggests that aqueous NOM increased in aromaticity from upstream to downstream; while this quotient can also be indicative of molecular size (by an inverse relationship), the simultaneous decrease in DOC concentration indicates that molecular weight was not increasing downstream (Figure 20). SAC</w:t>
      </w:r>
      <w:r>
        <w:rPr>
          <w:vertAlign w:val="subscript"/>
        </w:rPr>
        <w:t>254</w:t>
      </w:r>
      <w:r>
        <w:t xml:space="preserve"> showed a similar increase in aromatic character from headwaters to mouth during the dry season, albeit the trend </w:t>
      </w:r>
      <w:commentRangeStart w:id="294"/>
      <w:r>
        <w:t>was</w:t>
      </w:r>
      <w:commentRangeEnd w:id="294"/>
      <w:r w:rsidR="00BC3621">
        <w:rPr>
          <w:rStyle w:val="CommentReference"/>
        </w:rPr>
        <w:commentReference w:id="294"/>
      </w:r>
      <w:r>
        <w:t xml:space="preserve"> less pronounced and there was a larger difference between </w:t>
      </w:r>
      <w:proofErr w:type="spellStart"/>
      <w:r>
        <w:t>ChrisCrk</w:t>
      </w:r>
      <w:proofErr w:type="spellEnd"/>
      <w:r>
        <w:t xml:space="preserve"> and </w:t>
      </w:r>
      <w:proofErr w:type="spellStart"/>
      <w:r>
        <w:t>LeechHead</w:t>
      </w:r>
      <w:proofErr w:type="spellEnd"/>
      <w:r>
        <w:t xml:space="preserve"> in SAC</w:t>
      </w:r>
      <w:r>
        <w:rPr>
          <w:vertAlign w:val="subscript"/>
        </w:rPr>
        <w:t>254</w:t>
      </w:r>
      <w:r>
        <w:t xml:space="preserve"> than in E</w:t>
      </w:r>
      <w:r>
        <w:rPr>
          <w:vertAlign w:val="subscript"/>
        </w:rPr>
        <w:t>2</w:t>
      </w:r>
      <w:r>
        <w:t>:E</w:t>
      </w:r>
      <w:r>
        <w:rPr>
          <w:vertAlign w:val="subscript"/>
        </w:rPr>
        <w:t>3</w:t>
      </w:r>
      <w:r>
        <w:t>. SUVA</w:t>
      </w:r>
      <w:r>
        <w:rPr>
          <w:vertAlign w:val="subscript"/>
        </w:rPr>
        <w:t>254</w:t>
      </w:r>
      <w:r>
        <w:t>, as could be expected, displayed a combination of DOC and SAC</w:t>
      </w:r>
      <w:r>
        <w:rPr>
          <w:vertAlign w:val="subscript"/>
        </w:rPr>
        <w:t>254</w:t>
      </w:r>
      <w:r>
        <w:t xml:space="preserve"> trends. DOC concentrations decreased from headwaters to mouth in both the wet and dry seasons, with the greatest variance at the head (Weeks) and mouth (Tunnel).</w:t>
      </w:r>
    </w:p>
    <w:p w14:paraId="3D8BC3C2" w14:textId="77777777" w:rsidR="00F77BDD" w:rsidRDefault="006D238B">
      <w:r>
        <w:t> </w:t>
      </w:r>
    </w:p>
    <w:p w14:paraId="35E1CEEE" w14:textId="77777777" w:rsidR="00F77BDD" w:rsidRDefault="006D238B">
      <w:r>
        <w:t xml:space="preserve">In the wet season, there was a spatial decrease in NOM aromaticity from headwaters to the Tunnel. In the headwater streams (sites 1 &amp; 2), wet season NOM character was more aromatic at Weeks but had a broader range in spectral indices values at </w:t>
      </w:r>
      <w:proofErr w:type="spellStart"/>
      <w:r>
        <w:t>ChrisCrk</w:t>
      </w:r>
      <w:proofErr w:type="spellEnd"/>
      <w:r>
        <w:t xml:space="preserve">. </w:t>
      </w:r>
      <w:commentRangeStart w:id="295"/>
      <w:r>
        <w:t xml:space="preserve">The River continuum concept predicts greater NOM diversity in headwaters than in higher order streams; these results only partially agree with that RCC concept and it appears that the wetland-dominated sub-basin (Weeks) had much more consistent NOM character than the </w:t>
      </w:r>
      <w:proofErr w:type="spellStart"/>
      <w:r>
        <w:t>ChrisCrk</w:t>
      </w:r>
      <w:proofErr w:type="spellEnd"/>
      <w:r>
        <w:t xml:space="preserve"> headwater stream. The longitudinal decrease in aromatic NOM character could have been an </w:t>
      </w:r>
      <w:proofErr w:type="spellStart"/>
      <w:r>
        <w:t>affect</w:t>
      </w:r>
      <w:proofErr w:type="spellEnd"/>
      <w:r>
        <w:t xml:space="preserve"> of dilution during the wet season. Of the main tributaries to the Leech River mainstem, </w:t>
      </w:r>
      <w:proofErr w:type="spellStart"/>
      <w:r>
        <w:t>CraggCrk</w:t>
      </w:r>
      <w:proofErr w:type="spellEnd"/>
      <w:r>
        <w:t xml:space="preserve"> had less aromatic character than </w:t>
      </w:r>
      <w:proofErr w:type="spellStart"/>
      <w:r>
        <w:t>WestLeech</w:t>
      </w:r>
      <w:proofErr w:type="spellEnd"/>
      <w:r>
        <w:t>.</w:t>
      </w:r>
      <w:commentRangeEnd w:id="295"/>
      <w:r w:rsidR="00BC3621">
        <w:rPr>
          <w:rStyle w:val="CommentReference"/>
        </w:rPr>
        <w:commentReference w:id="295"/>
      </w:r>
    </w:p>
    <w:p w14:paraId="32CC580E" w14:textId="77777777" w:rsidR="00F77BDD" w:rsidRDefault="006D238B">
      <w:r>
        <w:t> </w:t>
      </w:r>
    </w:p>
    <w:p w14:paraId="645AD186" w14:textId="77777777" w:rsidR="00F77BDD" w:rsidRDefault="006D238B">
      <w:pPr>
        <w:pStyle w:val="Heading4"/>
      </w:pPr>
      <w:bookmarkStart w:id="296" w:name="rising-stage-and-nom-dynamics"/>
      <w:r>
        <w:lastRenderedPageBreak/>
        <w:t>Rising stage and NOM dynamics</w:t>
      </w:r>
      <w:bookmarkEnd w:id="296"/>
    </w:p>
    <w:p w14:paraId="0B24E39D" w14:textId="77777777" w:rsidR="00F77BDD" w:rsidRDefault="006D238B">
      <w:r>
        <w:t>Across the LWSA, fluctuations in river stage were temporally synchronized over the sixteen-month study period. Overall river responses among the six sites were confirmed to be congruent with high confidence (p-value &lt; 0.001, based on 1050 randomizations) via Kendall’s coefficient of concordance (Kendall’s W = 0.9721) and Spearman’s ranked correlation (ρ = 0.9666).</w:t>
      </w:r>
    </w:p>
    <w:p w14:paraId="213CC106" w14:textId="77777777" w:rsidR="00F77BDD" w:rsidRDefault="006D238B">
      <w:r>
        <w:t> </w:t>
      </w:r>
    </w:p>
    <w:p w14:paraId="32C5C57E" w14:textId="77777777" w:rsidR="00F77BDD" w:rsidRDefault="006D238B">
      <w:r>
        <w:t xml:space="preserve">Table 16: </w:t>
      </w:r>
      <w:r>
        <w:rPr>
          <w:i/>
        </w:rPr>
        <w:t>Summary of stream response to precipitation events across the LWSA.</w:t>
      </w:r>
    </w:p>
    <w:tbl>
      <w:tblPr>
        <w:tblW w:w="5000" w:type="pct"/>
        <w:tblLook w:val="07E0" w:firstRow="1" w:lastRow="1" w:firstColumn="1" w:lastColumn="1" w:noHBand="1" w:noVBand="1"/>
        <w:tblCaption w:val="Table 16: Summary of stream response to precipitation events across the LWSA."/>
      </w:tblPr>
      <w:tblGrid>
        <w:gridCol w:w="1204"/>
        <w:gridCol w:w="1324"/>
        <w:gridCol w:w="1242"/>
        <w:gridCol w:w="1290"/>
        <w:gridCol w:w="1189"/>
        <w:gridCol w:w="1538"/>
        <w:gridCol w:w="1573"/>
      </w:tblGrid>
      <w:tr w:rsidR="00F77BDD" w:rsidRPr="002F4A36" w14:paraId="5EC2200D" w14:textId="77777777">
        <w:tc>
          <w:tcPr>
            <w:tcW w:w="0" w:type="auto"/>
            <w:tcBorders>
              <w:bottom w:val="single" w:sz="0" w:space="0" w:color="auto"/>
            </w:tcBorders>
            <w:vAlign w:val="bottom"/>
          </w:tcPr>
          <w:p w14:paraId="68364318"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site</w:t>
            </w:r>
          </w:p>
        </w:tc>
        <w:tc>
          <w:tcPr>
            <w:tcW w:w="0" w:type="auto"/>
            <w:tcBorders>
              <w:bottom w:val="single" w:sz="0" w:space="0" w:color="auto"/>
            </w:tcBorders>
            <w:vAlign w:val="bottom"/>
          </w:tcPr>
          <w:p w14:paraId="04B8E52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shortest time to peak stage (</w:t>
            </w:r>
            <w:proofErr w:type="spellStart"/>
            <w:r w:rsidRPr="002F4A36">
              <w:rPr>
                <w:rFonts w:asciiTheme="minorHAnsi" w:hAnsiTheme="minorHAnsi" w:cstheme="minorHAnsi"/>
                <w:sz w:val="22"/>
                <w:szCs w:val="22"/>
              </w:rPr>
              <w:t>hr</w:t>
            </w:r>
            <w:proofErr w:type="spellEnd"/>
            <w:r w:rsidRPr="002F4A36">
              <w:rPr>
                <w:rFonts w:asciiTheme="minorHAnsi" w:hAnsiTheme="minorHAnsi" w:cstheme="minorHAnsi"/>
                <w:sz w:val="22"/>
                <w:szCs w:val="22"/>
              </w:rPr>
              <w:t>)</w:t>
            </w:r>
          </w:p>
        </w:tc>
        <w:tc>
          <w:tcPr>
            <w:tcW w:w="0" w:type="auto"/>
            <w:tcBorders>
              <w:bottom w:val="single" w:sz="0" w:space="0" w:color="auto"/>
            </w:tcBorders>
            <w:vAlign w:val="bottom"/>
          </w:tcPr>
          <w:p w14:paraId="443B150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longest time to peak stage (</w:t>
            </w:r>
            <w:proofErr w:type="spellStart"/>
            <w:r w:rsidRPr="002F4A36">
              <w:rPr>
                <w:rFonts w:asciiTheme="minorHAnsi" w:hAnsiTheme="minorHAnsi" w:cstheme="minorHAnsi"/>
                <w:sz w:val="22"/>
                <w:szCs w:val="22"/>
              </w:rPr>
              <w:t>hr</w:t>
            </w:r>
            <w:proofErr w:type="spellEnd"/>
            <w:r w:rsidRPr="002F4A36">
              <w:rPr>
                <w:rFonts w:asciiTheme="minorHAnsi" w:hAnsiTheme="minorHAnsi" w:cstheme="minorHAnsi"/>
                <w:sz w:val="22"/>
                <w:szCs w:val="22"/>
              </w:rPr>
              <w:t>)</w:t>
            </w:r>
          </w:p>
        </w:tc>
        <w:tc>
          <w:tcPr>
            <w:tcW w:w="0" w:type="auto"/>
            <w:tcBorders>
              <w:bottom w:val="single" w:sz="0" w:space="0" w:color="auto"/>
            </w:tcBorders>
            <w:vAlign w:val="bottom"/>
          </w:tcPr>
          <w:p w14:paraId="29A298E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smallest change in stage (cm)</w:t>
            </w:r>
          </w:p>
        </w:tc>
        <w:tc>
          <w:tcPr>
            <w:tcW w:w="0" w:type="auto"/>
            <w:tcBorders>
              <w:bottom w:val="single" w:sz="0" w:space="0" w:color="auto"/>
            </w:tcBorders>
            <w:vAlign w:val="bottom"/>
          </w:tcPr>
          <w:p w14:paraId="5DD12E0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largest change in stage (cm)</w:t>
            </w:r>
          </w:p>
        </w:tc>
        <w:tc>
          <w:tcPr>
            <w:tcW w:w="0" w:type="auto"/>
            <w:tcBorders>
              <w:bottom w:val="single" w:sz="0" w:space="0" w:color="auto"/>
            </w:tcBorders>
            <w:vAlign w:val="bottom"/>
          </w:tcPr>
          <w:p w14:paraId="3CDEFD3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minimum rate of stage change (cm/</w:t>
            </w:r>
            <w:proofErr w:type="spellStart"/>
            <w:r w:rsidRPr="002F4A36">
              <w:rPr>
                <w:rFonts w:asciiTheme="minorHAnsi" w:hAnsiTheme="minorHAnsi" w:cstheme="minorHAnsi"/>
                <w:sz w:val="22"/>
                <w:szCs w:val="22"/>
              </w:rPr>
              <w:t>hr</w:t>
            </w:r>
            <w:proofErr w:type="spellEnd"/>
            <w:r w:rsidRPr="002F4A36">
              <w:rPr>
                <w:rFonts w:asciiTheme="minorHAnsi" w:hAnsiTheme="minorHAnsi" w:cstheme="minorHAnsi"/>
                <w:sz w:val="22"/>
                <w:szCs w:val="22"/>
              </w:rPr>
              <w:t>)</w:t>
            </w:r>
          </w:p>
        </w:tc>
        <w:tc>
          <w:tcPr>
            <w:tcW w:w="0" w:type="auto"/>
            <w:tcBorders>
              <w:bottom w:val="single" w:sz="0" w:space="0" w:color="auto"/>
            </w:tcBorders>
            <w:vAlign w:val="bottom"/>
          </w:tcPr>
          <w:p w14:paraId="51A5BFF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maximum rate of stage change (cm/</w:t>
            </w:r>
            <w:proofErr w:type="spellStart"/>
            <w:r w:rsidRPr="002F4A36">
              <w:rPr>
                <w:rFonts w:asciiTheme="minorHAnsi" w:hAnsiTheme="minorHAnsi" w:cstheme="minorHAnsi"/>
                <w:sz w:val="22"/>
                <w:szCs w:val="22"/>
              </w:rPr>
              <w:t>hr</w:t>
            </w:r>
            <w:proofErr w:type="spellEnd"/>
            <w:r w:rsidRPr="002F4A36">
              <w:rPr>
                <w:rFonts w:asciiTheme="minorHAnsi" w:hAnsiTheme="minorHAnsi" w:cstheme="minorHAnsi"/>
                <w:sz w:val="22"/>
                <w:szCs w:val="22"/>
              </w:rPr>
              <w:t>)</w:t>
            </w:r>
          </w:p>
        </w:tc>
      </w:tr>
      <w:tr w:rsidR="00F77BDD" w:rsidRPr="002F4A36" w14:paraId="318A9607" w14:textId="77777777">
        <w:tc>
          <w:tcPr>
            <w:tcW w:w="0" w:type="auto"/>
          </w:tcPr>
          <w:p w14:paraId="58546AD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Weeks</w:t>
            </w:r>
          </w:p>
        </w:tc>
        <w:tc>
          <w:tcPr>
            <w:tcW w:w="0" w:type="auto"/>
          </w:tcPr>
          <w:p w14:paraId="399384F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16.5</w:t>
            </w:r>
          </w:p>
        </w:tc>
        <w:tc>
          <w:tcPr>
            <w:tcW w:w="0" w:type="auto"/>
          </w:tcPr>
          <w:p w14:paraId="6B60967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159.8</w:t>
            </w:r>
          </w:p>
        </w:tc>
        <w:tc>
          <w:tcPr>
            <w:tcW w:w="0" w:type="auto"/>
          </w:tcPr>
          <w:p w14:paraId="7378A5B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9.9</w:t>
            </w:r>
          </w:p>
        </w:tc>
        <w:tc>
          <w:tcPr>
            <w:tcW w:w="0" w:type="auto"/>
          </w:tcPr>
          <w:p w14:paraId="767B86D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47.9</w:t>
            </w:r>
          </w:p>
        </w:tc>
        <w:tc>
          <w:tcPr>
            <w:tcW w:w="0" w:type="auto"/>
          </w:tcPr>
          <w:p w14:paraId="7BF1136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0.17</w:t>
            </w:r>
          </w:p>
        </w:tc>
        <w:tc>
          <w:tcPr>
            <w:tcW w:w="0" w:type="auto"/>
          </w:tcPr>
          <w:p w14:paraId="6A82A89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0.6</w:t>
            </w:r>
          </w:p>
        </w:tc>
      </w:tr>
      <w:tr w:rsidR="00F77BDD" w:rsidRPr="002F4A36" w14:paraId="7FF19E14" w14:textId="77777777">
        <w:tc>
          <w:tcPr>
            <w:tcW w:w="0" w:type="auto"/>
          </w:tcPr>
          <w:p w14:paraId="2CAA56F9"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ChrisCrk</w:t>
            </w:r>
            <w:proofErr w:type="spellEnd"/>
          </w:p>
        </w:tc>
        <w:tc>
          <w:tcPr>
            <w:tcW w:w="0" w:type="auto"/>
          </w:tcPr>
          <w:p w14:paraId="1DD74C6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15.0</w:t>
            </w:r>
          </w:p>
        </w:tc>
        <w:tc>
          <w:tcPr>
            <w:tcW w:w="0" w:type="auto"/>
          </w:tcPr>
          <w:p w14:paraId="679BAD6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192.3</w:t>
            </w:r>
          </w:p>
        </w:tc>
        <w:tc>
          <w:tcPr>
            <w:tcW w:w="0" w:type="auto"/>
          </w:tcPr>
          <w:p w14:paraId="5A57AD3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5.3</w:t>
            </w:r>
          </w:p>
        </w:tc>
        <w:tc>
          <w:tcPr>
            <w:tcW w:w="0" w:type="auto"/>
          </w:tcPr>
          <w:p w14:paraId="709D19A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44.6</w:t>
            </w:r>
          </w:p>
        </w:tc>
        <w:tc>
          <w:tcPr>
            <w:tcW w:w="0" w:type="auto"/>
          </w:tcPr>
          <w:p w14:paraId="55EE137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0.03</w:t>
            </w:r>
          </w:p>
        </w:tc>
        <w:tc>
          <w:tcPr>
            <w:tcW w:w="0" w:type="auto"/>
          </w:tcPr>
          <w:p w14:paraId="296E1A3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2.7</w:t>
            </w:r>
          </w:p>
        </w:tc>
      </w:tr>
      <w:tr w:rsidR="00F77BDD" w:rsidRPr="002F4A36" w14:paraId="56094526" w14:textId="77777777">
        <w:tc>
          <w:tcPr>
            <w:tcW w:w="0" w:type="auto"/>
          </w:tcPr>
          <w:p w14:paraId="734A5222"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LeechHead</w:t>
            </w:r>
            <w:proofErr w:type="spellEnd"/>
          </w:p>
        </w:tc>
        <w:tc>
          <w:tcPr>
            <w:tcW w:w="0" w:type="auto"/>
          </w:tcPr>
          <w:p w14:paraId="053DDFB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33.0</w:t>
            </w:r>
          </w:p>
        </w:tc>
        <w:tc>
          <w:tcPr>
            <w:tcW w:w="0" w:type="auto"/>
          </w:tcPr>
          <w:p w14:paraId="31BBF84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167.7</w:t>
            </w:r>
          </w:p>
        </w:tc>
        <w:tc>
          <w:tcPr>
            <w:tcW w:w="0" w:type="auto"/>
          </w:tcPr>
          <w:p w14:paraId="132F6C6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22.1</w:t>
            </w:r>
          </w:p>
        </w:tc>
        <w:tc>
          <w:tcPr>
            <w:tcW w:w="0" w:type="auto"/>
          </w:tcPr>
          <w:p w14:paraId="1D5E1A9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57.1</w:t>
            </w:r>
          </w:p>
        </w:tc>
        <w:tc>
          <w:tcPr>
            <w:tcW w:w="0" w:type="auto"/>
          </w:tcPr>
          <w:p w14:paraId="3E2DBEC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0.29</w:t>
            </w:r>
          </w:p>
        </w:tc>
        <w:tc>
          <w:tcPr>
            <w:tcW w:w="0" w:type="auto"/>
          </w:tcPr>
          <w:p w14:paraId="7BFDE36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w:t>
            </w:r>
          </w:p>
        </w:tc>
      </w:tr>
      <w:tr w:rsidR="00F77BDD" w:rsidRPr="002F4A36" w14:paraId="3D2547D7" w14:textId="77777777">
        <w:tc>
          <w:tcPr>
            <w:tcW w:w="0" w:type="auto"/>
          </w:tcPr>
          <w:p w14:paraId="3CAEAA22"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CraggCrk</w:t>
            </w:r>
            <w:proofErr w:type="spellEnd"/>
          </w:p>
        </w:tc>
        <w:tc>
          <w:tcPr>
            <w:tcW w:w="0" w:type="auto"/>
          </w:tcPr>
          <w:p w14:paraId="13C1A05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18.2</w:t>
            </w:r>
          </w:p>
        </w:tc>
        <w:tc>
          <w:tcPr>
            <w:tcW w:w="0" w:type="auto"/>
          </w:tcPr>
          <w:p w14:paraId="0630CFB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125.2</w:t>
            </w:r>
          </w:p>
        </w:tc>
        <w:tc>
          <w:tcPr>
            <w:tcW w:w="0" w:type="auto"/>
          </w:tcPr>
          <w:p w14:paraId="199E975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32.7</w:t>
            </w:r>
          </w:p>
        </w:tc>
        <w:tc>
          <w:tcPr>
            <w:tcW w:w="0" w:type="auto"/>
          </w:tcPr>
          <w:p w14:paraId="742002D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97.3</w:t>
            </w:r>
          </w:p>
        </w:tc>
        <w:tc>
          <w:tcPr>
            <w:tcW w:w="0" w:type="auto"/>
          </w:tcPr>
          <w:p w14:paraId="0B1930E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0.26</w:t>
            </w:r>
          </w:p>
        </w:tc>
        <w:tc>
          <w:tcPr>
            <w:tcW w:w="0" w:type="auto"/>
          </w:tcPr>
          <w:p w14:paraId="6076804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5.4</w:t>
            </w:r>
          </w:p>
        </w:tc>
      </w:tr>
      <w:tr w:rsidR="00F77BDD" w:rsidRPr="002F4A36" w14:paraId="7237E656" w14:textId="77777777">
        <w:tc>
          <w:tcPr>
            <w:tcW w:w="0" w:type="auto"/>
          </w:tcPr>
          <w:p w14:paraId="5A41E795"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WestLeech</w:t>
            </w:r>
            <w:proofErr w:type="spellEnd"/>
          </w:p>
        </w:tc>
        <w:tc>
          <w:tcPr>
            <w:tcW w:w="0" w:type="auto"/>
          </w:tcPr>
          <w:p w14:paraId="2D5E2F3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25.8</w:t>
            </w:r>
          </w:p>
        </w:tc>
        <w:tc>
          <w:tcPr>
            <w:tcW w:w="0" w:type="auto"/>
          </w:tcPr>
          <w:p w14:paraId="11466D5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122.8</w:t>
            </w:r>
          </w:p>
        </w:tc>
        <w:tc>
          <w:tcPr>
            <w:tcW w:w="0" w:type="auto"/>
          </w:tcPr>
          <w:p w14:paraId="55DE191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36.7</w:t>
            </w:r>
          </w:p>
        </w:tc>
        <w:tc>
          <w:tcPr>
            <w:tcW w:w="0" w:type="auto"/>
          </w:tcPr>
          <w:p w14:paraId="447684A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70.2</w:t>
            </w:r>
          </w:p>
        </w:tc>
        <w:tc>
          <w:tcPr>
            <w:tcW w:w="0" w:type="auto"/>
          </w:tcPr>
          <w:p w14:paraId="11CC55C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0.33</w:t>
            </w:r>
          </w:p>
        </w:tc>
        <w:tc>
          <w:tcPr>
            <w:tcW w:w="0" w:type="auto"/>
          </w:tcPr>
          <w:p w14:paraId="6702D1C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1.4</w:t>
            </w:r>
          </w:p>
        </w:tc>
      </w:tr>
      <w:tr w:rsidR="00F77BDD" w:rsidRPr="002F4A36" w14:paraId="5F3859E7" w14:textId="77777777">
        <w:tc>
          <w:tcPr>
            <w:tcW w:w="0" w:type="auto"/>
          </w:tcPr>
          <w:p w14:paraId="658C5FE9"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Tunnel</w:t>
            </w:r>
          </w:p>
        </w:tc>
        <w:tc>
          <w:tcPr>
            <w:tcW w:w="0" w:type="auto"/>
          </w:tcPr>
          <w:p w14:paraId="5548526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18.2</w:t>
            </w:r>
          </w:p>
        </w:tc>
        <w:tc>
          <w:tcPr>
            <w:tcW w:w="0" w:type="auto"/>
          </w:tcPr>
          <w:p w14:paraId="528EDED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123.8</w:t>
            </w:r>
          </w:p>
        </w:tc>
        <w:tc>
          <w:tcPr>
            <w:tcW w:w="0" w:type="auto"/>
          </w:tcPr>
          <w:p w14:paraId="4E079D4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29.0</w:t>
            </w:r>
          </w:p>
        </w:tc>
        <w:tc>
          <w:tcPr>
            <w:tcW w:w="0" w:type="auto"/>
          </w:tcPr>
          <w:p w14:paraId="15293EA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135.3</w:t>
            </w:r>
          </w:p>
        </w:tc>
        <w:tc>
          <w:tcPr>
            <w:tcW w:w="0" w:type="auto"/>
          </w:tcPr>
          <w:p w14:paraId="6A5462C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0.45</w:t>
            </w:r>
          </w:p>
        </w:tc>
        <w:tc>
          <w:tcPr>
            <w:tcW w:w="0" w:type="auto"/>
          </w:tcPr>
          <w:p w14:paraId="425F5B2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7.4</w:t>
            </w:r>
          </w:p>
        </w:tc>
      </w:tr>
    </w:tbl>
    <w:p w14:paraId="0FDDED5B" w14:textId="77777777" w:rsidR="00F77BDD" w:rsidRDefault="006D238B">
      <w:r>
        <w:t> </w:t>
      </w:r>
    </w:p>
    <w:p w14:paraId="4FE767E4" w14:textId="77777777" w:rsidR="00F77BDD" w:rsidRDefault="006D238B">
      <w:r>
        <w:t>Rates of change in stream response were calculated for each site to evaluate the fastest and slowest times to peak stage and relative magnitudes of change (Table 16). As expected, rate of change in stage was greatest at the Tunnel (site 6) and smallest at the Weeks headwater creek (site 1) which drains Weeks Lake and surrounding wetlands.</w:t>
      </w:r>
    </w:p>
    <w:p w14:paraId="7B8979A1" w14:textId="77777777" w:rsidR="00F77BDD" w:rsidRDefault="006D238B">
      <w:r>
        <w:t> </w:t>
      </w:r>
    </w:p>
    <w:p w14:paraId="640C1397" w14:textId="77777777" w:rsidR="00F77BDD" w:rsidRPr="005C6396" w:rsidRDefault="006D238B">
      <w:pPr>
        <w:pStyle w:val="Heading4"/>
        <w:rPr>
          <w:highlight w:val="cyan"/>
        </w:rPr>
      </w:pPr>
      <w:bookmarkStart w:id="297" w:name="Xc2630683f9dc53106c8f6f2575ed377c9a57537"/>
      <w:r w:rsidRPr="005C6396">
        <w:rPr>
          <w:highlight w:val="cyan"/>
        </w:rPr>
        <w:t>Spatiotemporal synchrony in local extrema: river stage and DOC</w:t>
      </w:r>
      <w:bookmarkEnd w:id="297"/>
    </w:p>
    <w:p w14:paraId="3E587CAB" w14:textId="77777777" w:rsidR="00F77BDD" w:rsidRDefault="006D238B">
      <w:commentRangeStart w:id="298"/>
      <w:commentRangeStart w:id="299"/>
      <w:r>
        <w:t>A</w:t>
      </w:r>
      <w:commentRangeEnd w:id="298"/>
      <w:r w:rsidR="005C6396">
        <w:rPr>
          <w:rStyle w:val="CommentReference"/>
        </w:rPr>
        <w:commentReference w:id="298"/>
      </w:r>
      <w:r>
        <w:t xml:space="preserve"> trend in DOC concentration during rising stage can provide information about NOM source and flux dynamics. Increasing DOC with rising stage suggests NOM transport dynamics were driven by hydrologic connectivity to an unlimited supply of source NOM. Alternatively, if DOC </w:t>
      </w:r>
      <w:r>
        <w:lastRenderedPageBreak/>
        <w:t>concentrations decrease with rising stage it’s likely that the NOM source pool was limited (i.e. depletion of terrestrial allochthonous NOM supply) (</w:t>
      </w:r>
      <w:proofErr w:type="spellStart"/>
      <w:r>
        <w:t>Zarnetske</w:t>
      </w:r>
      <w:proofErr w:type="spellEnd"/>
      <w:r>
        <w:t xml:space="preserve"> et al. </w:t>
      </w:r>
      <w:hyperlink w:anchor="ref-Zarnetske2018">
        <w:r>
          <w:rPr>
            <w:rStyle w:val="Hyperlink"/>
          </w:rPr>
          <w:t>2018</w:t>
        </w:r>
      </w:hyperlink>
      <w:r>
        <w:t>).</w:t>
      </w:r>
      <w:commentRangeEnd w:id="299"/>
      <w:r w:rsidR="00BC3621">
        <w:rPr>
          <w:rStyle w:val="CommentReference"/>
        </w:rPr>
        <w:commentReference w:id="299"/>
      </w:r>
    </w:p>
    <w:p w14:paraId="63B38CC7" w14:textId="77777777" w:rsidR="00F77BDD" w:rsidRDefault="006D238B">
      <w:r>
        <w:t> </w:t>
      </w:r>
    </w:p>
    <w:p w14:paraId="7A2C9444" w14:textId="77777777" w:rsidR="00F77BDD" w:rsidRDefault="006D238B">
      <w:r>
        <w:t xml:space="preserve">Streams responded </w:t>
      </w:r>
      <w:commentRangeStart w:id="300"/>
      <w:r>
        <w:t>harmoniously</w:t>
      </w:r>
      <w:commentRangeEnd w:id="300"/>
      <w:r w:rsidR="00BC3621">
        <w:rPr>
          <w:rStyle w:val="CommentReference"/>
        </w:rPr>
        <w:commentReference w:id="300"/>
      </w:r>
      <w:r>
        <w:t xml:space="preserve"> to precipitation across the LWSA, with synchronous changes in stage, but was a similar harmony present for fluctuations in DOC or spectral </w:t>
      </w:r>
      <w:commentRangeStart w:id="301"/>
      <w:r>
        <w:t>properties</w:t>
      </w:r>
      <w:commentRangeEnd w:id="301"/>
      <w:r w:rsidR="00BC3621">
        <w:rPr>
          <w:rStyle w:val="CommentReference"/>
        </w:rPr>
        <w:commentReference w:id="301"/>
      </w:r>
      <w:r>
        <w:t xml:space="preserve">? </w:t>
      </w:r>
      <w:commentRangeStart w:id="302"/>
      <w:commentRangeStart w:id="303"/>
      <w:commentRangeStart w:id="304"/>
      <w:r>
        <w:t>Aqueous</w:t>
      </w:r>
      <w:commentRangeEnd w:id="302"/>
      <w:commentRangeEnd w:id="303"/>
      <w:r w:rsidR="00BC3621">
        <w:rPr>
          <w:rStyle w:val="CommentReference"/>
        </w:rPr>
        <w:commentReference w:id="302"/>
      </w:r>
      <w:r w:rsidR="00BC3621">
        <w:rPr>
          <w:rStyle w:val="CommentReference"/>
        </w:rPr>
        <w:commentReference w:id="303"/>
      </w:r>
      <w:r>
        <w:t xml:space="preserve"> DOC was quantified from discrete r</w:t>
      </w:r>
      <w:commentRangeStart w:id="305"/>
      <w:r>
        <w:t>iver</w:t>
      </w:r>
      <w:commentRangeEnd w:id="305"/>
      <w:r w:rsidR="00BC3621">
        <w:rPr>
          <w:rStyle w:val="CommentReference"/>
        </w:rPr>
        <w:commentReference w:id="305"/>
      </w:r>
      <w:r>
        <w:t xml:space="preserve"> samples, and therefore the temporal synchrony of peaks could not be evaluated in the same manner as stage, which was continuously recorded. However, each river sample was matched to stage and had a corresponding </w:t>
      </w:r>
      <w:proofErr w:type="gramStart"/>
      <w:r>
        <w:t>time-stamp</w:t>
      </w:r>
      <w:proofErr w:type="gramEnd"/>
      <w:r>
        <w:t xml:space="preserve">,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w:t>
      </w:r>
      <w:commentRangeEnd w:id="304"/>
      <w:r w:rsidR="00BC3621">
        <w:rPr>
          <w:rStyle w:val="CommentReference"/>
        </w:rPr>
        <w:commentReference w:id="304"/>
      </w:r>
      <w:r>
        <w:t>Table 17 summarizes proportions of common DOC and stage extrema samples, where 1 indicates perfect agreement between samples of extreme DOC and sample-stage, and zero indicates complete asynchrony between DOC and stage highs and lows.</w:t>
      </w:r>
    </w:p>
    <w:p w14:paraId="1B40FD13" w14:textId="77777777" w:rsidR="002F4A36" w:rsidRDefault="002F4A36"/>
    <w:p w14:paraId="27398BDC" w14:textId="77777777" w:rsidR="002F4A36" w:rsidRDefault="002F4A36"/>
    <w:p w14:paraId="65B7351C" w14:textId="77777777" w:rsidR="002F4A36" w:rsidRDefault="002F4A36"/>
    <w:p w14:paraId="407D6A3C" w14:textId="77777777" w:rsidR="00F77BDD" w:rsidRDefault="006D238B">
      <w:r>
        <w:t> </w:t>
      </w:r>
    </w:p>
    <w:p w14:paraId="26614B54" w14:textId="77777777" w:rsidR="00F77BDD" w:rsidRDefault="006D238B">
      <w:r>
        <w:lastRenderedPageBreak/>
        <w:t xml:space="preserve">Table 17: </w:t>
      </w:r>
      <w:r>
        <w:rPr>
          <w:i/>
        </w:rPr>
        <w:t>Proportion of samples for which peak DOC was found in the highest sample stage.</w:t>
      </w:r>
    </w:p>
    <w:tbl>
      <w:tblPr>
        <w:tblW w:w="0" w:type="pct"/>
        <w:tblLook w:val="07E0" w:firstRow="1" w:lastRow="1" w:firstColumn="1" w:lastColumn="1" w:noHBand="1" w:noVBand="1"/>
        <w:tblCaption w:val="Table 17: Proportion of samples for which peak DOC was found in the highest sample stage."/>
      </w:tblPr>
      <w:tblGrid>
        <w:gridCol w:w="1204"/>
        <w:gridCol w:w="3019"/>
        <w:gridCol w:w="2985"/>
      </w:tblGrid>
      <w:tr w:rsidR="00F77BDD" w:rsidRPr="002F4A36" w14:paraId="7CC42208" w14:textId="77777777">
        <w:tc>
          <w:tcPr>
            <w:tcW w:w="0" w:type="auto"/>
            <w:tcBorders>
              <w:bottom w:val="single" w:sz="0" w:space="0" w:color="auto"/>
            </w:tcBorders>
            <w:vAlign w:val="bottom"/>
          </w:tcPr>
          <w:p w14:paraId="7D938C9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Site</w:t>
            </w:r>
          </w:p>
        </w:tc>
        <w:tc>
          <w:tcPr>
            <w:tcW w:w="0" w:type="auto"/>
            <w:tcBorders>
              <w:bottom w:val="single" w:sz="0" w:space="0" w:color="auto"/>
            </w:tcBorders>
            <w:vAlign w:val="bottom"/>
          </w:tcPr>
          <w:p w14:paraId="208543B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Proportion of common maxima</w:t>
            </w:r>
          </w:p>
        </w:tc>
        <w:tc>
          <w:tcPr>
            <w:tcW w:w="0" w:type="auto"/>
            <w:tcBorders>
              <w:bottom w:val="single" w:sz="0" w:space="0" w:color="auto"/>
            </w:tcBorders>
            <w:vAlign w:val="bottom"/>
          </w:tcPr>
          <w:p w14:paraId="33847D3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Proportion of common minima</w:t>
            </w:r>
          </w:p>
        </w:tc>
      </w:tr>
      <w:tr w:rsidR="00F77BDD" w:rsidRPr="002F4A36" w14:paraId="6D542840" w14:textId="77777777">
        <w:tc>
          <w:tcPr>
            <w:tcW w:w="0" w:type="auto"/>
          </w:tcPr>
          <w:p w14:paraId="0B5A8D90"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Weeks</w:t>
            </w:r>
          </w:p>
        </w:tc>
        <w:tc>
          <w:tcPr>
            <w:tcW w:w="0" w:type="auto"/>
          </w:tcPr>
          <w:p w14:paraId="2BF57C2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0.588</w:t>
            </w:r>
          </w:p>
        </w:tc>
        <w:tc>
          <w:tcPr>
            <w:tcW w:w="0" w:type="auto"/>
          </w:tcPr>
          <w:p w14:paraId="03A85F1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0.647</w:t>
            </w:r>
          </w:p>
        </w:tc>
      </w:tr>
      <w:tr w:rsidR="00F77BDD" w:rsidRPr="002F4A36" w14:paraId="5DE9062D" w14:textId="77777777">
        <w:tc>
          <w:tcPr>
            <w:tcW w:w="0" w:type="auto"/>
          </w:tcPr>
          <w:p w14:paraId="509922F9"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ChrisCrk</w:t>
            </w:r>
            <w:proofErr w:type="spellEnd"/>
          </w:p>
        </w:tc>
        <w:tc>
          <w:tcPr>
            <w:tcW w:w="0" w:type="auto"/>
          </w:tcPr>
          <w:p w14:paraId="1DDF90E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0.800</w:t>
            </w:r>
          </w:p>
        </w:tc>
        <w:tc>
          <w:tcPr>
            <w:tcW w:w="0" w:type="auto"/>
          </w:tcPr>
          <w:p w14:paraId="24C6138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0.800</w:t>
            </w:r>
          </w:p>
        </w:tc>
      </w:tr>
      <w:tr w:rsidR="00F77BDD" w:rsidRPr="002F4A36" w14:paraId="433ECD9E" w14:textId="77777777">
        <w:tc>
          <w:tcPr>
            <w:tcW w:w="0" w:type="auto"/>
          </w:tcPr>
          <w:p w14:paraId="4F9ED326"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LeechHead</w:t>
            </w:r>
            <w:proofErr w:type="spellEnd"/>
          </w:p>
        </w:tc>
        <w:tc>
          <w:tcPr>
            <w:tcW w:w="0" w:type="auto"/>
          </w:tcPr>
          <w:p w14:paraId="1B173AB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0.889</w:t>
            </w:r>
          </w:p>
        </w:tc>
        <w:tc>
          <w:tcPr>
            <w:tcW w:w="0" w:type="auto"/>
          </w:tcPr>
          <w:p w14:paraId="653527A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0.889</w:t>
            </w:r>
          </w:p>
        </w:tc>
      </w:tr>
      <w:tr w:rsidR="00F77BDD" w:rsidRPr="002F4A36" w14:paraId="62B71B30" w14:textId="77777777">
        <w:tc>
          <w:tcPr>
            <w:tcW w:w="0" w:type="auto"/>
          </w:tcPr>
          <w:p w14:paraId="5B62F6B8"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CraggCrk</w:t>
            </w:r>
            <w:proofErr w:type="spellEnd"/>
          </w:p>
        </w:tc>
        <w:tc>
          <w:tcPr>
            <w:tcW w:w="0" w:type="auto"/>
          </w:tcPr>
          <w:p w14:paraId="7E9FE64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0.800</w:t>
            </w:r>
          </w:p>
        </w:tc>
        <w:tc>
          <w:tcPr>
            <w:tcW w:w="0" w:type="auto"/>
          </w:tcPr>
          <w:p w14:paraId="57513DA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0.900</w:t>
            </w:r>
          </w:p>
        </w:tc>
      </w:tr>
      <w:tr w:rsidR="00F77BDD" w:rsidRPr="002F4A36" w14:paraId="1A1CEAEB" w14:textId="77777777">
        <w:tc>
          <w:tcPr>
            <w:tcW w:w="0" w:type="auto"/>
          </w:tcPr>
          <w:p w14:paraId="259AF361"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WestLeech</w:t>
            </w:r>
            <w:proofErr w:type="spellEnd"/>
          </w:p>
        </w:tc>
        <w:tc>
          <w:tcPr>
            <w:tcW w:w="0" w:type="auto"/>
          </w:tcPr>
          <w:p w14:paraId="44779C2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0.864</w:t>
            </w:r>
          </w:p>
        </w:tc>
        <w:tc>
          <w:tcPr>
            <w:tcW w:w="0" w:type="auto"/>
          </w:tcPr>
          <w:p w14:paraId="3BADEAF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0.773</w:t>
            </w:r>
          </w:p>
        </w:tc>
      </w:tr>
      <w:tr w:rsidR="00F77BDD" w:rsidRPr="002F4A36" w14:paraId="75034777" w14:textId="77777777">
        <w:tc>
          <w:tcPr>
            <w:tcW w:w="0" w:type="auto"/>
          </w:tcPr>
          <w:p w14:paraId="626CE84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Tunnel</w:t>
            </w:r>
          </w:p>
        </w:tc>
        <w:tc>
          <w:tcPr>
            <w:tcW w:w="0" w:type="auto"/>
          </w:tcPr>
          <w:p w14:paraId="0717BA6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0.765</w:t>
            </w:r>
          </w:p>
        </w:tc>
        <w:tc>
          <w:tcPr>
            <w:tcW w:w="0" w:type="auto"/>
          </w:tcPr>
          <w:p w14:paraId="34567CE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0.941</w:t>
            </w:r>
          </w:p>
        </w:tc>
      </w:tr>
      <w:tr w:rsidR="00F77BDD" w:rsidRPr="002F4A36" w14:paraId="314731AE" w14:textId="77777777">
        <w:tc>
          <w:tcPr>
            <w:tcW w:w="0" w:type="auto"/>
          </w:tcPr>
          <w:p w14:paraId="19D9A95A"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all sites</w:t>
            </w:r>
          </w:p>
        </w:tc>
        <w:tc>
          <w:tcPr>
            <w:tcW w:w="0" w:type="auto"/>
          </w:tcPr>
          <w:p w14:paraId="4E42A4C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0.789</w:t>
            </w:r>
          </w:p>
        </w:tc>
        <w:tc>
          <w:tcPr>
            <w:tcW w:w="0" w:type="auto"/>
          </w:tcPr>
          <w:p w14:paraId="6DB76FC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0.825</w:t>
            </w:r>
          </w:p>
        </w:tc>
      </w:tr>
    </w:tbl>
    <w:p w14:paraId="1349AFB7" w14:textId="77777777" w:rsidR="00F77BDD" w:rsidRDefault="006D238B">
      <w:r>
        <w:t> </w:t>
      </w:r>
    </w:p>
    <w:p w14:paraId="0CE6A83F" w14:textId="77777777" w:rsidR="00F77BDD" w:rsidRDefault="006D238B">
      <w:r>
        <w:t xml:space="preserve">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 </w:t>
      </w:r>
      <w:commentRangeStart w:id="306"/>
      <w:r>
        <w:t>21</w:t>
      </w:r>
      <w:commentRangeEnd w:id="306"/>
      <w:r w:rsidR="00BC3621">
        <w:rPr>
          <w:rStyle w:val="CommentReference"/>
        </w:rPr>
        <w:commentReference w:id="306"/>
      </w:r>
      <w:r>
        <w:t>).</w:t>
      </w:r>
    </w:p>
    <w:p w14:paraId="07D1252C" w14:textId="77777777" w:rsidR="00F77BDD" w:rsidRDefault="006D238B">
      <w:r>
        <w:t> </w:t>
      </w:r>
    </w:p>
    <w:p w14:paraId="7D8BC9DE" w14:textId="77777777" w:rsidR="00F77BDD" w:rsidRDefault="006D238B" w:rsidP="002F4A36">
      <w:pPr>
        <w:spacing w:line="240" w:lineRule="auto"/>
        <w:jc w:val="center"/>
      </w:pPr>
      <w:r>
        <w:rPr>
          <w:noProof/>
          <w:lang w:val="en-CA" w:eastAsia="en-CA"/>
        </w:rPr>
        <w:lastRenderedPageBreak/>
        <w:drawing>
          <wp:inline distT="0" distB="0" distL="0" distR="0" wp14:anchorId="7B8C6BE6" wp14:editId="55145256">
            <wp:extent cx="5554267" cy="5924550"/>
            <wp:effectExtent l="0" t="0" r="8890" b="0"/>
            <wp:docPr id="21" name="Picture" descr="Figure 21: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4"/>
                    <a:stretch>
                      <a:fillRect/>
                    </a:stretch>
                  </pic:blipFill>
                  <pic:spPr bwMode="auto">
                    <a:xfrm>
                      <a:off x="0" y="0"/>
                      <a:ext cx="5559119" cy="5929726"/>
                    </a:xfrm>
                    <a:prstGeom prst="rect">
                      <a:avLst/>
                    </a:prstGeom>
                    <a:noFill/>
                    <a:ln w="9525">
                      <a:noFill/>
                      <a:headEnd/>
                      <a:tailEnd/>
                    </a:ln>
                  </pic:spPr>
                </pic:pic>
              </a:graphicData>
            </a:graphic>
          </wp:inline>
        </w:drawing>
      </w:r>
    </w:p>
    <w:p w14:paraId="76CC5563" w14:textId="77777777" w:rsidR="00F77BDD" w:rsidRDefault="006D238B" w:rsidP="002F4A36">
      <w:pPr>
        <w:spacing w:line="240" w:lineRule="auto"/>
      </w:pPr>
      <w:r>
        <w:t xml:space="preserve">Figure 21:  </w:t>
      </w:r>
      <w:r>
        <w:rPr>
          <w:i/>
        </w:rPr>
        <w:t>Stage and samples collected, highlighting samples with maximum and minimum DOC concentrations for each rain event and collection period. Black vertical lines indicate a subset of samples that were assessed more closely.</w:t>
      </w:r>
    </w:p>
    <w:p w14:paraId="17F4AE07" w14:textId="77777777" w:rsidR="00F77BDD" w:rsidRDefault="006D238B">
      <w:r>
        <w:t> </w:t>
      </w:r>
    </w:p>
    <w:p w14:paraId="20C50E26" w14:textId="77777777" w:rsidR="00F77BDD" w:rsidRDefault="006D238B">
      <w:r>
        <w:t>Changes in DOC during events varied from a little more than 1% DOC change to nearly 100% change during event response (Table 18).</w:t>
      </w:r>
    </w:p>
    <w:p w14:paraId="42BC85D8" w14:textId="77777777" w:rsidR="00F77BDD" w:rsidRDefault="006D238B">
      <w:r>
        <w:t> </w:t>
      </w:r>
    </w:p>
    <w:p w14:paraId="55679898" w14:textId="77777777" w:rsidR="00F77BDD" w:rsidRDefault="006D238B" w:rsidP="002F4A36">
      <w:pPr>
        <w:spacing w:line="240" w:lineRule="auto"/>
      </w:pPr>
      <w:r>
        <w:lastRenderedPageBreak/>
        <w:t xml:space="preserve">Table 18: </w:t>
      </w:r>
      <w:r>
        <w:rPr>
          <w:i/>
        </w:rPr>
        <w:t xml:space="preserve">Summary of DOC changes within stormflow response to precipitation events across the LWSA (samples from wet season </w:t>
      </w:r>
      <w:commentRangeStart w:id="307"/>
      <w:r>
        <w:rPr>
          <w:i/>
        </w:rPr>
        <w:t>only</w:t>
      </w:r>
      <w:commentRangeEnd w:id="307"/>
      <w:r w:rsidR="00F6786F">
        <w:rPr>
          <w:rStyle w:val="CommentReference"/>
        </w:rPr>
        <w:commentReference w:id="307"/>
      </w:r>
      <w:r>
        <w:rPr>
          <w:i/>
        </w:rPr>
        <w:t>).</w:t>
      </w:r>
    </w:p>
    <w:tbl>
      <w:tblPr>
        <w:tblW w:w="5000" w:type="pct"/>
        <w:tblLook w:val="07E0" w:firstRow="1" w:lastRow="1" w:firstColumn="1" w:lastColumn="1" w:noHBand="1" w:noVBand="1"/>
        <w:tblCaption w:val="Table 18: Summary of DOC changes within stormflow response to precipitation events across the LWSA (samples from wet season only)."/>
      </w:tblPr>
      <w:tblGrid>
        <w:gridCol w:w="1205"/>
        <w:gridCol w:w="1377"/>
        <w:gridCol w:w="1384"/>
        <w:gridCol w:w="1201"/>
        <w:gridCol w:w="1101"/>
        <w:gridCol w:w="1554"/>
        <w:gridCol w:w="1538"/>
      </w:tblGrid>
      <w:tr w:rsidR="00F77BDD" w:rsidRPr="002F4A36" w14:paraId="2A632C26" w14:textId="77777777">
        <w:tc>
          <w:tcPr>
            <w:tcW w:w="0" w:type="auto"/>
            <w:tcBorders>
              <w:bottom w:val="single" w:sz="0" w:space="0" w:color="auto"/>
            </w:tcBorders>
            <w:vAlign w:val="bottom"/>
          </w:tcPr>
          <w:p w14:paraId="0255D2FE"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site</w:t>
            </w:r>
          </w:p>
        </w:tc>
        <w:tc>
          <w:tcPr>
            <w:tcW w:w="0" w:type="auto"/>
            <w:tcBorders>
              <w:bottom w:val="single" w:sz="0" w:space="0" w:color="auto"/>
            </w:tcBorders>
            <w:vAlign w:val="bottom"/>
          </w:tcPr>
          <w:p w14:paraId="318C109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lowest DOC in stormflow (mg/L)</w:t>
            </w:r>
          </w:p>
        </w:tc>
        <w:tc>
          <w:tcPr>
            <w:tcW w:w="0" w:type="auto"/>
            <w:tcBorders>
              <w:bottom w:val="single" w:sz="0" w:space="0" w:color="auto"/>
            </w:tcBorders>
            <w:vAlign w:val="bottom"/>
          </w:tcPr>
          <w:p w14:paraId="65658B8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highest DOC in stormflow (mg/L)</w:t>
            </w:r>
          </w:p>
        </w:tc>
        <w:tc>
          <w:tcPr>
            <w:tcW w:w="0" w:type="auto"/>
            <w:tcBorders>
              <w:bottom w:val="single" w:sz="0" w:space="0" w:color="auto"/>
            </w:tcBorders>
            <w:vAlign w:val="bottom"/>
          </w:tcPr>
          <w:p w14:paraId="03A5E77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smallest change in DOC (mg/L)</w:t>
            </w:r>
          </w:p>
        </w:tc>
        <w:tc>
          <w:tcPr>
            <w:tcW w:w="0" w:type="auto"/>
            <w:tcBorders>
              <w:bottom w:val="single" w:sz="0" w:space="0" w:color="auto"/>
            </w:tcBorders>
            <w:vAlign w:val="bottom"/>
          </w:tcPr>
          <w:p w14:paraId="0EADE05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largest change in DOC (mg/L)</w:t>
            </w:r>
          </w:p>
        </w:tc>
        <w:tc>
          <w:tcPr>
            <w:tcW w:w="0" w:type="auto"/>
            <w:tcBorders>
              <w:bottom w:val="single" w:sz="0" w:space="0" w:color="auto"/>
            </w:tcBorders>
            <w:vAlign w:val="bottom"/>
          </w:tcPr>
          <w:p w14:paraId="3F84BCE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smallest difference in DOC during stormflow (%)</w:t>
            </w:r>
          </w:p>
        </w:tc>
        <w:tc>
          <w:tcPr>
            <w:tcW w:w="0" w:type="auto"/>
            <w:tcBorders>
              <w:bottom w:val="single" w:sz="0" w:space="0" w:color="auto"/>
            </w:tcBorders>
            <w:vAlign w:val="bottom"/>
          </w:tcPr>
          <w:p w14:paraId="624FCC7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largest difference in DOC during stormflow (%)</w:t>
            </w:r>
          </w:p>
        </w:tc>
      </w:tr>
      <w:tr w:rsidR="00F77BDD" w:rsidRPr="002F4A36" w14:paraId="699E3302" w14:textId="77777777">
        <w:tc>
          <w:tcPr>
            <w:tcW w:w="0" w:type="auto"/>
          </w:tcPr>
          <w:p w14:paraId="39A17583"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Weeks</w:t>
            </w:r>
          </w:p>
        </w:tc>
        <w:tc>
          <w:tcPr>
            <w:tcW w:w="0" w:type="auto"/>
          </w:tcPr>
          <w:p w14:paraId="0225F5E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6.1</w:t>
            </w:r>
          </w:p>
        </w:tc>
        <w:tc>
          <w:tcPr>
            <w:tcW w:w="0" w:type="auto"/>
          </w:tcPr>
          <w:p w14:paraId="0557C4E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16.1</w:t>
            </w:r>
          </w:p>
        </w:tc>
        <w:tc>
          <w:tcPr>
            <w:tcW w:w="0" w:type="auto"/>
          </w:tcPr>
          <w:p w14:paraId="1328F8C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0" w:type="auto"/>
          </w:tcPr>
          <w:p w14:paraId="25DBEF1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6.4</w:t>
            </w:r>
          </w:p>
        </w:tc>
        <w:tc>
          <w:tcPr>
            <w:tcW w:w="0" w:type="auto"/>
          </w:tcPr>
          <w:p w14:paraId="017091B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9.6</w:t>
            </w:r>
          </w:p>
        </w:tc>
        <w:tc>
          <w:tcPr>
            <w:tcW w:w="0" w:type="auto"/>
          </w:tcPr>
          <w:p w14:paraId="56933D2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53.2</w:t>
            </w:r>
          </w:p>
        </w:tc>
      </w:tr>
      <w:tr w:rsidR="00F77BDD" w:rsidRPr="002F4A36" w14:paraId="3D4DECD6" w14:textId="77777777">
        <w:tc>
          <w:tcPr>
            <w:tcW w:w="0" w:type="auto"/>
          </w:tcPr>
          <w:p w14:paraId="7517D101"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ChrisCrk</w:t>
            </w:r>
            <w:proofErr w:type="spellEnd"/>
          </w:p>
        </w:tc>
        <w:tc>
          <w:tcPr>
            <w:tcW w:w="0" w:type="auto"/>
          </w:tcPr>
          <w:p w14:paraId="2DBA082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2.3</w:t>
            </w:r>
          </w:p>
        </w:tc>
        <w:tc>
          <w:tcPr>
            <w:tcW w:w="0" w:type="auto"/>
          </w:tcPr>
          <w:p w14:paraId="54D8871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9.2</w:t>
            </w:r>
          </w:p>
        </w:tc>
        <w:tc>
          <w:tcPr>
            <w:tcW w:w="0" w:type="auto"/>
          </w:tcPr>
          <w:p w14:paraId="11C2F73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7F92B08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3.9</w:t>
            </w:r>
          </w:p>
        </w:tc>
        <w:tc>
          <w:tcPr>
            <w:tcW w:w="0" w:type="auto"/>
          </w:tcPr>
          <w:p w14:paraId="398A0F3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26.1</w:t>
            </w:r>
          </w:p>
        </w:tc>
        <w:tc>
          <w:tcPr>
            <w:tcW w:w="0" w:type="auto"/>
          </w:tcPr>
          <w:p w14:paraId="0075ABD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82.0</w:t>
            </w:r>
          </w:p>
        </w:tc>
      </w:tr>
      <w:tr w:rsidR="00F77BDD" w:rsidRPr="002F4A36" w14:paraId="1D96E0EF" w14:textId="77777777">
        <w:tc>
          <w:tcPr>
            <w:tcW w:w="0" w:type="auto"/>
          </w:tcPr>
          <w:p w14:paraId="71839B24"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LeechHead</w:t>
            </w:r>
            <w:proofErr w:type="spellEnd"/>
          </w:p>
        </w:tc>
        <w:tc>
          <w:tcPr>
            <w:tcW w:w="0" w:type="auto"/>
          </w:tcPr>
          <w:p w14:paraId="60E3B1B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5.7</w:t>
            </w:r>
          </w:p>
        </w:tc>
        <w:tc>
          <w:tcPr>
            <w:tcW w:w="0" w:type="auto"/>
          </w:tcPr>
          <w:p w14:paraId="1A26444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10.3</w:t>
            </w:r>
          </w:p>
        </w:tc>
        <w:tc>
          <w:tcPr>
            <w:tcW w:w="0" w:type="auto"/>
          </w:tcPr>
          <w:p w14:paraId="491710F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0" w:type="auto"/>
          </w:tcPr>
          <w:p w14:paraId="14F3C40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w:t>
            </w:r>
          </w:p>
        </w:tc>
        <w:tc>
          <w:tcPr>
            <w:tcW w:w="0" w:type="auto"/>
          </w:tcPr>
          <w:p w14:paraId="66B32B2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028AB03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29.5</w:t>
            </w:r>
          </w:p>
        </w:tc>
      </w:tr>
      <w:tr w:rsidR="00F77BDD" w:rsidRPr="002F4A36" w14:paraId="30BE217E" w14:textId="77777777">
        <w:tc>
          <w:tcPr>
            <w:tcW w:w="0" w:type="auto"/>
          </w:tcPr>
          <w:p w14:paraId="403FF815"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CraggCrk</w:t>
            </w:r>
            <w:proofErr w:type="spellEnd"/>
          </w:p>
        </w:tc>
        <w:tc>
          <w:tcPr>
            <w:tcW w:w="0" w:type="auto"/>
          </w:tcPr>
          <w:p w14:paraId="711D248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3.0</w:t>
            </w:r>
          </w:p>
        </w:tc>
        <w:tc>
          <w:tcPr>
            <w:tcW w:w="0" w:type="auto"/>
          </w:tcPr>
          <w:p w14:paraId="060E51C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8.2</w:t>
            </w:r>
          </w:p>
        </w:tc>
        <w:tc>
          <w:tcPr>
            <w:tcW w:w="0" w:type="auto"/>
          </w:tcPr>
          <w:p w14:paraId="6E638B1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7BDAF43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3.2</w:t>
            </w:r>
          </w:p>
        </w:tc>
        <w:tc>
          <w:tcPr>
            <w:tcW w:w="0" w:type="auto"/>
          </w:tcPr>
          <w:p w14:paraId="19D8220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28.8</w:t>
            </w:r>
          </w:p>
        </w:tc>
        <w:tc>
          <w:tcPr>
            <w:tcW w:w="0" w:type="auto"/>
          </w:tcPr>
          <w:p w14:paraId="139E08A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67.5</w:t>
            </w:r>
          </w:p>
        </w:tc>
      </w:tr>
      <w:tr w:rsidR="00F77BDD" w:rsidRPr="002F4A36" w14:paraId="59BD4FD2" w14:textId="77777777">
        <w:tc>
          <w:tcPr>
            <w:tcW w:w="0" w:type="auto"/>
          </w:tcPr>
          <w:p w14:paraId="0917B52B" w14:textId="77777777" w:rsidR="00F77BDD" w:rsidRPr="002F4A36" w:rsidRDefault="006D238B" w:rsidP="002F4A36">
            <w:pPr>
              <w:spacing w:line="240" w:lineRule="auto"/>
              <w:rPr>
                <w:rFonts w:asciiTheme="minorHAnsi" w:hAnsiTheme="minorHAnsi" w:cstheme="minorHAnsi"/>
                <w:sz w:val="22"/>
                <w:szCs w:val="22"/>
              </w:rPr>
            </w:pPr>
            <w:proofErr w:type="spellStart"/>
            <w:r w:rsidRPr="002F4A36">
              <w:rPr>
                <w:rFonts w:asciiTheme="minorHAnsi" w:hAnsiTheme="minorHAnsi" w:cstheme="minorHAnsi"/>
                <w:sz w:val="22"/>
                <w:szCs w:val="22"/>
              </w:rPr>
              <w:t>WestLeech</w:t>
            </w:r>
            <w:proofErr w:type="spellEnd"/>
          </w:p>
        </w:tc>
        <w:tc>
          <w:tcPr>
            <w:tcW w:w="0" w:type="auto"/>
          </w:tcPr>
          <w:p w14:paraId="6D8DF6A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2.5</w:t>
            </w:r>
          </w:p>
        </w:tc>
        <w:tc>
          <w:tcPr>
            <w:tcW w:w="0" w:type="auto"/>
          </w:tcPr>
          <w:p w14:paraId="7A3C622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10.9</w:t>
            </w:r>
          </w:p>
        </w:tc>
        <w:tc>
          <w:tcPr>
            <w:tcW w:w="0" w:type="auto"/>
          </w:tcPr>
          <w:p w14:paraId="798F156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0" w:type="auto"/>
          </w:tcPr>
          <w:p w14:paraId="01355ED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5.8</w:t>
            </w:r>
          </w:p>
        </w:tc>
        <w:tc>
          <w:tcPr>
            <w:tcW w:w="0" w:type="auto"/>
          </w:tcPr>
          <w:p w14:paraId="77846E7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w:t>
            </w:r>
          </w:p>
        </w:tc>
        <w:tc>
          <w:tcPr>
            <w:tcW w:w="0" w:type="auto"/>
          </w:tcPr>
          <w:p w14:paraId="2E8FB27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94.6</w:t>
            </w:r>
          </w:p>
        </w:tc>
      </w:tr>
      <w:tr w:rsidR="00F77BDD" w:rsidRPr="002F4A36" w14:paraId="3DDC9CA2" w14:textId="77777777">
        <w:tc>
          <w:tcPr>
            <w:tcW w:w="0" w:type="auto"/>
          </w:tcPr>
          <w:p w14:paraId="4EAC230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Tunnel</w:t>
            </w:r>
          </w:p>
        </w:tc>
        <w:tc>
          <w:tcPr>
            <w:tcW w:w="0" w:type="auto"/>
          </w:tcPr>
          <w:p w14:paraId="3CC8810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3.4</w:t>
            </w:r>
          </w:p>
        </w:tc>
        <w:tc>
          <w:tcPr>
            <w:tcW w:w="0" w:type="auto"/>
          </w:tcPr>
          <w:p w14:paraId="730BFB2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5.9</w:t>
            </w:r>
          </w:p>
        </w:tc>
        <w:tc>
          <w:tcPr>
            <w:tcW w:w="0" w:type="auto"/>
          </w:tcPr>
          <w:p w14:paraId="2DAF1E2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w:t>
            </w:r>
          </w:p>
        </w:tc>
        <w:tc>
          <w:tcPr>
            <w:tcW w:w="0" w:type="auto"/>
          </w:tcPr>
          <w:p w14:paraId="322471F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w:t>
            </w:r>
          </w:p>
        </w:tc>
        <w:tc>
          <w:tcPr>
            <w:tcW w:w="0" w:type="auto"/>
          </w:tcPr>
          <w:p w14:paraId="3B34181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1.4</w:t>
            </w:r>
          </w:p>
        </w:tc>
        <w:tc>
          <w:tcPr>
            <w:tcW w:w="0" w:type="auto"/>
          </w:tcPr>
          <w:p w14:paraId="588D3FF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42.5</w:t>
            </w:r>
          </w:p>
        </w:tc>
      </w:tr>
    </w:tbl>
    <w:p w14:paraId="5371D6E1" w14:textId="77777777" w:rsidR="00F77BDD" w:rsidRDefault="006D238B">
      <w:r>
        <w:br/>
      </w:r>
    </w:p>
    <w:p w14:paraId="514D6262" w14:textId="77777777" w:rsidR="00F77BDD" w:rsidRDefault="006D238B">
      <w:pPr>
        <w:pStyle w:val="Heading4"/>
      </w:pPr>
      <w:bookmarkStart w:id="308" w:name="river-stage-doc-nom"/>
      <w:r>
        <w:t>River stage, DOC &amp; NOM</w:t>
      </w:r>
      <w:bookmarkEnd w:id="308"/>
    </w:p>
    <w:p w14:paraId="20C431FB" w14:textId="70BFD74F" w:rsidR="00F77BDD" w:rsidRDefault="006D238B">
      <w:r>
        <w:t xml:space="preserve">In general, DOC concentrations </w:t>
      </w:r>
      <w:del w:id="309" w:author="Bill Floyd" w:date="2020-07-29T15:16:00Z">
        <w:r w:rsidDel="00F6786F">
          <w:delText xml:space="preserve">increases </w:delText>
        </w:r>
      </w:del>
      <w:ins w:id="310" w:author="Bill Floyd" w:date="2020-07-29T15:16:00Z">
        <w:r w:rsidR="00F6786F">
          <w:t xml:space="preserve">increased </w:t>
        </w:r>
      </w:ins>
      <w:r>
        <w:t xml:space="preserve">with increasing stage across the LWSA, thought the </w:t>
      </w:r>
      <w:del w:id="311" w:author="Bill Floyd" w:date="2020-07-29T15:16:00Z">
        <w:r w:rsidDel="00F6786F">
          <w:delText xml:space="preserve">trends </w:delText>
        </w:r>
      </w:del>
      <w:ins w:id="312" w:author="Bill Floyd" w:date="2020-07-29T15:16:00Z">
        <w:r w:rsidR="00F6786F">
          <w:t xml:space="preserve">patterns </w:t>
        </w:r>
      </w:ins>
      <w:r>
        <w:t xml:space="preserve">were not necessarily linear and not always consistent. The relationships between spectral indicators of NOM character and stage showed tighter patterns than DOC concentration with stage at all sites, but again the relationships were not linear (Figure </w:t>
      </w:r>
      <w:commentRangeStart w:id="313"/>
      <w:r>
        <w:t>22</w:t>
      </w:r>
      <w:commentRangeEnd w:id="313"/>
      <w:r w:rsidR="00F6786F">
        <w:rPr>
          <w:rStyle w:val="CommentReference"/>
        </w:rPr>
        <w:commentReference w:id="313"/>
      </w:r>
      <w:r>
        <w:t>).</w:t>
      </w:r>
    </w:p>
    <w:p w14:paraId="21BE1EA3" w14:textId="77777777" w:rsidR="00F77BDD" w:rsidRDefault="006D238B">
      <w:r>
        <w:t> </w:t>
      </w:r>
    </w:p>
    <w:p w14:paraId="15AA0C63" w14:textId="77777777" w:rsidR="00F77BDD" w:rsidRDefault="006D238B" w:rsidP="002F4A36">
      <w:pPr>
        <w:spacing w:line="240" w:lineRule="auto"/>
      </w:pPr>
      <w:r>
        <w:rPr>
          <w:noProof/>
          <w:lang w:val="en-CA" w:eastAsia="en-CA"/>
        </w:rPr>
        <w:lastRenderedPageBreak/>
        <w:drawing>
          <wp:inline distT="0" distB="0" distL="0" distR="0" wp14:anchorId="07A789C8" wp14:editId="415D7DA5">
            <wp:extent cx="5504749" cy="6880936"/>
            <wp:effectExtent l="0" t="0" r="0" b="0"/>
            <wp:docPr id="22" name="Picture" descr="Figure 22:  Relationships between river stage and sample content and character. Data for each variable were normalized (min-max normalization) to clarify relative scales in each relationship"/>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tageNorm_DOC-NOM.png"/>
                    <pic:cNvPicPr>
                      <a:picLocks noChangeAspect="1" noChangeArrowheads="1"/>
                    </pic:cNvPicPr>
                  </pic:nvPicPr>
                  <pic:blipFill>
                    <a:blip r:embed="rId35"/>
                    <a:stretch>
                      <a:fillRect/>
                    </a:stretch>
                  </pic:blipFill>
                  <pic:spPr bwMode="auto">
                    <a:xfrm>
                      <a:off x="0" y="0"/>
                      <a:ext cx="5504749" cy="6880936"/>
                    </a:xfrm>
                    <a:prstGeom prst="rect">
                      <a:avLst/>
                    </a:prstGeom>
                    <a:noFill/>
                    <a:ln w="9525">
                      <a:noFill/>
                      <a:headEnd/>
                      <a:tailEnd/>
                    </a:ln>
                  </pic:spPr>
                </pic:pic>
              </a:graphicData>
            </a:graphic>
          </wp:inline>
        </w:drawing>
      </w:r>
    </w:p>
    <w:p w14:paraId="37A9FC25" w14:textId="77777777" w:rsidR="00F77BDD" w:rsidRDefault="006D238B" w:rsidP="002F4A36">
      <w:pPr>
        <w:spacing w:line="240" w:lineRule="auto"/>
      </w:pPr>
      <w:r>
        <w:t xml:space="preserve">Figure 22:  </w:t>
      </w:r>
      <w:r>
        <w:rPr>
          <w:i/>
        </w:rPr>
        <w:t xml:space="preserve">Relationships between river stage and sample content and character. Data for each variable were normalized (min-max normalization) to clarify relative scales in each </w:t>
      </w:r>
      <w:commentRangeStart w:id="314"/>
      <w:r>
        <w:rPr>
          <w:i/>
        </w:rPr>
        <w:t>relationship</w:t>
      </w:r>
      <w:commentRangeEnd w:id="314"/>
      <w:r w:rsidR="005E6787">
        <w:rPr>
          <w:rStyle w:val="CommentReference"/>
        </w:rPr>
        <w:commentReference w:id="314"/>
      </w:r>
    </w:p>
    <w:p w14:paraId="0F3AEA8A" w14:textId="77777777" w:rsidR="00F77BDD" w:rsidRDefault="006D238B">
      <w:r>
        <w:t> </w:t>
      </w:r>
    </w:p>
    <w:p w14:paraId="62447477" w14:textId="77777777" w:rsidR="00F77BDD" w:rsidRPr="005C6396" w:rsidRDefault="006D238B">
      <w:pPr>
        <w:pStyle w:val="Heading4"/>
        <w:rPr>
          <w:highlight w:val="cyan"/>
        </w:rPr>
      </w:pPr>
      <w:bookmarkStart w:id="315" w:name="random-forests-for-variable-importance-1"/>
      <w:r w:rsidRPr="005C6396">
        <w:rPr>
          <w:highlight w:val="cyan"/>
        </w:rPr>
        <w:lastRenderedPageBreak/>
        <w:t>Random Forests for variable importance</w:t>
      </w:r>
      <w:bookmarkEnd w:id="315"/>
    </w:p>
    <w:p w14:paraId="7734EC3E" w14:textId="77777777" w:rsidR="00F77BDD" w:rsidRDefault="006D238B">
      <w:commentRangeStart w:id="316"/>
      <w:commentRangeStart w:id="317"/>
      <w:r>
        <w:t>Watershed</w:t>
      </w:r>
      <w:commentRangeEnd w:id="316"/>
      <w:r w:rsidR="005C6396">
        <w:rPr>
          <w:rStyle w:val="CommentReference"/>
        </w:rPr>
        <w:commentReference w:id="316"/>
      </w:r>
      <w:r>
        <w:t xml:space="preserve"> characteristics for each of the six monitoring sites (Figure 14, Table 10) were included with antecedent </w:t>
      </w:r>
      <w:proofErr w:type="gramStart"/>
      <w:r>
        <w:t>7 day</w:t>
      </w:r>
      <w:proofErr w:type="gramEnd"/>
      <w:r>
        <w:t xml:space="preserve"> temperatures and antecedent 7 day rain, river stage and sampling season as possible predictor variables for DOC concentrations. The variable importance was assessed using the R package </w:t>
      </w:r>
      <w:proofErr w:type="spellStart"/>
      <w:r>
        <w:t>randomForest</w:t>
      </w:r>
      <w:proofErr w:type="spellEnd"/>
      <w:r>
        <w:t xml:space="preserve">, the backbone of which is </w:t>
      </w:r>
      <w:proofErr w:type="spellStart"/>
      <w:r>
        <w:t>Breiman’s</w:t>
      </w:r>
      <w:proofErr w:type="spellEnd"/>
      <w:r>
        <w:t xml:space="preserve"> Random Forests (RF) algorithm (</w:t>
      </w:r>
      <w:proofErr w:type="spellStart"/>
      <w:r>
        <w:t>Breiman</w:t>
      </w:r>
      <w:proofErr w:type="spellEnd"/>
      <w:r>
        <w:t xml:space="preserve"> </w:t>
      </w:r>
      <w:hyperlink w:anchor="ref-Breiman2001">
        <w:r>
          <w:rPr>
            <w:rStyle w:val="Hyperlink"/>
          </w:rPr>
          <w:t>2001</w:t>
        </w:r>
      </w:hyperlink>
      <w:r>
        <w:t xml:space="preserve">). parameters were filtered as much as possible to remove those that could cause spurious correlations (i.e. cross-correlated variables) and the RF variable importance measure (VIM) was </w:t>
      </w:r>
      <w:proofErr w:type="spellStart"/>
      <w:r>
        <w:t>evauated</w:t>
      </w:r>
      <w:proofErr w:type="spellEnd"/>
      <w:r>
        <w:t xml:space="preserve"> for the entire study period (Figure 23), dry season (Figure 25) and wet season (Figure 24).</w:t>
      </w:r>
    </w:p>
    <w:p w14:paraId="4457FFC2" w14:textId="77777777" w:rsidR="00F77BDD" w:rsidRDefault="006D238B">
      <w:r>
        <w:t> </w:t>
      </w:r>
      <w:commentRangeEnd w:id="317"/>
      <w:r w:rsidR="005E6787">
        <w:rPr>
          <w:rStyle w:val="CommentReference"/>
        </w:rPr>
        <w:commentReference w:id="317"/>
      </w:r>
    </w:p>
    <w:p w14:paraId="7EFB8B6A" w14:textId="77777777" w:rsidR="00F77BDD" w:rsidRDefault="006D238B" w:rsidP="002F4A36">
      <w:pPr>
        <w:spacing w:line="240" w:lineRule="auto"/>
      </w:pPr>
      <w:r>
        <w:rPr>
          <w:noProof/>
          <w:lang w:val="en-CA" w:eastAsia="en-CA"/>
        </w:rPr>
        <w:lastRenderedPageBreak/>
        <w:drawing>
          <wp:inline distT="0" distB="0" distL="0" distR="0" wp14:anchorId="3AAA016D" wp14:editId="27058E50">
            <wp:extent cx="5504749" cy="4587290"/>
            <wp:effectExtent l="0" t="0" r="0" b="0"/>
            <wp:docPr id="23" name="Picture" descr="Figure 23:  Variable importance for predicting DOC over the full study period, with importance measured by type 1: mean square errors (i.e. mean decrease in accuracy when variable was omit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RF_NPOC-type1-relimp_MSE.png"/>
                    <pic:cNvPicPr>
                      <a:picLocks noChangeAspect="1" noChangeArrowheads="1"/>
                    </pic:cNvPicPr>
                  </pic:nvPicPr>
                  <pic:blipFill>
                    <a:blip r:embed="rId36"/>
                    <a:stretch>
                      <a:fillRect/>
                    </a:stretch>
                  </pic:blipFill>
                  <pic:spPr bwMode="auto">
                    <a:xfrm>
                      <a:off x="0" y="0"/>
                      <a:ext cx="5504749" cy="4587290"/>
                    </a:xfrm>
                    <a:prstGeom prst="rect">
                      <a:avLst/>
                    </a:prstGeom>
                    <a:noFill/>
                    <a:ln w="9525">
                      <a:noFill/>
                      <a:headEnd/>
                      <a:tailEnd/>
                    </a:ln>
                  </pic:spPr>
                </pic:pic>
              </a:graphicData>
            </a:graphic>
          </wp:inline>
        </w:drawing>
      </w:r>
    </w:p>
    <w:p w14:paraId="13206ED3" w14:textId="77777777" w:rsidR="00F77BDD" w:rsidRDefault="006D238B" w:rsidP="002F4A36">
      <w:pPr>
        <w:spacing w:line="240" w:lineRule="auto"/>
      </w:pPr>
      <w:r>
        <w:t xml:space="preserve">Figure 23:  </w:t>
      </w:r>
      <w:r>
        <w:rPr>
          <w:i/>
        </w:rPr>
        <w:t>Variable importance for predicting DOC over the full study period, with importance measured by type 1: mean square errors (i.e. mean decrease in accuracy when variable was omitted).</w:t>
      </w:r>
    </w:p>
    <w:p w14:paraId="5E485E4E" w14:textId="77777777" w:rsidR="00F77BDD" w:rsidRDefault="006D238B">
      <w:r>
        <w:t> </w:t>
      </w:r>
    </w:p>
    <w:p w14:paraId="1956C562" w14:textId="77777777" w:rsidR="00F77BDD" w:rsidRDefault="006D238B">
      <w:r>
        <w:t xml:space="preserve">When the entire </w:t>
      </w:r>
      <w:proofErr w:type="gramStart"/>
      <w:r>
        <w:t>sixteen month</w:t>
      </w:r>
      <w:proofErr w:type="gramEnd"/>
      <w:r>
        <w:t xml:space="preserve"> study period was evaluated, the greatest relative importance in predicting DOC concentration was determined to be antecedent 7-day air temperature and antecedent 7-day rain, followed by land cover: wetland, open-water and forest percent cover. Sampling stage was almost as important as metamorphic parent material (i.e. </w:t>
      </w:r>
      <w:proofErr w:type="spellStart"/>
      <w:r>
        <w:t>Wark</w:t>
      </w:r>
      <w:proofErr w:type="spellEnd"/>
      <w:r>
        <w:t xml:space="preserve">-Gneiss), which was slightly more important than median basin slope and drainage area (Figure 23). Logging history (area clear-cut between 1980 and 2011), was found to be a relatively poor </w:t>
      </w:r>
      <w:r>
        <w:lastRenderedPageBreak/>
        <w:t>predictor for DOC, along with other parent materials (e.g. meta-sedimentary, igneous, and combinations thereof).</w:t>
      </w:r>
    </w:p>
    <w:p w14:paraId="30DEFB6C" w14:textId="77777777" w:rsidR="00F77BDD" w:rsidRDefault="006D238B">
      <w:r>
        <w:t> </w:t>
      </w:r>
    </w:p>
    <w:p w14:paraId="75602843" w14:textId="77777777" w:rsidR="00F77BDD" w:rsidRDefault="006D238B" w:rsidP="002F4A36">
      <w:pPr>
        <w:spacing w:line="240" w:lineRule="auto"/>
      </w:pPr>
      <w:r>
        <w:rPr>
          <w:noProof/>
          <w:lang w:val="en-CA" w:eastAsia="en-CA"/>
        </w:rPr>
        <w:drawing>
          <wp:inline distT="0" distB="0" distL="0" distR="0" wp14:anchorId="1B315321" wp14:editId="4E4ED814">
            <wp:extent cx="5504749" cy="4587290"/>
            <wp:effectExtent l="0" t="0" r="0" b="0"/>
            <wp:docPr id="24" name="Picture" descr="Figure 24:  Variable importance for predicting DOC during wet season (only), measured by type 1: mean square errors (i.e. mean decrease in accuracy when variable was omit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RF_NPOC_type1-wet-relimp_MSE.png"/>
                    <pic:cNvPicPr>
                      <a:picLocks noChangeAspect="1" noChangeArrowheads="1"/>
                    </pic:cNvPicPr>
                  </pic:nvPicPr>
                  <pic:blipFill>
                    <a:blip r:embed="rId37"/>
                    <a:stretch>
                      <a:fillRect/>
                    </a:stretch>
                  </pic:blipFill>
                  <pic:spPr bwMode="auto">
                    <a:xfrm>
                      <a:off x="0" y="0"/>
                      <a:ext cx="5504749" cy="4587290"/>
                    </a:xfrm>
                    <a:prstGeom prst="rect">
                      <a:avLst/>
                    </a:prstGeom>
                    <a:noFill/>
                    <a:ln w="9525">
                      <a:noFill/>
                      <a:headEnd/>
                      <a:tailEnd/>
                    </a:ln>
                  </pic:spPr>
                </pic:pic>
              </a:graphicData>
            </a:graphic>
          </wp:inline>
        </w:drawing>
      </w:r>
    </w:p>
    <w:p w14:paraId="04F57DDE" w14:textId="77777777" w:rsidR="00F77BDD" w:rsidRDefault="006D238B" w:rsidP="002F4A36">
      <w:pPr>
        <w:spacing w:line="240" w:lineRule="auto"/>
      </w:pPr>
      <w:r>
        <w:t xml:space="preserve">Figure 24:  </w:t>
      </w:r>
      <w:r>
        <w:rPr>
          <w:i/>
        </w:rPr>
        <w:t>Variable importance for predicting DOC during wet season (only), measured by type 1: mean square errors (i.e. mean decrease in accuracy when variable was omitted)</w:t>
      </w:r>
    </w:p>
    <w:p w14:paraId="58EA53F0" w14:textId="77777777" w:rsidR="00F77BDD" w:rsidRDefault="006D238B">
      <w:r>
        <w:t> </w:t>
      </w:r>
    </w:p>
    <w:p w14:paraId="30A2F10F" w14:textId="77777777" w:rsidR="00F77BDD" w:rsidRDefault="006D238B">
      <w:commentRangeStart w:id="318"/>
      <w:r>
        <w:t xml:space="preserve">Oddly, in the wet season antecedent 7-day rain was not found to be an important predictor for DOC but antecedent 7-day air temperature was still the most important predictor variable, followed by forest, open-water and wetland cover before metamorphic parent material again (Figure 24). Maybe in the wet season, antecedent rain matters less than year-round because the </w:t>
      </w:r>
      <w:r>
        <w:lastRenderedPageBreak/>
        <w:t>watershed is near saturation and though rain generates stream response the variable NOM source areas are already highly connected to the streams.</w:t>
      </w:r>
      <w:commentRangeEnd w:id="318"/>
      <w:r w:rsidR="005E6787">
        <w:rPr>
          <w:rStyle w:val="CommentReference"/>
        </w:rPr>
        <w:commentReference w:id="318"/>
      </w:r>
    </w:p>
    <w:p w14:paraId="7606A23D" w14:textId="77777777" w:rsidR="00F77BDD" w:rsidRDefault="006D238B">
      <w:r>
        <w:t> </w:t>
      </w:r>
    </w:p>
    <w:p w14:paraId="778AFD89" w14:textId="77777777" w:rsidR="00F77BDD" w:rsidRDefault="006D238B" w:rsidP="002F4A36">
      <w:pPr>
        <w:spacing w:line="240" w:lineRule="auto"/>
      </w:pPr>
      <w:r>
        <w:rPr>
          <w:noProof/>
          <w:lang w:val="en-CA" w:eastAsia="en-CA"/>
        </w:rPr>
        <w:drawing>
          <wp:inline distT="0" distB="0" distL="0" distR="0" wp14:anchorId="41C44EDB" wp14:editId="23120E5D">
            <wp:extent cx="5504749" cy="4587290"/>
            <wp:effectExtent l="0" t="0" r="0" b="0"/>
            <wp:docPr id="25" name="Picture" descr="Figure 25:  Variable importance for predicting DOC during dry season (only), measured by type 1: mean square errors (i.e. mean decrease in accuracy when variable was omit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RF_NPOC_type1-dry-relimp_MSE.png"/>
                    <pic:cNvPicPr>
                      <a:picLocks noChangeAspect="1" noChangeArrowheads="1"/>
                    </pic:cNvPicPr>
                  </pic:nvPicPr>
                  <pic:blipFill>
                    <a:blip r:embed="rId38"/>
                    <a:stretch>
                      <a:fillRect/>
                    </a:stretch>
                  </pic:blipFill>
                  <pic:spPr bwMode="auto">
                    <a:xfrm>
                      <a:off x="0" y="0"/>
                      <a:ext cx="5504749" cy="4587290"/>
                    </a:xfrm>
                    <a:prstGeom prst="rect">
                      <a:avLst/>
                    </a:prstGeom>
                    <a:noFill/>
                    <a:ln w="9525">
                      <a:noFill/>
                      <a:headEnd/>
                      <a:tailEnd/>
                    </a:ln>
                  </pic:spPr>
                </pic:pic>
              </a:graphicData>
            </a:graphic>
          </wp:inline>
        </w:drawing>
      </w:r>
    </w:p>
    <w:p w14:paraId="2A2D68E2" w14:textId="77777777" w:rsidR="00F77BDD" w:rsidRDefault="006D238B" w:rsidP="002F4A36">
      <w:pPr>
        <w:spacing w:line="240" w:lineRule="auto"/>
      </w:pPr>
      <w:r>
        <w:t xml:space="preserve">Figure 25:  </w:t>
      </w:r>
      <w:r>
        <w:rPr>
          <w:i/>
        </w:rPr>
        <w:t>Variable importance for predicting DOC during dry season (only), measured by type 1: mean square errors (i.e. mean decrease in accuracy when variable was omitted).</w:t>
      </w:r>
    </w:p>
    <w:p w14:paraId="2B1D602C" w14:textId="77777777" w:rsidR="00F77BDD" w:rsidRDefault="006D238B">
      <w:r>
        <w:t> </w:t>
      </w:r>
    </w:p>
    <w:p w14:paraId="20FF490F" w14:textId="77777777" w:rsidR="00F77BDD" w:rsidRDefault="006D238B">
      <w:r>
        <w:t>Looking only at the dry season, antecedent 7-day air temperature was once again the primary predictor for DOC concentrations, followed by land-cover (open-water, wetland cover) and basin slope was found to be more important than forest cover for dry season DOC.</w:t>
      </w:r>
    </w:p>
    <w:p w14:paraId="7CA28C74" w14:textId="77777777" w:rsidR="00F77BDD" w:rsidRDefault="006D238B">
      <w:r>
        <w:t> </w:t>
      </w:r>
    </w:p>
    <w:p w14:paraId="02F32D57" w14:textId="77777777" w:rsidR="00F77BDD" w:rsidRPr="0046736B" w:rsidRDefault="006D238B">
      <w:pPr>
        <w:rPr>
          <w:color w:val="00B0F0"/>
        </w:rPr>
      </w:pPr>
      <w:commentRangeStart w:id="319"/>
      <w:r w:rsidRPr="0046736B">
        <w:rPr>
          <w:b/>
          <w:i/>
          <w:color w:val="00B0F0"/>
        </w:rPr>
        <w:t>Do this for SAC</w:t>
      </w:r>
      <w:r w:rsidRPr="0046736B">
        <w:rPr>
          <w:b/>
          <w:i/>
          <w:color w:val="00B0F0"/>
          <w:vertAlign w:val="subscript"/>
        </w:rPr>
        <w:t>254</w:t>
      </w:r>
      <w:r w:rsidRPr="0046736B">
        <w:rPr>
          <w:b/>
          <w:i/>
          <w:color w:val="00B0F0"/>
        </w:rPr>
        <w:t xml:space="preserve"> and E</w:t>
      </w:r>
      <w:r w:rsidRPr="0046736B">
        <w:rPr>
          <w:b/>
          <w:i/>
          <w:color w:val="00B0F0"/>
          <w:vertAlign w:val="subscript"/>
        </w:rPr>
        <w:t>2</w:t>
      </w:r>
      <w:r w:rsidRPr="0046736B">
        <w:rPr>
          <w:b/>
          <w:i/>
          <w:color w:val="00B0F0"/>
        </w:rPr>
        <w:t>:E</w:t>
      </w:r>
      <w:r w:rsidRPr="0046736B">
        <w:rPr>
          <w:b/>
          <w:i/>
          <w:color w:val="00B0F0"/>
          <w:vertAlign w:val="subscript"/>
        </w:rPr>
        <w:t>3</w:t>
      </w:r>
      <w:r w:rsidRPr="0046736B">
        <w:rPr>
          <w:b/>
          <w:i/>
          <w:color w:val="00B0F0"/>
        </w:rPr>
        <w:t xml:space="preserve"> also</w:t>
      </w:r>
      <w:commentRangeEnd w:id="319"/>
      <w:r w:rsidR="0046736B">
        <w:rPr>
          <w:rStyle w:val="CommentReference"/>
        </w:rPr>
        <w:commentReference w:id="319"/>
      </w:r>
    </w:p>
    <w:p w14:paraId="461F04FF" w14:textId="77777777" w:rsidR="00F77BDD" w:rsidRDefault="006D238B">
      <w:pPr>
        <w:pStyle w:val="Heading3"/>
      </w:pPr>
      <w:bookmarkStart w:id="320" w:name="discussion"/>
      <w:bookmarkStart w:id="321" w:name="_Toc46783707"/>
      <w:commentRangeStart w:id="322"/>
      <w:r>
        <w:lastRenderedPageBreak/>
        <w:t>Discussion</w:t>
      </w:r>
      <w:bookmarkEnd w:id="320"/>
      <w:bookmarkEnd w:id="321"/>
      <w:commentRangeEnd w:id="322"/>
      <w:r w:rsidR="0046736B">
        <w:rPr>
          <w:rStyle w:val="CommentReference"/>
          <w:rFonts w:eastAsia="Cambria"/>
          <w:b w:val="0"/>
          <w:bCs w:val="0"/>
        </w:rPr>
        <w:commentReference w:id="322"/>
      </w:r>
    </w:p>
    <w:p w14:paraId="2F0F92CA" w14:textId="77777777" w:rsidR="00F77BDD" w:rsidRDefault="006D238B">
      <w:r>
        <w:t>Increasing DOC on the rising limb indicates that source material is not limited and flux is driven by hydrologic connectivity; whereas source limited conditions likely drive NOM dynamics if DOC concentration decreases on the rising limb (</w:t>
      </w:r>
      <w:proofErr w:type="spellStart"/>
      <w:r>
        <w:t>Zarnetske</w:t>
      </w:r>
      <w:proofErr w:type="spellEnd"/>
      <w:r>
        <w:t xml:space="preserve"> et al. </w:t>
      </w:r>
      <w:hyperlink w:anchor="ref-Zarnetske2018">
        <w:r>
          <w:rPr>
            <w:rStyle w:val="Hyperlink"/>
          </w:rPr>
          <w:t>2018</w:t>
        </w:r>
      </w:hyperlink>
      <w:r>
        <w:t>). Analysis of rack samples clarifies the magnitude and direction of water quality changes in response to precipitation relative, which provides information about solute supply and hydrologic connectivity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14:paraId="037F2C4C" w14:textId="77777777" w:rsidR="00F77BDD" w:rsidRDefault="006D238B">
      <w:pPr>
        <w:numPr>
          <w:ilvl w:val="0"/>
          <w:numId w:val="22"/>
        </w:numPr>
      </w:pPr>
      <w:r>
        <w:t>variability among sub-basins versus variability within each sub-basin over time</w:t>
      </w:r>
    </w:p>
    <w:p w14:paraId="40D31C14" w14:textId="77777777" w:rsidR="00F77BDD" w:rsidRDefault="006D238B">
      <w:pPr>
        <w:numPr>
          <w:ilvl w:val="0"/>
          <w:numId w:val="22"/>
        </w:numPr>
      </w:pPr>
      <w:r>
        <w:t>timing of peaks and valleys of stage – at 10 min resolution was there a lag from upstream to downstream?</w:t>
      </w:r>
    </w:p>
    <w:p w14:paraId="7DE8F524" w14:textId="77777777" w:rsidR="00F77BDD" w:rsidRDefault="006D238B">
      <w:pPr>
        <w:numPr>
          <w:ilvl w:val="0"/>
          <w:numId w:val="22"/>
        </w:numPr>
      </w:pPr>
      <w:r>
        <w:t>source versus transport limitations – DOC in rising limb</w:t>
      </w:r>
    </w:p>
    <w:p w14:paraId="6D116A06" w14:textId="77777777" w:rsidR="00F77BDD" w:rsidRDefault="006D238B">
      <w:pPr>
        <w:numPr>
          <w:ilvl w:val="0"/>
          <w:numId w:val="22"/>
        </w:numPr>
      </w:pPr>
      <w:r>
        <w:t xml:space="preserve">any hysteretic </w:t>
      </w:r>
      <w:proofErr w:type="spellStart"/>
      <w:r>
        <w:t>behaviour</w:t>
      </w:r>
      <w:proofErr w:type="spellEnd"/>
      <w:r>
        <w:t>? (DOC over time by event)</w:t>
      </w:r>
    </w:p>
    <w:p w14:paraId="501D6370" w14:textId="77777777" w:rsidR="00F77BDD" w:rsidRDefault="006D238B">
      <w:pPr>
        <w:numPr>
          <w:ilvl w:val="0"/>
          <w:numId w:val="22"/>
        </w:numPr>
      </w:pPr>
      <w:r>
        <w:t>was there a relationship between rain event intensity/duration and DOC?</w:t>
      </w:r>
    </w:p>
    <w:p w14:paraId="127C91E3" w14:textId="77777777" w:rsidR="00F77BDD" w:rsidRDefault="006D238B">
      <w:pPr>
        <w:numPr>
          <w:ilvl w:val="0"/>
          <w:numId w:val="22"/>
        </w:numPr>
      </w:pPr>
      <w:r>
        <w:t>use RF to determine relative importance of watershed characteristics as DOC predictors</w:t>
      </w:r>
    </w:p>
    <w:p w14:paraId="4FF56EE8" w14:textId="77777777" w:rsidR="00F77BDD" w:rsidRDefault="006D238B">
      <w:pPr>
        <w:numPr>
          <w:ilvl w:val="0"/>
          <w:numId w:val="22"/>
        </w:numPr>
      </w:pPr>
      <w:r>
        <w:t xml:space="preserve">use RF to in-fill missing NOM absorbance data based on relationship with DOC??? Like </w:t>
      </w:r>
      <w:proofErr w:type="spellStart"/>
      <w:r>
        <w:t>Yeonuk</w:t>
      </w:r>
      <w:proofErr w:type="spellEnd"/>
      <w:r>
        <w:t xml:space="preserve"> did for CH4 flux</w:t>
      </w:r>
    </w:p>
    <w:p w14:paraId="15AC9206" w14:textId="77777777" w:rsidR="00F77BDD" w:rsidRDefault="006D238B">
      <w:r>
        <w:t> </w:t>
      </w:r>
    </w:p>
    <w:p w14:paraId="186ABE8F" w14:textId="77777777" w:rsidR="00F77BDD" w:rsidRDefault="006D238B">
      <w:pPr>
        <w:pStyle w:val="Heading3"/>
      </w:pPr>
      <w:bookmarkStart w:id="323" w:name="conculsions"/>
      <w:bookmarkStart w:id="324" w:name="_Toc46783708"/>
      <w:commentRangeStart w:id="325"/>
      <w:proofErr w:type="spellStart"/>
      <w:r>
        <w:t>Conculsions</w:t>
      </w:r>
      <w:bookmarkEnd w:id="323"/>
      <w:bookmarkEnd w:id="324"/>
      <w:commentRangeEnd w:id="325"/>
      <w:proofErr w:type="spellEnd"/>
      <w:r w:rsidR="0046736B">
        <w:rPr>
          <w:rStyle w:val="CommentReference"/>
          <w:rFonts w:eastAsia="Cambria"/>
          <w:b w:val="0"/>
          <w:bCs w:val="0"/>
        </w:rPr>
        <w:commentReference w:id="325"/>
      </w:r>
    </w:p>
    <w:p w14:paraId="521D2746" w14:textId="77777777" w:rsidR="00F77BDD" w:rsidRDefault="006D238B">
      <w:pPr>
        <w:numPr>
          <w:ilvl w:val="0"/>
          <w:numId w:val="23"/>
        </w:numPr>
      </w:pPr>
      <w:r>
        <w:t>establishing connectivity among nested catchments as a baseline for experimental treatments (future)</w:t>
      </w:r>
    </w:p>
    <w:p w14:paraId="43789287" w14:textId="77777777" w:rsidR="00F77BDD" w:rsidRDefault="006D238B">
      <w:r>
        <w:t xml:space="preserve">Combining methods of vertical sampling racks with standard synoptic grab sampling provided useful time-stamped discrete river samples data that could be adapted and correlated to local </w:t>
      </w:r>
      <w:r>
        <w:lastRenderedPageBreak/>
        <w:t>rating curves to calculate loads of river material (e.g. nutrients, metals, organics, etc.) exported from monitored catchments. Material transport loads are important for management decisions and comprehensive system understanding.</w:t>
      </w:r>
    </w:p>
    <w:p w14:paraId="039A26AE" w14:textId="77777777" w:rsidR="00F77BDD" w:rsidRDefault="006D238B">
      <w:r>
        <w:t>future:</w:t>
      </w:r>
    </w:p>
    <w:p w14:paraId="4BCA8853" w14:textId="77777777" w:rsidR="00F77BDD" w:rsidRDefault="006D238B">
      <w:pPr>
        <w:numPr>
          <w:ilvl w:val="0"/>
          <w:numId w:val="24"/>
        </w:numPr>
      </w:pPr>
      <w:r>
        <w:t>matched sample filling-stage with continuous logger stage could be combined with rating curve to determine mass transport or loading (future)</w:t>
      </w:r>
    </w:p>
    <w:p w14:paraId="33DCAAF3" w14:textId="77777777" w:rsidR="00F77BDD" w:rsidRPr="0046736B" w:rsidRDefault="006D238B" w:rsidP="006D238B">
      <w:pPr>
        <w:pStyle w:val="Heading2"/>
        <w:rPr>
          <w:highlight w:val="cyan"/>
        </w:rPr>
      </w:pPr>
      <w:bookmarkStart w:id="326" w:name="summary-conclusions"/>
      <w:bookmarkStart w:id="327" w:name="_Toc46783709"/>
      <w:r w:rsidRPr="0046736B">
        <w:rPr>
          <w:highlight w:val="cyan"/>
        </w:rPr>
        <w:lastRenderedPageBreak/>
        <w:t>Summary &amp; Conclusions</w:t>
      </w:r>
      <w:bookmarkEnd w:id="326"/>
      <w:bookmarkEnd w:id="327"/>
    </w:p>
    <w:p w14:paraId="3396FB1A" w14:textId="77777777" w:rsidR="00F77BDD" w:rsidRDefault="006D238B">
      <w:pPr>
        <w:pStyle w:val="Heading3"/>
      </w:pPr>
      <w:bookmarkStart w:id="328" w:name="X8db5f38833cbb48dc6afb8e20d30ffa86edd60c"/>
      <w:bookmarkStart w:id="329" w:name="_Toc46783710"/>
      <w:commentRangeStart w:id="330"/>
      <w:r>
        <w:t>Discussion</w:t>
      </w:r>
      <w:commentRangeEnd w:id="330"/>
      <w:r w:rsidR="0046736B">
        <w:rPr>
          <w:rStyle w:val="CommentReference"/>
          <w:rFonts w:eastAsia="Cambria"/>
          <w:b w:val="0"/>
          <w:bCs w:val="0"/>
        </w:rPr>
        <w:commentReference w:id="330"/>
      </w:r>
      <w:r>
        <w:t xml:space="preserve"> of results in context of drinking water supply</w:t>
      </w:r>
      <w:bookmarkEnd w:id="328"/>
      <w:bookmarkEnd w:id="329"/>
    </w:p>
    <w:p w14:paraId="422BF195" w14:textId="77777777" w:rsidR="00F77BDD" w:rsidRDefault="006D238B">
      <w:r>
        <w:rPr>
          <w:b/>
        </w:rPr>
        <w:t>RQ.4.</w:t>
      </w:r>
      <w:r>
        <w:t xml:space="preserve"> What are the implications for watershed management and future drinking water supply?</w:t>
      </w:r>
    </w:p>
    <w:p w14:paraId="2ADFB281" w14:textId="77777777" w:rsidR="00F77BDD" w:rsidRDefault="006D238B">
      <w:r>
        <w:rPr>
          <w:b/>
        </w:rPr>
        <w:t>Objective 4:</w:t>
      </w:r>
      <w:r>
        <w:t xml:space="preserve"> Provide context of how results can be used to inform watershed management planning for wildfire reduction strategies and design of continued water quality monitoring for future inter-basin transfers.</w:t>
      </w:r>
    </w:p>
    <w:p w14:paraId="62CFBC61" w14:textId="77777777" w:rsidR="00F77BDD" w:rsidRDefault="006D238B">
      <w:pPr>
        <w:numPr>
          <w:ilvl w:val="0"/>
          <w:numId w:val="25"/>
        </w:numPr>
      </w:pPr>
      <w:r>
        <w:t xml:space="preserve">conflicting objectives and competing values (Peter </w:t>
      </w:r>
      <w:proofErr w:type="spellStart"/>
      <w:r>
        <w:t>Duinker’s</w:t>
      </w:r>
      <w:proofErr w:type="spellEnd"/>
      <w:r>
        <w:t xml:space="preserve"> work)</w:t>
      </w:r>
    </w:p>
    <w:p w14:paraId="567AB3F2" w14:textId="77777777" w:rsidR="00F77BDD" w:rsidRDefault="006D238B">
      <w:pPr>
        <w:numPr>
          <w:ilvl w:val="1"/>
          <w:numId w:val="26"/>
        </w:numPr>
      </w:pPr>
      <w:r>
        <w:t>managing temperate forests for timber removes carbon pools, managing for protection may increase the carbon, thus protection does not necessarily improve water quality.</w:t>
      </w:r>
    </w:p>
    <w:p w14:paraId="3C563B88" w14:textId="77777777" w:rsidR="00F77BDD" w:rsidRDefault="006D238B">
      <w:pPr>
        <w:numPr>
          <w:ilvl w:val="1"/>
          <w:numId w:val="26"/>
        </w:numPr>
      </w:pPr>
      <w:r>
        <w:t>timber / carbon sequestration / water / biodiversity</w:t>
      </w:r>
    </w:p>
    <w:p w14:paraId="5336AA78" w14:textId="77777777" w:rsidR="00F77BDD" w:rsidRDefault="006D238B">
      <w:pPr>
        <w:numPr>
          <w:ilvl w:val="0"/>
          <w:numId w:val="25"/>
        </w:numPr>
      </w:pPr>
      <w:r>
        <w:t>source water quality in rivers is unlikely to reflect the water at the intake tower</w:t>
      </w:r>
    </w:p>
    <w:p w14:paraId="7336A42B" w14:textId="77777777" w:rsidR="00F77BDD" w:rsidRDefault="006D238B">
      <w:pPr>
        <w:numPr>
          <w:ilvl w:val="1"/>
          <w:numId w:val="27"/>
        </w:numPr>
      </w:pPr>
      <w:r>
        <w:t>reservoir residence times</w:t>
      </w:r>
    </w:p>
    <w:p w14:paraId="1244F904" w14:textId="77777777" w:rsidR="00F77BDD" w:rsidRDefault="006D238B">
      <w:pPr>
        <w:numPr>
          <w:ilvl w:val="1"/>
          <w:numId w:val="27"/>
        </w:numPr>
      </w:pPr>
      <w:r>
        <w:t>photodegradation</w:t>
      </w:r>
    </w:p>
    <w:p w14:paraId="7B11B770" w14:textId="77777777" w:rsidR="00F77BDD" w:rsidRDefault="006D238B">
      <w:pPr>
        <w:numPr>
          <w:ilvl w:val="1"/>
          <w:numId w:val="27"/>
        </w:numPr>
      </w:pPr>
      <w:proofErr w:type="spellStart"/>
      <w:r>
        <w:t>physiochemcial</w:t>
      </w:r>
      <w:proofErr w:type="spellEnd"/>
      <w:r>
        <w:t xml:space="preserve"> reactions and changes</w:t>
      </w:r>
    </w:p>
    <w:p w14:paraId="71B72B3C" w14:textId="77777777" w:rsidR="00F77BDD" w:rsidRDefault="006D238B">
      <w:pPr>
        <w:numPr>
          <w:ilvl w:val="1"/>
          <w:numId w:val="27"/>
        </w:numPr>
      </w:pPr>
      <w:r>
        <w:t>biodegradation // transformation // bioproduction of NOM</w:t>
      </w:r>
    </w:p>
    <w:p w14:paraId="1B029E33" w14:textId="77777777" w:rsidR="00F77BDD" w:rsidRDefault="006D238B">
      <w:pPr>
        <w:numPr>
          <w:ilvl w:val="1"/>
          <w:numId w:val="27"/>
        </w:numPr>
      </w:pPr>
      <w:r>
        <w:t>the rivers introduce new material and new conditions (e.g. different temperatures, dissolved oxygen, carbonate for buffering or organic acids altering pH, new microbiota) the</w:t>
      </w:r>
    </w:p>
    <w:p w14:paraId="4E7BD8AD" w14:textId="77777777" w:rsidR="00F77BDD" w:rsidRDefault="006D238B">
      <w:pPr>
        <w:numPr>
          <w:ilvl w:val="1"/>
          <w:numId w:val="27"/>
        </w:numPr>
      </w:pPr>
      <w:r>
        <w:t xml:space="preserve">mixing is likely to change river source water – a </w:t>
      </w:r>
      <w:proofErr w:type="spellStart"/>
      <w:r>
        <w:t>blanacing</w:t>
      </w:r>
      <w:proofErr w:type="spellEnd"/>
      <w:r>
        <w:t xml:space="preserve"> reservoir to stabilize between river and reservoir may be extremely useful (like how you add a bit of new water at a time for a goldfish in a bowl, to allow equilibration)</w:t>
      </w:r>
    </w:p>
    <w:p w14:paraId="00345000" w14:textId="77777777" w:rsidR="00F77BDD" w:rsidRDefault="006D238B">
      <w:pPr>
        <w:numPr>
          <w:ilvl w:val="1"/>
          <w:numId w:val="27"/>
        </w:numPr>
      </w:pPr>
      <w:r>
        <w:t>UV degradation is likely in lakes</w:t>
      </w:r>
    </w:p>
    <w:p w14:paraId="71EDB9BB" w14:textId="77777777" w:rsidR="00F77BDD" w:rsidRDefault="006D238B">
      <w:pPr>
        <w:numPr>
          <w:ilvl w:val="1"/>
          <w:numId w:val="27"/>
        </w:numPr>
      </w:pPr>
      <w:r>
        <w:lastRenderedPageBreak/>
        <w:t xml:space="preserve">while river water quality will not identify source water quality (pre-treatment) it is important to know IN TANDEM with Sooke Res limnology to anticipate </w:t>
      </w:r>
      <w:proofErr w:type="spellStart"/>
      <w:r>
        <w:t>potnetial</w:t>
      </w:r>
      <w:proofErr w:type="spellEnd"/>
      <w:r>
        <w:t xml:space="preserve"> problems based on conditions in each &amp; knowledge of likely or possible interactions</w:t>
      </w:r>
    </w:p>
    <w:p w14:paraId="47FB41CE" w14:textId="77777777" w:rsidR="00F77BDD" w:rsidRDefault="006D238B">
      <w:pPr>
        <w:pStyle w:val="Heading3"/>
      </w:pPr>
      <w:bookmarkStart w:id="331" w:name="concluding-remarks"/>
      <w:bookmarkStart w:id="332" w:name="_Toc46783711"/>
      <w:r>
        <w:t>Concluding remarks</w:t>
      </w:r>
      <w:bookmarkEnd w:id="331"/>
      <w:bookmarkEnd w:id="332"/>
    </w:p>
    <w:p w14:paraId="0D186244" w14:textId="77777777" w:rsidR="00F77BDD" w:rsidRDefault="006D238B">
      <w:r>
        <w:rPr>
          <w:b/>
          <w:i/>
        </w:rPr>
        <w:t>answer all these questions in summary</w:t>
      </w:r>
    </w:p>
    <w:p w14:paraId="7B7E89CA" w14:textId="77777777" w:rsidR="00F77BDD" w:rsidRDefault="006D238B">
      <w:r>
        <w:rPr>
          <w:b/>
        </w:rPr>
        <w:t>RQ.1.</w:t>
      </w:r>
      <w:r>
        <w:t xml:space="preserve"> What are the ranges for DOC concentration and NOM character between adjacent drainage basins and among nested sub-catchments in this water supply area, and what influence does seasonality have on concentration of DOC and character of NOM?</w:t>
      </w:r>
    </w:p>
    <w:p w14:paraId="40790856" w14:textId="77777777" w:rsidR="00F77BDD" w:rsidRDefault="006D238B">
      <w:r>
        <w:rPr>
          <w:b/>
        </w:rPr>
        <w:t>Objective 1:</w:t>
      </w:r>
      <w:r>
        <w:t xml:space="preserve"> Design a sampling strategy to measure the spatial and temporal variation of DOC concentration and NOM character, then describe spatiotemporal patterns that were observed.</w:t>
      </w:r>
    </w:p>
    <w:p w14:paraId="7E41B21E" w14:textId="77777777" w:rsidR="00F77BDD" w:rsidRDefault="006D238B">
      <w:r>
        <w:t> </w:t>
      </w:r>
    </w:p>
    <w:p w14:paraId="395B11CC" w14:textId="77777777" w:rsidR="00F77BDD" w:rsidRDefault="006D238B">
      <w:r>
        <w:rPr>
          <w:b/>
        </w:rPr>
        <w:t>RQ.2.</w:t>
      </w:r>
      <w:r>
        <w:t xml:space="preserve"> Are hydrological processes the main driver for DOC transport and variation in the LWSA and is there a mechanistic relationship between river stage and DOC or NOM?</w:t>
      </w:r>
    </w:p>
    <w:p w14:paraId="75C6A456" w14:textId="77777777" w:rsidR="00F77BDD" w:rsidRDefault="006D238B">
      <w:r>
        <w:rPr>
          <w:b/>
        </w:rPr>
        <w:t>Objective 2:</w:t>
      </w:r>
      <w:r>
        <w:t xml:space="preserve"> Relate water sample results to river stage and report on the relationships between DOC concentrations and NOM character with stage, particularly paying attention to differences between baseflow and storm events.</w:t>
      </w:r>
    </w:p>
    <w:p w14:paraId="609B604A" w14:textId="77777777" w:rsidR="00F77BDD" w:rsidRDefault="006D238B">
      <w:r>
        <w:t> </w:t>
      </w:r>
    </w:p>
    <w:p w14:paraId="43C9EA33" w14:textId="77777777" w:rsidR="00F77BDD" w:rsidRDefault="006D238B">
      <w:r>
        <w:rPr>
          <w:b/>
        </w:rPr>
        <w:t>RQ.3.</w:t>
      </w:r>
      <w:r>
        <w:t xml:space="preserve"> Are some watershed characteristics more important than others for influencing DOC and NOM dynamics?</w:t>
      </w:r>
    </w:p>
    <w:p w14:paraId="342A6EE9" w14:textId="77777777" w:rsidR="00F77BDD" w:rsidRDefault="006D238B">
      <w:r>
        <w:rPr>
          <w:b/>
        </w:rPr>
        <w:t>Objective 3:</w:t>
      </w:r>
      <w:r>
        <w:t xml:space="preserve"> Assess the importance of watershed characteristics and conditions as explanatory variables for DOC and DOM patterns.</w:t>
      </w:r>
    </w:p>
    <w:p w14:paraId="5AEDA5F4" w14:textId="77777777" w:rsidR="00F77BDD" w:rsidRDefault="006D238B">
      <w:r>
        <w:t> </w:t>
      </w:r>
    </w:p>
    <w:p w14:paraId="6A045C27" w14:textId="77777777" w:rsidR="00F77BDD" w:rsidRDefault="006D238B">
      <w:r>
        <w:rPr>
          <w:b/>
        </w:rPr>
        <w:t>RQ.4.</w:t>
      </w:r>
      <w:r>
        <w:t xml:space="preserve"> What are the implications for watershed management and future drinking water supply?</w:t>
      </w:r>
    </w:p>
    <w:p w14:paraId="44502E31" w14:textId="77777777" w:rsidR="00F77BDD" w:rsidRDefault="006D238B">
      <w:r>
        <w:rPr>
          <w:b/>
        </w:rPr>
        <w:lastRenderedPageBreak/>
        <w:t>Objective 4:</w:t>
      </w:r>
      <w:r>
        <w:t xml:space="preserve"> Provide context of how results can be used to inform watershed management planning for wildfire reduction strategies and design of continued water quality monitoring for future inter-basin transfers.</w:t>
      </w:r>
    </w:p>
    <w:p w14:paraId="5308E877" w14:textId="77777777" w:rsidR="00F77BDD" w:rsidRDefault="007E2345">
      <w:r>
        <w:pict w14:anchorId="06BDC15B">
          <v:rect id="_x0000_i1025" style="width:0;height:1.5pt" o:hralign="center" o:hrstd="t" o:hr="t"/>
        </w:pict>
      </w:r>
    </w:p>
    <w:p w14:paraId="17CAEED5" w14:textId="77777777" w:rsidR="00F77BDD" w:rsidRDefault="006D238B">
      <w:pPr>
        <w:numPr>
          <w:ilvl w:val="0"/>
          <w:numId w:val="28"/>
        </w:numPr>
      </w:pPr>
      <w:r>
        <w:t>in progress: this section will be included in the next draft, following feedback on results</w:t>
      </w:r>
    </w:p>
    <w:p w14:paraId="5F390D6F" w14:textId="77777777" w:rsidR="00F77BDD" w:rsidRDefault="006D238B">
      <w:r>
        <w:t xml:space="preserve">The primary objectives of this project were to characterize the range of hydrochemical dynamics and synchrony during rainfall response across the Leech watershed (~96 </w:t>
      </w:r>
      <w:proofErr w:type="spellStart"/>
      <w:r>
        <w:t>km</w:t>
      </w:r>
      <w:r>
        <w:rPr>
          <w:vertAlign w:val="superscript"/>
        </w:rPr>
        <w:t>2</w:t>
      </w:r>
      <w:proofErr w:type="spellEnd"/>
      <w:r>
        <w:t xml:space="preserve">) and its nested catchments (ranging in size from 9.6 to 37 </w:t>
      </w:r>
      <w:proofErr w:type="spellStart"/>
      <w:r>
        <w:t>km</w:t>
      </w:r>
      <w:r>
        <w:rPr>
          <w:vertAlign w:val="superscript"/>
        </w:rPr>
        <w:t>2</w:t>
      </w:r>
      <w:proofErr w:type="spellEnd"/>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w:t>
      </w:r>
      <w:proofErr w:type="spellStart"/>
      <w:r>
        <w:t>acheived</w:t>
      </w:r>
      <w:proofErr w:type="spellEnd"/>
      <w:r>
        <w:t xml:space="preserve">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w:t>
      </w:r>
      <w:r>
        <w:lastRenderedPageBreak/>
        <w:t xml:space="preserve">stormflow samples) were used to evaluate temporal trends with respect to seasonal </w:t>
      </w:r>
      <w:proofErr w:type="spellStart"/>
      <w:r>
        <w:t>dynaimcs</w:t>
      </w:r>
      <w:proofErr w:type="spellEnd"/>
      <w:r>
        <w:t xml:space="preserve"> of DOM characteristics.</w:t>
      </w:r>
    </w:p>
    <w:p w14:paraId="2AC55409" w14:textId="77777777" w:rsidR="00F77BDD" w:rsidRDefault="006D238B">
      <w:r>
        <w:t xml:space="preserve">Despite the high RSD for headwaters sites, and the ~50% difference in area of these two sub-basins, </w:t>
      </w:r>
      <w:proofErr w:type="spellStart"/>
      <w:r>
        <w:t>LeechHead</w:t>
      </w:r>
      <w:proofErr w:type="spellEnd"/>
      <w:r>
        <w:t xml:space="preserve"> did show approximately the median of the two sub-basins DOC.</w:t>
      </w:r>
    </w:p>
    <w:p w14:paraId="6F35A8A5" w14:textId="77777777" w:rsidR="00F77BDD" w:rsidRDefault="006D238B">
      <w:r>
        <w:t xml:space="preserve">Across the Leech Water Supply Area (LWSA), the timing of changes in temperature, river response and DOC concentrations and character were </w:t>
      </w:r>
      <w:proofErr w:type="spellStart"/>
      <w:r>
        <w:t>synchornized</w:t>
      </w:r>
      <w:proofErr w:type="spellEnd"/>
      <w:r>
        <w:t xml:space="preserve"> in the five nested catchments and Leech River Tunnel site (future point of diversion, or mouth of the WSA), however the mean values and magnitude of these changes differed between sites.</w:t>
      </w:r>
    </w:p>
    <w:p w14:paraId="7893B7CD" w14:textId="77777777" w:rsidR="00F77BDD" w:rsidRDefault="006D238B">
      <w:pPr>
        <w:numPr>
          <w:ilvl w:val="0"/>
          <w:numId w:val="29"/>
        </w:numPr>
      </w:pPr>
      <w:r>
        <w:t>Across the LWSA, was the variance in DOC greater within each site or among all sites?</w:t>
      </w:r>
    </w:p>
    <w:p w14:paraId="55FF2909" w14:textId="77777777" w:rsidR="00F77BDD" w:rsidRDefault="006D238B">
      <w:pPr>
        <w:numPr>
          <w:ilvl w:val="0"/>
          <w:numId w:val="29"/>
        </w:numPr>
      </w:pPr>
      <w:r>
        <w:t xml:space="preserve">Was the variance in DOC greater at the watershed outlet than the variance in each </w:t>
      </w:r>
      <w:proofErr w:type="spellStart"/>
      <w:r>
        <w:t>subbasin</w:t>
      </w:r>
      <w:proofErr w:type="spellEnd"/>
      <w:r>
        <w:t>?</w:t>
      </w:r>
    </w:p>
    <w:p w14:paraId="38D617F6" w14:textId="77777777" w:rsidR="00F77BDD" w:rsidRDefault="006D238B">
      <w:r>
        <w:t xml:space="preserve">*Seasonal trends and DOC over time Based on spectroscopic indications that dry season NOM was less aromatic in character, it’s quite possibly that the increase in summer DOC was due to autochthonous sources such as algae and cyanobacteria, while fall DOC was likely sources from autochthonous terrestrial sources (e.g., </w:t>
      </w:r>
      <w:proofErr w:type="spellStart"/>
      <w:r>
        <w:t>humic</w:t>
      </w:r>
      <w:proofErr w:type="spellEnd"/>
      <w:r>
        <w:t xml:space="preserve"> and fluvic acids).</w:t>
      </w:r>
    </w:p>
    <w:p w14:paraId="1C74F42B" w14:textId="24D0D7EF" w:rsidR="00F77BDD" w:rsidRDefault="00F77BDD" w:rsidP="007A5A49">
      <w:pPr>
        <w:spacing w:after="240" w:line="240" w:lineRule="auto"/>
      </w:pPr>
    </w:p>
    <w:sectPr w:rsidR="00F77BDD" w:rsidSect="006D238B">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Hannah McSorley" w:date="2020-07-28T09:06:00Z" w:initials="HM">
    <w:p w14:paraId="071A6F63" w14:textId="77777777" w:rsidR="00F6786F" w:rsidRDefault="00F6786F">
      <w:pPr>
        <w:pStyle w:val="CommentText"/>
      </w:pPr>
      <w:r>
        <w:rPr>
          <w:rStyle w:val="CommentReference"/>
        </w:rPr>
        <w:annotationRef/>
      </w:r>
      <w:r>
        <w:t>moved from chapter 3 intro to overall introduction</w:t>
      </w:r>
    </w:p>
  </w:comment>
  <w:comment w:id="7" w:author="Hannah McSorley" w:date="2020-07-28T09:07:00Z" w:initials="HM">
    <w:p w14:paraId="1C2FCE82" w14:textId="77777777" w:rsidR="00F6786F" w:rsidRDefault="00F6786F">
      <w:pPr>
        <w:pStyle w:val="CommentText"/>
      </w:pPr>
      <w:r>
        <w:rPr>
          <w:rStyle w:val="CommentReference"/>
        </w:rPr>
        <w:annotationRef/>
      </w:r>
      <w:r>
        <w:t>this was previously section 1.1.1</w:t>
      </w:r>
    </w:p>
  </w:comment>
  <w:comment w:id="14" w:author="Hannah McSorley" w:date="2020-07-28T09:10:00Z" w:initials="HM">
    <w:p w14:paraId="711204C6" w14:textId="77777777" w:rsidR="00F6786F" w:rsidRDefault="00F6786F">
      <w:pPr>
        <w:pStyle w:val="CommentText"/>
      </w:pPr>
      <w:r>
        <w:rPr>
          <w:rStyle w:val="CommentReference"/>
        </w:rPr>
        <w:annotationRef/>
      </w:r>
      <w:r>
        <w:t>new paragraph break</w:t>
      </w:r>
    </w:p>
  </w:comment>
  <w:comment w:id="16" w:author="Hannah McSorley" w:date="2020-07-28T09:11:00Z" w:initials="HM">
    <w:p w14:paraId="5B4E1EEF" w14:textId="77777777" w:rsidR="00F6786F" w:rsidRDefault="00F6786F">
      <w:pPr>
        <w:pStyle w:val="CommentText"/>
      </w:pPr>
      <w:r>
        <w:rPr>
          <w:rStyle w:val="CommentReference"/>
        </w:rPr>
        <w:annotationRef/>
      </w:r>
      <w:r>
        <w:t>added section (header existed in previous version but had no content) – combined what was previously section 2.1.2.1 (“event-based sampling”) and 2.1.3 (“research objectives”)</w:t>
      </w:r>
    </w:p>
  </w:comment>
  <w:comment w:id="19" w:author="Bill Floyd" w:date="2020-07-29T09:37:00Z" w:initials="BF">
    <w:p w14:paraId="079821B1" w14:textId="2579A7EB" w:rsidR="00F6786F" w:rsidRDefault="00F6786F">
      <w:pPr>
        <w:pStyle w:val="CommentText"/>
      </w:pPr>
      <w:r>
        <w:rPr>
          <w:rStyle w:val="CommentReference"/>
        </w:rPr>
        <w:annotationRef/>
      </w:r>
      <w:r>
        <w:t xml:space="preserve">I generally refer to all water bodies as streams 0 </w:t>
      </w:r>
      <w:proofErr w:type="spellStart"/>
      <w:r>
        <w:t>tgerms</w:t>
      </w:r>
      <w:proofErr w:type="spellEnd"/>
      <w:r>
        <w:t xml:space="preserve"> like river and creek are usually associated with a name </w:t>
      </w:r>
      <w:proofErr w:type="spellStart"/>
      <w:r>
        <w:t>ie</w:t>
      </w:r>
      <w:proofErr w:type="spellEnd"/>
      <w:r>
        <w:t xml:space="preserve"> </w:t>
      </w:r>
      <w:proofErr w:type="gramStart"/>
      <w:r>
        <w:t>Fraser  River</w:t>
      </w:r>
      <w:proofErr w:type="gramEnd"/>
      <w:r>
        <w:t xml:space="preserve"> and Russell Creek.  The river is generally associated with the major drainage, and creeks are generally </w:t>
      </w:r>
      <w:proofErr w:type="gramStart"/>
      <w:r>
        <w:t>names</w:t>
      </w:r>
      <w:proofErr w:type="gramEnd"/>
      <w:r>
        <w:t xml:space="preserve"> sub-basins with the greater watershed.  </w:t>
      </w:r>
      <w:proofErr w:type="gramStart"/>
      <w:r>
        <w:t>So</w:t>
      </w:r>
      <w:proofErr w:type="gramEnd"/>
      <w:r>
        <w:t xml:space="preserve"> for this, I would say “Most of the sampling locations were in the Leach WSA, and a few key sub-basins in the Sooke WSA. The </w:t>
      </w:r>
      <w:proofErr w:type="spellStart"/>
      <w:r>
        <w:t>Rithet</w:t>
      </w:r>
      <w:proofErr w:type="spellEnd"/>
      <w:r>
        <w:t xml:space="preserve"> </w:t>
      </w:r>
      <w:proofErr w:type="spellStart"/>
      <w:r>
        <w:t>subbasin</w:t>
      </w:r>
      <w:proofErr w:type="spellEnd"/>
      <w:r>
        <w:t xml:space="preserve"> is the largest draining into Sooke </w:t>
      </w:r>
      <w:proofErr w:type="spellStart"/>
      <w:r>
        <w:t>Resevoir</w:t>
      </w:r>
      <w:proofErr w:type="spellEnd"/>
      <w:r>
        <w:t>……</w:t>
      </w:r>
    </w:p>
  </w:comment>
  <w:comment w:id="25" w:author="Bill Floyd" w:date="2020-07-29T09:44:00Z" w:initials="BF">
    <w:p w14:paraId="412B86F2" w14:textId="3CFCE7C2" w:rsidR="00F6786F" w:rsidRDefault="00F6786F">
      <w:pPr>
        <w:pStyle w:val="CommentText"/>
      </w:pPr>
      <w:r>
        <w:rPr>
          <w:rStyle w:val="CommentReference"/>
        </w:rPr>
        <w:annotationRef/>
      </w:r>
      <w:r>
        <w:t>Please add watershed sizes in brackets when you first describe the sites</w:t>
      </w:r>
    </w:p>
  </w:comment>
  <w:comment w:id="26" w:author="Hannah McSorley" w:date="2020-07-28T09:17:00Z" w:initials="HM">
    <w:p w14:paraId="5F058C2A" w14:textId="77777777" w:rsidR="00F6786F" w:rsidRDefault="00F6786F">
      <w:pPr>
        <w:pStyle w:val="CommentText"/>
      </w:pPr>
      <w:r>
        <w:rPr>
          <w:rStyle w:val="CommentReference"/>
        </w:rPr>
        <w:annotationRef/>
      </w:r>
      <w:r>
        <w:t>this was landscape orientation before, which I think might be better / more clear</w:t>
      </w:r>
    </w:p>
  </w:comment>
  <w:comment w:id="37" w:author="Bill Floyd" w:date="2020-07-29T09:47:00Z" w:initials="BF">
    <w:p w14:paraId="48947837" w14:textId="5B90AB72" w:rsidR="00F6786F" w:rsidRDefault="00F6786F">
      <w:pPr>
        <w:pStyle w:val="CommentText"/>
      </w:pPr>
      <w:r>
        <w:rPr>
          <w:rStyle w:val="CommentReference"/>
        </w:rPr>
        <w:annotationRef/>
      </w:r>
      <w:r>
        <w:t>if you describe what spectroscopic absorbance elsewhere, you don’t need to include this in brackets.</w:t>
      </w:r>
    </w:p>
  </w:comment>
  <w:comment w:id="38" w:author="Hannah McSorley" w:date="2020-07-28T09:17:00Z" w:initials="HM">
    <w:p w14:paraId="72DF2330" w14:textId="77777777" w:rsidR="00F6786F" w:rsidRDefault="00F6786F">
      <w:pPr>
        <w:pStyle w:val="CommentText"/>
      </w:pPr>
      <w:r>
        <w:rPr>
          <w:rStyle w:val="CommentReference"/>
        </w:rPr>
        <w:annotationRef/>
      </w:r>
      <w:r>
        <w:t>updated wording</w:t>
      </w:r>
    </w:p>
  </w:comment>
  <w:comment w:id="39" w:author="Bill Floyd" w:date="2020-07-29T09:49:00Z" w:initials="BF">
    <w:p w14:paraId="3003313E" w14:textId="545DDA4C" w:rsidR="00F6786F" w:rsidRDefault="00F6786F">
      <w:pPr>
        <w:pStyle w:val="CommentText"/>
      </w:pPr>
      <w:r>
        <w:rPr>
          <w:rStyle w:val="CommentReference"/>
        </w:rPr>
        <w:annotationRef/>
      </w:r>
      <w:r>
        <w:t>how were they confirmed to have zero turbidity?</w:t>
      </w:r>
    </w:p>
  </w:comment>
  <w:comment w:id="53" w:author="Hannah McSorley" w:date="2020-07-28T09:19:00Z" w:initials="HM">
    <w:p w14:paraId="2DB3948B" w14:textId="2834F047" w:rsidR="00F6786F" w:rsidRDefault="00F6786F">
      <w:pPr>
        <w:pStyle w:val="CommentText"/>
      </w:pPr>
      <w:r>
        <w:rPr>
          <w:rStyle w:val="CommentReference"/>
        </w:rPr>
        <w:annotationRef/>
      </w:r>
      <w:r>
        <w:t>updated wording</w:t>
      </w:r>
    </w:p>
  </w:comment>
  <w:comment w:id="99" w:author="Bill Floyd" w:date="2020-07-29T10:08:00Z" w:initials="BF">
    <w:p w14:paraId="6FA23A48" w14:textId="44EC338C" w:rsidR="00F6786F" w:rsidRDefault="00F6786F">
      <w:pPr>
        <w:pStyle w:val="CommentText"/>
      </w:pPr>
      <w:r>
        <w:rPr>
          <w:rStyle w:val="CommentReference"/>
        </w:rPr>
        <w:annotationRef/>
      </w:r>
      <w:r>
        <w:t>??</w:t>
      </w:r>
    </w:p>
  </w:comment>
  <w:comment w:id="101" w:author="Bill Floyd" w:date="2020-07-29T10:09:00Z" w:initials="BF">
    <w:p w14:paraId="063E8823" w14:textId="28802FF7" w:rsidR="00F6786F" w:rsidRDefault="00F6786F">
      <w:pPr>
        <w:pStyle w:val="CommentText"/>
      </w:pPr>
      <w:r>
        <w:rPr>
          <w:rStyle w:val="CommentReference"/>
        </w:rPr>
        <w:annotationRef/>
      </w:r>
      <w:r>
        <w:t>Put I some info on how quickly a bottle fills when submerged</w:t>
      </w:r>
    </w:p>
  </w:comment>
  <w:comment w:id="114" w:author="Bill Floyd" w:date="2020-07-29T10:15:00Z" w:initials="BF">
    <w:p w14:paraId="32FAF565" w14:textId="11D3DEAF" w:rsidR="00F6786F" w:rsidRDefault="00F6786F">
      <w:pPr>
        <w:pStyle w:val="CommentText"/>
      </w:pPr>
      <w:r>
        <w:rPr>
          <w:rStyle w:val="CommentReference"/>
        </w:rPr>
        <w:annotationRef/>
      </w:r>
      <w:r>
        <w:t xml:space="preserve">There are many </w:t>
      </w:r>
      <w:proofErr w:type="spellStart"/>
      <w:r>
        <w:t>many</w:t>
      </w:r>
      <w:proofErr w:type="spellEnd"/>
      <w:r>
        <w:t xml:space="preserve"> studies that have used this design to measure samples (</w:t>
      </w:r>
      <w:proofErr w:type="spellStart"/>
      <w:r>
        <w:t>ie</w:t>
      </w:r>
      <w:proofErr w:type="spellEnd"/>
      <w:r>
        <w:t xml:space="preserve"> </w:t>
      </w:r>
      <w:proofErr w:type="spellStart"/>
      <w:r>
        <w:t>Maartje</w:t>
      </w:r>
      <w:proofErr w:type="spellEnd"/>
      <w:r>
        <w:t>, many of my colleagues and many others out there)</w:t>
      </w:r>
    </w:p>
  </w:comment>
  <w:comment w:id="129" w:author="Bill Floyd" w:date="2020-07-29T10:25:00Z" w:initials="BF">
    <w:p w14:paraId="625475C5" w14:textId="7720EB7F" w:rsidR="00F6786F" w:rsidRDefault="00F6786F">
      <w:pPr>
        <w:pStyle w:val="CommentText"/>
      </w:pPr>
      <w:r>
        <w:rPr>
          <w:rStyle w:val="CommentReference"/>
        </w:rPr>
        <w:annotationRef/>
      </w:r>
      <w:r>
        <w:t xml:space="preserve">You don’t reference cameras anywhere, but you could and say observations of stream flow at the sites during events showed </w:t>
      </w:r>
      <w:proofErr w:type="spellStart"/>
      <w:r>
        <w:t>highlighy</w:t>
      </w:r>
      <w:proofErr w:type="spellEnd"/>
      <w:r>
        <w:t xml:space="preserve"> turbulent flows (if they indeed </w:t>
      </w:r>
      <w:proofErr w:type="gramStart"/>
      <w:r>
        <w:t>were..</w:t>
      </w:r>
      <w:proofErr w:type="gramEnd"/>
      <w:r>
        <w:t>)</w:t>
      </w:r>
    </w:p>
  </w:comment>
  <w:comment w:id="134" w:author="Bill Floyd" w:date="2020-07-29T10:27:00Z" w:initials="BF">
    <w:p w14:paraId="0C3FA442" w14:textId="290E6CA4" w:rsidR="00F6786F" w:rsidRDefault="00F6786F">
      <w:pPr>
        <w:pStyle w:val="CommentText"/>
      </w:pPr>
      <w:r>
        <w:rPr>
          <w:rStyle w:val="CommentReference"/>
        </w:rPr>
        <w:annotationRef/>
      </w:r>
      <w:r>
        <w:t xml:space="preserve">How do you know there was no mixing based on this? There may be a threshold of dye that you cannot detect with your eyes –if not measured with something like a </w:t>
      </w:r>
      <w:proofErr w:type="spellStart"/>
      <w:r>
        <w:t>flourometer</w:t>
      </w:r>
      <w:proofErr w:type="spellEnd"/>
      <w:r>
        <w:t>, you could add set volumes of the dyed water until you can see a change.  Not likely a big deal as I don’t think water getting into a full bottle is a concern.</w:t>
      </w:r>
    </w:p>
  </w:comment>
  <w:comment w:id="133" w:author="Bill Floyd" w:date="2020-07-29T10:36:00Z" w:initials="BF">
    <w:p w14:paraId="4CEA39D1" w14:textId="31A50037" w:rsidR="00F6786F" w:rsidRDefault="00F6786F">
      <w:pPr>
        <w:pStyle w:val="CommentText"/>
      </w:pPr>
      <w:r>
        <w:rPr>
          <w:rStyle w:val="CommentReference"/>
        </w:rPr>
        <w:annotationRef/>
      </w:r>
      <w:r>
        <w:t>This is a result, do not put here</w:t>
      </w:r>
    </w:p>
  </w:comment>
  <w:comment w:id="136" w:author="Bill Floyd" w:date="2020-07-29T10:31:00Z" w:initials="BF">
    <w:p w14:paraId="296A9DA8" w14:textId="748B389F" w:rsidR="00F6786F" w:rsidRDefault="00F6786F">
      <w:pPr>
        <w:pStyle w:val="CommentText"/>
      </w:pPr>
      <w:r>
        <w:rPr>
          <w:rStyle w:val="CommentReference"/>
        </w:rPr>
        <w:annotationRef/>
      </w:r>
      <w:r>
        <w:t xml:space="preserve">You should put the range in here 0 </w:t>
      </w:r>
      <w:proofErr w:type="spellStart"/>
      <w:r>
        <w:t>ie</w:t>
      </w:r>
      <w:proofErr w:type="spellEnd"/>
      <w:r>
        <w:t xml:space="preserve"> from a few days to up to x weeks (there were periods during the winter when snow prevented access to sites)</w:t>
      </w:r>
    </w:p>
  </w:comment>
  <w:comment w:id="143" w:author="Bill Floyd" w:date="2020-07-29T10:38:00Z" w:initials="BF">
    <w:p w14:paraId="22060996" w14:textId="0FAD0395" w:rsidR="00F6786F" w:rsidRDefault="00F6786F">
      <w:pPr>
        <w:pStyle w:val="CommentText"/>
      </w:pPr>
      <w:r>
        <w:rPr>
          <w:rStyle w:val="CommentReference"/>
        </w:rPr>
        <w:annotationRef/>
      </w:r>
      <w:r>
        <w:t>You should state why you did not do any over shorter periods</w:t>
      </w:r>
    </w:p>
  </w:comment>
  <w:comment w:id="149" w:author="Bill Floyd" w:date="2020-07-29T10:34:00Z" w:initials="BF">
    <w:p w14:paraId="3ABCFE3E" w14:textId="454AE495" w:rsidR="00F6786F" w:rsidRDefault="00F6786F">
      <w:pPr>
        <w:pStyle w:val="CommentText"/>
      </w:pPr>
      <w:r>
        <w:rPr>
          <w:rStyle w:val="CommentReference"/>
        </w:rPr>
        <w:annotationRef/>
      </w:r>
      <w:r>
        <w:t>No need to repeat this info</w:t>
      </w:r>
    </w:p>
  </w:comment>
  <w:comment w:id="150" w:author="Bill Floyd" w:date="2020-07-29T10:35:00Z" w:initials="BF">
    <w:p w14:paraId="60DD92B1" w14:textId="7583C2C7" w:rsidR="00F6786F" w:rsidRDefault="00F6786F">
      <w:pPr>
        <w:pStyle w:val="CommentText"/>
      </w:pPr>
      <w:r>
        <w:rPr>
          <w:rStyle w:val="CommentReference"/>
        </w:rPr>
        <w:annotationRef/>
      </w:r>
      <w:r>
        <w:t>This doesn’t belong here – this info should be in the introduction, here you just describe how it was measured.</w:t>
      </w:r>
    </w:p>
  </w:comment>
  <w:comment w:id="151" w:author="Bill Floyd" w:date="2020-07-29T10:36:00Z" w:initials="BF">
    <w:p w14:paraId="5AD431E5" w14:textId="339742CB" w:rsidR="00F6786F" w:rsidRDefault="00F6786F">
      <w:pPr>
        <w:pStyle w:val="CommentText"/>
      </w:pPr>
      <w:r>
        <w:rPr>
          <w:rStyle w:val="CommentReference"/>
        </w:rPr>
        <w:annotationRef/>
      </w:r>
      <w:r>
        <w:t xml:space="preserve">This is a result, should </w:t>
      </w:r>
      <w:proofErr w:type="spellStart"/>
      <w:r>
        <w:t>nogt</w:t>
      </w:r>
      <w:proofErr w:type="spellEnd"/>
      <w:r>
        <w:t xml:space="preserve"> be here</w:t>
      </w:r>
    </w:p>
  </w:comment>
  <w:comment w:id="158" w:author="Bill Floyd" w:date="2020-07-29T10:46:00Z" w:initials="BF">
    <w:p w14:paraId="3FE0E42A" w14:textId="0B060280" w:rsidR="00F6786F" w:rsidRDefault="00F6786F">
      <w:pPr>
        <w:pStyle w:val="CommentText"/>
      </w:pPr>
      <w:r>
        <w:rPr>
          <w:rStyle w:val="CommentReference"/>
        </w:rPr>
        <w:annotationRef/>
      </w:r>
      <w:r>
        <w:t xml:space="preserve">I think you can boil this down to 3 </w:t>
      </w:r>
      <w:proofErr w:type="gramStart"/>
      <w:r>
        <w:t>sentences.-</w:t>
      </w:r>
      <w:proofErr w:type="gramEnd"/>
      <w:r>
        <w:t xml:space="preserve"> not sure you need all these details.  </w:t>
      </w:r>
      <w:proofErr w:type="spellStart"/>
      <w:r>
        <w:t>Ie</w:t>
      </w:r>
      <w:proofErr w:type="spellEnd"/>
      <w:r>
        <w:t xml:space="preserve"> Each sample was filtered </w:t>
      </w:r>
      <w:proofErr w:type="spellStart"/>
      <w:r>
        <w:t>through0.45</w:t>
      </w:r>
      <w:proofErr w:type="spellEnd"/>
      <w:r>
        <w:t xml:space="preserve"> um </w:t>
      </w:r>
      <w:proofErr w:type="spellStart"/>
      <w:proofErr w:type="gramStart"/>
      <w:r>
        <w:t>polyethersulfone</w:t>
      </w:r>
      <w:proofErr w:type="spellEnd"/>
      <w:r>
        <w:t xml:space="preserve">  and</w:t>
      </w:r>
      <w:proofErr w:type="gramEnd"/>
      <w:r>
        <w:t xml:space="preserve"> then </w:t>
      </w:r>
      <w:proofErr w:type="spellStart"/>
      <w:r>
        <w:t>acidifiedto</w:t>
      </w:r>
      <w:proofErr w:type="spellEnd"/>
      <w:r>
        <w:t xml:space="preserve"> a pH below </w:t>
      </w:r>
      <w:proofErr w:type="spellStart"/>
      <w:r>
        <w:t>2.Samples</w:t>
      </w:r>
      <w:proofErr w:type="spellEnd"/>
      <w:r>
        <w:t xml:space="preserve"> were then sealed with </w:t>
      </w:r>
      <w:proofErr w:type="spellStart"/>
      <w:r>
        <w:t>parafan</w:t>
      </w:r>
      <w:proofErr w:type="spellEnd"/>
      <w:r>
        <w:t xml:space="preserve"> and </w:t>
      </w:r>
      <w:proofErr w:type="spellStart"/>
      <w:r>
        <w:t>analysed</w:t>
      </w:r>
      <w:proofErr w:type="spellEnd"/>
      <w:r>
        <w:t xml:space="preserve"> with the </w:t>
      </w:r>
      <w:proofErr w:type="spellStart"/>
      <w:r>
        <w:t>Shimandzue</w:t>
      </w:r>
      <w:proofErr w:type="spellEnd"/>
      <w:r>
        <w:t xml:space="preserve"> ASI.  If samples were to be stored for </w:t>
      </w:r>
      <w:proofErr w:type="spellStart"/>
      <w:r>
        <w:t>greather</w:t>
      </w:r>
      <w:proofErr w:type="spellEnd"/>
      <w:r>
        <w:t xml:space="preserve"> </w:t>
      </w:r>
      <w:proofErr w:type="spellStart"/>
      <w:r>
        <w:t>tna</w:t>
      </w:r>
      <w:proofErr w:type="spellEnd"/>
      <w:r>
        <w:t xml:space="preserve"> </w:t>
      </w:r>
      <w:proofErr w:type="spellStart"/>
      <w:r>
        <w:t>48hrs</w:t>
      </w:r>
      <w:proofErr w:type="spellEnd"/>
      <w:r>
        <w:t xml:space="preserve">, samples were filtered an acidified at the end of the field day and </w:t>
      </w:r>
      <w:proofErr w:type="spellStart"/>
      <w:r>
        <w:t>refridgerated</w:t>
      </w:r>
      <w:proofErr w:type="spellEnd"/>
      <w:r>
        <w:t xml:space="preserve"> before analysis.</w:t>
      </w:r>
    </w:p>
    <w:p w14:paraId="3DF8C0B7" w14:textId="77777777" w:rsidR="00F6786F" w:rsidRDefault="00F6786F">
      <w:pPr>
        <w:pStyle w:val="CommentText"/>
      </w:pPr>
    </w:p>
    <w:p w14:paraId="009AB010" w14:textId="31A87EE8" w:rsidR="00F6786F" w:rsidRDefault="00F6786F">
      <w:pPr>
        <w:pStyle w:val="CommentText"/>
      </w:pPr>
      <w:r>
        <w:t>Try to focus on doing this more with your writing – being concise and direct.</w:t>
      </w:r>
    </w:p>
  </w:comment>
  <w:comment w:id="160" w:author="Bill Floyd" w:date="2020-07-29T10:52:00Z" w:initials="BF">
    <w:p w14:paraId="281947A6" w14:textId="0D1E68AE" w:rsidR="00F6786F" w:rsidRDefault="00F6786F">
      <w:pPr>
        <w:pStyle w:val="CommentText"/>
      </w:pPr>
      <w:r>
        <w:rPr>
          <w:rStyle w:val="CommentReference"/>
        </w:rPr>
        <w:annotationRef/>
      </w:r>
      <w:r>
        <w:t xml:space="preserve">Again, likely too detailed – I assume what you are doing is </w:t>
      </w:r>
      <w:proofErr w:type="gramStart"/>
      <w:r>
        <w:t>fairly standard</w:t>
      </w:r>
      <w:proofErr w:type="gramEnd"/>
      <w:r>
        <w:t xml:space="preserve"> practice – state what is standard, hopefully with a reference, and the describe anything that might be different</w:t>
      </w:r>
    </w:p>
  </w:comment>
  <w:comment w:id="165" w:author="Bill Floyd" w:date="2020-07-29T10:54:00Z" w:initials="BF">
    <w:p w14:paraId="507A1783" w14:textId="6D2DEA06" w:rsidR="00F6786F" w:rsidRDefault="00F6786F">
      <w:pPr>
        <w:pStyle w:val="CommentText"/>
      </w:pPr>
      <w:r>
        <w:rPr>
          <w:rStyle w:val="CommentReference"/>
        </w:rPr>
        <w:annotationRef/>
      </w:r>
      <w:r>
        <w:t>This should be included in the introduction, here you just say how you measured it, not why.</w:t>
      </w:r>
    </w:p>
  </w:comment>
  <w:comment w:id="166" w:author="Bill Floyd" w:date="2020-07-29T10:56:00Z" w:initials="BF">
    <w:p w14:paraId="1F583394" w14:textId="65399B04" w:rsidR="00F6786F" w:rsidRDefault="00F6786F">
      <w:pPr>
        <w:pStyle w:val="CommentText"/>
      </w:pPr>
      <w:r>
        <w:rPr>
          <w:rStyle w:val="CommentReference"/>
        </w:rPr>
        <w:annotationRef/>
      </w:r>
      <w:r>
        <w:t xml:space="preserve">Water samples were brought to room temperate and mixed prior to analysis.  The </w:t>
      </w:r>
      <w:proofErr w:type="spellStart"/>
      <w:r>
        <w:t>sprectorlizer</w:t>
      </w:r>
      <w:proofErr w:type="spellEnd"/>
      <w:r>
        <w:t xml:space="preserve"> sleeve was triple rinsed with sample water before sample analysis.</w:t>
      </w:r>
    </w:p>
  </w:comment>
  <w:comment w:id="167" w:author="Bill Floyd" w:date="2020-07-29T10:58:00Z" w:initials="BF">
    <w:p w14:paraId="6DFCC3B7" w14:textId="16D3DE87" w:rsidR="00F6786F" w:rsidRDefault="00F6786F">
      <w:pPr>
        <w:pStyle w:val="CommentText"/>
      </w:pPr>
      <w:r>
        <w:rPr>
          <w:rStyle w:val="CommentReference"/>
        </w:rPr>
        <w:annotationRef/>
      </w:r>
      <w:r>
        <w:t xml:space="preserve">Water samples were unfiltered, and due to suspended matter interfering with UV-Vis absorbance (Baird, Eaton, and Rice </w:t>
      </w:r>
      <w:hyperlink w:anchor="ref-StdMet5910">
        <w:proofErr w:type="spellStart"/>
        <w:r>
          <w:rPr>
            <w:rStyle w:val="Hyperlink"/>
          </w:rPr>
          <w:t>2017</w:t>
        </w:r>
      </w:hyperlink>
      <w:hyperlink w:anchor="ref-StdMet5910">
        <w:r>
          <w:rPr>
            <w:rStyle w:val="Hyperlink"/>
          </w:rPr>
          <w:t>b</w:t>
        </w:r>
        <w:proofErr w:type="spellEnd"/>
      </w:hyperlink>
      <w:r>
        <w:rPr>
          <w:rStyle w:val="Hyperlink"/>
        </w:rPr>
        <w:t>), samples with detectable turbidity were removed from analysis</w:t>
      </w:r>
    </w:p>
  </w:comment>
  <w:comment w:id="169" w:author="Bill Floyd" w:date="2020-07-29T11:03:00Z" w:initials="BF">
    <w:p w14:paraId="590C9C89" w14:textId="2114A092" w:rsidR="00F6786F" w:rsidRDefault="00F6786F">
      <w:pPr>
        <w:pStyle w:val="CommentText"/>
      </w:pPr>
      <w:r>
        <w:rPr>
          <w:rStyle w:val="CommentReference"/>
        </w:rPr>
        <w:annotationRef/>
      </w:r>
      <w:r>
        <w:t>Too much info – boil this down to a sentence or 2</w:t>
      </w:r>
    </w:p>
  </w:comment>
  <w:comment w:id="171" w:author="Bill Floyd" w:date="2020-07-29T11:04:00Z" w:initials="BF">
    <w:p w14:paraId="2F60B8B6" w14:textId="607BEC41" w:rsidR="00F6786F" w:rsidRDefault="00F6786F">
      <w:pPr>
        <w:pStyle w:val="CommentText"/>
      </w:pPr>
      <w:r>
        <w:rPr>
          <w:rStyle w:val="CommentReference"/>
        </w:rPr>
        <w:annotationRef/>
      </w:r>
      <w:r>
        <w:t>Reduce and make this try to fit into the flow of this section – the middle part you don’t need.</w:t>
      </w:r>
    </w:p>
  </w:comment>
  <w:comment w:id="172" w:author="Bill Floyd" w:date="2020-07-29T11:06:00Z" w:initials="BF">
    <w:p w14:paraId="0D235315" w14:textId="4F7EA44C" w:rsidR="00F6786F" w:rsidRDefault="00F6786F">
      <w:pPr>
        <w:pStyle w:val="CommentText"/>
      </w:pPr>
      <w:r>
        <w:rPr>
          <w:rStyle w:val="CommentReference"/>
        </w:rPr>
        <w:annotationRef/>
      </w:r>
      <w:r>
        <w:t>This is either something you include in the introduction or the discussion section, not here.</w:t>
      </w:r>
    </w:p>
  </w:comment>
  <w:comment w:id="173" w:author="Bill Floyd" w:date="2020-07-29T11:07:00Z" w:initials="BF">
    <w:p w14:paraId="4871D7AB" w14:textId="3AA0829C" w:rsidR="00F6786F" w:rsidRDefault="00F6786F">
      <w:pPr>
        <w:pStyle w:val="CommentText"/>
      </w:pPr>
      <w:r>
        <w:rPr>
          <w:rStyle w:val="CommentReference"/>
        </w:rPr>
        <w:annotationRef/>
      </w:r>
      <w:r>
        <w:t>As above</w:t>
      </w:r>
    </w:p>
  </w:comment>
  <w:comment w:id="175" w:author="Bill Floyd" w:date="2020-07-29T11:08:00Z" w:initials="BF">
    <w:p w14:paraId="3ABF6DEB" w14:textId="492A8D02" w:rsidR="00F6786F" w:rsidRDefault="00F6786F">
      <w:pPr>
        <w:pStyle w:val="CommentText"/>
      </w:pPr>
      <w:r>
        <w:rPr>
          <w:rStyle w:val="CommentReference"/>
        </w:rPr>
        <w:annotationRef/>
      </w:r>
      <w:r>
        <w:t>Boil this down to one paragraph.  What you measure and why.</w:t>
      </w:r>
    </w:p>
  </w:comment>
  <w:comment w:id="177" w:author="Bill Floyd" w:date="2020-07-29T11:10:00Z" w:initials="BF">
    <w:p w14:paraId="00705A1A" w14:textId="661FCC08" w:rsidR="00F6786F" w:rsidRDefault="00F6786F">
      <w:pPr>
        <w:pStyle w:val="CommentText"/>
      </w:pPr>
      <w:r>
        <w:rPr>
          <w:rStyle w:val="CommentReference"/>
        </w:rPr>
        <w:annotationRef/>
      </w:r>
      <w:r>
        <w:t xml:space="preserve">You are mixing method and results here.  You should basically describe the location of the stations and the basic parameters they measure, and then describe how you will </w:t>
      </w:r>
      <w:proofErr w:type="gramStart"/>
      <w:r>
        <w:t>used</w:t>
      </w:r>
      <w:proofErr w:type="gramEnd"/>
      <w:r>
        <w:t xml:space="preserve"> the data. Where you describe the watershed and sub-basins, then you can include some general information about climate and watershed </w:t>
      </w:r>
      <w:proofErr w:type="spellStart"/>
      <w:r>
        <w:t>charactersitics</w:t>
      </w:r>
      <w:proofErr w:type="spellEnd"/>
      <w:r>
        <w:t xml:space="preserve"> – this can be simply done from PCIC or </w:t>
      </w:r>
      <w:proofErr w:type="spellStart"/>
      <w:r>
        <w:t>ClimateNA</w:t>
      </w:r>
      <w:proofErr w:type="spellEnd"/>
      <w:r>
        <w:t>, or if the CRD has their own summaries.</w:t>
      </w:r>
    </w:p>
  </w:comment>
  <w:comment w:id="178" w:author="Bill Floyd" w:date="2020-07-29T11:13:00Z" w:initials="BF">
    <w:p w14:paraId="6CE33ACD" w14:textId="3A3FBE71" w:rsidR="00F6786F" w:rsidRDefault="00F6786F">
      <w:pPr>
        <w:pStyle w:val="CommentText"/>
      </w:pPr>
      <w:r>
        <w:rPr>
          <w:rStyle w:val="CommentReference"/>
        </w:rPr>
        <w:annotationRef/>
      </w:r>
      <w:r>
        <w:t>?</w:t>
      </w:r>
    </w:p>
  </w:comment>
  <w:comment w:id="179" w:author="Bill Floyd" w:date="2020-07-29T11:13:00Z" w:initials="BF">
    <w:p w14:paraId="3A79BC75" w14:textId="1D8A3E22" w:rsidR="00F6786F" w:rsidRDefault="00F6786F">
      <w:pPr>
        <w:pStyle w:val="CommentText"/>
      </w:pPr>
      <w:r>
        <w:rPr>
          <w:rStyle w:val="CommentReference"/>
        </w:rPr>
        <w:annotationRef/>
      </w:r>
      <w:r>
        <w:t xml:space="preserve">Results – you can show this, but also try to have some other data that tries to put this period you measured into context of the </w:t>
      </w:r>
      <w:proofErr w:type="spellStart"/>
      <w:r>
        <w:t>over all</w:t>
      </w:r>
      <w:proofErr w:type="spellEnd"/>
      <w:r>
        <w:t xml:space="preserve"> climate – drier than usual?  Hotter&gt; Colder? Wetter?</w:t>
      </w:r>
    </w:p>
  </w:comment>
  <w:comment w:id="181" w:author="Hannah McSorley" w:date="2020-07-28T09:34:00Z" w:initials="HM">
    <w:p w14:paraId="6B02FA8C" w14:textId="3190C36B" w:rsidR="00F6786F" w:rsidRDefault="00F6786F">
      <w:pPr>
        <w:pStyle w:val="CommentText"/>
      </w:pPr>
      <w:r>
        <w:rPr>
          <w:rStyle w:val="CommentReference"/>
        </w:rPr>
        <w:annotationRef/>
      </w:r>
      <w:r>
        <w:t>reorganized wording (content is the same)</w:t>
      </w:r>
    </w:p>
  </w:comment>
  <w:comment w:id="185" w:author="Bill Floyd" w:date="2020-07-29T11:42:00Z" w:initials="BF">
    <w:p w14:paraId="25AB2B99" w14:textId="41AAB62D" w:rsidR="00F6786F" w:rsidRDefault="00F6786F">
      <w:pPr>
        <w:pStyle w:val="CommentText"/>
      </w:pPr>
      <w:r>
        <w:rPr>
          <w:rStyle w:val="CommentReference"/>
        </w:rPr>
        <w:annotationRef/>
      </w:r>
      <w:r>
        <w:t>make that first column easier to differentiate</w:t>
      </w:r>
    </w:p>
  </w:comment>
  <w:comment w:id="187" w:author="Bill Floyd" w:date="2020-07-29T11:46:00Z" w:initials="BF">
    <w:p w14:paraId="4D1BC147" w14:textId="272901DE" w:rsidR="00F6786F" w:rsidRDefault="00F6786F">
      <w:pPr>
        <w:pStyle w:val="CommentText"/>
      </w:pPr>
      <w:r>
        <w:rPr>
          <w:rStyle w:val="CommentReference"/>
        </w:rPr>
        <w:annotationRef/>
      </w:r>
      <w:r>
        <w:t>put in methods</w:t>
      </w:r>
    </w:p>
  </w:comment>
  <w:comment w:id="188" w:author="Bill Floyd" w:date="2020-07-29T11:48:00Z" w:initials="BF">
    <w:p w14:paraId="232C6C39" w14:textId="7B51305D" w:rsidR="00F6786F" w:rsidRDefault="00F6786F">
      <w:pPr>
        <w:pStyle w:val="CommentText"/>
      </w:pPr>
      <w:r>
        <w:rPr>
          <w:rStyle w:val="CommentReference"/>
        </w:rPr>
        <w:annotationRef/>
      </w:r>
      <w:r>
        <w:t>methods</w:t>
      </w:r>
    </w:p>
  </w:comment>
  <w:comment w:id="189" w:author="Bill Floyd" w:date="2020-07-29T11:47:00Z" w:initials="BF">
    <w:p w14:paraId="6B395D5D" w14:textId="51902D73" w:rsidR="00F6786F" w:rsidRDefault="00F6786F">
      <w:pPr>
        <w:pStyle w:val="CommentText"/>
      </w:pPr>
      <w:r>
        <w:rPr>
          <w:rStyle w:val="CommentReference"/>
        </w:rPr>
        <w:annotationRef/>
      </w:r>
      <w:r>
        <w:t xml:space="preserve">not a complete </w:t>
      </w:r>
      <w:proofErr w:type="spellStart"/>
      <w:r>
        <w:t>sentennce</w:t>
      </w:r>
      <w:proofErr w:type="spellEnd"/>
    </w:p>
  </w:comment>
  <w:comment w:id="191" w:author="Bill Floyd" w:date="2020-07-29T11:49:00Z" w:initials="BF">
    <w:p w14:paraId="74B965D4" w14:textId="150EC798" w:rsidR="00F6786F" w:rsidRDefault="00F6786F">
      <w:pPr>
        <w:pStyle w:val="CommentText"/>
      </w:pPr>
      <w:r>
        <w:rPr>
          <w:rStyle w:val="CommentReference"/>
        </w:rPr>
        <w:annotationRef/>
      </w:r>
      <w:r>
        <w:t xml:space="preserve">this paragraph and ones below move up and place figure and tables where appropriate </w:t>
      </w:r>
      <w:proofErr w:type="spellStart"/>
      <w:r>
        <w:t>ie</w:t>
      </w:r>
      <w:proofErr w:type="spellEnd"/>
      <w:r>
        <w:t xml:space="preserve"> after the paragraph in which you first reference them.  Avoid saying results can be found in figure x or table x, but rather when </w:t>
      </w:r>
      <w:proofErr w:type="gramStart"/>
      <w:r>
        <w:t>you</w:t>
      </w:r>
      <w:proofErr w:type="gramEnd"/>
      <w:r>
        <w:t xml:space="preserve"> present data in text from the table or figure, reference the table or figure at the end of the sentence.</w:t>
      </w:r>
    </w:p>
  </w:comment>
  <w:comment w:id="192" w:author="Hannah McSorley" w:date="2020-07-28T09:35:00Z" w:initials="HM">
    <w:p w14:paraId="4306EFF7" w14:textId="2BC705A3" w:rsidR="00F6786F" w:rsidRDefault="00F6786F">
      <w:pPr>
        <w:pStyle w:val="CommentText"/>
      </w:pPr>
      <w:r>
        <w:rPr>
          <w:rStyle w:val="CommentReference"/>
        </w:rPr>
        <w:annotationRef/>
      </w:r>
      <w:r>
        <w:t>new statement.</w:t>
      </w:r>
    </w:p>
  </w:comment>
  <w:comment w:id="190" w:author="Bill Floyd" w:date="2020-07-29T11:54:00Z" w:initials="BF">
    <w:p w14:paraId="0DF6F43C" w14:textId="5EDC29E6" w:rsidR="00F6786F" w:rsidRDefault="00F6786F">
      <w:pPr>
        <w:pStyle w:val="CommentText"/>
      </w:pPr>
      <w:r>
        <w:rPr>
          <w:rStyle w:val="CommentReference"/>
        </w:rPr>
        <w:annotationRef/>
      </w:r>
      <w:r>
        <w:t>This section is great – you summarized the results well and provided clear information related to sample inclusion for analysis – some discussion interpretation is in here, but it works for this section.</w:t>
      </w:r>
    </w:p>
  </w:comment>
  <w:comment w:id="193" w:author="Hannah McSorley" w:date="2020-07-28T09:36:00Z" w:initials="HM">
    <w:p w14:paraId="0D300015" w14:textId="3653309D" w:rsidR="00F6786F" w:rsidRDefault="00F6786F">
      <w:pPr>
        <w:pStyle w:val="CommentText"/>
      </w:pPr>
      <w:r>
        <w:rPr>
          <w:rStyle w:val="CommentReference"/>
        </w:rPr>
        <w:annotationRef/>
      </w:r>
      <w:r>
        <w:t>re-worded</w:t>
      </w:r>
    </w:p>
  </w:comment>
  <w:comment w:id="194" w:author="Bill Floyd" w:date="2020-07-29T11:53:00Z" w:initials="BF">
    <w:p w14:paraId="38936F8A" w14:textId="22B4D25D" w:rsidR="00F6786F" w:rsidRDefault="00F6786F">
      <w:pPr>
        <w:pStyle w:val="CommentText"/>
      </w:pPr>
      <w:r>
        <w:rPr>
          <w:rStyle w:val="CommentReference"/>
        </w:rPr>
        <w:annotationRef/>
      </w:r>
      <w:r>
        <w:t>this is a method, not required here – state how you used these data in the methods as well.</w:t>
      </w:r>
    </w:p>
  </w:comment>
  <w:comment w:id="196" w:author="Bill Floyd" w:date="2020-07-29T11:55:00Z" w:initials="BF">
    <w:p w14:paraId="3F403B7D" w14:textId="3C412E5F" w:rsidR="00F6786F" w:rsidRDefault="00F6786F">
      <w:pPr>
        <w:pStyle w:val="CommentText"/>
      </w:pPr>
      <w:r>
        <w:rPr>
          <w:rStyle w:val="CommentReference"/>
        </w:rPr>
        <w:annotationRef/>
      </w:r>
      <w:r>
        <w:t>This has already been stated in the methods, do not need here.  Just results</w:t>
      </w:r>
    </w:p>
  </w:comment>
  <w:comment w:id="197" w:author="Bill Floyd" w:date="2020-07-29T11:57:00Z" w:initials="BF">
    <w:p w14:paraId="2B9CBC78" w14:textId="72937197" w:rsidR="00F6786F" w:rsidRDefault="00F6786F">
      <w:pPr>
        <w:pStyle w:val="CommentText"/>
      </w:pPr>
      <w:r>
        <w:rPr>
          <w:rStyle w:val="CommentReference"/>
        </w:rPr>
        <w:annotationRef/>
      </w:r>
      <w:r>
        <w:t>Consider putting this in methods if it is something that you set and why you used that threshold.</w:t>
      </w:r>
    </w:p>
  </w:comment>
  <w:comment w:id="198" w:author="Bill Floyd" w:date="2020-07-29T11:58:00Z" w:initials="BF">
    <w:p w14:paraId="1D79B3AE" w14:textId="693E755D" w:rsidR="00F6786F" w:rsidRDefault="00F6786F">
      <w:pPr>
        <w:pStyle w:val="CommentText"/>
      </w:pPr>
      <w:r>
        <w:rPr>
          <w:rStyle w:val="CommentReference"/>
        </w:rPr>
        <w:annotationRef/>
      </w:r>
      <w:r>
        <w:t>All figures and tables need to stand alone – no acronyms unless defined in the figure.  What is the first flush? Need to define this somewhere preferably with some sort of reference.</w:t>
      </w:r>
    </w:p>
  </w:comment>
  <w:comment w:id="199" w:author="Hannah McSorley" w:date="2020-07-28T09:38:00Z" w:initials="HM">
    <w:p w14:paraId="307CD1D9" w14:textId="276B882A" w:rsidR="00F6786F" w:rsidRDefault="00F6786F">
      <w:pPr>
        <w:pStyle w:val="CommentText"/>
      </w:pPr>
      <w:r>
        <w:rPr>
          <w:rStyle w:val="CommentReference"/>
        </w:rPr>
        <w:annotationRef/>
      </w:r>
      <w:r>
        <w:t>reworded</w:t>
      </w:r>
    </w:p>
  </w:comment>
  <w:comment w:id="201" w:author="Hannah McSorley" w:date="2020-07-28T09:38:00Z" w:initials="HM">
    <w:p w14:paraId="63537BF0" w14:textId="2956F0A1" w:rsidR="00F6786F" w:rsidRDefault="00F6786F">
      <w:pPr>
        <w:pStyle w:val="CommentText"/>
      </w:pPr>
      <w:r>
        <w:rPr>
          <w:rStyle w:val="CommentReference"/>
        </w:rPr>
        <w:annotationRef/>
      </w:r>
      <w:r>
        <w:t>new sub-section for clarity</w:t>
      </w:r>
    </w:p>
  </w:comment>
  <w:comment w:id="202" w:author="Bill Floyd" w:date="2020-07-29T12:09:00Z" w:initials="BF">
    <w:p w14:paraId="6792D48A" w14:textId="7322E2CE" w:rsidR="00F6786F" w:rsidRDefault="00F6786F">
      <w:pPr>
        <w:pStyle w:val="CommentText"/>
      </w:pPr>
      <w:r>
        <w:rPr>
          <w:rStyle w:val="CommentReference"/>
        </w:rPr>
        <w:annotationRef/>
      </w:r>
      <w:r>
        <w:t>you need to highlight other interesting data from here. What are the highest sites?  What are the lowest sites?  How does the Sooke compare to Leach – of comparable sizes/ etc.  Don’t make the reader scan through a giant table and expect them to pull out important details</w:t>
      </w:r>
    </w:p>
  </w:comment>
  <w:comment w:id="204" w:author="Bill Floyd" w:date="2020-07-29T12:05:00Z" w:initials="BF">
    <w:p w14:paraId="6B6612D1" w14:textId="617623FD" w:rsidR="00F6786F" w:rsidRDefault="00F6786F">
      <w:pPr>
        <w:pStyle w:val="CommentText"/>
      </w:pPr>
      <w:r>
        <w:rPr>
          <w:rStyle w:val="CommentReference"/>
        </w:rPr>
        <w:annotationRef/>
      </w:r>
      <w:r>
        <w:t>you need to include units and define column titles if unclear</w:t>
      </w:r>
    </w:p>
  </w:comment>
  <w:comment w:id="205" w:author="Bill Floyd" w:date="2020-07-29T12:07:00Z" w:initials="BF">
    <w:p w14:paraId="0C4F96C7" w14:textId="51ED3E7E" w:rsidR="00F6786F" w:rsidRDefault="00F6786F">
      <w:pPr>
        <w:pStyle w:val="CommentText"/>
      </w:pPr>
      <w:r>
        <w:rPr>
          <w:rStyle w:val="CommentReference"/>
        </w:rPr>
        <w:annotationRef/>
      </w:r>
      <w:r>
        <w:t xml:space="preserve">Described how these are organized (from head water to mouth) and use date range rather than 16 </w:t>
      </w:r>
      <w:proofErr w:type="gramStart"/>
      <w:r>
        <w:t>month</w:t>
      </w:r>
      <w:proofErr w:type="gramEnd"/>
    </w:p>
  </w:comment>
  <w:comment w:id="206" w:author="Hannah McSorley" w:date="2020-07-28T09:38:00Z" w:initials="HM">
    <w:p w14:paraId="075A1534" w14:textId="01291AC2" w:rsidR="00F6786F" w:rsidRDefault="00F6786F">
      <w:pPr>
        <w:pStyle w:val="CommentText"/>
      </w:pPr>
      <w:r>
        <w:rPr>
          <w:rStyle w:val="CommentReference"/>
        </w:rPr>
        <w:annotationRef/>
      </w:r>
      <w:r>
        <w:t>new summary of NOM results</w:t>
      </w:r>
    </w:p>
  </w:comment>
  <w:comment w:id="208" w:author="Hannah McSorley" w:date="2020-07-28T09:39:00Z" w:initials="HM">
    <w:p w14:paraId="20F44238" w14:textId="46BF1C69" w:rsidR="00F6786F" w:rsidRDefault="00F6786F">
      <w:pPr>
        <w:pStyle w:val="CommentText"/>
      </w:pPr>
      <w:r>
        <w:rPr>
          <w:rStyle w:val="CommentReference"/>
        </w:rPr>
        <w:annotationRef/>
      </w:r>
      <w:r>
        <w:t xml:space="preserve">new subsection </w:t>
      </w:r>
    </w:p>
  </w:comment>
  <w:comment w:id="209" w:author="Hannah McSorley" w:date="2020-07-28T09:40:00Z" w:initials="HM">
    <w:p w14:paraId="189656D3" w14:textId="0589EC46" w:rsidR="00F6786F" w:rsidRDefault="00F6786F">
      <w:pPr>
        <w:pStyle w:val="CommentText"/>
      </w:pPr>
      <w:r>
        <w:rPr>
          <w:rStyle w:val="CommentReference"/>
        </w:rPr>
        <w:annotationRef/>
      </w:r>
      <w:r>
        <w:t>re-worded and expanded explanation</w:t>
      </w:r>
    </w:p>
  </w:comment>
  <w:comment w:id="210" w:author="Hannah McSorley" w:date="2020-07-28T09:41:00Z" w:initials="HM">
    <w:p w14:paraId="1739E3FE" w14:textId="59CF6FD1" w:rsidR="00F6786F" w:rsidRDefault="00F6786F">
      <w:pPr>
        <w:pStyle w:val="CommentText"/>
      </w:pPr>
      <w:r>
        <w:rPr>
          <w:rStyle w:val="CommentReference"/>
        </w:rPr>
        <w:annotationRef/>
      </w:r>
      <w:r>
        <w:t>figure caption didn’t show up in last draft</w:t>
      </w:r>
    </w:p>
  </w:comment>
  <w:comment w:id="211" w:author="Hannah McSorley" w:date="2020-07-28T09:41:00Z" w:initials="HM">
    <w:p w14:paraId="06018FC7" w14:textId="75429259" w:rsidR="00F6786F" w:rsidRDefault="00F6786F">
      <w:pPr>
        <w:pStyle w:val="CommentText"/>
      </w:pPr>
      <w:r>
        <w:rPr>
          <w:rStyle w:val="CommentReference"/>
        </w:rPr>
        <w:annotationRef/>
      </w:r>
      <w:r>
        <w:t>expanded explanation and interpretation</w:t>
      </w:r>
    </w:p>
  </w:comment>
  <w:comment w:id="214" w:author="Bill Floyd" w:date="2020-07-29T12:14:00Z" w:initials="BF">
    <w:p w14:paraId="042CD308" w14:textId="287AD27F" w:rsidR="00F6786F" w:rsidRDefault="00F6786F">
      <w:pPr>
        <w:pStyle w:val="CommentText"/>
      </w:pPr>
      <w:r>
        <w:rPr>
          <w:rStyle w:val="CommentReference"/>
        </w:rPr>
        <w:annotationRef/>
      </w:r>
      <w:r>
        <w:t>a lot going on in this section – pull out what is most important in a final paragraph.</w:t>
      </w:r>
    </w:p>
  </w:comment>
  <w:comment w:id="216" w:author="Bill Floyd" w:date="2020-07-29T12:15:00Z" w:initials="BF">
    <w:p w14:paraId="0AEA199F" w14:textId="70716761" w:rsidR="00F6786F" w:rsidRDefault="00F6786F">
      <w:pPr>
        <w:pStyle w:val="CommentText"/>
      </w:pPr>
      <w:r>
        <w:rPr>
          <w:rStyle w:val="CommentReference"/>
        </w:rPr>
        <w:annotationRef/>
      </w:r>
      <w:r>
        <w:t>Patterns rather than trends – your dataset does not really have enough length in time to describe trends.</w:t>
      </w:r>
    </w:p>
  </w:comment>
  <w:comment w:id="217" w:author="Bill Floyd" w:date="2020-07-29T12:17:00Z" w:initials="BF">
    <w:p w14:paraId="4997F26B" w14:textId="2A96661F" w:rsidR="00F6786F" w:rsidRDefault="00F6786F">
      <w:pPr>
        <w:pStyle w:val="CommentText"/>
      </w:pPr>
      <w:r>
        <w:rPr>
          <w:rStyle w:val="CommentReference"/>
        </w:rPr>
        <w:annotationRef/>
      </w:r>
      <w:r>
        <w:t xml:space="preserve">I think it is tough to conclude that the dip in March and April is a true dip – it may be because you have so little data from that period rather than a </w:t>
      </w:r>
      <w:proofErr w:type="spellStart"/>
      <w:r>
        <w:t>descrease</w:t>
      </w:r>
      <w:proofErr w:type="spellEnd"/>
      <w:r>
        <w:t>.</w:t>
      </w:r>
    </w:p>
  </w:comment>
  <w:comment w:id="218" w:author="Bill Floyd" w:date="2020-07-29T12:19:00Z" w:initials="BF">
    <w:p w14:paraId="66D88FA5" w14:textId="6C1DA0E7" w:rsidR="00F6786F" w:rsidRDefault="00F6786F">
      <w:pPr>
        <w:pStyle w:val="CommentText"/>
      </w:pPr>
      <w:r>
        <w:rPr>
          <w:rStyle w:val="CommentReference"/>
        </w:rPr>
        <w:annotationRef/>
      </w:r>
      <w:r>
        <w:t>Is this from a stat test or just looking at the values?</w:t>
      </w:r>
    </w:p>
  </w:comment>
  <w:comment w:id="219" w:author="Hannah McSorley" w:date="2020-07-28T09:42:00Z" w:initials="HM">
    <w:p w14:paraId="15F563C2" w14:textId="61FE1DD9" w:rsidR="00F6786F" w:rsidRDefault="00F6786F">
      <w:pPr>
        <w:pStyle w:val="CommentText"/>
      </w:pPr>
      <w:r>
        <w:rPr>
          <w:rStyle w:val="CommentReference"/>
        </w:rPr>
        <w:annotationRef/>
      </w:r>
      <w:r>
        <w:t>new statement</w:t>
      </w:r>
    </w:p>
  </w:comment>
  <w:comment w:id="220" w:author="Bill Floyd" w:date="2020-07-29T12:21:00Z" w:initials="BF">
    <w:p w14:paraId="47B2A9F7" w14:textId="6E1CB771" w:rsidR="00F6786F" w:rsidRDefault="00F6786F">
      <w:pPr>
        <w:pStyle w:val="CommentText"/>
      </w:pPr>
      <w:r>
        <w:rPr>
          <w:rStyle w:val="CommentReference"/>
        </w:rPr>
        <w:annotationRef/>
      </w:r>
      <w:r>
        <w:t>what else do you see in these figures?  It looks to be Crag and Chris are very similar, and Weeks, Leach head and West Leach are very different from each other, and the Chris, Cragg, West leach and the tunnel</w:t>
      </w:r>
    </w:p>
  </w:comment>
  <w:comment w:id="222" w:author="Hannah McSorley" w:date="2020-07-28T09:42:00Z" w:initials="HM">
    <w:p w14:paraId="79A8FAE1" w14:textId="70C74F01" w:rsidR="00F6786F" w:rsidRDefault="00F6786F">
      <w:pPr>
        <w:pStyle w:val="CommentText"/>
      </w:pPr>
      <w:r>
        <w:rPr>
          <w:rStyle w:val="CommentReference"/>
        </w:rPr>
        <w:annotationRef/>
      </w:r>
      <w:r>
        <w:t>new statement</w:t>
      </w:r>
    </w:p>
  </w:comment>
  <w:comment w:id="221" w:author="Bill Floyd" w:date="2020-07-29T12:24:00Z" w:initials="BF">
    <w:p w14:paraId="5EB65127" w14:textId="1CDA658A" w:rsidR="00F6786F" w:rsidRDefault="00F6786F">
      <w:pPr>
        <w:pStyle w:val="CommentText"/>
      </w:pPr>
      <w:r>
        <w:rPr>
          <w:rStyle w:val="CommentReference"/>
        </w:rPr>
        <w:annotationRef/>
      </w:r>
      <w:r>
        <w:t>discussion point</w:t>
      </w:r>
    </w:p>
  </w:comment>
  <w:comment w:id="224" w:author="Bill Floyd" w:date="2020-07-29T12:26:00Z" w:initials="BF">
    <w:p w14:paraId="59FC4B4B" w14:textId="66F24D2D" w:rsidR="00F6786F" w:rsidRDefault="00F6786F">
      <w:pPr>
        <w:pStyle w:val="CommentText"/>
      </w:pPr>
      <w:r>
        <w:rPr>
          <w:rStyle w:val="CommentReference"/>
        </w:rPr>
        <w:annotationRef/>
      </w:r>
      <w:r>
        <w:t>for methods, if there do not repeat here</w:t>
      </w:r>
    </w:p>
  </w:comment>
  <w:comment w:id="225" w:author="Bill Floyd" w:date="2020-07-29T12:26:00Z" w:initials="BF">
    <w:p w14:paraId="7887B5E6" w14:textId="5DC28E00" w:rsidR="00F6786F" w:rsidRDefault="00F6786F">
      <w:pPr>
        <w:pStyle w:val="CommentText"/>
      </w:pPr>
      <w:r>
        <w:rPr>
          <w:rStyle w:val="CommentReference"/>
        </w:rPr>
        <w:annotationRef/>
      </w:r>
      <w:r>
        <w:t>again, pull out relative data in a sentence, then reference figure.</w:t>
      </w:r>
    </w:p>
  </w:comment>
  <w:comment w:id="226" w:author="Bill Floyd" w:date="2020-07-29T12:27:00Z" w:initials="BF">
    <w:p w14:paraId="0BCE6D5F" w14:textId="2B91A302" w:rsidR="00F6786F" w:rsidRDefault="00F6786F">
      <w:pPr>
        <w:pStyle w:val="CommentText"/>
      </w:pPr>
      <w:r>
        <w:rPr>
          <w:rStyle w:val="CommentReference"/>
        </w:rPr>
        <w:annotationRef/>
      </w:r>
      <w:r>
        <w:t xml:space="preserve">This is a method.  </w:t>
      </w:r>
    </w:p>
  </w:comment>
  <w:comment w:id="228" w:author="Bill Floyd" w:date="2020-07-29T12:37:00Z" w:initials="BF">
    <w:p w14:paraId="14CEB8F2" w14:textId="095281E1" w:rsidR="00F6786F" w:rsidRDefault="00F6786F">
      <w:pPr>
        <w:pStyle w:val="CommentText"/>
      </w:pPr>
      <w:r>
        <w:rPr>
          <w:rStyle w:val="CommentReference"/>
        </w:rPr>
        <w:annotationRef/>
      </w:r>
      <w:r>
        <w:t xml:space="preserve">This section is </w:t>
      </w:r>
      <w:proofErr w:type="gramStart"/>
      <w:r>
        <w:t>pretty thin</w:t>
      </w:r>
      <w:proofErr w:type="gramEnd"/>
      <w:r>
        <w:t xml:space="preserve">…. You need to look at the dataset and results and pull out what is interesting, what </w:t>
      </w:r>
      <w:proofErr w:type="gramStart"/>
      <w:r>
        <w:t>is  in</w:t>
      </w:r>
      <w:proofErr w:type="gramEnd"/>
      <w:r>
        <w:t xml:space="preserve"> the norm and what his means – how does this compare to the literature? Other areas across BC, the country </w:t>
      </w:r>
      <w:proofErr w:type="spellStart"/>
      <w:r>
        <w:t>etc</w:t>
      </w:r>
      <w:proofErr w:type="spellEnd"/>
      <w:r>
        <w:t xml:space="preserve">, what appears to drive variation, possible differences etc.  What do you think is happening to DOC as it moves from US to </w:t>
      </w:r>
      <w:proofErr w:type="gramStart"/>
      <w:r>
        <w:t>DS.</w:t>
      </w:r>
      <w:proofErr w:type="gramEnd"/>
      <w:r>
        <w:t xml:space="preserve">  How could this be further investigated and then set the story up for the next chapter.</w:t>
      </w:r>
    </w:p>
  </w:comment>
  <w:comment w:id="229" w:author="Hannah McSorley" w:date="2020-07-28T09:43:00Z" w:initials="HM">
    <w:p w14:paraId="292ED872" w14:textId="4936F133" w:rsidR="00F6786F" w:rsidRDefault="00F6786F">
      <w:pPr>
        <w:pStyle w:val="CommentText"/>
      </w:pPr>
      <w:r>
        <w:rPr>
          <w:rStyle w:val="CommentReference"/>
        </w:rPr>
        <w:annotationRef/>
      </w:r>
      <w:r>
        <w:t>added section content</w:t>
      </w:r>
    </w:p>
  </w:comment>
  <w:comment w:id="230" w:author="Bill Floyd" w:date="2020-07-29T12:29:00Z" w:initials="BF">
    <w:p w14:paraId="0D27490A" w14:textId="56A2BAAE" w:rsidR="00F6786F" w:rsidRDefault="00F6786F">
      <w:pPr>
        <w:pStyle w:val="CommentText"/>
      </w:pPr>
      <w:r>
        <w:rPr>
          <w:rStyle w:val="CommentReference"/>
        </w:rPr>
        <w:annotationRef/>
      </w:r>
      <w:r>
        <w:t>not here, maybe a version of this in the summary, but not in the discussion.</w:t>
      </w:r>
    </w:p>
  </w:comment>
  <w:comment w:id="231" w:author="Bill Floyd" w:date="2020-07-29T12:30:00Z" w:initials="BF">
    <w:p w14:paraId="3BE07FE0" w14:textId="66DBF185" w:rsidR="00F6786F" w:rsidRDefault="00F6786F">
      <w:pPr>
        <w:pStyle w:val="CommentText"/>
      </w:pPr>
      <w:r>
        <w:rPr>
          <w:rStyle w:val="CommentReference"/>
        </w:rPr>
        <w:annotationRef/>
      </w:r>
      <w:r>
        <w:t>Results section</w:t>
      </w:r>
    </w:p>
  </w:comment>
  <w:comment w:id="232" w:author="Bill Floyd" w:date="2020-07-29T12:32:00Z" w:initials="BF">
    <w:p w14:paraId="1ECD6D82" w14:textId="1F02FB81" w:rsidR="00F6786F" w:rsidRDefault="00F6786F">
      <w:pPr>
        <w:pStyle w:val="CommentText"/>
      </w:pPr>
      <w:r>
        <w:rPr>
          <w:rStyle w:val="CommentReference"/>
        </w:rPr>
        <w:annotationRef/>
      </w:r>
      <w:r>
        <w:t>This is a repeat, delete.</w:t>
      </w:r>
    </w:p>
  </w:comment>
  <w:comment w:id="233" w:author="Bill Floyd" w:date="2020-07-29T12:32:00Z" w:initials="BF">
    <w:p w14:paraId="5077353E" w14:textId="62A4A593" w:rsidR="00F6786F" w:rsidRDefault="00F6786F">
      <w:pPr>
        <w:pStyle w:val="CommentText"/>
      </w:pPr>
      <w:r>
        <w:rPr>
          <w:rStyle w:val="CommentReference"/>
        </w:rPr>
        <w:annotationRef/>
      </w:r>
      <w:r>
        <w:t>This is a result</w:t>
      </w:r>
    </w:p>
  </w:comment>
  <w:comment w:id="234" w:author="Bill Floyd" w:date="2020-07-29T12:33:00Z" w:initials="BF">
    <w:p w14:paraId="6170DCA8" w14:textId="0D21D3EE" w:rsidR="00F6786F" w:rsidRDefault="00F6786F">
      <w:pPr>
        <w:pStyle w:val="CommentText"/>
      </w:pPr>
      <w:r>
        <w:rPr>
          <w:rStyle w:val="CommentReference"/>
        </w:rPr>
        <w:annotationRef/>
      </w:r>
      <w:r>
        <w:t>This is a discussion point, and a good one at that.</w:t>
      </w:r>
    </w:p>
  </w:comment>
  <w:comment w:id="235" w:author="Bill Floyd" w:date="2020-07-29T12:34:00Z" w:initials="BF">
    <w:p w14:paraId="65CC1798" w14:textId="03C80942" w:rsidR="00F6786F" w:rsidRDefault="00F6786F">
      <w:pPr>
        <w:pStyle w:val="CommentText"/>
      </w:pPr>
      <w:r>
        <w:rPr>
          <w:rStyle w:val="CommentReference"/>
        </w:rPr>
        <w:annotationRef/>
      </w:r>
      <w:r>
        <w:t xml:space="preserve">I’m not sure how this fits in here – also a very wordy conclusion – I think maybe more like, results suggest that there is a downstream dilution </w:t>
      </w:r>
      <w:proofErr w:type="spellStart"/>
      <w:r>
        <w:t>affect</w:t>
      </w:r>
      <w:proofErr w:type="spellEnd"/>
      <w:r>
        <w:t xml:space="preserve"> of DOC, which implies that disturbance in headwater systems that affect DOC </w:t>
      </w:r>
      <w:proofErr w:type="spellStart"/>
      <w:r>
        <w:t>concentations</w:t>
      </w:r>
      <w:proofErr w:type="spellEnd"/>
      <w:r>
        <w:t xml:space="preserve"> may have less of an impact on water quality at the leach tunnel ( or some version of this)</w:t>
      </w:r>
    </w:p>
  </w:comment>
  <w:comment w:id="236" w:author="Hannah McSorley" w:date="2020-07-28T09:44:00Z" w:initials="HM">
    <w:p w14:paraId="5BD01BD9" w14:textId="5D7679DF" w:rsidR="00F6786F" w:rsidRDefault="00F6786F">
      <w:pPr>
        <w:pStyle w:val="CommentText"/>
      </w:pPr>
      <w:r>
        <w:rPr>
          <w:rStyle w:val="CommentReference"/>
        </w:rPr>
        <w:annotationRef/>
      </w:r>
      <w:r>
        <w:t xml:space="preserve">note for myself to add reference </w:t>
      </w:r>
    </w:p>
  </w:comment>
  <w:comment w:id="239" w:author="Bill Floyd" w:date="2020-07-29T12:42:00Z" w:initials="BF">
    <w:p w14:paraId="48559045" w14:textId="3C2BB422" w:rsidR="00F6786F" w:rsidRDefault="00F6786F">
      <w:pPr>
        <w:pStyle w:val="CommentText"/>
      </w:pPr>
      <w:r>
        <w:rPr>
          <w:rStyle w:val="CommentReference"/>
        </w:rPr>
        <w:annotationRef/>
      </w:r>
      <w:r>
        <w:t xml:space="preserve">this section is too thin as well.  Here, high light the most interesting results and primary discussion point and if you met the objectives and answered the research question, and then identify any problems with the methods, data </w:t>
      </w:r>
      <w:proofErr w:type="spellStart"/>
      <w:r>
        <w:t>etc</w:t>
      </w:r>
      <w:proofErr w:type="spellEnd"/>
      <w:r>
        <w:t xml:space="preserve"> that could be fixed with future research and any questions that still need to be answered.</w:t>
      </w:r>
    </w:p>
  </w:comment>
  <w:comment w:id="240" w:author="Bill Floyd" w:date="2020-07-29T12:41:00Z" w:initials="BF">
    <w:p w14:paraId="3D4D485D" w14:textId="04CD056B" w:rsidR="00F6786F" w:rsidRDefault="00F6786F">
      <w:pPr>
        <w:pStyle w:val="CommentText"/>
      </w:pPr>
      <w:r>
        <w:rPr>
          <w:rStyle w:val="CommentReference"/>
        </w:rPr>
        <w:annotationRef/>
      </w:r>
      <w:r>
        <w:t>this should be in the discussion, not here</w:t>
      </w:r>
    </w:p>
  </w:comment>
  <w:comment w:id="241" w:author="Bill Floyd" w:date="2020-07-29T12:44:00Z" w:initials="BF">
    <w:p w14:paraId="73AA4182" w14:textId="47D93CAC" w:rsidR="00F6786F" w:rsidRDefault="00F6786F">
      <w:pPr>
        <w:pStyle w:val="CommentText"/>
      </w:pPr>
      <w:r>
        <w:rPr>
          <w:rStyle w:val="CommentReference"/>
        </w:rPr>
        <w:annotationRef/>
      </w:r>
      <w:r>
        <w:t>should more data be collected?  Why?  Any additional sites?  What about falling limb data?</w:t>
      </w:r>
    </w:p>
  </w:comment>
  <w:comment w:id="244" w:author="Bill Floyd" w:date="2020-07-29T12:45:00Z" w:initials="BF">
    <w:p w14:paraId="73F97A55" w14:textId="284A9417" w:rsidR="00F6786F" w:rsidRDefault="00F6786F">
      <w:pPr>
        <w:pStyle w:val="CommentText"/>
      </w:pPr>
      <w:r>
        <w:rPr>
          <w:rStyle w:val="CommentReference"/>
        </w:rPr>
        <w:annotationRef/>
      </w:r>
      <w:r>
        <w:t>Treat the chapter title as a paper title that lets the reader know what you are presenting</w:t>
      </w:r>
    </w:p>
  </w:comment>
  <w:comment w:id="247" w:author="Hannah McSorley" w:date="2020-07-28T10:09:00Z" w:initials="HM">
    <w:p w14:paraId="6A586361" w14:textId="5F161485" w:rsidR="00F6786F" w:rsidRDefault="00F6786F">
      <w:pPr>
        <w:pStyle w:val="CommentText"/>
      </w:pPr>
      <w:r>
        <w:rPr>
          <w:rStyle w:val="CommentReference"/>
        </w:rPr>
        <w:annotationRef/>
      </w:r>
      <w:r>
        <w:t>moved “Watershed processes and water quality” Section to chapter 1 introduction (it applies to both chapter 2 and 3)</w:t>
      </w:r>
    </w:p>
  </w:comment>
  <w:comment w:id="248" w:author="Bill Floyd" w:date="2020-07-29T12:46:00Z" w:initials="BF">
    <w:p w14:paraId="215DB2B4" w14:textId="0F044F50" w:rsidR="00F6786F" w:rsidRDefault="00F6786F">
      <w:pPr>
        <w:pStyle w:val="CommentText"/>
      </w:pPr>
      <w:r>
        <w:rPr>
          <w:rStyle w:val="CommentReference"/>
        </w:rPr>
        <w:annotationRef/>
      </w:r>
      <w:r>
        <w:t>references?</w:t>
      </w:r>
    </w:p>
  </w:comment>
  <w:comment w:id="249" w:author="Hannah McSorley" w:date="2020-07-28T10:10:00Z" w:initials="HM">
    <w:p w14:paraId="6D1E1897" w14:textId="6C21668A" w:rsidR="00F6786F" w:rsidRDefault="00F6786F">
      <w:pPr>
        <w:pStyle w:val="CommentText"/>
      </w:pPr>
      <w:r>
        <w:rPr>
          <w:rStyle w:val="CommentReference"/>
        </w:rPr>
        <w:annotationRef/>
      </w:r>
      <w:r>
        <w:t>these paragraphs are a summary / paraphrased version of what is stated in chapter 1 intro</w:t>
      </w:r>
    </w:p>
  </w:comment>
  <w:comment w:id="250" w:author="Bill Floyd" w:date="2020-07-29T12:47:00Z" w:initials="BF">
    <w:p w14:paraId="33636543" w14:textId="725380E6" w:rsidR="00F6786F" w:rsidRDefault="00F6786F">
      <w:pPr>
        <w:pStyle w:val="CommentText"/>
      </w:pPr>
      <w:r>
        <w:rPr>
          <w:rStyle w:val="CommentReference"/>
        </w:rPr>
        <w:annotationRef/>
      </w:r>
      <w:r>
        <w:t xml:space="preserve">the introduction needs to let the reader know why you are doing what you are doing – this does not provide that </w:t>
      </w:r>
      <w:proofErr w:type="gramStart"/>
      <w:r>
        <w:t>info..</w:t>
      </w:r>
      <w:proofErr w:type="gramEnd"/>
      <w:r>
        <w:t xml:space="preserve"> Make a clear link to the next section below</w:t>
      </w:r>
    </w:p>
  </w:comment>
  <w:comment w:id="252" w:author="Hannah McSorley" w:date="2020-07-28T10:11:00Z" w:initials="HM">
    <w:p w14:paraId="5867ABDA" w14:textId="24B0A70F" w:rsidR="00F6786F" w:rsidRDefault="00F6786F">
      <w:pPr>
        <w:pStyle w:val="CommentText"/>
      </w:pPr>
      <w:r>
        <w:rPr>
          <w:rStyle w:val="CommentReference"/>
        </w:rPr>
        <w:annotationRef/>
      </w:r>
      <w:r>
        <w:t>section expanded</w:t>
      </w:r>
    </w:p>
  </w:comment>
  <w:comment w:id="253" w:author="Bill Floyd" w:date="2020-07-29T12:49:00Z" w:initials="BF">
    <w:p w14:paraId="0884DBBD" w14:textId="27194BE5" w:rsidR="00F6786F" w:rsidRDefault="00F6786F">
      <w:pPr>
        <w:pStyle w:val="CommentText"/>
      </w:pPr>
      <w:r>
        <w:rPr>
          <w:rStyle w:val="CommentReference"/>
        </w:rPr>
        <w:annotationRef/>
      </w:r>
      <w:r>
        <w:t>this is a nice paragraph – I would use this in the main introduction and clearly link why this is important to help describe the concepts you describe above.</w:t>
      </w:r>
    </w:p>
  </w:comment>
  <w:comment w:id="254" w:author="Bill Floyd" w:date="2020-07-29T12:51:00Z" w:initials="BF">
    <w:p w14:paraId="108144B8" w14:textId="44704196" w:rsidR="00F6786F" w:rsidRDefault="00F6786F">
      <w:pPr>
        <w:pStyle w:val="CommentText"/>
      </w:pPr>
      <w:r>
        <w:rPr>
          <w:rStyle w:val="CommentReference"/>
        </w:rPr>
        <w:annotationRef/>
      </w:r>
      <w:r>
        <w:t>Not sure you need to repeat this here, just include a brief description in methods about what you did.</w:t>
      </w:r>
    </w:p>
  </w:comment>
  <w:comment w:id="256" w:author="Hannah McSorley" w:date="2020-07-28T10:12:00Z" w:initials="HM">
    <w:p w14:paraId="2805B621" w14:textId="4505952F" w:rsidR="00F6786F" w:rsidRDefault="00F6786F">
      <w:pPr>
        <w:pStyle w:val="CommentText"/>
      </w:pPr>
      <w:r>
        <w:rPr>
          <w:rStyle w:val="CommentReference"/>
        </w:rPr>
        <w:annotationRef/>
      </w:r>
      <w:r>
        <w:t>section added</w:t>
      </w:r>
    </w:p>
  </w:comment>
  <w:comment w:id="257" w:author="Bill Floyd" w:date="2020-07-29T14:42:00Z" w:initials="BF">
    <w:p w14:paraId="04FD2E47" w14:textId="6FA8BE0F" w:rsidR="00F6786F" w:rsidRDefault="00F6786F">
      <w:pPr>
        <w:pStyle w:val="CommentText"/>
      </w:pPr>
      <w:r>
        <w:rPr>
          <w:rStyle w:val="CommentReference"/>
        </w:rPr>
        <w:annotationRef/>
      </w:r>
      <w:r>
        <w:t xml:space="preserve">I’m not sure this section needs to be here.  Random forests </w:t>
      </w:r>
      <w:proofErr w:type="gramStart"/>
      <w:r>
        <w:t>is</w:t>
      </w:r>
      <w:proofErr w:type="gramEnd"/>
      <w:r>
        <w:t xml:space="preserve"> fairly well know and should really just be referenced in the methods.  The intro section needs to lay out the problem you are trying to solve </w:t>
      </w:r>
      <w:proofErr w:type="spellStart"/>
      <w:r>
        <w:t>ie</w:t>
      </w:r>
      <w:proofErr w:type="spellEnd"/>
      <w:r>
        <w:t xml:space="preserve"> what are the drivers of DOC and NOM in the watershed and highlight some studies that have done this, and maybe the methods they have used.  </w:t>
      </w:r>
    </w:p>
  </w:comment>
  <w:comment w:id="260" w:author="Hannah McSorley" w:date="2020-07-28T10:12:00Z" w:initials="HM">
    <w:p w14:paraId="0239108F" w14:textId="667F0002" w:rsidR="00F6786F" w:rsidRDefault="00F6786F">
      <w:pPr>
        <w:pStyle w:val="CommentText"/>
      </w:pPr>
      <w:r>
        <w:rPr>
          <w:rStyle w:val="CommentReference"/>
        </w:rPr>
        <w:annotationRef/>
      </w:r>
      <w:r>
        <w:t>new paragraph</w:t>
      </w:r>
    </w:p>
  </w:comment>
  <w:comment w:id="262" w:author="Bill Floyd" w:date="2020-07-29T14:46:00Z" w:initials="BF">
    <w:p w14:paraId="379044C1" w14:textId="3D94109F" w:rsidR="00F6786F" w:rsidRDefault="00F6786F">
      <w:pPr>
        <w:pStyle w:val="CommentText"/>
      </w:pPr>
      <w:r>
        <w:rPr>
          <w:rStyle w:val="CommentReference"/>
        </w:rPr>
        <w:annotationRef/>
      </w:r>
      <w:r>
        <w:t>you don’t need to repeat this, just reference where this was described before briefly and the data you used for the analysis.</w:t>
      </w:r>
    </w:p>
  </w:comment>
  <w:comment w:id="264" w:author="Hannah McSorley" w:date="2020-07-28T10:12:00Z" w:initials="HM">
    <w:p w14:paraId="31303C12" w14:textId="2C06762D" w:rsidR="00F6786F" w:rsidRDefault="00F6786F">
      <w:pPr>
        <w:pStyle w:val="CommentText"/>
      </w:pPr>
      <w:r>
        <w:rPr>
          <w:rStyle w:val="CommentReference"/>
        </w:rPr>
        <w:annotationRef/>
      </w:r>
      <w:r>
        <w:t>I will also add a similar table for all synoptic sites into chapter 2</w:t>
      </w:r>
    </w:p>
  </w:comment>
  <w:comment w:id="265" w:author="Bill Floyd" w:date="2020-07-29T14:47:00Z" w:initials="BF">
    <w:p w14:paraId="744E8398" w14:textId="06F8422D" w:rsidR="00F6786F" w:rsidRDefault="00F6786F">
      <w:pPr>
        <w:pStyle w:val="CommentText"/>
      </w:pPr>
      <w:r>
        <w:rPr>
          <w:rStyle w:val="CommentReference"/>
        </w:rPr>
        <w:annotationRef/>
      </w:r>
      <w:r>
        <w:t>No need to repeat, just make brief reference</w:t>
      </w:r>
    </w:p>
  </w:comment>
  <w:comment w:id="269" w:author="Hannah McSorley" w:date="2020-07-28T10:13:00Z" w:initials="HM">
    <w:p w14:paraId="0EF06628" w14:textId="699A1936" w:rsidR="00F6786F" w:rsidRDefault="00F6786F">
      <w:pPr>
        <w:pStyle w:val="CommentText"/>
      </w:pPr>
      <w:r>
        <w:rPr>
          <w:rStyle w:val="CommentReference"/>
        </w:rPr>
        <w:annotationRef/>
      </w:r>
      <w:r>
        <w:t>note to myself</w:t>
      </w:r>
    </w:p>
  </w:comment>
  <w:comment w:id="273" w:author="Bill Floyd" w:date="2020-07-29T14:49:00Z" w:initials="BF">
    <w:p w14:paraId="7D0F73EA" w14:textId="15F34858" w:rsidR="00F6786F" w:rsidRDefault="00F6786F">
      <w:pPr>
        <w:pStyle w:val="CommentText"/>
      </w:pPr>
      <w:r>
        <w:rPr>
          <w:rStyle w:val="CommentReference"/>
        </w:rPr>
        <w:annotationRef/>
      </w:r>
      <w:r>
        <w:t xml:space="preserve">no need to repeat, just say the </w:t>
      </w:r>
      <w:proofErr w:type="spellStart"/>
      <w:r>
        <w:t>the</w:t>
      </w:r>
      <w:proofErr w:type="spellEnd"/>
      <w:r>
        <w:t xml:space="preserve"> 18 events from chapter 2 were used.</w:t>
      </w:r>
    </w:p>
  </w:comment>
  <w:comment w:id="274" w:author="Hannah McSorley" w:date="2020-07-28T10:14:00Z" w:initials="HM">
    <w:p w14:paraId="30EE7EE6" w14:textId="37D3D124" w:rsidR="00F6786F" w:rsidRDefault="00F6786F">
      <w:pPr>
        <w:pStyle w:val="CommentText"/>
      </w:pPr>
      <w:r>
        <w:rPr>
          <w:rStyle w:val="CommentReference"/>
        </w:rPr>
        <w:annotationRef/>
      </w:r>
      <w:r>
        <w:t>I added summary of sample results to this event table</w:t>
      </w:r>
    </w:p>
  </w:comment>
  <w:comment w:id="275" w:author="Hannah McSorley" w:date="2020-07-28T10:14:00Z" w:initials="HM">
    <w:p w14:paraId="7E177077" w14:textId="0A9A4436" w:rsidR="00F6786F" w:rsidRDefault="00F6786F">
      <w:pPr>
        <w:pStyle w:val="CommentText"/>
      </w:pPr>
      <w:r>
        <w:rPr>
          <w:rStyle w:val="CommentReference"/>
        </w:rPr>
        <w:annotationRef/>
      </w:r>
      <w:r>
        <w:t>to do: add notes on relative changes in results over subsequent events</w:t>
      </w:r>
    </w:p>
  </w:comment>
  <w:comment w:id="276" w:author="Hannah McSorley" w:date="2020-07-28T10:15:00Z" w:initials="HM">
    <w:p w14:paraId="5B378E87" w14:textId="7FAB4225" w:rsidR="00F6786F" w:rsidRDefault="00F6786F">
      <w:pPr>
        <w:pStyle w:val="CommentText"/>
      </w:pPr>
      <w:r>
        <w:rPr>
          <w:rStyle w:val="CommentReference"/>
        </w:rPr>
        <w:annotationRef/>
      </w:r>
      <w:r>
        <w:t>new paragraph</w:t>
      </w:r>
    </w:p>
  </w:comment>
  <w:comment w:id="277" w:author="Hannah McSorley" w:date="2020-07-28T10:15:00Z" w:initials="HM">
    <w:p w14:paraId="68157CCD" w14:textId="38F49D0A" w:rsidR="00F6786F" w:rsidRDefault="00F6786F">
      <w:pPr>
        <w:pStyle w:val="CommentText"/>
      </w:pPr>
      <w:r>
        <w:rPr>
          <w:rStyle w:val="CommentReference"/>
        </w:rPr>
        <w:annotationRef/>
      </w:r>
      <w:r>
        <w:t>new plot to show events with seasons and samples</w:t>
      </w:r>
    </w:p>
  </w:comment>
  <w:comment w:id="278" w:author="Bill Floyd" w:date="2020-07-29T14:55:00Z" w:initials="BF">
    <w:p w14:paraId="26B6C5FC" w14:textId="04B7B0F6" w:rsidR="00F6786F" w:rsidRDefault="00F6786F">
      <w:pPr>
        <w:pStyle w:val="CommentText"/>
      </w:pPr>
      <w:r>
        <w:rPr>
          <w:rStyle w:val="CommentReference"/>
        </w:rPr>
        <w:annotationRef/>
      </w:r>
      <w:r>
        <w:t xml:space="preserve">don’t really need this table, </w:t>
      </w:r>
      <w:proofErr w:type="gramStart"/>
      <w:r>
        <w:t>all of</w:t>
      </w:r>
      <w:proofErr w:type="gramEnd"/>
      <w:r>
        <w:t xml:space="preserve"> the info is in the broader table and is more informative.  Normally I would suggest creating some IDF curves from the </w:t>
      </w:r>
      <w:proofErr w:type="gramStart"/>
      <w:r>
        <w:t>long term</w:t>
      </w:r>
      <w:proofErr w:type="gramEnd"/>
      <w:r>
        <w:t xml:space="preserve"> data, then you could put some of these events into context, but we’ll hold </w:t>
      </w:r>
      <w:proofErr w:type="spellStart"/>
      <w:r>
        <w:t>of</w:t>
      </w:r>
      <w:proofErr w:type="spellEnd"/>
      <w:r>
        <w:t xml:space="preserve"> on this for now.  You could however put in </w:t>
      </w:r>
      <w:proofErr w:type="gramStart"/>
      <w:r>
        <w:t>this sections</w:t>
      </w:r>
      <w:proofErr w:type="gramEnd"/>
      <w:r>
        <w:t xml:space="preserve"> how the monthly climate compares to normal using the PCIC tool.</w:t>
      </w:r>
    </w:p>
  </w:comment>
  <w:comment w:id="279" w:author="Bill Floyd" w:date="2020-07-29T14:51:00Z" w:initials="BF">
    <w:p w14:paraId="312B0740" w14:textId="11A79C8A" w:rsidR="00F6786F" w:rsidRDefault="00F6786F">
      <w:pPr>
        <w:pStyle w:val="CommentText"/>
      </w:pPr>
      <w:r>
        <w:rPr>
          <w:rStyle w:val="CommentReference"/>
        </w:rPr>
        <w:annotationRef/>
      </w:r>
      <w:r>
        <w:t>maybe add mm/</w:t>
      </w:r>
      <w:proofErr w:type="spellStart"/>
      <w:r>
        <w:t>24hr</w:t>
      </w:r>
      <w:proofErr w:type="spellEnd"/>
      <w:r>
        <w:t>, much more informative.</w:t>
      </w:r>
    </w:p>
  </w:comment>
  <w:comment w:id="280" w:author="Bill Floyd" w:date="2020-07-29T14:52:00Z" w:initials="BF">
    <w:p w14:paraId="662D0849" w14:textId="458BFEB2" w:rsidR="00F6786F" w:rsidRDefault="00F6786F">
      <w:pPr>
        <w:pStyle w:val="CommentText"/>
      </w:pPr>
      <w:r>
        <w:rPr>
          <w:rStyle w:val="CommentReference"/>
        </w:rPr>
        <w:annotationRef/>
      </w:r>
      <w:r>
        <w:t xml:space="preserve">Some of this is relevant, but you need to try to describe with other than incredible flows – there are some estimates of return intervals try to use that, and its </w:t>
      </w:r>
      <w:proofErr w:type="spellStart"/>
      <w:r>
        <w:t>wasn;t</w:t>
      </w:r>
      <w:proofErr w:type="spellEnd"/>
      <w:r>
        <w:t xml:space="preserve"> across the while island, it was mostly Cowichan and south.  Just mention there was damage to the stations, but data was able to be collected.</w:t>
      </w:r>
    </w:p>
  </w:comment>
  <w:comment w:id="281" w:author="Hannah McSorley" w:date="2020-07-28T10:16:00Z" w:initials="HM">
    <w:p w14:paraId="1B395669" w14:textId="795FA209" w:rsidR="00F6786F" w:rsidRDefault="00F6786F">
      <w:pPr>
        <w:pStyle w:val="CommentText"/>
      </w:pPr>
      <w:r>
        <w:rPr>
          <w:rStyle w:val="CommentReference"/>
        </w:rPr>
        <w:annotationRef/>
      </w:r>
      <w:r>
        <w:t>moved from above</w:t>
      </w:r>
    </w:p>
  </w:comment>
  <w:comment w:id="284" w:author="Hannah McSorley" w:date="2020-07-28T10:16:00Z" w:initials="HM">
    <w:p w14:paraId="64D82DC6" w14:textId="470B377F" w:rsidR="00F6786F" w:rsidRDefault="00F6786F">
      <w:pPr>
        <w:pStyle w:val="CommentText"/>
      </w:pPr>
      <w:r>
        <w:rPr>
          <w:rStyle w:val="CommentReference"/>
        </w:rPr>
        <w:annotationRef/>
      </w:r>
      <w:r>
        <w:t>changed section name from “Spatial and temporal patterns in DOC &amp; NOM”</w:t>
      </w:r>
    </w:p>
  </w:comment>
  <w:comment w:id="285" w:author="Hannah McSorley" w:date="2020-07-28T10:17:00Z" w:initials="HM">
    <w:p w14:paraId="145CD1BD" w14:textId="470F1B73" w:rsidR="00F6786F" w:rsidRDefault="00F6786F">
      <w:pPr>
        <w:pStyle w:val="CommentText"/>
      </w:pPr>
      <w:r>
        <w:rPr>
          <w:rStyle w:val="CommentReference"/>
        </w:rPr>
        <w:annotationRef/>
      </w:r>
      <w:r>
        <w:t>new</w:t>
      </w:r>
    </w:p>
  </w:comment>
  <w:comment w:id="286" w:author="Bill Floyd" w:date="2020-07-29T15:00:00Z" w:initials="BF">
    <w:p w14:paraId="160C85DE" w14:textId="79784779" w:rsidR="00F6786F" w:rsidRDefault="00F6786F">
      <w:pPr>
        <w:pStyle w:val="CommentText"/>
      </w:pPr>
      <w:r>
        <w:rPr>
          <w:rStyle w:val="CommentReference"/>
        </w:rPr>
        <w:annotationRef/>
      </w:r>
    </w:p>
  </w:comment>
  <w:comment w:id="287" w:author="Hannah McSorley" w:date="2020-07-28T10:17:00Z" w:initials="HM">
    <w:p w14:paraId="299CEC7C" w14:textId="6EC7C057" w:rsidR="00F6786F" w:rsidRDefault="00F6786F">
      <w:pPr>
        <w:pStyle w:val="CommentText"/>
      </w:pPr>
      <w:r>
        <w:rPr>
          <w:rStyle w:val="CommentReference"/>
        </w:rPr>
        <w:annotationRef/>
      </w:r>
      <w:r>
        <w:t>expanded to include all variable results</w:t>
      </w:r>
    </w:p>
  </w:comment>
  <w:comment w:id="288" w:author="Bill Floyd" w:date="2020-07-29T15:01:00Z" w:initials="BF">
    <w:p w14:paraId="165AE525" w14:textId="2B78C4C4" w:rsidR="00F6786F" w:rsidRDefault="00F6786F">
      <w:pPr>
        <w:pStyle w:val="CommentText"/>
      </w:pPr>
      <w:r>
        <w:rPr>
          <w:rStyle w:val="CommentReference"/>
        </w:rPr>
        <w:annotationRef/>
      </w:r>
      <w:r>
        <w:t>describe what was interesting</w:t>
      </w:r>
    </w:p>
  </w:comment>
  <w:comment w:id="290" w:author="Hannah McSorley" w:date="2020-07-28T10:18:00Z" w:initials="HM">
    <w:p w14:paraId="002AC95D" w14:textId="6183FADF" w:rsidR="00F6786F" w:rsidRDefault="00F6786F">
      <w:pPr>
        <w:pStyle w:val="CommentText"/>
      </w:pPr>
      <w:r>
        <w:rPr>
          <w:rStyle w:val="CommentReference"/>
        </w:rPr>
        <w:annotationRef/>
      </w:r>
      <w:r>
        <w:t>new</w:t>
      </w:r>
    </w:p>
  </w:comment>
  <w:comment w:id="289" w:author="Bill Floyd" w:date="2020-07-29T15:01:00Z" w:initials="BF">
    <w:p w14:paraId="53215FB4" w14:textId="525B8821" w:rsidR="00F6786F" w:rsidRDefault="00F6786F">
      <w:pPr>
        <w:pStyle w:val="CommentText"/>
      </w:pPr>
      <w:r>
        <w:rPr>
          <w:rStyle w:val="CommentReference"/>
        </w:rPr>
        <w:annotationRef/>
      </w:r>
      <w:r>
        <w:t>this is a method</w:t>
      </w:r>
    </w:p>
  </w:comment>
  <w:comment w:id="291" w:author="Hannah McSorley" w:date="2020-07-28T10:18:00Z" w:initials="HM">
    <w:p w14:paraId="33DF2AC9" w14:textId="09C097B0" w:rsidR="00F6786F" w:rsidRDefault="00F6786F">
      <w:pPr>
        <w:pStyle w:val="CommentText"/>
      </w:pPr>
      <w:r>
        <w:rPr>
          <w:rStyle w:val="CommentReference"/>
        </w:rPr>
        <w:annotationRef/>
      </w:r>
      <w:r>
        <w:t>new</w:t>
      </w:r>
    </w:p>
  </w:comment>
  <w:comment w:id="292" w:author="Hannah McSorley" w:date="2020-07-28T10:18:00Z" w:initials="HM">
    <w:p w14:paraId="2DF8929A" w14:textId="7B9590C1" w:rsidR="00F6786F" w:rsidRDefault="00F6786F">
      <w:pPr>
        <w:pStyle w:val="CommentText"/>
      </w:pPr>
      <w:r>
        <w:rPr>
          <w:rStyle w:val="CommentReference"/>
        </w:rPr>
        <w:annotationRef/>
      </w:r>
      <w:r>
        <w:t>new</w:t>
      </w:r>
    </w:p>
  </w:comment>
  <w:comment w:id="293" w:author="Hannah McSorley" w:date="2020-07-28T10:18:00Z" w:initials="HM">
    <w:p w14:paraId="3C87F741" w14:textId="73060A8F" w:rsidR="00F6786F" w:rsidRDefault="00F6786F">
      <w:pPr>
        <w:pStyle w:val="CommentText"/>
      </w:pPr>
      <w:r>
        <w:rPr>
          <w:rStyle w:val="CommentReference"/>
        </w:rPr>
        <w:annotationRef/>
      </w:r>
      <w:r>
        <w:t>new content</w:t>
      </w:r>
    </w:p>
  </w:comment>
  <w:comment w:id="294" w:author="Bill Floyd" w:date="2020-07-29T15:03:00Z" w:initials="BF">
    <w:p w14:paraId="5BF6830C" w14:textId="7973CA55" w:rsidR="00F6786F" w:rsidRDefault="00F6786F">
      <w:pPr>
        <w:pStyle w:val="CommentText"/>
      </w:pPr>
      <w:r>
        <w:rPr>
          <w:rStyle w:val="CommentReference"/>
        </w:rPr>
        <w:annotationRef/>
      </w:r>
      <w:r>
        <w:t>pattern – fix throughout</w:t>
      </w:r>
    </w:p>
  </w:comment>
  <w:comment w:id="295" w:author="Bill Floyd" w:date="2020-07-29T15:03:00Z" w:initials="BF">
    <w:p w14:paraId="6A261138" w14:textId="328DB981" w:rsidR="00F6786F" w:rsidRDefault="00F6786F">
      <w:pPr>
        <w:pStyle w:val="CommentText"/>
      </w:pPr>
      <w:r>
        <w:rPr>
          <w:rStyle w:val="CommentReference"/>
        </w:rPr>
        <w:annotationRef/>
      </w:r>
      <w:r>
        <w:t xml:space="preserve">this is a discussion point.  </w:t>
      </w:r>
      <w:proofErr w:type="gramStart"/>
      <w:r>
        <w:t>Also</w:t>
      </w:r>
      <w:proofErr w:type="gramEnd"/>
      <w:r>
        <w:t xml:space="preserve"> if any of this is a repeat from chapter 2, no need to present.</w:t>
      </w:r>
    </w:p>
  </w:comment>
  <w:comment w:id="298" w:author="Hannah McSorley" w:date="2020-07-28T10:19:00Z" w:initials="HM">
    <w:p w14:paraId="49D017DE" w14:textId="0B6076F4" w:rsidR="00F6786F" w:rsidRDefault="00F6786F">
      <w:pPr>
        <w:pStyle w:val="CommentText"/>
      </w:pPr>
      <w:r>
        <w:rPr>
          <w:rStyle w:val="CommentReference"/>
        </w:rPr>
        <w:annotationRef/>
      </w:r>
      <w:r>
        <w:t>new</w:t>
      </w:r>
    </w:p>
  </w:comment>
  <w:comment w:id="299" w:author="Bill Floyd" w:date="2020-07-29T15:05:00Z" w:initials="BF">
    <w:p w14:paraId="021263EE" w14:textId="3BFFF6E0" w:rsidR="00F6786F" w:rsidRDefault="00F6786F">
      <w:pPr>
        <w:pStyle w:val="CommentText"/>
      </w:pPr>
      <w:r>
        <w:rPr>
          <w:rStyle w:val="CommentReference"/>
        </w:rPr>
        <w:annotationRef/>
      </w:r>
      <w:r>
        <w:t>this is a discussion point, if the data displays this (or not), then talk about this in that sections and compare to this reference.</w:t>
      </w:r>
    </w:p>
  </w:comment>
  <w:comment w:id="300" w:author="Bill Floyd" w:date="2020-07-29T15:06:00Z" w:initials="BF">
    <w:p w14:paraId="65AED5BA" w14:textId="51084673" w:rsidR="00F6786F" w:rsidRDefault="00F6786F">
      <w:pPr>
        <w:pStyle w:val="CommentText"/>
      </w:pPr>
      <w:r>
        <w:rPr>
          <w:rStyle w:val="CommentReference"/>
        </w:rPr>
        <w:annotationRef/>
      </w:r>
      <w:r>
        <w:t>Is this a common descriptor in the literature?</w:t>
      </w:r>
    </w:p>
  </w:comment>
  <w:comment w:id="301" w:author="Bill Floyd" w:date="2020-07-29T15:07:00Z" w:initials="BF">
    <w:p w14:paraId="67469D3B" w14:textId="0D7AB985" w:rsidR="00F6786F" w:rsidRDefault="00F6786F">
      <w:pPr>
        <w:pStyle w:val="CommentText"/>
      </w:pPr>
      <w:r>
        <w:rPr>
          <w:rStyle w:val="CommentReference"/>
        </w:rPr>
        <w:annotationRef/>
      </w:r>
      <w:r>
        <w:t xml:space="preserve">Don’t start a paragraph with a question, especially in a </w:t>
      </w:r>
      <w:proofErr w:type="spellStart"/>
      <w:r>
        <w:t>resulst</w:t>
      </w:r>
      <w:proofErr w:type="spellEnd"/>
      <w:r>
        <w:t xml:space="preserve"> section.  </w:t>
      </w:r>
    </w:p>
  </w:comment>
  <w:comment w:id="302" w:author="Bill Floyd" w:date="2020-07-29T15:07:00Z" w:initials="BF">
    <w:p w14:paraId="630F40A8" w14:textId="5B304EA9" w:rsidR="00F6786F" w:rsidRDefault="00F6786F">
      <w:pPr>
        <w:pStyle w:val="CommentText"/>
      </w:pPr>
      <w:r>
        <w:rPr>
          <w:rStyle w:val="CommentReference"/>
        </w:rPr>
        <w:annotationRef/>
      </w:r>
    </w:p>
  </w:comment>
  <w:comment w:id="303" w:author="Bill Floyd" w:date="2020-07-29T15:07:00Z" w:initials="BF">
    <w:p w14:paraId="45837827" w14:textId="5FA549DB" w:rsidR="00F6786F" w:rsidRDefault="00F6786F">
      <w:pPr>
        <w:pStyle w:val="CommentText"/>
      </w:pPr>
      <w:r>
        <w:rPr>
          <w:rStyle w:val="CommentReference"/>
        </w:rPr>
        <w:annotationRef/>
      </w:r>
    </w:p>
  </w:comment>
  <w:comment w:id="305" w:author="Bill Floyd" w:date="2020-07-29T15:08:00Z" w:initials="BF">
    <w:p w14:paraId="382BD2E6" w14:textId="6D18F1AA" w:rsidR="00F6786F" w:rsidRDefault="00F6786F">
      <w:pPr>
        <w:pStyle w:val="CommentText"/>
      </w:pPr>
      <w:r>
        <w:rPr>
          <w:rStyle w:val="CommentReference"/>
        </w:rPr>
        <w:annotationRef/>
      </w:r>
      <w:r>
        <w:t>Use stream or surface water instead of river</w:t>
      </w:r>
    </w:p>
  </w:comment>
  <w:comment w:id="304" w:author="Bill Floyd" w:date="2020-07-29T15:10:00Z" w:initials="BF">
    <w:p w14:paraId="70FC00F7" w14:textId="26656AB7" w:rsidR="00F6786F" w:rsidRDefault="00F6786F">
      <w:pPr>
        <w:pStyle w:val="CommentText"/>
      </w:pPr>
      <w:r>
        <w:rPr>
          <w:rStyle w:val="CommentReference"/>
        </w:rPr>
        <w:annotationRef/>
      </w:r>
      <w:r>
        <w:t>method</w:t>
      </w:r>
    </w:p>
  </w:comment>
  <w:comment w:id="306" w:author="Bill Floyd" w:date="2020-07-29T15:13:00Z" w:initials="BF">
    <w:p w14:paraId="1BBBC7F3" w14:textId="250B189C" w:rsidR="00F6786F" w:rsidRDefault="00F6786F">
      <w:pPr>
        <w:pStyle w:val="CommentText"/>
      </w:pPr>
      <w:r>
        <w:rPr>
          <w:rStyle w:val="CommentReference"/>
        </w:rPr>
        <w:annotationRef/>
      </w:r>
      <w:r>
        <w:t xml:space="preserve">can this entire section be summarized more simply, such as </w:t>
      </w:r>
      <w:proofErr w:type="gramStart"/>
      <w:r>
        <w:t>“ In</w:t>
      </w:r>
      <w:proofErr w:type="gramEnd"/>
      <w:r>
        <w:t xml:space="preserve"> general DOC </w:t>
      </w:r>
      <w:proofErr w:type="spellStart"/>
      <w:r>
        <w:t>concentations</w:t>
      </w:r>
      <w:proofErr w:type="spellEnd"/>
      <w:r>
        <w:t xml:space="preserve"> were lowest at the beginning of events and increased with a rise in stage.  Then identify instances where this was not the case and if you noticed dilution affects as the season progressed – you could just make a simple plot of stage vs DOC (</w:t>
      </w:r>
      <w:proofErr w:type="spellStart"/>
      <w:r>
        <w:t>ie</w:t>
      </w:r>
      <w:proofErr w:type="spellEnd"/>
      <w:r>
        <w:t xml:space="preserve"> x vs y plot) at each site and see how they group and see if this grouping changes through the season.</w:t>
      </w:r>
    </w:p>
  </w:comment>
  <w:comment w:id="307" w:author="Bill Floyd" w:date="2020-07-29T15:16:00Z" w:initials="BF">
    <w:p w14:paraId="0AB3F594" w14:textId="0A253DF5" w:rsidR="00F6786F" w:rsidRDefault="00F6786F">
      <w:pPr>
        <w:pStyle w:val="CommentText"/>
      </w:pPr>
      <w:r>
        <w:rPr>
          <w:rStyle w:val="CommentReference"/>
        </w:rPr>
        <w:annotationRef/>
      </w:r>
      <w:r>
        <w:t xml:space="preserve">This table provides some useful info.  I would </w:t>
      </w:r>
      <w:proofErr w:type="spellStart"/>
      <w:r>
        <w:t>tru</w:t>
      </w:r>
      <w:proofErr w:type="spellEnd"/>
      <w:r>
        <w:t xml:space="preserve"> to look at individual events and pull out interesting facts like during this event, DOC concentration tripled or doubled or etc.  And then maybe present mean differences among events</w:t>
      </w:r>
    </w:p>
  </w:comment>
  <w:comment w:id="313" w:author="Bill Floyd" w:date="2020-07-29T15:19:00Z" w:initials="BF">
    <w:p w14:paraId="51C68ACA" w14:textId="1F3C7BA2" w:rsidR="00F6786F" w:rsidRDefault="00F6786F">
      <w:pPr>
        <w:pStyle w:val="CommentText"/>
      </w:pPr>
      <w:r>
        <w:rPr>
          <w:rStyle w:val="CommentReference"/>
        </w:rPr>
        <w:annotationRef/>
      </w:r>
      <w:r>
        <w:t xml:space="preserve">I don’t </w:t>
      </w:r>
      <w:proofErr w:type="gramStart"/>
      <w:r>
        <w:t>actually see</w:t>
      </w:r>
      <w:proofErr w:type="gramEnd"/>
      <w:r>
        <w:t xml:space="preserve"> that pattern at all in those figures – not sure you can do hysteresis plots with the data you have, but you should try</w:t>
      </w:r>
    </w:p>
  </w:comment>
  <w:comment w:id="314" w:author="Bill Floyd" w:date="2020-07-29T15:23:00Z" w:initials="BF">
    <w:p w14:paraId="6D33701B" w14:textId="254C6B1F" w:rsidR="005E6787" w:rsidRDefault="005E6787">
      <w:pPr>
        <w:pStyle w:val="CommentText"/>
      </w:pPr>
      <w:r>
        <w:rPr>
          <w:rStyle w:val="CommentReference"/>
        </w:rPr>
        <w:annotationRef/>
      </w:r>
      <w:r>
        <w:t xml:space="preserve">Those contours are distracting – what do they represent?  Not </w:t>
      </w:r>
      <w:proofErr w:type="gramStart"/>
      <w:r>
        <w:t>really sure</w:t>
      </w:r>
      <w:proofErr w:type="gramEnd"/>
      <w:r>
        <w:t xml:space="preserve"> how to interpret this plot, but I don’t really see any strong linear patterns.</w:t>
      </w:r>
    </w:p>
  </w:comment>
  <w:comment w:id="316" w:author="Hannah McSorley" w:date="2020-07-28T10:19:00Z" w:initials="HM">
    <w:p w14:paraId="0EC02737" w14:textId="5E665027" w:rsidR="00F6786F" w:rsidRDefault="00F6786F">
      <w:pPr>
        <w:pStyle w:val="CommentText"/>
      </w:pPr>
      <w:r>
        <w:rPr>
          <w:rStyle w:val="CommentReference"/>
        </w:rPr>
        <w:annotationRef/>
      </w:r>
      <w:r>
        <w:t>new</w:t>
      </w:r>
    </w:p>
  </w:comment>
  <w:comment w:id="317" w:author="Bill Floyd" w:date="2020-07-29T15:25:00Z" w:initials="BF">
    <w:p w14:paraId="7FB653C2" w14:textId="04EE8C61" w:rsidR="005E6787" w:rsidRDefault="005E6787">
      <w:pPr>
        <w:pStyle w:val="CommentText"/>
      </w:pPr>
      <w:r>
        <w:rPr>
          <w:rStyle w:val="CommentReference"/>
        </w:rPr>
        <w:annotationRef/>
      </w:r>
      <w:r>
        <w:t>this is a method.</w:t>
      </w:r>
    </w:p>
  </w:comment>
  <w:comment w:id="318" w:author="Bill Floyd" w:date="2020-07-29T15:27:00Z" w:initials="BF">
    <w:p w14:paraId="4E8C2620" w14:textId="5A1802AD" w:rsidR="005E6787" w:rsidRDefault="005E6787">
      <w:pPr>
        <w:pStyle w:val="CommentText"/>
      </w:pPr>
      <w:r>
        <w:rPr>
          <w:rStyle w:val="CommentReference"/>
        </w:rPr>
        <w:annotationRef/>
      </w:r>
      <w:r>
        <w:t>Mostly a discussion point</w:t>
      </w:r>
    </w:p>
  </w:comment>
  <w:comment w:id="319" w:author="Hannah McSorley" w:date="2020-07-28T10:19:00Z" w:initials="HM">
    <w:p w14:paraId="29EA7D3F" w14:textId="4A24ACFF" w:rsidR="00F6786F" w:rsidRDefault="00F6786F">
      <w:pPr>
        <w:pStyle w:val="CommentText"/>
      </w:pPr>
      <w:r>
        <w:rPr>
          <w:rStyle w:val="CommentReference"/>
        </w:rPr>
        <w:annotationRef/>
      </w:r>
      <w:r>
        <w:t>note to self</w:t>
      </w:r>
    </w:p>
  </w:comment>
  <w:comment w:id="322" w:author="Hannah McSorley" w:date="2020-07-28T10:20:00Z" w:initials="HM">
    <w:p w14:paraId="7C0DA067" w14:textId="3C43F9AC" w:rsidR="00F6786F" w:rsidRDefault="00F6786F">
      <w:pPr>
        <w:pStyle w:val="CommentText"/>
      </w:pPr>
      <w:r>
        <w:rPr>
          <w:rStyle w:val="CommentReference"/>
        </w:rPr>
        <w:annotationRef/>
      </w:r>
      <w:r>
        <w:t>to be built this week</w:t>
      </w:r>
    </w:p>
  </w:comment>
  <w:comment w:id="325" w:author="Hannah McSorley" w:date="2020-07-28T10:20:00Z" w:initials="HM">
    <w:p w14:paraId="16CE1088" w14:textId="69439B18" w:rsidR="00F6786F" w:rsidRDefault="00F6786F">
      <w:pPr>
        <w:pStyle w:val="CommentText"/>
      </w:pPr>
      <w:r>
        <w:rPr>
          <w:rStyle w:val="CommentReference"/>
        </w:rPr>
        <w:annotationRef/>
      </w:r>
      <w:r>
        <w:t>I will spell “</w:t>
      </w:r>
      <w:proofErr w:type="spellStart"/>
      <w:r>
        <w:t>conculsions</w:t>
      </w:r>
      <w:proofErr w:type="spellEnd"/>
      <w:r>
        <w:t>” correctly in the next draft</w:t>
      </w:r>
    </w:p>
  </w:comment>
  <w:comment w:id="330" w:author="Hannah McSorley" w:date="2020-07-28T10:21:00Z" w:initials="HM">
    <w:p w14:paraId="61A1D5DD" w14:textId="7A3DEC98" w:rsidR="00F6786F" w:rsidRDefault="00F6786F">
      <w:pPr>
        <w:pStyle w:val="CommentText"/>
      </w:pPr>
      <w:r>
        <w:rPr>
          <w:rStyle w:val="CommentReference"/>
        </w:rPr>
        <w:annotationRef/>
      </w:r>
      <w:r>
        <w:t xml:space="preserve">this whole section is just </w:t>
      </w:r>
      <w:proofErr w:type="gramStart"/>
      <w:r>
        <w:t>notes</w:t>
      </w:r>
      <w:proofErr w:type="gramEnd"/>
      <w:r>
        <w:t xml:space="preserve"> for me right now, and I will build it up this week and next week too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1A6F63" w15:done="0"/>
  <w15:commentEx w15:paraId="1C2FCE82" w15:done="0"/>
  <w15:commentEx w15:paraId="711204C6" w15:done="0"/>
  <w15:commentEx w15:paraId="5B4E1EEF" w15:done="0"/>
  <w15:commentEx w15:paraId="079821B1" w15:done="0"/>
  <w15:commentEx w15:paraId="412B86F2" w15:done="0"/>
  <w15:commentEx w15:paraId="5F058C2A" w15:done="0"/>
  <w15:commentEx w15:paraId="48947837" w15:done="0"/>
  <w15:commentEx w15:paraId="72DF2330" w15:done="0"/>
  <w15:commentEx w15:paraId="3003313E" w15:done="0"/>
  <w15:commentEx w15:paraId="2DB3948B" w15:done="0"/>
  <w15:commentEx w15:paraId="6FA23A48" w15:done="0"/>
  <w15:commentEx w15:paraId="063E8823" w15:done="0"/>
  <w15:commentEx w15:paraId="32FAF565" w15:done="0"/>
  <w15:commentEx w15:paraId="625475C5" w15:done="0"/>
  <w15:commentEx w15:paraId="0C3FA442" w15:done="0"/>
  <w15:commentEx w15:paraId="4CEA39D1" w15:done="0"/>
  <w15:commentEx w15:paraId="296A9DA8" w15:done="0"/>
  <w15:commentEx w15:paraId="22060996" w15:done="0"/>
  <w15:commentEx w15:paraId="3ABCFE3E" w15:done="0"/>
  <w15:commentEx w15:paraId="60DD92B1" w15:done="0"/>
  <w15:commentEx w15:paraId="5AD431E5" w15:done="0"/>
  <w15:commentEx w15:paraId="009AB010" w15:done="0"/>
  <w15:commentEx w15:paraId="281947A6" w15:done="0"/>
  <w15:commentEx w15:paraId="507A1783" w15:done="0"/>
  <w15:commentEx w15:paraId="1F583394" w15:done="0"/>
  <w15:commentEx w15:paraId="6DFCC3B7" w15:done="0"/>
  <w15:commentEx w15:paraId="590C9C89" w15:done="0"/>
  <w15:commentEx w15:paraId="2F60B8B6" w15:done="0"/>
  <w15:commentEx w15:paraId="0D235315" w15:done="0"/>
  <w15:commentEx w15:paraId="4871D7AB" w15:done="0"/>
  <w15:commentEx w15:paraId="3ABF6DEB" w15:done="0"/>
  <w15:commentEx w15:paraId="00705A1A" w15:done="0"/>
  <w15:commentEx w15:paraId="6CE33ACD" w15:done="0"/>
  <w15:commentEx w15:paraId="3A79BC75" w15:done="0"/>
  <w15:commentEx w15:paraId="6B02FA8C" w15:done="0"/>
  <w15:commentEx w15:paraId="25AB2B99" w15:done="0"/>
  <w15:commentEx w15:paraId="4D1BC147" w15:done="0"/>
  <w15:commentEx w15:paraId="232C6C39" w15:done="0"/>
  <w15:commentEx w15:paraId="6B395D5D" w15:done="0"/>
  <w15:commentEx w15:paraId="74B965D4" w15:done="0"/>
  <w15:commentEx w15:paraId="4306EFF7" w15:done="0"/>
  <w15:commentEx w15:paraId="0DF6F43C" w15:done="0"/>
  <w15:commentEx w15:paraId="0D300015" w15:done="0"/>
  <w15:commentEx w15:paraId="38936F8A" w15:paraIdParent="0D300015" w15:done="0"/>
  <w15:commentEx w15:paraId="3F403B7D" w15:done="0"/>
  <w15:commentEx w15:paraId="2B9CBC78" w15:done="0"/>
  <w15:commentEx w15:paraId="1D79B3AE" w15:done="0"/>
  <w15:commentEx w15:paraId="307CD1D9" w15:done="0"/>
  <w15:commentEx w15:paraId="63537BF0" w15:done="0"/>
  <w15:commentEx w15:paraId="6792D48A" w15:done="0"/>
  <w15:commentEx w15:paraId="6B6612D1" w15:done="0"/>
  <w15:commentEx w15:paraId="0C4F96C7" w15:done="0"/>
  <w15:commentEx w15:paraId="075A1534" w15:done="0"/>
  <w15:commentEx w15:paraId="20F44238" w15:done="0"/>
  <w15:commentEx w15:paraId="189656D3" w15:done="0"/>
  <w15:commentEx w15:paraId="1739E3FE" w15:done="0"/>
  <w15:commentEx w15:paraId="06018FC7" w15:done="0"/>
  <w15:commentEx w15:paraId="042CD308" w15:done="0"/>
  <w15:commentEx w15:paraId="0AEA199F" w15:done="0"/>
  <w15:commentEx w15:paraId="4997F26B" w15:done="0"/>
  <w15:commentEx w15:paraId="66D88FA5" w15:done="0"/>
  <w15:commentEx w15:paraId="15F563C2" w15:done="0"/>
  <w15:commentEx w15:paraId="47B2A9F7" w15:done="0"/>
  <w15:commentEx w15:paraId="79A8FAE1" w15:done="0"/>
  <w15:commentEx w15:paraId="5EB65127" w15:done="0"/>
  <w15:commentEx w15:paraId="59FC4B4B" w15:done="0"/>
  <w15:commentEx w15:paraId="7887B5E6" w15:done="0"/>
  <w15:commentEx w15:paraId="0BCE6D5F" w15:done="0"/>
  <w15:commentEx w15:paraId="14CEB8F2" w15:done="0"/>
  <w15:commentEx w15:paraId="292ED872" w15:done="0"/>
  <w15:commentEx w15:paraId="0D27490A" w15:done="0"/>
  <w15:commentEx w15:paraId="3BE07FE0" w15:done="0"/>
  <w15:commentEx w15:paraId="1ECD6D82" w15:done="0"/>
  <w15:commentEx w15:paraId="5077353E" w15:done="0"/>
  <w15:commentEx w15:paraId="6170DCA8" w15:done="0"/>
  <w15:commentEx w15:paraId="65CC1798" w15:done="0"/>
  <w15:commentEx w15:paraId="5BD01BD9" w15:done="0"/>
  <w15:commentEx w15:paraId="48559045" w15:done="0"/>
  <w15:commentEx w15:paraId="3D4D485D" w15:done="0"/>
  <w15:commentEx w15:paraId="73AA4182" w15:done="0"/>
  <w15:commentEx w15:paraId="73F97A55" w15:done="0"/>
  <w15:commentEx w15:paraId="6A586361" w15:done="0"/>
  <w15:commentEx w15:paraId="215DB2B4" w15:done="0"/>
  <w15:commentEx w15:paraId="6D1E1897" w15:done="0"/>
  <w15:commentEx w15:paraId="33636543" w15:done="0"/>
  <w15:commentEx w15:paraId="5867ABDA" w15:done="0"/>
  <w15:commentEx w15:paraId="0884DBBD" w15:done="0"/>
  <w15:commentEx w15:paraId="108144B8" w15:done="0"/>
  <w15:commentEx w15:paraId="2805B621" w15:done="0"/>
  <w15:commentEx w15:paraId="04FD2E47" w15:done="0"/>
  <w15:commentEx w15:paraId="0239108F" w15:done="0"/>
  <w15:commentEx w15:paraId="379044C1" w15:done="0"/>
  <w15:commentEx w15:paraId="31303C12" w15:done="0"/>
  <w15:commentEx w15:paraId="744E8398" w15:done="0"/>
  <w15:commentEx w15:paraId="0EF06628" w15:done="0"/>
  <w15:commentEx w15:paraId="7D0F73EA" w15:done="0"/>
  <w15:commentEx w15:paraId="30EE7EE6" w15:done="0"/>
  <w15:commentEx w15:paraId="7E177077" w15:done="0"/>
  <w15:commentEx w15:paraId="5B378E87" w15:done="0"/>
  <w15:commentEx w15:paraId="68157CCD" w15:done="0"/>
  <w15:commentEx w15:paraId="26B6C5FC" w15:done="0"/>
  <w15:commentEx w15:paraId="312B0740" w15:done="0"/>
  <w15:commentEx w15:paraId="662D0849" w15:done="0"/>
  <w15:commentEx w15:paraId="1B395669" w15:done="0"/>
  <w15:commentEx w15:paraId="64D82DC6" w15:done="0"/>
  <w15:commentEx w15:paraId="145CD1BD" w15:done="0"/>
  <w15:commentEx w15:paraId="160C85DE" w15:paraIdParent="145CD1BD" w15:done="0"/>
  <w15:commentEx w15:paraId="299CEC7C" w15:done="0"/>
  <w15:commentEx w15:paraId="165AE525" w15:done="0"/>
  <w15:commentEx w15:paraId="002AC95D" w15:done="0"/>
  <w15:commentEx w15:paraId="53215FB4" w15:done="0"/>
  <w15:commentEx w15:paraId="33DF2AC9" w15:done="0"/>
  <w15:commentEx w15:paraId="2DF8929A" w15:done="0"/>
  <w15:commentEx w15:paraId="3C87F741" w15:done="0"/>
  <w15:commentEx w15:paraId="5BF6830C" w15:done="0"/>
  <w15:commentEx w15:paraId="6A261138" w15:done="0"/>
  <w15:commentEx w15:paraId="49D017DE" w15:done="0"/>
  <w15:commentEx w15:paraId="021263EE" w15:done="0"/>
  <w15:commentEx w15:paraId="65AED5BA" w15:done="0"/>
  <w15:commentEx w15:paraId="67469D3B" w15:done="0"/>
  <w15:commentEx w15:paraId="630F40A8" w15:done="0"/>
  <w15:commentEx w15:paraId="45837827" w15:done="0"/>
  <w15:commentEx w15:paraId="382BD2E6" w15:done="0"/>
  <w15:commentEx w15:paraId="70FC00F7" w15:done="0"/>
  <w15:commentEx w15:paraId="1BBBC7F3" w15:done="0"/>
  <w15:commentEx w15:paraId="0AB3F594" w15:done="0"/>
  <w15:commentEx w15:paraId="51C68ACA" w15:done="0"/>
  <w15:commentEx w15:paraId="6D33701B" w15:done="0"/>
  <w15:commentEx w15:paraId="0EC02737" w15:done="0"/>
  <w15:commentEx w15:paraId="7FB653C2" w15:done="0"/>
  <w15:commentEx w15:paraId="4E8C2620" w15:done="0"/>
  <w15:commentEx w15:paraId="29EA7D3F" w15:done="0"/>
  <w15:commentEx w15:paraId="7C0DA067" w15:done="0"/>
  <w15:commentEx w15:paraId="16CE1088" w15:done="0"/>
  <w15:commentEx w15:paraId="61A1D5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1A6F63" w16cid:durableId="22CA6908"/>
  <w16cid:commentId w16cid:paraId="1C2FCE82" w16cid:durableId="22CA6946"/>
  <w16cid:commentId w16cid:paraId="711204C6" w16cid:durableId="22CA6A09"/>
  <w16cid:commentId w16cid:paraId="5B4E1EEF" w16cid:durableId="22CA6A35"/>
  <w16cid:commentId w16cid:paraId="079821B1" w16cid:durableId="22D0572C"/>
  <w16cid:commentId w16cid:paraId="412B86F2" w16cid:durableId="22D0572D"/>
  <w16cid:commentId w16cid:paraId="5F058C2A" w16cid:durableId="22CA6B8D"/>
  <w16cid:commentId w16cid:paraId="48947837" w16cid:durableId="22D0572F"/>
  <w16cid:commentId w16cid:paraId="72DF2330" w16cid:durableId="22CA6BC1"/>
  <w16cid:commentId w16cid:paraId="3003313E" w16cid:durableId="22D05731"/>
  <w16cid:commentId w16cid:paraId="2DB3948B" w16cid:durableId="22CA6C26"/>
  <w16cid:commentId w16cid:paraId="6FA23A48" w16cid:durableId="22D05733"/>
  <w16cid:commentId w16cid:paraId="063E8823" w16cid:durableId="22D05734"/>
  <w16cid:commentId w16cid:paraId="32FAF565" w16cid:durableId="22D05735"/>
  <w16cid:commentId w16cid:paraId="625475C5" w16cid:durableId="22D05736"/>
  <w16cid:commentId w16cid:paraId="0C3FA442" w16cid:durableId="22D05737"/>
  <w16cid:commentId w16cid:paraId="4CEA39D1" w16cid:durableId="22D05738"/>
  <w16cid:commentId w16cid:paraId="296A9DA8" w16cid:durableId="22D05739"/>
  <w16cid:commentId w16cid:paraId="22060996" w16cid:durableId="22D0573A"/>
  <w16cid:commentId w16cid:paraId="3ABCFE3E" w16cid:durableId="22D0573B"/>
  <w16cid:commentId w16cid:paraId="60DD92B1" w16cid:durableId="22D0573C"/>
  <w16cid:commentId w16cid:paraId="5AD431E5" w16cid:durableId="22D0573D"/>
  <w16cid:commentId w16cid:paraId="009AB010" w16cid:durableId="22D0573E"/>
  <w16cid:commentId w16cid:paraId="281947A6" w16cid:durableId="22D0573F"/>
  <w16cid:commentId w16cid:paraId="507A1783" w16cid:durableId="22D05740"/>
  <w16cid:commentId w16cid:paraId="1F583394" w16cid:durableId="22D05741"/>
  <w16cid:commentId w16cid:paraId="6DFCC3B7" w16cid:durableId="22D05742"/>
  <w16cid:commentId w16cid:paraId="590C9C89" w16cid:durableId="22D05743"/>
  <w16cid:commentId w16cid:paraId="2F60B8B6" w16cid:durableId="22D05744"/>
  <w16cid:commentId w16cid:paraId="0D235315" w16cid:durableId="22D05745"/>
  <w16cid:commentId w16cid:paraId="4871D7AB" w16cid:durableId="22D05746"/>
  <w16cid:commentId w16cid:paraId="3ABF6DEB" w16cid:durableId="22D05747"/>
  <w16cid:commentId w16cid:paraId="00705A1A" w16cid:durableId="22D05748"/>
  <w16cid:commentId w16cid:paraId="6CE33ACD" w16cid:durableId="22D05749"/>
  <w16cid:commentId w16cid:paraId="3A79BC75" w16cid:durableId="22D0574A"/>
  <w16cid:commentId w16cid:paraId="6B02FA8C" w16cid:durableId="22CA6F9C"/>
  <w16cid:commentId w16cid:paraId="25AB2B99" w16cid:durableId="22D0574C"/>
  <w16cid:commentId w16cid:paraId="4D1BC147" w16cid:durableId="22D0574D"/>
  <w16cid:commentId w16cid:paraId="232C6C39" w16cid:durableId="22D0574E"/>
  <w16cid:commentId w16cid:paraId="6B395D5D" w16cid:durableId="22D0574F"/>
  <w16cid:commentId w16cid:paraId="74B965D4" w16cid:durableId="22D05750"/>
  <w16cid:commentId w16cid:paraId="4306EFF7" w16cid:durableId="22CA6FFE"/>
  <w16cid:commentId w16cid:paraId="0DF6F43C" w16cid:durableId="22D05752"/>
  <w16cid:commentId w16cid:paraId="0D300015" w16cid:durableId="22CA7037"/>
  <w16cid:commentId w16cid:paraId="38936F8A" w16cid:durableId="22D05754"/>
  <w16cid:commentId w16cid:paraId="3F403B7D" w16cid:durableId="22D05755"/>
  <w16cid:commentId w16cid:paraId="2B9CBC78" w16cid:durableId="22D05756"/>
  <w16cid:commentId w16cid:paraId="1D79B3AE" w16cid:durableId="22D05757"/>
  <w16cid:commentId w16cid:paraId="307CD1D9" w16cid:durableId="22CA7085"/>
  <w16cid:commentId w16cid:paraId="63537BF0" w16cid:durableId="22CA708E"/>
  <w16cid:commentId w16cid:paraId="6792D48A" w16cid:durableId="22D0575A"/>
  <w16cid:commentId w16cid:paraId="6B6612D1" w16cid:durableId="22D0575B"/>
  <w16cid:commentId w16cid:paraId="0C4F96C7" w16cid:durableId="22D0575C"/>
  <w16cid:commentId w16cid:paraId="075A1534" w16cid:durableId="22CA70A6"/>
  <w16cid:commentId w16cid:paraId="20F44238" w16cid:durableId="22CA70C0"/>
  <w16cid:commentId w16cid:paraId="189656D3" w16cid:durableId="22CA711B"/>
  <w16cid:commentId w16cid:paraId="1739E3FE" w16cid:durableId="22CA712C"/>
  <w16cid:commentId w16cid:paraId="06018FC7" w16cid:durableId="22CA7157"/>
  <w16cid:commentId w16cid:paraId="042CD308" w16cid:durableId="22D05762"/>
  <w16cid:commentId w16cid:paraId="0AEA199F" w16cid:durableId="22D05763"/>
  <w16cid:commentId w16cid:paraId="4997F26B" w16cid:durableId="22D05764"/>
  <w16cid:commentId w16cid:paraId="66D88FA5" w16cid:durableId="22D05765"/>
  <w16cid:commentId w16cid:paraId="15F563C2" w16cid:durableId="22CA7182"/>
  <w16cid:commentId w16cid:paraId="47B2A9F7" w16cid:durableId="22D05767"/>
  <w16cid:commentId w16cid:paraId="79A8FAE1" w16cid:durableId="22CA719C"/>
  <w16cid:commentId w16cid:paraId="5EB65127" w16cid:durableId="22D05769"/>
  <w16cid:commentId w16cid:paraId="59FC4B4B" w16cid:durableId="22D0576A"/>
  <w16cid:commentId w16cid:paraId="7887B5E6" w16cid:durableId="22D0576B"/>
  <w16cid:commentId w16cid:paraId="0BCE6D5F" w16cid:durableId="22D0576C"/>
  <w16cid:commentId w16cid:paraId="14CEB8F2" w16cid:durableId="22D0576D"/>
  <w16cid:commentId w16cid:paraId="292ED872" w16cid:durableId="22CA71C7"/>
  <w16cid:commentId w16cid:paraId="0D27490A" w16cid:durableId="22D0576F"/>
  <w16cid:commentId w16cid:paraId="3BE07FE0" w16cid:durableId="22D05770"/>
  <w16cid:commentId w16cid:paraId="1ECD6D82" w16cid:durableId="22D05771"/>
  <w16cid:commentId w16cid:paraId="5077353E" w16cid:durableId="22D05772"/>
  <w16cid:commentId w16cid:paraId="6170DCA8" w16cid:durableId="22D05773"/>
  <w16cid:commentId w16cid:paraId="65CC1798" w16cid:durableId="22D05774"/>
  <w16cid:commentId w16cid:paraId="5BD01BD9" w16cid:durableId="22CA71E2"/>
  <w16cid:commentId w16cid:paraId="48559045" w16cid:durableId="22D05776"/>
  <w16cid:commentId w16cid:paraId="3D4D485D" w16cid:durableId="22D05777"/>
  <w16cid:commentId w16cid:paraId="73AA4182" w16cid:durableId="22D05778"/>
  <w16cid:commentId w16cid:paraId="73F97A55" w16cid:durableId="22D05779"/>
  <w16cid:commentId w16cid:paraId="6A586361" w16cid:durableId="22CA77CE"/>
  <w16cid:commentId w16cid:paraId="215DB2B4" w16cid:durableId="22D0577B"/>
  <w16cid:commentId w16cid:paraId="6D1E1897" w16cid:durableId="22CA780C"/>
  <w16cid:commentId w16cid:paraId="33636543" w16cid:durableId="22D0577D"/>
  <w16cid:commentId w16cid:paraId="5867ABDA" w16cid:durableId="22CA7866"/>
  <w16cid:commentId w16cid:paraId="0884DBBD" w16cid:durableId="22D0577F"/>
  <w16cid:commentId w16cid:paraId="108144B8" w16cid:durableId="22D05780"/>
  <w16cid:commentId w16cid:paraId="2805B621" w16cid:durableId="22CA7877"/>
  <w16cid:commentId w16cid:paraId="04FD2E47" w16cid:durableId="22D05782"/>
  <w16cid:commentId w16cid:paraId="0239108F" w16cid:durableId="22CA7885"/>
  <w16cid:commentId w16cid:paraId="379044C1" w16cid:durableId="22D05784"/>
  <w16cid:commentId w16cid:paraId="31303C12" w16cid:durableId="22CA78A0"/>
  <w16cid:commentId w16cid:paraId="744E8398" w16cid:durableId="22D05786"/>
  <w16cid:commentId w16cid:paraId="0EF06628" w16cid:durableId="22CA78DB"/>
  <w16cid:commentId w16cid:paraId="7D0F73EA" w16cid:durableId="22D05788"/>
  <w16cid:commentId w16cid:paraId="30EE7EE6" w16cid:durableId="22CA78F3"/>
  <w16cid:commentId w16cid:paraId="7E177077" w16cid:durableId="22CA7914"/>
  <w16cid:commentId w16cid:paraId="5B378E87" w16cid:durableId="22CA7947"/>
  <w16cid:commentId w16cid:paraId="68157CCD" w16cid:durableId="22CA7957"/>
  <w16cid:commentId w16cid:paraId="26B6C5FC" w16cid:durableId="22D0578D"/>
  <w16cid:commentId w16cid:paraId="312B0740" w16cid:durableId="22D0578E"/>
  <w16cid:commentId w16cid:paraId="662D0849" w16cid:durableId="22D0578F"/>
  <w16cid:commentId w16cid:paraId="1B395669" w16cid:durableId="22CA7973"/>
  <w16cid:commentId w16cid:paraId="64D82DC6" w16cid:durableId="22CA798F"/>
  <w16cid:commentId w16cid:paraId="145CD1BD" w16cid:durableId="22CA79C0"/>
  <w16cid:commentId w16cid:paraId="160C85DE" w16cid:durableId="22D05793"/>
  <w16cid:commentId w16cid:paraId="299CEC7C" w16cid:durableId="22CA79CB"/>
  <w16cid:commentId w16cid:paraId="165AE525" w16cid:durableId="22D05795"/>
  <w16cid:commentId w16cid:paraId="002AC95D" w16cid:durableId="22CA79DC"/>
  <w16cid:commentId w16cid:paraId="53215FB4" w16cid:durableId="22D05797"/>
  <w16cid:commentId w16cid:paraId="33DF2AC9" w16cid:durableId="22CA79F1"/>
  <w16cid:commentId w16cid:paraId="2DF8929A" w16cid:durableId="22CA79EB"/>
  <w16cid:commentId w16cid:paraId="3C87F741" w16cid:durableId="22CA79FD"/>
  <w16cid:commentId w16cid:paraId="5BF6830C" w16cid:durableId="22D0579B"/>
  <w16cid:commentId w16cid:paraId="6A261138" w16cid:durableId="22D0579C"/>
  <w16cid:commentId w16cid:paraId="49D017DE" w16cid:durableId="22CA7A26"/>
  <w16cid:commentId w16cid:paraId="021263EE" w16cid:durableId="22D0579E"/>
  <w16cid:commentId w16cid:paraId="65AED5BA" w16cid:durableId="22D0579F"/>
  <w16cid:commentId w16cid:paraId="67469D3B" w16cid:durableId="22D057A0"/>
  <w16cid:commentId w16cid:paraId="630F40A8" w16cid:durableId="22D057A1"/>
  <w16cid:commentId w16cid:paraId="45837827" w16cid:durableId="22D057A2"/>
  <w16cid:commentId w16cid:paraId="382BD2E6" w16cid:durableId="22D057A3"/>
  <w16cid:commentId w16cid:paraId="70FC00F7" w16cid:durableId="22D057A4"/>
  <w16cid:commentId w16cid:paraId="1BBBC7F3" w16cid:durableId="22D057A5"/>
  <w16cid:commentId w16cid:paraId="0AB3F594" w16cid:durableId="22D057A6"/>
  <w16cid:commentId w16cid:paraId="51C68ACA" w16cid:durableId="22D057A7"/>
  <w16cid:commentId w16cid:paraId="6D33701B" w16cid:durableId="22D057A8"/>
  <w16cid:commentId w16cid:paraId="0EC02737" w16cid:durableId="22CA7A3C"/>
  <w16cid:commentId w16cid:paraId="7FB653C2" w16cid:durableId="22D057AA"/>
  <w16cid:commentId w16cid:paraId="4E8C2620" w16cid:durableId="22D057AB"/>
  <w16cid:commentId w16cid:paraId="29EA7D3F" w16cid:durableId="22CA7A48"/>
  <w16cid:commentId w16cid:paraId="7C0DA067" w16cid:durableId="22CA7A54"/>
  <w16cid:commentId w16cid:paraId="16CE1088" w16cid:durableId="22CA7A60"/>
  <w16cid:commentId w16cid:paraId="61A1D5DD" w16cid:durableId="22CA7A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22124A" w14:textId="77777777" w:rsidR="007E2345" w:rsidRDefault="007E2345">
      <w:pPr>
        <w:spacing w:line="240" w:lineRule="auto"/>
      </w:pPr>
      <w:r>
        <w:separator/>
      </w:r>
    </w:p>
  </w:endnote>
  <w:endnote w:type="continuationSeparator" w:id="0">
    <w:p w14:paraId="49A75B54" w14:textId="77777777" w:rsidR="007E2345" w:rsidRDefault="007E23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C1FDC3" w14:textId="77777777" w:rsidR="00F6786F" w:rsidRDefault="00F6786F">
    <w:pPr>
      <w:pStyle w:val="Footer"/>
      <w:jc w:val="right"/>
    </w:pPr>
    <w:r>
      <w:fldChar w:fldCharType="begin"/>
    </w:r>
    <w:r>
      <w:instrText xml:space="preserve"> PAGE   \* MERGEFORMAT </w:instrText>
    </w:r>
    <w:r>
      <w:fldChar w:fldCharType="separate"/>
    </w:r>
    <w:r w:rsidR="00B65E06">
      <w:rPr>
        <w:noProof/>
      </w:rPr>
      <w:t>1</w:t>
    </w:r>
    <w:r>
      <w:rPr>
        <w:noProof/>
      </w:rPr>
      <w:fldChar w:fldCharType="end"/>
    </w:r>
  </w:p>
  <w:p w14:paraId="0530ED85" w14:textId="77777777" w:rsidR="00F6786F" w:rsidRDefault="00F6786F" w:rsidP="006D23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F7128" w14:textId="77777777" w:rsidR="00F6786F" w:rsidRDefault="00F6786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95C903" w14:textId="77777777" w:rsidR="00F6786F" w:rsidRDefault="00F678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8A702E" w14:textId="77777777" w:rsidR="007E2345" w:rsidRDefault="007E2345">
      <w:r>
        <w:separator/>
      </w:r>
    </w:p>
  </w:footnote>
  <w:footnote w:type="continuationSeparator" w:id="0">
    <w:p w14:paraId="1A570F3C" w14:textId="77777777" w:rsidR="007E2345" w:rsidRDefault="007E23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EB2918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76368C8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F8B2621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A8266524"/>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1504B750"/>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18"/>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num>
  <w:num w:numId="3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nnah McSorley">
    <w15:presenceInfo w15:providerId="Windows Live" w15:userId="616b3ac88a26bca7"/>
  </w15:person>
  <w15:person w15:author="Bill Floyd">
    <w15:presenceInfo w15:providerId="AD" w15:userId="S-1-5-21-1542403177-3275365000-3172300963-312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C7037"/>
    <w:rsid w:val="001200AA"/>
    <w:rsid w:val="00222BE5"/>
    <w:rsid w:val="002C650C"/>
    <w:rsid w:val="002F321A"/>
    <w:rsid w:val="002F4A36"/>
    <w:rsid w:val="002F6391"/>
    <w:rsid w:val="003061D1"/>
    <w:rsid w:val="003C40F1"/>
    <w:rsid w:val="0046736B"/>
    <w:rsid w:val="004B3930"/>
    <w:rsid w:val="004E29B3"/>
    <w:rsid w:val="00540830"/>
    <w:rsid w:val="00590D07"/>
    <w:rsid w:val="005C6396"/>
    <w:rsid w:val="005E6787"/>
    <w:rsid w:val="00602159"/>
    <w:rsid w:val="00611A89"/>
    <w:rsid w:val="00624088"/>
    <w:rsid w:val="00653F8E"/>
    <w:rsid w:val="0068016A"/>
    <w:rsid w:val="006D238B"/>
    <w:rsid w:val="007577DD"/>
    <w:rsid w:val="00784D58"/>
    <w:rsid w:val="007A5A49"/>
    <w:rsid w:val="007E2345"/>
    <w:rsid w:val="007F01CA"/>
    <w:rsid w:val="007F5DB0"/>
    <w:rsid w:val="00801E7E"/>
    <w:rsid w:val="00834D13"/>
    <w:rsid w:val="008473B4"/>
    <w:rsid w:val="008C0938"/>
    <w:rsid w:val="008D6863"/>
    <w:rsid w:val="00964D17"/>
    <w:rsid w:val="00972622"/>
    <w:rsid w:val="00A17B16"/>
    <w:rsid w:val="00A20331"/>
    <w:rsid w:val="00AC0024"/>
    <w:rsid w:val="00AD257A"/>
    <w:rsid w:val="00AD3E64"/>
    <w:rsid w:val="00B65E06"/>
    <w:rsid w:val="00B75630"/>
    <w:rsid w:val="00B86B75"/>
    <w:rsid w:val="00BC3621"/>
    <w:rsid w:val="00BC48D5"/>
    <w:rsid w:val="00BC6721"/>
    <w:rsid w:val="00C14AB3"/>
    <w:rsid w:val="00C36279"/>
    <w:rsid w:val="00C6637F"/>
    <w:rsid w:val="00CB5DF3"/>
    <w:rsid w:val="00D04FF3"/>
    <w:rsid w:val="00D53F61"/>
    <w:rsid w:val="00E315A3"/>
    <w:rsid w:val="00E7098B"/>
    <w:rsid w:val="00EE02AA"/>
    <w:rsid w:val="00F6786F"/>
    <w:rsid w:val="00F77BD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C1E8FB"/>
  <w15:docId w15:val="{B6947186-45A9-4B3D-8414-FC72170A0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6D238B"/>
    <w:pPr>
      <w:keepLines/>
      <w:pageBreakBefore/>
      <w:numPr>
        <w:ilvl w:val="1"/>
        <w:numId w:val="8"/>
      </w:numPr>
      <w:pBdr>
        <w:bottom w:val="single" w:sz="4" w:space="1" w:color="auto"/>
      </w:pBdr>
      <w:spacing w:after="240" w:line="240" w:lineRule="auto"/>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6D238B"/>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6D238B"/>
    <w:pPr>
      <w:tabs>
        <w:tab w:val="right" w:leader="dot" w:pos="9350"/>
      </w:tabs>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semiHidden/>
    <w:unhideWhenUsed/>
    <w:rsid w:val="002F321A"/>
    <w:rPr>
      <w:sz w:val="16"/>
      <w:szCs w:val="16"/>
    </w:rPr>
  </w:style>
  <w:style w:type="paragraph" w:styleId="CommentText">
    <w:name w:val="annotation text"/>
    <w:basedOn w:val="Normal"/>
    <w:link w:val="CommentTextChar"/>
    <w:semiHidden/>
    <w:unhideWhenUsed/>
    <w:rsid w:val="002F321A"/>
    <w:pPr>
      <w:spacing w:line="240" w:lineRule="auto"/>
    </w:pPr>
    <w:rPr>
      <w:sz w:val="20"/>
      <w:szCs w:val="20"/>
    </w:rPr>
  </w:style>
  <w:style w:type="character" w:customStyle="1" w:styleId="CommentTextChar">
    <w:name w:val="Comment Text Char"/>
    <w:basedOn w:val="DefaultParagraphFont"/>
    <w:link w:val="CommentText"/>
    <w:semiHidden/>
    <w:rsid w:val="002F321A"/>
    <w:rPr>
      <w:rFonts w:ascii="Times New Roman" w:hAnsi="Times New Roman"/>
      <w:lang w:val="en-US" w:eastAsia="en-US"/>
    </w:rPr>
  </w:style>
  <w:style w:type="paragraph" w:styleId="CommentSubject">
    <w:name w:val="annotation subject"/>
    <w:basedOn w:val="CommentText"/>
    <w:next w:val="CommentText"/>
    <w:link w:val="CommentSubjectChar"/>
    <w:semiHidden/>
    <w:unhideWhenUsed/>
    <w:rsid w:val="002F321A"/>
    <w:rPr>
      <w:b/>
      <w:bCs/>
    </w:rPr>
  </w:style>
  <w:style w:type="character" w:customStyle="1" w:styleId="CommentSubjectChar">
    <w:name w:val="Comment Subject Char"/>
    <w:basedOn w:val="CommentTextChar"/>
    <w:link w:val="CommentSubject"/>
    <w:semiHidden/>
    <w:rsid w:val="002F321A"/>
    <w:rPr>
      <w:rFonts w:ascii="Times New Roman" w:hAnsi="Times New Roman"/>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2.xml"/><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microsoft.com/office/2016/09/relationships/commentsIds" Target="commentsIds.xml"/><Relationship Id="rId19" Type="http://schemas.openxmlformats.org/officeDocument/2006/relationships/footer" Target="footer1.xml"/><Relationship Id="rId31" Type="http://schemas.openxmlformats.org/officeDocument/2006/relationships/image" Target="media/image1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0.png"/><Relationship Id="rId22" Type="http://schemas.openxmlformats.org/officeDocument/2006/relationships/footer" Target="footer3.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1D8DAB-6CAE-437F-9D0A-C7730AB97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TotalTime>
  <Pages>99</Pages>
  <Words>20676</Words>
  <Characters>117856</Characters>
  <Application>Microsoft Office Word</Application>
  <DocSecurity>0</DocSecurity>
  <Lines>982</Lines>
  <Paragraphs>276</Paragraphs>
  <ScaleCrop>false</ScaleCrop>
  <HeadingPairs>
    <vt:vector size="2" baseType="variant">
      <vt:variant>
        <vt:lpstr>Title</vt:lpstr>
      </vt:variant>
      <vt:variant>
        <vt:i4>1</vt:i4>
      </vt:variant>
    </vt:vector>
  </HeadingPairs>
  <TitlesOfParts>
    <vt:vector size="1" baseType="lpstr">
      <vt:lpstr>‘Spatial and temporal variation in dissolved organic carbon across a second growth forested watershed on Vancouver Island, BC’ OR ‘Quantifying synchrony and variability in source water quality across nested catchments of a protected second growth forested</vt:lpstr>
    </vt:vector>
  </TitlesOfParts>
  <Company>CTLT</Company>
  <LinksUpToDate>false</LinksUpToDate>
  <CharactersWithSpaces>138256</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dissolved organic carbon across a second growth forested watershed on Vancouver Island, BC’ OR ‘Quantifying synchrony and variability in source water quality across nested catchments of a protected second growth forested water supply area’</dc:title>
  <dc:creator>Hannah J. McSorley</dc:creator>
  <cp:keywords/>
  <cp:lastModifiedBy>Hannah McSorley</cp:lastModifiedBy>
  <cp:revision>4</cp:revision>
  <dcterms:created xsi:type="dcterms:W3CDTF">2020-07-29T18:27:00Z</dcterms:created>
  <dcterms:modified xsi:type="dcterms:W3CDTF">2020-08-02T04:16:00Z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