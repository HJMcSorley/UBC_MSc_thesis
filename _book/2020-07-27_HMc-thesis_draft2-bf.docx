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72F9A" w14:textId="77777777" w:rsidR="00F77BDD" w:rsidRDefault="006D238B" w:rsidP="006D238B">
      <w:pPr>
        <w:pStyle w:val="Heading2"/>
      </w:pPr>
      <w:bookmarkStart w:id="0" w:name="introduction-background"/>
      <w:bookmarkStart w:id="1" w:name="_Toc46783694"/>
      <w:r>
        <w:t>Introduction &amp; background</w:t>
      </w:r>
      <w:bookmarkEnd w:id="0"/>
      <w:bookmarkEnd w:id="1"/>
    </w:p>
    <w:p w14:paraId="126A1C83" w14:textId="77777777" w:rsidR="00F77BDD" w:rsidRDefault="006D238B">
      <w:pPr>
        <w:pStyle w:val="Heading3"/>
      </w:pPr>
      <w:bookmarkStart w:id="2" w:name="X950a60ad65bf96ca879ca6f7ac714147c4499d1"/>
      <w:bookmarkStart w:id="3" w:name="_Toc46783695"/>
      <w:r>
        <w:t>Forested source water supplies and drinking water treatment</w:t>
      </w:r>
      <w:bookmarkEnd w:id="2"/>
      <w:bookmarkEnd w:id="3"/>
    </w:p>
    <w:p w14:paraId="0BD497D9" w14:textId="77777777" w:rsidR="00F77BDD" w:rsidRDefault="006D238B">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5D21388" w14:textId="77777777" w:rsidR="00F77BDD" w:rsidRDefault="006D238B">
      <w:r>
        <w:t> </w:t>
      </w:r>
    </w:p>
    <w:p w14:paraId="17442EFC" w14:textId="77777777" w:rsidR="00F77BDD" w:rsidRDefault="006D238B">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w:t>
      </w:r>
      <w:r>
        <w:lastRenderedPageBreak/>
        <w:t xml:space="preserve">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14:paraId="2DCB46A6" w14:textId="77777777" w:rsidR="00F77BDD" w:rsidRDefault="006D238B">
      <w:r>
        <w:t> </w:t>
      </w:r>
    </w:p>
    <w:p w14:paraId="6A62249F" w14:textId="77777777" w:rsidR="00F77BDD" w:rsidRDefault="006D238B">
      <w:r>
        <w:t>Because drinking water treatment requirements vary with source water quality, there are source water quality guidelines in place in addition to treated drinking water quality guidelines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natural organic matter.</w:t>
      </w:r>
    </w:p>
    <w:p w14:paraId="5223CB31" w14:textId="77777777" w:rsidR="00F77BDD" w:rsidRDefault="006D238B">
      <w:r>
        <w:t> </w:t>
      </w:r>
    </w:p>
    <w:p w14:paraId="4236F210" w14:textId="77777777" w:rsidR="00F77BDD" w:rsidRDefault="006D238B">
      <w:r>
        <w:t xml:space="preserve">Aqueous natural organic matter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xml:space="preserve">). However, source water NOM can interfere with effective drinking water treatment and therefore BC source drinking water quality guidelines include colour as an indicator of aqueous NOM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Depending on infrastructure design and operation of a drinking water treatment plant, elevated levels of NOM </w:t>
      </w:r>
      <w:r>
        <w:lastRenderedPageBreak/>
        <w:t>in source water can increase coagulant demand which increases the production of sludge (to be disposed of) and promote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50F132CB" w14:textId="77777777" w:rsidR="00F77BDD" w:rsidRDefault="006D238B">
      <w:r>
        <w:t> </w:t>
      </w:r>
    </w:p>
    <w:p w14:paraId="50366D90" w14:textId="77777777" w:rsidR="00F77BDD" w:rsidRDefault="006D238B">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531602A8" w14:textId="77777777" w:rsidR="006D238B" w:rsidRDefault="006D238B"/>
    <w:p w14:paraId="0E70BC9A" w14:textId="77777777" w:rsidR="00F77BDD" w:rsidRPr="002F321A" w:rsidRDefault="006D238B">
      <w:pPr>
        <w:pStyle w:val="Heading4"/>
        <w:rPr>
          <w:highlight w:val="cyan"/>
        </w:rPr>
      </w:pPr>
      <w:bookmarkStart w:id="4" w:name="watershed-processes-and-water-quality"/>
      <w:r w:rsidRPr="002F321A">
        <w:rPr>
          <w:highlight w:val="cyan"/>
        </w:rPr>
        <w:t>Watershed processes and water quality</w:t>
      </w:r>
      <w:bookmarkEnd w:id="4"/>
    </w:p>
    <w:p w14:paraId="1600240F" w14:textId="77777777" w:rsidR="00F77BDD" w:rsidRDefault="006D238B">
      <w:commentRangeStart w:id="5"/>
      <w:r>
        <w:t>Streams</w:t>
      </w:r>
      <w:commentRangeEnd w:id="5"/>
      <w:r w:rsidR="002F321A">
        <w:rPr>
          <w:rStyle w:val="CommentReference"/>
        </w:rPr>
        <w:commentReference w:id="5"/>
      </w:r>
      <w:r>
        <w:t xml:space="preserve"> are intrinsically linked to their watersheds through dynamic biotic-abiotic interactions and hydroclimatic relationships; as a result, aqueous </w:t>
      </w:r>
      <w:proofErr w:type="spellStart"/>
      <w:r>
        <w:t>biogeochemicals</w:t>
      </w:r>
      <w:proofErr w:type="spellEnd"/>
      <w:r>
        <w:t xml:space="preserve"> like natural organic matter represent an important link between ecosystem processes, land-use, hydrology, and water </w:t>
      </w:r>
      <w:r>
        <w:lastRenderedPageBreak/>
        <w:t xml:space="preserve">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largely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Natural organic matter (NOM) encompasses a suite of biogeochemical compounds that link terrestrial and aquatic environments, with runoff introducing terrestrial compounds into fluvial systems and transporting both allochthonous and autochthonous compounds.</w:t>
      </w:r>
    </w:p>
    <w:p w14:paraId="1E740B33" w14:textId="77777777" w:rsidR="00F77BDD" w:rsidRDefault="006D238B">
      <w:r>
        <w:t> </w:t>
      </w:r>
    </w:p>
    <w:p w14:paraId="64DE5C65" w14:textId="77777777" w:rsidR="00F77BDD" w:rsidRDefault="006D238B">
      <w:r>
        <w:t>NOM exhibits dynamic variability across watersheds. The river continuum concept (RCC) predicts a temporal shift in NOM character, including seasonal shifts between autotrophic generation of NOM and heterotrophic processing of detritus;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headwaters (entry point for majority of solutes) to river mouth (i.e. reduced NOM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418B89B9" w14:textId="77777777" w:rsidR="00F77BDD" w:rsidRDefault="006D238B">
      <w:r>
        <w:t> </w:t>
      </w:r>
    </w:p>
    <w:p w14:paraId="212F61CA" w14:textId="77777777" w:rsidR="00F77BDD" w:rsidRDefault="006D238B">
      <w:r>
        <w:lastRenderedPageBreak/>
        <w:t>On a finer temporal scale, hydrologic pulses can cause temporal variability in NOM characteristics; for example, the character of NOM has been shown to vary 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14:paraId="31C74538" w14:textId="77777777" w:rsidR="00F77BDD" w:rsidRDefault="006D238B">
      <w:r>
        <w:t> </w:t>
      </w:r>
    </w:p>
    <w:p w14:paraId="44B75015" w14:textId="77777777" w:rsidR="00F77BDD" w:rsidRDefault="006D238B">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w:t>
      </w:r>
      <w:r>
        <w:lastRenderedPageBreak/>
        <w:t xml:space="preserve">(n=1006)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r>
        <w:rPr>
          <w:b/>
          <w:i/>
        </w:rPr>
        <w:t>add more refs</w:t>
      </w:r>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14:paraId="47880E32" w14:textId="77777777" w:rsidR="00F77BDD" w:rsidRDefault="006D238B">
      <w:r>
        <w:t> </w:t>
      </w:r>
    </w:p>
    <w:p w14:paraId="49956277" w14:textId="77777777" w:rsidR="00F77BDD" w:rsidRDefault="006D238B">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2EF41F5" w14:textId="77777777" w:rsidR="00F77BDD" w:rsidRDefault="006D238B">
      <w:r>
        <w:t> </w:t>
      </w:r>
    </w:p>
    <w:p w14:paraId="2FC1F580" w14:textId="77777777" w:rsidR="00F77BDD" w:rsidRDefault="006D238B">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w:t>
      </w:r>
      <w:r>
        <w:lastRenderedPageBreak/>
        <w:t xml:space="preserve">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3EF3EA65" w14:textId="77777777" w:rsidR="00F77BDD" w:rsidRDefault="006D238B">
      <w:r>
        <w:t> </w:t>
      </w:r>
    </w:p>
    <w:p w14:paraId="2E740CB1" w14:textId="77777777" w:rsidR="00F77BDD" w:rsidRDefault="006D238B">
      <w:r>
        <w:t xml:space="preserve">Forest management and landscape disturbances can also affect water quality by altering material inputs, biogeochemical processes and stream ecology, as well as changing preferential flow-paths and the mobilization, transport and dilution of </w:t>
      </w:r>
      <w:proofErr w:type="spellStart"/>
      <w:r>
        <w:t>biogeochemcial</w:t>
      </w:r>
      <w:proofErr w:type="spellEnd"/>
      <w:r>
        <w:t xml:space="preserve">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14:paraId="3517C0A3" w14:textId="77777777" w:rsidR="00F77BDD" w:rsidRDefault="006D238B">
      <w:r>
        <w:t> </w:t>
      </w:r>
    </w:p>
    <w:p w14:paraId="6B45FAFD" w14:textId="77777777" w:rsidR="00F77BDD" w:rsidRPr="002F321A" w:rsidRDefault="006D238B">
      <w:pPr>
        <w:pStyle w:val="Heading4"/>
        <w:rPr>
          <w:highlight w:val="cyan"/>
        </w:rPr>
      </w:pPr>
      <w:bookmarkStart w:id="6" w:name="X2458352b66b8ecb7c67f987a899314109b31192"/>
      <w:r w:rsidRPr="002F321A">
        <w:rPr>
          <w:highlight w:val="cyan"/>
        </w:rPr>
        <w:lastRenderedPageBreak/>
        <w:t>Source water considerations for Greater Victoria’s water supply areas</w:t>
      </w:r>
      <w:bookmarkEnd w:id="6"/>
    </w:p>
    <w:p w14:paraId="76BAAA94" w14:textId="77777777" w:rsidR="00F77BDD" w:rsidRDefault="006D238B">
      <w:commentRangeStart w:id="7"/>
      <w:r>
        <w:t>The</w:t>
      </w:r>
      <w:commentRangeEnd w:id="7"/>
      <w:r w:rsidR="002F321A">
        <w:rPr>
          <w:rStyle w:val="CommentReference"/>
        </w:rPr>
        <w:commentReference w:id="7"/>
      </w:r>
      <w:r>
        <w:t xml:space="preserv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w:t>
      </w:r>
      <w:proofErr w:type="spellStart"/>
      <w:r>
        <w:t>km</w:t>
      </w:r>
      <w:r>
        <w:rPr>
          <w:vertAlign w:val="superscript"/>
        </w:rPr>
        <w:t>2</w:t>
      </w:r>
      <w:proofErr w:type="spellEnd"/>
      <w:r>
        <w:t>) of protected drinking water catchment lands. Currently, Greater Victoria’s water supply is sourced from five surface water reservoirs in the Sooke and Goldstream watersheds; Sooke Reservoir is the primary drinking water supply.</w:t>
      </w:r>
    </w:p>
    <w:p w14:paraId="722ED48B" w14:textId="77777777" w:rsidR="00F77BDD" w:rsidRDefault="006D238B">
      <w:r>
        <w:t> </w:t>
      </w:r>
    </w:p>
    <w:p w14:paraId="099CBE2D" w14:textId="77777777" w:rsidR="00F77BDD" w:rsidRDefault="006D238B">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(British Columbia Ministry of Environment </w:t>
      </w:r>
      <w:hyperlink w:anchor="ref-BC2019">
        <w:r>
          <w:rPr>
            <w:rStyle w:val="Hyperlink"/>
          </w:rPr>
          <w:t>2017</w:t>
        </w:r>
      </w:hyperlink>
      <w:r>
        <w:t>). Treatment of source water from the Greater Victoria Water Supply Area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a long-lasting disinfectant that persists throughout the distribution system).</w:t>
      </w:r>
    </w:p>
    <w:p w14:paraId="5D388A8E" w14:textId="77777777" w:rsidR="00F77BDD" w:rsidRDefault="006D238B">
      <w:r>
        <w:t> </w:t>
      </w:r>
    </w:p>
    <w:p w14:paraId="5D284AFE" w14:textId="77777777" w:rsidR="00F77BDD" w:rsidRDefault="006D238B">
      <w:r>
        <w:t xml:space="preserve">In anticipation of future water demands and uncertainty related to rainfall and climate change, the Capital Regional District (CRD) purchased an additional 96.28 </w:t>
      </w:r>
      <w:proofErr w:type="spellStart"/>
      <w:r>
        <w:t>km</w:t>
      </w:r>
      <w:r>
        <w:rPr>
          <w:vertAlign w:val="superscript"/>
        </w:rPr>
        <w:t>2</w:t>
      </w:r>
      <w:proofErr w:type="spellEnd"/>
      <w:r>
        <w:t xml:space="preserve"> (9,628 hectares) of land in 2007 and 2010. This area includes about 92% of the Leech River watershed (~96 </w:t>
      </w:r>
      <w:proofErr w:type="spellStart"/>
      <w:r>
        <w:t>km</w:t>
      </w:r>
      <w:r>
        <w:rPr>
          <w:vertAlign w:val="superscript"/>
        </w:rPr>
        <w:t>2</w:t>
      </w:r>
      <w:proofErr w:type="spellEnd"/>
      <w:r>
        <w:t xml:space="preserve">) which was designated as the Leech Water Supply Area (LWSA) for future supplemental source water. </w:t>
      </w:r>
      <w:r>
        <w:lastRenderedPageBreak/>
        <w:t>In the future (possibly by 2050), inter-basin transfer will move water from the LWSA through a diversion tunnel to supplement Sooke Reservoir (Figure 1). Approximately 92% of the Leech River watershed above the point of diversion (Leech Tunnel) is protected as WSA.</w:t>
      </w:r>
    </w:p>
    <w:p w14:paraId="6DD1D135" w14:textId="77777777" w:rsidR="00F77BDD" w:rsidRDefault="006D238B" w:rsidP="006D238B">
      <w:pPr>
        <w:spacing w:line="240" w:lineRule="auto"/>
        <w:jc w:val="center"/>
      </w:pPr>
      <w:r>
        <w:rPr>
          <w:noProof/>
          <w:lang w:val="en-CA" w:eastAsia="en-CA"/>
        </w:rPr>
        <w:drawing>
          <wp:inline distT="0" distB="0" distL="0" distR="0" wp14:anchorId="21BA469E" wp14:editId="0233E49C">
            <wp:extent cx="5724525" cy="6050183"/>
            <wp:effectExtent l="0" t="0" r="0" b="8255"/>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1"/>
                    <a:stretch>
                      <a:fillRect/>
                    </a:stretch>
                  </pic:blipFill>
                  <pic:spPr bwMode="auto">
                    <a:xfrm>
                      <a:off x="0" y="0"/>
                      <a:ext cx="5732995" cy="6059135"/>
                    </a:xfrm>
                    <a:prstGeom prst="rect">
                      <a:avLst/>
                    </a:prstGeom>
                    <a:noFill/>
                    <a:ln w="9525">
                      <a:noFill/>
                      <a:headEnd/>
                      <a:tailEnd/>
                    </a:ln>
                  </pic:spPr>
                </pic:pic>
              </a:graphicData>
            </a:graphic>
          </wp:inline>
        </w:drawing>
      </w:r>
    </w:p>
    <w:p w14:paraId="2553BD6A" w14:textId="77777777" w:rsidR="00F77BDD" w:rsidRDefault="006D238B" w:rsidP="006D238B">
      <w:pPr>
        <w:spacing w:line="240" w:lineRule="auto"/>
      </w:pPr>
      <w:r>
        <w:t xml:space="preserve">Figure 1: </w:t>
      </w:r>
      <w:r>
        <w:rPr>
          <w:i/>
        </w:rPr>
        <w:t>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14:paraId="1896595C" w14:textId="77777777" w:rsidR="00F77BDD" w:rsidRDefault="006D238B">
      <w:r>
        <w:lastRenderedPageBreak/>
        <w:t>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w:t>
      </w:r>
    </w:p>
    <w:p w14:paraId="5AEEEDB2" w14:textId="77777777" w:rsidR="00F77BDD" w:rsidRDefault="006D238B">
      <w:r>
        <w:t> </w:t>
      </w:r>
    </w:p>
    <w:p w14:paraId="1B21A640" w14:textId="77777777" w:rsidR="00F77BDD" w:rsidRDefault="006D238B">
      <w:r>
        <w:t>In the mid-</w:t>
      </w:r>
      <w:proofErr w:type="spellStart"/>
      <w:r>
        <w:t>1980’s</w:t>
      </w:r>
      <w:proofErr w:type="spellEnd"/>
      <w:r>
        <w:t xml:space="preserve">, some water was transferred from the Leech River into Deception Gulch and Reservoir (adjacent to but physically separated from Sooke Reservoir), and the mixing resulted in biological water quality problems that included </w:t>
      </w:r>
      <w:proofErr w:type="spellStart"/>
      <w:r>
        <w:t>odour</w:t>
      </w:r>
      <w:proofErr w:type="spellEnd"/>
      <w:r>
        <w:t xml:space="preserve"> and raised concerns about the operational usage of the existing tunnel [</w:t>
      </w:r>
      <w:r>
        <w:rPr>
          <w:i/>
        </w:rPr>
        <w:t>personal communication ?refs</w:t>
      </w:r>
      <w:r>
        <w:t>]. Before work is done on inter-basin transfers, the hydrology and water quality of the Leech River system need to be better understood.</w:t>
      </w:r>
    </w:p>
    <w:p w14:paraId="74F39DE5" w14:textId="77777777" w:rsidR="00F77BDD" w:rsidRDefault="006D238B">
      <w:r>
        <w:t> </w:t>
      </w:r>
    </w:p>
    <w:p w14:paraId="40FD4052" w14:textId="77777777" w:rsidR="00F77BDD" w:rsidRDefault="006D238B">
      <w:r>
        <w:t xml:space="preserve">The LWSA was privately managed forest land which was extensively harvested over the past 70 years (nearly 96% </w:t>
      </w:r>
      <w:proofErr w:type="spellStart"/>
      <w:r>
        <w:t>clearcut</w:t>
      </w:r>
      <w:proofErr w:type="spellEnd"/>
      <w:r>
        <w:t xml:space="preserve">);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w:t>
      </w:r>
      <w:r>
        <w:lastRenderedPageBreak/>
        <w:t>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E995371" w14:textId="77777777" w:rsidR="00F77BDD" w:rsidRDefault="006D238B">
      <w:r>
        <w:t> </w:t>
      </w:r>
    </w:p>
    <w:p w14:paraId="6B230518" w14:textId="77777777" w:rsidR="00F77BDD" w:rsidRDefault="006D238B">
      <w:r>
        <w:t>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14:paraId="39874AE7" w14:textId="77777777" w:rsidR="006D238B" w:rsidRDefault="006D238B"/>
    <w:p w14:paraId="16514A06" w14:textId="77777777" w:rsidR="00F77BDD" w:rsidRDefault="006D238B">
      <w:pPr>
        <w:pStyle w:val="Heading3"/>
      </w:pPr>
      <w:bookmarkStart w:id="8" w:name="research-questions-and-objectives"/>
      <w:bookmarkStart w:id="9" w:name="_Toc46783696"/>
      <w:r>
        <w:t>Research questions and objectives</w:t>
      </w:r>
      <w:bookmarkEnd w:id="8"/>
      <w:bookmarkEnd w:id="9"/>
    </w:p>
    <w:p w14:paraId="4791944F" w14:textId="77777777" w:rsidR="00F77BDD" w:rsidRDefault="006D238B">
      <w:r>
        <w:t xml:space="preserve">This Master of Science thesis research was conducted in partnership with the CRD and </w:t>
      </w:r>
      <w:proofErr w:type="spellStart"/>
      <w:r>
        <w:t>forWater</w:t>
      </w:r>
      <w:proofErr w:type="spellEnd"/>
      <w:r>
        <w:t xml:space="preserve">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14:paraId="36F36328" w14:textId="77777777" w:rsidR="00F77BDD" w:rsidRDefault="006D238B">
      <w:r>
        <w:t> </w:t>
      </w:r>
    </w:p>
    <w:p w14:paraId="322FC1CF" w14:textId="77777777" w:rsidR="00F77BDD" w:rsidRDefault="006D238B">
      <w:r>
        <w:rPr>
          <w:b/>
        </w:rPr>
        <w:t>RQ.1.</w:t>
      </w:r>
      <w:r>
        <w:t xml:space="preserve"> What are the ranges for DOC concentration and NOM character between adjacent drainage basins and among nested sub-catchments in the Greater Victoria water supply area, and what influence does seasonality have on concentration of DOC and character of NOM?</w:t>
      </w:r>
    </w:p>
    <w:p w14:paraId="6D2AF897" w14:textId="77777777" w:rsidR="00F77BDD" w:rsidRDefault="006D238B">
      <w:r>
        <w:rPr>
          <w:b/>
        </w:rPr>
        <w:lastRenderedPageBreak/>
        <w:t>Objective 1:</w:t>
      </w:r>
      <w:r>
        <w:t xml:space="preserve"> Design a sampling strategy to measure the spatial and temporal variation of DOC concentration and NOM character, then describe spatiotemporal patterns that were observed.</w:t>
      </w:r>
    </w:p>
    <w:p w14:paraId="248FA341" w14:textId="77777777" w:rsidR="00F77BDD" w:rsidRDefault="006D238B">
      <w:r>
        <w:t> </w:t>
      </w:r>
    </w:p>
    <w:p w14:paraId="3576CBC1" w14:textId="77777777" w:rsidR="00F77BDD" w:rsidRDefault="006D238B">
      <w:r>
        <w:rPr>
          <w:b/>
        </w:rPr>
        <w:t>RQ.2.</w:t>
      </w:r>
      <w:r>
        <w:t xml:space="preserve"> Are hydrological processes the main driver for DOC transport and variation in the LWSA and is there a mechanistic relationship between river stage and DOC or NOM?</w:t>
      </w:r>
    </w:p>
    <w:p w14:paraId="29738E78" w14:textId="77777777"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512D65E3" w14:textId="77777777" w:rsidR="00F77BDD" w:rsidRDefault="006D238B">
      <w:r>
        <w:t> </w:t>
      </w:r>
    </w:p>
    <w:p w14:paraId="55AA9C91" w14:textId="77777777" w:rsidR="00F77BDD" w:rsidRDefault="006D238B">
      <w:r>
        <w:rPr>
          <w:b/>
        </w:rPr>
        <w:t>RQ.3.</w:t>
      </w:r>
      <w:r>
        <w:t xml:space="preserve"> Are some watershed characteristics more important than others for influencing DOC and NOM dynamics?</w:t>
      </w:r>
    </w:p>
    <w:p w14:paraId="0D453E1F" w14:textId="77777777" w:rsidR="00F77BDD" w:rsidRDefault="006D238B">
      <w:r>
        <w:rPr>
          <w:b/>
        </w:rPr>
        <w:t>Objective 3:</w:t>
      </w:r>
      <w:r>
        <w:t xml:space="preserve"> Assess the importance of watershed characteristics and conditions as explanatory variables for DOC and DOM patterns.</w:t>
      </w:r>
    </w:p>
    <w:p w14:paraId="346CDDC4" w14:textId="77777777" w:rsidR="00F77BDD" w:rsidRDefault="006D238B">
      <w:r>
        <w:t> </w:t>
      </w:r>
    </w:p>
    <w:p w14:paraId="4F846C03" w14:textId="77777777" w:rsidR="00F77BDD" w:rsidRDefault="006D238B">
      <w:r>
        <w:rPr>
          <w:b/>
        </w:rPr>
        <w:t>RQ.4.</w:t>
      </w:r>
      <w:r>
        <w:t xml:space="preserve"> What are the implications for watershed management and future drinking water supply?</w:t>
      </w:r>
    </w:p>
    <w:p w14:paraId="263097B1" w14:textId="77777777"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14:paraId="31382AA8" w14:textId="77777777" w:rsidR="00F77BDD" w:rsidRDefault="006D238B">
      <w:r>
        <w:t> </w:t>
      </w:r>
    </w:p>
    <w:p w14:paraId="52C94233" w14:textId="77777777" w:rsidR="00F77BDD" w:rsidRDefault="006D238B">
      <w:r>
        <w:t>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14:paraId="0DFD9032" w14:textId="77777777" w:rsidR="00F77BDD" w:rsidRDefault="006D238B" w:rsidP="006D238B">
      <w:pPr>
        <w:pStyle w:val="Heading2"/>
      </w:pPr>
      <w:bookmarkStart w:id="10" w:name="spatial-and-temporal-patterns-in-doc-nom"/>
      <w:bookmarkStart w:id="11" w:name="_Toc46783697"/>
      <w:r>
        <w:lastRenderedPageBreak/>
        <w:t xml:space="preserve">Spatial </w:t>
      </w:r>
      <w:r w:rsidRPr="006D238B">
        <w:t>and</w:t>
      </w:r>
      <w:r>
        <w:t xml:space="preserve"> temporal patterns in DOC &amp; NOM</w:t>
      </w:r>
      <w:bookmarkEnd w:id="10"/>
      <w:bookmarkEnd w:id="11"/>
    </w:p>
    <w:p w14:paraId="539196B2" w14:textId="77777777" w:rsidR="00F77BDD" w:rsidRDefault="006D238B">
      <w:pPr>
        <w:pStyle w:val="Heading3"/>
      </w:pPr>
      <w:bookmarkStart w:id="12" w:name="_Toc46783698"/>
      <w:r>
        <w:t>Introduction</w:t>
      </w:r>
      <w:bookmarkEnd w:id="12"/>
    </w:p>
    <w:p w14:paraId="134EFDEA" w14:textId="77777777" w:rsidR="00F77BDD" w:rsidRDefault="006D238B">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Climate, weather, and physical characteristics of a watershed lead to variations in surface water quality, and runoff links surface water sources to the landscape by introducing terrestrial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86FA5EA" w14:textId="77777777" w:rsidR="00F77BDD" w:rsidRDefault="006D238B">
      <w:r>
        <w:t> </w:t>
      </w:r>
    </w:p>
    <w:p w14:paraId="4E3CECC8" w14:textId="77777777" w:rsidR="00F77BDD" w:rsidRDefault="006D238B">
      <w:pPr>
        <w:pStyle w:val="Heading4"/>
      </w:pPr>
      <w:bookmarkStart w:id="13" w:name="X7414d6706d8402b87a2f3462fc755a05cce3a3a"/>
      <w:r>
        <w:t>Aqueous natural organic matter in source water supply</w:t>
      </w:r>
      <w:bookmarkEnd w:id="13"/>
    </w:p>
    <w:p w14:paraId="12548848" w14:textId="77777777" w:rsidR="00F77BDD" w:rsidRDefault="006D238B">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4FFCDA8B" w14:textId="77777777" w:rsidR="00F77BDD" w:rsidRDefault="006D238B">
      <w:r>
        <w:t> </w:t>
      </w:r>
    </w:p>
    <w:p w14:paraId="3258DCAA" w14:textId="77777777" w:rsidR="00F77BDD" w:rsidRDefault="006D238B">
      <w:r>
        <w:lastRenderedPageBreak/>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and different aquatic ecosystem roles (Cory, Elizabeth W.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16163B41" w14:textId="77777777" w:rsidR="00F77BDD" w:rsidRDefault="006D238B">
      <w:r>
        <w:t> </w:t>
      </w:r>
    </w:p>
    <w:p w14:paraId="6DEBE9C1" w14:textId="77777777" w:rsidR="00F77BDD" w:rsidRDefault="006D238B">
      <w:r>
        <w:t xml:space="preserve">Molecular structures of NOM can contain nitrogen, silica, oxygen and hydrogen and are composed primarily of carbon; thus, organic carbon (OC) is often quantified as a proxy for NOM concentration (Cory, Elizabeth W.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0E737359" w14:textId="77777777" w:rsidR="00F77BDD" w:rsidRDefault="006D238B">
      <w:r>
        <w:t> </w:t>
      </w:r>
    </w:p>
    <w:p w14:paraId="7E1CD5E6" w14:textId="77777777" w:rsidR="00F77BDD" w:rsidRDefault="006D238B">
      <w:r>
        <w:lastRenderedPageBreak/>
        <w:t>In addition to acting as a precursor for DBPs, DOC (thus NOM)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Elizabeth W. Boyer, and McKnight </w:t>
      </w:r>
      <w:commentRangeStart w:id="14"/>
      <w:r w:rsidR="002F321A">
        <w:fldChar w:fldCharType="begin"/>
      </w:r>
      <w:r w:rsidR="002F321A">
        <w:instrText xml:space="preserve"> HYPERLINK \l "ref-Cory2011" \h </w:instrText>
      </w:r>
      <w:r w:rsidR="002F321A">
        <w:fldChar w:fldCharType="separate"/>
      </w:r>
      <w:r>
        <w:rPr>
          <w:rStyle w:val="Hyperlink"/>
        </w:rPr>
        <w:t>2011</w:t>
      </w:r>
      <w:r w:rsidR="002F321A">
        <w:rPr>
          <w:rStyle w:val="Hyperlink"/>
        </w:rPr>
        <w:fldChar w:fldCharType="end"/>
      </w:r>
      <w:commentRangeEnd w:id="14"/>
      <w:r w:rsidR="00EE02AA">
        <w:rPr>
          <w:rStyle w:val="CommentReference"/>
        </w:rPr>
        <w:commentReference w:id="14"/>
      </w:r>
      <w:r>
        <w:t>).</w:t>
      </w:r>
    </w:p>
    <w:p w14:paraId="3346DE14" w14:textId="77777777" w:rsidR="00F77BDD" w:rsidRPr="00EE02AA" w:rsidRDefault="006D238B">
      <w:r w:rsidRPr="00EE02AA">
        <w:t> </w:t>
      </w:r>
      <w:r w:rsidR="00EE02AA" w:rsidRPr="00EE02AA">
        <w:rPr>
          <w:highlight w:val="cyan"/>
        </w:rPr>
        <w:t>*                            *</w:t>
      </w:r>
      <w:r w:rsidR="00EE02AA" w:rsidRPr="00EE02AA">
        <w:t xml:space="preserve">                          </w:t>
      </w:r>
    </w:p>
    <w:p w14:paraId="40C2731E" w14:textId="77777777" w:rsidR="00F77BDD" w:rsidRDefault="006D238B">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 (Li et al. </w:t>
      </w:r>
      <w:hyperlink w:anchor="ref-Li2014">
        <w:r>
          <w:rPr>
            <w:rStyle w:val="Hyperlink"/>
          </w:rPr>
          <w:t>2014</w:t>
        </w:r>
      </w:hyperlink>
      <w:r>
        <w:t xml:space="preserve">; Yang et al. </w:t>
      </w:r>
      <w:hyperlink w:anchor="ref-Yang2015">
        <w:r>
          <w:rPr>
            <w:rStyle w:val="Hyperlink"/>
          </w:rPr>
          <w:t>2015</w:t>
        </w:r>
      </w:hyperlink>
      <w:r>
        <w:t>).</w:t>
      </w:r>
    </w:p>
    <w:p w14:paraId="7EC7152B" w14:textId="77777777" w:rsidR="00F77BDD" w:rsidRDefault="006D238B">
      <w:r>
        <w:t> </w:t>
      </w:r>
    </w:p>
    <w:p w14:paraId="36841991" w14:textId="77777777" w:rsidR="00F77BDD" w:rsidRPr="00EE02AA" w:rsidRDefault="006D238B">
      <w:pPr>
        <w:pStyle w:val="Heading4"/>
        <w:rPr>
          <w:highlight w:val="cyan"/>
        </w:rPr>
      </w:pPr>
      <w:bookmarkStart w:id="15" w:name="surface-water-sampling-strategies"/>
      <w:r w:rsidRPr="00EE02AA">
        <w:rPr>
          <w:highlight w:val="cyan"/>
        </w:rPr>
        <w:t xml:space="preserve">Surface water sampling </w:t>
      </w:r>
      <w:commentRangeStart w:id="16"/>
      <w:r w:rsidRPr="00EE02AA">
        <w:rPr>
          <w:highlight w:val="cyan"/>
        </w:rPr>
        <w:t>strategies</w:t>
      </w:r>
      <w:bookmarkEnd w:id="15"/>
      <w:commentRangeEnd w:id="16"/>
      <w:r w:rsidR="00EE02AA">
        <w:rPr>
          <w:rStyle w:val="CommentReference"/>
          <w:rFonts w:eastAsia="Cambria"/>
          <w:b w:val="0"/>
          <w:bCs w:val="0"/>
          <w:iCs w:val="0"/>
        </w:rPr>
        <w:commentReference w:id="16"/>
      </w:r>
    </w:p>
    <w:p w14:paraId="04D5AEC4" w14:textId="77777777" w:rsidR="00F77BDD" w:rsidRDefault="006D238B">
      <w:r>
        <w:t> </w:t>
      </w:r>
    </w:p>
    <w:p w14:paraId="149E3593" w14:textId="77777777" w:rsidR="00F77BDD" w:rsidRDefault="006D238B">
      <w:r>
        <w:t xml:space="preserve">A discrete water sample cannot tell a complete story of a hydrologic system’s water quality dynamics but it can provide information about specific attributes of the water in a given place at </w:t>
      </w:r>
      <w:r>
        <w:lastRenderedPageBreak/>
        <w:t xml:space="preserve">a certain time, if it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Elizabeth W. Boyer, and McKnight </w:t>
      </w:r>
      <w:hyperlink w:anchor="ref-Cory2011">
        <w:r>
          <w:rPr>
            <w:rStyle w:val="Hyperlink"/>
          </w:rPr>
          <w:t>2011</w:t>
        </w:r>
      </w:hyperlink>
      <w:r>
        <w:t>).</w:t>
      </w:r>
    </w:p>
    <w:p w14:paraId="147A0DDD" w14:textId="77777777" w:rsidR="00F77BDD" w:rsidRDefault="006D238B">
      <w:r>
        <w:t> </w:t>
      </w:r>
    </w:p>
    <w:p w14:paraId="29729960" w14:textId="77777777" w:rsidR="00F77BDD" w:rsidRDefault="006D238B">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account for physical realities (e.g. spatiotemporal heterogeneity, access),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2C72B34B" w14:textId="77777777" w:rsidR="00F77BDD" w:rsidRDefault="006D238B">
      <w:r>
        <w:t> </w:t>
      </w:r>
    </w:p>
    <w:p w14:paraId="47551FA9" w14:textId="77777777" w:rsidR="00F77BDD" w:rsidRDefault="006D238B">
      <w:r>
        <w:t>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xml:space="preserve">)). Flow changes in response to precipitation or melt events are of interest for NOM studies as the rising </w:t>
      </w:r>
      <w:r>
        <w:lastRenderedPageBreak/>
        <w:t xml:space="preserve">limb of the hydrograph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While high flows present an opportunity to capture the dynamic water quality changes that occur during events,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So, pump samplers or passive siphon samplers can be used to collect water samples under difficult or unsafe conditions.</w:t>
      </w:r>
    </w:p>
    <w:p w14:paraId="27AC60F3" w14:textId="77777777" w:rsidR="00F77BDD" w:rsidRDefault="006D238B">
      <w:r>
        <w:t> </w:t>
      </w:r>
    </w:p>
    <w:p w14:paraId="1B1019DB" w14:textId="77777777" w:rsidR="00F77BDD" w:rsidRDefault="006D238B">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53BC9649" w14:textId="77777777" w:rsidR="00F77BDD" w:rsidRDefault="006D238B">
      <w:r>
        <w:t> </w:t>
      </w:r>
    </w:p>
    <w:p w14:paraId="04DE6369" w14:textId="77777777" w:rsidR="00F77BDD" w:rsidRDefault="006D238B">
      <w:r>
        <w:t>In this project, a sampling strategy was developed to quantify the ranges of DOC concentration and NOM character between adjacent drainage basins and among nested sub-catchments in the Greater Victoria water supply area.</w:t>
      </w:r>
    </w:p>
    <w:p w14:paraId="62987468" w14:textId="77777777" w:rsidR="00F77BDD" w:rsidRDefault="006D238B">
      <w:r>
        <w:lastRenderedPageBreak/>
        <w:t> </w:t>
      </w:r>
    </w:p>
    <w:p w14:paraId="0DB69BA4" w14:textId="77777777" w:rsidR="00F77BDD" w:rsidRDefault="006D238B">
      <w:pPr>
        <w:pStyle w:val="Heading3"/>
      </w:pPr>
      <w:bookmarkStart w:id="17" w:name="_Toc46783699"/>
      <w:r>
        <w:t>Methods</w:t>
      </w:r>
      <w:bookmarkEnd w:id="17"/>
    </w:p>
    <w:p w14:paraId="317D9E99" w14:textId="2F952423" w:rsidR="00F77BDD" w:rsidRDefault="006D238B">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 </w:t>
      </w:r>
      <w:r>
        <w:rPr>
          <w:i/>
        </w:rPr>
        <w:t>‘Analytical Techniques’</w:t>
      </w:r>
      <w:r>
        <w:t xml:space="preserve">). The river sampling program designed for this project included synoptic sampling of 12 sites across the Sooke and Leech water supply areas (WSA), </w:t>
      </w:r>
      <w:r w:rsidR="00834D13">
        <w:t xml:space="preserve">and an additional 6 stations that continuously monitored river stage and passively collected water samples in between station </w:t>
      </w:r>
      <w:proofErr w:type="spellStart"/>
      <w:r w:rsidR="00834D13">
        <w:t>vists</w:t>
      </w:r>
      <w:proofErr w:type="spellEnd"/>
      <w:r>
        <w:t>. Results of synoptic sampling analyses were used to elucidate spatial and temporal patterns in NOM and DOC.</w:t>
      </w:r>
    </w:p>
    <w:p w14:paraId="3B3A1A04" w14:textId="77777777" w:rsidR="006D238B" w:rsidRDefault="006D238B"/>
    <w:p w14:paraId="3F04DB67" w14:textId="77777777" w:rsidR="00F77BDD" w:rsidRDefault="006D238B">
      <w:pPr>
        <w:pStyle w:val="Heading4"/>
      </w:pPr>
      <w:bookmarkStart w:id="18" w:name="sampling-sites"/>
      <w:r>
        <w:t>Sampling sites</w:t>
      </w:r>
      <w:bookmarkEnd w:id="18"/>
    </w:p>
    <w:p w14:paraId="3861D0FD" w14:textId="33939E45" w:rsidR="00F77BDD" w:rsidRDefault="006D238B">
      <w:r>
        <w:t xml:space="preserve">Most of sampling sites were in the Leech WSA and a few key </w:t>
      </w:r>
      <w:commentRangeStart w:id="19"/>
      <w:r>
        <w:t>rivers</w:t>
      </w:r>
      <w:commentRangeEnd w:id="19"/>
      <w:r w:rsidR="00834D13">
        <w:rPr>
          <w:rStyle w:val="CommentReference"/>
        </w:rPr>
        <w:commentReference w:id="19"/>
      </w:r>
      <w:r>
        <w:t xml:space="preserve"> in the Sooke WSA were also included (Figure 2). </w:t>
      </w:r>
      <w:ins w:id="20" w:author="Bill Floyd" w:date="2020-07-29T09:41:00Z">
        <w:r w:rsidR="00834D13">
          <w:t xml:space="preserve">Sampling sites in the Sooke were selected as a comparison to the Leach WSA to assess potential changes to </w:t>
        </w:r>
      </w:ins>
      <w:ins w:id="21" w:author="Bill Floyd" w:date="2020-07-29T09:43:00Z">
        <w:r w:rsidR="00834D13">
          <w:t>reservoir</w:t>
        </w:r>
      </w:ins>
      <w:ins w:id="22" w:author="Bill Floyd" w:date="2020-07-29T09:41:00Z">
        <w:r w:rsidR="00834D13">
          <w:t xml:space="preserve"> </w:t>
        </w:r>
      </w:ins>
      <w:ins w:id="23" w:author="Bill Floyd" w:date="2020-07-29T09:43:00Z">
        <w:r w:rsidR="00834D13">
          <w:t xml:space="preserve">water quality </w:t>
        </w:r>
      </w:ins>
      <w:ins w:id="24" w:author="Bill Floyd" w:date="2020-07-29T09:44:00Z">
        <w:r w:rsidR="00B75630">
          <w:t xml:space="preserve">in a future diversion scenario. </w:t>
        </w:r>
      </w:ins>
      <w:commentRangeStart w:id="25"/>
      <w:proofErr w:type="spellStart"/>
      <w:r>
        <w:t>Rithet</w:t>
      </w:r>
      <w:commentRangeEnd w:id="25"/>
      <w:proofErr w:type="spellEnd"/>
      <w:r w:rsidR="00B75630">
        <w:rPr>
          <w:rStyle w:val="CommentReference"/>
        </w:rPr>
        <w:commentReference w:id="25"/>
      </w:r>
      <w:r>
        <w:t xml:space="preserve">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14:paraId="1B9B5A32" w14:textId="77777777" w:rsidR="00F77BDD" w:rsidRDefault="006D238B">
      <w:r>
        <w:t xml:space="preserve">In the LWSA, Weeks and Chris Creek are headwater streams of the Leech River and Lazar and Jarvis Creeks are headwaters of Cragg Creek, a major tributary to the Leech. West Leech River </w:t>
      </w:r>
      <w:r>
        <w:lastRenderedPageBreak/>
        <w:t>is the other major tributary to the Leech River, and Leech-Beach site was located just downstream from the confluence of West Leech with the mainstem. The Leech Tunnel site was located near the effective mouth of the LWSA, at the Leech River Tunnel.</w:t>
      </w:r>
    </w:p>
    <w:p w14:paraId="31DFF34D" w14:textId="77777777" w:rsidR="00F77BDD" w:rsidRDefault="006D238B" w:rsidP="006D238B">
      <w:pPr>
        <w:spacing w:line="240" w:lineRule="auto"/>
      </w:pPr>
      <w:r>
        <w:rPr>
          <w:noProof/>
          <w:lang w:val="en-CA" w:eastAsia="en-CA"/>
        </w:rPr>
        <w:drawing>
          <wp:inline distT="0" distB="0" distL="0" distR="0" wp14:anchorId="1BD5D38B" wp14:editId="75214F0A">
            <wp:extent cx="5943600" cy="4173459"/>
            <wp:effectExtent l="0" t="0" r="0" b="0"/>
            <wp:docPr id="2"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2"/>
                    <a:stretch>
                      <a:fillRect/>
                    </a:stretch>
                  </pic:blipFill>
                  <pic:spPr bwMode="auto">
                    <a:xfrm>
                      <a:off x="0" y="0"/>
                      <a:ext cx="5943600" cy="4173459"/>
                    </a:xfrm>
                    <a:prstGeom prst="rect">
                      <a:avLst/>
                    </a:prstGeom>
                    <a:noFill/>
                    <a:ln w="9525">
                      <a:noFill/>
                      <a:headEnd/>
                      <a:tailEnd/>
                    </a:ln>
                  </pic:spPr>
                </pic:pic>
              </a:graphicData>
            </a:graphic>
          </wp:inline>
        </w:drawing>
      </w:r>
    </w:p>
    <w:p w14:paraId="7785A138" w14:textId="58285BD5" w:rsidR="00F77BDD" w:rsidRDefault="006D238B" w:rsidP="006D238B">
      <w:pPr>
        <w:spacing w:line="240" w:lineRule="auto"/>
      </w:pPr>
      <w:commentRangeStart w:id="26"/>
      <w:r w:rsidRPr="00EE02AA">
        <w:rPr>
          <w:highlight w:val="cyan"/>
        </w:rPr>
        <w:t>Figure</w:t>
      </w:r>
      <w:commentRangeEnd w:id="26"/>
      <w:r w:rsidR="00EE02AA">
        <w:rPr>
          <w:rStyle w:val="CommentReference"/>
        </w:rPr>
        <w:commentReference w:id="26"/>
      </w:r>
      <w:r w:rsidRPr="00EE02AA">
        <w:rPr>
          <w:highlight w:val="cyan"/>
        </w:rPr>
        <w:t xml:space="preserve"> 2: </w:t>
      </w:r>
      <w:del w:id="27" w:author="Bill Floyd" w:date="2020-07-29T09:46:00Z">
        <w:r w:rsidRPr="00EE02AA" w:rsidDel="00B75630">
          <w:rPr>
            <w:highlight w:val="cyan"/>
          </w:rPr>
          <w:delText xml:space="preserve"> </w:delText>
        </w:r>
        <w:r w:rsidRPr="00EE02AA" w:rsidDel="00B75630">
          <w:rPr>
            <w:i/>
            <w:highlight w:val="cyan"/>
          </w:rPr>
          <w:delText>River</w:delText>
        </w:r>
      </w:del>
      <w:ins w:id="28" w:author="Bill Floyd" w:date="2020-07-29T09:46:00Z">
        <w:r w:rsidR="00B75630">
          <w:rPr>
            <w:highlight w:val="cyan"/>
          </w:rPr>
          <w:t>Surface water</w:t>
        </w:r>
      </w:ins>
      <w:r w:rsidRPr="00EE02AA">
        <w:rPr>
          <w:i/>
          <w:highlight w:val="cyan"/>
        </w:rPr>
        <w:t xml:space="preserve"> sampling sites across the Leech and Sooke Water Supply Areas (WSA), Greater Victoria, BC</w:t>
      </w:r>
      <w:r>
        <w:rPr>
          <w:i/>
        </w:rPr>
        <w:t>.</w:t>
      </w:r>
    </w:p>
    <w:p w14:paraId="5C86CFC9" w14:textId="77777777" w:rsidR="00F77BDD" w:rsidRDefault="006D238B">
      <w:r>
        <w:t> </w:t>
      </w:r>
    </w:p>
    <w:p w14:paraId="3ADE4855" w14:textId="77777777" w:rsidR="00F77BDD" w:rsidRDefault="006D238B">
      <w:pPr>
        <w:pStyle w:val="Heading5"/>
      </w:pPr>
      <w:bookmarkStart w:id="29" w:name="synoptic-sampling"/>
      <w:r>
        <w:t>Synoptic sampling</w:t>
      </w:r>
      <w:bookmarkEnd w:id="29"/>
    </w:p>
    <w:p w14:paraId="7C89B772" w14:textId="7D3A81DA" w:rsidR="00F77BDD" w:rsidRDefault="006D238B">
      <w:r>
        <w:t xml:space="preserve">Synoptic sampling </w:t>
      </w:r>
      <w:del w:id="30" w:author="Bill Floyd" w:date="2020-07-29T09:46:00Z">
        <w:r w:rsidDel="00B75630">
          <w:delText>involved collecting grab samples of river water at as many sites as possible over a relatively short time period</w:delText>
        </w:r>
      </w:del>
      <w:ins w:id="31" w:author="Bill Floyd" w:date="2020-07-29T09:46:00Z">
        <w:r w:rsidR="00B75630">
          <w:t>was generally completed over a 1 day period</w:t>
        </w:r>
      </w:ins>
      <w:del w:id="32" w:author="Bill Floyd" w:date="2020-07-29T09:46:00Z">
        <w:r w:rsidDel="00B75630">
          <w:delText xml:space="preserve"> (e.g. 1 day)</w:delText>
        </w:r>
      </w:del>
      <w:r>
        <w:t xml:space="preserve">. </w:t>
      </w:r>
      <w:del w:id="33" w:author="Bill Floyd" w:date="2020-07-29T09:46:00Z">
        <w:r w:rsidDel="00B75630">
          <w:delText xml:space="preserve">River </w:delText>
        </w:r>
      </w:del>
      <w:ins w:id="34" w:author="Bill Floyd" w:date="2020-07-29T09:46:00Z">
        <w:r w:rsidR="00B75630">
          <w:t>S</w:t>
        </w:r>
      </w:ins>
      <w:ins w:id="35" w:author="Bill Floyd" w:date="2020-07-29T09:47:00Z">
        <w:r w:rsidR="00B75630">
          <w:t>urface</w:t>
        </w:r>
      </w:ins>
      <w:ins w:id="36" w:author="Bill Floyd" w:date="2020-07-29T09:46:00Z">
        <w:r w:rsidR="00B75630">
          <w:t xml:space="preserve"> </w:t>
        </w:r>
      </w:ins>
      <w:r>
        <w:t xml:space="preserve">water was collected in triple-rinsed acid-washed 250 mL high-density polyethylene (HDPE) wide-mouth amber bottles. Samples were capped with minimal </w:t>
      </w:r>
      <w:proofErr w:type="gramStart"/>
      <w:r>
        <w:t>head-space</w:t>
      </w:r>
      <w:proofErr w:type="gramEnd"/>
      <w:r>
        <w:t xml:space="preserve"> </w:t>
      </w:r>
      <w:r>
        <w:lastRenderedPageBreak/>
        <w:t xml:space="preserve">and transported in coolers with ice to the lab for analysis of dissolved organic carbon (DOC) concentrations and spectroscopic absorbance (an indicator of NOM </w:t>
      </w:r>
      <w:commentRangeStart w:id="37"/>
      <w:r>
        <w:t>character</w:t>
      </w:r>
      <w:commentRangeEnd w:id="37"/>
      <w:r w:rsidR="00B75630">
        <w:rPr>
          <w:rStyle w:val="CommentReference"/>
        </w:rPr>
        <w:commentReference w:id="37"/>
      </w:r>
      <w:r>
        <w:t>).</w:t>
      </w:r>
    </w:p>
    <w:p w14:paraId="4A4F970F" w14:textId="77777777" w:rsidR="00F77BDD" w:rsidRDefault="006D238B">
      <w:r>
        <w:t> </w:t>
      </w:r>
    </w:p>
    <w:p w14:paraId="6A630405" w14:textId="77777777" w:rsidR="00F77BDD" w:rsidRDefault="006D238B">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w:t>
      </w:r>
      <w:r w:rsidRPr="00EE02AA">
        <w:rPr>
          <w:highlight w:val="cyan"/>
        </w:rPr>
        <w:t xml:space="preserve">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w:t>
      </w:r>
      <w:commentRangeStart w:id="38"/>
      <w:commentRangeStart w:id="39"/>
      <w:r w:rsidRPr="00EE02AA">
        <w:rPr>
          <w:highlight w:val="cyan"/>
        </w:rPr>
        <w:t>unfiltered</w:t>
      </w:r>
      <w:commentRangeEnd w:id="38"/>
      <w:r w:rsidR="00EE02AA">
        <w:rPr>
          <w:rStyle w:val="CommentReference"/>
        </w:rPr>
        <w:commentReference w:id="38"/>
      </w:r>
      <w:commentRangeEnd w:id="39"/>
      <w:r w:rsidR="00B75630">
        <w:rPr>
          <w:rStyle w:val="CommentReference"/>
        </w:rPr>
        <w:commentReference w:id="39"/>
      </w:r>
      <w:r>
        <w:t>.</w:t>
      </w:r>
    </w:p>
    <w:p w14:paraId="739E3165" w14:textId="77777777" w:rsidR="00F77BDD" w:rsidRDefault="006D238B">
      <w:r>
        <w:t> </w:t>
      </w:r>
    </w:p>
    <w:p w14:paraId="16D9DA04" w14:textId="77777777" w:rsidR="00F77BDD" w:rsidRDefault="006D238B">
      <w:pPr>
        <w:pStyle w:val="Heading5"/>
      </w:pPr>
      <w:bookmarkStart w:id="40" w:name="monitoring-sampling-stations"/>
      <w:r>
        <w:t>Monitoring &amp; sampling stations</w:t>
      </w:r>
      <w:bookmarkEnd w:id="40"/>
    </w:p>
    <w:p w14:paraId="3E8D9BB4" w14:textId="657B1AD1" w:rsidR="00F77BDD" w:rsidRDefault="006D238B">
      <w:r>
        <w:t>Six of the sampling sites in the LWSA were selected for more intensive monitoring (numbered sites in Figure 2).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ins w:id="41" w:author="Bill Floyd" w:date="2020-07-29T09:50:00Z">
        <w:r w:rsidR="00B75630">
          <w:t xml:space="preserve"> A number of factors went </w:t>
        </w:r>
        <w:proofErr w:type="gramStart"/>
        <w:r w:rsidR="00B75630">
          <w:t>in to</w:t>
        </w:r>
        <w:proofErr w:type="gramEnd"/>
        <w:r w:rsidR="00B75630">
          <w:t xml:space="preserve"> selection sites, including access, suitability for </w:t>
        </w:r>
        <w:r w:rsidR="00B75630">
          <w:lastRenderedPageBreak/>
          <w:t>installing structures, avoiding vandalism, ability to withstand high flows and safety considerations for sample collection.</w:t>
        </w:r>
      </w:ins>
    </w:p>
    <w:p w14:paraId="599B1078" w14:textId="77777777" w:rsidR="00F77BDD" w:rsidRDefault="006D238B">
      <w:r>
        <w:t> </w:t>
      </w:r>
    </w:p>
    <w:p w14:paraId="2CD3C1C2" w14:textId="505D3DE8" w:rsidR="00F77BDD" w:rsidRDefault="006D238B">
      <w:r>
        <w:t xml:space="preserve">The Leech watershed system responds quickly to rainfall, </w:t>
      </w:r>
      <w:del w:id="42" w:author="Bill Floyd" w:date="2020-07-29T09:52:00Z">
        <w:r w:rsidDel="00B75630">
          <w:delText>and the logistics of grab sampling through events at multiple sites would have been very challenging for one person to accomplish, could have been dangerous to manually sample, and would have required site access beyond safe working hours (i.e. not logistically feasible)</w:delText>
        </w:r>
      </w:del>
      <w:ins w:id="43" w:author="Bill Floyd" w:date="2020-07-29T09:52:00Z">
        <w:r w:rsidR="00B75630" w:rsidRPr="003C40F1">
          <w:rPr>
            <w:highlight w:val="yellow"/>
            <w:rPrChange w:id="44" w:author="Hannah McSorley" w:date="2020-08-01T21:13:00Z">
              <w:rPr/>
            </w:rPrChange>
          </w:rPr>
          <w:t>and thus a synoptic sampling design would miss key data during the rising and falling limb of the hydrograph</w:t>
        </w:r>
      </w:ins>
      <w:r w:rsidRPr="003C40F1">
        <w:rPr>
          <w:highlight w:val="yellow"/>
          <w:rPrChange w:id="45" w:author="Hannah McSorley" w:date="2020-08-01T21:13:00Z">
            <w:rPr/>
          </w:rPrChange>
        </w:rPr>
        <w:t>.</w:t>
      </w:r>
      <w:r>
        <w:t xml:space="preserve"> </w:t>
      </w:r>
      <w:ins w:id="46" w:author="Bill Floyd" w:date="2020-07-29T09:54:00Z">
        <w:r w:rsidR="007577DD">
          <w:t xml:space="preserve">Research elsewhere </w:t>
        </w:r>
      </w:ins>
      <w:ins w:id="47" w:author="Bill Floyd" w:date="2020-07-29T09:55:00Z">
        <w:r w:rsidR="007577DD">
          <w:t xml:space="preserve">(put in a few references) </w:t>
        </w:r>
      </w:ins>
      <w:ins w:id="48" w:author="Bill Floyd" w:date="2020-07-29T09:54:00Z">
        <w:r w:rsidR="007577DD">
          <w:t xml:space="preserve">shows a great deal of variation of DOC and nutrient </w:t>
        </w:r>
      </w:ins>
      <w:ins w:id="49" w:author="Bill Floyd" w:date="2020-07-29T09:55:00Z">
        <w:r w:rsidR="007577DD">
          <w:t>concentration</w:t>
        </w:r>
      </w:ins>
      <w:ins w:id="50" w:author="Bill Floyd" w:date="2020-07-29T09:54:00Z">
        <w:r w:rsidR="007577DD">
          <w:t xml:space="preserve"> during storm events</w:t>
        </w:r>
      </w:ins>
      <w:ins w:id="51" w:author="Bill Floyd" w:date="2020-07-29T09:55:00Z">
        <w:r w:rsidR="007577DD">
          <w:t xml:space="preserve">, and thus a low costs system was designed to allow for collection of stream flow data and sample collection using passive methods.  </w:t>
        </w:r>
      </w:ins>
      <w:del w:id="52" w:author="Bill Floyd" w:date="2020-07-29T09:54:00Z">
        <w:r w:rsidDel="007577DD">
          <w:delText xml:space="preserve">It was important to sample across the hydrograph to capture sample-sets that represented the variation in DOC and NOM that occurred during changing flow conditions (i.e. within storm variability). </w:delText>
        </w:r>
      </w:del>
      <w:commentRangeStart w:id="53"/>
      <w:del w:id="54" w:author="Bill Floyd" w:date="2020-07-29T09:56:00Z">
        <w:r w:rsidRPr="007F5DB0" w:rsidDel="007577DD">
          <w:rPr>
            <w:highlight w:val="cyan"/>
          </w:rPr>
          <w:delText>Based</w:delText>
        </w:r>
        <w:commentRangeEnd w:id="53"/>
        <w:r w:rsidR="007F5DB0" w:rsidDel="007577DD">
          <w:rPr>
            <w:rStyle w:val="CommentReference"/>
          </w:rPr>
          <w:commentReference w:id="53"/>
        </w:r>
        <w:r w:rsidRPr="007F5DB0" w:rsidDel="007577DD">
          <w:rPr>
            <w:highlight w:val="cyan"/>
          </w:rPr>
          <w:delText xml:space="preserve"> on cost, logistical considerations and curiosity, siphon sampling strategies were employed at the monitoring sites across the LWSA.</w:delText>
        </w:r>
      </w:del>
      <w:r w:rsidRPr="007F5DB0">
        <w:rPr>
          <w:highlight w:val="cyan"/>
        </w:rPr>
        <w:t xml:space="preserve"> </w:t>
      </w:r>
      <w:ins w:id="55" w:author="Bill Floyd" w:date="2020-07-29T10:01:00Z">
        <w:r w:rsidR="007577DD" w:rsidRPr="003C40F1">
          <w:rPr>
            <w:highlight w:val="yellow"/>
            <w:rPrChange w:id="56" w:author="Hannah McSorley" w:date="2020-08-01T21:15:00Z">
              <w:rPr>
                <w:highlight w:val="cyan"/>
              </w:rPr>
            </w:rPrChange>
          </w:rPr>
          <w:t xml:space="preserve">To collect water samples on the rising limb of the hydrograph, </w:t>
        </w:r>
      </w:ins>
      <w:ins w:id="57" w:author="Bill Floyd" w:date="2020-07-29T09:57:00Z">
        <w:r w:rsidR="007577DD" w:rsidRPr="003C40F1">
          <w:rPr>
            <w:highlight w:val="yellow"/>
            <w:rPrChange w:id="58" w:author="Hannah McSorley" w:date="2020-08-01T21:15:00Z">
              <w:rPr>
                <w:highlight w:val="cyan"/>
              </w:rPr>
            </w:rPrChange>
          </w:rPr>
          <w:t>each station consisted of a vertical rack with siphon bottles attached based on expected change</w:t>
        </w:r>
      </w:ins>
      <w:ins w:id="59" w:author="Bill Floyd" w:date="2020-07-29T10:01:00Z">
        <w:r w:rsidR="007577DD" w:rsidRPr="003C40F1">
          <w:rPr>
            <w:highlight w:val="yellow"/>
            <w:rPrChange w:id="60" w:author="Hannah McSorley" w:date="2020-08-01T21:15:00Z">
              <w:rPr>
                <w:highlight w:val="cyan"/>
              </w:rPr>
            </w:rPrChange>
          </w:rPr>
          <w:t>s</w:t>
        </w:r>
      </w:ins>
      <w:ins w:id="61" w:author="Bill Floyd" w:date="2020-07-29T10:02:00Z">
        <w:r w:rsidR="007577DD" w:rsidRPr="003C40F1">
          <w:rPr>
            <w:highlight w:val="yellow"/>
            <w:rPrChange w:id="62" w:author="Hannah McSorley" w:date="2020-08-01T21:15:00Z">
              <w:rPr>
                <w:highlight w:val="cyan"/>
              </w:rPr>
            </w:rPrChange>
          </w:rPr>
          <w:t xml:space="preserve"> </w:t>
        </w:r>
      </w:ins>
      <w:ins w:id="63" w:author="Bill Floyd" w:date="2020-07-29T09:57:00Z">
        <w:r w:rsidR="007577DD" w:rsidRPr="003C40F1">
          <w:rPr>
            <w:highlight w:val="yellow"/>
            <w:rPrChange w:id="64" w:author="Hannah McSorley" w:date="2020-08-01T21:15:00Z">
              <w:rPr>
                <w:highlight w:val="cyan"/>
              </w:rPr>
            </w:rPrChange>
          </w:rPr>
          <w:t>in stage during events.  In addition, a low cost capacitance rod was used to measure stream stage every 10 minutes (Odyssey ref), along with both air and water temperature sensors (</w:t>
        </w:r>
      </w:ins>
      <w:ins w:id="65" w:author="Bill Floyd" w:date="2020-07-29T10:00:00Z">
        <w:r w:rsidR="007577DD" w:rsidRPr="003C40F1">
          <w:rPr>
            <w:highlight w:val="yellow"/>
            <w:rPrChange w:id="66" w:author="Hannah McSorley" w:date="2020-08-01T21:15:00Z">
              <w:rPr>
                <w:highlight w:val="cyan"/>
              </w:rPr>
            </w:rPrChange>
          </w:rPr>
          <w:t xml:space="preserve">HOBO </w:t>
        </w:r>
        <w:proofErr w:type="spellStart"/>
        <w:r w:rsidR="007577DD" w:rsidRPr="003C40F1">
          <w:rPr>
            <w:highlight w:val="yellow"/>
            <w:rPrChange w:id="67" w:author="Hannah McSorley" w:date="2020-08-01T21:15:00Z">
              <w:rPr>
                <w:highlight w:val="cyan"/>
              </w:rPr>
            </w:rPrChange>
          </w:rPr>
          <w:t>TidbiT</w:t>
        </w:r>
        <w:proofErr w:type="spellEnd"/>
        <w:r w:rsidR="007577DD" w:rsidRPr="003C40F1">
          <w:rPr>
            <w:highlight w:val="yellow"/>
            <w:rPrChange w:id="68" w:author="Hannah McSorley" w:date="2020-08-01T21:15:00Z">
              <w:rPr>
                <w:highlight w:val="cyan"/>
              </w:rPr>
            </w:rPrChange>
          </w:rPr>
          <w:t xml:space="preserve"> </w:t>
        </w:r>
        <w:proofErr w:type="spellStart"/>
        <w:r w:rsidR="007577DD" w:rsidRPr="003C40F1">
          <w:rPr>
            <w:highlight w:val="yellow"/>
            <w:rPrChange w:id="69" w:author="Hannah McSorley" w:date="2020-08-01T21:15:00Z">
              <w:rPr>
                <w:highlight w:val="cyan"/>
              </w:rPr>
            </w:rPrChange>
          </w:rPr>
          <w:t>v2</w:t>
        </w:r>
        <w:proofErr w:type="spellEnd"/>
        <w:r w:rsidR="007577DD" w:rsidRPr="003C40F1">
          <w:rPr>
            <w:highlight w:val="yellow"/>
            <w:rPrChange w:id="70" w:author="Hannah McSorley" w:date="2020-08-01T21:15:00Z">
              <w:rPr>
                <w:highlight w:val="cyan"/>
              </w:rPr>
            </w:rPrChange>
          </w:rPr>
          <w:t xml:space="preserve"> Temperature Data Loggers, Onset, </w:t>
        </w:r>
        <w:proofErr w:type="gramStart"/>
        <w:r w:rsidR="007577DD" w:rsidRPr="003C40F1">
          <w:rPr>
            <w:highlight w:val="yellow"/>
            <w:rPrChange w:id="71" w:author="Hannah McSorley" w:date="2020-08-01T21:15:00Z">
              <w:rPr>
                <w:highlight w:val="cyan"/>
              </w:rPr>
            </w:rPrChange>
          </w:rPr>
          <w:t>USA )</w:t>
        </w:r>
        <w:proofErr w:type="gramEnd"/>
        <w:r w:rsidR="007577DD" w:rsidRPr="003C40F1">
          <w:rPr>
            <w:highlight w:val="yellow"/>
            <w:rPrChange w:id="72" w:author="Hannah McSorley" w:date="2020-08-01T21:15:00Z">
              <w:rPr>
                <w:highlight w:val="cyan"/>
              </w:rPr>
            </w:rPrChange>
          </w:rPr>
          <w:t>.</w:t>
        </w:r>
      </w:ins>
      <w:ins w:id="73" w:author="Bill Floyd" w:date="2020-07-29T10:02:00Z">
        <w:r w:rsidR="007577DD" w:rsidRPr="003C40F1">
          <w:rPr>
            <w:highlight w:val="yellow"/>
            <w:rPrChange w:id="74" w:author="Hannah McSorley" w:date="2020-08-01T21:15:00Z">
              <w:rPr>
                <w:highlight w:val="cyan"/>
              </w:rPr>
            </w:rPrChange>
          </w:rPr>
          <w:t xml:space="preserve"> Design details are below.</w:t>
        </w:r>
      </w:ins>
      <w:del w:id="75" w:author="Bill Floyd" w:date="2020-07-29T10:02:00Z">
        <w:r w:rsidRPr="007F5DB0" w:rsidDel="007577DD">
          <w:rPr>
            <w:highlight w:val="cyan"/>
          </w:rPr>
          <w:delText xml:space="preserve">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w:delText>
        </w:r>
        <w:r w:rsidRPr="007F5DB0" w:rsidDel="007577DD">
          <w:rPr>
            <w:highlight w:val="cyan"/>
          </w:rPr>
          <w:lastRenderedPageBreak/>
          <w:delText>vertical racks also recorded river stage and air/water temperatures (using HOBO TidbiT v2 Temperature Data Loggers, Onset, USA).</w:delText>
        </w:r>
      </w:del>
    </w:p>
    <w:p w14:paraId="52BCF41C" w14:textId="77777777" w:rsidR="00F77BDD" w:rsidRDefault="006D238B">
      <w:r>
        <w:t> </w:t>
      </w:r>
    </w:p>
    <w:p w14:paraId="35EDBEB3" w14:textId="773201C2" w:rsidR="00F77BDD" w:rsidRDefault="006D238B">
      <w:r>
        <w:t xml:space="preserve">Each vertical sampling rack included a central stilling well (3.81 cm (1.5“) PCV pipe with 1.27 cm (1/2”) holes along the length) with a measuring tape affixed to the front. </w:t>
      </w:r>
      <w:del w:id="76" w:author="Bill Floyd" w:date="2020-07-29T10:03:00Z">
        <w:r w:rsidDel="007577DD">
          <w:delText>Inside the stilling well was an Odyssey Capacitance Water Level Logger (Dataflow Systems Ltd., New Zealand)</w:delText>
        </w:r>
      </w:del>
      <w:ins w:id="77" w:author="Bill Floyd" w:date="2020-07-29T10:03:00Z">
        <w:r w:rsidR="007577DD">
          <w:t>The capacitance road was placed inside the well to measure stage</w:t>
        </w:r>
      </w:ins>
      <w:ins w:id="78" w:author="Bill Floyd" w:date="2020-07-29T10:04:00Z">
        <w:r w:rsidR="007577DD">
          <w:t xml:space="preserve"> </w:t>
        </w:r>
        <w:r w:rsidR="00E7098B">
          <w:t>continuously and determine at what water level and time each siphon bottle was filled.</w:t>
        </w:r>
      </w:ins>
      <w:del w:id="79" w:author="Bill Floyd" w:date="2020-07-29T10:05:00Z">
        <w:r w:rsidDel="00E7098B">
          <w:delText>;</w:delText>
        </w:r>
      </w:del>
      <w:r>
        <w:t xml:space="preserve"> </w:t>
      </w:r>
      <w:del w:id="80" w:author="Bill Floyd" w:date="2020-07-29T10:05:00Z">
        <w:r w:rsidDel="00E7098B">
          <w:delText xml:space="preserve">and on either side of the central stilling well was </w:delText>
        </w:r>
      </w:del>
      <w:ins w:id="81" w:author="Bill Floyd" w:date="2020-07-29T10:05:00Z">
        <w:r w:rsidR="00E7098B">
          <w:t>A</w:t>
        </w:r>
      </w:ins>
      <w:del w:id="82" w:author="Bill Floyd" w:date="2020-07-29T10:05:00Z">
        <w:r w:rsidDel="00E7098B">
          <w:delText>a</w:delText>
        </w:r>
      </w:del>
      <w:r>
        <w:t xml:space="preserve"> slotted offset angle bar </w:t>
      </w:r>
      <w:ins w:id="83" w:author="Bill Floyd" w:date="2020-07-29T10:05:00Z">
        <w:r w:rsidR="00E7098B">
          <w:t xml:space="preserve">was installed on either side of the stilling well </w:t>
        </w:r>
      </w:ins>
      <w:del w:id="84" w:author="Bill Floyd" w:date="2020-07-29T10:05:00Z">
        <w:r w:rsidDel="00E7098B">
          <w:delText>onto which hose clamps held</w:delText>
        </w:r>
      </w:del>
      <w:ins w:id="85" w:author="Bill Floyd" w:date="2020-07-29T10:05:00Z">
        <w:r w:rsidR="00E7098B">
          <w:t>hold the</w:t>
        </w:r>
      </w:ins>
      <w:r>
        <w:t xml:space="preserve"> siphon sampler bottles (Figure 3).</w:t>
      </w:r>
    </w:p>
    <w:p w14:paraId="7CB99B69" w14:textId="77777777" w:rsidR="00F77BDD" w:rsidRDefault="00F77BDD" w:rsidP="006D238B">
      <w:pPr>
        <w:spacing w:line="240" w:lineRule="auto"/>
      </w:pPr>
    </w:p>
    <w:p w14:paraId="778C08CC" w14:textId="77777777" w:rsidR="006D238B" w:rsidRDefault="006D238B" w:rsidP="006D238B">
      <w:pPr>
        <w:spacing w:line="240" w:lineRule="auto"/>
      </w:pPr>
    </w:p>
    <w:p w14:paraId="523A6B7A" w14:textId="34824FDC" w:rsidR="00F77BDD" w:rsidRDefault="006D238B">
      <w:del w:id="86" w:author="Bill Floyd" w:date="2020-07-29T10:06:00Z">
        <w:r w:rsidDel="00E7098B">
          <w:delText>Custom-built siphon</w:delText>
        </w:r>
      </w:del>
      <w:ins w:id="87" w:author="Bill Floyd" w:date="2020-07-29T10:06:00Z">
        <w:r w:rsidR="00E7098B">
          <w:t>Siphon</w:t>
        </w:r>
      </w:ins>
      <w:r>
        <w:t xml:space="preserve"> sample</w:t>
      </w:r>
      <w:del w:id="88" w:author="Bill Floyd" w:date="2020-07-29T10:06:00Z">
        <w:r w:rsidDel="00E7098B">
          <w:delText>r</w:delText>
        </w:r>
      </w:del>
      <w:r>
        <w:t xml:space="preserve"> bottles </w:t>
      </w:r>
      <w:ins w:id="89" w:author="Bill Floyd" w:date="2020-07-29T10:06:00Z">
        <w:r w:rsidR="00E7098B">
          <w:t xml:space="preserve">design </w:t>
        </w:r>
      </w:ins>
      <w:del w:id="90" w:author="Bill Floyd" w:date="2020-07-29T10:06:00Z">
        <w:r w:rsidDel="00E7098B">
          <w:delText>used in this research were</w:delText>
        </w:r>
      </w:del>
      <w:ins w:id="91" w:author="Bill Floyd" w:date="2020-07-29T10:06:00Z">
        <w:r w:rsidR="00E7098B">
          <w:t>was</w:t>
        </w:r>
      </w:ins>
      <w:r>
        <w:t xml:space="preserve">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w:t>
      </w:r>
      <w:del w:id="92" w:author="Bill Floyd" w:date="2020-07-29T10:07:00Z">
        <w:r w:rsidDel="00E7098B">
          <w:delText>Screw caps for 250 mL amber HDPE wide-mouth bottles were augmented to include a siphon system made of t</w:delText>
        </w:r>
      </w:del>
      <w:ins w:id="93" w:author="Bill Floyd" w:date="2020-07-29T10:07:00Z">
        <w:r w:rsidR="00E7098B">
          <w:t>T</w:t>
        </w:r>
      </w:ins>
      <w:r>
        <w:t>wo 1/4" (O.D.) stainless steel tubes</w:t>
      </w:r>
      <w:ins w:id="94" w:author="Bill Floyd" w:date="2020-07-29T10:07:00Z">
        <w:r w:rsidR="00E7098B">
          <w:t xml:space="preserve"> were inserted into the caps of each bottle</w:t>
        </w:r>
      </w:ins>
      <w:r>
        <w:t>,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the longer tube formed an air vent, the shorter acted as a water inlet. The sample bottle filled when </w:t>
      </w:r>
      <w:del w:id="95" w:author="Bill Floyd" w:date="2020-07-29T10:07:00Z">
        <w:r w:rsidDel="00E7098B">
          <w:delText xml:space="preserve">river </w:delText>
        </w:r>
      </w:del>
      <w:r>
        <w:t xml:space="preserve">water reached the top of the inlet tube bend (Figure 3). Marine epoxy was applied to the outside of siphon caps to ensure a water-tight seal around the inlet and exhaust tubes, and inert silicone sealant was added to the inside of lids to </w:t>
      </w:r>
      <w:del w:id="96" w:author="Bill Floyd" w:date="2020-07-29T10:08:00Z">
        <w:r w:rsidDel="00E7098B">
          <w:delText xml:space="preserve">ensure watertightness </w:delText>
        </w:r>
      </w:del>
      <w:ins w:id="97" w:author="Bill Floyd" w:date="2020-07-29T10:08:00Z">
        <w:r w:rsidR="00E7098B">
          <w:t xml:space="preserve">prevent leakage </w:t>
        </w:r>
      </w:ins>
      <w:r>
        <w:t xml:space="preserve">and </w:t>
      </w:r>
      <w:commentRangeStart w:id="98"/>
      <w:r>
        <w:t>clean sample containment</w:t>
      </w:r>
      <w:commentRangeEnd w:id="98"/>
      <w:r w:rsidR="00E7098B">
        <w:rPr>
          <w:rStyle w:val="CommentReference"/>
        </w:rPr>
        <w:commentReference w:id="98"/>
      </w:r>
      <w:r>
        <w:t xml:space="preserve">. The siphon samplers collected </w:t>
      </w:r>
      <w:del w:id="99" w:author="Bill Floyd" w:date="2020-07-29T10:08:00Z">
        <w:r w:rsidDel="00E7098B">
          <w:delText xml:space="preserve">river </w:delText>
        </w:r>
      </w:del>
      <w:r>
        <w:t xml:space="preserve">water from approximately 5 cm below the surface (the distance between bend at top of </w:t>
      </w:r>
      <w:r>
        <w:lastRenderedPageBreak/>
        <w:t xml:space="preserve">intake tube to inlet orifice). Sampled water filled each siphon bottle with approximately 1 </w:t>
      </w:r>
      <w:r w:rsidR="003061D1">
        <w:rPr>
          <w:noProof/>
          <w:lang w:val="en-CA" w:eastAsia="en-CA"/>
        </w:rPr>
        <mc:AlternateContent>
          <mc:Choice Requires="wps">
            <w:drawing>
              <wp:anchor distT="45720" distB="45720" distL="114300" distR="114300" simplePos="0" relativeHeight="251659264" behindDoc="0" locked="0" layoutInCell="1" allowOverlap="1" wp14:anchorId="19E237C8" wp14:editId="1682C4F5">
                <wp:simplePos x="0" y="0"/>
                <wp:positionH relativeFrom="column">
                  <wp:posOffset>3331845</wp:posOffset>
                </wp:positionH>
                <wp:positionV relativeFrom="paragraph">
                  <wp:posOffset>1519555</wp:posOffset>
                </wp:positionV>
                <wp:extent cx="2564130" cy="579628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130" cy="5796280"/>
                        </a:xfrm>
                        <a:prstGeom prst="rect">
                          <a:avLst/>
                        </a:prstGeom>
                        <a:solidFill>
                          <a:srgbClr val="FFFFFF"/>
                        </a:solidFill>
                        <a:ln w="9525">
                          <a:noFill/>
                          <a:miter lim="800000"/>
                          <a:headEnd/>
                          <a:tailEnd/>
                        </a:ln>
                      </wps:spPr>
                      <wps:txbx>
                        <w:txbxContent>
                          <w:p w14:paraId="242C92C9" w14:textId="77777777" w:rsidR="006962C8" w:rsidRDefault="006962C8" w:rsidP="006D238B">
                            <w:pPr>
                              <w:spacing w:line="240" w:lineRule="auto"/>
                            </w:pPr>
                            <w:r>
                              <w:rPr>
                                <w:noProof/>
                                <w:lang w:val="en-CA" w:eastAsia="en-CA"/>
                              </w:rPr>
                              <w:drawing>
                                <wp:inline distT="0" distB="0" distL="0" distR="0" wp14:anchorId="5D56F86D" wp14:editId="6C854556">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396407" cy="4798568"/>
                                          </a:xfrm>
                                          <a:prstGeom prst="rect">
                                            <a:avLst/>
                                          </a:prstGeom>
                                          <a:noFill/>
                                          <a:ln w="9525">
                                            <a:noFill/>
                                            <a:headEnd/>
                                            <a:tailEnd/>
                                          </a:ln>
                                        </pic:spPr>
                                      </pic:pic>
                                    </a:graphicData>
                                  </a:graphic>
                                </wp:inline>
                              </w:drawing>
                            </w:r>
                          </w:p>
                          <w:p w14:paraId="5D07F90B" w14:textId="77777777" w:rsidR="006962C8" w:rsidRDefault="006962C8" w:rsidP="006D238B">
                            <w:pPr>
                              <w:spacing w:line="240" w:lineRule="auto"/>
                            </w:pPr>
                            <w:r w:rsidRPr="006D238B">
                              <w:t>Figure 3: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237C8" id="_x0000_t202" coordsize="21600,21600" o:spt="202" path="m,l,21600r21600,l21600,xe">
                <v:stroke joinstyle="miter"/>
                <v:path gradientshapeok="t" o:connecttype="rect"/>
              </v:shapetype>
              <v:shape id="Text Box 2" o:spid="_x0000_s1026" type="#_x0000_t202" style="position:absolute;margin-left:262.35pt;margin-top:119.65pt;width:201.9pt;height:456.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" stroked="f">
                <v:textbox>
                  <w:txbxContent>
                    <w:p w14:paraId="242C92C9" w14:textId="77777777" w:rsidR="006962C8" w:rsidRDefault="006962C8" w:rsidP="006D238B">
                      <w:pPr>
                        <w:spacing w:line="240" w:lineRule="auto"/>
                      </w:pPr>
                      <w:r>
                        <w:rPr>
                          <w:noProof/>
                          <w:lang w:val="en-CA" w:eastAsia="en-CA"/>
                        </w:rPr>
                        <w:drawing>
                          <wp:inline distT="0" distB="0" distL="0" distR="0" wp14:anchorId="5D56F86D" wp14:editId="6C854556">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396407" cy="4798568"/>
                                    </a:xfrm>
                                    <a:prstGeom prst="rect">
                                      <a:avLst/>
                                    </a:prstGeom>
                                    <a:noFill/>
                                    <a:ln w="9525">
                                      <a:noFill/>
                                      <a:headEnd/>
                                      <a:tailEnd/>
                                    </a:ln>
                                  </pic:spPr>
                                </pic:pic>
                              </a:graphicData>
                            </a:graphic>
                          </wp:inline>
                        </w:drawing>
                      </w:r>
                    </w:p>
                    <w:p w14:paraId="5D07F90B" w14:textId="77777777" w:rsidR="006962C8" w:rsidRDefault="006962C8" w:rsidP="006D238B">
                      <w:pPr>
                        <w:spacing w:line="240" w:lineRule="auto"/>
                      </w:pPr>
                      <w:r w:rsidRPr="006D238B">
                        <w:t>Figure 3:  Vertical sampling rack and siphon sampler bottle, illustrative of installations at six sites across the LWSA (shown here is Chris Creek (site 2).</w:t>
                      </w:r>
                    </w:p>
                  </w:txbxContent>
                </v:textbox>
                <w10:wrap type="square"/>
              </v:shape>
            </w:pict>
          </mc:Fallback>
        </mc:AlternateContent>
      </w:r>
      <w:r>
        <w:t xml:space="preserve">cm of head space between the water level and sealed lid, such that a sample was not in direct contact with the siphon </w:t>
      </w:r>
      <w:commentRangeStart w:id="100"/>
      <w:r>
        <w:t>lid</w:t>
      </w:r>
      <w:commentRangeEnd w:id="100"/>
      <w:r w:rsidR="00E7098B">
        <w:rPr>
          <w:rStyle w:val="CommentReference"/>
        </w:rPr>
        <w:commentReference w:id="100"/>
      </w:r>
      <w:r>
        <w:t>.</w:t>
      </w:r>
    </w:p>
    <w:p w14:paraId="2639FA6B" w14:textId="77777777" w:rsidR="00F77BDD" w:rsidRDefault="006D238B">
      <w:r>
        <w:t> </w:t>
      </w:r>
    </w:p>
    <w:p w14:paraId="19489F35" w14:textId="36F8B9A0" w:rsidR="00F77BDD" w:rsidDel="004B3930" w:rsidRDefault="006D238B">
      <w:pPr>
        <w:rPr>
          <w:del w:id="101" w:author="Bill Floyd" w:date="2020-07-29T10:15:00Z"/>
        </w:rPr>
      </w:pPr>
      <w:del w:id="102" w:author="Bill Floyd" w:date="2020-07-29T10:10:00Z">
        <w:r w:rsidDel="00E7098B">
          <w:delText>Each time a monitoring site was visited,</w:delText>
        </w:r>
      </w:del>
      <w:ins w:id="103" w:author="Bill Floyd" w:date="2020-07-29T10:10:00Z">
        <w:r w:rsidR="00E7098B">
          <w:t>During synoptic sampling campaign each site was visited and</w:t>
        </w:r>
      </w:ins>
      <w:r>
        <w:t xml:space="preserve"> empty acid-washed sample bottles with siphon lids were set out on vertical racks. Sampling </w:t>
      </w:r>
      <w:del w:id="104" w:author="Bill Floyd" w:date="2020-07-29T10:10:00Z">
        <w:r w:rsidDel="00E7098B">
          <w:delText xml:space="preserve">bottles could be placed at any height and </w:delText>
        </w:r>
      </w:del>
      <w:r>
        <w:t>were generally staggered at 10-20 cm intervals</w:t>
      </w:r>
      <w:ins w:id="105" w:author="Bill Floyd" w:date="2020-07-29T10:10:00Z">
        <w:r w:rsidR="00E7098B">
          <w:t>, but the design allow for custom installation at any height</w:t>
        </w:r>
      </w:ins>
      <w:r>
        <w:t xml:space="preserve">. </w:t>
      </w:r>
      <w:del w:id="106" w:author="Bill Floyd" w:date="2020-07-29T10:12:00Z">
        <w:r w:rsidDel="00E7098B">
          <w:delText>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delText>
        </w:r>
      </w:del>
      <w:ins w:id="107" w:author="Bill Floyd" w:date="2020-07-29T10:12:00Z">
        <w:r w:rsidR="00E7098B">
          <w:t xml:space="preserve">Height of the sample bottle </w:t>
        </w:r>
      </w:ins>
      <w:ins w:id="108" w:author="Bill Floyd" w:date="2020-07-29T10:13:00Z">
        <w:r w:rsidR="00E7098B">
          <w:t xml:space="preserve">(from top of cap) </w:t>
        </w:r>
      </w:ins>
      <w:ins w:id="109" w:author="Bill Floyd" w:date="2020-07-29T10:12:00Z">
        <w:r w:rsidR="00E7098B">
          <w:t>was recorded using the measuring tape on the stilling well</w:t>
        </w:r>
      </w:ins>
      <w:ins w:id="110" w:author="Bill Floyd" w:date="2020-07-29T10:13:00Z">
        <w:r w:rsidR="00E7098B">
          <w:t xml:space="preserve">, which was referenced to stage measured by the capacitance rod, which </w:t>
        </w:r>
      </w:ins>
      <w:ins w:id="111" w:author="Bill Floyd" w:date="2020-07-29T10:14:00Z">
        <w:r w:rsidR="00E7098B">
          <w:t>allowed for determination</w:t>
        </w:r>
        <w:r w:rsidR="004B3930">
          <w:t xml:space="preserve"> date and time of collection.</w:t>
        </w:r>
      </w:ins>
    </w:p>
    <w:p w14:paraId="121080E9" w14:textId="77777777" w:rsidR="00F77BDD" w:rsidRDefault="006D238B">
      <w:r>
        <w:lastRenderedPageBreak/>
        <w:t> </w:t>
      </w:r>
    </w:p>
    <w:p w14:paraId="1E2E1728" w14:textId="4B18CD92" w:rsidR="00F77BDD" w:rsidRDefault="006D238B">
      <w:del w:id="112" w:author="Bill Floyd" w:date="2020-07-29T10:15:00Z">
        <w:r w:rsidDel="004B3930">
          <w:delTex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w:delText>
        </w:r>
      </w:del>
      <w:r>
        <w:t>The timestamps were used to asses</w:t>
      </w:r>
      <w:ins w:id="113" w:author="Hannah McSorley" w:date="2020-08-02T09:03:00Z">
        <w:r w:rsidR="004E0885">
          <w:t>s</w:t>
        </w:r>
      </w:ins>
      <w:r>
        <w:t xml:space="preserve"> temporal variability in DOC &amp; NOM (details in Chapter 3) and to inform quality management of samples (</w:t>
      </w:r>
      <w:commentRangeStart w:id="114"/>
      <w:r>
        <w:t>below</w:t>
      </w:r>
      <w:commentRangeEnd w:id="114"/>
      <w:r w:rsidR="004B3930">
        <w:rPr>
          <w:rStyle w:val="CommentReference"/>
        </w:rPr>
        <w:commentReference w:id="114"/>
      </w:r>
      <w:r>
        <w:t>).</w:t>
      </w:r>
    </w:p>
    <w:p w14:paraId="693B08F5" w14:textId="77777777" w:rsidR="00F77BDD" w:rsidRDefault="006D238B">
      <w:r>
        <w:t> </w:t>
      </w:r>
    </w:p>
    <w:p w14:paraId="18D39E62" w14:textId="77777777" w:rsidR="00F77BDD" w:rsidRDefault="006D238B">
      <w:pPr>
        <w:pStyle w:val="Heading6"/>
      </w:pPr>
      <w:bookmarkStart w:id="115" w:name="siphon-sampler-assumptions"/>
      <w:r>
        <w:t>Siphon sampler assumptions</w:t>
      </w:r>
      <w:bookmarkEnd w:id="115"/>
    </w:p>
    <w:p w14:paraId="096FE75A" w14:textId="7456E6E7" w:rsidR="00F77BDD" w:rsidRDefault="006D238B">
      <w:del w:id="116" w:author="Bill Floyd" w:date="2020-07-29T10:16:00Z">
        <w:r w:rsidDel="004B3930">
          <w:delText>The representativeness of vertical rack samples</w:delText>
        </w:r>
      </w:del>
      <w:ins w:id="117" w:author="Bill Floyd" w:date="2020-07-29T10:16:00Z">
        <w:r w:rsidR="004B3930">
          <w:t>Vertical rack samples</w:t>
        </w:r>
      </w:ins>
      <w:r>
        <w:t xml:space="preserve"> rel</w:t>
      </w:r>
      <w:ins w:id="118" w:author="Bill Floyd" w:date="2020-07-29T10:17:00Z">
        <w:r w:rsidR="004B3930">
          <w:t>y</w:t>
        </w:r>
      </w:ins>
      <w:del w:id="119" w:author="Bill Floyd" w:date="2020-07-29T10:17:00Z">
        <w:r w:rsidDel="004B3930">
          <w:delText>ied</w:delText>
        </w:r>
      </w:del>
      <w:r>
        <w:t xml:space="preserve"> on two key assumptions: (1) the water column was well mixed</w:t>
      </w:r>
      <w:del w:id="120" w:author="Bill Floyd" w:date="2020-07-29T10:23:00Z">
        <w:r w:rsidDel="004B3930">
          <w:delText xml:space="preserve"> (no stratification) therefore the sample collected was representative of river water quality at each sampling stage</w:delText>
        </w:r>
      </w:del>
      <w:r>
        <w:t>; and (2) the sample was discrete</w:t>
      </w:r>
      <w:ins w:id="121" w:author="Bill Floyd" w:date="2020-07-29T10:24:00Z">
        <w:r w:rsidR="004B3930">
          <w:t xml:space="preserve"> (</w:t>
        </w:r>
      </w:ins>
      <w:del w:id="122" w:author="Bill Floyd" w:date="2020-07-29T10:24:00Z">
        <w:r w:rsidDel="004B3930">
          <w:delText xml:space="preserve">, such that there was </w:delText>
        </w:r>
      </w:del>
      <w:r>
        <w:t xml:space="preserve">no infiltration or mixing between surrounding </w:t>
      </w:r>
      <w:del w:id="123" w:author="Bill Floyd" w:date="2020-07-29T10:24:00Z">
        <w:r w:rsidDel="004B3930">
          <w:delText xml:space="preserve">river </w:delText>
        </w:r>
      </w:del>
      <w:ins w:id="124" w:author="Bill Floyd" w:date="2020-07-29T10:24:00Z">
        <w:r w:rsidR="004B3930">
          <w:t xml:space="preserve">surface </w:t>
        </w:r>
      </w:ins>
      <w:r>
        <w:t xml:space="preserve">water </w:t>
      </w:r>
      <w:del w:id="125" w:author="Bill Floyd" w:date="2020-07-29T10:24:00Z">
        <w:r w:rsidDel="004B3930">
          <w:delText>and the sample in the bottle once the sample was collected</w:delText>
        </w:r>
      </w:del>
      <w:ins w:id="126" w:author="Bill Floyd" w:date="2020-07-29T10:24:00Z">
        <w:r w:rsidR="004B3930">
          <w:t>once the bottle was filled)</w:t>
        </w:r>
      </w:ins>
      <w:r>
        <w:t>.</w:t>
      </w:r>
    </w:p>
    <w:p w14:paraId="250B21B1" w14:textId="77777777" w:rsidR="00F77BDD" w:rsidRDefault="006D238B">
      <w:r>
        <w:t> </w:t>
      </w:r>
    </w:p>
    <w:p w14:paraId="37184D68" w14:textId="5FE5C190" w:rsidR="00F77BDD" w:rsidRDefault="006D238B">
      <w:r>
        <w:t xml:space="preserve">Based on turbulence associated with flows upstream of the vertical racks (step-pool formations), the assumption of fully mixed </w:t>
      </w:r>
      <w:del w:id="127" w:author="Bill Floyd" w:date="2020-07-29T10:25:00Z">
        <w:r w:rsidDel="00AD3E64">
          <w:delText>and unstratified water seemed justified</w:delText>
        </w:r>
      </w:del>
      <w:ins w:id="128" w:author="Bill Floyd" w:date="2020-07-29T10:25:00Z">
        <w:r w:rsidR="00AD3E64">
          <w:t xml:space="preserve">is </w:t>
        </w:r>
        <w:commentRangeStart w:id="129"/>
        <w:r w:rsidR="00AD3E64">
          <w:t>likely</w:t>
        </w:r>
        <w:commentRangeEnd w:id="129"/>
        <w:r w:rsidR="00AD3E64">
          <w:rPr>
            <w:rStyle w:val="CommentReference"/>
          </w:rPr>
          <w:commentReference w:id="129"/>
        </w:r>
      </w:ins>
      <w:r>
        <w:t xml:space="preserve">. Sample discretion was validated in lab using food </w:t>
      </w:r>
      <w:proofErr w:type="spellStart"/>
      <w:r>
        <w:t>colouring</w:t>
      </w:r>
      <w:proofErr w:type="spellEnd"/>
      <w:r>
        <w:t xml:space="preserve"> and a flow-through bucket system. </w:t>
      </w:r>
      <w:del w:id="130" w:author="Bill Floyd" w:date="2020-07-29T10:27:00Z">
        <w:r w:rsidDel="00AD3E64">
          <w:delText xml:space="preserve">In this test, </w:delText>
        </w:r>
      </w:del>
      <w:ins w:id="131" w:author="Bill Floyd" w:date="2020-07-29T10:27:00Z">
        <w:r w:rsidR="00AD3E64">
          <w:t>A</w:t>
        </w:r>
      </w:ins>
      <w:del w:id="132" w:author="Bill Floyd" w:date="2020-07-29T10:27:00Z">
        <w:r w:rsidDel="00AD3E64">
          <w:delText>a</w:delText>
        </w:r>
      </w:del>
      <w:r>
        <w:t xml:space="preserve">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w:t>
      </w:r>
      <w:commentRangeStart w:id="133"/>
      <w:r>
        <w:t xml:space="preserve">There was no dye present in any of the </w:t>
      </w:r>
      <w:r>
        <w:lastRenderedPageBreak/>
        <w:t xml:space="preserve">siphon sample bottles following the tests. This affirmed the assumption of discrete siphon sample </w:t>
      </w:r>
      <w:commentRangeStart w:id="134"/>
      <w:r>
        <w:t>collection</w:t>
      </w:r>
      <w:commentRangeEnd w:id="134"/>
      <w:r w:rsidR="00AD3E64">
        <w:rPr>
          <w:rStyle w:val="CommentReference"/>
        </w:rPr>
        <w:commentReference w:id="134"/>
      </w:r>
      <w:r>
        <w:t>.</w:t>
      </w:r>
      <w:commentRangeEnd w:id="133"/>
      <w:r w:rsidR="00AD257A">
        <w:rPr>
          <w:rStyle w:val="CommentReference"/>
        </w:rPr>
        <w:commentReference w:id="133"/>
      </w:r>
    </w:p>
    <w:p w14:paraId="3A5E5AE9" w14:textId="77777777" w:rsidR="00F77BDD" w:rsidRDefault="006D238B">
      <w:r>
        <w:t> </w:t>
      </w:r>
    </w:p>
    <w:p w14:paraId="50D26519" w14:textId="77777777" w:rsidR="00F77BDD" w:rsidRDefault="006D238B">
      <w:pPr>
        <w:pStyle w:val="Heading6"/>
      </w:pPr>
      <w:bookmarkStart w:id="135" w:name="sampling-rack-hold-time-experiments"/>
      <w:r>
        <w:t>Sampling rack hold-time experiments</w:t>
      </w:r>
      <w:bookmarkEnd w:id="135"/>
    </w:p>
    <w:p w14:paraId="327D62B9" w14:textId="3F14C37E" w:rsidR="00F77BDD" w:rsidRDefault="006D238B">
      <w:r>
        <w:t xml:space="preserve">Every effort was made to retrieve rack samples as quickly as possible from the racks following rain events. None the less, some samples remained on a rack for more than a few </w:t>
      </w:r>
      <w:commentRangeStart w:id="136"/>
      <w:r>
        <w:t>days</w:t>
      </w:r>
      <w:commentRangeEnd w:id="136"/>
      <w:r w:rsidR="00AD3E64">
        <w:rPr>
          <w:rStyle w:val="CommentReference"/>
        </w:rPr>
        <w:commentReference w:id="136"/>
      </w:r>
      <w:r>
        <w:t xml:space="preserve"> due to logistical, access and safety considerations. </w:t>
      </w:r>
      <w:del w:id="137" w:author="Bill Floyd" w:date="2020-07-29T10:32:00Z">
        <w:r w:rsidDel="00AD3E64">
          <w:delText>So,</w:delText>
        </w:r>
      </w:del>
      <w:ins w:id="138" w:author="Bill Floyd" w:date="2020-07-29T10:32:00Z">
        <w:r w:rsidR="00AD3E64">
          <w:t>Because of this,</w:t>
        </w:r>
      </w:ins>
      <w:r>
        <w:t xml:space="preserve"> hold-time experiments were performed to assess </w:t>
      </w:r>
      <w:del w:id="139" w:author="Bill Floyd" w:date="2020-07-29T10:32:00Z">
        <w:r w:rsidDel="00AD3E64">
          <w:delText xml:space="preserve">river </w:delText>
        </w:r>
      </w:del>
      <w:r>
        <w:t xml:space="preserve">sample stability </w:t>
      </w:r>
      <w:del w:id="140" w:author="Bill Floyd" w:date="2020-07-29T10:33:00Z">
        <w:r w:rsidDel="00AD3E64">
          <w:delText xml:space="preserve">over periods </w:delText>
        </w:r>
      </w:del>
      <w:r>
        <w:t xml:space="preserve">between rack sample collection and retrieval. </w:t>
      </w:r>
      <w:del w:id="141" w:author="Bill Floyd" w:date="2020-07-29T10:33:00Z">
        <w:r w:rsidDel="00AD3E64">
          <w:delText>The h</w:delText>
        </w:r>
      </w:del>
      <w:ins w:id="142" w:author="Bill Floyd" w:date="2020-07-29T10:33:00Z">
        <w:r w:rsidR="00AD3E64">
          <w:t>H</w:t>
        </w:r>
      </w:ins>
      <w:r>
        <w:t xml:space="preserve">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w:t>
      </w:r>
      <w:commentRangeStart w:id="143"/>
      <w:r>
        <w:t>before</w:t>
      </w:r>
      <w:commentRangeEnd w:id="143"/>
      <w:r w:rsidR="00AD257A">
        <w:rPr>
          <w:rStyle w:val="CommentReference"/>
        </w:rPr>
        <w:commentReference w:id="143"/>
      </w:r>
      <w:r>
        <w:t xml:space="preserve"> being retrieved for analysis and comparison to their counterpart replicates (details in results section). </w:t>
      </w:r>
      <w:del w:id="144" w:author="Bill Floyd" w:date="2020-07-29T10:38:00Z">
        <w:r w:rsidDel="00AD257A">
          <w:delText>The temperature sensors installed at each</w:delText>
        </w:r>
      </w:del>
      <w:ins w:id="145" w:author="Bill Floyd" w:date="2020-07-29T10:38:00Z">
        <w:r w:rsidR="00AD257A">
          <w:t>Air and water temperature data collected at the</w:t>
        </w:r>
      </w:ins>
      <w:r>
        <w:t xml:space="preserve"> vertical rack </w:t>
      </w:r>
      <w:ins w:id="146" w:author="Bill Floyd" w:date="2020-07-29T10:39:00Z">
        <w:r w:rsidR="00AD257A">
          <w:t xml:space="preserve">sample locations </w:t>
        </w:r>
      </w:ins>
      <w:r>
        <w:t xml:space="preserve">were used as part of the hold-time assessment </w:t>
      </w:r>
      <w:del w:id="147" w:author="Bill Floyd" w:date="2020-07-29T10:39:00Z">
        <w:r w:rsidDel="00AD257A">
          <w:delText xml:space="preserve">for sample stability and results were used to flag data as suspect or acceptable </w:delText>
        </w:r>
      </w:del>
      <w:r>
        <w:t>for inclusion in results.</w:t>
      </w:r>
    </w:p>
    <w:p w14:paraId="0F41299A" w14:textId="77777777" w:rsidR="00F77BDD" w:rsidRDefault="006D238B">
      <w:r>
        <w:t> </w:t>
      </w:r>
    </w:p>
    <w:p w14:paraId="51E5BCFB" w14:textId="77777777" w:rsidR="00F77BDD" w:rsidRDefault="006D238B">
      <w:pPr>
        <w:pStyle w:val="Heading4"/>
      </w:pPr>
      <w:bookmarkStart w:id="148" w:name="laboratory-analyses-of-water-samples"/>
      <w:r>
        <w:t>Laboratory analyses of water samples</w:t>
      </w:r>
      <w:bookmarkEnd w:id="148"/>
    </w:p>
    <w:p w14:paraId="758FC052" w14:textId="77777777" w:rsidR="00F77BDD" w:rsidRDefault="006D238B">
      <w:commentRangeStart w:id="149"/>
      <w:r>
        <w:t>Each water sample was transported from the field to the lab in a cooler with ice</w:t>
      </w:r>
      <w:commentRangeEnd w:id="149"/>
      <w:r w:rsidR="00AD3E64">
        <w:rPr>
          <w:rStyle w:val="CommentReference"/>
        </w:rPr>
        <w:commentReference w:id="149"/>
      </w:r>
      <w:r>
        <w:t xml:space="preserve"> for quantification of dissolved organic carbon (DOC) and qualitative assessment of natural organic matter (NOM) molecular character</w:t>
      </w:r>
      <w:commentRangeStart w:id="150"/>
      <w:r>
        <w:t xml:space="preserve">. Aqueous forms of NOM in freshwater play important ecological roles but can be problematic for drinking water treatment because they increase oxidant demand </w:t>
      </w:r>
      <w:r>
        <w:lastRenderedPageBreak/>
        <w:t xml:space="preserve">(e.g.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w:t>
      </w:r>
      <w:commentRangeEnd w:id="150"/>
      <w:r w:rsidR="00AD257A">
        <w:rPr>
          <w:rStyle w:val="CommentReference"/>
        </w:rPr>
        <w:commentReference w:id="150"/>
      </w:r>
      <w:r>
        <w:t xml:space="preserve">Samples were also measured for phosphate concentration using a </w:t>
      </w:r>
      <w:proofErr w:type="spellStart"/>
      <w:r>
        <w:t>colourimetric</w:t>
      </w:r>
      <w:proofErr w:type="spellEnd"/>
      <w:r>
        <w:t xml:space="preserve"> (ascorbic acid) orthophosphate test kit (HACH PO-19</w:t>
      </w:r>
      <w:commentRangeStart w:id="151"/>
      <w:r>
        <w:t>); each water sample had phosphate concentration below detectable limits (0.1 mg/L).</w:t>
      </w:r>
      <w:commentRangeEnd w:id="151"/>
      <w:r w:rsidR="00AD257A">
        <w:rPr>
          <w:rStyle w:val="CommentReference"/>
        </w:rPr>
        <w:commentReference w:id="151"/>
      </w:r>
    </w:p>
    <w:p w14:paraId="26D21382" w14:textId="77777777" w:rsidR="00F77BDD" w:rsidRDefault="006D238B">
      <w:r>
        <w:t> </w:t>
      </w:r>
    </w:p>
    <w:p w14:paraId="644336AB" w14:textId="77777777" w:rsidR="00F77BDD" w:rsidRDefault="006D238B">
      <w:pPr>
        <w:pStyle w:val="Heading5"/>
      </w:pPr>
      <w:bookmarkStart w:id="152" w:name="quantifying-doc-dissolved-organic-carbon"/>
      <w:r>
        <w:t>Quantifying DOC (dissolved organic carbon)</w:t>
      </w:r>
      <w:bookmarkEnd w:id="152"/>
    </w:p>
    <w:p w14:paraId="0195332A" w14:textId="2B7EF099" w:rsidR="00F77BDD" w:rsidRDefault="006D238B">
      <w:del w:id="153" w:author="Bill Floyd" w:date="2020-07-29T10:43:00Z">
        <w:r w:rsidDel="00AD257A">
          <w:delText>To quantify dissolved organic carbon (DOC), the major constituent of natural organic matter, samples were</w:delText>
        </w:r>
      </w:del>
      <w:ins w:id="154" w:author="Bill Floyd" w:date="2020-07-29T10:43:00Z">
        <w:r w:rsidR="00AD257A">
          <w:t>Dissolved organic carbon concentration was measured using</w:t>
        </w:r>
      </w:ins>
      <w:r>
        <w:t xml:space="preserve"> </w:t>
      </w:r>
      <w:del w:id="155" w:author="Bill Floyd" w:date="2020-07-29T10:44:00Z">
        <w:r w:rsidDel="00AD257A">
          <w:delText xml:space="preserve">analyzed for </w:delText>
        </w:r>
      </w:del>
      <w:r>
        <w:t xml:space="preserve">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ins w:id="156" w:author="Bill Floyd" w:date="2020-07-29T10:45:00Z">
        <w:r w:rsidR="00964D17">
          <w:t xml:space="preserve"> Details are provided below.</w:t>
        </w:r>
      </w:ins>
    </w:p>
    <w:p w14:paraId="53D87B18" w14:textId="77777777" w:rsidR="00F77BDD" w:rsidRDefault="006D238B">
      <w:r>
        <w:t> </w:t>
      </w:r>
    </w:p>
    <w:p w14:paraId="32F72156" w14:textId="77777777" w:rsidR="00F77BDD" w:rsidRDefault="006D238B">
      <w:pPr>
        <w:pStyle w:val="Heading6"/>
      </w:pPr>
      <w:bookmarkStart w:id="157" w:name="sample-preparation"/>
      <w:r>
        <w:t>Sample preparation</w:t>
      </w:r>
      <w:bookmarkEnd w:id="157"/>
    </w:p>
    <w:p w14:paraId="4DC6A879" w14:textId="77777777" w:rsidR="00F77BDD" w:rsidRDefault="006D238B">
      <w:commentRangeStart w:id="158"/>
      <w:commentRangeStart w:id="159"/>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t>
      </w:r>
      <w:r>
        <w:lastRenderedPageBreak/>
        <w:t xml:space="preserve">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On a few occasions with extended time in the field (greater than </w:t>
      </w:r>
      <w:proofErr w:type="spellStart"/>
      <w:r>
        <w:t>48hrs</w:t>
      </w:r>
      <w:proofErr w:type="spellEnd"/>
      <w:r>
        <w:t>), samples were filtered and acidified (as above) at the field house, then capped with Teflon-lined caps and refrigerated until return to the lab for analysis.</w:t>
      </w:r>
      <w:commentRangeEnd w:id="158"/>
      <w:r w:rsidR="00964D17">
        <w:rPr>
          <w:rStyle w:val="CommentReference"/>
        </w:rPr>
        <w:commentReference w:id="158"/>
      </w:r>
      <w:commentRangeEnd w:id="159"/>
      <w:r w:rsidR="00A66204">
        <w:rPr>
          <w:rStyle w:val="CommentReference"/>
        </w:rPr>
        <w:commentReference w:id="159"/>
      </w:r>
    </w:p>
    <w:p w14:paraId="593A07B1" w14:textId="77777777" w:rsidR="00F77BDD" w:rsidRDefault="006D238B">
      <w:r>
        <w:t> </w:t>
      </w:r>
    </w:p>
    <w:p w14:paraId="2245F40F" w14:textId="77777777" w:rsidR="00F77BDD" w:rsidRDefault="006D238B">
      <w:pPr>
        <w:pStyle w:val="Heading6"/>
      </w:pPr>
      <w:bookmarkStart w:id="160" w:name="instrumental-analysis"/>
      <w:commentRangeStart w:id="161"/>
      <w:commentRangeStart w:id="162"/>
      <w:r>
        <w:t>Instrumental analysis</w:t>
      </w:r>
      <w:bookmarkEnd w:id="160"/>
    </w:p>
    <w:p w14:paraId="70B0A65C" w14:textId="77777777" w:rsidR="00F77BDD" w:rsidRDefault="006D238B">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xml:space="preserve">), leaving only dissolved organic carbon in the sample. Aliquots of sparged sample (80 </w:t>
      </w:r>
      <w:proofErr w:type="spellStart"/>
      <w:r>
        <w:t>μL</w:t>
      </w:r>
      <w:proofErr w:type="spellEnd"/>
      <w:r>
        <w:t>)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43EAF921" w14:textId="77777777" w:rsidR="00F77BDD" w:rsidRDefault="006D238B">
      <w:r>
        <w:t> </w:t>
      </w:r>
    </w:p>
    <w:p w14:paraId="28643B6F" w14:textId="77777777" w:rsidR="00F77BDD" w:rsidRDefault="006D238B">
      <w:r>
        <w:lastRenderedPageBreak/>
        <w:t>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solution (labchecm.com, catalog </w:t>
      </w:r>
      <w:proofErr w:type="spellStart"/>
      <w:r>
        <w:t>No.LC129107</w:t>
      </w:r>
      <w:proofErr w:type="spellEnd"/>
      <w:r>
        <w:t xml:space="preserve">) diluted to approximately 5 mg/L); these </w:t>
      </w:r>
      <w:proofErr w:type="spellStart"/>
      <w:r>
        <w:t>cal-vers</w:t>
      </w:r>
      <w:proofErr w:type="spellEnd"/>
      <w:r>
        <w:t xml:space="preserve"> resulted in an average accuracy of 10.8% (n=20).</w:t>
      </w:r>
      <w:commentRangeEnd w:id="161"/>
      <w:r w:rsidR="00964D17">
        <w:rPr>
          <w:rStyle w:val="CommentReference"/>
        </w:rPr>
        <w:commentReference w:id="161"/>
      </w:r>
      <w:commentRangeEnd w:id="162"/>
      <w:r w:rsidR="00A66204">
        <w:rPr>
          <w:rStyle w:val="CommentReference"/>
        </w:rPr>
        <w:commentReference w:id="162"/>
      </w:r>
    </w:p>
    <w:p w14:paraId="2848E000" w14:textId="77777777" w:rsidR="00F77BDD" w:rsidRDefault="006D238B">
      <w:r>
        <w:t> </w:t>
      </w:r>
    </w:p>
    <w:p w14:paraId="0EC62F34" w14:textId="77777777" w:rsidR="00F77BDD" w:rsidRDefault="006D238B">
      <w:pPr>
        <w:pStyle w:val="Heading5"/>
      </w:pPr>
      <w:bookmarkStart w:id="163" w:name="X7e9e3c08bf23e8477697b7359078143289e45ae"/>
      <w:r>
        <w:t>Characterization of NOM (natural organic matter)</w:t>
      </w:r>
      <w:bookmarkEnd w:id="163"/>
    </w:p>
    <w:p w14:paraId="640D9124" w14:textId="22E5444E" w:rsidR="00F77BDD" w:rsidRDefault="006D238B">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While the </w:t>
      </w:r>
      <w:proofErr w:type="spellStart"/>
      <w:r>
        <w:t>spectro</w:t>
      </w:r>
      <w:proofErr w:type="spellEnd"/>
      <w:r>
        <w:t>::</w:t>
      </w:r>
      <w:proofErr w:type="spellStart"/>
      <w:r>
        <w:t>lyser</w:t>
      </w:r>
      <w:proofErr w:type="spellEnd"/>
      <w:r>
        <w:t xml:space="preserve"> </w:t>
      </w:r>
      <w:del w:id="164" w:author="Bill Floyd" w:date="2020-07-29T10:54:00Z">
        <w:r w:rsidDel="00964D17">
          <w:delText xml:space="preserve">is a field-deployable instrument, it </w:delText>
        </w:r>
      </w:del>
      <w:r>
        <w:t>was used in-</w:t>
      </w:r>
      <w:del w:id="165" w:author="Bill Floyd" w:date="2020-07-29T10:54:00Z">
        <w:r w:rsidDel="00964D17">
          <w:delText>lab for this project.</w:delText>
        </w:r>
      </w:del>
      <w:ins w:id="166" w:author="Bill Floyd" w:date="2020-07-29T10:54:00Z">
        <w:r w:rsidR="00964D17">
          <w:t>in a laboratory setting for this analysis.</w:t>
        </w:r>
      </w:ins>
    </w:p>
    <w:p w14:paraId="7785F535" w14:textId="77777777" w:rsidR="00F77BDD" w:rsidRDefault="006D238B">
      <w:r>
        <w:t> </w:t>
      </w:r>
    </w:p>
    <w:p w14:paraId="691CD801" w14:textId="77777777" w:rsidR="00F77BDD" w:rsidRDefault="006D238B">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w:t>
      </w:r>
      <w:commentRangeStart w:id="167"/>
      <w:r>
        <w:t xml:space="preserve">In a forested watershed, the suite of molecules that comprise NOM generally have more aromatic than aliphatic character </w:t>
      </w:r>
      <w:r>
        <w:lastRenderedPageBreak/>
        <w:t>(</w:t>
      </w:r>
      <w:proofErr w:type="spellStart"/>
      <w:r>
        <w:t>Weishaar</w:t>
      </w:r>
      <w:proofErr w:type="spellEnd"/>
      <w:r>
        <w:t xml:space="preserve"> et al. </w:t>
      </w:r>
      <w:hyperlink w:anchor="ref-Weishaar2003">
        <w:r>
          <w:rPr>
            <w:rStyle w:val="Hyperlink"/>
          </w:rPr>
          <w:t>2003</w:t>
        </w:r>
      </w:hyperlink>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 (Helms et al. </w:t>
      </w:r>
      <w:hyperlink w:anchor="ref-Helms2008">
        <w:r>
          <w:rPr>
            <w:rStyle w:val="Hyperlink"/>
          </w:rPr>
          <w:t>2008</w:t>
        </w:r>
      </w:hyperlink>
      <w:r>
        <w:t xml:space="preserve">; Cory, Elizabeth W.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estimated from UV-Vis absorbance is a proxy measure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commentRangeEnd w:id="167"/>
      <w:r w:rsidR="00964D17">
        <w:rPr>
          <w:rStyle w:val="CommentReference"/>
        </w:rPr>
        <w:commentReference w:id="167"/>
      </w:r>
    </w:p>
    <w:p w14:paraId="129791FB" w14:textId="77777777" w:rsidR="00F77BDD" w:rsidRDefault="006D238B">
      <w:r>
        <w:t> </w:t>
      </w:r>
    </w:p>
    <w:p w14:paraId="5BC80813" w14:textId="77777777" w:rsidR="00F77BDD" w:rsidRDefault="006D238B">
      <w:pPr>
        <w:pStyle w:val="Heading6"/>
      </w:pPr>
      <w:r>
        <w:t>Sample analysis</w:t>
      </w:r>
    </w:p>
    <w:p w14:paraId="23EA9C18" w14:textId="77777777" w:rsidR="00F77BDD" w:rsidRDefault="006D238B">
      <w:commentRangeStart w:id="168"/>
      <w:r>
        <w:t xml:space="preserve">Water samples were removed from refrigeration, brought to room temperature, and inverted to mix prior to spectral analysis. The </w:t>
      </w:r>
      <w:proofErr w:type="spellStart"/>
      <w:proofErr w:type="gramStart"/>
      <w:r>
        <w:t>spectro</w:t>
      </w:r>
      <w:proofErr w:type="spellEnd"/>
      <w:r>
        <w:t>::</w:t>
      </w:r>
      <w:proofErr w:type="spellStart"/>
      <w:proofErr w:type="gramEnd"/>
      <w:r>
        <w:t>lyser</w:t>
      </w:r>
      <w:proofErr w:type="spellEnd"/>
      <w:r>
        <w:t xml:space="preserve"> comes with a sleeve to contain approximately 100 mL of sample around the spectral path. The analytical sample space (path and sleeve) was triple-rinsed with room-temperature sample water prior to analysis, then the sample sleeve was filled, and the sample was analyzed.</w:t>
      </w:r>
      <w:commentRangeEnd w:id="168"/>
      <w:r w:rsidR="00222BE5">
        <w:rPr>
          <w:rStyle w:val="CommentReference"/>
        </w:rPr>
        <w:commentReference w:id="168"/>
      </w:r>
    </w:p>
    <w:p w14:paraId="7A72FA5D" w14:textId="77777777" w:rsidR="00F77BDD" w:rsidRDefault="006D238B">
      <w:r>
        <w:t> </w:t>
      </w:r>
    </w:p>
    <w:p w14:paraId="27FBC416" w14:textId="77777777" w:rsidR="00F77BDD" w:rsidRDefault="006D238B">
      <w:r>
        <w:t xml:space="preserve">The </w:t>
      </w:r>
      <w:proofErr w:type="spellStart"/>
      <w:r>
        <w:t>spectro</w:t>
      </w:r>
      <w:proofErr w:type="spellEnd"/>
      <w:r>
        <w:t>::</w:t>
      </w:r>
      <w:proofErr w:type="spellStart"/>
      <w:r>
        <w:t>lyser</w:t>
      </w:r>
      <w:proofErr w:type="spellEnd"/>
      <w:r>
        <w:t xml:space="preserve">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xml:space="preserve">). However, suspended matter interferes with UV-Vis absorbance due primarily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w:t>
      </w:r>
      <w:commentRangeStart w:id="169"/>
      <w:r>
        <w:t>While</w:t>
      </w:r>
      <w:commentRangeEnd w:id="169"/>
      <w:r w:rsidR="00222BE5">
        <w:rPr>
          <w:rStyle w:val="CommentReference"/>
        </w:rPr>
        <w:commentReference w:id="169"/>
      </w:r>
      <w:r>
        <w:t xml:space="preserve"> unfiltered water samples were analyzed in the </w:t>
      </w:r>
      <w:proofErr w:type="spellStart"/>
      <w:r>
        <w:t>spectrolyser</w:t>
      </w:r>
      <w:proofErr w:type="spellEnd"/>
      <w:r>
        <w:t xml:space="preserve"> for NOM, samples that had detectable turbidity (greater than 0.0000 FTU) were removed from data analysis.</w:t>
      </w:r>
    </w:p>
    <w:p w14:paraId="009E550A" w14:textId="77777777" w:rsidR="00F77BDD" w:rsidRDefault="006D238B">
      <w:r>
        <w:t> </w:t>
      </w:r>
    </w:p>
    <w:p w14:paraId="55311A54" w14:textId="77777777" w:rsidR="003061D1" w:rsidRDefault="003061D1"/>
    <w:p w14:paraId="57CBDD1C" w14:textId="77777777" w:rsidR="003061D1" w:rsidRDefault="003061D1"/>
    <w:p w14:paraId="42EE633F" w14:textId="77777777" w:rsidR="00F77BDD" w:rsidRDefault="006D238B">
      <w:pPr>
        <w:pStyle w:val="Heading6"/>
      </w:pPr>
      <w:bookmarkStart w:id="170" w:name="instrument-and-data-handling"/>
      <w:r>
        <w:t>Instrument and data handling</w:t>
      </w:r>
      <w:bookmarkEnd w:id="170"/>
    </w:p>
    <w:p w14:paraId="4E624D30" w14:textId="77777777" w:rsidR="00F77BDD" w:rsidRDefault="006D238B">
      <w:commentRangeStart w:id="171"/>
      <w:r>
        <w:t xml:space="preserve">Files output by the </w:t>
      </w:r>
      <w:proofErr w:type="spellStart"/>
      <w:r>
        <w:t>spectro</w:t>
      </w:r>
      <w:proofErr w:type="spellEnd"/>
      <w:r>
        <w:t>::</w:t>
      </w:r>
      <w:proofErr w:type="spellStart"/>
      <w:r>
        <w:t>lyser</w:t>
      </w:r>
      <w:proofErr w:type="spellEnd"/>
      <w:r>
        <w:t xml:space="preserve"> software (ana::pro, Version </w:t>
      </w:r>
      <w:proofErr w:type="spellStart"/>
      <w:r>
        <w:t>5.9h</w:t>
      </w:r>
      <w:proofErr w:type="spellEnd"/>
      <w:r>
        <w:t xml:space="preserve"> (</w:t>
      </w:r>
      <w:proofErr w:type="spellStart"/>
      <w:r>
        <w:t>1.0.z</w:t>
      </w:r>
      <w:proofErr w:type="spellEnd"/>
      <w:r>
        <w:t>)) include results of estimated concentrations (details follow) and specific absorbance coefficients (m</w:t>
      </w:r>
      <w:r>
        <w:rPr>
          <w:vertAlign w:val="superscript"/>
        </w:rPr>
        <w:t>-1</w:t>
      </w:r>
      <w:r>
        <w:t>) at 254 nm and 436 nm (</w:t>
      </w:r>
      <w:proofErr w:type="spellStart"/>
      <w:r>
        <w:t>A</w:t>
      </w:r>
      <w:r>
        <w:rPr>
          <w:vertAlign w:val="subscript"/>
        </w:rPr>
        <w:t>254</w:t>
      </w:r>
      <w:proofErr w:type="spellEnd"/>
      <w:r>
        <w:t xml:space="preserve"> and </w:t>
      </w:r>
      <w:proofErr w:type="spellStart"/>
      <w:r>
        <w:t>A</w:t>
      </w:r>
      <w:r>
        <w:rPr>
          <w:vertAlign w:val="subscript"/>
        </w:rPr>
        <w:t>436</w:t>
      </w:r>
      <w:proofErr w:type="spellEnd"/>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w:t>
      </w:r>
      <w:proofErr w:type="spellStart"/>
      <w:r>
        <w:t>abs</w:t>
      </w:r>
      <w:r>
        <w:rPr>
          <w:vertAlign w:val="subscript"/>
        </w:rPr>
        <w:t>λ</w:t>
      </w:r>
      <w:proofErr w:type="spellEnd"/>
      <w:r>
        <w:t>) normalized to the spectrophotometer pathlength (</w:t>
      </w:r>
      <w:proofErr w:type="spellStart"/>
      <w:r>
        <w:t>SAC</w:t>
      </w:r>
      <w:r>
        <w:rPr>
          <w:vertAlign w:val="subscript"/>
        </w:rPr>
        <w:t>λ</w:t>
      </w:r>
      <w:proofErr w:type="spellEnd"/>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14:paraId="2C381A75" w14:textId="77777777" w:rsidR="00F77BDD" w:rsidRDefault="006D238B">
      <w:r>
        <w:t> </w:t>
      </w:r>
    </w:p>
    <w:p w14:paraId="7F5BC32E" w14:textId="77777777" w:rsidR="00F77BDD" w:rsidRDefault="006D238B">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commentRangeEnd w:id="171"/>
      <w:r w:rsidR="00222BE5">
        <w:rPr>
          <w:rStyle w:val="CommentReference"/>
        </w:rPr>
        <w:commentReference w:id="171"/>
      </w:r>
    </w:p>
    <w:p w14:paraId="7E5BC341" w14:textId="77777777" w:rsidR="00F77BDD" w:rsidRDefault="006D238B">
      <w:r>
        <w:t> </w:t>
      </w:r>
    </w:p>
    <w:p w14:paraId="215E8515" w14:textId="77777777" w:rsidR="00F77BDD" w:rsidRDefault="006D238B">
      <w:pPr>
        <w:pStyle w:val="Heading6"/>
      </w:pPr>
      <w:bookmarkStart w:id="172" w:name="suva254-specific-ultraviolet-absorbance"/>
      <w:r>
        <w:t>SUVA</w:t>
      </w:r>
      <w:r>
        <w:rPr>
          <w:vertAlign w:val="subscript"/>
        </w:rPr>
        <w:t>254</w:t>
      </w:r>
      <w:r>
        <w:t xml:space="preserve"> (specific ultraviolet absorbance)</w:t>
      </w:r>
      <w:bookmarkEnd w:id="172"/>
    </w:p>
    <w:p w14:paraId="422442D5" w14:textId="77777777" w:rsidR="00F77BDD" w:rsidRDefault="006D238B">
      <w:commentRangeStart w:id="173"/>
      <w:r>
        <w:lastRenderedPageBreak/>
        <w:t>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is reported in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commentRangeEnd w:id="173"/>
      <w:r w:rsidR="00222BE5">
        <w:rPr>
          <w:rStyle w:val="CommentReference"/>
        </w:rPr>
        <w:commentReference w:id="173"/>
      </w:r>
    </w:p>
    <w:p w14:paraId="0424B4CF" w14:textId="77777777" w:rsidR="00F77BDD" w:rsidRDefault="006D238B">
      <w:r>
        <w:t> </w:t>
      </w:r>
    </w:p>
    <w:p w14:paraId="0F390AFF" w14:textId="77777777" w:rsidR="00F77BDD" w:rsidRDefault="006D238B">
      <w:commentRangeStart w:id="174"/>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14:paraId="1A67890B" w14:textId="77777777" w:rsidR="00F77BDD" w:rsidRDefault="006D238B">
      <w:r>
        <w:t> </w:t>
      </w:r>
      <w:commentRangeEnd w:id="174"/>
      <w:r w:rsidR="007F01CA">
        <w:rPr>
          <w:rStyle w:val="CommentReference"/>
        </w:rPr>
        <w:commentReference w:id="174"/>
      </w:r>
    </w:p>
    <w:p w14:paraId="11012B83" w14:textId="77777777" w:rsidR="00F77BDD" w:rsidRDefault="006D238B">
      <w:commentRangeStart w:id="175"/>
      <w:r>
        <w:t xml:space="preserve">A sample with high SUVA (relatively great UV absorption at 254 nm for the amount of DOC in the sample) indicates more aromatic, larger (higher molecular weight) NOM components, and a </w:t>
      </w:r>
      <w:r>
        <w:lastRenderedPageBreak/>
        <w:t xml:space="preserve">lower SUVA value (e.g. below 3 L/mg-m) corresponds to a sample with lower molecular weight, more aliphatic and hydrophilic, less </w:t>
      </w:r>
      <w:proofErr w:type="spellStart"/>
      <w:r>
        <w:t>humic</w:t>
      </w:r>
      <w:proofErr w:type="spellEnd"/>
      <w:r>
        <w:t xml:space="preserve"> NOM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Because allochthonous NOM (i.e. </w:t>
      </w:r>
      <w:proofErr w:type="spellStart"/>
      <w:r>
        <w:t>humic</w:t>
      </w:r>
      <w:proofErr w:type="spellEnd"/>
      <w:r>
        <w:t xml:space="preserve"> substances) are more aromatic than aliphatic, SUVA</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commentRangeEnd w:id="175"/>
      <w:r w:rsidR="007F01CA">
        <w:rPr>
          <w:rStyle w:val="CommentReference"/>
        </w:rPr>
        <w:commentReference w:id="175"/>
      </w:r>
    </w:p>
    <w:p w14:paraId="74EF0320" w14:textId="77777777" w:rsidR="00F77BDD" w:rsidRDefault="006D238B">
      <w:r>
        <w:t> </w:t>
      </w:r>
    </w:p>
    <w:p w14:paraId="1057C7DB" w14:textId="77777777" w:rsidR="00F77BDD" w:rsidRDefault="006D238B">
      <w:pPr>
        <w:pStyle w:val="Heading6"/>
      </w:pPr>
      <w:bookmarkStart w:id="176" w:name="e2e3-spectral-ratio"/>
      <w:r>
        <w:t>E</w:t>
      </w:r>
      <w:r>
        <w:rPr>
          <w:vertAlign w:val="subscript"/>
        </w:rPr>
        <w:t>2</w:t>
      </w:r>
      <w:r>
        <w:t>:E</w:t>
      </w:r>
      <w:r>
        <w:rPr>
          <w:vertAlign w:val="subscript"/>
        </w:rPr>
        <w:t>3</w:t>
      </w:r>
      <w:r>
        <w:t xml:space="preserve"> (spectral ratio)</w:t>
      </w:r>
      <w:bookmarkEnd w:id="176"/>
    </w:p>
    <w:p w14:paraId="129ADF53" w14:textId="77777777" w:rsidR="00F77BDD" w:rsidRDefault="006D238B">
      <w:commentRangeStart w:id="177"/>
      <w:r>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14:paraId="5A76208F" w14:textId="77777777" w:rsidR="00F77BDD" w:rsidRDefault="006D238B">
      <w:r>
        <w:t> </w:t>
      </w:r>
    </w:p>
    <w:p w14:paraId="00CBEAA4" w14:textId="77777777" w:rsidR="00F77BDD" w:rsidRDefault="006D238B">
      <w:r>
        <w:t>A spectral slope (S) is the change in absorbance intensity over a range of wavelengths. The ratio of S over the range 275-295 nm (</w:t>
      </w:r>
      <w:proofErr w:type="spellStart"/>
      <w:r>
        <w:t>S</w:t>
      </w:r>
      <w:r>
        <w:rPr>
          <w:vertAlign w:val="subscript"/>
        </w:rPr>
        <w:t>275</w:t>
      </w:r>
      <w:proofErr w:type="spellEnd"/>
      <w:r>
        <w:rPr>
          <w:vertAlign w:val="subscript"/>
        </w:rPr>
        <w:t>-295</w:t>
      </w:r>
      <w:r>
        <w:t>) to S over 350-400 nm (</w:t>
      </w:r>
      <w:proofErr w:type="spellStart"/>
      <w:r>
        <w:t>S</w:t>
      </w:r>
      <w:r>
        <w:rPr>
          <w:vertAlign w:val="subscript"/>
        </w:rPr>
        <w:t>350</w:t>
      </w:r>
      <w:proofErr w:type="spellEnd"/>
      <w:r>
        <w:rPr>
          <w:vertAlign w:val="subscript"/>
        </w:rPr>
        <w:t>-400</w:t>
      </w:r>
      <w:r>
        <w:t>) is a semi-quantitative indicator called slope ratio (S</w:t>
      </w:r>
      <w:r>
        <w:rPr>
          <w:vertAlign w:val="subscript"/>
        </w:rPr>
        <w:t>R</w:t>
      </w:r>
      <w:r>
        <w:t xml:space="preserve">) which is inversely proportional to molecular weight and aromaticity of </w:t>
      </w:r>
      <w:proofErr w:type="spellStart"/>
      <w:r>
        <w:t>chromophoric</w:t>
      </w:r>
      <w:proofErr w:type="spellEnd"/>
      <w:r>
        <w:t xml:space="preserve"> organic matter (Helms et al. </w:t>
      </w:r>
      <w:hyperlink w:anchor="ref-Helms2008">
        <w:r>
          <w:rPr>
            <w:rStyle w:val="Hyperlink"/>
          </w:rPr>
          <w:t>2008</w:t>
        </w:r>
      </w:hyperlink>
      <w:r>
        <w:t xml:space="preserve">). </w:t>
      </w:r>
      <w:proofErr w:type="spellStart"/>
      <w:r>
        <w:t>S</w:t>
      </w:r>
      <w:r>
        <w:rPr>
          <w:vertAlign w:val="subscript"/>
        </w:rPr>
        <w:t>275</w:t>
      </w:r>
      <w:proofErr w:type="spellEnd"/>
      <w:r>
        <w:rPr>
          <w:vertAlign w:val="subscript"/>
        </w:rPr>
        <w:t>-295</w:t>
      </w:r>
      <w:r>
        <w:t xml:space="preserve"> and </w:t>
      </w:r>
      <w:proofErr w:type="spellStart"/>
      <w:r>
        <w:t>S</w:t>
      </w:r>
      <w:r>
        <w:rPr>
          <w:vertAlign w:val="subscript"/>
        </w:rPr>
        <w:t>350</w:t>
      </w:r>
      <w:proofErr w:type="spellEnd"/>
      <w:r>
        <w:rPr>
          <w:vertAlign w:val="subscript"/>
        </w:rPr>
        <w:t>-400</w:t>
      </w:r>
      <w:r>
        <w:t xml:space="preserve"> are calculated from linear regression of log-transformed spectral absorbance coefficients (m</w:t>
      </w:r>
      <w:r>
        <w:rPr>
          <w:vertAlign w:val="superscript"/>
        </w:rPr>
        <w:t>-1</w:t>
      </w:r>
      <w:r>
        <w:t xml:space="preserve">), or from fitting absorption spectra to an exponential decay function by </w:t>
      </w:r>
      <w:proofErr w:type="spellStart"/>
      <w:r>
        <w:t>non linear</w:t>
      </w:r>
      <w:proofErr w:type="spellEnd"/>
      <w:r>
        <w:t xml:space="preserve"> regression (see Helms et al. (</w:t>
      </w:r>
      <w:hyperlink w:anchor="ref-Helms2008">
        <w:r>
          <w:rPr>
            <w:rStyle w:val="Hyperlink"/>
          </w:rPr>
          <w:t>2008</w:t>
        </w:r>
      </w:hyperlink>
      <w:r>
        <w:t xml:space="preserve">) p 958, or </w:t>
      </w:r>
      <w:proofErr w:type="spellStart"/>
      <w:r>
        <w:t>Fichot</w:t>
      </w:r>
      <w:proofErr w:type="spellEnd"/>
      <w:r>
        <w:t xml:space="preserve"> and Benner (</w:t>
      </w:r>
      <w:hyperlink w:anchor="ref-Fichot2012">
        <w:r>
          <w:rPr>
            <w:rStyle w:val="Hyperlink"/>
          </w:rPr>
          <w:t>2012</w:t>
        </w:r>
      </w:hyperlink>
      <w:r>
        <w:t xml:space="preserve">) </w:t>
      </w:r>
      <w:proofErr w:type="spellStart"/>
      <w:r>
        <w:t>eqn.1</w:t>
      </w:r>
      <w:proofErr w:type="spellEnd"/>
      <w:r>
        <w:t>, p 1455).</w:t>
      </w:r>
    </w:p>
    <w:p w14:paraId="29F53D24" w14:textId="77777777" w:rsidR="00F77BDD" w:rsidRDefault="006D238B">
      <w:r>
        <w:t> </w:t>
      </w:r>
    </w:p>
    <w:p w14:paraId="40376452" w14:textId="77777777" w:rsidR="00F77BDD" w:rsidRDefault="006D238B">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w:t>
      </w:r>
      <w:proofErr w:type="spellStart"/>
      <w:r>
        <w:t>A</w:t>
      </w:r>
      <w:r>
        <w:rPr>
          <w:vertAlign w:val="subscript"/>
        </w:rPr>
        <w:t>250</w:t>
      </w:r>
      <w:proofErr w:type="spellEnd"/>
      <w:r>
        <w:t xml:space="preserve"> by </w:t>
      </w:r>
      <w:proofErr w:type="spellStart"/>
      <w:r>
        <w:t>A</w:t>
      </w:r>
      <w:r>
        <w:rPr>
          <w:vertAlign w:val="subscript"/>
        </w:rPr>
        <w:t>365</w:t>
      </w:r>
      <w:proofErr w:type="spellEnd"/>
      <w:r>
        <w:t>) and, like S</w:t>
      </w:r>
      <w:r>
        <w:rPr>
          <w:vertAlign w:val="subscript"/>
        </w:rPr>
        <w:t>R</w:t>
      </w:r>
      <w:r>
        <w:t xml:space="preserve">, is inversely </w:t>
      </w:r>
      <w:r>
        <w:lastRenderedPageBreak/>
        <w:t xml:space="preserve">related to the aromaticity and molecular weight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commentRangeEnd w:id="177"/>
      <w:r w:rsidR="007F01CA">
        <w:rPr>
          <w:rStyle w:val="CommentReference"/>
        </w:rPr>
        <w:commentReference w:id="177"/>
      </w:r>
    </w:p>
    <w:p w14:paraId="281085C1" w14:textId="77777777" w:rsidR="00F77BDD" w:rsidRDefault="006D238B">
      <w:r>
        <w:t> </w:t>
      </w:r>
    </w:p>
    <w:p w14:paraId="1CE804BF" w14:textId="77777777" w:rsidR="00F77BDD" w:rsidRDefault="006D238B">
      <w:pPr>
        <w:pStyle w:val="Heading5"/>
      </w:pPr>
      <w:bookmarkStart w:id="178" w:name="weather-in-the-leech-watershed"/>
      <w:r>
        <w:t xml:space="preserve">Weather in the Leech </w:t>
      </w:r>
      <w:commentRangeStart w:id="179"/>
      <w:r>
        <w:t>watershed</w:t>
      </w:r>
      <w:bookmarkEnd w:id="178"/>
      <w:commentRangeEnd w:id="179"/>
      <w:r w:rsidR="007F01CA">
        <w:rPr>
          <w:rStyle w:val="CommentReference"/>
          <w:rFonts w:eastAsia="Cambria"/>
          <w:b w:val="0"/>
          <w:bCs w:val="0"/>
          <w:iCs w:val="0"/>
        </w:rPr>
        <w:commentReference w:id="179"/>
      </w:r>
    </w:p>
    <w:p w14:paraId="0C0ADFBE" w14:textId="77777777" w:rsidR="00F77BDD" w:rsidRDefault="006D238B">
      <w:r>
        <w:t>The Capital Regional District (CRD) provided data from two fire-weather (“</w:t>
      </w:r>
      <w:proofErr w:type="spellStart"/>
      <w:r>
        <w:t>FWx</w:t>
      </w:r>
      <w:proofErr w:type="spellEnd"/>
      <w:r>
        <w:t>”) stations located in the Leech water supply area (LWSA). Chris Creek weather station was near the headwaters of the Leech watershed and Martin’s Gulch was located near the future point of diversion, the Leech River Tunnel (Table 2 &amp; Figure 1, Chapter 1). Data from January 2018 to March 2020 were provided and were used in defining sampling seasons and in quality control assessments of vertical rack samples.</w:t>
      </w:r>
    </w:p>
    <w:p w14:paraId="18363306" w14:textId="77777777" w:rsidR="00F77BDD" w:rsidRDefault="006D238B">
      <w:r>
        <w:t> </w:t>
      </w:r>
    </w:p>
    <w:p w14:paraId="72502D17" w14:textId="77777777" w:rsidR="00F77BDD" w:rsidRDefault="006D238B">
      <w:r>
        <w:t xml:space="preserve">Table 2: </w:t>
      </w:r>
      <w:r>
        <w:rPr>
          <w:i/>
        </w:rPr>
        <w:t>CRD fire weather station (</w:t>
      </w:r>
      <w:proofErr w:type="spellStart"/>
      <w:r>
        <w:rPr>
          <w:i/>
        </w:rPr>
        <w:t>FWx</w:t>
      </w:r>
      <w:proofErr w:type="spellEnd"/>
      <w:r>
        <w:rPr>
          <w:i/>
        </w:rPr>
        <w:t>) summary of features</w:t>
      </w:r>
    </w:p>
    <w:tbl>
      <w:tblPr>
        <w:tblW w:w="5000" w:type="pct"/>
        <w:tblLook w:val="07E0" w:firstRow="1" w:lastRow="1" w:firstColumn="1" w:lastColumn="1" w:noHBand="1" w:noVBand="1"/>
        <w:tblCaption w:val="Table 2: CRD fire weather station (FWx) summary of features"/>
      </w:tblPr>
      <w:tblGrid>
        <w:gridCol w:w="968"/>
        <w:gridCol w:w="1054"/>
        <w:gridCol w:w="1159"/>
        <w:gridCol w:w="1045"/>
        <w:gridCol w:w="1222"/>
        <w:gridCol w:w="1355"/>
        <w:gridCol w:w="1561"/>
        <w:gridCol w:w="996"/>
      </w:tblGrid>
      <w:tr w:rsidR="003061D1" w:rsidRPr="003061D1" w14:paraId="20609DA1" w14:textId="77777777" w:rsidTr="003061D1">
        <w:tc>
          <w:tcPr>
            <w:tcW w:w="517" w:type="pct"/>
            <w:tcBorders>
              <w:bottom w:val="single" w:sz="0" w:space="0" w:color="auto"/>
            </w:tcBorders>
            <w:vAlign w:val="bottom"/>
          </w:tcPr>
          <w:p w14:paraId="08DEC93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Station name (</w:t>
            </w:r>
            <w:proofErr w:type="spellStart"/>
            <w:r w:rsidRPr="003061D1">
              <w:rPr>
                <w:rFonts w:asciiTheme="minorHAnsi" w:hAnsiTheme="minorHAnsi" w:cstheme="minorHAnsi"/>
                <w:sz w:val="22"/>
                <w:szCs w:val="22"/>
              </w:rPr>
              <w:t>FWx</w:t>
            </w:r>
            <w:proofErr w:type="spellEnd"/>
            <w:r w:rsidRPr="003061D1">
              <w:rPr>
                <w:rFonts w:asciiTheme="minorHAnsi" w:hAnsiTheme="minorHAnsi" w:cstheme="minorHAnsi"/>
                <w:sz w:val="22"/>
                <w:szCs w:val="22"/>
              </w:rPr>
              <w:t>)</w:t>
            </w:r>
          </w:p>
        </w:tc>
        <w:tc>
          <w:tcPr>
            <w:tcW w:w="563" w:type="pct"/>
            <w:tcBorders>
              <w:bottom w:val="single" w:sz="0" w:space="0" w:color="auto"/>
            </w:tcBorders>
            <w:vAlign w:val="bottom"/>
          </w:tcPr>
          <w:p w14:paraId="65DAE2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Latitude</w:t>
            </w:r>
          </w:p>
        </w:tc>
        <w:tc>
          <w:tcPr>
            <w:tcW w:w="619" w:type="pct"/>
            <w:tcBorders>
              <w:bottom w:val="single" w:sz="0" w:space="0" w:color="auto"/>
            </w:tcBorders>
            <w:vAlign w:val="bottom"/>
          </w:tcPr>
          <w:p w14:paraId="1935208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Longitude</w:t>
            </w:r>
          </w:p>
        </w:tc>
        <w:tc>
          <w:tcPr>
            <w:tcW w:w="558" w:type="pct"/>
            <w:tcBorders>
              <w:bottom w:val="single" w:sz="0" w:space="0" w:color="auto"/>
            </w:tcBorders>
            <w:vAlign w:val="bottom"/>
          </w:tcPr>
          <w:p w14:paraId="262E371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 xml:space="preserve">Elevation (m </w:t>
            </w:r>
            <w:proofErr w:type="spellStart"/>
            <w:r w:rsidRPr="003061D1">
              <w:rPr>
                <w:rFonts w:asciiTheme="minorHAnsi" w:hAnsiTheme="minorHAnsi" w:cstheme="minorHAnsi"/>
                <w:sz w:val="22"/>
                <w:szCs w:val="22"/>
              </w:rPr>
              <w:t>a.s.l</w:t>
            </w:r>
            <w:proofErr w:type="spellEnd"/>
            <w:r w:rsidRPr="003061D1">
              <w:rPr>
                <w:rFonts w:asciiTheme="minorHAnsi" w:hAnsiTheme="minorHAnsi" w:cstheme="minorHAnsi"/>
                <w:sz w:val="22"/>
                <w:szCs w:val="22"/>
              </w:rPr>
              <w:t>)</w:t>
            </w:r>
          </w:p>
        </w:tc>
        <w:tc>
          <w:tcPr>
            <w:tcW w:w="653" w:type="pct"/>
            <w:tcBorders>
              <w:bottom w:val="single" w:sz="0" w:space="0" w:color="auto"/>
            </w:tcBorders>
            <w:vAlign w:val="bottom"/>
          </w:tcPr>
          <w:p w14:paraId="5604F301"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Installation</w:t>
            </w:r>
          </w:p>
        </w:tc>
        <w:tc>
          <w:tcPr>
            <w:tcW w:w="724" w:type="pct"/>
            <w:tcBorders>
              <w:bottom w:val="single" w:sz="0" w:space="0" w:color="auto"/>
            </w:tcBorders>
            <w:vAlign w:val="bottom"/>
          </w:tcPr>
          <w:p w14:paraId="16EB524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Rain gauge</w:t>
            </w:r>
          </w:p>
        </w:tc>
        <w:tc>
          <w:tcPr>
            <w:tcW w:w="834" w:type="pct"/>
            <w:tcBorders>
              <w:bottom w:val="single" w:sz="0" w:space="0" w:color="auto"/>
            </w:tcBorders>
            <w:vAlign w:val="bottom"/>
          </w:tcPr>
          <w:p w14:paraId="5CC0D46C"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Snow depth</w:t>
            </w:r>
          </w:p>
        </w:tc>
        <w:tc>
          <w:tcPr>
            <w:tcW w:w="532" w:type="pct"/>
            <w:tcBorders>
              <w:bottom w:val="single" w:sz="0" w:space="0" w:color="auto"/>
            </w:tcBorders>
            <w:vAlign w:val="bottom"/>
          </w:tcPr>
          <w:p w14:paraId="6CA21085"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Air temp</w:t>
            </w:r>
          </w:p>
        </w:tc>
      </w:tr>
      <w:tr w:rsidR="003061D1" w:rsidRPr="003061D1" w14:paraId="7D9282B1" w14:textId="77777777" w:rsidTr="003061D1">
        <w:tc>
          <w:tcPr>
            <w:tcW w:w="517" w:type="pct"/>
          </w:tcPr>
          <w:p w14:paraId="358BDEC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Chris Creek</w:t>
            </w:r>
          </w:p>
        </w:tc>
        <w:tc>
          <w:tcPr>
            <w:tcW w:w="563" w:type="pct"/>
          </w:tcPr>
          <w:p w14:paraId="51EDBE4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48.58028</w:t>
            </w:r>
          </w:p>
        </w:tc>
        <w:tc>
          <w:tcPr>
            <w:tcW w:w="619" w:type="pct"/>
          </w:tcPr>
          <w:p w14:paraId="28AA532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-123.8406</w:t>
            </w:r>
          </w:p>
        </w:tc>
        <w:tc>
          <w:tcPr>
            <w:tcW w:w="558" w:type="pct"/>
          </w:tcPr>
          <w:p w14:paraId="2946094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560</w:t>
            </w:r>
          </w:p>
        </w:tc>
        <w:tc>
          <w:tcPr>
            <w:tcW w:w="653" w:type="pct"/>
          </w:tcPr>
          <w:p w14:paraId="7EDF4634"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 2015</w:t>
            </w:r>
          </w:p>
        </w:tc>
        <w:tc>
          <w:tcPr>
            <w:tcW w:w="724" w:type="pct"/>
          </w:tcPr>
          <w:p w14:paraId="56952F6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14:paraId="3449503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14:paraId="7B977C8F"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THS-3-R (FTS)</w:t>
            </w:r>
          </w:p>
        </w:tc>
      </w:tr>
      <w:tr w:rsidR="003061D1" w:rsidRPr="003061D1" w14:paraId="5CC6D2FE" w14:textId="77777777" w:rsidTr="003061D1">
        <w:tc>
          <w:tcPr>
            <w:tcW w:w="517" w:type="pct"/>
          </w:tcPr>
          <w:p w14:paraId="78ACAD2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Martin’s Gulch</w:t>
            </w:r>
          </w:p>
        </w:tc>
        <w:tc>
          <w:tcPr>
            <w:tcW w:w="563" w:type="pct"/>
          </w:tcPr>
          <w:p w14:paraId="137C47F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48.51611</w:t>
            </w:r>
          </w:p>
        </w:tc>
        <w:tc>
          <w:tcPr>
            <w:tcW w:w="619" w:type="pct"/>
          </w:tcPr>
          <w:p w14:paraId="21E2175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-123.7617</w:t>
            </w:r>
          </w:p>
        </w:tc>
        <w:tc>
          <w:tcPr>
            <w:tcW w:w="558" w:type="pct"/>
          </w:tcPr>
          <w:p w14:paraId="79A53B9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512</w:t>
            </w:r>
          </w:p>
        </w:tc>
        <w:tc>
          <w:tcPr>
            <w:tcW w:w="653" w:type="pct"/>
          </w:tcPr>
          <w:p w14:paraId="52EB0BE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Nov. 2009</w:t>
            </w:r>
          </w:p>
        </w:tc>
        <w:tc>
          <w:tcPr>
            <w:tcW w:w="724" w:type="pct"/>
          </w:tcPr>
          <w:p w14:paraId="1E34A23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14:paraId="643FF72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14:paraId="04F8EDC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THS-3-1 (FTS)</w:t>
            </w:r>
          </w:p>
        </w:tc>
      </w:tr>
    </w:tbl>
    <w:p w14:paraId="52994319" w14:textId="77777777" w:rsidR="00F77BDD" w:rsidRDefault="006D238B">
      <w:r>
        <w:t> </w:t>
      </w:r>
    </w:p>
    <w:p w14:paraId="5CAFF457" w14:textId="77777777" w:rsidR="00F77BDD" w:rsidRDefault="006D238B">
      <w:r>
        <w:t xml:space="preserve">Average LWSA weather data was calculated as arithmetic means from Chris Creek and Martin’s Gulch </w:t>
      </w:r>
      <w:proofErr w:type="spellStart"/>
      <w:r>
        <w:t>FWx</w:t>
      </w:r>
      <w:proofErr w:type="spellEnd"/>
      <w:r>
        <w:t xml:space="preserve"> stations data (Figure 4, Table 3,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w:t>
      </w:r>
      <w:r>
        <w:lastRenderedPageBreak/>
        <w:t xml:space="preserve">temperature data were used in linear regression to estimate temperatures at each of the six monitoring sites for the period before temperature loggers were deployed. While snow melt contributed to runoff and river responses at the six LWSA monitoring sites, the CRD </w:t>
      </w:r>
      <w:proofErr w:type="spellStart"/>
      <w:r>
        <w:t>FWx</w:t>
      </w:r>
      <w:proofErr w:type="spellEnd"/>
      <w:r>
        <w:t xml:space="preserve"> stations are situated at </w:t>
      </w:r>
      <w:commentRangeStart w:id="180"/>
      <w:r>
        <w:t>elevation</w:t>
      </w:r>
      <w:commentRangeEnd w:id="180"/>
      <w:r w:rsidR="007F01CA">
        <w:rPr>
          <w:rStyle w:val="CommentReference"/>
        </w:rPr>
        <w:commentReference w:id="180"/>
      </w:r>
      <w:r>
        <w:t xml:space="preserve"> and therefore snow depth records were not assumed to be representative of snow cover across the LWSA and snow depth data were not included in event calculations, but were taken into consideration when defining seasons.</w:t>
      </w:r>
    </w:p>
    <w:p w14:paraId="653D9AC6" w14:textId="77777777" w:rsidR="00F77BDD" w:rsidRDefault="006D238B">
      <w:r>
        <w:t> </w:t>
      </w:r>
    </w:p>
    <w:p w14:paraId="076790B9" w14:textId="77777777" w:rsidR="00F77BDD" w:rsidRDefault="006D238B" w:rsidP="003061D1">
      <w:pPr>
        <w:spacing w:line="240" w:lineRule="auto"/>
      </w:pPr>
      <w:commentRangeStart w:id="181"/>
      <w:r>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Caption w:val="Table 3: Average weather data from CRD stations in Leech water supply area in 2018, 2019, and the period of 2020 included in this project"/>
      </w:tblPr>
      <w:tblGrid>
        <w:gridCol w:w="1418"/>
        <w:gridCol w:w="1275"/>
        <w:gridCol w:w="992"/>
        <w:gridCol w:w="1276"/>
        <w:gridCol w:w="1134"/>
        <w:gridCol w:w="1275"/>
        <w:gridCol w:w="994"/>
        <w:gridCol w:w="994"/>
      </w:tblGrid>
      <w:tr w:rsidR="003061D1" w:rsidRPr="003061D1" w14:paraId="35E0C22E" w14:textId="77777777" w:rsidTr="003061D1">
        <w:tc>
          <w:tcPr>
            <w:tcW w:w="758" w:type="pct"/>
            <w:tcBorders>
              <w:bottom w:val="single" w:sz="0" w:space="0" w:color="auto"/>
            </w:tcBorders>
            <w:vAlign w:val="bottom"/>
          </w:tcPr>
          <w:p w14:paraId="2B27C72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year</w:t>
            </w:r>
          </w:p>
        </w:tc>
        <w:tc>
          <w:tcPr>
            <w:tcW w:w="681" w:type="pct"/>
            <w:tcBorders>
              <w:bottom w:val="single" w:sz="0" w:space="0" w:color="auto"/>
            </w:tcBorders>
            <w:vAlign w:val="bottom"/>
          </w:tcPr>
          <w:p w14:paraId="3010C52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annual rain (mm)</w:t>
            </w:r>
          </w:p>
        </w:tc>
        <w:tc>
          <w:tcPr>
            <w:tcW w:w="530" w:type="pct"/>
            <w:tcBorders>
              <w:bottom w:val="single" w:sz="0" w:space="0" w:color="auto"/>
            </w:tcBorders>
            <w:vAlign w:val="bottom"/>
          </w:tcPr>
          <w:p w14:paraId="0E67CDF9" w14:textId="77777777" w:rsidR="00F77BDD" w:rsidRPr="003061D1" w:rsidRDefault="006D238B" w:rsidP="003061D1">
            <w:pPr>
              <w:spacing w:line="240" w:lineRule="auto"/>
              <w:jc w:val="right"/>
              <w:rPr>
                <w:rFonts w:asciiTheme="minorHAnsi" w:hAnsiTheme="minorHAnsi" w:cstheme="minorHAnsi"/>
                <w:sz w:val="22"/>
                <w:szCs w:val="22"/>
              </w:rPr>
            </w:pPr>
            <w:proofErr w:type="spellStart"/>
            <w:r w:rsidRPr="003061D1">
              <w:rPr>
                <w:rFonts w:asciiTheme="minorHAnsi" w:hAnsiTheme="minorHAnsi" w:cstheme="minorHAnsi"/>
                <w:sz w:val="22"/>
                <w:szCs w:val="22"/>
              </w:rPr>
              <w:t>stdev</w:t>
            </w:r>
            <w:proofErr w:type="spellEnd"/>
            <w:r w:rsidRPr="003061D1">
              <w:rPr>
                <w:rFonts w:asciiTheme="minorHAnsi" w:hAnsiTheme="minorHAnsi" w:cstheme="minorHAnsi"/>
                <w:sz w:val="22"/>
                <w:szCs w:val="22"/>
              </w:rPr>
              <w:t xml:space="preserve"> rain. (±mm)</w:t>
            </w:r>
          </w:p>
        </w:tc>
        <w:tc>
          <w:tcPr>
            <w:tcW w:w="682" w:type="pct"/>
            <w:tcBorders>
              <w:bottom w:val="single" w:sz="0" w:space="0" w:color="auto"/>
            </w:tcBorders>
            <w:vAlign w:val="bottom"/>
          </w:tcPr>
          <w:p w14:paraId="3F557F68"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snow depth</w:t>
            </w:r>
            <w:r w:rsidR="003061D1">
              <w:rPr>
                <w:rFonts w:asciiTheme="minorHAnsi" w:hAnsiTheme="minorHAnsi" w:cstheme="minorHAnsi"/>
                <w:sz w:val="22"/>
                <w:szCs w:val="22"/>
              </w:rPr>
              <w:t xml:space="preserve"> </w:t>
            </w:r>
            <w:r w:rsidRPr="003061D1">
              <w:rPr>
                <w:rFonts w:asciiTheme="minorHAnsi" w:hAnsiTheme="minorHAnsi" w:cstheme="minorHAnsi"/>
                <w:sz w:val="22"/>
                <w:szCs w:val="22"/>
              </w:rPr>
              <w:t>(m)</w:t>
            </w:r>
          </w:p>
        </w:tc>
        <w:tc>
          <w:tcPr>
            <w:tcW w:w="606" w:type="pct"/>
            <w:tcBorders>
              <w:bottom w:val="single" w:sz="0" w:space="0" w:color="auto"/>
            </w:tcBorders>
            <w:vAlign w:val="bottom"/>
          </w:tcPr>
          <w:p w14:paraId="4E058A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air temp. (°C)</w:t>
            </w:r>
          </w:p>
        </w:tc>
        <w:tc>
          <w:tcPr>
            <w:tcW w:w="681" w:type="pct"/>
            <w:tcBorders>
              <w:bottom w:val="single" w:sz="0" w:space="0" w:color="auto"/>
            </w:tcBorders>
            <w:vAlign w:val="bottom"/>
          </w:tcPr>
          <w:p w14:paraId="4594BDEB" w14:textId="77777777" w:rsidR="00F77BDD" w:rsidRPr="003061D1" w:rsidRDefault="006D238B" w:rsidP="003061D1">
            <w:pPr>
              <w:spacing w:line="240" w:lineRule="auto"/>
              <w:jc w:val="right"/>
              <w:rPr>
                <w:rFonts w:asciiTheme="minorHAnsi" w:hAnsiTheme="minorHAnsi" w:cstheme="minorHAnsi"/>
                <w:sz w:val="22"/>
                <w:szCs w:val="22"/>
              </w:rPr>
            </w:pPr>
            <w:proofErr w:type="spellStart"/>
            <w:r w:rsidRPr="003061D1">
              <w:rPr>
                <w:rFonts w:asciiTheme="minorHAnsi" w:hAnsiTheme="minorHAnsi" w:cstheme="minorHAnsi"/>
                <w:sz w:val="22"/>
                <w:szCs w:val="22"/>
              </w:rPr>
              <w:t>stdev</w:t>
            </w:r>
            <w:proofErr w:type="spellEnd"/>
            <w:r w:rsidRPr="003061D1">
              <w:rPr>
                <w:rFonts w:asciiTheme="minorHAnsi" w:hAnsiTheme="minorHAnsi" w:cstheme="minorHAnsi"/>
                <w:sz w:val="22"/>
                <w:szCs w:val="22"/>
              </w:rPr>
              <w:t xml:space="preserve"> air temp. (±°C)</w:t>
            </w:r>
          </w:p>
        </w:tc>
        <w:tc>
          <w:tcPr>
            <w:tcW w:w="531" w:type="pct"/>
            <w:tcBorders>
              <w:bottom w:val="single" w:sz="0" w:space="0" w:color="auto"/>
            </w:tcBorders>
            <w:vAlign w:val="bottom"/>
          </w:tcPr>
          <w:p w14:paraId="7646BAF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min. temp., mean (°C)</w:t>
            </w:r>
          </w:p>
        </w:tc>
        <w:tc>
          <w:tcPr>
            <w:tcW w:w="531" w:type="pct"/>
            <w:tcBorders>
              <w:bottom w:val="single" w:sz="0" w:space="0" w:color="auto"/>
            </w:tcBorders>
            <w:vAlign w:val="bottom"/>
          </w:tcPr>
          <w:p w14:paraId="127F3A0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temp., mean (°C)</w:t>
            </w:r>
          </w:p>
        </w:tc>
      </w:tr>
      <w:tr w:rsidR="003061D1" w:rsidRPr="003061D1" w14:paraId="0A160C56" w14:textId="77777777" w:rsidTr="003061D1">
        <w:tc>
          <w:tcPr>
            <w:tcW w:w="758" w:type="pct"/>
          </w:tcPr>
          <w:p w14:paraId="0A8630B0"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2018</w:t>
            </w:r>
          </w:p>
        </w:tc>
        <w:tc>
          <w:tcPr>
            <w:tcW w:w="681" w:type="pct"/>
          </w:tcPr>
          <w:p w14:paraId="5906787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2005.1</w:t>
            </w:r>
          </w:p>
        </w:tc>
        <w:tc>
          <w:tcPr>
            <w:tcW w:w="530" w:type="pct"/>
          </w:tcPr>
          <w:p w14:paraId="68489E0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52.7</w:t>
            </w:r>
          </w:p>
        </w:tc>
        <w:tc>
          <w:tcPr>
            <w:tcW w:w="682" w:type="pct"/>
          </w:tcPr>
          <w:p w14:paraId="44E499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0.53</w:t>
            </w:r>
          </w:p>
        </w:tc>
        <w:tc>
          <w:tcPr>
            <w:tcW w:w="606" w:type="pct"/>
          </w:tcPr>
          <w:p w14:paraId="10D0DF1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8.5</w:t>
            </w:r>
          </w:p>
        </w:tc>
        <w:tc>
          <w:tcPr>
            <w:tcW w:w="681" w:type="pct"/>
          </w:tcPr>
          <w:p w14:paraId="380A6A5D"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14:paraId="029F4DCD"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14:paraId="3478670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33.8</w:t>
            </w:r>
          </w:p>
        </w:tc>
      </w:tr>
      <w:tr w:rsidR="003061D1" w:rsidRPr="003061D1" w14:paraId="5024AB9C" w14:textId="77777777" w:rsidTr="003061D1">
        <w:tc>
          <w:tcPr>
            <w:tcW w:w="758" w:type="pct"/>
          </w:tcPr>
          <w:p w14:paraId="0AE3E29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2019</w:t>
            </w:r>
          </w:p>
        </w:tc>
        <w:tc>
          <w:tcPr>
            <w:tcW w:w="681" w:type="pct"/>
          </w:tcPr>
          <w:p w14:paraId="63794A5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1457.5</w:t>
            </w:r>
          </w:p>
        </w:tc>
        <w:tc>
          <w:tcPr>
            <w:tcW w:w="530" w:type="pct"/>
          </w:tcPr>
          <w:p w14:paraId="3F2508D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41.2</w:t>
            </w:r>
          </w:p>
        </w:tc>
        <w:tc>
          <w:tcPr>
            <w:tcW w:w="682" w:type="pct"/>
          </w:tcPr>
          <w:p w14:paraId="0AD15D9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0.48</w:t>
            </w:r>
          </w:p>
        </w:tc>
        <w:tc>
          <w:tcPr>
            <w:tcW w:w="606" w:type="pct"/>
          </w:tcPr>
          <w:p w14:paraId="1D009E9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7.9</w:t>
            </w:r>
          </w:p>
        </w:tc>
        <w:tc>
          <w:tcPr>
            <w:tcW w:w="681" w:type="pct"/>
          </w:tcPr>
          <w:p w14:paraId="3BD0987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14:paraId="4C75DB0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14:paraId="605FA408"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31.2</w:t>
            </w:r>
          </w:p>
        </w:tc>
      </w:tr>
      <w:tr w:rsidR="003061D1" w:rsidRPr="003061D1" w14:paraId="25CC4DC8" w14:textId="77777777" w:rsidTr="003061D1">
        <w:tc>
          <w:tcPr>
            <w:tcW w:w="758" w:type="pct"/>
          </w:tcPr>
          <w:p w14:paraId="29D85E4F"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2018</w:t>
            </w:r>
          </w:p>
        </w:tc>
        <w:tc>
          <w:tcPr>
            <w:tcW w:w="681" w:type="pct"/>
          </w:tcPr>
          <w:p w14:paraId="6CA6BFF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573.6</w:t>
            </w:r>
          </w:p>
        </w:tc>
        <w:tc>
          <w:tcPr>
            <w:tcW w:w="530" w:type="pct"/>
          </w:tcPr>
          <w:p w14:paraId="542004B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4.5</w:t>
            </w:r>
          </w:p>
        </w:tc>
        <w:tc>
          <w:tcPr>
            <w:tcW w:w="682" w:type="pct"/>
          </w:tcPr>
          <w:p w14:paraId="6B62603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0.24</w:t>
            </w:r>
          </w:p>
        </w:tc>
        <w:tc>
          <w:tcPr>
            <w:tcW w:w="606" w:type="pct"/>
          </w:tcPr>
          <w:p w14:paraId="3811CF2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14:paraId="1E442B3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w:t>
            </w:r>
          </w:p>
        </w:tc>
        <w:tc>
          <w:tcPr>
            <w:tcW w:w="531" w:type="pct"/>
          </w:tcPr>
          <w:p w14:paraId="3839902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14:paraId="135B049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w:t>
            </w:r>
          </w:p>
        </w:tc>
      </w:tr>
      <w:tr w:rsidR="003061D1" w:rsidRPr="003061D1" w14:paraId="3EAAFCAB" w14:textId="77777777" w:rsidTr="003061D1">
        <w:tc>
          <w:tcPr>
            <w:tcW w:w="758" w:type="pct"/>
          </w:tcPr>
          <w:p w14:paraId="29D0B03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2019</w:t>
            </w:r>
          </w:p>
        </w:tc>
        <w:tc>
          <w:tcPr>
            <w:tcW w:w="681" w:type="pct"/>
          </w:tcPr>
          <w:p w14:paraId="460547E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468.8</w:t>
            </w:r>
          </w:p>
        </w:tc>
        <w:tc>
          <w:tcPr>
            <w:tcW w:w="530" w:type="pct"/>
          </w:tcPr>
          <w:p w14:paraId="53A3866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28.7</w:t>
            </w:r>
          </w:p>
        </w:tc>
        <w:tc>
          <w:tcPr>
            <w:tcW w:w="682" w:type="pct"/>
          </w:tcPr>
          <w:p w14:paraId="4367634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0.41</w:t>
            </w:r>
          </w:p>
        </w:tc>
        <w:tc>
          <w:tcPr>
            <w:tcW w:w="606" w:type="pct"/>
          </w:tcPr>
          <w:p w14:paraId="705850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0.8</w:t>
            </w:r>
          </w:p>
        </w:tc>
        <w:tc>
          <w:tcPr>
            <w:tcW w:w="681" w:type="pct"/>
          </w:tcPr>
          <w:p w14:paraId="07047BA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0.7</w:t>
            </w:r>
          </w:p>
        </w:tc>
        <w:tc>
          <w:tcPr>
            <w:tcW w:w="531" w:type="pct"/>
          </w:tcPr>
          <w:p w14:paraId="5207DF9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14:paraId="1318EF8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12.9</w:t>
            </w:r>
          </w:p>
        </w:tc>
      </w:tr>
      <w:tr w:rsidR="003061D1" w:rsidRPr="003061D1" w14:paraId="489F01EF" w14:textId="77777777" w:rsidTr="003061D1">
        <w:tc>
          <w:tcPr>
            <w:tcW w:w="758" w:type="pct"/>
          </w:tcPr>
          <w:p w14:paraId="40ABFD0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2020</w:t>
            </w:r>
          </w:p>
        </w:tc>
        <w:tc>
          <w:tcPr>
            <w:tcW w:w="681" w:type="pct"/>
          </w:tcPr>
          <w:p w14:paraId="21176F6E"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883.6</w:t>
            </w:r>
          </w:p>
        </w:tc>
        <w:tc>
          <w:tcPr>
            <w:tcW w:w="530" w:type="pct"/>
          </w:tcPr>
          <w:p w14:paraId="1B1AA00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65.8</w:t>
            </w:r>
          </w:p>
        </w:tc>
        <w:tc>
          <w:tcPr>
            <w:tcW w:w="682" w:type="pct"/>
          </w:tcPr>
          <w:p w14:paraId="677A414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0.56</w:t>
            </w:r>
          </w:p>
        </w:tc>
        <w:tc>
          <w:tcPr>
            <w:tcW w:w="606" w:type="pct"/>
          </w:tcPr>
          <w:p w14:paraId="5827099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14:paraId="6CA907E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w:t>
            </w:r>
          </w:p>
        </w:tc>
        <w:tc>
          <w:tcPr>
            <w:tcW w:w="531" w:type="pct"/>
          </w:tcPr>
          <w:p w14:paraId="2BA02AE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-9.4</w:t>
            </w:r>
          </w:p>
        </w:tc>
        <w:tc>
          <w:tcPr>
            <w:tcW w:w="531" w:type="pct"/>
          </w:tcPr>
          <w:p w14:paraId="3A9A32E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10.8</w:t>
            </w:r>
          </w:p>
        </w:tc>
      </w:tr>
    </w:tbl>
    <w:p w14:paraId="171A1501" w14:textId="77777777" w:rsidR="00F77BDD" w:rsidRDefault="006D238B">
      <w:r>
        <w:t> </w:t>
      </w:r>
    </w:p>
    <w:p w14:paraId="5EA47F68" w14:textId="77777777" w:rsidR="00F77BDD" w:rsidRDefault="006D238B" w:rsidP="003061D1">
      <w:pPr>
        <w:spacing w:line="240" w:lineRule="auto"/>
      </w:pPr>
      <w:r>
        <w:rPr>
          <w:noProof/>
          <w:lang w:val="en-CA" w:eastAsia="en-CA"/>
        </w:rPr>
        <w:lastRenderedPageBreak/>
        <w:drawing>
          <wp:inline distT="0" distB="0" distL="0" distR="0" wp14:anchorId="31CAA18E" wp14:editId="45A4810E">
            <wp:extent cx="5838825" cy="486568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843984" cy="4869987"/>
                    </a:xfrm>
                    <a:prstGeom prst="rect">
                      <a:avLst/>
                    </a:prstGeom>
                    <a:noFill/>
                    <a:ln w="9525">
                      <a:noFill/>
                      <a:headEnd/>
                      <a:tailEnd/>
                    </a:ln>
                  </pic:spPr>
                </pic:pic>
              </a:graphicData>
            </a:graphic>
          </wp:inline>
        </w:drawing>
      </w:r>
    </w:p>
    <w:p w14:paraId="67B8B3E3" w14:textId="77777777" w:rsidR="00F77BDD" w:rsidRDefault="006D238B" w:rsidP="003061D1">
      <w:pPr>
        <w:spacing w:line="240" w:lineRule="auto"/>
      </w:pPr>
      <w:r>
        <w:t xml:space="preserve">Figure 4: </w:t>
      </w:r>
      <w:r>
        <w:rPr>
          <w:i/>
        </w:rPr>
        <w:t>Average weather from two stations in the Leech water supply area, where the highlighted section indicates the study period.</w:t>
      </w:r>
      <w:commentRangeEnd w:id="181"/>
      <w:r w:rsidR="007F01CA">
        <w:rPr>
          <w:rStyle w:val="CommentReference"/>
        </w:rPr>
        <w:commentReference w:id="181"/>
      </w:r>
    </w:p>
    <w:p w14:paraId="33D9F604" w14:textId="77777777" w:rsidR="00F77BDD" w:rsidRDefault="006D238B">
      <w:r>
        <w:t> </w:t>
      </w:r>
    </w:p>
    <w:p w14:paraId="4BBFB62B" w14:textId="77777777" w:rsidR="00F77BDD" w:rsidRPr="00602159" w:rsidRDefault="006D238B">
      <w:pPr>
        <w:pStyle w:val="Heading6"/>
        <w:rPr>
          <w:highlight w:val="cyan"/>
        </w:rPr>
      </w:pPr>
      <w:bookmarkStart w:id="182" w:name="defining-seasons"/>
      <w:r w:rsidRPr="00602159">
        <w:rPr>
          <w:highlight w:val="cyan"/>
        </w:rPr>
        <w:t>Defining seasons</w:t>
      </w:r>
      <w:bookmarkEnd w:id="182"/>
    </w:p>
    <w:p w14:paraId="14BC6ABD" w14:textId="12401F42" w:rsidR="00F77BDD" w:rsidRDefault="006D238B">
      <w:commentRangeStart w:id="183"/>
      <w:r>
        <w:t>Coastal</w:t>
      </w:r>
      <w:commentRangeEnd w:id="183"/>
      <w:r w:rsidR="00602159">
        <w:rPr>
          <w:rStyle w:val="CommentReference"/>
        </w:rPr>
        <w:commentReference w:id="183"/>
      </w:r>
      <w:r>
        <w:t xml:space="preserve"> BC climate is characterized by a predominantly wet season and dry season and while the dry season often includes periods of drought there is generally </w:t>
      </w:r>
      <w:proofErr w:type="spellStart"/>
      <w:ins w:id="184" w:author="Bill Floyd" w:date="2020-07-29T11:27:00Z">
        <w:r w:rsidR="00972622">
          <w:t>j</w:t>
        </w:r>
      </w:ins>
      <w:del w:id="185" w:author="Bill Floyd" w:date="2020-07-29T11:15:00Z">
        <w:r w:rsidDel="00972622">
          <w:delText xml:space="preserve">some </w:delText>
        </w:r>
      </w:del>
      <w:r>
        <w:t>rainfall</w:t>
      </w:r>
      <w:proofErr w:type="spellEnd"/>
      <w:r>
        <w:t xml:space="preserve">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w:t>
      </w:r>
      <w:r>
        <w:lastRenderedPageBreak/>
        <w:t xml:space="preserve">collection. The R package </w:t>
      </w:r>
      <w:r>
        <w:rPr>
          <w:i/>
        </w:rPr>
        <w:t>Rainmaker</w:t>
      </w:r>
      <w:r>
        <w:t xml:space="preserve"> (github.com/USGS-R/Rainmaker) was used with LWSA rain data (average of Chris Creek and Martin’s Gulch </w:t>
      </w:r>
      <w:proofErr w:type="spellStart"/>
      <w:r>
        <w:t>FWx</w:t>
      </w:r>
      <w:proofErr w:type="spellEnd"/>
      <w:r>
        <w:t xml:space="preserve">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14:paraId="1B578358" w14:textId="77777777" w:rsidR="00F77BDD" w:rsidRDefault="006D238B">
      <w:r>
        <w:t> </w:t>
      </w:r>
    </w:p>
    <w:p w14:paraId="075680AB" w14:textId="77777777" w:rsidR="00F77BDD" w:rsidRDefault="006D238B">
      <w:pPr>
        <w:pStyle w:val="Heading3"/>
      </w:pPr>
      <w:bookmarkStart w:id="186" w:name="_Toc46783700"/>
      <w:r>
        <w:t>Results</w:t>
      </w:r>
      <w:bookmarkEnd w:id="186"/>
    </w:p>
    <w:p w14:paraId="1C92CE5B" w14:textId="77777777" w:rsidR="00F77BDD" w:rsidRDefault="006D238B">
      <w:r>
        <w:t>Over the sixteen-month field study, 426 river samples were collected and analyzed for DOC, and 318 of those samples were analyzed for NOM by UV-Vis (Table 4).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14:paraId="47032F4E" w14:textId="77777777" w:rsidR="00F77BDD" w:rsidRDefault="006D238B">
      <w:r>
        <w:t> </w:t>
      </w:r>
    </w:p>
    <w:p w14:paraId="603AB0A8" w14:textId="77777777" w:rsidR="00F77BDD" w:rsidRDefault="006D238B">
      <w:r>
        <w:t xml:space="preserve">Table 4: </w:t>
      </w:r>
      <w:r>
        <w:rPr>
          <w:i/>
        </w:rPr>
        <w:t>Summary of samples collected</w:t>
      </w:r>
    </w:p>
    <w:tbl>
      <w:tblPr>
        <w:tblW w:w="5000" w:type="pct"/>
        <w:tblLook w:val="07E0" w:firstRow="1" w:lastRow="1" w:firstColumn="1" w:lastColumn="1" w:noHBand="1" w:noVBand="1"/>
        <w:tblCaption w:val="Table 4: Summary of samples collected"/>
      </w:tblPr>
      <w:tblGrid>
        <w:gridCol w:w="2351"/>
        <w:gridCol w:w="1852"/>
        <w:gridCol w:w="1624"/>
        <w:gridCol w:w="1881"/>
        <w:gridCol w:w="1652"/>
      </w:tblGrid>
      <w:tr w:rsidR="00F77BDD" w:rsidRPr="003061D1" w14:paraId="36B519F3" w14:textId="77777777">
        <w:tc>
          <w:tcPr>
            <w:tcW w:w="0" w:type="auto"/>
            <w:tcBorders>
              <w:bottom w:val="single" w:sz="0" w:space="0" w:color="auto"/>
            </w:tcBorders>
            <w:vAlign w:val="bottom"/>
          </w:tcPr>
          <w:p w14:paraId="4697F765"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type of sample collected</w:t>
            </w:r>
          </w:p>
        </w:tc>
        <w:tc>
          <w:tcPr>
            <w:tcW w:w="0" w:type="auto"/>
            <w:tcBorders>
              <w:bottom w:val="single" w:sz="0" w:space="0" w:color="auto"/>
            </w:tcBorders>
            <w:vAlign w:val="bottom"/>
          </w:tcPr>
          <w:p w14:paraId="4EFAB9C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DOC</w:t>
            </w:r>
          </w:p>
        </w:tc>
        <w:tc>
          <w:tcPr>
            <w:tcW w:w="0" w:type="auto"/>
            <w:tcBorders>
              <w:bottom w:val="single" w:sz="0" w:space="0" w:color="auto"/>
            </w:tcBorders>
            <w:vAlign w:val="bottom"/>
          </w:tcPr>
          <w:p w14:paraId="03B5EA3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DOC results</w:t>
            </w:r>
          </w:p>
        </w:tc>
        <w:tc>
          <w:tcPr>
            <w:tcW w:w="0" w:type="auto"/>
            <w:tcBorders>
              <w:bottom w:val="single" w:sz="0" w:space="0" w:color="auto"/>
            </w:tcBorders>
            <w:vAlign w:val="bottom"/>
          </w:tcPr>
          <w:p w14:paraId="74E6775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NOM</w:t>
            </w:r>
          </w:p>
        </w:tc>
        <w:tc>
          <w:tcPr>
            <w:tcW w:w="0" w:type="auto"/>
            <w:tcBorders>
              <w:bottom w:val="single" w:sz="0" w:space="0" w:color="auto"/>
            </w:tcBorders>
            <w:vAlign w:val="bottom"/>
          </w:tcPr>
          <w:p w14:paraId="487E775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NOM results</w:t>
            </w:r>
          </w:p>
        </w:tc>
      </w:tr>
      <w:tr w:rsidR="00F77BDD" w:rsidRPr="003061D1" w14:paraId="7C9C981C" w14:textId="77777777">
        <w:tc>
          <w:tcPr>
            <w:tcW w:w="0" w:type="auto"/>
          </w:tcPr>
          <w:p w14:paraId="5CB154D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synoptic Grabs outside of monitoring sites</w:t>
            </w:r>
          </w:p>
        </w:tc>
        <w:tc>
          <w:tcPr>
            <w:tcW w:w="0" w:type="auto"/>
          </w:tcPr>
          <w:p w14:paraId="1A10CCF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14:paraId="119317A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14:paraId="52FF8D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w:t>
            </w:r>
          </w:p>
        </w:tc>
        <w:tc>
          <w:tcPr>
            <w:tcW w:w="0" w:type="auto"/>
          </w:tcPr>
          <w:p w14:paraId="30E92E29" w14:textId="77777777" w:rsidR="00F77BDD" w:rsidRPr="003061D1" w:rsidRDefault="006D238B" w:rsidP="003061D1">
            <w:pPr>
              <w:spacing w:line="240" w:lineRule="auto"/>
              <w:jc w:val="right"/>
              <w:rPr>
                <w:rFonts w:asciiTheme="minorHAnsi" w:hAnsiTheme="minorHAnsi" w:cstheme="minorHAnsi"/>
                <w:sz w:val="22"/>
                <w:szCs w:val="22"/>
              </w:rPr>
            </w:pPr>
            <w:commentRangeStart w:id="187"/>
            <w:commentRangeStart w:id="188"/>
            <w:r w:rsidRPr="003061D1">
              <w:rPr>
                <w:rFonts w:asciiTheme="minorHAnsi" w:hAnsiTheme="minorHAnsi" w:cstheme="minorHAnsi"/>
                <w:sz w:val="22"/>
                <w:szCs w:val="22"/>
              </w:rPr>
              <w:t>42</w:t>
            </w:r>
            <w:commentRangeEnd w:id="187"/>
            <w:r w:rsidR="00D53F61">
              <w:rPr>
                <w:rStyle w:val="CommentReference"/>
              </w:rPr>
              <w:commentReference w:id="187"/>
            </w:r>
            <w:commentRangeEnd w:id="188"/>
            <w:r w:rsidR="00915180">
              <w:rPr>
                <w:rStyle w:val="CommentReference"/>
              </w:rPr>
              <w:commentReference w:id="188"/>
            </w:r>
          </w:p>
        </w:tc>
      </w:tr>
      <w:tr w:rsidR="00F77BDD" w:rsidRPr="003061D1" w14:paraId="36AEB39A" w14:textId="77777777">
        <w:tc>
          <w:tcPr>
            <w:tcW w:w="0" w:type="auto"/>
          </w:tcPr>
          <w:p w14:paraId="1E845360"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opportunistic Grabs</w:t>
            </w:r>
          </w:p>
        </w:tc>
        <w:tc>
          <w:tcPr>
            <w:tcW w:w="0" w:type="auto"/>
          </w:tcPr>
          <w:p w14:paraId="557F3E4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22</w:t>
            </w:r>
          </w:p>
        </w:tc>
        <w:tc>
          <w:tcPr>
            <w:tcW w:w="0" w:type="auto"/>
          </w:tcPr>
          <w:p w14:paraId="0D83F5D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21</w:t>
            </w:r>
          </w:p>
        </w:tc>
        <w:tc>
          <w:tcPr>
            <w:tcW w:w="0" w:type="auto"/>
          </w:tcPr>
          <w:p w14:paraId="1A7A21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w:t>
            </w:r>
          </w:p>
        </w:tc>
        <w:tc>
          <w:tcPr>
            <w:tcW w:w="0" w:type="auto"/>
          </w:tcPr>
          <w:p w14:paraId="5A5980C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w:t>
            </w:r>
          </w:p>
        </w:tc>
      </w:tr>
      <w:tr w:rsidR="00F77BDD" w:rsidRPr="003061D1" w14:paraId="4EE80EF9" w14:textId="77777777">
        <w:tc>
          <w:tcPr>
            <w:tcW w:w="0" w:type="auto"/>
          </w:tcPr>
          <w:p w14:paraId="672CFC3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synoptic Grabs</w:t>
            </w:r>
          </w:p>
        </w:tc>
        <w:tc>
          <w:tcPr>
            <w:tcW w:w="0" w:type="auto"/>
          </w:tcPr>
          <w:p w14:paraId="43D427E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153</w:t>
            </w:r>
          </w:p>
        </w:tc>
        <w:tc>
          <w:tcPr>
            <w:tcW w:w="0" w:type="auto"/>
          </w:tcPr>
          <w:p w14:paraId="3D0B16DE"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148</w:t>
            </w:r>
          </w:p>
        </w:tc>
        <w:tc>
          <w:tcPr>
            <w:tcW w:w="0" w:type="auto"/>
          </w:tcPr>
          <w:p w14:paraId="6D790F9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114</w:t>
            </w:r>
          </w:p>
        </w:tc>
        <w:tc>
          <w:tcPr>
            <w:tcW w:w="0" w:type="auto"/>
          </w:tcPr>
          <w:p w14:paraId="58584F5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103</w:t>
            </w:r>
          </w:p>
        </w:tc>
      </w:tr>
      <w:tr w:rsidR="00F77BDD" w:rsidRPr="003061D1" w14:paraId="1973421F" w14:textId="77777777">
        <w:tc>
          <w:tcPr>
            <w:tcW w:w="0" w:type="auto"/>
          </w:tcPr>
          <w:p w14:paraId="37934EE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vertical Rack</w:t>
            </w:r>
          </w:p>
        </w:tc>
        <w:tc>
          <w:tcPr>
            <w:tcW w:w="0" w:type="auto"/>
          </w:tcPr>
          <w:p w14:paraId="2946FC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203</w:t>
            </w:r>
          </w:p>
        </w:tc>
        <w:tc>
          <w:tcPr>
            <w:tcW w:w="0" w:type="auto"/>
          </w:tcPr>
          <w:p w14:paraId="2340CD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170</w:t>
            </w:r>
          </w:p>
        </w:tc>
        <w:tc>
          <w:tcPr>
            <w:tcW w:w="0" w:type="auto"/>
          </w:tcPr>
          <w:p w14:paraId="080DF4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150</w:t>
            </w:r>
          </w:p>
        </w:tc>
        <w:tc>
          <w:tcPr>
            <w:tcW w:w="0" w:type="auto"/>
          </w:tcPr>
          <w:p w14:paraId="1A6E6DB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100</w:t>
            </w:r>
          </w:p>
        </w:tc>
      </w:tr>
      <w:tr w:rsidR="00F77BDD" w:rsidRPr="003061D1" w14:paraId="7E6E037A" w14:textId="77777777">
        <w:tc>
          <w:tcPr>
            <w:tcW w:w="0" w:type="auto"/>
          </w:tcPr>
          <w:p w14:paraId="75BC6DC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total</w:t>
            </w:r>
          </w:p>
        </w:tc>
        <w:tc>
          <w:tcPr>
            <w:tcW w:w="0" w:type="auto"/>
          </w:tcPr>
          <w:p w14:paraId="58CC9FA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426</w:t>
            </w:r>
          </w:p>
        </w:tc>
        <w:tc>
          <w:tcPr>
            <w:tcW w:w="0" w:type="auto"/>
          </w:tcPr>
          <w:p w14:paraId="3D155EE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387</w:t>
            </w:r>
          </w:p>
        </w:tc>
        <w:tc>
          <w:tcPr>
            <w:tcW w:w="0" w:type="auto"/>
          </w:tcPr>
          <w:p w14:paraId="77E57A5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318</w:t>
            </w:r>
          </w:p>
        </w:tc>
        <w:tc>
          <w:tcPr>
            <w:tcW w:w="0" w:type="auto"/>
          </w:tcPr>
          <w:p w14:paraId="3994041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256</w:t>
            </w:r>
          </w:p>
        </w:tc>
      </w:tr>
    </w:tbl>
    <w:p w14:paraId="5D885BB3" w14:textId="77777777" w:rsidR="00F77BDD" w:rsidRDefault="006D238B">
      <w:r>
        <w:lastRenderedPageBreak/>
        <w:t> </w:t>
      </w:r>
    </w:p>
    <w:p w14:paraId="5332CFF2" w14:textId="77777777" w:rsidR="00F77BDD" w:rsidRDefault="006D238B">
      <w:pPr>
        <w:pStyle w:val="Heading4"/>
      </w:pPr>
      <w:bookmarkStart w:id="189" w:name="vertical-rack-sampling-quality-control"/>
      <w:r>
        <w:t>Vertical Rack sampling quality control</w:t>
      </w:r>
      <w:bookmarkEnd w:id="189"/>
    </w:p>
    <w:p w14:paraId="5F6062A9" w14:textId="77777777" w:rsidR="00F77BDD" w:rsidRDefault="006D238B">
      <w:commentRangeStart w:id="190"/>
      <w:r>
        <w:t>Hold-time experiments were conducted at the Tunnel site to assess stability of river water samples held in siphon bottles on the vertical rack</w:t>
      </w:r>
      <w:commentRangeEnd w:id="190"/>
      <w:r w:rsidR="00D53F61">
        <w:rPr>
          <w:rStyle w:val="CommentReference"/>
        </w:rPr>
        <w:commentReference w:id="190"/>
      </w:r>
      <w:r>
        <w:t>. Three sets of samples were used in hold-time experiments, each set included samples held on the rack for different periods and the timing and air temperatures for each set were assessed (Figure 5).</w:t>
      </w:r>
    </w:p>
    <w:p w14:paraId="0FB5CEE1" w14:textId="77777777" w:rsidR="00F77BDD" w:rsidRDefault="006D238B">
      <w:r>
        <w:t> </w:t>
      </w:r>
    </w:p>
    <w:p w14:paraId="4CCE4D47" w14:textId="77777777" w:rsidR="00F77BDD" w:rsidRDefault="006D238B" w:rsidP="003061D1">
      <w:pPr>
        <w:spacing w:line="240" w:lineRule="auto"/>
      </w:pPr>
      <w:r>
        <w:rPr>
          <w:noProof/>
          <w:lang w:val="en-CA" w:eastAsia="en-CA"/>
        </w:rPr>
        <w:drawing>
          <wp:inline distT="0" distB="0" distL="0" distR="0" wp14:anchorId="52F7BFF7" wp14:editId="058C4452">
            <wp:extent cx="5504749" cy="5046020"/>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5"/>
                    <a:stretch>
                      <a:fillRect/>
                    </a:stretch>
                  </pic:blipFill>
                  <pic:spPr bwMode="auto">
                    <a:xfrm>
                      <a:off x="0" y="0"/>
                      <a:ext cx="5504749" cy="5046020"/>
                    </a:xfrm>
                    <a:prstGeom prst="rect">
                      <a:avLst/>
                    </a:prstGeom>
                    <a:noFill/>
                    <a:ln w="9525">
                      <a:noFill/>
                      <a:headEnd/>
                      <a:tailEnd/>
                    </a:ln>
                  </pic:spPr>
                </pic:pic>
              </a:graphicData>
            </a:graphic>
          </wp:inline>
        </w:drawing>
      </w:r>
    </w:p>
    <w:p w14:paraId="217777D5" w14:textId="77777777" w:rsidR="00F77BDD" w:rsidRDefault="006D238B" w:rsidP="003061D1">
      <w:pPr>
        <w:spacing w:line="240" w:lineRule="auto"/>
      </w:pPr>
      <w:r>
        <w:t xml:space="preserve">Figure 5: </w:t>
      </w:r>
      <w:r>
        <w:rPr>
          <w:i/>
        </w:rPr>
        <w:t xml:space="preserve">Plot of air temperature during vertical rack hold-time experiments. Red horizontal lines indicate the </w:t>
      </w:r>
      <w:proofErr w:type="spellStart"/>
      <w:r>
        <w:rPr>
          <w:i/>
        </w:rPr>
        <w:t>0-7°C</w:t>
      </w:r>
      <w:proofErr w:type="spellEnd"/>
      <w:r>
        <w:rPr>
          <w:i/>
        </w:rPr>
        <w:t xml:space="preserve"> range of a typical laboratory refrigerator and dashed vertical lines </w:t>
      </w:r>
      <w:r>
        <w:rPr>
          <w:i/>
        </w:rPr>
        <w:lastRenderedPageBreak/>
        <w:t>separate the three sets of hold-time samples from collection of grab samples to retrieval of held samples.</w:t>
      </w:r>
    </w:p>
    <w:p w14:paraId="7F3CF473" w14:textId="77777777" w:rsidR="00F77BDD" w:rsidRDefault="006D238B">
      <w:r>
        <w:t> </w:t>
      </w:r>
    </w:p>
    <w:p w14:paraId="4AE43DF9" w14:textId="77777777" w:rsidR="00602159" w:rsidRDefault="006D238B">
      <w:commentRangeStart w:id="191"/>
      <w:r>
        <w:t xml:space="preserve">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 </w:t>
      </w:r>
    </w:p>
    <w:p w14:paraId="3E1B2FAE" w14:textId="77777777" w:rsidR="00602159" w:rsidRDefault="00602159"/>
    <w:p w14:paraId="607AEA51" w14:textId="312A480F" w:rsidR="00F77BDD" w:rsidRDefault="006D238B">
      <w:r>
        <w:t>All samples were analyzed to quantify DOC and characterized NOM properties (Figure 6),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data). To err on the side of caution, a 90% confidence level was used to evaluate the comparisons between fresh and held samples</w:t>
      </w:r>
      <w:commentRangeEnd w:id="191"/>
      <w:r w:rsidR="00D53F61">
        <w:rPr>
          <w:rStyle w:val="CommentReference"/>
        </w:rPr>
        <w:commentReference w:id="191"/>
      </w:r>
      <w:r>
        <w:t xml:space="preserve">. </w:t>
      </w:r>
      <w:commentRangeStart w:id="192"/>
      <w:r>
        <w:t>Results of hold-time comparisons considered the timing of sample collection, the number of days the rack samples were held, the mean air temperature over that period, and the percent change in analytical results (Table 5).</w:t>
      </w:r>
      <w:commentRangeEnd w:id="192"/>
      <w:r w:rsidR="00D53F61">
        <w:rPr>
          <w:rStyle w:val="CommentReference"/>
        </w:rPr>
        <w:commentReference w:id="192"/>
      </w:r>
    </w:p>
    <w:p w14:paraId="667C2015" w14:textId="3E7253D5" w:rsidR="00F77BDD" w:rsidRDefault="006D238B">
      <w:r>
        <w:t> </w:t>
      </w:r>
      <w:r w:rsidR="00602159" w:rsidRPr="00602159">
        <w:rPr>
          <w:highlight w:val="cyan"/>
        </w:rPr>
        <w:t>the order of plot and words was rearranged here a bit, same content</w:t>
      </w:r>
    </w:p>
    <w:p w14:paraId="42E7ACBB" w14:textId="77777777" w:rsidR="00F77BDD" w:rsidRDefault="006D238B" w:rsidP="00624088">
      <w:pPr>
        <w:spacing w:line="240" w:lineRule="auto"/>
      </w:pPr>
      <w:r>
        <w:rPr>
          <w:noProof/>
          <w:lang w:val="en-CA" w:eastAsia="en-CA"/>
        </w:rPr>
        <w:lastRenderedPageBreak/>
        <w:drawing>
          <wp:inline distT="0" distB="0" distL="0" distR="0" wp14:anchorId="7125AC3E" wp14:editId="4D4DB80A">
            <wp:extent cx="5504749" cy="6422207"/>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6"/>
                    <a:stretch>
                      <a:fillRect/>
                    </a:stretch>
                  </pic:blipFill>
                  <pic:spPr bwMode="auto">
                    <a:xfrm>
                      <a:off x="0" y="0"/>
                      <a:ext cx="5504749" cy="6422207"/>
                    </a:xfrm>
                    <a:prstGeom prst="rect">
                      <a:avLst/>
                    </a:prstGeom>
                    <a:noFill/>
                    <a:ln w="9525">
                      <a:noFill/>
                      <a:headEnd/>
                      <a:tailEnd/>
                    </a:ln>
                  </pic:spPr>
                </pic:pic>
              </a:graphicData>
            </a:graphic>
          </wp:inline>
        </w:drawing>
      </w:r>
    </w:p>
    <w:p w14:paraId="4CDA5960" w14:textId="77777777" w:rsidR="00F77BDD" w:rsidRDefault="006D238B" w:rsidP="00624088">
      <w:pPr>
        <w:spacing w:line="240" w:lineRule="auto"/>
      </w:pPr>
      <w:r>
        <w:t xml:space="preserve">Figure 6: </w:t>
      </w:r>
      <w:r>
        <w:rPr>
          <w:i/>
        </w:rPr>
        <w:t xml:space="preserve">Sample DOC concentrations and UV absorbance at </w:t>
      </w:r>
      <w:proofErr w:type="spellStart"/>
      <w:r>
        <w:rPr>
          <w:i/>
        </w:rPr>
        <w:t>254nm</w:t>
      </w:r>
      <w:proofErr w:type="spellEnd"/>
      <w:r>
        <w:rPr>
          <w:i/>
        </w:rPr>
        <w:t xml:space="preserve"> contrasting hold-time samples from collection of grab samples to retrieval of held samples.</w:t>
      </w:r>
    </w:p>
    <w:p w14:paraId="6FA390BD" w14:textId="77777777" w:rsidR="00F77BDD" w:rsidRDefault="006D238B">
      <w:r>
        <w:t> </w:t>
      </w:r>
    </w:p>
    <w:p w14:paraId="70F48CD5" w14:textId="77777777" w:rsidR="00611A89" w:rsidRDefault="00611A89"/>
    <w:p w14:paraId="70CBB00D" w14:textId="77777777" w:rsidR="00611A89" w:rsidRDefault="00611A89"/>
    <w:p w14:paraId="512DD97C" w14:textId="77777777" w:rsidR="00F77BDD" w:rsidRDefault="006D238B">
      <w:r>
        <w:lastRenderedPageBreak/>
        <w:t xml:space="preserve">Table 5: </w:t>
      </w:r>
      <w:r>
        <w:rPr>
          <w:i/>
        </w:rPr>
        <w:t>Results comparing three vertical-rack hold-time sets</w:t>
      </w:r>
    </w:p>
    <w:tbl>
      <w:tblPr>
        <w:tblW w:w="0" w:type="auto"/>
        <w:tblLook w:val="07E0" w:firstRow="1" w:lastRow="1" w:firstColumn="1" w:lastColumn="1" w:noHBand="1" w:noVBand="1"/>
        <w:tblCaption w:val="Table 5: Results comparing three vertical-rack hold-time sets"/>
      </w:tblPr>
      <w:tblGrid>
        <w:gridCol w:w="501"/>
        <w:gridCol w:w="643"/>
        <w:gridCol w:w="1031"/>
        <w:gridCol w:w="859"/>
        <w:gridCol w:w="851"/>
        <w:gridCol w:w="860"/>
        <w:gridCol w:w="908"/>
        <w:gridCol w:w="924"/>
        <w:gridCol w:w="1065"/>
        <w:gridCol w:w="859"/>
        <w:gridCol w:w="859"/>
      </w:tblGrid>
      <w:tr w:rsidR="00611A89" w:rsidRPr="00624088" w14:paraId="5C70EA4B" w14:textId="77777777" w:rsidTr="00611A89">
        <w:tc>
          <w:tcPr>
            <w:tcW w:w="501" w:type="dxa"/>
            <w:tcBorders>
              <w:bottom w:val="single" w:sz="0" w:space="0" w:color="auto"/>
            </w:tcBorders>
            <w:vAlign w:val="bottom"/>
          </w:tcPr>
          <w:p w14:paraId="66FD4023"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Set</w:t>
            </w:r>
          </w:p>
        </w:tc>
        <w:tc>
          <w:tcPr>
            <w:tcW w:w="643" w:type="dxa"/>
            <w:tcBorders>
              <w:bottom w:val="single" w:sz="0" w:space="0" w:color="auto"/>
            </w:tcBorders>
            <w:vAlign w:val="bottom"/>
          </w:tcPr>
          <w:p w14:paraId="1C92739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Days held</w:t>
            </w:r>
          </w:p>
        </w:tc>
        <w:tc>
          <w:tcPr>
            <w:tcW w:w="1124" w:type="dxa"/>
            <w:tcBorders>
              <w:bottom w:val="single" w:sz="0" w:space="0" w:color="auto"/>
            </w:tcBorders>
            <w:vAlign w:val="bottom"/>
          </w:tcPr>
          <w:p w14:paraId="3969C292"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Air temp.</w:t>
            </w:r>
          </w:p>
        </w:tc>
        <w:tc>
          <w:tcPr>
            <w:tcW w:w="746" w:type="dxa"/>
            <w:tcBorders>
              <w:bottom w:val="single" w:sz="0" w:space="0" w:color="auto"/>
            </w:tcBorders>
            <w:vAlign w:val="bottom"/>
          </w:tcPr>
          <w:p w14:paraId="295A3CE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DOC change (%)</w:t>
            </w:r>
          </w:p>
        </w:tc>
        <w:tc>
          <w:tcPr>
            <w:tcW w:w="858" w:type="dxa"/>
            <w:tcBorders>
              <w:bottom w:val="single" w:sz="0" w:space="0" w:color="auto"/>
            </w:tcBorders>
            <w:vAlign w:val="bottom"/>
          </w:tcPr>
          <w:p w14:paraId="05DEFF9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(DOC)</w:t>
            </w:r>
          </w:p>
        </w:tc>
        <w:tc>
          <w:tcPr>
            <w:tcW w:w="860" w:type="dxa"/>
            <w:tcBorders>
              <w:bottom w:val="single" w:sz="0" w:space="0" w:color="auto"/>
            </w:tcBorders>
            <w:vAlign w:val="bottom"/>
          </w:tcPr>
          <w:p w14:paraId="56FF70D5"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 xml:space="preserve"> change (%)</w:t>
            </w:r>
          </w:p>
        </w:tc>
        <w:tc>
          <w:tcPr>
            <w:tcW w:w="908" w:type="dxa"/>
            <w:tcBorders>
              <w:bottom w:val="single" w:sz="0" w:space="0" w:color="auto"/>
            </w:tcBorders>
            <w:vAlign w:val="bottom"/>
          </w:tcPr>
          <w:p w14:paraId="209891B1"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924" w:type="dxa"/>
            <w:tcBorders>
              <w:bottom w:val="single" w:sz="0" w:space="0" w:color="auto"/>
            </w:tcBorders>
            <w:vAlign w:val="bottom"/>
          </w:tcPr>
          <w:p w14:paraId="181A05E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SUVA</w:t>
            </w:r>
            <w:r w:rsidRPr="00611A89">
              <w:rPr>
                <w:rFonts w:asciiTheme="minorHAnsi" w:hAnsiTheme="minorHAnsi" w:cstheme="minorHAnsi"/>
                <w:sz w:val="22"/>
                <w:szCs w:val="22"/>
                <w:vertAlign w:val="subscript"/>
              </w:rPr>
              <w:t xml:space="preserve">254 </w:t>
            </w:r>
            <w:r w:rsidRPr="00624088">
              <w:rPr>
                <w:rFonts w:asciiTheme="minorHAnsi" w:hAnsiTheme="minorHAnsi" w:cstheme="minorHAnsi"/>
                <w:sz w:val="22"/>
                <w:szCs w:val="22"/>
              </w:rPr>
              <w:t>change (%)</w:t>
            </w:r>
          </w:p>
        </w:tc>
        <w:tc>
          <w:tcPr>
            <w:tcW w:w="1068" w:type="dxa"/>
            <w:tcBorders>
              <w:bottom w:val="single" w:sz="0" w:space="0" w:color="auto"/>
            </w:tcBorders>
            <w:vAlign w:val="bottom"/>
          </w:tcPr>
          <w:p w14:paraId="39601C4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(SUVA</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859" w:type="dxa"/>
            <w:tcBorders>
              <w:bottom w:val="single" w:sz="0" w:space="0" w:color="auto"/>
            </w:tcBorders>
            <w:vAlign w:val="bottom"/>
          </w:tcPr>
          <w:p w14:paraId="372A52BF"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 xml:space="preserve"> change (%)</w:t>
            </w:r>
          </w:p>
        </w:tc>
        <w:tc>
          <w:tcPr>
            <w:tcW w:w="869" w:type="dxa"/>
            <w:tcBorders>
              <w:bottom w:val="single" w:sz="0" w:space="0" w:color="auto"/>
            </w:tcBorders>
            <w:vAlign w:val="bottom"/>
          </w:tcPr>
          <w:p w14:paraId="6DB539A2"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w:t>
            </w:r>
          </w:p>
        </w:tc>
      </w:tr>
      <w:tr w:rsidR="00611A89" w:rsidRPr="00624088" w14:paraId="7A0E030A" w14:textId="77777777" w:rsidTr="00611A89">
        <w:tc>
          <w:tcPr>
            <w:tcW w:w="501" w:type="dxa"/>
          </w:tcPr>
          <w:p w14:paraId="72D9358E"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w:t>
            </w:r>
          </w:p>
        </w:tc>
        <w:tc>
          <w:tcPr>
            <w:tcW w:w="643" w:type="dxa"/>
          </w:tcPr>
          <w:p w14:paraId="11E8818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11</w:t>
            </w:r>
          </w:p>
        </w:tc>
        <w:tc>
          <w:tcPr>
            <w:tcW w:w="1124" w:type="dxa"/>
          </w:tcPr>
          <w:p w14:paraId="1FBDABC0"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7.1 ± 2.2</w:t>
            </w:r>
          </w:p>
        </w:tc>
        <w:tc>
          <w:tcPr>
            <w:tcW w:w="746" w:type="dxa"/>
          </w:tcPr>
          <w:p w14:paraId="4A72B5D2"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-45</w:t>
            </w:r>
            <w:r>
              <w:rPr>
                <w:rFonts w:asciiTheme="minorHAnsi" w:hAnsiTheme="minorHAnsi" w:cstheme="minorHAnsi"/>
                <w:sz w:val="22"/>
                <w:szCs w:val="22"/>
              </w:rPr>
              <w:t>*</w:t>
            </w:r>
          </w:p>
        </w:tc>
        <w:tc>
          <w:tcPr>
            <w:tcW w:w="858" w:type="dxa"/>
          </w:tcPr>
          <w:p w14:paraId="2DB627A9"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60" w:type="dxa"/>
          </w:tcPr>
          <w:p w14:paraId="401C473A"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908" w:type="dxa"/>
          </w:tcPr>
          <w:p w14:paraId="17E544D4"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c>
          <w:tcPr>
            <w:tcW w:w="924" w:type="dxa"/>
          </w:tcPr>
          <w:p w14:paraId="518E3ACD"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80</w:t>
            </w:r>
            <w:r>
              <w:rPr>
                <w:rFonts w:asciiTheme="minorHAnsi" w:hAnsiTheme="minorHAnsi" w:cstheme="minorHAnsi"/>
                <w:sz w:val="22"/>
                <w:szCs w:val="22"/>
              </w:rPr>
              <w:t>*</w:t>
            </w:r>
          </w:p>
        </w:tc>
        <w:tc>
          <w:tcPr>
            <w:tcW w:w="1068" w:type="dxa"/>
          </w:tcPr>
          <w:p w14:paraId="5872B6BE"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14:paraId="43D982E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69" w:type="dxa"/>
          </w:tcPr>
          <w:p w14:paraId="0A8060C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r>
      <w:tr w:rsidR="00611A89" w:rsidRPr="00624088" w14:paraId="3F4D00A9" w14:textId="77777777" w:rsidTr="00611A89">
        <w:tc>
          <w:tcPr>
            <w:tcW w:w="501" w:type="dxa"/>
          </w:tcPr>
          <w:p w14:paraId="069798C9"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B</w:t>
            </w:r>
          </w:p>
        </w:tc>
        <w:tc>
          <w:tcPr>
            <w:tcW w:w="643" w:type="dxa"/>
          </w:tcPr>
          <w:p w14:paraId="00CD1E21"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20</w:t>
            </w:r>
          </w:p>
        </w:tc>
        <w:tc>
          <w:tcPr>
            <w:tcW w:w="1124" w:type="dxa"/>
          </w:tcPr>
          <w:p w14:paraId="580999ED"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6.0 ± 2.7</w:t>
            </w:r>
          </w:p>
        </w:tc>
        <w:tc>
          <w:tcPr>
            <w:tcW w:w="746" w:type="dxa"/>
          </w:tcPr>
          <w:p w14:paraId="0362ECF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58" w:type="dxa"/>
          </w:tcPr>
          <w:p w14:paraId="0528C8A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0.4375</w:t>
            </w:r>
          </w:p>
        </w:tc>
        <w:tc>
          <w:tcPr>
            <w:tcW w:w="860" w:type="dxa"/>
          </w:tcPr>
          <w:p w14:paraId="08A7304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w:t>
            </w:r>
            <w:r>
              <w:rPr>
                <w:rFonts w:asciiTheme="minorHAnsi" w:hAnsiTheme="minorHAnsi" w:cstheme="minorHAnsi"/>
                <w:sz w:val="22"/>
                <w:szCs w:val="22"/>
              </w:rPr>
              <w:t>*</w:t>
            </w:r>
          </w:p>
        </w:tc>
        <w:tc>
          <w:tcPr>
            <w:tcW w:w="908" w:type="dxa"/>
          </w:tcPr>
          <w:p w14:paraId="10F3B357"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14:paraId="7033D62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-10</w:t>
            </w:r>
            <w:r>
              <w:rPr>
                <w:rFonts w:asciiTheme="minorHAnsi" w:hAnsiTheme="minorHAnsi" w:cstheme="minorHAnsi"/>
                <w:sz w:val="22"/>
                <w:szCs w:val="22"/>
              </w:rPr>
              <w:t>*</w:t>
            </w:r>
          </w:p>
        </w:tc>
        <w:tc>
          <w:tcPr>
            <w:tcW w:w="1068" w:type="dxa"/>
          </w:tcPr>
          <w:p w14:paraId="0FAAEC2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14:paraId="2B31B217"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869" w:type="dxa"/>
          </w:tcPr>
          <w:p w14:paraId="2C89D8C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0.8125</w:t>
            </w:r>
          </w:p>
        </w:tc>
      </w:tr>
      <w:tr w:rsidR="00611A89" w:rsidRPr="00624088" w14:paraId="095E5A14" w14:textId="77777777" w:rsidTr="00611A89">
        <w:tc>
          <w:tcPr>
            <w:tcW w:w="501" w:type="dxa"/>
          </w:tcPr>
          <w:p w14:paraId="081F351B"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C</w:t>
            </w:r>
          </w:p>
        </w:tc>
        <w:tc>
          <w:tcPr>
            <w:tcW w:w="643" w:type="dxa"/>
          </w:tcPr>
          <w:p w14:paraId="3044FAE4"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p>
        </w:tc>
        <w:tc>
          <w:tcPr>
            <w:tcW w:w="1124" w:type="dxa"/>
          </w:tcPr>
          <w:p w14:paraId="6159CB80"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4.3 ± 3.2</w:t>
            </w:r>
          </w:p>
        </w:tc>
        <w:tc>
          <w:tcPr>
            <w:tcW w:w="746" w:type="dxa"/>
          </w:tcPr>
          <w:p w14:paraId="4CE0E31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-23</w:t>
            </w:r>
          </w:p>
        </w:tc>
        <w:tc>
          <w:tcPr>
            <w:tcW w:w="858" w:type="dxa"/>
          </w:tcPr>
          <w:p w14:paraId="6A73B66D"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0.1875</w:t>
            </w:r>
          </w:p>
        </w:tc>
        <w:tc>
          <w:tcPr>
            <w:tcW w:w="860" w:type="dxa"/>
          </w:tcPr>
          <w:p w14:paraId="742A56BA"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r>
              <w:rPr>
                <w:rFonts w:asciiTheme="minorHAnsi" w:hAnsiTheme="minorHAnsi" w:cstheme="minorHAnsi"/>
                <w:sz w:val="22"/>
                <w:szCs w:val="22"/>
              </w:rPr>
              <w:t>*</w:t>
            </w:r>
          </w:p>
        </w:tc>
        <w:tc>
          <w:tcPr>
            <w:tcW w:w="908" w:type="dxa"/>
          </w:tcPr>
          <w:p w14:paraId="174E035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14:paraId="26E25468"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-9</w:t>
            </w:r>
          </w:p>
        </w:tc>
        <w:tc>
          <w:tcPr>
            <w:tcW w:w="1068" w:type="dxa"/>
          </w:tcPr>
          <w:p w14:paraId="53CCD7A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0.6250</w:t>
            </w:r>
          </w:p>
        </w:tc>
        <w:tc>
          <w:tcPr>
            <w:tcW w:w="859" w:type="dxa"/>
          </w:tcPr>
          <w:p w14:paraId="747ABCA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-14</w:t>
            </w:r>
            <w:r>
              <w:rPr>
                <w:rFonts w:asciiTheme="minorHAnsi" w:hAnsiTheme="minorHAnsi" w:cstheme="minorHAnsi"/>
                <w:sz w:val="22"/>
                <w:szCs w:val="22"/>
              </w:rPr>
              <w:t>*</w:t>
            </w:r>
          </w:p>
        </w:tc>
        <w:tc>
          <w:tcPr>
            <w:tcW w:w="869" w:type="dxa"/>
          </w:tcPr>
          <w:p w14:paraId="23A4EE8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r>
    </w:tbl>
    <w:p w14:paraId="03B25FE0" w14:textId="77777777" w:rsidR="00F77BDD" w:rsidRPr="00624088" w:rsidRDefault="006D238B" w:rsidP="00624088">
      <w:pPr>
        <w:spacing w:line="240" w:lineRule="auto"/>
        <w:rPr>
          <w:rFonts w:asciiTheme="minorHAnsi" w:hAnsiTheme="minorHAnsi" w:cstheme="minorHAnsi"/>
          <w:sz w:val="22"/>
          <w:szCs w:val="22"/>
        </w:rPr>
      </w:pPr>
      <w:r w:rsidRPr="00624088">
        <w:rPr>
          <w:rFonts w:asciiTheme="minorHAnsi" w:hAnsiTheme="minorHAnsi" w:cstheme="minorHAnsi"/>
          <w:i/>
          <w:sz w:val="22"/>
          <w:szCs w:val="22"/>
        </w:rPr>
        <w:t>Note:</w:t>
      </w:r>
      <w:r w:rsidRPr="00624088">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6D14C719" w14:textId="77777777" w:rsidR="00F77BDD" w:rsidRDefault="006D238B">
      <w:r>
        <w:t> </w:t>
      </w:r>
    </w:p>
    <w:p w14:paraId="51270929" w14:textId="77777777" w:rsidR="00F77BDD" w:rsidRDefault="006D238B">
      <w:commentRangeStart w:id="193"/>
      <w:r>
        <w:t xml:space="preserve">There was a significant change in DOC concentration (at 90% confidence, p-value = 0.063) for </w:t>
      </w:r>
      <w:commentRangeStart w:id="194"/>
      <w:r>
        <w:t>hold</w:t>
      </w:r>
      <w:commentRangeEnd w:id="194"/>
      <w:r w:rsidR="00D53F61">
        <w:rPr>
          <w:rStyle w:val="CommentReference"/>
        </w:rPr>
        <w:commentReference w:id="194"/>
      </w:r>
      <w:r>
        <w:t>-time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14:paraId="61974621" w14:textId="77777777" w:rsidR="00F77BDD" w:rsidRDefault="006D238B">
      <w:r>
        <w:t> </w:t>
      </w:r>
    </w:p>
    <w:p w14:paraId="036A50D6" w14:textId="77777777" w:rsidR="00F77BDD" w:rsidRDefault="006D238B">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6, Table 5)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14:paraId="20ABC3FD" w14:textId="77777777" w:rsidR="00F77BDD" w:rsidRDefault="006D238B">
      <w:r>
        <w:t> </w:t>
      </w:r>
    </w:p>
    <w:p w14:paraId="788A74C2" w14:textId="77777777" w:rsidR="00F77BDD" w:rsidRDefault="006D238B">
      <w:r>
        <w:lastRenderedPageBreak/>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14:paraId="72AE2AFD" w14:textId="77777777" w:rsidR="00F77BDD" w:rsidRDefault="006D238B">
      <w:r>
        <w:t> </w:t>
      </w:r>
    </w:p>
    <w:p w14:paraId="1EB41723" w14:textId="77777777" w:rsidR="00F77BDD" w:rsidRDefault="006D238B">
      <w:r>
        <w:t xml:space="preserve">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w:t>
      </w:r>
      <w:r w:rsidRPr="00602159">
        <w:rPr>
          <w:highlight w:val="cyan"/>
        </w:rPr>
        <w:t xml:space="preserve">flags which were used to filter sample data, reducing the effective number of samples included in results by less than 10% (Table </w:t>
      </w:r>
      <w:commentRangeStart w:id="195"/>
      <w:r w:rsidRPr="00602159">
        <w:rPr>
          <w:highlight w:val="cyan"/>
        </w:rPr>
        <w:t>4</w:t>
      </w:r>
      <w:commentRangeEnd w:id="195"/>
      <w:r w:rsidR="00602159">
        <w:rPr>
          <w:rStyle w:val="CommentReference"/>
        </w:rPr>
        <w:commentReference w:id="195"/>
      </w:r>
      <w:r w:rsidRPr="00602159">
        <w:rPr>
          <w:highlight w:val="cyan"/>
        </w:rPr>
        <w:t>).</w:t>
      </w:r>
    </w:p>
    <w:p w14:paraId="7DE84A7D" w14:textId="77777777" w:rsidR="00F77BDD" w:rsidRDefault="006D238B">
      <w:r>
        <w:t> </w:t>
      </w:r>
    </w:p>
    <w:p w14:paraId="537EA721" w14:textId="77777777" w:rsidR="00F77BDD" w:rsidRDefault="006D238B">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t>
      </w:r>
      <w:r>
        <w:lastRenderedPageBreak/>
        <w:t xml:space="preserve">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w:t>
      </w:r>
      <w:commentRangeEnd w:id="193"/>
      <w:r w:rsidR="00C6637F">
        <w:rPr>
          <w:rStyle w:val="CommentReference"/>
        </w:rPr>
        <w:commentReference w:id="193"/>
      </w:r>
      <w:r w:rsidRPr="00602159">
        <w:rPr>
          <w:highlight w:val="cyan"/>
        </w:rPr>
        <w:t xml:space="preserve">Hold-time temperatures (daily means) at each monitoring site were measured and recorded with Hobo </w:t>
      </w:r>
      <w:proofErr w:type="spellStart"/>
      <w:r w:rsidRPr="00602159">
        <w:rPr>
          <w:highlight w:val="cyan"/>
        </w:rPr>
        <w:t>TidbiT</w:t>
      </w:r>
      <w:proofErr w:type="spellEnd"/>
      <w:r w:rsidRPr="00602159">
        <w:rPr>
          <w:highlight w:val="cyan"/>
        </w:rPr>
        <w:t xml:space="preserve"> loggers from 2019-08-24 to 2020-02-18 (field study end), and temperatures prior to </w:t>
      </w:r>
      <w:proofErr w:type="spellStart"/>
      <w:r w:rsidRPr="00602159">
        <w:rPr>
          <w:highlight w:val="cyan"/>
        </w:rPr>
        <w:t>TidbiT</w:t>
      </w:r>
      <w:proofErr w:type="spellEnd"/>
      <w:r w:rsidRPr="00602159">
        <w:rPr>
          <w:highlight w:val="cyan"/>
        </w:rPr>
        <w:t xml:space="preserve"> deployment were estimated by linear regression (</w:t>
      </w:r>
      <w:commentRangeStart w:id="196"/>
      <w:commentRangeStart w:id="197"/>
      <w:r w:rsidRPr="00602159">
        <w:rPr>
          <w:highlight w:val="cyan"/>
        </w:rPr>
        <w:t>Appendix</w:t>
      </w:r>
      <w:commentRangeEnd w:id="196"/>
      <w:r w:rsidR="00602159">
        <w:rPr>
          <w:rStyle w:val="CommentReference"/>
        </w:rPr>
        <w:commentReference w:id="196"/>
      </w:r>
      <w:commentRangeEnd w:id="197"/>
      <w:r w:rsidR="00C6637F">
        <w:rPr>
          <w:rStyle w:val="CommentReference"/>
        </w:rPr>
        <w:commentReference w:id="197"/>
      </w:r>
      <w:r w:rsidRPr="00602159">
        <w:rPr>
          <w:highlight w:val="cyan"/>
        </w:rPr>
        <w:t xml:space="preserve"> ###).</w:t>
      </w:r>
    </w:p>
    <w:p w14:paraId="3CDE716F" w14:textId="77777777" w:rsidR="00F77BDD" w:rsidRDefault="006D238B">
      <w:r>
        <w:t> </w:t>
      </w:r>
    </w:p>
    <w:p w14:paraId="3CB27E00" w14:textId="77777777" w:rsidR="00F77BDD" w:rsidRDefault="006D238B">
      <w:pPr>
        <w:pStyle w:val="Heading4"/>
      </w:pPr>
      <w:bookmarkStart w:id="198" w:name="seasonal-delineation"/>
      <w:r>
        <w:t>Seasonal delineation</w:t>
      </w:r>
      <w:bookmarkEnd w:id="198"/>
    </w:p>
    <w:p w14:paraId="26989533" w14:textId="77777777" w:rsidR="00F77BDD" w:rsidRDefault="006D238B">
      <w:commentRangeStart w:id="199"/>
      <w:r>
        <w:t>Wet seasons were defined by conditions that generated significant stream responses and Vertical Rack sample collection, and the dry season was defined by baseflow conditions with no detectable stream responses at the Vertical Racks.</w:t>
      </w:r>
      <w:r w:rsidR="00611A89">
        <w:t xml:space="preserve"> </w:t>
      </w:r>
      <w:r>
        <w:t xml:space="preserve">LWSA rain data were used to define rain events using the USGS </w:t>
      </w:r>
      <w:r>
        <w:rPr>
          <w:i/>
        </w:rPr>
        <w:t>Rainmaker</w:t>
      </w:r>
      <w:r>
        <w:t xml:space="preserve"> package in R (‘</w:t>
      </w:r>
      <w:proofErr w:type="spellStart"/>
      <w:r>
        <w:t>RMevents</w:t>
      </w:r>
      <w:proofErr w:type="spellEnd"/>
      <w:r>
        <w:t>’ function), w</w:t>
      </w:r>
      <w:commentRangeEnd w:id="199"/>
      <w:r w:rsidR="00C6637F">
        <w:rPr>
          <w:rStyle w:val="CommentReference"/>
        </w:rPr>
        <w:commentReference w:id="199"/>
      </w:r>
      <w:r>
        <w:t xml:space="preserve">hich determined there were 18 major events that corresponded to Vertical Rack sample collection. </w:t>
      </w:r>
      <w:commentRangeStart w:id="200"/>
      <w:r>
        <w:t>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t>
      </w:r>
      <w:commentRangeEnd w:id="200"/>
      <w:r w:rsidR="00C6637F">
        <w:rPr>
          <w:rStyle w:val="CommentReference"/>
        </w:rPr>
        <w:commentReference w:id="200"/>
      </w:r>
      <w:r>
        <w:t>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14:paraId="46A09F24" w14:textId="77777777" w:rsidR="00F77BDD" w:rsidRDefault="006D238B">
      <w:r>
        <w:t> </w:t>
      </w:r>
    </w:p>
    <w:p w14:paraId="1B060B36" w14:textId="77777777" w:rsidR="00F77BDD" w:rsidRDefault="006D238B" w:rsidP="00611A89">
      <w:pPr>
        <w:spacing w:line="240" w:lineRule="auto"/>
        <w:jc w:val="center"/>
      </w:pPr>
      <w:r>
        <w:rPr>
          <w:noProof/>
          <w:lang w:val="en-CA" w:eastAsia="en-CA"/>
        </w:rPr>
        <w:lastRenderedPageBreak/>
        <w:drawing>
          <wp:inline distT="0" distB="0" distL="0" distR="0" wp14:anchorId="399A38AA" wp14:editId="6C7CB436">
            <wp:extent cx="5772150" cy="7421336"/>
            <wp:effectExtent l="0" t="0" r="0" b="8255"/>
            <wp:docPr id="7"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7"/>
                    <a:stretch>
                      <a:fillRect/>
                    </a:stretch>
                  </pic:blipFill>
                  <pic:spPr bwMode="auto">
                    <a:xfrm>
                      <a:off x="0" y="0"/>
                      <a:ext cx="5774945" cy="7424930"/>
                    </a:xfrm>
                    <a:prstGeom prst="rect">
                      <a:avLst/>
                    </a:prstGeom>
                    <a:noFill/>
                    <a:ln w="9525">
                      <a:noFill/>
                      <a:headEnd/>
                      <a:tailEnd/>
                    </a:ln>
                  </pic:spPr>
                </pic:pic>
              </a:graphicData>
            </a:graphic>
          </wp:inline>
        </w:drawing>
      </w:r>
    </w:p>
    <w:p w14:paraId="51E8D601" w14:textId="77777777" w:rsidR="00F77BDD" w:rsidRDefault="006D238B" w:rsidP="00611A89">
      <w:pPr>
        <w:spacing w:line="240" w:lineRule="auto"/>
      </w:pPr>
      <w:r>
        <w:t xml:space="preserve">Figure 7: </w:t>
      </w:r>
      <w:r>
        <w:rPr>
          <w:i/>
        </w:rPr>
        <w:t xml:space="preserve">Plot of LWSA weather, stream response and sample collection at the six monitoring sites across the LWSA. Seasons were separated by stream responses and conditions that initiated or ceased rack sample </w:t>
      </w:r>
      <w:commentRangeStart w:id="201"/>
      <w:r>
        <w:rPr>
          <w:i/>
        </w:rPr>
        <w:t>collection</w:t>
      </w:r>
      <w:commentRangeEnd w:id="201"/>
      <w:r w:rsidR="00C6637F">
        <w:rPr>
          <w:rStyle w:val="CommentReference"/>
        </w:rPr>
        <w:commentReference w:id="201"/>
      </w:r>
      <w:r>
        <w:rPr>
          <w:i/>
        </w:rPr>
        <w:t>.</w:t>
      </w:r>
    </w:p>
    <w:p w14:paraId="6C66D7D3" w14:textId="77777777" w:rsidR="00F77BDD" w:rsidRPr="00602159" w:rsidRDefault="006D238B">
      <w:pPr>
        <w:pStyle w:val="Heading4"/>
        <w:rPr>
          <w:highlight w:val="cyan"/>
        </w:rPr>
      </w:pPr>
      <w:r w:rsidRPr="00602159">
        <w:rPr>
          <w:highlight w:val="cyan"/>
        </w:rPr>
        <w:lastRenderedPageBreak/>
        <w:t>Spatial patterns in DOC &amp; NOM</w:t>
      </w:r>
    </w:p>
    <w:p w14:paraId="4072B655" w14:textId="77777777" w:rsidR="00F77BDD" w:rsidRDefault="006D238B">
      <w:commentRangeStart w:id="202"/>
      <w:r>
        <w:t>Several</w:t>
      </w:r>
      <w:commentRangeEnd w:id="202"/>
      <w:r w:rsidR="00602159">
        <w:rPr>
          <w:rStyle w:val="CommentReference"/>
        </w:rPr>
        <w:commentReference w:id="202"/>
      </w:r>
      <w:r>
        <w:t xml:space="preserve"> comparisons can be made among the twelve synoptically sampled river sites (refer to Figure 2); presented here are comparisons of cross-basin (from LWSA to SWSA) and upstream to downstream, and sampling methods evaluated with respect to nested catchments and DOC range.</w:t>
      </w:r>
    </w:p>
    <w:p w14:paraId="0BC9BE50" w14:textId="77777777" w:rsidR="00F77BDD" w:rsidRDefault="006D238B">
      <w:r>
        <w:t> </w:t>
      </w:r>
    </w:p>
    <w:p w14:paraId="5596B7F6" w14:textId="77777777" w:rsidR="00F77BDD" w:rsidRPr="00602159" w:rsidRDefault="006D238B">
      <w:pPr>
        <w:pStyle w:val="Heading5"/>
        <w:rPr>
          <w:highlight w:val="cyan"/>
        </w:rPr>
      </w:pPr>
      <w:bookmarkStart w:id="203" w:name="X4a2bd2cd20dd488c4cd0deb9ac5acc52cd50d31"/>
      <w:r w:rsidRPr="00602159">
        <w:rPr>
          <w:highlight w:val="cyan"/>
        </w:rPr>
        <w:t>Cross-basin &amp; upstream/downstream DOC comparison</w:t>
      </w:r>
      <w:bookmarkEnd w:id="203"/>
    </w:p>
    <w:p w14:paraId="121C3B5A" w14:textId="1583424A" w:rsidR="00F77BDD" w:rsidRDefault="006D238B">
      <w:commentRangeStart w:id="204"/>
      <w:r>
        <w:t>Mean</w:t>
      </w:r>
      <w:commentRangeEnd w:id="204"/>
      <w:r w:rsidR="00602159">
        <w:rPr>
          <w:rStyle w:val="CommentReference"/>
        </w:rPr>
        <w:commentReference w:id="204"/>
      </w:r>
      <w:r>
        <w:t xml:space="preserve"> DOC concentrations were similar when comparing across basins from the current source water tributaries, </w:t>
      </w:r>
      <w:proofErr w:type="spellStart"/>
      <w:r>
        <w:t>Rithet</w:t>
      </w:r>
      <w:proofErr w:type="spellEnd"/>
      <w:r>
        <w:t xml:space="preserve"> and Judge Creeks, to the future supplemental supply, Leech River at the Tunnel (Table 6). From upstream to downstream sites there was an overall decreasing trend for DOC concentrations and NOM aromaticity and/or molecular size (Figure </w:t>
      </w:r>
      <w:commentRangeStart w:id="205"/>
      <w:r>
        <w:t>8</w:t>
      </w:r>
      <w:commentRangeEnd w:id="205"/>
      <w:r w:rsidR="00653F8E">
        <w:rPr>
          <w:rStyle w:val="CommentReference"/>
        </w:rPr>
        <w:commentReference w:id="205"/>
      </w:r>
      <w:r>
        <w:t>).</w:t>
      </w:r>
      <w:ins w:id="206" w:author="Bill Floyd" w:date="2020-07-29T12:09:00Z">
        <w:r w:rsidR="00653F8E">
          <w:t xml:space="preserve"> </w:t>
        </w:r>
      </w:ins>
    </w:p>
    <w:p w14:paraId="601D9D25" w14:textId="77777777" w:rsidR="00F77BDD" w:rsidRDefault="006D238B">
      <w:r>
        <w:t> </w:t>
      </w:r>
    </w:p>
    <w:p w14:paraId="6B229025" w14:textId="77777777" w:rsidR="00611A89" w:rsidRDefault="00611A89"/>
    <w:p w14:paraId="2800D760" w14:textId="77777777" w:rsidR="00611A89" w:rsidRDefault="00611A89"/>
    <w:p w14:paraId="43534223" w14:textId="77777777" w:rsidR="00611A89" w:rsidRDefault="00611A89"/>
    <w:p w14:paraId="6C1CFE65" w14:textId="77777777" w:rsidR="00611A89" w:rsidRDefault="00611A89">
      <w:pPr>
        <w:sectPr w:rsidR="00611A89" w:rsidSect="000C7037">
          <w:footerReference w:type="default" r:id="rId18"/>
          <w:pgSz w:w="12240" w:h="15840" w:code="1"/>
          <w:pgMar w:top="1440" w:right="1440" w:bottom="1440" w:left="1440" w:header="706" w:footer="706" w:gutter="0"/>
          <w:pgNumType w:start="1"/>
          <w:cols w:space="708"/>
          <w:docGrid w:linePitch="326"/>
        </w:sectPr>
      </w:pPr>
    </w:p>
    <w:p w14:paraId="2F58660C" w14:textId="77777777" w:rsidR="00F77BDD" w:rsidRDefault="006D238B">
      <w:r>
        <w:lastRenderedPageBreak/>
        <w:t xml:space="preserve">Table 6: </w:t>
      </w:r>
      <w:r>
        <w:rPr>
          <w:i/>
        </w:rPr>
        <w:t xml:space="preserve">Dissolved organic carbon concentrations across twelve synoptically sampled river </w:t>
      </w:r>
      <w:commentRangeStart w:id="207"/>
      <w:r>
        <w:rPr>
          <w:i/>
        </w:rPr>
        <w:t>sites</w:t>
      </w:r>
      <w:commentRangeEnd w:id="207"/>
      <w:r w:rsidR="00653F8E">
        <w:rPr>
          <w:rStyle w:val="CommentReference"/>
        </w:rPr>
        <w:commentReference w:id="207"/>
      </w:r>
    </w:p>
    <w:tbl>
      <w:tblPr>
        <w:tblW w:w="5000" w:type="pct"/>
        <w:tblLook w:val="07E0" w:firstRow="1" w:lastRow="1" w:firstColumn="1" w:lastColumn="1" w:noHBand="1" w:noVBand="1"/>
        <w:tblCaption w:val="Table 6: Dissolved organic carbon concentrations across twelve synoptically sampled river sites"/>
      </w:tblPr>
      <w:tblGrid>
        <w:gridCol w:w="1427"/>
        <w:gridCol w:w="4672"/>
        <w:gridCol w:w="774"/>
        <w:gridCol w:w="1188"/>
        <w:gridCol w:w="865"/>
        <w:gridCol w:w="606"/>
        <w:gridCol w:w="1014"/>
        <w:gridCol w:w="1364"/>
        <w:gridCol w:w="1050"/>
      </w:tblGrid>
      <w:tr w:rsidR="00F77BDD" w:rsidRPr="00611A89" w14:paraId="1178CBD2" w14:textId="77777777">
        <w:tc>
          <w:tcPr>
            <w:tcW w:w="0" w:type="auto"/>
            <w:tcBorders>
              <w:bottom w:val="single" w:sz="0" w:space="0" w:color="auto"/>
            </w:tcBorders>
            <w:vAlign w:val="bottom"/>
          </w:tcPr>
          <w:p w14:paraId="6D4FAFD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14:paraId="251A21B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14:paraId="768BB24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14:paraId="68426CD5"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DOCmean</w:t>
            </w:r>
            <w:proofErr w:type="spellEnd"/>
          </w:p>
        </w:tc>
        <w:tc>
          <w:tcPr>
            <w:tcW w:w="0" w:type="auto"/>
            <w:tcBorders>
              <w:bottom w:val="single" w:sz="0" w:space="0" w:color="auto"/>
            </w:tcBorders>
            <w:vAlign w:val="bottom"/>
          </w:tcPr>
          <w:p w14:paraId="57562615"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DOCsd</w:t>
            </w:r>
            <w:proofErr w:type="spellEnd"/>
          </w:p>
        </w:tc>
        <w:tc>
          <w:tcPr>
            <w:tcW w:w="0" w:type="auto"/>
            <w:tcBorders>
              <w:bottom w:val="single" w:sz="0" w:space="0" w:color="auto"/>
            </w:tcBorders>
            <w:vAlign w:val="bottom"/>
          </w:tcPr>
          <w:p w14:paraId="1EFFD36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RSD</w:t>
            </w:r>
          </w:p>
        </w:tc>
        <w:tc>
          <w:tcPr>
            <w:tcW w:w="0" w:type="auto"/>
            <w:tcBorders>
              <w:bottom w:val="single" w:sz="0" w:space="0" w:color="auto"/>
            </w:tcBorders>
            <w:vAlign w:val="bottom"/>
          </w:tcPr>
          <w:p w14:paraId="575D5C0C"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DOCmin</w:t>
            </w:r>
            <w:proofErr w:type="spellEnd"/>
          </w:p>
        </w:tc>
        <w:tc>
          <w:tcPr>
            <w:tcW w:w="0" w:type="auto"/>
            <w:tcBorders>
              <w:bottom w:val="single" w:sz="0" w:space="0" w:color="auto"/>
            </w:tcBorders>
            <w:vAlign w:val="bottom"/>
          </w:tcPr>
          <w:p w14:paraId="33A12575"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DOCmedian</w:t>
            </w:r>
            <w:proofErr w:type="spellEnd"/>
          </w:p>
        </w:tc>
        <w:tc>
          <w:tcPr>
            <w:tcW w:w="0" w:type="auto"/>
            <w:tcBorders>
              <w:bottom w:val="single" w:sz="0" w:space="0" w:color="auto"/>
            </w:tcBorders>
            <w:vAlign w:val="bottom"/>
          </w:tcPr>
          <w:p w14:paraId="4826BEF6"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DOCmax</w:t>
            </w:r>
            <w:proofErr w:type="spellEnd"/>
          </w:p>
        </w:tc>
      </w:tr>
      <w:tr w:rsidR="00F77BDD" w:rsidRPr="00611A89" w14:paraId="4A238696" w14:textId="77777777">
        <w:tc>
          <w:tcPr>
            <w:tcW w:w="0" w:type="auto"/>
          </w:tcPr>
          <w:p w14:paraId="622FF2B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647EE52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732A6D2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14:paraId="3DAB26E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14:paraId="6A0101F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43B5B04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2C3899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3.78</w:t>
            </w:r>
          </w:p>
        </w:tc>
        <w:tc>
          <w:tcPr>
            <w:tcW w:w="0" w:type="auto"/>
          </w:tcPr>
          <w:p w14:paraId="126725B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1A1F9F0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r w:rsidR="00F77BDD" w:rsidRPr="00611A89" w14:paraId="6FD54890" w14:textId="77777777">
        <w:tc>
          <w:tcPr>
            <w:tcW w:w="0" w:type="auto"/>
          </w:tcPr>
          <w:p w14:paraId="4FEEFC30"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14:paraId="1E4D932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2113379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7947FEA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14:paraId="5A006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w:t>
            </w:r>
          </w:p>
        </w:tc>
        <w:tc>
          <w:tcPr>
            <w:tcW w:w="0" w:type="auto"/>
          </w:tcPr>
          <w:p w14:paraId="5D5C1B7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3195A5C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1.84</w:t>
            </w:r>
          </w:p>
        </w:tc>
        <w:tc>
          <w:tcPr>
            <w:tcW w:w="0" w:type="auto"/>
          </w:tcPr>
          <w:p w14:paraId="55049F9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2D6AA8A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9.2</w:t>
            </w:r>
          </w:p>
        </w:tc>
      </w:tr>
      <w:tr w:rsidR="00F77BDD" w:rsidRPr="00611A89" w14:paraId="1DFDC808" w14:textId="77777777">
        <w:tc>
          <w:tcPr>
            <w:tcW w:w="0" w:type="auto"/>
          </w:tcPr>
          <w:p w14:paraId="644DAF1A"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14:paraId="13435CC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1A4AFA1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4968F5E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14:paraId="5AADBB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14:paraId="55FBA2F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31A7557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14:paraId="7B8776F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6.9</w:t>
            </w:r>
          </w:p>
        </w:tc>
        <w:tc>
          <w:tcPr>
            <w:tcW w:w="0" w:type="auto"/>
          </w:tcPr>
          <w:p w14:paraId="16ED05A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11.6</w:t>
            </w:r>
          </w:p>
        </w:tc>
      </w:tr>
      <w:tr w:rsidR="00F77BDD" w:rsidRPr="00611A89" w14:paraId="1AC92006" w14:textId="77777777">
        <w:tc>
          <w:tcPr>
            <w:tcW w:w="0" w:type="auto"/>
          </w:tcPr>
          <w:p w14:paraId="2BEFACE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w:t>
            </w:r>
            <w:proofErr w:type="spellStart"/>
            <w:r w:rsidRPr="00611A89">
              <w:rPr>
                <w:rFonts w:asciiTheme="minorHAnsi" w:hAnsiTheme="minorHAnsi" w:cstheme="minorHAnsi"/>
                <w:sz w:val="22"/>
                <w:szCs w:val="22"/>
              </w:rPr>
              <w:t>crk</w:t>
            </w:r>
            <w:proofErr w:type="spellEnd"/>
          </w:p>
        </w:tc>
        <w:tc>
          <w:tcPr>
            <w:tcW w:w="0" w:type="auto"/>
          </w:tcPr>
          <w:p w14:paraId="24C802A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281A0B5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14:paraId="0A31160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182761E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39E31CA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w:t>
            </w:r>
          </w:p>
        </w:tc>
        <w:tc>
          <w:tcPr>
            <w:tcW w:w="0" w:type="auto"/>
          </w:tcPr>
          <w:p w14:paraId="58CF0EA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5.92</w:t>
            </w:r>
          </w:p>
        </w:tc>
        <w:tc>
          <w:tcPr>
            <w:tcW w:w="0" w:type="auto"/>
          </w:tcPr>
          <w:p w14:paraId="1A73052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499957C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16.7</w:t>
            </w:r>
          </w:p>
        </w:tc>
      </w:tr>
      <w:tr w:rsidR="00F77BDD" w:rsidRPr="00611A89" w14:paraId="03334094" w14:textId="77777777">
        <w:tc>
          <w:tcPr>
            <w:tcW w:w="0" w:type="auto"/>
          </w:tcPr>
          <w:p w14:paraId="30DE388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w:t>
            </w:r>
            <w:proofErr w:type="spellStart"/>
            <w:r w:rsidRPr="00611A89">
              <w:rPr>
                <w:rFonts w:asciiTheme="minorHAnsi" w:hAnsiTheme="minorHAnsi" w:cstheme="minorHAnsi"/>
                <w:sz w:val="22"/>
                <w:szCs w:val="22"/>
              </w:rPr>
              <w:t>crk</w:t>
            </w:r>
            <w:proofErr w:type="spellEnd"/>
          </w:p>
        </w:tc>
        <w:tc>
          <w:tcPr>
            <w:tcW w:w="0" w:type="auto"/>
          </w:tcPr>
          <w:p w14:paraId="582B95A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1B18A56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1B8EE8D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6.3</w:t>
            </w:r>
          </w:p>
        </w:tc>
        <w:tc>
          <w:tcPr>
            <w:tcW w:w="0" w:type="auto"/>
          </w:tcPr>
          <w:p w14:paraId="54875A5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14:paraId="67A0C9F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14:paraId="1E6FE75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3.69</w:t>
            </w:r>
          </w:p>
        </w:tc>
        <w:tc>
          <w:tcPr>
            <w:tcW w:w="0" w:type="auto"/>
          </w:tcPr>
          <w:p w14:paraId="460A9E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6.5</w:t>
            </w:r>
          </w:p>
        </w:tc>
        <w:tc>
          <w:tcPr>
            <w:tcW w:w="0" w:type="auto"/>
          </w:tcPr>
          <w:p w14:paraId="2069501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8.6</w:t>
            </w:r>
          </w:p>
        </w:tc>
      </w:tr>
      <w:tr w:rsidR="00F77BDD" w:rsidRPr="00611A89" w14:paraId="34A6AB88" w14:textId="77777777">
        <w:tc>
          <w:tcPr>
            <w:tcW w:w="0" w:type="auto"/>
          </w:tcPr>
          <w:p w14:paraId="604131A6"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14:paraId="401A9CE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5801199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14:paraId="3D40668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6AA99E8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w:t>
            </w:r>
          </w:p>
        </w:tc>
        <w:tc>
          <w:tcPr>
            <w:tcW w:w="0" w:type="auto"/>
          </w:tcPr>
          <w:p w14:paraId="0834AE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14:paraId="680A4F6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1.79</w:t>
            </w:r>
          </w:p>
        </w:tc>
        <w:tc>
          <w:tcPr>
            <w:tcW w:w="0" w:type="auto"/>
          </w:tcPr>
          <w:p w14:paraId="6E9533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6CF6018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8.2</w:t>
            </w:r>
          </w:p>
        </w:tc>
      </w:tr>
      <w:tr w:rsidR="00F77BDD" w:rsidRPr="00611A89" w14:paraId="64AF13E5" w14:textId="77777777">
        <w:tc>
          <w:tcPr>
            <w:tcW w:w="0" w:type="auto"/>
          </w:tcPr>
          <w:p w14:paraId="790F5F7D"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14:paraId="5DCF2B8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6FC4DFA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6EC6250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5.8</w:t>
            </w:r>
          </w:p>
        </w:tc>
        <w:tc>
          <w:tcPr>
            <w:tcW w:w="0" w:type="auto"/>
          </w:tcPr>
          <w:p w14:paraId="428739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58A6D09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129D46D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2.00</w:t>
            </w:r>
          </w:p>
        </w:tc>
        <w:tc>
          <w:tcPr>
            <w:tcW w:w="0" w:type="auto"/>
          </w:tcPr>
          <w:p w14:paraId="36B4587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14:paraId="3FB382D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10.9</w:t>
            </w:r>
          </w:p>
        </w:tc>
      </w:tr>
      <w:tr w:rsidR="00F77BDD" w:rsidRPr="00611A89" w14:paraId="19481681" w14:textId="77777777">
        <w:tc>
          <w:tcPr>
            <w:tcW w:w="0" w:type="auto"/>
          </w:tcPr>
          <w:p w14:paraId="2B9B35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14:paraId="7C5971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below confluence of </w:t>
            </w:r>
            <w:proofErr w:type="spellStart"/>
            <w:r w:rsidRPr="00611A89">
              <w:rPr>
                <w:rFonts w:asciiTheme="minorHAnsi" w:hAnsiTheme="minorHAnsi" w:cstheme="minorHAnsi"/>
                <w:sz w:val="22"/>
                <w:szCs w:val="22"/>
              </w:rPr>
              <w:t>WestLeech</w:t>
            </w:r>
            <w:proofErr w:type="spellEnd"/>
            <w:r w:rsidRPr="00611A89">
              <w:rPr>
                <w:rFonts w:asciiTheme="minorHAnsi" w:hAnsiTheme="minorHAnsi" w:cstheme="minorHAnsi"/>
                <w:sz w:val="22"/>
                <w:szCs w:val="22"/>
              </w:rPr>
              <w:t xml:space="preserve"> with Leech Rv.</w:t>
            </w:r>
          </w:p>
        </w:tc>
        <w:tc>
          <w:tcPr>
            <w:tcW w:w="0" w:type="auto"/>
          </w:tcPr>
          <w:p w14:paraId="0E6A6FA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244A654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551B7E0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14:paraId="1ABE9F5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14:paraId="1DF3D3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3.27</w:t>
            </w:r>
          </w:p>
        </w:tc>
        <w:tc>
          <w:tcPr>
            <w:tcW w:w="0" w:type="auto"/>
          </w:tcPr>
          <w:p w14:paraId="2E1046D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w:t>
            </w:r>
          </w:p>
        </w:tc>
        <w:tc>
          <w:tcPr>
            <w:tcW w:w="0" w:type="auto"/>
          </w:tcPr>
          <w:p w14:paraId="417AA63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r>
      <w:tr w:rsidR="00F77BDD" w:rsidRPr="00611A89" w14:paraId="7147E55F" w14:textId="77777777">
        <w:tc>
          <w:tcPr>
            <w:tcW w:w="0" w:type="auto"/>
          </w:tcPr>
          <w:p w14:paraId="7D940A0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14:paraId="3350E2F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14:paraId="411F06E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14:paraId="5E588D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14:paraId="062A1FB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190ED6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14:paraId="693AF5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1.65</w:t>
            </w:r>
          </w:p>
        </w:tc>
        <w:tc>
          <w:tcPr>
            <w:tcW w:w="0" w:type="auto"/>
          </w:tcPr>
          <w:p w14:paraId="15EFE7A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2F97E5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9.0</w:t>
            </w:r>
          </w:p>
        </w:tc>
      </w:tr>
      <w:tr w:rsidR="00F77BDD" w:rsidRPr="00611A89" w14:paraId="038DC122" w14:textId="77777777">
        <w:tc>
          <w:tcPr>
            <w:tcW w:w="0" w:type="auto"/>
          </w:tcPr>
          <w:p w14:paraId="6E37689E"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Rithet-crk</w:t>
            </w:r>
            <w:proofErr w:type="spellEnd"/>
          </w:p>
        </w:tc>
        <w:tc>
          <w:tcPr>
            <w:tcW w:w="0" w:type="auto"/>
          </w:tcPr>
          <w:p w14:paraId="5EB560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6F318BE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w:t>
            </w:r>
          </w:p>
        </w:tc>
        <w:tc>
          <w:tcPr>
            <w:tcW w:w="0" w:type="auto"/>
          </w:tcPr>
          <w:p w14:paraId="5AD254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5.4</w:t>
            </w:r>
          </w:p>
        </w:tc>
        <w:tc>
          <w:tcPr>
            <w:tcW w:w="0" w:type="auto"/>
          </w:tcPr>
          <w:p w14:paraId="51F3074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14:paraId="736A0D1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14:paraId="468552A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14:paraId="03C15B3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3.5</w:t>
            </w:r>
          </w:p>
        </w:tc>
        <w:tc>
          <w:tcPr>
            <w:tcW w:w="0" w:type="auto"/>
          </w:tcPr>
          <w:p w14:paraId="2BD41DF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12.7</w:t>
            </w:r>
          </w:p>
        </w:tc>
      </w:tr>
      <w:tr w:rsidR="00F77BDD" w:rsidRPr="00611A89" w14:paraId="60FE12B8" w14:textId="77777777">
        <w:tc>
          <w:tcPr>
            <w:tcW w:w="0" w:type="auto"/>
          </w:tcPr>
          <w:p w14:paraId="7036DE4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w:t>
            </w:r>
            <w:proofErr w:type="spellStart"/>
            <w:r w:rsidRPr="00611A89">
              <w:rPr>
                <w:rFonts w:asciiTheme="minorHAnsi" w:hAnsiTheme="minorHAnsi" w:cstheme="minorHAnsi"/>
                <w:sz w:val="22"/>
                <w:szCs w:val="22"/>
              </w:rPr>
              <w:t>crk</w:t>
            </w:r>
            <w:proofErr w:type="spellEnd"/>
          </w:p>
        </w:tc>
        <w:tc>
          <w:tcPr>
            <w:tcW w:w="0" w:type="auto"/>
          </w:tcPr>
          <w:p w14:paraId="03F990E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18398CD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w:t>
            </w:r>
          </w:p>
        </w:tc>
        <w:tc>
          <w:tcPr>
            <w:tcW w:w="0" w:type="auto"/>
          </w:tcPr>
          <w:p w14:paraId="72DC1B0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01057AA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4A3EA7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w:t>
            </w:r>
          </w:p>
        </w:tc>
        <w:tc>
          <w:tcPr>
            <w:tcW w:w="0" w:type="auto"/>
          </w:tcPr>
          <w:p w14:paraId="60B5E6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4.42</w:t>
            </w:r>
          </w:p>
        </w:tc>
        <w:tc>
          <w:tcPr>
            <w:tcW w:w="0" w:type="auto"/>
          </w:tcPr>
          <w:p w14:paraId="3D552CE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5.3</w:t>
            </w:r>
          </w:p>
        </w:tc>
        <w:tc>
          <w:tcPr>
            <w:tcW w:w="0" w:type="auto"/>
          </w:tcPr>
          <w:p w14:paraId="07A85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7.6</w:t>
            </w:r>
          </w:p>
        </w:tc>
      </w:tr>
      <w:tr w:rsidR="00F77BDD" w:rsidRPr="00611A89" w14:paraId="5C3B214E" w14:textId="77777777">
        <w:tc>
          <w:tcPr>
            <w:tcW w:w="0" w:type="auto"/>
          </w:tcPr>
          <w:p w14:paraId="0E2117A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14:paraId="2695305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14:paraId="446C6F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0EF19E3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665046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30BDD7D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7E0E934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14:paraId="1035A0E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746B878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w:t>
            </w:r>
          </w:p>
        </w:tc>
      </w:tr>
      <w:tr w:rsidR="00F77BDD" w:rsidRPr="00611A89" w14:paraId="7CDE1899" w14:textId="77777777">
        <w:tc>
          <w:tcPr>
            <w:tcW w:w="0" w:type="auto"/>
          </w:tcPr>
          <w:p w14:paraId="6379907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14:paraId="49A80AF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14:paraId="4EBA32A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366</w:t>
            </w:r>
          </w:p>
        </w:tc>
        <w:tc>
          <w:tcPr>
            <w:tcW w:w="0" w:type="auto"/>
          </w:tcPr>
          <w:p w14:paraId="5835E09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14:paraId="25F7173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13418E1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14:paraId="54F3DEC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14:paraId="2AB6E9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462B0EA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bl>
    <w:p w14:paraId="6F62900D" w14:textId="77777777" w:rsidR="00611A89" w:rsidRDefault="006D238B">
      <w:pPr>
        <w:sectPr w:rsidR="00611A89" w:rsidSect="000C7037">
          <w:footerReference w:type="first" r:id="rId19"/>
          <w:pgSz w:w="15840" w:h="12240" w:orient="landscape" w:code="1"/>
          <w:pgMar w:top="1440" w:right="1440" w:bottom="1440" w:left="1440" w:header="706" w:footer="706" w:gutter="0"/>
          <w:cols w:space="708"/>
          <w:docGrid w:linePitch="326"/>
        </w:sectPr>
      </w:pPr>
      <w:r>
        <w:t> </w:t>
      </w:r>
    </w:p>
    <w:p w14:paraId="333D4746" w14:textId="77777777" w:rsidR="00F77BDD" w:rsidRDefault="006D238B" w:rsidP="00611A89">
      <w:pPr>
        <w:spacing w:line="240" w:lineRule="auto"/>
        <w:jc w:val="center"/>
      </w:pPr>
      <w:r>
        <w:rPr>
          <w:noProof/>
          <w:lang w:val="en-CA" w:eastAsia="en-CA"/>
        </w:rPr>
        <w:lastRenderedPageBreak/>
        <w:drawing>
          <wp:inline distT="0" distB="0" distL="0" distR="0" wp14:anchorId="0FF10E83" wp14:editId="2DC67FBF">
            <wp:extent cx="4672834" cy="7476534"/>
            <wp:effectExtent l="0" t="0" r="0" b="0"/>
            <wp:docPr id="8"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20"/>
                    <a:stretch>
                      <a:fillRect/>
                    </a:stretch>
                  </pic:blipFill>
                  <pic:spPr bwMode="auto">
                    <a:xfrm>
                      <a:off x="0" y="0"/>
                      <a:ext cx="4675805" cy="7481288"/>
                    </a:xfrm>
                    <a:prstGeom prst="rect">
                      <a:avLst/>
                    </a:prstGeom>
                    <a:noFill/>
                    <a:ln w="9525">
                      <a:noFill/>
                      <a:headEnd/>
                      <a:tailEnd/>
                    </a:ln>
                  </pic:spPr>
                </pic:pic>
              </a:graphicData>
            </a:graphic>
          </wp:inline>
        </w:drawing>
      </w:r>
    </w:p>
    <w:p w14:paraId="50E40858" w14:textId="77777777" w:rsidR="00F77BDD" w:rsidRDefault="006D238B" w:rsidP="00611A89">
      <w:pPr>
        <w:spacing w:line="240" w:lineRule="auto"/>
      </w:pPr>
      <w:r>
        <w:t xml:space="preserve">Figure 8: </w:t>
      </w:r>
      <w:r>
        <w:rPr>
          <w:i/>
        </w:rPr>
        <w:t xml:space="preserve">Synoptic sampling results of dissolved organic carbon concentrations from 12 sites over 16 </w:t>
      </w:r>
      <w:commentRangeStart w:id="208"/>
      <w:r>
        <w:rPr>
          <w:i/>
        </w:rPr>
        <w:t>months</w:t>
      </w:r>
      <w:commentRangeEnd w:id="208"/>
      <w:r w:rsidR="00653F8E">
        <w:rPr>
          <w:rStyle w:val="CommentReference"/>
        </w:rPr>
        <w:commentReference w:id="208"/>
      </w:r>
      <w:r>
        <w:rPr>
          <w:i/>
        </w:rPr>
        <w:t>.</w:t>
      </w:r>
    </w:p>
    <w:p w14:paraId="5720EF7C" w14:textId="77777777" w:rsidR="00611A89" w:rsidRDefault="00611A89">
      <w:pPr>
        <w:sectPr w:rsidR="00611A89" w:rsidSect="000C7037">
          <w:footerReference w:type="first" r:id="rId21"/>
          <w:pgSz w:w="12240" w:h="15840" w:code="1"/>
          <w:pgMar w:top="1440" w:right="1440" w:bottom="1440" w:left="1440" w:header="706" w:footer="706" w:gutter="0"/>
          <w:cols w:space="708"/>
          <w:docGrid w:linePitch="326"/>
        </w:sectPr>
      </w:pPr>
    </w:p>
    <w:p w14:paraId="259047E2" w14:textId="77777777" w:rsidR="00F77BDD" w:rsidRDefault="006D238B">
      <w:r w:rsidRPr="00602159">
        <w:rPr>
          <w:highlight w:val="cyan"/>
        </w:rPr>
        <w:lastRenderedPageBreak/>
        <w:t xml:space="preserve">Table 7: </w:t>
      </w:r>
      <w:r w:rsidRPr="00602159">
        <w:rPr>
          <w:i/>
          <w:highlight w:val="cyan"/>
        </w:rPr>
        <w:t xml:space="preserve">Spectral properties of natural organic matter (NOM) character across twelve synoptically sampled river </w:t>
      </w:r>
      <w:commentRangeStart w:id="209"/>
      <w:r w:rsidRPr="00602159">
        <w:rPr>
          <w:i/>
          <w:highlight w:val="cyan"/>
        </w:rPr>
        <w:t>sites</w:t>
      </w:r>
      <w:commentRangeEnd w:id="209"/>
      <w:r w:rsidR="00602159">
        <w:rPr>
          <w:rStyle w:val="CommentReference"/>
        </w:rPr>
        <w:commentReference w:id="209"/>
      </w:r>
    </w:p>
    <w:tbl>
      <w:tblPr>
        <w:tblW w:w="5000" w:type="pct"/>
        <w:tblLook w:val="07E0" w:firstRow="1" w:lastRow="1" w:firstColumn="1" w:lastColumn="1" w:noHBand="1" w:noVBand="1"/>
        <w:tblCaption w:val="Table 7: Spectral properties of natural organic matter (NOM) character across twelve synoptically sampled river sites"/>
      </w:tblPr>
      <w:tblGrid>
        <w:gridCol w:w="1283"/>
        <w:gridCol w:w="2993"/>
        <w:gridCol w:w="755"/>
        <w:gridCol w:w="1351"/>
        <w:gridCol w:w="665"/>
        <w:gridCol w:w="1291"/>
        <w:gridCol w:w="1310"/>
        <w:gridCol w:w="960"/>
        <w:gridCol w:w="615"/>
        <w:gridCol w:w="851"/>
        <w:gridCol w:w="886"/>
      </w:tblGrid>
      <w:tr w:rsidR="00F77BDD" w:rsidRPr="00611A89" w14:paraId="1A837775" w14:textId="77777777">
        <w:tc>
          <w:tcPr>
            <w:tcW w:w="0" w:type="auto"/>
            <w:tcBorders>
              <w:bottom w:val="single" w:sz="0" w:space="0" w:color="auto"/>
            </w:tcBorders>
            <w:vAlign w:val="bottom"/>
          </w:tcPr>
          <w:p w14:paraId="2B2268C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14:paraId="621AF65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14:paraId="3F69ED4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14:paraId="5DBFBB8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1F8A90AD"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sd</w:t>
            </w:r>
            <w:proofErr w:type="spellEnd"/>
            <w:r w:rsidRPr="00611A89">
              <w:rPr>
                <w:rFonts w:asciiTheme="minorHAnsi" w:hAnsiTheme="minorHAnsi" w:cstheme="minorHAnsi"/>
                <w:sz w:val="22"/>
                <w:szCs w:val="22"/>
              </w:rPr>
              <w:t xml:space="preserve"> (±)</w:t>
            </w:r>
          </w:p>
        </w:tc>
        <w:tc>
          <w:tcPr>
            <w:tcW w:w="0" w:type="auto"/>
            <w:tcBorders>
              <w:bottom w:val="single" w:sz="0" w:space="0" w:color="auto"/>
            </w:tcBorders>
            <w:vAlign w:val="bottom"/>
          </w:tcPr>
          <w:p w14:paraId="21DCF3C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Min.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3480ABE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Max.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474E8C0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p>
        </w:tc>
        <w:tc>
          <w:tcPr>
            <w:tcW w:w="0" w:type="auto"/>
            <w:tcBorders>
              <w:bottom w:val="single" w:sz="0" w:space="0" w:color="auto"/>
            </w:tcBorders>
            <w:vAlign w:val="bottom"/>
          </w:tcPr>
          <w:p w14:paraId="2B5E2E8D"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sd</w:t>
            </w:r>
            <w:proofErr w:type="spellEnd"/>
            <w:r w:rsidRPr="00611A89">
              <w:rPr>
                <w:rFonts w:asciiTheme="minorHAnsi" w:hAnsiTheme="minorHAnsi" w:cstheme="minorHAnsi"/>
                <w:sz w:val="22"/>
                <w:szCs w:val="22"/>
              </w:rPr>
              <w:t xml:space="preserve"> (±)</w:t>
            </w:r>
          </w:p>
        </w:tc>
        <w:tc>
          <w:tcPr>
            <w:tcW w:w="0" w:type="auto"/>
            <w:tcBorders>
              <w:bottom w:val="single" w:sz="0" w:space="0" w:color="auto"/>
            </w:tcBorders>
            <w:vAlign w:val="bottom"/>
          </w:tcPr>
          <w:p w14:paraId="572C9A6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Min.</w:t>
            </w:r>
          </w:p>
        </w:tc>
        <w:tc>
          <w:tcPr>
            <w:tcW w:w="0" w:type="auto"/>
            <w:tcBorders>
              <w:bottom w:val="single" w:sz="0" w:space="0" w:color="auto"/>
            </w:tcBorders>
            <w:vAlign w:val="bottom"/>
          </w:tcPr>
          <w:p w14:paraId="652D6B8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Max.</w:t>
            </w:r>
          </w:p>
        </w:tc>
      </w:tr>
      <w:tr w:rsidR="00F77BDD" w:rsidRPr="00611A89" w14:paraId="2231AF59" w14:textId="77777777">
        <w:tc>
          <w:tcPr>
            <w:tcW w:w="0" w:type="auto"/>
          </w:tcPr>
          <w:p w14:paraId="408A93A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1F503B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6400B31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28</w:t>
            </w:r>
          </w:p>
        </w:tc>
        <w:tc>
          <w:tcPr>
            <w:tcW w:w="0" w:type="auto"/>
          </w:tcPr>
          <w:p w14:paraId="09E2A42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30.3</w:t>
            </w:r>
          </w:p>
        </w:tc>
        <w:tc>
          <w:tcPr>
            <w:tcW w:w="0" w:type="auto"/>
          </w:tcPr>
          <w:p w14:paraId="56C0A4F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8.5</w:t>
            </w:r>
          </w:p>
        </w:tc>
        <w:tc>
          <w:tcPr>
            <w:tcW w:w="0" w:type="auto"/>
          </w:tcPr>
          <w:p w14:paraId="378488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12.49</w:t>
            </w:r>
          </w:p>
        </w:tc>
        <w:tc>
          <w:tcPr>
            <w:tcW w:w="0" w:type="auto"/>
          </w:tcPr>
          <w:p w14:paraId="727711E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39.82</w:t>
            </w:r>
          </w:p>
        </w:tc>
        <w:tc>
          <w:tcPr>
            <w:tcW w:w="0" w:type="auto"/>
          </w:tcPr>
          <w:p w14:paraId="5CF71A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0EC22C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4A423F3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3.80</w:t>
            </w:r>
          </w:p>
        </w:tc>
        <w:tc>
          <w:tcPr>
            <w:tcW w:w="0" w:type="auto"/>
          </w:tcPr>
          <w:p w14:paraId="6A7EEC0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4.73</w:t>
            </w:r>
          </w:p>
        </w:tc>
      </w:tr>
      <w:tr w:rsidR="00F77BDD" w:rsidRPr="00611A89" w14:paraId="7F100FE6" w14:textId="77777777">
        <w:tc>
          <w:tcPr>
            <w:tcW w:w="0" w:type="auto"/>
          </w:tcPr>
          <w:p w14:paraId="6720A4E6"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14:paraId="6A62F4E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715A2A9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14:paraId="2B20D9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13.5</w:t>
            </w:r>
          </w:p>
        </w:tc>
        <w:tc>
          <w:tcPr>
            <w:tcW w:w="0" w:type="auto"/>
          </w:tcPr>
          <w:p w14:paraId="2646788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6.7</w:t>
            </w:r>
          </w:p>
        </w:tc>
        <w:tc>
          <w:tcPr>
            <w:tcW w:w="0" w:type="auto"/>
          </w:tcPr>
          <w:p w14:paraId="788B5E8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5.68</w:t>
            </w:r>
          </w:p>
        </w:tc>
        <w:tc>
          <w:tcPr>
            <w:tcW w:w="0" w:type="auto"/>
          </w:tcPr>
          <w:p w14:paraId="15B699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30.72</w:t>
            </w:r>
          </w:p>
        </w:tc>
        <w:tc>
          <w:tcPr>
            <w:tcW w:w="0" w:type="auto"/>
          </w:tcPr>
          <w:p w14:paraId="191DDF2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2A06DCA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44B7AF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14:paraId="3EB9F59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4.98</w:t>
            </w:r>
          </w:p>
        </w:tc>
      </w:tr>
      <w:tr w:rsidR="00F77BDD" w:rsidRPr="00611A89" w14:paraId="363D0821" w14:textId="77777777">
        <w:tc>
          <w:tcPr>
            <w:tcW w:w="0" w:type="auto"/>
          </w:tcPr>
          <w:p w14:paraId="263EED88"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14:paraId="572B415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3177672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w:t>
            </w:r>
          </w:p>
        </w:tc>
        <w:tc>
          <w:tcPr>
            <w:tcW w:w="0" w:type="auto"/>
          </w:tcPr>
          <w:p w14:paraId="4CBCF8E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21.3</w:t>
            </w:r>
          </w:p>
        </w:tc>
        <w:tc>
          <w:tcPr>
            <w:tcW w:w="0" w:type="auto"/>
          </w:tcPr>
          <w:p w14:paraId="08A525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14:paraId="42A56E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7.04</w:t>
            </w:r>
          </w:p>
        </w:tc>
        <w:tc>
          <w:tcPr>
            <w:tcW w:w="0" w:type="auto"/>
          </w:tcPr>
          <w:p w14:paraId="5F7F5AE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29.03</w:t>
            </w:r>
          </w:p>
        </w:tc>
        <w:tc>
          <w:tcPr>
            <w:tcW w:w="0" w:type="auto"/>
          </w:tcPr>
          <w:p w14:paraId="33CF4B7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328F4EF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14:paraId="3ED4B2F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4.15</w:t>
            </w:r>
          </w:p>
        </w:tc>
        <w:tc>
          <w:tcPr>
            <w:tcW w:w="0" w:type="auto"/>
          </w:tcPr>
          <w:p w14:paraId="00E397A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14:paraId="34D43FF2" w14:textId="77777777">
        <w:tc>
          <w:tcPr>
            <w:tcW w:w="0" w:type="auto"/>
          </w:tcPr>
          <w:p w14:paraId="5E6DB18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w:t>
            </w:r>
            <w:proofErr w:type="spellStart"/>
            <w:r w:rsidRPr="00611A89">
              <w:rPr>
                <w:rFonts w:asciiTheme="minorHAnsi" w:hAnsiTheme="minorHAnsi" w:cstheme="minorHAnsi"/>
                <w:sz w:val="22"/>
                <w:szCs w:val="22"/>
              </w:rPr>
              <w:t>crk</w:t>
            </w:r>
            <w:proofErr w:type="spellEnd"/>
          </w:p>
        </w:tc>
        <w:tc>
          <w:tcPr>
            <w:tcW w:w="0" w:type="auto"/>
          </w:tcPr>
          <w:p w14:paraId="313F8D2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6E173B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14:paraId="0C62F1B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26.1</w:t>
            </w:r>
          </w:p>
        </w:tc>
        <w:tc>
          <w:tcPr>
            <w:tcW w:w="0" w:type="auto"/>
          </w:tcPr>
          <w:p w14:paraId="4AE0458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14:paraId="18D77D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13.26</w:t>
            </w:r>
          </w:p>
        </w:tc>
        <w:tc>
          <w:tcPr>
            <w:tcW w:w="0" w:type="auto"/>
          </w:tcPr>
          <w:p w14:paraId="1DF163A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14:paraId="5087E13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07D7F0F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02451D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3.94</w:t>
            </w:r>
          </w:p>
        </w:tc>
        <w:tc>
          <w:tcPr>
            <w:tcW w:w="0" w:type="auto"/>
          </w:tcPr>
          <w:p w14:paraId="308336A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4.86</w:t>
            </w:r>
          </w:p>
        </w:tc>
      </w:tr>
      <w:tr w:rsidR="00F77BDD" w:rsidRPr="00611A89" w14:paraId="7D2DE33D" w14:textId="77777777">
        <w:tc>
          <w:tcPr>
            <w:tcW w:w="0" w:type="auto"/>
          </w:tcPr>
          <w:p w14:paraId="4DA5F5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w:t>
            </w:r>
            <w:proofErr w:type="spellStart"/>
            <w:r w:rsidRPr="00611A89">
              <w:rPr>
                <w:rFonts w:asciiTheme="minorHAnsi" w:hAnsiTheme="minorHAnsi" w:cstheme="minorHAnsi"/>
                <w:sz w:val="22"/>
                <w:szCs w:val="22"/>
              </w:rPr>
              <w:t>crk</w:t>
            </w:r>
            <w:proofErr w:type="spellEnd"/>
          </w:p>
        </w:tc>
        <w:tc>
          <w:tcPr>
            <w:tcW w:w="0" w:type="auto"/>
          </w:tcPr>
          <w:p w14:paraId="72D6F0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3AD6A74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14:paraId="57DB99F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10.6</w:t>
            </w:r>
          </w:p>
        </w:tc>
        <w:tc>
          <w:tcPr>
            <w:tcW w:w="0" w:type="auto"/>
          </w:tcPr>
          <w:p w14:paraId="1EAE96C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2ADA7E4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14:paraId="1B2A14B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16.98</w:t>
            </w:r>
          </w:p>
        </w:tc>
        <w:tc>
          <w:tcPr>
            <w:tcW w:w="0" w:type="auto"/>
          </w:tcPr>
          <w:p w14:paraId="3868DA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298EED1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6B2B79F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14:paraId="7DF3631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4.95</w:t>
            </w:r>
          </w:p>
        </w:tc>
      </w:tr>
      <w:tr w:rsidR="00F77BDD" w:rsidRPr="00611A89" w14:paraId="4EE021E7" w14:textId="77777777">
        <w:tc>
          <w:tcPr>
            <w:tcW w:w="0" w:type="auto"/>
          </w:tcPr>
          <w:p w14:paraId="647392AB"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14:paraId="40CE9F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51CB167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7728FEC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14.4</w:t>
            </w:r>
          </w:p>
        </w:tc>
        <w:tc>
          <w:tcPr>
            <w:tcW w:w="0" w:type="auto"/>
          </w:tcPr>
          <w:p w14:paraId="7AC34A0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14:paraId="30FB9C5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14:paraId="3FA8F56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24.87</w:t>
            </w:r>
          </w:p>
        </w:tc>
        <w:tc>
          <w:tcPr>
            <w:tcW w:w="0" w:type="auto"/>
          </w:tcPr>
          <w:p w14:paraId="4FDAE3F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14:paraId="1B68E82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229FF7F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w:t>
            </w:r>
          </w:p>
        </w:tc>
        <w:tc>
          <w:tcPr>
            <w:tcW w:w="0" w:type="auto"/>
          </w:tcPr>
          <w:p w14:paraId="6DF79A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r w:rsidR="00F77BDD" w:rsidRPr="00611A89" w14:paraId="5A6FF078" w14:textId="77777777">
        <w:tc>
          <w:tcPr>
            <w:tcW w:w="0" w:type="auto"/>
          </w:tcPr>
          <w:p w14:paraId="07816CF8"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14:paraId="0B3E159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67CF6E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1BD17E4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15.7</w:t>
            </w:r>
          </w:p>
        </w:tc>
        <w:tc>
          <w:tcPr>
            <w:tcW w:w="0" w:type="auto"/>
          </w:tcPr>
          <w:p w14:paraId="4EE730B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14:paraId="164456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5.20</w:t>
            </w:r>
          </w:p>
        </w:tc>
        <w:tc>
          <w:tcPr>
            <w:tcW w:w="0" w:type="auto"/>
          </w:tcPr>
          <w:p w14:paraId="56B0FF2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31.18</w:t>
            </w:r>
          </w:p>
        </w:tc>
        <w:tc>
          <w:tcPr>
            <w:tcW w:w="0" w:type="auto"/>
          </w:tcPr>
          <w:p w14:paraId="5F385F5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10AD877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C3275F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3.99</w:t>
            </w:r>
          </w:p>
        </w:tc>
        <w:tc>
          <w:tcPr>
            <w:tcW w:w="0" w:type="auto"/>
          </w:tcPr>
          <w:p w14:paraId="66E42BC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4.94</w:t>
            </w:r>
          </w:p>
        </w:tc>
      </w:tr>
      <w:tr w:rsidR="00F77BDD" w:rsidRPr="00611A89" w14:paraId="66C47AB5" w14:textId="77777777">
        <w:tc>
          <w:tcPr>
            <w:tcW w:w="0" w:type="auto"/>
          </w:tcPr>
          <w:p w14:paraId="1369058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14:paraId="3F0524D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below confluence of </w:t>
            </w:r>
            <w:proofErr w:type="spellStart"/>
            <w:r w:rsidRPr="00611A89">
              <w:rPr>
                <w:rFonts w:asciiTheme="minorHAnsi" w:hAnsiTheme="minorHAnsi" w:cstheme="minorHAnsi"/>
                <w:sz w:val="22"/>
                <w:szCs w:val="22"/>
              </w:rPr>
              <w:t>WestLeech</w:t>
            </w:r>
            <w:proofErr w:type="spellEnd"/>
            <w:r w:rsidRPr="00611A89">
              <w:rPr>
                <w:rFonts w:asciiTheme="minorHAnsi" w:hAnsiTheme="minorHAnsi" w:cstheme="minorHAnsi"/>
                <w:sz w:val="22"/>
                <w:szCs w:val="22"/>
              </w:rPr>
              <w:t xml:space="preserve"> with Leech Rv.</w:t>
            </w:r>
          </w:p>
        </w:tc>
        <w:tc>
          <w:tcPr>
            <w:tcW w:w="0" w:type="auto"/>
          </w:tcPr>
          <w:p w14:paraId="43642DE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75425EF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w:t>
            </w:r>
          </w:p>
        </w:tc>
        <w:tc>
          <w:tcPr>
            <w:tcW w:w="0" w:type="auto"/>
          </w:tcPr>
          <w:p w14:paraId="0E423EB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14:paraId="1E6BC3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10.39</w:t>
            </w:r>
          </w:p>
        </w:tc>
        <w:tc>
          <w:tcPr>
            <w:tcW w:w="0" w:type="auto"/>
          </w:tcPr>
          <w:p w14:paraId="273E803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14.17</w:t>
            </w:r>
          </w:p>
        </w:tc>
        <w:tc>
          <w:tcPr>
            <w:tcW w:w="0" w:type="auto"/>
          </w:tcPr>
          <w:p w14:paraId="23CA8D7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2CA0BD0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2D80B05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4.25</w:t>
            </w:r>
          </w:p>
        </w:tc>
        <w:tc>
          <w:tcPr>
            <w:tcW w:w="0" w:type="auto"/>
          </w:tcPr>
          <w:p w14:paraId="3CFA3B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r>
      <w:tr w:rsidR="00F77BDD" w:rsidRPr="00611A89" w14:paraId="0A5956AF" w14:textId="77777777">
        <w:tc>
          <w:tcPr>
            <w:tcW w:w="0" w:type="auto"/>
          </w:tcPr>
          <w:p w14:paraId="1AA471B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14:paraId="31ABF61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14:paraId="2D0BA99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3374EC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14:paraId="27AC649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14:paraId="1B9C98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14:paraId="6183F8B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27.49</w:t>
            </w:r>
          </w:p>
        </w:tc>
        <w:tc>
          <w:tcPr>
            <w:tcW w:w="0" w:type="auto"/>
          </w:tcPr>
          <w:p w14:paraId="1EE91A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6FB376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52C70BE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14:paraId="391F8C6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4.91</w:t>
            </w:r>
          </w:p>
        </w:tc>
      </w:tr>
      <w:tr w:rsidR="00F77BDD" w:rsidRPr="00611A89" w14:paraId="3008BBF9" w14:textId="77777777">
        <w:tc>
          <w:tcPr>
            <w:tcW w:w="0" w:type="auto"/>
          </w:tcPr>
          <w:p w14:paraId="205F2B34"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Rithet-crk</w:t>
            </w:r>
            <w:proofErr w:type="spellEnd"/>
          </w:p>
        </w:tc>
        <w:tc>
          <w:tcPr>
            <w:tcW w:w="0" w:type="auto"/>
          </w:tcPr>
          <w:p w14:paraId="7E09232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3F95C6D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6FFADB5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9.4</w:t>
            </w:r>
          </w:p>
        </w:tc>
        <w:tc>
          <w:tcPr>
            <w:tcW w:w="0" w:type="auto"/>
          </w:tcPr>
          <w:p w14:paraId="05BD3DE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47FD4BE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6.85</w:t>
            </w:r>
          </w:p>
        </w:tc>
        <w:tc>
          <w:tcPr>
            <w:tcW w:w="0" w:type="auto"/>
          </w:tcPr>
          <w:p w14:paraId="5B555CC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14.62</w:t>
            </w:r>
          </w:p>
        </w:tc>
        <w:tc>
          <w:tcPr>
            <w:tcW w:w="0" w:type="auto"/>
          </w:tcPr>
          <w:p w14:paraId="74D4BD7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20757E8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14:paraId="568319D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14:paraId="7E842EE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4.85</w:t>
            </w:r>
          </w:p>
        </w:tc>
      </w:tr>
      <w:tr w:rsidR="00F77BDD" w:rsidRPr="00611A89" w14:paraId="62BB8B2B" w14:textId="77777777">
        <w:tc>
          <w:tcPr>
            <w:tcW w:w="0" w:type="auto"/>
          </w:tcPr>
          <w:p w14:paraId="5A2007C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w:t>
            </w:r>
            <w:proofErr w:type="spellStart"/>
            <w:r w:rsidRPr="00611A89">
              <w:rPr>
                <w:rFonts w:asciiTheme="minorHAnsi" w:hAnsiTheme="minorHAnsi" w:cstheme="minorHAnsi"/>
                <w:sz w:val="22"/>
                <w:szCs w:val="22"/>
              </w:rPr>
              <w:t>crk</w:t>
            </w:r>
            <w:proofErr w:type="spellEnd"/>
          </w:p>
        </w:tc>
        <w:tc>
          <w:tcPr>
            <w:tcW w:w="0" w:type="auto"/>
          </w:tcPr>
          <w:p w14:paraId="19D6A88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5B0CBB2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1273CAA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15.3</w:t>
            </w:r>
          </w:p>
        </w:tc>
        <w:tc>
          <w:tcPr>
            <w:tcW w:w="0" w:type="auto"/>
          </w:tcPr>
          <w:p w14:paraId="7F31AD6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2FD6084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12.30</w:t>
            </w:r>
          </w:p>
        </w:tc>
        <w:tc>
          <w:tcPr>
            <w:tcW w:w="0" w:type="auto"/>
          </w:tcPr>
          <w:p w14:paraId="41079C8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20.59</w:t>
            </w:r>
          </w:p>
        </w:tc>
        <w:tc>
          <w:tcPr>
            <w:tcW w:w="0" w:type="auto"/>
          </w:tcPr>
          <w:p w14:paraId="5C0CA4A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14:paraId="6C14C08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0.0</w:t>
            </w:r>
          </w:p>
        </w:tc>
        <w:tc>
          <w:tcPr>
            <w:tcW w:w="0" w:type="auto"/>
          </w:tcPr>
          <w:p w14:paraId="732AE78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c>
          <w:tcPr>
            <w:tcW w:w="0" w:type="auto"/>
          </w:tcPr>
          <w:p w14:paraId="5001739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4.63</w:t>
            </w:r>
          </w:p>
        </w:tc>
      </w:tr>
      <w:tr w:rsidR="00F77BDD" w:rsidRPr="00611A89" w14:paraId="4FB1567A" w14:textId="77777777">
        <w:tc>
          <w:tcPr>
            <w:tcW w:w="0" w:type="auto"/>
          </w:tcPr>
          <w:p w14:paraId="4FD6D66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14:paraId="7FEAED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14:paraId="72B8662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2733302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10.7</w:t>
            </w:r>
          </w:p>
        </w:tc>
        <w:tc>
          <w:tcPr>
            <w:tcW w:w="0" w:type="auto"/>
          </w:tcPr>
          <w:p w14:paraId="71CAD6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0D9E7A3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7.70</w:t>
            </w:r>
          </w:p>
        </w:tc>
        <w:tc>
          <w:tcPr>
            <w:tcW w:w="0" w:type="auto"/>
          </w:tcPr>
          <w:p w14:paraId="13C470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14.69</w:t>
            </w:r>
          </w:p>
        </w:tc>
        <w:tc>
          <w:tcPr>
            <w:tcW w:w="0" w:type="auto"/>
          </w:tcPr>
          <w:p w14:paraId="7217A9C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10DA0DA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184A234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4.31</w:t>
            </w:r>
          </w:p>
        </w:tc>
        <w:tc>
          <w:tcPr>
            <w:tcW w:w="0" w:type="auto"/>
          </w:tcPr>
          <w:p w14:paraId="6F37EDF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14:paraId="60AE374E" w14:textId="77777777">
        <w:tc>
          <w:tcPr>
            <w:tcW w:w="0" w:type="auto"/>
          </w:tcPr>
          <w:p w14:paraId="614F6B3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14:paraId="3ED2436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14:paraId="237189E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240</w:t>
            </w:r>
          </w:p>
        </w:tc>
        <w:tc>
          <w:tcPr>
            <w:tcW w:w="0" w:type="auto"/>
          </w:tcPr>
          <w:p w14:paraId="55C382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14:paraId="486ED1C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8.4</w:t>
            </w:r>
          </w:p>
        </w:tc>
        <w:tc>
          <w:tcPr>
            <w:tcW w:w="0" w:type="auto"/>
          </w:tcPr>
          <w:p w14:paraId="5E72C51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14:paraId="7400D3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14:paraId="5EAFB0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150EB04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F8DD70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14:paraId="2F801B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bl>
    <w:p w14:paraId="168C9CEE" w14:textId="77777777" w:rsidR="00611A89" w:rsidRDefault="006D238B">
      <w:pPr>
        <w:sectPr w:rsidR="00611A89" w:rsidSect="000C7037">
          <w:pgSz w:w="15840" w:h="12240" w:orient="landscape" w:code="1"/>
          <w:pgMar w:top="1440" w:right="1440" w:bottom="1440" w:left="1440" w:header="706" w:footer="706" w:gutter="0"/>
          <w:cols w:space="708"/>
          <w:docGrid w:linePitch="326"/>
        </w:sectPr>
      </w:pPr>
      <w:r>
        <w:t> </w:t>
      </w:r>
    </w:p>
    <w:p w14:paraId="2B6D1806" w14:textId="77777777" w:rsidR="00F77BDD" w:rsidRPr="00602159" w:rsidRDefault="006D238B">
      <w:pPr>
        <w:pStyle w:val="Heading5"/>
        <w:rPr>
          <w:highlight w:val="cyan"/>
        </w:rPr>
      </w:pPr>
      <w:bookmarkStart w:id="210" w:name="X6f02a84076d04ad3e84a7736e8ff8c1aed8ed02"/>
      <w:r w:rsidRPr="00602159">
        <w:rPr>
          <w:highlight w:val="cyan"/>
        </w:rPr>
        <w:lastRenderedPageBreak/>
        <w:t>Nested catchments, DOC and sample-type comparison</w:t>
      </w:r>
      <w:bookmarkEnd w:id="210"/>
    </w:p>
    <w:p w14:paraId="133F758D" w14:textId="77777777" w:rsidR="00F77BDD" w:rsidRDefault="006D238B">
      <w:commentRangeStart w:id="211"/>
      <w:r>
        <w:t>As</w:t>
      </w:r>
      <w:commentRangeEnd w:id="211"/>
      <w:r w:rsidR="00602159">
        <w:rPr>
          <w:rStyle w:val="CommentReference"/>
        </w:rPr>
        <w:commentReference w:id="211"/>
      </w:r>
      <w:r>
        <w:t xml:space="preserve"> the Leech River Tunnel will be the point of diversion for future inter-basin transfers from Leech water supply area (LWSA) to the Sooke Reservoir basin, the Tunnel (site 6) is the effective outlet of the LWSA where runoff from each nested catchment is integrated.</w:t>
      </w:r>
    </w:p>
    <w:p w14:paraId="048D4DC3" w14:textId="77777777" w:rsidR="00F77BDD" w:rsidRDefault="006D238B">
      <w:r>
        <w:t> </w:t>
      </w:r>
    </w:p>
    <w:p w14:paraId="3BECD369" w14:textId="77777777" w:rsidR="00F77BDD" w:rsidRDefault="006D238B">
      <w:r>
        <w:t xml:space="preserve">From a </w:t>
      </w:r>
      <w:proofErr w:type="gramStart"/>
      <w:r>
        <w:t>headwaters</w:t>
      </w:r>
      <w:proofErr w:type="gramEnd"/>
      <w:r>
        <w:t xml:space="preserve"> perspective,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And Jarvis and Lazar creeks are ultimately integrated at </w:t>
      </w:r>
      <w:proofErr w:type="spellStart"/>
      <w:r>
        <w:t>CraggCrk</w:t>
      </w:r>
      <w:proofErr w:type="spellEnd"/>
      <w:r>
        <w:t xml:space="preserve"> site; however, there was a greater distance between </w:t>
      </w:r>
      <w:proofErr w:type="spellStart"/>
      <w:proofErr w:type="gramStart"/>
      <w:r>
        <w:t>CraggCrk</w:t>
      </w:r>
      <w:proofErr w:type="spellEnd"/>
      <w:proofErr w:type="gramEnd"/>
      <w:r>
        <w:t xml:space="preserve"> and its headwaters’ sampling sites compared to </w:t>
      </w:r>
      <w:proofErr w:type="spellStart"/>
      <w:r>
        <w:t>LeechHead</w:t>
      </w:r>
      <w:proofErr w:type="spellEnd"/>
      <w:r>
        <w:t xml:space="preserve"> and its headwaters’ locations (see Figure 2).</w:t>
      </w:r>
    </w:p>
    <w:p w14:paraId="07772503" w14:textId="77777777" w:rsidR="00F77BDD" w:rsidRDefault="006D238B">
      <w:r w:rsidRPr="00540830">
        <w:rPr>
          <w:highlight w:val="cyan"/>
        </w:rP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 9). Synoptic Grab samples from the headwater sites of Weeks and </w:t>
      </w:r>
      <w:proofErr w:type="spellStart"/>
      <w:r w:rsidRPr="00540830">
        <w:rPr>
          <w:highlight w:val="cyan"/>
        </w:rPr>
        <w:t>ChrisCrk</w:t>
      </w:r>
      <w:proofErr w:type="spellEnd"/>
      <w:r w:rsidRPr="00540830">
        <w:rPr>
          <w:highlight w:val="cyan"/>
        </w:rPr>
        <w:t xml:space="preserve"> were compared to Rack and Grab samples from below their confluence at </w:t>
      </w:r>
      <w:proofErr w:type="spellStart"/>
      <w:r w:rsidRPr="00540830">
        <w:rPr>
          <w:highlight w:val="cyan"/>
        </w:rPr>
        <w:t>LeechHead</w:t>
      </w:r>
      <w:proofErr w:type="spellEnd"/>
      <w:r w:rsidRPr="00540830">
        <w:rPr>
          <w:highlight w:val="cyan"/>
        </w:rPr>
        <w:t xml:space="preserve"> site (Figure 9, plot A). Similarly, Grab samples collected at the headwaters of Cragg Creek, Jarvis and Lazar creeks, were compared to all samples at the </w:t>
      </w:r>
      <w:proofErr w:type="spellStart"/>
      <w:r w:rsidRPr="00540830">
        <w:rPr>
          <w:highlight w:val="cyan"/>
        </w:rPr>
        <w:t>CraggCrk</w:t>
      </w:r>
      <w:proofErr w:type="spellEnd"/>
      <w:r w:rsidRPr="00540830">
        <w:rPr>
          <w:highlight w:val="cyan"/>
        </w:rPr>
        <w:t xml:space="preserve"> monitoring site (Figure 9, plot B). Higher order rivers were also examined in a similar way, comparing Rack and Grab samples at the Tunnel to Grab samples collected upstream at </w:t>
      </w:r>
      <w:proofErr w:type="spellStart"/>
      <w:r w:rsidRPr="00540830">
        <w:rPr>
          <w:highlight w:val="cyan"/>
        </w:rPr>
        <w:t>LeechHead</w:t>
      </w:r>
      <w:proofErr w:type="spellEnd"/>
      <w:r w:rsidRPr="00540830">
        <w:rPr>
          <w:highlight w:val="cyan"/>
        </w:rPr>
        <w:t xml:space="preserve">, </w:t>
      </w:r>
      <w:proofErr w:type="spellStart"/>
      <w:r w:rsidRPr="00540830">
        <w:rPr>
          <w:highlight w:val="cyan"/>
        </w:rPr>
        <w:t>CraggCrk</w:t>
      </w:r>
      <w:proofErr w:type="spellEnd"/>
      <w:r w:rsidRPr="00540830">
        <w:rPr>
          <w:highlight w:val="cyan"/>
        </w:rPr>
        <w:t xml:space="preserve"> and </w:t>
      </w:r>
      <w:proofErr w:type="spellStart"/>
      <w:r w:rsidRPr="00540830">
        <w:rPr>
          <w:highlight w:val="cyan"/>
        </w:rPr>
        <w:t>WestLeech</w:t>
      </w:r>
      <w:proofErr w:type="spellEnd"/>
      <w:r w:rsidRPr="00540830">
        <w:rPr>
          <w:highlight w:val="cyan"/>
        </w:rPr>
        <w:t xml:space="preserve"> sites (Figure 9, plot </w:t>
      </w:r>
      <w:commentRangeStart w:id="212"/>
      <w:r w:rsidRPr="00540830">
        <w:rPr>
          <w:highlight w:val="cyan"/>
        </w:rPr>
        <w:t>C</w:t>
      </w:r>
      <w:commentRangeEnd w:id="212"/>
      <w:r w:rsidR="00540830">
        <w:rPr>
          <w:rStyle w:val="CommentReference"/>
        </w:rPr>
        <w:commentReference w:id="212"/>
      </w:r>
      <w:r w:rsidRPr="00540830">
        <w:rPr>
          <w:highlight w:val="cyan"/>
        </w:rPr>
        <w:t>).</w:t>
      </w:r>
    </w:p>
    <w:p w14:paraId="00D38A9B" w14:textId="77777777" w:rsidR="00F77BDD" w:rsidRDefault="006D238B">
      <w:r>
        <w:t> </w:t>
      </w:r>
    </w:p>
    <w:p w14:paraId="4E791DB8" w14:textId="77777777" w:rsidR="00F77BDD" w:rsidRDefault="006D238B" w:rsidP="00611A89">
      <w:pPr>
        <w:spacing w:line="240" w:lineRule="auto"/>
        <w:jc w:val="center"/>
      </w:pPr>
      <w:r>
        <w:rPr>
          <w:noProof/>
          <w:lang w:val="en-CA" w:eastAsia="en-CA"/>
        </w:rPr>
        <w:lastRenderedPageBreak/>
        <w:drawing>
          <wp:inline distT="0" distB="0" distL="0" distR="0" wp14:anchorId="331F9928" wp14:editId="5E43540B">
            <wp:extent cx="5504749" cy="5504749"/>
            <wp:effectExtent l="0" t="0" r="0" b="0"/>
            <wp:docPr id="9" name="Picture" descr="Figure 9: Grab sample DOC at upstream locations compared to Rack and Grab sample DOC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2"/>
                    <a:stretch>
                      <a:fillRect/>
                    </a:stretch>
                  </pic:blipFill>
                  <pic:spPr bwMode="auto">
                    <a:xfrm>
                      <a:off x="0" y="0"/>
                      <a:ext cx="5504749" cy="5504749"/>
                    </a:xfrm>
                    <a:prstGeom prst="rect">
                      <a:avLst/>
                    </a:prstGeom>
                    <a:noFill/>
                    <a:ln w="9525">
                      <a:noFill/>
                      <a:headEnd/>
                      <a:tailEnd/>
                    </a:ln>
                  </pic:spPr>
                </pic:pic>
              </a:graphicData>
            </a:graphic>
          </wp:inline>
        </w:drawing>
      </w:r>
    </w:p>
    <w:p w14:paraId="17760BA4" w14:textId="77777777" w:rsidR="00F77BDD" w:rsidRDefault="006D238B" w:rsidP="00611A89">
      <w:pPr>
        <w:spacing w:line="240" w:lineRule="auto"/>
      </w:pPr>
      <w:commentRangeStart w:id="213"/>
      <w:r>
        <w:t xml:space="preserve">Figure 9: </w:t>
      </w:r>
      <w:r>
        <w:rPr>
          <w:i/>
        </w:rPr>
        <w:t>Grab sample DOC at upstream locations compared to Rack and Grab sample DOC below their confluence(s). A and B show grab samples from headwaters (HW) compared to downstream (DS) monitoring sites; C shows upstream river sites (US) compared to mainstem monitoring.</w:t>
      </w:r>
    </w:p>
    <w:p w14:paraId="26A951D2" w14:textId="77777777" w:rsidR="00F77BDD" w:rsidRDefault="006D238B">
      <w:r>
        <w:t> </w:t>
      </w:r>
      <w:commentRangeEnd w:id="213"/>
      <w:r w:rsidR="00540830">
        <w:rPr>
          <w:rStyle w:val="CommentReference"/>
        </w:rPr>
        <w:commentReference w:id="213"/>
      </w:r>
    </w:p>
    <w:p w14:paraId="48B4A474" w14:textId="225BD13A" w:rsidR="00F77BDD" w:rsidRPr="00540830" w:rsidRDefault="006D238B">
      <w:pPr>
        <w:rPr>
          <w:highlight w:val="cyan"/>
        </w:rPr>
      </w:pPr>
      <w:commentRangeStart w:id="214"/>
      <w:r w:rsidRPr="00540830">
        <w:rPr>
          <w:highlight w:val="cyan"/>
        </w:rPr>
        <w:t>Below</w:t>
      </w:r>
      <w:commentRangeEnd w:id="214"/>
      <w:r w:rsidR="00540830">
        <w:rPr>
          <w:rStyle w:val="CommentReference"/>
        </w:rPr>
        <w:commentReference w:id="214"/>
      </w:r>
      <w:r w:rsidRPr="00540830">
        <w:rPr>
          <w:highlight w:val="cyan"/>
        </w:rPr>
        <w:t xml:space="preserve"> the confluences of headwaters sites, the combination of Rack and Grab sampling did not capture the ranges of DOC observed in upstream Grab samples alone. </w:t>
      </w:r>
      <w:proofErr w:type="spellStart"/>
      <w:r w:rsidRPr="00540830">
        <w:rPr>
          <w:highlight w:val="cyan"/>
        </w:rPr>
        <w:t>LeechHead</w:t>
      </w:r>
      <w:proofErr w:type="spellEnd"/>
      <w:r w:rsidRPr="00540830">
        <w:rPr>
          <w:highlight w:val="cyan"/>
        </w:rPr>
        <w:t xml:space="preserve">, below the confluence of Weeks and </w:t>
      </w:r>
      <w:proofErr w:type="spellStart"/>
      <w:r w:rsidRPr="00540830">
        <w:rPr>
          <w:highlight w:val="cyan"/>
        </w:rPr>
        <w:t>ChrisCrk</w:t>
      </w:r>
      <w:proofErr w:type="spellEnd"/>
      <w:r w:rsidRPr="00540830">
        <w:rPr>
          <w:highlight w:val="cyan"/>
        </w:rPr>
        <w:t xml:space="preserve">, collected DOC concentrations that were close to the average of the two headwaters. The variance obtained by combining Rack and Grab samples downstream </w:t>
      </w:r>
      <w:r w:rsidRPr="00540830">
        <w:rPr>
          <w:highlight w:val="cyan"/>
        </w:rPr>
        <w:lastRenderedPageBreak/>
        <w:t>was not the same as upstream Grab sampling variance (</w:t>
      </w:r>
      <w:proofErr w:type="spellStart"/>
      <w:r w:rsidRPr="00540830">
        <w:rPr>
          <w:highlight w:val="cyan"/>
        </w:rPr>
        <w:t>Levene’s</w:t>
      </w:r>
      <w:proofErr w:type="spellEnd"/>
      <w:r w:rsidRPr="00540830">
        <w:rPr>
          <w:highlight w:val="cyan"/>
        </w:rPr>
        <w:t xml:space="preserve"> test for homoscedasticity p-value = 3.8 x 10</w:t>
      </w:r>
      <w:r w:rsidRPr="00540830">
        <w:rPr>
          <w:highlight w:val="cyan"/>
          <w:vertAlign w:val="superscript"/>
        </w:rPr>
        <w:t>-5</w:t>
      </w:r>
      <w:r w:rsidRPr="00540830">
        <w:rPr>
          <w:highlight w:val="cyan"/>
        </w:rPr>
        <w:t xml:space="preserve">). Similarly, Rack and Grab samples collected at </w:t>
      </w:r>
      <w:proofErr w:type="spellStart"/>
      <w:r w:rsidRPr="00540830">
        <w:rPr>
          <w:highlight w:val="cyan"/>
        </w:rPr>
        <w:t>CraggCrk</w:t>
      </w:r>
      <w:proofErr w:type="spellEnd"/>
      <w:r w:rsidRPr="00540830">
        <w:rPr>
          <w:highlight w:val="cyan"/>
        </w:rPr>
        <w:t xml:space="preserve"> did not cover the same DOC variance as Grab sampling at the headwaters (</w:t>
      </w:r>
      <w:proofErr w:type="spellStart"/>
      <w:r w:rsidRPr="00540830">
        <w:rPr>
          <w:highlight w:val="cyan"/>
        </w:rPr>
        <w:t>Levene’s</w:t>
      </w:r>
      <w:proofErr w:type="spellEnd"/>
      <w:r w:rsidRPr="00540830">
        <w:rPr>
          <w:highlight w:val="cyan"/>
        </w:rPr>
        <w:t xml:space="preserve"> p-value 0.0011). Unlike </w:t>
      </w:r>
      <w:proofErr w:type="spellStart"/>
      <w:r w:rsidRPr="00540830">
        <w:rPr>
          <w:highlight w:val="cyan"/>
        </w:rPr>
        <w:t>LeechHead</w:t>
      </w:r>
      <w:proofErr w:type="spellEnd"/>
      <w:r w:rsidRPr="00540830">
        <w:rPr>
          <w:highlight w:val="cyan"/>
        </w:rPr>
        <w:t xml:space="preserve">, which had moderate DOC concentrations relative to </w:t>
      </w:r>
      <w:proofErr w:type="spellStart"/>
      <w:r w:rsidRPr="00540830">
        <w:rPr>
          <w:highlight w:val="cyan"/>
        </w:rPr>
        <w:t>it’s</w:t>
      </w:r>
      <w:proofErr w:type="spellEnd"/>
      <w:r w:rsidRPr="00540830">
        <w:rPr>
          <w:highlight w:val="cyan"/>
        </w:rPr>
        <w:t xml:space="preserve"> two headwaters, samples collected at </w:t>
      </w:r>
      <w:proofErr w:type="spellStart"/>
      <w:r w:rsidRPr="00540830">
        <w:rPr>
          <w:highlight w:val="cyan"/>
        </w:rPr>
        <w:t>CraggCrk</w:t>
      </w:r>
      <w:proofErr w:type="spellEnd"/>
      <w:r w:rsidRPr="00540830">
        <w:rPr>
          <w:highlight w:val="cyan"/>
        </w:rPr>
        <w:t xml:space="preserve"> had DOC that was lower than concentrations in either of </w:t>
      </w:r>
      <w:proofErr w:type="spellStart"/>
      <w:proofErr w:type="gramStart"/>
      <w:r w:rsidRPr="00540830">
        <w:rPr>
          <w:highlight w:val="cyan"/>
        </w:rPr>
        <w:t>it’s</w:t>
      </w:r>
      <w:proofErr w:type="spellEnd"/>
      <w:proofErr w:type="gramEnd"/>
      <w:r w:rsidRPr="00540830">
        <w:rPr>
          <w:highlight w:val="cyan"/>
        </w:rPr>
        <w:t xml:space="preserve"> headwater sites. The differences in DOC attenuation between these two sets </w:t>
      </w:r>
      <w:del w:id="215" w:author="Bill Floyd" w:date="2020-07-29T12:14:00Z">
        <w:r w:rsidRPr="00540830" w:rsidDel="00653F8E">
          <w:rPr>
            <w:highlight w:val="cyan"/>
          </w:rPr>
          <w:delText xml:space="preserve">can </w:delText>
        </w:r>
      </w:del>
      <w:ins w:id="216" w:author="Bill Floyd" w:date="2020-07-29T12:14:00Z">
        <w:r w:rsidR="00653F8E">
          <w:rPr>
            <w:highlight w:val="cyan"/>
          </w:rPr>
          <w:t xml:space="preserve">may </w:t>
        </w:r>
      </w:ins>
      <w:r w:rsidRPr="00540830">
        <w:rPr>
          <w:highlight w:val="cyan"/>
        </w:rPr>
        <w:t xml:space="preserve">be attributed to different reach lengths between headwaters’ confluence and the downstream monitoring sites; where </w:t>
      </w:r>
      <w:proofErr w:type="spellStart"/>
      <w:r w:rsidRPr="00540830">
        <w:rPr>
          <w:highlight w:val="cyan"/>
        </w:rPr>
        <w:t>LeechHead</w:t>
      </w:r>
      <w:proofErr w:type="spellEnd"/>
      <w:r w:rsidRPr="00540830">
        <w:rPr>
          <w:highlight w:val="cyan"/>
        </w:rPr>
        <w:t xml:space="preserve"> was very close to the headwaters’ confluence and </w:t>
      </w:r>
      <w:proofErr w:type="spellStart"/>
      <w:r w:rsidRPr="00540830">
        <w:rPr>
          <w:highlight w:val="cyan"/>
        </w:rPr>
        <w:t>CraggCrk</w:t>
      </w:r>
      <w:proofErr w:type="spellEnd"/>
      <w:r w:rsidRPr="00540830">
        <w:rPr>
          <w:highlight w:val="cyan"/>
        </w:rPr>
        <w:t xml:space="preserve"> was considerably further from </w:t>
      </w:r>
      <w:proofErr w:type="spellStart"/>
      <w:r w:rsidRPr="00540830">
        <w:rPr>
          <w:highlight w:val="cyan"/>
        </w:rPr>
        <w:t>it’s</w:t>
      </w:r>
      <w:proofErr w:type="spellEnd"/>
      <w:r w:rsidRPr="00540830">
        <w:rPr>
          <w:highlight w:val="cyan"/>
        </w:rPr>
        <w:t xml:space="preserve"> headwaters’ sampling locations.</w:t>
      </w:r>
    </w:p>
    <w:p w14:paraId="5515D4B3" w14:textId="77777777" w:rsidR="00F77BDD" w:rsidRPr="00540830" w:rsidRDefault="006D238B">
      <w:pPr>
        <w:rPr>
          <w:highlight w:val="cyan"/>
        </w:rPr>
      </w:pPr>
      <w:r w:rsidRPr="00540830">
        <w:rPr>
          <w:highlight w:val="cyan"/>
        </w:rPr>
        <w:t> </w:t>
      </w:r>
    </w:p>
    <w:p w14:paraId="418DB9B5" w14:textId="77777777" w:rsidR="00F77BDD" w:rsidRDefault="006D238B">
      <w:r w:rsidRPr="00540830">
        <w:rPr>
          <w:highlight w:val="cyan"/>
        </w:rPr>
        <w:t>When higher order rivers were examined in a similar upstream-Grab/downstream-</w:t>
      </w:r>
      <w:proofErr w:type="spellStart"/>
      <w:r w:rsidRPr="00540830">
        <w:rPr>
          <w:highlight w:val="cyan"/>
        </w:rPr>
        <w:t>Rack’n’Grab</w:t>
      </w:r>
      <w:proofErr w:type="spellEnd"/>
      <w:r w:rsidRPr="00540830">
        <w:rPr>
          <w:highlight w:val="cyan"/>
        </w:rPr>
        <w:t xml:space="preserve"> comparison, the combination of Rack and Grab samples at the Leech Tunnel site did capture the DOC ranges observed in Grab samples at three upstream river sites (Figure 9, plot C). </w:t>
      </w:r>
      <w:proofErr w:type="spellStart"/>
      <w:r w:rsidRPr="00540830">
        <w:rPr>
          <w:highlight w:val="cyan"/>
        </w:rPr>
        <w:t>Levene’s</w:t>
      </w:r>
      <w:proofErr w:type="spellEnd"/>
      <w:r w:rsidRPr="00540830">
        <w:rPr>
          <w:highlight w:val="cyan"/>
        </w:rPr>
        <w:t xml:space="preserve"> test for homogeneity of variance (homoscedasticity) confirmed that there was no difference in DOC variance in the downstream Rack/Grab combination results compared to Grab-only from upstream (p-value 0.165). Similar trends were seen for SAC</w:t>
      </w:r>
      <w:r w:rsidRPr="00540830">
        <w:rPr>
          <w:highlight w:val="cyan"/>
          <w:vertAlign w:val="subscript"/>
        </w:rPr>
        <w:t>254</w:t>
      </w:r>
      <w:r w:rsidRPr="00540830">
        <w:rPr>
          <w:highlight w:val="cyan"/>
        </w:rPr>
        <w:t xml:space="preserve"> but not E</w:t>
      </w:r>
      <w:r w:rsidRPr="00540830">
        <w:rPr>
          <w:highlight w:val="cyan"/>
          <w:vertAlign w:val="subscript"/>
        </w:rPr>
        <w:t>2</w:t>
      </w:r>
      <w:r w:rsidRPr="00540830">
        <w:rPr>
          <w:highlight w:val="cyan"/>
        </w:rPr>
        <w:t>:E</w:t>
      </w:r>
      <w:r w:rsidRPr="00540830">
        <w:rPr>
          <w:highlight w:val="cyan"/>
          <w:vertAlign w:val="subscript"/>
        </w:rPr>
        <w:t>3</w:t>
      </w:r>
      <w:r w:rsidRPr="00540830">
        <w:rPr>
          <w:highlight w:val="cyan"/>
        </w:rPr>
        <w:t xml:space="preserve"> (</w:t>
      </w:r>
      <w:commentRangeStart w:id="217"/>
      <w:r w:rsidRPr="00540830">
        <w:rPr>
          <w:highlight w:val="cyan"/>
        </w:rPr>
        <w:t>Appendix</w:t>
      </w:r>
      <w:commentRangeEnd w:id="217"/>
      <w:r w:rsidR="002F6391">
        <w:rPr>
          <w:rStyle w:val="CommentReference"/>
        </w:rPr>
        <w:commentReference w:id="217"/>
      </w:r>
      <w:r w:rsidRPr="00540830">
        <w:rPr>
          <w:highlight w:val="cyan"/>
        </w:rPr>
        <w:t xml:space="preserve"> ####).</w:t>
      </w:r>
    </w:p>
    <w:p w14:paraId="751A370F" w14:textId="77777777" w:rsidR="00F77BDD" w:rsidRDefault="006D238B">
      <w:r>
        <w:t> </w:t>
      </w:r>
    </w:p>
    <w:p w14:paraId="09BF2048" w14:textId="77777777" w:rsidR="00F77BDD" w:rsidRDefault="006D238B">
      <w:pPr>
        <w:pStyle w:val="Heading4"/>
      </w:pPr>
      <w:bookmarkStart w:id="218" w:name="temporal-patterns-in-doc-nom"/>
      <w:r>
        <w:t>Temporal patterns in DOC &amp; NOM</w:t>
      </w:r>
      <w:bookmarkEnd w:id="218"/>
    </w:p>
    <w:p w14:paraId="044617F1" w14:textId="77777777" w:rsidR="00F77BDD" w:rsidRDefault="006D238B">
      <w:r>
        <w:t xml:space="preserve">Over sixteen months, DOC concentrations followed similar </w:t>
      </w:r>
      <w:commentRangeStart w:id="219"/>
      <w:r>
        <w:t>trends</w:t>
      </w:r>
      <w:commentRangeEnd w:id="219"/>
      <w:r w:rsidR="002F6391">
        <w:rPr>
          <w:rStyle w:val="CommentReference"/>
        </w:rPr>
        <w:commentReference w:id="219"/>
      </w:r>
      <w:r>
        <w:t xml:space="preserve"> across the synoptic sampling sites (Figure 10). DOC was highest early in the wet season and progressively decreased through the fall and winter, reaching minimum concentrations in the spring, and progressively increasing over the summer.</w:t>
      </w:r>
    </w:p>
    <w:p w14:paraId="10112B5B" w14:textId="77777777" w:rsidR="00F77BDD" w:rsidRDefault="006D238B" w:rsidP="00611A89">
      <w:pPr>
        <w:spacing w:line="240" w:lineRule="auto"/>
      </w:pPr>
      <w:r>
        <w:rPr>
          <w:noProof/>
          <w:lang w:val="en-CA" w:eastAsia="en-CA"/>
        </w:rPr>
        <w:lastRenderedPageBreak/>
        <w:drawing>
          <wp:inline distT="0" distB="0" distL="0" distR="0" wp14:anchorId="57FC12E5" wp14:editId="7C6DC06B">
            <wp:extent cx="5504749" cy="3669832"/>
            <wp:effectExtent l="0" t="0" r="0" b="0"/>
            <wp:docPr id="10"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3"/>
                    <a:stretch>
                      <a:fillRect/>
                    </a:stretch>
                  </pic:blipFill>
                  <pic:spPr bwMode="auto">
                    <a:xfrm>
                      <a:off x="0" y="0"/>
                      <a:ext cx="5504749" cy="3669832"/>
                    </a:xfrm>
                    <a:prstGeom prst="rect">
                      <a:avLst/>
                    </a:prstGeom>
                    <a:noFill/>
                    <a:ln w="9525">
                      <a:noFill/>
                      <a:headEnd/>
                      <a:tailEnd/>
                    </a:ln>
                  </pic:spPr>
                </pic:pic>
              </a:graphicData>
            </a:graphic>
          </wp:inline>
        </w:drawing>
      </w:r>
    </w:p>
    <w:p w14:paraId="7DB8FB60" w14:textId="77777777" w:rsidR="00F77BDD" w:rsidRDefault="006D238B" w:rsidP="00611A89">
      <w:pPr>
        <w:spacing w:line="240" w:lineRule="auto"/>
      </w:pPr>
      <w:r>
        <w:t xml:space="preserve">Figure 10:  </w:t>
      </w:r>
      <w:r>
        <w:rPr>
          <w:i/>
        </w:rPr>
        <w:t xml:space="preserve">Trends in dissolved organic carbon concentrations over sixteen months at twelve sites across the Greater Victoria Water Supply Area. Trend line shows locally weighted smoothing (loess, local polynomial </w:t>
      </w:r>
      <w:commentRangeStart w:id="220"/>
      <w:commentRangeStart w:id="221"/>
      <w:r>
        <w:rPr>
          <w:i/>
        </w:rPr>
        <w:t>regression</w:t>
      </w:r>
      <w:commentRangeEnd w:id="220"/>
      <w:r w:rsidR="002F6391">
        <w:rPr>
          <w:rStyle w:val="CommentReference"/>
        </w:rPr>
        <w:commentReference w:id="220"/>
      </w:r>
      <w:commentRangeEnd w:id="221"/>
      <w:r w:rsidR="00A35144">
        <w:rPr>
          <w:rStyle w:val="CommentReference"/>
        </w:rPr>
        <w:commentReference w:id="221"/>
      </w:r>
      <w:r>
        <w:rPr>
          <w:i/>
        </w:rPr>
        <w:t>).</w:t>
      </w:r>
    </w:p>
    <w:p w14:paraId="3C90905B" w14:textId="77777777" w:rsidR="00F77BDD" w:rsidRDefault="006D238B">
      <w:r>
        <w:t> </w:t>
      </w:r>
    </w:p>
    <w:p w14:paraId="10FEBDEA" w14:textId="77777777" w:rsidR="00F77BDD" w:rsidRDefault="006D238B">
      <w:r>
        <w:t xml:space="preserve">While there was an apparent sinusoidal trend in DOC over the seasons sampled (Figure 10), there was almost no difference between the mean DOC concentration between the wet and dry seasons (Table 8). </w:t>
      </w:r>
      <w:commentRangeStart w:id="222"/>
      <w:commentRangeStart w:id="223"/>
      <w:proofErr w:type="gramStart"/>
      <w:r>
        <w:t>However</w:t>
      </w:r>
      <w:commentRangeEnd w:id="222"/>
      <w:proofErr w:type="gramEnd"/>
      <w:r w:rsidR="002F6391">
        <w:rPr>
          <w:rStyle w:val="CommentReference"/>
        </w:rPr>
        <w:commentReference w:id="222"/>
      </w:r>
      <w:commentRangeEnd w:id="223"/>
      <w:r w:rsidR="00A35144">
        <w:rPr>
          <w:rStyle w:val="CommentReference"/>
        </w:rPr>
        <w:commentReference w:id="223"/>
      </w:r>
      <w:r>
        <w:t>, there were far fewer samples collected in the dry season than during the wet season.</w:t>
      </w:r>
    </w:p>
    <w:p w14:paraId="17C87F18" w14:textId="77777777" w:rsidR="00F77BDD" w:rsidRDefault="006D238B">
      <w:r>
        <w:t> </w:t>
      </w:r>
    </w:p>
    <w:p w14:paraId="01C08155" w14:textId="77777777" w:rsidR="00F77BDD" w:rsidRDefault="006D238B">
      <w:r>
        <w:t xml:space="preserve">Table 8: </w:t>
      </w:r>
      <w:r>
        <w:rPr>
          <w:i/>
        </w:rPr>
        <w:t>Seasonal sample collection and DOC summary from twelve synoptic sampling sites</w:t>
      </w:r>
    </w:p>
    <w:tbl>
      <w:tblPr>
        <w:tblW w:w="5000" w:type="pct"/>
        <w:tblLook w:val="07E0" w:firstRow="1" w:lastRow="1" w:firstColumn="1" w:lastColumn="1" w:noHBand="1" w:noVBand="1"/>
        <w:tblCaption w:val="Table 8: Seasonal sample collection and DOC summary from twelve synoptic sampling sites"/>
      </w:tblPr>
      <w:tblGrid>
        <w:gridCol w:w="896"/>
        <w:gridCol w:w="1204"/>
        <w:gridCol w:w="1426"/>
        <w:gridCol w:w="1311"/>
        <w:gridCol w:w="959"/>
        <w:gridCol w:w="1131"/>
        <w:gridCol w:w="1284"/>
        <w:gridCol w:w="1149"/>
      </w:tblGrid>
      <w:tr w:rsidR="00F77BDD" w14:paraId="61D04D76" w14:textId="77777777">
        <w:tc>
          <w:tcPr>
            <w:tcW w:w="0" w:type="auto"/>
            <w:tcBorders>
              <w:bottom w:val="single" w:sz="0" w:space="0" w:color="auto"/>
            </w:tcBorders>
            <w:vAlign w:val="bottom"/>
          </w:tcPr>
          <w:p w14:paraId="512E438A" w14:textId="77777777" w:rsidR="00F77BDD" w:rsidRDefault="006D238B" w:rsidP="00611A89">
            <w:pPr>
              <w:spacing w:line="240" w:lineRule="auto"/>
            </w:pPr>
            <w:r>
              <w:t>Season</w:t>
            </w:r>
          </w:p>
        </w:tc>
        <w:tc>
          <w:tcPr>
            <w:tcW w:w="0" w:type="auto"/>
            <w:tcBorders>
              <w:bottom w:val="single" w:sz="0" w:space="0" w:color="auto"/>
            </w:tcBorders>
            <w:vAlign w:val="bottom"/>
          </w:tcPr>
          <w:p w14:paraId="76E1DEAC" w14:textId="77777777" w:rsidR="00F77BDD" w:rsidRDefault="006D238B" w:rsidP="00611A89">
            <w:pPr>
              <w:spacing w:line="240" w:lineRule="auto"/>
              <w:jc w:val="right"/>
            </w:pPr>
            <w:r>
              <w:t>Sample count</w:t>
            </w:r>
          </w:p>
        </w:tc>
        <w:tc>
          <w:tcPr>
            <w:tcW w:w="0" w:type="auto"/>
            <w:tcBorders>
              <w:bottom w:val="single" w:sz="0" w:space="0" w:color="auto"/>
            </w:tcBorders>
            <w:vAlign w:val="bottom"/>
          </w:tcPr>
          <w:p w14:paraId="52285FA6" w14:textId="77777777" w:rsidR="00F77BDD" w:rsidRDefault="006D238B" w:rsidP="00611A89">
            <w:pPr>
              <w:spacing w:line="240" w:lineRule="auto"/>
              <w:jc w:val="right"/>
            </w:pPr>
            <w:r>
              <w:t>Mean DOC (mg/L)</w:t>
            </w:r>
          </w:p>
        </w:tc>
        <w:tc>
          <w:tcPr>
            <w:tcW w:w="0" w:type="auto"/>
            <w:tcBorders>
              <w:bottom w:val="single" w:sz="0" w:space="0" w:color="auto"/>
            </w:tcBorders>
            <w:vAlign w:val="bottom"/>
          </w:tcPr>
          <w:p w14:paraId="71EA442F" w14:textId="77777777" w:rsidR="00F77BDD" w:rsidRDefault="006D238B" w:rsidP="00611A89">
            <w:pPr>
              <w:spacing w:line="240" w:lineRule="auto"/>
              <w:jc w:val="right"/>
            </w:pPr>
            <w:proofErr w:type="spellStart"/>
            <w:r>
              <w:t>sd</w:t>
            </w:r>
            <w:proofErr w:type="spellEnd"/>
            <w:r>
              <w:t xml:space="preserve"> (± mg/L DOC)</w:t>
            </w:r>
          </w:p>
        </w:tc>
        <w:tc>
          <w:tcPr>
            <w:tcW w:w="0" w:type="auto"/>
            <w:tcBorders>
              <w:bottom w:val="single" w:sz="0" w:space="0" w:color="auto"/>
            </w:tcBorders>
            <w:vAlign w:val="bottom"/>
          </w:tcPr>
          <w:p w14:paraId="4346B9F5" w14:textId="77777777" w:rsidR="00F77BDD" w:rsidRDefault="006D238B" w:rsidP="00611A89">
            <w:pPr>
              <w:spacing w:line="240" w:lineRule="auto"/>
              <w:jc w:val="right"/>
            </w:pPr>
            <w:r>
              <w:t>RSD (± %)</w:t>
            </w:r>
          </w:p>
        </w:tc>
        <w:tc>
          <w:tcPr>
            <w:tcW w:w="0" w:type="auto"/>
            <w:tcBorders>
              <w:bottom w:val="single" w:sz="0" w:space="0" w:color="auto"/>
            </w:tcBorders>
            <w:vAlign w:val="bottom"/>
          </w:tcPr>
          <w:p w14:paraId="0B58C1A7" w14:textId="77777777" w:rsidR="00F77BDD" w:rsidRDefault="006D238B" w:rsidP="00611A89">
            <w:pPr>
              <w:spacing w:line="240" w:lineRule="auto"/>
              <w:jc w:val="right"/>
            </w:pPr>
            <w:r>
              <w:t>Min. (mg/L)</w:t>
            </w:r>
          </w:p>
        </w:tc>
        <w:tc>
          <w:tcPr>
            <w:tcW w:w="0" w:type="auto"/>
            <w:tcBorders>
              <w:bottom w:val="single" w:sz="0" w:space="0" w:color="auto"/>
            </w:tcBorders>
            <w:vAlign w:val="bottom"/>
          </w:tcPr>
          <w:p w14:paraId="6709C861" w14:textId="77777777" w:rsidR="00F77BDD" w:rsidRDefault="006D238B" w:rsidP="00611A89">
            <w:pPr>
              <w:spacing w:line="240" w:lineRule="auto"/>
              <w:jc w:val="right"/>
            </w:pPr>
            <w:r>
              <w:t>Median (mg/L)</w:t>
            </w:r>
          </w:p>
        </w:tc>
        <w:tc>
          <w:tcPr>
            <w:tcW w:w="0" w:type="auto"/>
            <w:tcBorders>
              <w:bottom w:val="single" w:sz="0" w:space="0" w:color="auto"/>
            </w:tcBorders>
            <w:vAlign w:val="bottom"/>
          </w:tcPr>
          <w:p w14:paraId="7D593196" w14:textId="77777777" w:rsidR="00F77BDD" w:rsidRDefault="006D238B" w:rsidP="00611A89">
            <w:pPr>
              <w:spacing w:line="240" w:lineRule="auto"/>
              <w:jc w:val="right"/>
            </w:pPr>
            <w:r>
              <w:t>Max. (mg/L)</w:t>
            </w:r>
          </w:p>
        </w:tc>
      </w:tr>
      <w:tr w:rsidR="00F77BDD" w14:paraId="60A58732" w14:textId="77777777">
        <w:tc>
          <w:tcPr>
            <w:tcW w:w="0" w:type="auto"/>
          </w:tcPr>
          <w:p w14:paraId="0F389F62" w14:textId="77777777" w:rsidR="00F77BDD" w:rsidRDefault="006D238B" w:rsidP="00611A89">
            <w:pPr>
              <w:spacing w:line="240" w:lineRule="auto"/>
            </w:pPr>
            <w:r>
              <w:t>dry</w:t>
            </w:r>
          </w:p>
        </w:tc>
        <w:tc>
          <w:tcPr>
            <w:tcW w:w="0" w:type="auto"/>
          </w:tcPr>
          <w:p w14:paraId="0A471B37" w14:textId="77777777" w:rsidR="00F77BDD" w:rsidRDefault="006D238B" w:rsidP="00611A89">
            <w:pPr>
              <w:spacing w:line="240" w:lineRule="auto"/>
              <w:jc w:val="right"/>
            </w:pPr>
            <w:r>
              <w:t>55</w:t>
            </w:r>
          </w:p>
        </w:tc>
        <w:tc>
          <w:tcPr>
            <w:tcW w:w="0" w:type="auto"/>
          </w:tcPr>
          <w:p w14:paraId="64EBD1B0" w14:textId="77777777" w:rsidR="00F77BDD" w:rsidRDefault="006D238B" w:rsidP="00611A89">
            <w:pPr>
              <w:spacing w:line="240" w:lineRule="auto"/>
              <w:jc w:val="right"/>
            </w:pPr>
            <w:r>
              <w:t>6.13</w:t>
            </w:r>
          </w:p>
        </w:tc>
        <w:tc>
          <w:tcPr>
            <w:tcW w:w="0" w:type="auto"/>
          </w:tcPr>
          <w:p w14:paraId="45D83C6E" w14:textId="77777777" w:rsidR="00F77BDD" w:rsidRDefault="006D238B" w:rsidP="00611A89">
            <w:pPr>
              <w:spacing w:line="240" w:lineRule="auto"/>
              <w:jc w:val="right"/>
            </w:pPr>
            <w:r>
              <w:t>2.99</w:t>
            </w:r>
          </w:p>
        </w:tc>
        <w:tc>
          <w:tcPr>
            <w:tcW w:w="0" w:type="auto"/>
          </w:tcPr>
          <w:p w14:paraId="13932C98" w14:textId="77777777" w:rsidR="00F77BDD" w:rsidRDefault="006D238B" w:rsidP="00611A89">
            <w:pPr>
              <w:spacing w:line="240" w:lineRule="auto"/>
              <w:jc w:val="right"/>
            </w:pPr>
            <w:r>
              <w:t>49</w:t>
            </w:r>
          </w:p>
        </w:tc>
        <w:tc>
          <w:tcPr>
            <w:tcW w:w="0" w:type="auto"/>
          </w:tcPr>
          <w:p w14:paraId="10227486" w14:textId="77777777" w:rsidR="00F77BDD" w:rsidRDefault="006D238B" w:rsidP="00611A89">
            <w:pPr>
              <w:spacing w:line="240" w:lineRule="auto"/>
              <w:jc w:val="right"/>
            </w:pPr>
            <w:r>
              <w:t>1.6</w:t>
            </w:r>
          </w:p>
        </w:tc>
        <w:tc>
          <w:tcPr>
            <w:tcW w:w="0" w:type="auto"/>
          </w:tcPr>
          <w:p w14:paraId="14DD0017" w14:textId="77777777" w:rsidR="00F77BDD" w:rsidRDefault="006D238B" w:rsidP="00611A89">
            <w:pPr>
              <w:spacing w:line="240" w:lineRule="auto"/>
              <w:jc w:val="right"/>
            </w:pPr>
            <w:r>
              <w:t>6.1</w:t>
            </w:r>
          </w:p>
        </w:tc>
        <w:tc>
          <w:tcPr>
            <w:tcW w:w="0" w:type="auto"/>
          </w:tcPr>
          <w:p w14:paraId="7D5929CD" w14:textId="77777777" w:rsidR="00F77BDD" w:rsidRDefault="006D238B" w:rsidP="00611A89">
            <w:pPr>
              <w:spacing w:line="240" w:lineRule="auto"/>
              <w:jc w:val="right"/>
            </w:pPr>
            <w:r>
              <w:t>12.8</w:t>
            </w:r>
          </w:p>
        </w:tc>
      </w:tr>
      <w:tr w:rsidR="00F77BDD" w14:paraId="54963145" w14:textId="77777777">
        <w:tc>
          <w:tcPr>
            <w:tcW w:w="0" w:type="auto"/>
          </w:tcPr>
          <w:p w14:paraId="49406E64" w14:textId="77777777" w:rsidR="00F77BDD" w:rsidRDefault="006D238B" w:rsidP="00611A89">
            <w:pPr>
              <w:spacing w:line="240" w:lineRule="auto"/>
            </w:pPr>
            <w:r>
              <w:t>wet</w:t>
            </w:r>
          </w:p>
        </w:tc>
        <w:tc>
          <w:tcPr>
            <w:tcW w:w="0" w:type="auto"/>
          </w:tcPr>
          <w:p w14:paraId="47D7DB61" w14:textId="77777777" w:rsidR="00F77BDD" w:rsidRDefault="006D238B" w:rsidP="00611A89">
            <w:pPr>
              <w:spacing w:line="240" w:lineRule="auto"/>
              <w:jc w:val="right"/>
            </w:pPr>
            <w:r>
              <w:t>311</w:t>
            </w:r>
          </w:p>
        </w:tc>
        <w:tc>
          <w:tcPr>
            <w:tcW w:w="0" w:type="auto"/>
          </w:tcPr>
          <w:p w14:paraId="3F07E50A" w14:textId="77777777" w:rsidR="00F77BDD" w:rsidRDefault="006D238B" w:rsidP="00611A89">
            <w:pPr>
              <w:spacing w:line="240" w:lineRule="auto"/>
              <w:jc w:val="right"/>
            </w:pPr>
            <w:r>
              <w:t>6.14</w:t>
            </w:r>
          </w:p>
        </w:tc>
        <w:tc>
          <w:tcPr>
            <w:tcW w:w="0" w:type="auto"/>
          </w:tcPr>
          <w:p w14:paraId="2CEA9171" w14:textId="77777777" w:rsidR="00F77BDD" w:rsidRDefault="006D238B" w:rsidP="00611A89">
            <w:pPr>
              <w:spacing w:line="240" w:lineRule="auto"/>
              <w:jc w:val="right"/>
            </w:pPr>
            <w:r>
              <w:t>2.91</w:t>
            </w:r>
          </w:p>
        </w:tc>
        <w:tc>
          <w:tcPr>
            <w:tcW w:w="0" w:type="auto"/>
          </w:tcPr>
          <w:p w14:paraId="3DDA699A" w14:textId="77777777" w:rsidR="00F77BDD" w:rsidRDefault="006D238B" w:rsidP="00611A89">
            <w:pPr>
              <w:spacing w:line="240" w:lineRule="auto"/>
              <w:jc w:val="right"/>
            </w:pPr>
            <w:r>
              <w:t>47</w:t>
            </w:r>
          </w:p>
        </w:tc>
        <w:tc>
          <w:tcPr>
            <w:tcW w:w="0" w:type="auto"/>
          </w:tcPr>
          <w:p w14:paraId="7F1212B5" w14:textId="77777777" w:rsidR="00F77BDD" w:rsidRDefault="006D238B" w:rsidP="00611A89">
            <w:pPr>
              <w:spacing w:line="240" w:lineRule="auto"/>
              <w:jc w:val="right"/>
            </w:pPr>
            <w:r>
              <w:t>1.8</w:t>
            </w:r>
          </w:p>
        </w:tc>
        <w:tc>
          <w:tcPr>
            <w:tcW w:w="0" w:type="auto"/>
          </w:tcPr>
          <w:p w14:paraId="73649AD1" w14:textId="77777777" w:rsidR="00F77BDD" w:rsidRDefault="006D238B" w:rsidP="00611A89">
            <w:pPr>
              <w:spacing w:line="240" w:lineRule="auto"/>
              <w:jc w:val="right"/>
            </w:pPr>
            <w:r>
              <w:t>5.6</w:t>
            </w:r>
          </w:p>
        </w:tc>
        <w:tc>
          <w:tcPr>
            <w:tcW w:w="0" w:type="auto"/>
          </w:tcPr>
          <w:p w14:paraId="759447DF" w14:textId="77777777" w:rsidR="00F77BDD" w:rsidRDefault="006D238B" w:rsidP="00611A89">
            <w:pPr>
              <w:spacing w:line="240" w:lineRule="auto"/>
              <w:jc w:val="right"/>
            </w:pPr>
            <w:r>
              <w:t>19.1</w:t>
            </w:r>
          </w:p>
        </w:tc>
      </w:tr>
      <w:tr w:rsidR="00F77BDD" w14:paraId="4542F428" w14:textId="77777777">
        <w:tc>
          <w:tcPr>
            <w:tcW w:w="0" w:type="auto"/>
          </w:tcPr>
          <w:p w14:paraId="20ECF644" w14:textId="77777777" w:rsidR="00F77BDD" w:rsidRDefault="006D238B" w:rsidP="00611A89">
            <w:pPr>
              <w:spacing w:line="240" w:lineRule="auto"/>
            </w:pPr>
            <w:r>
              <w:t>all</w:t>
            </w:r>
          </w:p>
        </w:tc>
        <w:tc>
          <w:tcPr>
            <w:tcW w:w="0" w:type="auto"/>
          </w:tcPr>
          <w:p w14:paraId="3DB04C25" w14:textId="77777777" w:rsidR="00F77BDD" w:rsidRDefault="006D238B" w:rsidP="00611A89">
            <w:pPr>
              <w:spacing w:line="240" w:lineRule="auto"/>
              <w:jc w:val="right"/>
            </w:pPr>
            <w:r>
              <w:t>366</w:t>
            </w:r>
          </w:p>
        </w:tc>
        <w:tc>
          <w:tcPr>
            <w:tcW w:w="0" w:type="auto"/>
          </w:tcPr>
          <w:p w14:paraId="2F65FF2F" w14:textId="77777777" w:rsidR="00F77BDD" w:rsidRDefault="006D238B" w:rsidP="00611A89">
            <w:pPr>
              <w:spacing w:line="240" w:lineRule="auto"/>
              <w:jc w:val="right"/>
            </w:pPr>
            <w:r>
              <w:t>6.14</w:t>
            </w:r>
          </w:p>
        </w:tc>
        <w:tc>
          <w:tcPr>
            <w:tcW w:w="0" w:type="auto"/>
          </w:tcPr>
          <w:p w14:paraId="76FB7C72" w14:textId="77777777" w:rsidR="00F77BDD" w:rsidRDefault="006D238B" w:rsidP="00611A89">
            <w:pPr>
              <w:spacing w:line="240" w:lineRule="auto"/>
              <w:jc w:val="right"/>
            </w:pPr>
            <w:r>
              <w:t>2.92</w:t>
            </w:r>
          </w:p>
        </w:tc>
        <w:tc>
          <w:tcPr>
            <w:tcW w:w="0" w:type="auto"/>
          </w:tcPr>
          <w:p w14:paraId="28E22178" w14:textId="77777777" w:rsidR="00F77BDD" w:rsidRDefault="006D238B" w:rsidP="00611A89">
            <w:pPr>
              <w:spacing w:line="240" w:lineRule="auto"/>
              <w:jc w:val="right"/>
            </w:pPr>
            <w:r>
              <w:t>48</w:t>
            </w:r>
          </w:p>
        </w:tc>
        <w:tc>
          <w:tcPr>
            <w:tcW w:w="0" w:type="auto"/>
          </w:tcPr>
          <w:p w14:paraId="062ABC68" w14:textId="77777777" w:rsidR="00F77BDD" w:rsidRDefault="006D238B" w:rsidP="00611A89">
            <w:pPr>
              <w:spacing w:line="240" w:lineRule="auto"/>
              <w:jc w:val="right"/>
            </w:pPr>
            <w:r>
              <w:t>1.6</w:t>
            </w:r>
          </w:p>
        </w:tc>
        <w:tc>
          <w:tcPr>
            <w:tcW w:w="0" w:type="auto"/>
          </w:tcPr>
          <w:p w14:paraId="308AA405" w14:textId="77777777" w:rsidR="00F77BDD" w:rsidRDefault="006D238B" w:rsidP="00611A89">
            <w:pPr>
              <w:spacing w:line="240" w:lineRule="auto"/>
              <w:jc w:val="right"/>
            </w:pPr>
            <w:r>
              <w:t>5.7</w:t>
            </w:r>
          </w:p>
        </w:tc>
        <w:tc>
          <w:tcPr>
            <w:tcW w:w="0" w:type="auto"/>
          </w:tcPr>
          <w:p w14:paraId="51C31D2C" w14:textId="77777777" w:rsidR="00F77BDD" w:rsidRDefault="006D238B" w:rsidP="00611A89">
            <w:pPr>
              <w:spacing w:line="240" w:lineRule="auto"/>
              <w:jc w:val="right"/>
            </w:pPr>
            <w:r>
              <w:t>19.1</w:t>
            </w:r>
          </w:p>
        </w:tc>
      </w:tr>
    </w:tbl>
    <w:p w14:paraId="349D6DD6" w14:textId="77777777" w:rsidR="00F77BDD" w:rsidRDefault="006D238B">
      <w:r>
        <w:t> </w:t>
      </w:r>
    </w:p>
    <w:p w14:paraId="168B7347" w14:textId="77777777" w:rsidR="00F77BDD" w:rsidRDefault="006D238B">
      <w:r w:rsidRPr="00540830">
        <w:rPr>
          <w:highlight w:val="cyan"/>
        </w:rPr>
        <w:lastRenderedPageBreak/>
        <w:t xml:space="preserve">The wet season was most heavily sampled at the six monitoring sites, where Rack samplers more than doubled the number of samples that would have been collected through Grab sampling </w:t>
      </w:r>
      <w:commentRangeStart w:id="224"/>
      <w:r w:rsidRPr="00540830">
        <w:rPr>
          <w:highlight w:val="cyan"/>
        </w:rPr>
        <w:t>alone</w:t>
      </w:r>
      <w:commentRangeEnd w:id="224"/>
      <w:r w:rsidR="00540830">
        <w:rPr>
          <w:rStyle w:val="CommentReference"/>
        </w:rPr>
        <w:commentReference w:id="224"/>
      </w:r>
      <w:r w:rsidRPr="00540830">
        <w:rPr>
          <w:highlight w:val="cyan"/>
        </w:rPr>
        <w:t>.</w:t>
      </w:r>
      <w:r>
        <w:t xml:space="preserve"> Isolating DOC results to the six monitoring sites during only the wet season allows for comparison of Vertical Rack sampling methods to standard synoptic Grab sampling (Figure 11, Table 9).</w:t>
      </w:r>
    </w:p>
    <w:p w14:paraId="7ED217AC" w14:textId="77777777" w:rsidR="00F77BDD" w:rsidRDefault="006D238B">
      <w:r>
        <w:t> </w:t>
      </w:r>
    </w:p>
    <w:p w14:paraId="5CE31A1E" w14:textId="77777777" w:rsidR="00F77BDD" w:rsidRDefault="006D238B">
      <w:r>
        <w:t xml:space="preserve">Table 9: </w:t>
      </w:r>
      <w:r>
        <w:rPr>
          <w:i/>
        </w:rPr>
        <w:t>Wet season DOC by sample collection method at the six monitoring sites</w:t>
      </w:r>
    </w:p>
    <w:tbl>
      <w:tblPr>
        <w:tblW w:w="0" w:type="pct"/>
        <w:tblLook w:val="07E0" w:firstRow="1" w:lastRow="1" w:firstColumn="1" w:lastColumn="1" w:noHBand="1" w:noVBand="1"/>
        <w:tblCaption w:val="Table 9: Wet season DOC by sample collection method at the six monitoring sites"/>
      </w:tblPr>
      <w:tblGrid>
        <w:gridCol w:w="1430"/>
        <w:gridCol w:w="750"/>
        <w:gridCol w:w="1243"/>
        <w:gridCol w:w="937"/>
        <w:gridCol w:w="683"/>
        <w:gridCol w:w="1097"/>
        <w:gridCol w:w="1430"/>
        <w:gridCol w:w="1136"/>
      </w:tblGrid>
      <w:tr w:rsidR="00F77BDD" w14:paraId="56986731" w14:textId="77777777">
        <w:tc>
          <w:tcPr>
            <w:tcW w:w="0" w:type="auto"/>
            <w:tcBorders>
              <w:bottom w:val="single" w:sz="0" w:space="0" w:color="auto"/>
            </w:tcBorders>
            <w:vAlign w:val="bottom"/>
          </w:tcPr>
          <w:p w14:paraId="0F6DDBD3" w14:textId="77777777" w:rsidR="00F77BDD" w:rsidRDefault="006D238B" w:rsidP="00611A89">
            <w:pPr>
              <w:spacing w:line="240" w:lineRule="auto"/>
            </w:pPr>
            <w:proofErr w:type="spellStart"/>
            <w:r>
              <w:t>sample_type</w:t>
            </w:r>
            <w:proofErr w:type="spellEnd"/>
          </w:p>
        </w:tc>
        <w:tc>
          <w:tcPr>
            <w:tcW w:w="0" w:type="auto"/>
            <w:tcBorders>
              <w:bottom w:val="single" w:sz="0" w:space="0" w:color="auto"/>
            </w:tcBorders>
            <w:vAlign w:val="bottom"/>
          </w:tcPr>
          <w:p w14:paraId="0496E8DA" w14:textId="77777777" w:rsidR="00F77BDD" w:rsidRDefault="006D238B" w:rsidP="00611A89">
            <w:pPr>
              <w:spacing w:line="240" w:lineRule="auto"/>
              <w:jc w:val="right"/>
            </w:pPr>
            <w:r>
              <w:t>count</w:t>
            </w:r>
          </w:p>
        </w:tc>
        <w:tc>
          <w:tcPr>
            <w:tcW w:w="0" w:type="auto"/>
            <w:tcBorders>
              <w:bottom w:val="single" w:sz="0" w:space="0" w:color="auto"/>
            </w:tcBorders>
            <w:vAlign w:val="bottom"/>
          </w:tcPr>
          <w:p w14:paraId="2C6F9357" w14:textId="77777777" w:rsidR="00F77BDD" w:rsidRDefault="006D238B" w:rsidP="00611A89">
            <w:pPr>
              <w:spacing w:line="240" w:lineRule="auto"/>
              <w:jc w:val="right"/>
            </w:pPr>
            <w:proofErr w:type="spellStart"/>
            <w:r>
              <w:t>DOCmean</w:t>
            </w:r>
            <w:proofErr w:type="spellEnd"/>
          </w:p>
        </w:tc>
        <w:tc>
          <w:tcPr>
            <w:tcW w:w="0" w:type="auto"/>
            <w:tcBorders>
              <w:bottom w:val="single" w:sz="0" w:space="0" w:color="auto"/>
            </w:tcBorders>
            <w:vAlign w:val="bottom"/>
          </w:tcPr>
          <w:p w14:paraId="4F744786" w14:textId="77777777" w:rsidR="00F77BDD" w:rsidRDefault="006D238B" w:rsidP="00611A89">
            <w:pPr>
              <w:spacing w:line="240" w:lineRule="auto"/>
              <w:jc w:val="right"/>
            </w:pPr>
            <w:proofErr w:type="spellStart"/>
            <w:r>
              <w:t>DOCsd</w:t>
            </w:r>
            <w:proofErr w:type="spellEnd"/>
          </w:p>
        </w:tc>
        <w:tc>
          <w:tcPr>
            <w:tcW w:w="0" w:type="auto"/>
            <w:tcBorders>
              <w:bottom w:val="single" w:sz="0" w:space="0" w:color="auto"/>
            </w:tcBorders>
            <w:vAlign w:val="bottom"/>
          </w:tcPr>
          <w:p w14:paraId="3AE8AE21" w14:textId="77777777" w:rsidR="00F77BDD" w:rsidRDefault="006D238B" w:rsidP="00611A89">
            <w:pPr>
              <w:spacing w:line="240" w:lineRule="auto"/>
              <w:jc w:val="right"/>
            </w:pPr>
            <w:r>
              <w:t>RSD</w:t>
            </w:r>
          </w:p>
        </w:tc>
        <w:tc>
          <w:tcPr>
            <w:tcW w:w="0" w:type="auto"/>
            <w:tcBorders>
              <w:bottom w:val="single" w:sz="0" w:space="0" w:color="auto"/>
            </w:tcBorders>
            <w:vAlign w:val="bottom"/>
          </w:tcPr>
          <w:p w14:paraId="0B6D08A6" w14:textId="77777777" w:rsidR="00F77BDD" w:rsidRDefault="006D238B" w:rsidP="00611A89">
            <w:pPr>
              <w:spacing w:line="240" w:lineRule="auto"/>
              <w:jc w:val="right"/>
            </w:pPr>
            <w:proofErr w:type="spellStart"/>
            <w:r>
              <w:t>DOCmin</w:t>
            </w:r>
            <w:proofErr w:type="spellEnd"/>
          </w:p>
        </w:tc>
        <w:tc>
          <w:tcPr>
            <w:tcW w:w="0" w:type="auto"/>
            <w:tcBorders>
              <w:bottom w:val="single" w:sz="0" w:space="0" w:color="auto"/>
            </w:tcBorders>
            <w:vAlign w:val="bottom"/>
          </w:tcPr>
          <w:p w14:paraId="70F187EB" w14:textId="77777777" w:rsidR="00F77BDD" w:rsidRDefault="006D238B" w:rsidP="00611A89">
            <w:pPr>
              <w:spacing w:line="240" w:lineRule="auto"/>
              <w:jc w:val="right"/>
            </w:pPr>
            <w:proofErr w:type="spellStart"/>
            <w:r>
              <w:t>DOCmedian</w:t>
            </w:r>
            <w:proofErr w:type="spellEnd"/>
          </w:p>
        </w:tc>
        <w:tc>
          <w:tcPr>
            <w:tcW w:w="0" w:type="auto"/>
            <w:tcBorders>
              <w:bottom w:val="single" w:sz="0" w:space="0" w:color="auto"/>
            </w:tcBorders>
            <w:vAlign w:val="bottom"/>
          </w:tcPr>
          <w:p w14:paraId="7CF82460" w14:textId="77777777" w:rsidR="00F77BDD" w:rsidRDefault="006D238B" w:rsidP="00611A89">
            <w:pPr>
              <w:spacing w:line="240" w:lineRule="auto"/>
              <w:jc w:val="right"/>
            </w:pPr>
            <w:proofErr w:type="spellStart"/>
            <w:r>
              <w:t>DOCmax</w:t>
            </w:r>
            <w:proofErr w:type="spellEnd"/>
          </w:p>
        </w:tc>
      </w:tr>
      <w:tr w:rsidR="00F77BDD" w14:paraId="47C43AA8" w14:textId="77777777">
        <w:tc>
          <w:tcPr>
            <w:tcW w:w="0" w:type="auto"/>
          </w:tcPr>
          <w:p w14:paraId="2FBBA76E" w14:textId="77777777" w:rsidR="00F77BDD" w:rsidRDefault="006D238B" w:rsidP="00611A89">
            <w:pPr>
              <w:spacing w:line="240" w:lineRule="auto"/>
            </w:pPr>
            <w:r>
              <w:t>Grab</w:t>
            </w:r>
          </w:p>
        </w:tc>
        <w:tc>
          <w:tcPr>
            <w:tcW w:w="0" w:type="auto"/>
          </w:tcPr>
          <w:p w14:paraId="4D12FEA0" w14:textId="77777777" w:rsidR="00F77BDD" w:rsidRDefault="006D238B" w:rsidP="00611A89">
            <w:pPr>
              <w:spacing w:line="240" w:lineRule="auto"/>
              <w:jc w:val="right"/>
            </w:pPr>
            <w:r>
              <w:t>109</w:t>
            </w:r>
          </w:p>
        </w:tc>
        <w:tc>
          <w:tcPr>
            <w:tcW w:w="0" w:type="auto"/>
          </w:tcPr>
          <w:p w14:paraId="6CBF2DE4" w14:textId="77777777" w:rsidR="00F77BDD" w:rsidRDefault="006D238B" w:rsidP="00611A89">
            <w:pPr>
              <w:spacing w:line="240" w:lineRule="auto"/>
              <w:jc w:val="right"/>
            </w:pPr>
            <w:r>
              <w:t>5.22</w:t>
            </w:r>
          </w:p>
        </w:tc>
        <w:tc>
          <w:tcPr>
            <w:tcW w:w="0" w:type="auto"/>
          </w:tcPr>
          <w:p w14:paraId="7D508800" w14:textId="77777777" w:rsidR="00F77BDD" w:rsidRDefault="006D238B" w:rsidP="00611A89">
            <w:pPr>
              <w:spacing w:line="240" w:lineRule="auto"/>
              <w:jc w:val="right"/>
            </w:pPr>
            <w:r>
              <w:t>2.74</w:t>
            </w:r>
          </w:p>
        </w:tc>
        <w:tc>
          <w:tcPr>
            <w:tcW w:w="0" w:type="auto"/>
          </w:tcPr>
          <w:p w14:paraId="157E51BA" w14:textId="77777777" w:rsidR="00F77BDD" w:rsidRDefault="006D238B" w:rsidP="00611A89">
            <w:pPr>
              <w:spacing w:line="240" w:lineRule="auto"/>
              <w:jc w:val="right"/>
            </w:pPr>
            <w:r>
              <w:t>53</w:t>
            </w:r>
          </w:p>
        </w:tc>
        <w:tc>
          <w:tcPr>
            <w:tcW w:w="0" w:type="auto"/>
          </w:tcPr>
          <w:p w14:paraId="2A120B70" w14:textId="77777777" w:rsidR="00F77BDD" w:rsidRDefault="006D238B" w:rsidP="00611A89">
            <w:pPr>
              <w:spacing w:line="240" w:lineRule="auto"/>
              <w:jc w:val="right"/>
            </w:pPr>
            <w:r>
              <w:t>1.8</w:t>
            </w:r>
          </w:p>
        </w:tc>
        <w:tc>
          <w:tcPr>
            <w:tcW w:w="0" w:type="auto"/>
          </w:tcPr>
          <w:p w14:paraId="114D8A60" w14:textId="77777777" w:rsidR="00F77BDD" w:rsidRDefault="006D238B" w:rsidP="00611A89">
            <w:pPr>
              <w:spacing w:line="240" w:lineRule="auto"/>
              <w:jc w:val="right"/>
            </w:pPr>
            <w:r>
              <w:t>4.4</w:t>
            </w:r>
          </w:p>
        </w:tc>
        <w:tc>
          <w:tcPr>
            <w:tcW w:w="0" w:type="auto"/>
          </w:tcPr>
          <w:p w14:paraId="66C251AD" w14:textId="77777777" w:rsidR="00F77BDD" w:rsidRDefault="006D238B" w:rsidP="00611A89">
            <w:pPr>
              <w:spacing w:line="240" w:lineRule="auto"/>
              <w:jc w:val="right"/>
            </w:pPr>
            <w:r>
              <w:t>18.7</w:t>
            </w:r>
          </w:p>
        </w:tc>
      </w:tr>
      <w:tr w:rsidR="00F77BDD" w14:paraId="6E77D21F" w14:textId="77777777">
        <w:tc>
          <w:tcPr>
            <w:tcW w:w="0" w:type="auto"/>
          </w:tcPr>
          <w:p w14:paraId="4E0B0C95" w14:textId="77777777" w:rsidR="00F77BDD" w:rsidRDefault="006D238B" w:rsidP="00611A89">
            <w:pPr>
              <w:spacing w:line="240" w:lineRule="auto"/>
            </w:pPr>
            <w:r>
              <w:t>Rack</w:t>
            </w:r>
          </w:p>
        </w:tc>
        <w:tc>
          <w:tcPr>
            <w:tcW w:w="0" w:type="auto"/>
          </w:tcPr>
          <w:p w14:paraId="18EE89E5" w14:textId="77777777" w:rsidR="00F77BDD" w:rsidRDefault="006D238B" w:rsidP="00611A89">
            <w:pPr>
              <w:spacing w:line="240" w:lineRule="auto"/>
              <w:jc w:val="right"/>
            </w:pPr>
            <w:r>
              <w:t>170</w:t>
            </w:r>
          </w:p>
        </w:tc>
        <w:tc>
          <w:tcPr>
            <w:tcW w:w="0" w:type="auto"/>
          </w:tcPr>
          <w:p w14:paraId="122CE0E6" w14:textId="77777777" w:rsidR="00F77BDD" w:rsidRDefault="006D238B" w:rsidP="00611A89">
            <w:pPr>
              <w:spacing w:line="240" w:lineRule="auto"/>
              <w:jc w:val="right"/>
            </w:pPr>
            <w:r>
              <w:t>6.79</w:t>
            </w:r>
          </w:p>
        </w:tc>
        <w:tc>
          <w:tcPr>
            <w:tcW w:w="0" w:type="auto"/>
          </w:tcPr>
          <w:p w14:paraId="5EBC8EB3" w14:textId="77777777" w:rsidR="00F77BDD" w:rsidRDefault="006D238B" w:rsidP="00611A89">
            <w:pPr>
              <w:spacing w:line="240" w:lineRule="auto"/>
              <w:jc w:val="right"/>
            </w:pPr>
            <w:r>
              <w:t>2.80</w:t>
            </w:r>
          </w:p>
        </w:tc>
        <w:tc>
          <w:tcPr>
            <w:tcW w:w="0" w:type="auto"/>
          </w:tcPr>
          <w:p w14:paraId="02BB5D3F" w14:textId="77777777" w:rsidR="00F77BDD" w:rsidRDefault="006D238B" w:rsidP="00611A89">
            <w:pPr>
              <w:spacing w:line="240" w:lineRule="auto"/>
              <w:jc w:val="right"/>
            </w:pPr>
            <w:r>
              <w:t>41</w:t>
            </w:r>
          </w:p>
        </w:tc>
        <w:tc>
          <w:tcPr>
            <w:tcW w:w="0" w:type="auto"/>
          </w:tcPr>
          <w:p w14:paraId="68F4E2CC" w14:textId="77777777" w:rsidR="00F77BDD" w:rsidRDefault="006D238B" w:rsidP="00611A89">
            <w:pPr>
              <w:spacing w:line="240" w:lineRule="auto"/>
              <w:jc w:val="right"/>
            </w:pPr>
            <w:r>
              <w:t>2.6</w:t>
            </w:r>
          </w:p>
        </w:tc>
        <w:tc>
          <w:tcPr>
            <w:tcW w:w="0" w:type="auto"/>
          </w:tcPr>
          <w:p w14:paraId="15AD8CB2" w14:textId="77777777" w:rsidR="00F77BDD" w:rsidRDefault="006D238B" w:rsidP="00611A89">
            <w:pPr>
              <w:spacing w:line="240" w:lineRule="auto"/>
              <w:jc w:val="right"/>
            </w:pPr>
            <w:r>
              <w:t>6.4</w:t>
            </w:r>
          </w:p>
        </w:tc>
        <w:tc>
          <w:tcPr>
            <w:tcW w:w="0" w:type="auto"/>
          </w:tcPr>
          <w:p w14:paraId="3DFB5850" w14:textId="77777777" w:rsidR="00F77BDD" w:rsidRDefault="006D238B" w:rsidP="00611A89">
            <w:pPr>
              <w:spacing w:line="240" w:lineRule="auto"/>
              <w:jc w:val="right"/>
            </w:pPr>
            <w:r>
              <w:t>19.1</w:t>
            </w:r>
          </w:p>
        </w:tc>
      </w:tr>
      <w:tr w:rsidR="00F77BDD" w14:paraId="4482FA55" w14:textId="77777777">
        <w:tc>
          <w:tcPr>
            <w:tcW w:w="0" w:type="auto"/>
          </w:tcPr>
          <w:p w14:paraId="05C4E008" w14:textId="77777777" w:rsidR="00F77BDD" w:rsidRDefault="006D238B" w:rsidP="00611A89">
            <w:pPr>
              <w:spacing w:line="240" w:lineRule="auto"/>
            </w:pPr>
            <w:r>
              <w:t>all</w:t>
            </w:r>
          </w:p>
        </w:tc>
        <w:tc>
          <w:tcPr>
            <w:tcW w:w="0" w:type="auto"/>
          </w:tcPr>
          <w:p w14:paraId="6CD3549E" w14:textId="77777777" w:rsidR="00F77BDD" w:rsidRDefault="006D238B" w:rsidP="00611A89">
            <w:pPr>
              <w:spacing w:line="240" w:lineRule="auto"/>
              <w:jc w:val="right"/>
            </w:pPr>
            <w:r>
              <w:t>366</w:t>
            </w:r>
          </w:p>
        </w:tc>
        <w:tc>
          <w:tcPr>
            <w:tcW w:w="0" w:type="auto"/>
          </w:tcPr>
          <w:p w14:paraId="026216B5" w14:textId="77777777" w:rsidR="00F77BDD" w:rsidRDefault="006D238B" w:rsidP="00611A89">
            <w:pPr>
              <w:spacing w:line="240" w:lineRule="auto"/>
              <w:jc w:val="right"/>
            </w:pPr>
            <w:r>
              <w:t>6.14</w:t>
            </w:r>
          </w:p>
        </w:tc>
        <w:tc>
          <w:tcPr>
            <w:tcW w:w="0" w:type="auto"/>
          </w:tcPr>
          <w:p w14:paraId="080DC10D" w14:textId="77777777" w:rsidR="00F77BDD" w:rsidRDefault="006D238B" w:rsidP="00611A89">
            <w:pPr>
              <w:spacing w:line="240" w:lineRule="auto"/>
              <w:jc w:val="right"/>
            </w:pPr>
            <w:r>
              <w:t>2.92</w:t>
            </w:r>
          </w:p>
        </w:tc>
        <w:tc>
          <w:tcPr>
            <w:tcW w:w="0" w:type="auto"/>
          </w:tcPr>
          <w:p w14:paraId="12B3B20C" w14:textId="77777777" w:rsidR="00F77BDD" w:rsidRDefault="006D238B" w:rsidP="00611A89">
            <w:pPr>
              <w:spacing w:line="240" w:lineRule="auto"/>
              <w:jc w:val="right"/>
            </w:pPr>
            <w:r>
              <w:t>48</w:t>
            </w:r>
          </w:p>
        </w:tc>
        <w:tc>
          <w:tcPr>
            <w:tcW w:w="0" w:type="auto"/>
          </w:tcPr>
          <w:p w14:paraId="12C221D0" w14:textId="77777777" w:rsidR="00F77BDD" w:rsidRDefault="006D238B" w:rsidP="00611A89">
            <w:pPr>
              <w:spacing w:line="240" w:lineRule="auto"/>
              <w:jc w:val="right"/>
            </w:pPr>
            <w:r>
              <w:t>1.6</w:t>
            </w:r>
          </w:p>
        </w:tc>
        <w:tc>
          <w:tcPr>
            <w:tcW w:w="0" w:type="auto"/>
          </w:tcPr>
          <w:p w14:paraId="3C97DA47" w14:textId="77777777" w:rsidR="00F77BDD" w:rsidRDefault="006D238B" w:rsidP="00611A89">
            <w:pPr>
              <w:spacing w:line="240" w:lineRule="auto"/>
              <w:jc w:val="right"/>
            </w:pPr>
            <w:r>
              <w:t>5.7</w:t>
            </w:r>
          </w:p>
        </w:tc>
        <w:tc>
          <w:tcPr>
            <w:tcW w:w="0" w:type="auto"/>
          </w:tcPr>
          <w:p w14:paraId="289DB058" w14:textId="77777777" w:rsidR="00F77BDD" w:rsidRDefault="006D238B" w:rsidP="00611A89">
            <w:pPr>
              <w:spacing w:line="240" w:lineRule="auto"/>
              <w:jc w:val="right"/>
            </w:pPr>
            <w:r>
              <w:t>19.1</w:t>
            </w:r>
          </w:p>
        </w:tc>
      </w:tr>
    </w:tbl>
    <w:p w14:paraId="6FCA6AF7" w14:textId="77777777" w:rsidR="00F77BDD" w:rsidRDefault="006D238B">
      <w:r>
        <w:t> </w:t>
      </w:r>
    </w:p>
    <w:p w14:paraId="437668A3" w14:textId="77777777" w:rsidR="00F77BDD" w:rsidRDefault="006D238B" w:rsidP="00611A89">
      <w:pPr>
        <w:spacing w:line="240" w:lineRule="auto"/>
        <w:jc w:val="center"/>
      </w:pPr>
      <w:r>
        <w:rPr>
          <w:noProof/>
          <w:lang w:val="en-CA" w:eastAsia="en-CA"/>
        </w:rPr>
        <w:drawing>
          <wp:inline distT="0" distB="0" distL="0" distR="0" wp14:anchorId="197BB1EC" wp14:editId="396577B0">
            <wp:extent cx="5107780" cy="4086225"/>
            <wp:effectExtent l="0" t="0" r="0" b="0"/>
            <wp:docPr id="11" name="Picture" descr="Figure 11:  DOC from each monitoring site grouped by collection method (synoptic Grab vs.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4"/>
                    <a:stretch>
                      <a:fillRect/>
                    </a:stretch>
                  </pic:blipFill>
                  <pic:spPr bwMode="auto">
                    <a:xfrm>
                      <a:off x="0" y="0"/>
                      <a:ext cx="5116468" cy="4093175"/>
                    </a:xfrm>
                    <a:prstGeom prst="rect">
                      <a:avLst/>
                    </a:prstGeom>
                    <a:noFill/>
                    <a:ln w="9525">
                      <a:noFill/>
                      <a:headEnd/>
                      <a:tailEnd/>
                    </a:ln>
                  </pic:spPr>
                </pic:pic>
              </a:graphicData>
            </a:graphic>
          </wp:inline>
        </w:drawing>
      </w:r>
    </w:p>
    <w:p w14:paraId="30990610" w14:textId="77777777" w:rsidR="00F77BDD" w:rsidRDefault="006D238B" w:rsidP="00611A89">
      <w:pPr>
        <w:spacing w:line="240" w:lineRule="auto"/>
      </w:pPr>
      <w:r>
        <w:t xml:space="preserve">Figure 11:  </w:t>
      </w:r>
      <w:r>
        <w:rPr>
          <w:i/>
        </w:rPr>
        <w:t xml:space="preserve">DOC from each monitoring site grouped by collection method (synoptic Grab vs. Vertical Rack </w:t>
      </w:r>
      <w:commentRangeStart w:id="225"/>
      <w:r>
        <w:rPr>
          <w:i/>
        </w:rPr>
        <w:t>samples</w:t>
      </w:r>
      <w:commentRangeEnd w:id="225"/>
      <w:r w:rsidR="002F6391">
        <w:rPr>
          <w:rStyle w:val="CommentReference"/>
        </w:rPr>
        <w:commentReference w:id="225"/>
      </w:r>
      <w:r>
        <w:rPr>
          <w:i/>
        </w:rPr>
        <w:t>).</w:t>
      </w:r>
    </w:p>
    <w:p w14:paraId="798A6D46" w14:textId="77777777" w:rsidR="00F77BDD" w:rsidRDefault="006D238B">
      <w:r w:rsidRPr="00540830">
        <w:rPr>
          <w:highlight w:val="cyan"/>
        </w:rPr>
        <w:lastRenderedPageBreak/>
        <w:t xml:space="preserve">Vertical Racks captured higher DOC concentrations than synoptic Grab sampling alone and the two methods collected samples with comparable variance (Table 9). </w:t>
      </w:r>
      <w:commentRangeStart w:id="226"/>
      <w:r w:rsidRPr="00540830">
        <w:rPr>
          <w:highlight w:val="cyan"/>
        </w:rPr>
        <w:t xml:space="preserve">These results are in agreement with other studies that found higher DOC concentration on the rising limb of the hydrograph compared to non-event samples (e.g. (Yang et al. </w:t>
      </w:r>
      <w:hyperlink w:anchor="ref-Yang2015">
        <w:r w:rsidRPr="00540830">
          <w:rPr>
            <w:rStyle w:val="Hyperlink"/>
            <w:highlight w:val="cyan"/>
          </w:rPr>
          <w:t>2015</w:t>
        </w:r>
      </w:hyperlink>
      <w:r w:rsidRPr="00540830">
        <w:rPr>
          <w:highlight w:val="cyan"/>
        </w:rPr>
        <w:t xml:space="preserve">; Raymond et al. </w:t>
      </w:r>
      <w:hyperlink w:anchor="ref-Raymond2016">
        <w:r w:rsidRPr="00540830">
          <w:rPr>
            <w:rStyle w:val="Hyperlink"/>
            <w:highlight w:val="cyan"/>
          </w:rPr>
          <w:t>2016</w:t>
        </w:r>
      </w:hyperlink>
      <w:r w:rsidRPr="00540830">
        <w:rPr>
          <w:highlight w:val="cyan"/>
        </w:rPr>
        <w:t xml:space="preserve">, </w:t>
      </w:r>
      <w:commentRangeStart w:id="227"/>
      <w:r w:rsidR="002F321A" w:rsidRPr="00540830">
        <w:rPr>
          <w:highlight w:val="cyan"/>
        </w:rPr>
        <w:fldChar w:fldCharType="begin"/>
      </w:r>
      <w:r w:rsidR="002F321A" w:rsidRPr="00540830">
        <w:rPr>
          <w:highlight w:val="cyan"/>
        </w:rPr>
        <w:instrText xml:space="preserve"> HYPERLINK \l "ref-Raymond2010" \h </w:instrText>
      </w:r>
      <w:r w:rsidR="002F321A" w:rsidRPr="00540830">
        <w:rPr>
          <w:highlight w:val="cyan"/>
        </w:rPr>
        <w:fldChar w:fldCharType="separate"/>
      </w:r>
      <w:r w:rsidRPr="00540830">
        <w:rPr>
          <w:rStyle w:val="Hyperlink"/>
          <w:highlight w:val="cyan"/>
        </w:rPr>
        <w:t>2010</w:t>
      </w:r>
      <w:r w:rsidR="002F321A" w:rsidRPr="00540830">
        <w:rPr>
          <w:rStyle w:val="Hyperlink"/>
          <w:highlight w:val="cyan"/>
        </w:rPr>
        <w:fldChar w:fldCharType="end"/>
      </w:r>
      <w:commentRangeEnd w:id="227"/>
      <w:r w:rsidR="00540830">
        <w:rPr>
          <w:rStyle w:val="CommentReference"/>
        </w:rPr>
        <w:commentReference w:id="227"/>
      </w:r>
      <w:r w:rsidRPr="00540830">
        <w:rPr>
          <w:highlight w:val="cyan"/>
        </w:rPr>
        <w:t>)).</w:t>
      </w:r>
      <w:commentRangeEnd w:id="226"/>
      <w:r w:rsidR="002F6391">
        <w:rPr>
          <w:rStyle w:val="CommentReference"/>
        </w:rPr>
        <w:commentReference w:id="226"/>
      </w:r>
    </w:p>
    <w:p w14:paraId="4E8F11FC" w14:textId="77777777" w:rsidR="00F77BDD" w:rsidRDefault="006D238B">
      <w:r>
        <w:t> </w:t>
      </w:r>
    </w:p>
    <w:p w14:paraId="61B1DE9D" w14:textId="77777777" w:rsidR="00F77BDD" w:rsidRDefault="006D238B">
      <w:pPr>
        <w:pStyle w:val="Heading5"/>
      </w:pPr>
      <w:bookmarkStart w:id="228" w:name="seasonal-changes-in-nom-character"/>
      <w:r>
        <w:t>Seasonal changes in NOM character</w:t>
      </w:r>
      <w:bookmarkEnd w:id="228"/>
    </w:p>
    <w:p w14:paraId="7FB626B7" w14:textId="77777777" w:rsidR="00F77BDD" w:rsidRDefault="006D238B">
      <w:commentRangeStart w:id="229"/>
      <w:r>
        <w:t>Molecular aromaticity is associated with chromophores which are responsible for UV-Vis absorbance in aqueous NOM, therefore more aromatic NOM molecules (i.e. </w:t>
      </w:r>
      <w:proofErr w:type="spellStart"/>
      <w:r>
        <w:t>humic</w:t>
      </w:r>
      <w:proofErr w:type="spellEnd"/>
      <w:r>
        <w:t xml:space="preserve"> substances) will absorb more energy at 254 nm wavelength than less-aromatic molecules</w:t>
      </w:r>
      <w:commentRangeEnd w:id="229"/>
      <w:r w:rsidR="00A17B16">
        <w:rPr>
          <w:rStyle w:val="CommentReference"/>
        </w:rPr>
        <w:commentReference w:id="229"/>
      </w:r>
      <w:r>
        <w:t xml:space="preserve">. To evaluate if (and when) molecular character of river samples shifted, DOC concentrations (NPOC) were compared to absorbance-based DOC estimates from the </w:t>
      </w:r>
      <w:proofErr w:type="spellStart"/>
      <w:proofErr w:type="gramStart"/>
      <w:r>
        <w:t>spectro</w:t>
      </w:r>
      <w:proofErr w:type="spellEnd"/>
      <w:r>
        <w:t>::</w:t>
      </w:r>
      <w:proofErr w:type="spellStart"/>
      <w:proofErr w:type="gramEnd"/>
      <w:r>
        <w:t>lyser</w:t>
      </w:r>
      <w:proofErr w:type="spellEnd"/>
      <w:r>
        <w:t xml:space="preserve"> (Figure </w:t>
      </w:r>
      <w:commentRangeStart w:id="230"/>
      <w:r>
        <w:t>12</w:t>
      </w:r>
      <w:commentRangeEnd w:id="230"/>
      <w:r w:rsidR="00A17B16">
        <w:rPr>
          <w:rStyle w:val="CommentReference"/>
        </w:rPr>
        <w:commentReference w:id="230"/>
      </w:r>
      <w:r>
        <w:t>). </w:t>
      </w:r>
    </w:p>
    <w:p w14:paraId="09F83A16" w14:textId="77777777" w:rsidR="00F77BDD" w:rsidRDefault="006D238B" w:rsidP="00611A89">
      <w:pPr>
        <w:spacing w:line="240" w:lineRule="auto"/>
        <w:jc w:val="center"/>
      </w:pPr>
      <w:r>
        <w:rPr>
          <w:noProof/>
          <w:lang w:val="en-CA" w:eastAsia="en-CA"/>
        </w:rPr>
        <w:lastRenderedPageBreak/>
        <w:drawing>
          <wp:inline distT="0" distB="0" distL="0" distR="0" wp14:anchorId="04AD6352" wp14:editId="0AC8061A">
            <wp:extent cx="4587290" cy="4587290"/>
            <wp:effectExtent l="0" t="0" r="0" b="0"/>
            <wp:docPr id="12" name="Picture"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25"/>
                    <a:stretch>
                      <a:fillRect/>
                    </a:stretch>
                  </pic:blipFill>
                  <pic:spPr bwMode="auto">
                    <a:xfrm>
                      <a:off x="0" y="0"/>
                      <a:ext cx="4587290" cy="4587290"/>
                    </a:xfrm>
                    <a:prstGeom prst="rect">
                      <a:avLst/>
                    </a:prstGeom>
                    <a:noFill/>
                    <a:ln w="9525">
                      <a:noFill/>
                      <a:headEnd/>
                      <a:tailEnd/>
                    </a:ln>
                  </pic:spPr>
                </pic:pic>
              </a:graphicData>
            </a:graphic>
          </wp:inline>
        </w:drawing>
      </w:r>
    </w:p>
    <w:p w14:paraId="12D91E5C" w14:textId="77777777" w:rsidR="00F77BDD" w:rsidRDefault="006D238B" w:rsidP="00611A89">
      <w:pPr>
        <w:spacing w:line="240" w:lineRule="auto"/>
      </w:pPr>
      <w:r>
        <w:t xml:space="preserve">Figure 12:  </w:t>
      </w:r>
      <w:r>
        <w:rPr>
          <w:i/>
        </w:rPr>
        <w:t>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14:paraId="2E6E6406" w14:textId="77777777" w:rsidR="00F77BDD" w:rsidRDefault="006D238B">
      <w:r>
        <w:t> </w:t>
      </w:r>
    </w:p>
    <w:p w14:paraId="5C000149" w14:textId="77777777" w:rsidR="00F77BDD" w:rsidRDefault="006D238B">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w:t>
      </w:r>
      <w:proofErr w:type="spellStart"/>
      <w:r>
        <w:t>humic</w:t>
      </w:r>
      <w:proofErr w:type="spellEnd"/>
      <w:r>
        <w:t>-like, allochthonous NOM) during the wet-season than during the dry-season.</w:t>
      </w:r>
    </w:p>
    <w:p w14:paraId="073E35D3" w14:textId="77777777" w:rsidR="00F77BDD" w:rsidRDefault="006D238B">
      <w:r>
        <w:t> </w:t>
      </w:r>
    </w:p>
    <w:p w14:paraId="78A38D21" w14:textId="77777777" w:rsidR="00F77BDD" w:rsidRDefault="006D238B">
      <w:commentRangeStart w:id="231"/>
      <w:r>
        <w:t>The concentration of NOM in a sample is proportional to the intensity of absorbance (based on the Beer-Lambert law) which is why SUVA</w:t>
      </w:r>
      <w:r>
        <w:rPr>
          <w:vertAlign w:val="subscript"/>
        </w:rPr>
        <w:t>254</w:t>
      </w:r>
      <w:r>
        <w:t xml:space="preserve"> (specific UV absorbance at 254 nm) is widely </w:t>
      </w:r>
      <w:r>
        <w:lastRenderedPageBreak/>
        <w:t>used as indicator of sample aromaticity (concentration-relative character). Seasonally grouped DOC and SUVA</w:t>
      </w:r>
      <w:r>
        <w:rPr>
          <w:vertAlign w:val="subscript"/>
        </w:rPr>
        <w:t>254</w:t>
      </w:r>
      <w:r>
        <w:t xml:space="preserve"> (Figure 13), </w:t>
      </w:r>
      <w:commentRangeEnd w:id="231"/>
      <w:r w:rsidR="00A17B16">
        <w:rPr>
          <w:rStyle w:val="CommentReference"/>
        </w:rPr>
        <w:commentReference w:id="231"/>
      </w:r>
      <w:r>
        <w:t>also indicated a greater aromatic character in river water samples during the wet season compared to the dry season.</w:t>
      </w:r>
    </w:p>
    <w:p w14:paraId="356A3502" w14:textId="77777777" w:rsidR="00F77BDD" w:rsidRDefault="006D238B">
      <w:r>
        <w:t> </w:t>
      </w:r>
    </w:p>
    <w:p w14:paraId="468057AE" w14:textId="77777777" w:rsidR="00F77BDD" w:rsidRDefault="006D238B" w:rsidP="00611A89">
      <w:pPr>
        <w:spacing w:line="240" w:lineRule="auto"/>
        <w:jc w:val="center"/>
      </w:pPr>
      <w:r>
        <w:rPr>
          <w:noProof/>
          <w:lang w:val="en-CA" w:eastAsia="en-CA"/>
        </w:rPr>
        <w:drawing>
          <wp:inline distT="0" distB="0" distL="0" distR="0" wp14:anchorId="369EC799" wp14:editId="045BFC3F">
            <wp:extent cx="4587290" cy="3211103"/>
            <wp:effectExtent l="0" t="0" r="0" b="0"/>
            <wp:docPr id="13"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6"/>
                    <a:stretch>
                      <a:fillRect/>
                    </a:stretch>
                  </pic:blipFill>
                  <pic:spPr bwMode="auto">
                    <a:xfrm>
                      <a:off x="0" y="0"/>
                      <a:ext cx="4587290" cy="3211103"/>
                    </a:xfrm>
                    <a:prstGeom prst="rect">
                      <a:avLst/>
                    </a:prstGeom>
                    <a:noFill/>
                    <a:ln w="9525">
                      <a:noFill/>
                      <a:headEnd/>
                      <a:tailEnd/>
                    </a:ln>
                  </pic:spPr>
                </pic:pic>
              </a:graphicData>
            </a:graphic>
          </wp:inline>
        </w:drawing>
      </w:r>
    </w:p>
    <w:p w14:paraId="44B092C4" w14:textId="77777777" w:rsidR="00F77BDD" w:rsidRDefault="006D238B" w:rsidP="00611A89">
      <w:pPr>
        <w:spacing w:line="240" w:lineRule="auto"/>
      </w:pPr>
      <w:r>
        <w:t xml:space="preserve">Figure 13:  </w:t>
      </w:r>
      <w:r>
        <w:rPr>
          <w:i/>
        </w:rPr>
        <w:t xml:space="preserve">Dissolved organic carbon plotted against specific UV absorbance at 254 nm, showing greater aromaticity (more </w:t>
      </w:r>
      <w:proofErr w:type="spellStart"/>
      <w:r>
        <w:rPr>
          <w:i/>
        </w:rPr>
        <w:t>humic</w:t>
      </w:r>
      <w:proofErr w:type="spellEnd"/>
      <w:r>
        <w:rPr>
          <w:i/>
        </w:rPr>
        <w:t>-like organic matter) in wet season samples.</w:t>
      </w:r>
    </w:p>
    <w:p w14:paraId="44FB39E7" w14:textId="77777777" w:rsidR="00F77BDD" w:rsidRDefault="006D238B">
      <w:r>
        <w:t> </w:t>
      </w:r>
    </w:p>
    <w:p w14:paraId="74E91E71" w14:textId="77777777" w:rsidR="00F77BDD" w:rsidRDefault="006D238B">
      <w:r>
        <w:t> </w:t>
      </w:r>
    </w:p>
    <w:p w14:paraId="2E41D8DA" w14:textId="77777777" w:rsidR="00F77BDD" w:rsidRPr="00540830" w:rsidRDefault="006D238B">
      <w:pPr>
        <w:pStyle w:val="Heading3"/>
        <w:rPr>
          <w:highlight w:val="cyan"/>
        </w:rPr>
      </w:pPr>
      <w:bookmarkStart w:id="232" w:name="_Toc46783701"/>
      <w:commentRangeStart w:id="233"/>
      <w:r w:rsidRPr="00540830">
        <w:rPr>
          <w:highlight w:val="cyan"/>
        </w:rPr>
        <w:t>Discussion</w:t>
      </w:r>
      <w:bookmarkEnd w:id="232"/>
      <w:commentRangeEnd w:id="233"/>
      <w:r w:rsidR="00C14AB3">
        <w:rPr>
          <w:rStyle w:val="CommentReference"/>
          <w:rFonts w:eastAsia="Cambria"/>
          <w:b w:val="0"/>
          <w:bCs w:val="0"/>
        </w:rPr>
        <w:commentReference w:id="233"/>
      </w:r>
    </w:p>
    <w:p w14:paraId="2F28EA27" w14:textId="77777777" w:rsidR="00F77BDD" w:rsidRDefault="006D238B">
      <w:commentRangeStart w:id="234"/>
      <w:commentRangeStart w:id="235"/>
      <w:r>
        <w:t>The</w:t>
      </w:r>
      <w:commentRangeEnd w:id="234"/>
      <w:r w:rsidR="00540830">
        <w:rPr>
          <w:rStyle w:val="CommentReference"/>
        </w:rPr>
        <w:commentReference w:id="234"/>
      </w:r>
      <w:r>
        <w:t xml:space="preserv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commentRangeEnd w:id="235"/>
      <w:r w:rsidR="00A17B16">
        <w:rPr>
          <w:rStyle w:val="CommentReference"/>
        </w:rPr>
        <w:commentReference w:id="235"/>
      </w:r>
    </w:p>
    <w:p w14:paraId="4FABB488" w14:textId="77777777" w:rsidR="00F77BDD" w:rsidRDefault="006D238B">
      <w:r>
        <w:lastRenderedPageBreak/>
        <w:t> </w:t>
      </w:r>
    </w:p>
    <w:p w14:paraId="0939A17F" w14:textId="77777777" w:rsidR="00F77BDD" w:rsidRDefault="006D238B">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14:paraId="02F541AF" w14:textId="77777777" w:rsidR="00F77BDD" w:rsidRDefault="006D238B">
      <w:r>
        <w:t> </w:t>
      </w:r>
    </w:p>
    <w:p w14:paraId="15E58110" w14:textId="77777777" w:rsidR="00F77BDD" w:rsidRDefault="006D238B">
      <w:commentRangeStart w:id="236"/>
      <w:r>
        <w:t xml:space="preserve">From 366 </w:t>
      </w:r>
      <w:proofErr w:type="gramStart"/>
      <w:r>
        <w:t>quality controlled</w:t>
      </w:r>
      <w:proofErr w:type="gramEnd"/>
      <w:r>
        <w:t xml:space="preserve">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commentRangeEnd w:id="236"/>
      <w:r w:rsidR="00A17B16">
        <w:rPr>
          <w:rStyle w:val="CommentReference"/>
        </w:rPr>
        <w:commentReference w:id="236"/>
      </w:r>
    </w:p>
    <w:p w14:paraId="2094F5EB" w14:textId="77777777" w:rsidR="00F77BDD" w:rsidRDefault="006D238B">
      <w:r>
        <w:t> </w:t>
      </w:r>
    </w:p>
    <w:p w14:paraId="0DAAFE35" w14:textId="77777777" w:rsidR="00F77BDD" w:rsidRDefault="006D238B">
      <w:commentRangeStart w:id="237"/>
      <w:r>
        <w: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t>
      </w:r>
      <w:commentRangeEnd w:id="237"/>
      <w:r w:rsidR="00A17B16">
        <w:rPr>
          <w:rStyle w:val="CommentReference"/>
        </w:rPr>
        <w:commentReference w:id="237"/>
      </w:r>
      <w:commentRangeStart w:id="238"/>
      <w:r>
        <w:t xml:space="preserve">While the absolute magnitude of DOC varied between sites, the </w:t>
      </w:r>
      <w:r>
        <w:lastRenderedPageBreak/>
        <w:t>general temporal trends were similar across the study area. DOC was highest in the early wet season, then progressively decreased through the wet season. DOC was lowest during the coldest periods, and concentrations of DOC increased over the summer.</w:t>
      </w:r>
      <w:commentRangeEnd w:id="238"/>
      <w:r w:rsidR="00A17B16">
        <w:rPr>
          <w:rStyle w:val="CommentReference"/>
        </w:rPr>
        <w:commentReference w:id="238"/>
      </w:r>
      <w:r>
        <w:t xml:space="preserve"> </w:t>
      </w:r>
      <w:commentRangeStart w:id="239"/>
      <w:r>
        <w:t xml:space="preserve">Spectroscopic analyses indicated that the wet season NOM was predominantly </w:t>
      </w:r>
      <w:proofErr w:type="spellStart"/>
      <w:r>
        <w:t>humic</w:t>
      </w:r>
      <w:proofErr w:type="spellEnd"/>
      <w:r>
        <w:t xml:space="preserve">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commentRangeEnd w:id="239"/>
      <w:r w:rsidR="00A17B16">
        <w:rPr>
          <w:rStyle w:val="CommentReference"/>
        </w:rPr>
        <w:commentReference w:id="239"/>
      </w:r>
    </w:p>
    <w:p w14:paraId="73E6F5D1" w14:textId="77777777" w:rsidR="00F77BDD" w:rsidRDefault="006D238B">
      <w:r>
        <w:t> </w:t>
      </w:r>
    </w:p>
    <w:p w14:paraId="7E714676" w14:textId="77777777" w:rsidR="00F77BDD" w:rsidRDefault="006D238B">
      <w:r>
        <w:t>At the future point of diversion (5th order river), it was found that the combination of Vertical Rack and Grab samples collected the same variance in DOC that was observed in Grab samples upstream across three 4th order river sites (</w:t>
      </w:r>
      <w:proofErr w:type="spellStart"/>
      <w:r>
        <w:t>LeechHead</w:t>
      </w:r>
      <w:proofErr w:type="spellEnd"/>
      <w:r>
        <w:t xml:space="preserve">, </w:t>
      </w:r>
      <w:proofErr w:type="spellStart"/>
      <w:r>
        <w:t>CraggCrk</w:t>
      </w:r>
      <w:proofErr w:type="spellEnd"/>
      <w:r>
        <w:t xml:space="preserve">, </w:t>
      </w:r>
      <w:proofErr w:type="spellStart"/>
      <w:r>
        <w:t>WestLeech</w:t>
      </w:r>
      <w:proofErr w:type="spellEnd"/>
      <w:r>
        <w:t xml:space="preserve">).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w:t>
      </w:r>
      <w:commentRangeStart w:id="240"/>
      <w:r>
        <w:t xml:space="preserve">The longitudinal attenuation of DOC observed in the LWSA is promising for experimental forest fuel treatments (e.g. prescribed burning) in the </w:t>
      </w:r>
      <w:proofErr w:type="gramStart"/>
      <w:r>
        <w:t>headwaters, and</w:t>
      </w:r>
      <w:proofErr w:type="gramEnd"/>
      <w:r>
        <w:t xml:space="preserve"> is a positive indication for future inter-basin transfers and drinking water treatability.</w:t>
      </w:r>
      <w:commentRangeEnd w:id="240"/>
      <w:r w:rsidR="00A17B16">
        <w:rPr>
          <w:rStyle w:val="CommentReference"/>
        </w:rPr>
        <w:commentReference w:id="240"/>
      </w:r>
    </w:p>
    <w:p w14:paraId="5AA920AA" w14:textId="77777777" w:rsidR="00F77BDD" w:rsidRPr="001200AA" w:rsidRDefault="006D238B">
      <w:pPr>
        <w:numPr>
          <w:ilvl w:val="0"/>
          <w:numId w:val="18"/>
        </w:numPr>
        <w:rPr>
          <w:color w:val="00B0F0"/>
        </w:rPr>
      </w:pPr>
      <w:commentRangeStart w:id="241"/>
      <w:r w:rsidRPr="001200AA">
        <w:rPr>
          <w:color w:val="00B0F0"/>
        </w:rPr>
        <w:t xml:space="preserve">DOC scaling from upstream to </w:t>
      </w:r>
      <w:proofErr w:type="spellStart"/>
      <w:r w:rsidRPr="001200AA">
        <w:rPr>
          <w:color w:val="00B0F0"/>
        </w:rPr>
        <w:t>down stream</w:t>
      </w:r>
      <w:proofErr w:type="spellEnd"/>
      <w:r w:rsidRPr="001200AA">
        <w:rPr>
          <w:color w:val="00B0F0"/>
        </w:rPr>
        <w:t xml:space="preserve"> – comparable to </w:t>
      </w:r>
      <w:proofErr w:type="spellStart"/>
      <w:r w:rsidRPr="001200AA">
        <w:rPr>
          <w:color w:val="00B0F0"/>
        </w:rPr>
        <w:t>JimButtle</w:t>
      </w:r>
      <w:proofErr w:type="spellEnd"/>
      <w:r w:rsidRPr="001200AA">
        <w:rPr>
          <w:color w:val="00B0F0"/>
        </w:rPr>
        <w:t xml:space="preserve"> Turkey Lakes studies</w:t>
      </w:r>
      <w:commentRangeEnd w:id="241"/>
      <w:r w:rsidR="00540830" w:rsidRPr="001200AA">
        <w:rPr>
          <w:rStyle w:val="CommentReference"/>
          <w:color w:val="00B0F0"/>
        </w:rPr>
        <w:commentReference w:id="241"/>
      </w:r>
    </w:p>
    <w:p w14:paraId="25570715" w14:textId="77777777" w:rsidR="00F77BDD" w:rsidRDefault="006D238B">
      <w:r>
        <w:t> </w:t>
      </w:r>
    </w:p>
    <w:p w14:paraId="16B764A2" w14:textId="77777777" w:rsidR="00F77BDD" w:rsidRDefault="006D238B">
      <w:pPr>
        <w:pStyle w:val="Heading3"/>
      </w:pPr>
      <w:bookmarkStart w:id="242" w:name="conclusions-and-future-directions"/>
      <w:bookmarkStart w:id="243" w:name="_Toc46783702"/>
      <w:r>
        <w:lastRenderedPageBreak/>
        <w:t xml:space="preserve">Conclusions and future </w:t>
      </w:r>
      <w:commentRangeStart w:id="244"/>
      <w:r>
        <w:t>directions</w:t>
      </w:r>
      <w:bookmarkEnd w:id="242"/>
      <w:bookmarkEnd w:id="243"/>
      <w:commentRangeEnd w:id="244"/>
      <w:r w:rsidR="00C14AB3">
        <w:rPr>
          <w:rStyle w:val="CommentReference"/>
          <w:rFonts w:eastAsia="Cambria"/>
          <w:b w:val="0"/>
          <w:bCs w:val="0"/>
        </w:rPr>
        <w:commentReference w:id="244"/>
      </w:r>
    </w:p>
    <w:p w14:paraId="149C5094" w14:textId="77777777" w:rsidR="00F77BDD" w:rsidRDefault="006D238B">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w:t>
      </w:r>
      <w:proofErr w:type="spellStart"/>
      <w:r>
        <w:t>monitoried</w:t>
      </w:r>
      <w:proofErr w:type="spellEnd"/>
      <w:r>
        <w:t xml:space="preserve"> by UV-Vis </w:t>
      </w:r>
      <w:r>
        <w:rPr>
          <w:i/>
        </w:rPr>
        <w:t>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w:t>
      </w:r>
      <w:commentRangeStart w:id="245"/>
      <w:r>
        <w:t>processing</w:t>
      </w:r>
      <w:commentRangeEnd w:id="245"/>
      <w:r w:rsidR="00C14AB3">
        <w:rPr>
          <w:rStyle w:val="CommentReference"/>
        </w:rPr>
        <w:commentReference w:id="245"/>
      </w:r>
      <w:r>
        <w:t>.</w:t>
      </w:r>
    </w:p>
    <w:p w14:paraId="4BCBFA4F" w14:textId="77777777" w:rsidR="00F77BDD" w:rsidRDefault="006D238B">
      <w:r>
        <w:t> </w:t>
      </w:r>
    </w:p>
    <w:p w14:paraId="6B4E798B" w14:textId="77777777" w:rsidR="00F77BDD" w:rsidRDefault="006D238B">
      <w:r>
        <w:t xml:space="preserve">Expanded comparisons between the Leech Tunnel site, </w:t>
      </w:r>
      <w:proofErr w:type="spellStart"/>
      <w:r>
        <w:t>Rithet</w:t>
      </w:r>
      <w:proofErr w:type="spellEnd"/>
      <w:r>
        <w:t xml:space="preserve"> Creek and Judge Creek would be interesting from a source water perspective, particularly if conducted in conjunction with Sooke Reservoir water balance and residence time </w:t>
      </w:r>
      <w:commentRangeStart w:id="246"/>
      <w:r>
        <w:t>studies</w:t>
      </w:r>
      <w:commentRangeEnd w:id="246"/>
      <w:r w:rsidR="00C14AB3">
        <w:rPr>
          <w:rStyle w:val="CommentReference"/>
        </w:rPr>
        <w:commentReference w:id="246"/>
      </w:r>
      <w:r>
        <w:t>.</w:t>
      </w:r>
    </w:p>
    <w:p w14:paraId="3C99C953" w14:textId="77777777" w:rsidR="00F77BDD" w:rsidRPr="001200AA" w:rsidRDefault="006D238B">
      <w:pPr>
        <w:rPr>
          <w:color w:val="00B0F0"/>
        </w:rPr>
      </w:pPr>
      <w:r w:rsidRPr="001200AA">
        <w:rPr>
          <w:color w:val="00B0F0"/>
        </w:rPr>
        <w:t>:)</w:t>
      </w:r>
    </w:p>
    <w:p w14:paraId="72CD4A7E" w14:textId="77777777" w:rsidR="00F77BDD" w:rsidRDefault="006D238B" w:rsidP="006D238B">
      <w:pPr>
        <w:pStyle w:val="Heading2"/>
      </w:pPr>
      <w:bookmarkStart w:id="247" w:name="Xe223e1b91300fb2894112fb7fc077dfa6b55746"/>
      <w:bookmarkStart w:id="248" w:name="_Toc46783703"/>
      <w:r>
        <w:lastRenderedPageBreak/>
        <w:t xml:space="preserve">Leech monitoring sites and </w:t>
      </w:r>
      <w:bookmarkEnd w:id="247"/>
      <w:commentRangeStart w:id="249"/>
      <w:r w:rsidR="00611A89">
        <w:t>hydrodynamics</w:t>
      </w:r>
      <w:bookmarkEnd w:id="248"/>
      <w:commentRangeEnd w:id="249"/>
      <w:r w:rsidR="00C14AB3">
        <w:rPr>
          <w:rStyle w:val="CommentReference"/>
          <w:rFonts w:eastAsia="Cambria"/>
          <w:b w:val="0"/>
          <w:bCs w:val="0"/>
        </w:rPr>
        <w:commentReference w:id="249"/>
      </w:r>
    </w:p>
    <w:p w14:paraId="48AFBFB4" w14:textId="77777777" w:rsidR="00F77BDD" w:rsidRDefault="006D238B" w:rsidP="00611A89">
      <w:pPr>
        <w:pStyle w:val="Heading3"/>
      </w:pPr>
      <w:bookmarkStart w:id="250" w:name="introduction"/>
      <w:bookmarkStart w:id="251" w:name="_Toc46783704"/>
      <w:commentRangeStart w:id="252"/>
      <w:r>
        <w:t>Introduction</w:t>
      </w:r>
      <w:bookmarkEnd w:id="250"/>
      <w:bookmarkEnd w:id="251"/>
      <w:commentRangeEnd w:id="252"/>
      <w:r w:rsidR="001200AA">
        <w:rPr>
          <w:rStyle w:val="CommentReference"/>
          <w:rFonts w:eastAsia="Cambria"/>
          <w:b w:val="0"/>
          <w:bCs w:val="0"/>
        </w:rPr>
        <w:commentReference w:id="252"/>
      </w:r>
    </w:p>
    <w:p w14:paraId="195A4704" w14:textId="77777777" w:rsidR="00F77BDD" w:rsidRDefault="006D238B">
      <w:commentRangeStart w:id="253"/>
      <w:r w:rsidRPr="001200AA">
        <w:rPr>
          <w:highlight w:val="cyan"/>
        </w:rPr>
        <w:t xml:space="preserve">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w:t>
      </w:r>
      <w:proofErr w:type="spellStart"/>
      <w:r w:rsidRPr="001200AA">
        <w:rPr>
          <w:highlight w:val="cyan"/>
        </w:rPr>
        <w:t>humic</w:t>
      </w:r>
      <w:proofErr w:type="spellEnd"/>
      <w:r w:rsidRPr="001200AA">
        <w:rPr>
          <w:highlight w:val="cyan"/>
        </w:rPr>
        <w:t xml:space="preserve"> substances or in-stream algae, i.e. allochthonous or autochthonous NOM). Concentrations and character of NOM vary over space and time. The river continuum concept predicts a temporal shift in NOM character from autochthonous (e.g. algal) to allochthonous (e.g. </w:t>
      </w:r>
      <w:proofErr w:type="spellStart"/>
      <w:r w:rsidRPr="001200AA">
        <w:rPr>
          <w:highlight w:val="cyan"/>
        </w:rPr>
        <w:t>humic</w:t>
      </w:r>
      <w:proofErr w:type="spellEnd"/>
      <w:r w:rsidRPr="001200AA">
        <w:rPr>
          <w:highlight w:val="cyan"/>
        </w:rPr>
        <w:t xml:space="preserve"> material) sources, and a spatial reduction in NOM molecular diversity from headwaters to river mouth. The river continuum concept (RCC) explains temporal changes in NOM character through variable mobilization of source material and biogeochemical processing.</w:t>
      </w:r>
      <w:commentRangeEnd w:id="253"/>
      <w:r w:rsidR="00AC0024">
        <w:rPr>
          <w:rStyle w:val="CommentReference"/>
        </w:rPr>
        <w:commentReference w:id="253"/>
      </w:r>
      <w:r w:rsidRPr="001200AA">
        <w:rPr>
          <w:highlight w:val="cyan"/>
        </w:rPr>
        <w:t xml:space="preserve"> Spatial-scaling of NOM diversity is attributed to hydrological processes and most watershed characteristics, including: geomorphic variables; physical impoundments; organic matter inputs and sources; sediment transport; solar inputs; and processing by aquatic invertebrates and microbes (</w:t>
      </w:r>
      <w:proofErr w:type="spellStart"/>
      <w:r w:rsidRPr="001200AA">
        <w:rPr>
          <w:highlight w:val="cyan"/>
        </w:rPr>
        <w:t>Vannote</w:t>
      </w:r>
      <w:proofErr w:type="spellEnd"/>
      <w:r w:rsidRPr="001200AA">
        <w:rPr>
          <w:highlight w:val="cyan"/>
        </w:rPr>
        <w:t xml:space="preserve"> et al. </w:t>
      </w:r>
      <w:hyperlink w:anchor="ref-Vannote1980">
        <w:r w:rsidRPr="001200AA">
          <w:rPr>
            <w:rStyle w:val="Hyperlink"/>
            <w:highlight w:val="cyan"/>
          </w:rPr>
          <w:t>1980</w:t>
        </w:r>
      </w:hyperlink>
      <w:r w:rsidRPr="001200AA">
        <w:rPr>
          <w:highlight w:val="cyan"/>
        </w:rPr>
        <w:t xml:space="preserve">; Stanley et al. </w:t>
      </w:r>
      <w:hyperlink w:anchor="ref-Stanley2012">
        <w:r w:rsidRPr="001200AA">
          <w:rPr>
            <w:rStyle w:val="Hyperlink"/>
            <w:highlight w:val="cyan"/>
          </w:rPr>
          <w:t>2012</w:t>
        </w:r>
      </w:hyperlink>
      <w:r w:rsidRPr="001200AA">
        <w:rPr>
          <w:highlight w:val="cyan"/>
        </w:rPr>
        <w:t xml:space="preserve">; Aiken, Hsu-Kim, and Ryan </w:t>
      </w:r>
      <w:hyperlink w:anchor="ref-Aiken2011">
        <w:r w:rsidRPr="001200AA">
          <w:rPr>
            <w:rStyle w:val="Hyperlink"/>
            <w:highlight w:val="cyan"/>
          </w:rPr>
          <w:t>2011</w:t>
        </w:r>
      </w:hyperlink>
      <w:r w:rsidRPr="001200AA">
        <w:rPr>
          <w:highlight w:val="cyan"/>
        </w:rPr>
        <w:t xml:space="preserve">; </w:t>
      </w:r>
      <w:proofErr w:type="spellStart"/>
      <w:r w:rsidRPr="001200AA">
        <w:rPr>
          <w:highlight w:val="cyan"/>
        </w:rPr>
        <w:t>Zarnetske</w:t>
      </w:r>
      <w:proofErr w:type="spellEnd"/>
      <w:r w:rsidRPr="001200AA">
        <w:rPr>
          <w:highlight w:val="cyan"/>
        </w:rPr>
        <w:t xml:space="preserve"> et al. </w:t>
      </w:r>
      <w:commentRangeStart w:id="254"/>
      <w:r w:rsidR="002F321A" w:rsidRPr="001200AA">
        <w:rPr>
          <w:highlight w:val="cyan"/>
        </w:rPr>
        <w:fldChar w:fldCharType="begin"/>
      </w:r>
      <w:r w:rsidR="002F321A" w:rsidRPr="001200AA">
        <w:rPr>
          <w:highlight w:val="cyan"/>
        </w:rPr>
        <w:instrText xml:space="preserve"> HYPERLINK \l "ref-Zarnetske2018" \h </w:instrText>
      </w:r>
      <w:r w:rsidR="002F321A" w:rsidRPr="001200AA">
        <w:rPr>
          <w:highlight w:val="cyan"/>
        </w:rPr>
        <w:fldChar w:fldCharType="separate"/>
      </w:r>
      <w:r w:rsidRPr="001200AA">
        <w:rPr>
          <w:rStyle w:val="Hyperlink"/>
          <w:highlight w:val="cyan"/>
        </w:rPr>
        <w:t>2018</w:t>
      </w:r>
      <w:r w:rsidR="002F321A" w:rsidRPr="001200AA">
        <w:rPr>
          <w:rStyle w:val="Hyperlink"/>
          <w:highlight w:val="cyan"/>
        </w:rPr>
        <w:fldChar w:fldCharType="end"/>
      </w:r>
      <w:commentRangeEnd w:id="254"/>
      <w:r w:rsidR="001200AA">
        <w:rPr>
          <w:rStyle w:val="CommentReference"/>
        </w:rPr>
        <w:commentReference w:id="254"/>
      </w:r>
      <w:r w:rsidRPr="001200AA">
        <w:rPr>
          <w:highlight w:val="cyan"/>
        </w:rPr>
        <w:t>).</w:t>
      </w:r>
    </w:p>
    <w:p w14:paraId="37632A23" w14:textId="77777777" w:rsidR="00F77BDD" w:rsidRDefault="006D238B">
      <w:r>
        <w:t> </w:t>
      </w:r>
    </w:p>
    <w:p w14:paraId="725457B4" w14:textId="77777777" w:rsidR="00F77BDD" w:rsidRDefault="006D238B">
      <w:r w:rsidRPr="001200AA">
        <w:rPr>
          <w:highlight w:val="cyan"/>
        </w:rPr>
        <w:t xml:space="preserve">The Pulse Shunt Concept (PSC) supplements temporal aspects of the RCC by describing how hydrologic events drive the magnitude, timing and spatial extent of NOM fluxes and therefore are ultimately responsible for NOM concentrations in streams over time (Abbott et al. </w:t>
      </w:r>
      <w:hyperlink w:anchor="ref-Abbott2018">
        <w:r w:rsidRPr="001200AA">
          <w:rPr>
            <w:rStyle w:val="Hyperlink"/>
            <w:highlight w:val="cyan"/>
          </w:rPr>
          <w:t>2018</w:t>
        </w:r>
      </w:hyperlink>
      <w:r w:rsidRPr="001200AA">
        <w:rPr>
          <w:highlight w:val="cyan"/>
        </w:rPr>
        <w:t xml:space="preserve">; </w:t>
      </w:r>
      <w:r w:rsidRPr="001200AA">
        <w:rPr>
          <w:highlight w:val="cyan"/>
        </w:rPr>
        <w:lastRenderedPageBreak/>
        <w:t xml:space="preserve">Creed et al. </w:t>
      </w:r>
      <w:hyperlink w:anchor="ref-Creed2015">
        <w:r w:rsidRPr="001200AA">
          <w:rPr>
            <w:rStyle w:val="Hyperlink"/>
            <w:highlight w:val="cyan"/>
          </w:rPr>
          <w:t>2015</w:t>
        </w:r>
      </w:hyperlink>
      <w:r w:rsidRPr="001200AA">
        <w:rPr>
          <w:highlight w:val="cyan"/>
        </w:rPr>
        <w:t xml:space="preserve">; </w:t>
      </w:r>
      <w:proofErr w:type="spellStart"/>
      <w:r w:rsidRPr="001200AA">
        <w:rPr>
          <w:highlight w:val="cyan"/>
        </w:rPr>
        <w:t>Zarnetske</w:t>
      </w:r>
      <w:proofErr w:type="spellEnd"/>
      <w:r w:rsidRPr="001200AA">
        <w:rPr>
          <w:highlight w:val="cyan"/>
        </w:rPr>
        <w:t xml:space="preserve"> et al. </w:t>
      </w:r>
      <w:hyperlink w:anchor="ref-Zarnetske2018">
        <w:r w:rsidRPr="001200AA">
          <w:rPr>
            <w:rStyle w:val="Hyperlink"/>
            <w:highlight w:val="cyan"/>
          </w:rPr>
          <w:t>2018</w:t>
        </w:r>
      </w:hyperlink>
      <w:r w:rsidRPr="001200AA">
        <w:rPr>
          <w:highlight w:val="cyan"/>
        </w:rPr>
        <w:t xml:space="preserve">; Raymond et al. </w:t>
      </w:r>
      <w:hyperlink w:anchor="ref-Raymond2016">
        <w:r w:rsidRPr="001200AA">
          <w:rPr>
            <w:rStyle w:val="Hyperlink"/>
            <w:highlight w:val="cyan"/>
          </w:rPr>
          <w:t>2016</w:t>
        </w:r>
      </w:hyperlink>
      <w:r w:rsidRPr="001200AA">
        <w:rPr>
          <w:highlight w:val="cyan"/>
        </w:rPr>
        <w: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w:t>
      </w:r>
      <w:commentRangeStart w:id="255"/>
      <w:r w:rsidRPr="001200AA">
        <w:rPr>
          <w:highlight w:val="cyan"/>
        </w:rPr>
        <w:t>events</w:t>
      </w:r>
      <w:commentRangeEnd w:id="255"/>
      <w:r w:rsidR="00AC0024">
        <w:rPr>
          <w:rStyle w:val="CommentReference"/>
        </w:rPr>
        <w:commentReference w:id="255"/>
      </w:r>
      <w:r w:rsidRPr="001200AA">
        <w:rPr>
          <w:highlight w:val="cyan"/>
        </w:rPr>
        <w:t>.</w:t>
      </w:r>
    </w:p>
    <w:p w14:paraId="28B5902D" w14:textId="77777777" w:rsidR="00F77BDD" w:rsidRDefault="006D238B">
      <w:r>
        <w:t> </w:t>
      </w:r>
    </w:p>
    <w:p w14:paraId="5868C485" w14:textId="77777777" w:rsidR="00F77BDD" w:rsidRDefault="006D238B">
      <w:pPr>
        <w:pStyle w:val="Heading5"/>
      </w:pPr>
      <w:bookmarkStart w:id="256" w:name="event-based-sampling"/>
      <w:commentRangeStart w:id="257"/>
      <w:r>
        <w:t>Event based sampling</w:t>
      </w:r>
      <w:bookmarkEnd w:id="256"/>
      <w:commentRangeEnd w:id="257"/>
      <w:r w:rsidR="001200AA">
        <w:rPr>
          <w:rStyle w:val="CommentReference"/>
          <w:rFonts w:eastAsia="Cambria"/>
          <w:b w:val="0"/>
          <w:bCs w:val="0"/>
          <w:iCs w:val="0"/>
        </w:rPr>
        <w:commentReference w:id="257"/>
      </w:r>
    </w:p>
    <w:p w14:paraId="464808AB" w14:textId="77777777" w:rsidR="00F77BDD" w:rsidRDefault="006D238B">
      <w:commentRangeStart w:id="258"/>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commentRangeEnd w:id="258"/>
      <w:r w:rsidR="00AC0024">
        <w:rPr>
          <w:rStyle w:val="CommentReference"/>
        </w:rPr>
        <w:commentReference w:id="258"/>
      </w:r>
    </w:p>
    <w:p w14:paraId="5481669B" w14:textId="77777777" w:rsidR="00F77BDD" w:rsidRDefault="006D238B">
      <w:r>
        <w:t> </w:t>
      </w:r>
    </w:p>
    <w:p w14:paraId="034A2406" w14:textId="77777777" w:rsidR="00F77BDD" w:rsidRDefault="006D238B">
      <w:commentRangeStart w:id="259"/>
      <w:r>
        <w:t>Pump samplers are effective for automatic event-based sampling that can be set up in the field and programmed to collect a set of water samples based on time intervals or changes in conditions (</w:t>
      </w:r>
      <w:proofErr w:type="spellStart"/>
      <w:r>
        <w:t>Harmel</w:t>
      </w:r>
      <w:proofErr w:type="spellEnd"/>
      <w:r>
        <w:t>, King, and Slade (</w:t>
      </w:r>
      <w:hyperlink w:anchor="ref-Harmel2003">
        <w:r>
          <w:rPr>
            <w:rStyle w:val="Hyperlink"/>
          </w:rPr>
          <w:t>2003</w:t>
        </w:r>
      </w:hyperlink>
      <w:r>
        <w:t xml:space="preserve">)). However, pump samplers can be prohibitively expensive ($2K-3K CAD), and also require a reliable power source which can pose logistical </w:t>
      </w:r>
      <w:r>
        <w:lastRenderedPageBreak/>
        <w:t>challenged for setting up at multiple sites in remote or difficult to access locations (Mackay and Taylor (</w:t>
      </w:r>
      <w:hyperlink w:anchor="ref-Mackay2012">
        <w:r>
          <w:rPr>
            <w:rStyle w:val="Hyperlink"/>
          </w:rPr>
          <w:t>2012</w:t>
        </w:r>
      </w:hyperlink>
      <w:r>
        <w:t>)).</w:t>
      </w:r>
    </w:p>
    <w:p w14:paraId="4E54BA3E" w14:textId="77777777" w:rsidR="00F77BDD" w:rsidRDefault="006D238B">
      <w:r>
        <w:t> </w:t>
      </w:r>
    </w:p>
    <w:p w14:paraId="2379C1FB" w14:textId="77777777" w:rsidR="00F77BDD" w:rsidRDefault="006D238B">
      <w:r>
        <w:t>A low-cost, customizable alternative to a pump sampler is a passive siphon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cannot yet collect water samples on the falling hydrograph limb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commentRangeEnd w:id="259"/>
      <w:r w:rsidR="00AC0024">
        <w:rPr>
          <w:rStyle w:val="CommentReference"/>
        </w:rPr>
        <w:commentReference w:id="259"/>
      </w:r>
    </w:p>
    <w:p w14:paraId="1113826B" w14:textId="77777777" w:rsidR="00F77BDD" w:rsidRDefault="006D238B">
      <w:r>
        <w:t> </w:t>
      </w:r>
    </w:p>
    <w:p w14:paraId="347EFA3E" w14:textId="77777777" w:rsidR="00F77BDD" w:rsidRPr="001200AA" w:rsidRDefault="006D238B">
      <w:pPr>
        <w:pStyle w:val="Heading4"/>
        <w:rPr>
          <w:highlight w:val="cyan"/>
        </w:rPr>
      </w:pPr>
      <w:bookmarkStart w:id="260" w:name="random-forests"/>
      <w:r w:rsidRPr="001200AA">
        <w:rPr>
          <w:highlight w:val="cyan"/>
        </w:rPr>
        <w:t>Random Forests</w:t>
      </w:r>
      <w:bookmarkEnd w:id="260"/>
    </w:p>
    <w:p w14:paraId="0652FF48" w14:textId="77777777" w:rsidR="00F77BDD" w:rsidRDefault="006D238B">
      <w:commentRangeStart w:id="261"/>
      <w:commentRangeStart w:id="262"/>
      <w:r>
        <w:t>The</w:t>
      </w:r>
      <w:commentRangeEnd w:id="261"/>
      <w:r w:rsidR="001200AA">
        <w:rPr>
          <w:rStyle w:val="CommentReference"/>
        </w:rPr>
        <w:commentReference w:id="261"/>
      </w:r>
      <w:r>
        <w:t xml:space="preserv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w:t>
      </w:r>
    </w:p>
    <w:p w14:paraId="39183011" w14:textId="77777777" w:rsidR="00F77BDD" w:rsidRDefault="006D238B">
      <w:r>
        <w:t> </w:t>
      </w:r>
    </w:p>
    <w:p w14:paraId="6FF8DDE1" w14:textId="77777777" w:rsidR="00F77BDD" w:rsidRDefault="006D238B">
      <w:r>
        <w:t xml:space="preserve">A collection of decision trees is a Random Forest, which play an important role for both predictive modeling and inference purposes. The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a set of predictor variables (features) are used to predict the outcome of another variable (the </w:t>
      </w:r>
      <w:proofErr w:type="spellStart"/>
      <w:r>
        <w:t>predictant</w:t>
      </w:r>
      <w:proofErr w:type="spellEnd"/>
      <w:r>
        <w:t>) through supervised learning algorithms,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lastRenderedPageBreak/>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RF is useful for solving practical statistical problems with real-world data and has been widely published in hydrologic and water resource research in recent years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3964FB8C" w14:textId="77777777" w:rsidR="00F77BDD" w:rsidRDefault="006D238B">
      <w:r>
        <w:t> </w:t>
      </w:r>
    </w:p>
    <w:p w14:paraId="7212F89B" w14:textId="77777777" w:rsidR="00F77BDD" w:rsidRDefault="006D238B">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The relative importance of each feature is determined by assessing the accuracy of how well the </w:t>
      </w:r>
      <w:proofErr w:type="spellStart"/>
      <w:r>
        <w:t>predictant</w:t>
      </w:r>
      <w:proofErr w:type="spellEnd"/>
      <w:r>
        <w:t xml:space="preserve"> variable is anticipated in the absence or presence of that feature.</w:t>
      </w:r>
    </w:p>
    <w:p w14:paraId="5CD84ED7" w14:textId="77777777" w:rsidR="00F77BDD" w:rsidRDefault="006D238B">
      <w:r>
        <w:t> </w:t>
      </w:r>
    </w:p>
    <w:p w14:paraId="715563BF" w14:textId="77777777" w:rsidR="00F77BDD" w:rsidRDefault="006D238B">
      <w:r>
        <w:t>The capability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Variable importance measure is a powerful part of Random Forests that evaluates the impact of each predictor variable on predicting a response variable; however, the variable importance measure shows bias towards correlated predictor variables (C. Strobl et al. </w:t>
      </w:r>
      <w:hyperlink w:anchor="ref-Strobl2008">
        <w:r>
          <w:rPr>
            <w:rStyle w:val="Hyperlink"/>
          </w:rPr>
          <w:t>2008</w:t>
        </w:r>
      </w:hyperlink>
      <w:r>
        <w:t>).</w:t>
      </w:r>
    </w:p>
    <w:p w14:paraId="73E087D3" w14:textId="77777777" w:rsidR="00F77BDD" w:rsidRDefault="006D238B">
      <w:r>
        <w:t> </w:t>
      </w:r>
    </w:p>
    <w:p w14:paraId="07C7AA28" w14:textId="77777777" w:rsidR="00F77BDD" w:rsidRDefault="006D238B">
      <w:r>
        <w:lastRenderedPageBreak/>
        <w:t>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commentRangeEnd w:id="262"/>
      <w:r w:rsidR="008C0938">
        <w:rPr>
          <w:rStyle w:val="CommentReference"/>
        </w:rPr>
        <w:commentReference w:id="262"/>
      </w:r>
    </w:p>
    <w:p w14:paraId="11D787CB" w14:textId="77777777" w:rsidR="00F77BDD" w:rsidRDefault="006D238B">
      <w:r>
        <w:t> </w:t>
      </w:r>
    </w:p>
    <w:p w14:paraId="14812042" w14:textId="77777777" w:rsidR="00F77BDD" w:rsidRDefault="006D238B">
      <w:pPr>
        <w:pStyle w:val="Heading3"/>
      </w:pPr>
      <w:bookmarkStart w:id="263" w:name="methods"/>
      <w:bookmarkStart w:id="264" w:name="_Toc46783705"/>
      <w:r>
        <w:t>Methods</w:t>
      </w:r>
      <w:bookmarkEnd w:id="263"/>
      <w:bookmarkEnd w:id="264"/>
    </w:p>
    <w:p w14:paraId="38BF4F94" w14:textId="77777777" w:rsidR="00F77BDD" w:rsidRDefault="006D238B">
      <w:r w:rsidRPr="001200AA">
        <w:rPr>
          <w:highlight w:val="cyan"/>
        </w:rPr>
        <w:t>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 (</w:t>
      </w:r>
      <w:proofErr w:type="spellStart"/>
      <w:r w:rsidRPr="001200AA">
        <w:rPr>
          <w:highlight w:val="cyan"/>
        </w:rPr>
        <w:t>Breiman</w:t>
      </w:r>
      <w:proofErr w:type="spellEnd"/>
      <w:r w:rsidRPr="001200AA">
        <w:rPr>
          <w:highlight w:val="cyan"/>
        </w:rPr>
        <w:t xml:space="preserve"> </w:t>
      </w:r>
      <w:hyperlink w:anchor="ref-Breiman2001">
        <w:r w:rsidRPr="001200AA">
          <w:rPr>
            <w:rStyle w:val="Hyperlink"/>
            <w:highlight w:val="cyan"/>
          </w:rPr>
          <w:t>2001</w:t>
        </w:r>
      </w:hyperlink>
      <w:r w:rsidRPr="001200AA">
        <w:rPr>
          <w:highlight w:val="cyan"/>
        </w:rPr>
        <w:t xml:space="preserve">) were used to determine the relative importance of watershed characteristics and conditions in determining DOC concentrations and NOM character across the six sites of the </w:t>
      </w:r>
      <w:commentRangeStart w:id="265"/>
      <w:r w:rsidRPr="001200AA">
        <w:rPr>
          <w:highlight w:val="cyan"/>
        </w:rPr>
        <w:t>LWSA</w:t>
      </w:r>
      <w:commentRangeEnd w:id="265"/>
      <w:r w:rsidR="001200AA">
        <w:rPr>
          <w:rStyle w:val="CommentReference"/>
        </w:rPr>
        <w:commentReference w:id="265"/>
      </w:r>
      <w:r w:rsidRPr="001200AA">
        <w:rPr>
          <w:highlight w:val="cyan"/>
        </w:rPr>
        <w:t>.</w:t>
      </w:r>
    </w:p>
    <w:p w14:paraId="1E5CC52C" w14:textId="77777777" w:rsidR="00F77BDD" w:rsidRDefault="006D238B">
      <w:r>
        <w:t> </w:t>
      </w:r>
    </w:p>
    <w:p w14:paraId="6804EBBE" w14:textId="77777777" w:rsidR="00F77BDD" w:rsidRDefault="006D238B">
      <w:pPr>
        <w:pStyle w:val="Heading4"/>
      </w:pPr>
      <w:bookmarkStart w:id="266" w:name="leech-river-watershed"/>
      <w:commentRangeStart w:id="267"/>
      <w:r>
        <w:t>Leech River Watershed</w:t>
      </w:r>
      <w:bookmarkEnd w:id="266"/>
    </w:p>
    <w:p w14:paraId="1FD4D229" w14:textId="77777777" w:rsidR="00F77BDD" w:rsidRDefault="006D238B">
      <w:r>
        <w:t xml:space="preserve">The Leech River watershed is in the Coastal Western Hemlock </w:t>
      </w:r>
      <w:proofErr w:type="spellStart"/>
      <w:r>
        <w:t>biogeoclimatic</w:t>
      </w:r>
      <w:proofErr w:type="spellEnd"/>
      <w:r>
        <w:t xml:space="preserve"> zone (CWH), with forests dominated by Douglas-fir (</w:t>
      </w:r>
      <w:proofErr w:type="spellStart"/>
      <w:r>
        <w:t>Pseudotsuga</w:t>
      </w:r>
      <w:proofErr w:type="spellEnd"/>
      <w:r>
        <w:t xml:space="preserve"> </w:t>
      </w:r>
      <w:proofErr w:type="spellStart"/>
      <w:r>
        <w:t>menziesii</w:t>
      </w:r>
      <w:proofErr w:type="spellEnd"/>
      <w:r>
        <w:t xml:space="preserve">), western hemlock (Tsuga </w:t>
      </w:r>
      <w:proofErr w:type="spellStart"/>
      <w:r>
        <w:t>heterophylla</w:t>
      </w:r>
      <w:proofErr w:type="spellEnd"/>
      <w:r>
        <w:t>) and western red cedar (</w:t>
      </w:r>
      <w:proofErr w:type="spellStart"/>
      <w:r>
        <w:t>Thuja</w:t>
      </w:r>
      <w:proofErr w:type="spellEnd"/>
      <w:r>
        <w:t xml:space="preserve"> </w:t>
      </w:r>
      <w:proofErr w:type="spellStart"/>
      <w:r>
        <w:t>plicata</w:t>
      </w:r>
      <w:proofErr w:type="spellEnd"/>
      <w:r>
        <w:t xml:space="preserve">); subspecies include white pine (Pinus </w:t>
      </w:r>
      <w:proofErr w:type="spellStart"/>
      <w:r>
        <w:t>monticola</w:t>
      </w:r>
      <w:proofErr w:type="spellEnd"/>
      <w:r>
        <w:t xml:space="preserve">), </w:t>
      </w:r>
      <w:proofErr w:type="spellStart"/>
      <w:r>
        <w:t>amabalis</w:t>
      </w:r>
      <w:proofErr w:type="spellEnd"/>
      <w:r>
        <w:t xml:space="preserve"> fir (</w:t>
      </w:r>
      <w:proofErr w:type="spellStart"/>
      <w:r>
        <w:t>Abies</w:t>
      </w:r>
      <w:proofErr w:type="spellEnd"/>
      <w:r>
        <w:t xml:space="preserve"> </w:t>
      </w:r>
      <w:proofErr w:type="spellStart"/>
      <w:r>
        <w:t>amabilis</w:t>
      </w:r>
      <w:proofErr w:type="spellEnd"/>
      <w:r>
        <w:t>), alder (</w:t>
      </w:r>
      <w:proofErr w:type="spellStart"/>
      <w:r>
        <w:t>Alnus</w:t>
      </w:r>
      <w:proofErr w:type="spellEnd"/>
      <w:r>
        <w:t xml:space="preserve"> rubra), broad-leaf maple (Acer </w:t>
      </w:r>
      <w:proofErr w:type="spellStart"/>
      <w:r>
        <w:lastRenderedPageBreak/>
        <w:t>macrophyllum</w:t>
      </w:r>
      <w:proofErr w:type="spellEnd"/>
      <w:r>
        <w:t xml:space="preserve">) and arbutus (Arbutus </w:t>
      </w:r>
      <w:proofErr w:type="spellStart"/>
      <w:r>
        <w:t>menziesii</w:t>
      </w:r>
      <w:proofErr w:type="spellEnd"/>
      <w:r>
        <w:t xml:space="preserve">). The Leech watershed also includes the moist and dry maritime sub-zones of the CWH (Montane moist 43%, </w:t>
      </w:r>
      <w:proofErr w:type="spellStart"/>
      <w:r>
        <w:t>submontane</w:t>
      </w:r>
      <w:proofErr w:type="spellEnd"/>
      <w:r>
        <w:t xml:space="preserve"> moist 38%, xeric 19%) (Ussery and AECOM </w:t>
      </w:r>
      <w:hyperlink w:anchor="ref-Ussery2015">
        <w:r>
          <w:rPr>
            <w:rStyle w:val="Hyperlink"/>
          </w:rPr>
          <w:t>2015</w:t>
        </w:r>
      </w:hyperlink>
      <w:r>
        <w:t xml:space="preserve">). While some precipitation occurs as snow at higher elevations, the predominant hydroclimatic regime is pluvial and most of the ~2000 mm per year falls as rain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14:paraId="428F2538" w14:textId="77777777" w:rsidR="00F77BDD" w:rsidRDefault="006D238B">
      <w:r>
        <w:t> </w:t>
      </w:r>
    </w:p>
    <w:p w14:paraId="0893A346" w14:textId="77777777" w:rsidR="00F77BDD" w:rsidRDefault="006D238B">
      <w:pPr>
        <w:pStyle w:val="Heading4"/>
      </w:pPr>
      <w:bookmarkStart w:id="268" w:name="X5fb2cedbae057dbd635e04fcb01269139a5122f"/>
      <w:r>
        <w:t>Monitoring sites and sub-basin characteristics</w:t>
      </w:r>
      <w:bookmarkEnd w:id="268"/>
    </w:p>
    <w:p w14:paraId="22EB6450" w14:textId="77777777" w:rsidR="00F77BDD" w:rsidRDefault="006D238B">
      <w:r>
        <w:t>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 14).</w:t>
      </w:r>
    </w:p>
    <w:p w14:paraId="3B740729" w14:textId="77777777" w:rsidR="00F77BDD" w:rsidRDefault="006D238B">
      <w:r>
        <w:t> </w:t>
      </w:r>
    </w:p>
    <w:p w14:paraId="6D438F47" w14:textId="77777777" w:rsidR="00F77BDD" w:rsidRDefault="006D238B" w:rsidP="00611A89">
      <w:pPr>
        <w:spacing w:line="240" w:lineRule="auto"/>
        <w:jc w:val="center"/>
      </w:pPr>
      <w:r>
        <w:rPr>
          <w:noProof/>
          <w:lang w:val="en-CA" w:eastAsia="en-CA"/>
        </w:rPr>
        <w:lastRenderedPageBreak/>
        <w:drawing>
          <wp:inline distT="0" distB="0" distL="0" distR="0" wp14:anchorId="57E8B12F" wp14:editId="14E2500A">
            <wp:extent cx="5153025" cy="5181475"/>
            <wp:effectExtent l="0" t="0" r="0" b="635"/>
            <wp:docPr id="14"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7"/>
                    <a:stretch>
                      <a:fillRect/>
                    </a:stretch>
                  </pic:blipFill>
                  <pic:spPr bwMode="auto">
                    <a:xfrm>
                      <a:off x="0" y="0"/>
                      <a:ext cx="5165977" cy="5194498"/>
                    </a:xfrm>
                    <a:prstGeom prst="rect">
                      <a:avLst/>
                    </a:prstGeom>
                    <a:noFill/>
                    <a:ln w="9525">
                      <a:noFill/>
                      <a:headEnd/>
                      <a:tailEnd/>
                    </a:ln>
                  </pic:spPr>
                </pic:pic>
              </a:graphicData>
            </a:graphic>
          </wp:inline>
        </w:drawing>
      </w:r>
    </w:p>
    <w:p w14:paraId="53DC7966" w14:textId="77777777" w:rsidR="00F77BDD" w:rsidRDefault="006D238B" w:rsidP="00611A89">
      <w:pPr>
        <w:spacing w:line="240" w:lineRule="auto"/>
      </w:pPr>
      <w:r>
        <w:t xml:space="preserve">Figure 14:  </w:t>
      </w:r>
      <w:r>
        <w:rPr>
          <w:i/>
        </w:rPr>
        <w:t>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14:paraId="4C2A1964" w14:textId="77777777" w:rsidR="00F77BDD" w:rsidRDefault="006D238B">
      <w:r>
        <w:t> </w:t>
      </w:r>
    </w:p>
    <w:p w14:paraId="061CFB48" w14:textId="77777777" w:rsidR="00F77BDD" w:rsidRDefault="006D238B">
      <w:r>
        <w:t>Weeks Creek (site 1), had the greatest proportion of wetland and open water compared to the other sub-basins (Table 10). Chris Creek (site 2) and Cragg Creek (site 4) had no metasedimentary parent material (Argillite-Metagraywacke or Metagraywacke). Cragg Creek, draining from the east, was the only sub-basin with predominantly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w:t>
      </w:r>
      <w:r>
        <w:lastRenderedPageBreak/>
        <w:t xml:space="preserve">nor Chert-Argillite-Volcanic groups as parent materials and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predominantly underlain by Argillite-</w:t>
      </w:r>
      <w:proofErr w:type="spellStart"/>
      <w:r>
        <w:t>Metagreywacke</w:t>
      </w:r>
      <w:proofErr w:type="spellEnd"/>
      <w:r>
        <w:t xml:space="preserve"> (metasedimentary parent material).</w:t>
      </w:r>
      <w:commentRangeEnd w:id="267"/>
      <w:r w:rsidR="008C0938">
        <w:rPr>
          <w:rStyle w:val="CommentReference"/>
        </w:rPr>
        <w:commentReference w:id="267"/>
      </w:r>
    </w:p>
    <w:p w14:paraId="20E0A67D" w14:textId="77777777" w:rsidR="00611A89" w:rsidRDefault="006D238B">
      <w:pPr>
        <w:sectPr w:rsidR="00611A89" w:rsidSect="000C7037">
          <w:pgSz w:w="12240" w:h="15840" w:code="1"/>
          <w:pgMar w:top="1440" w:right="1440" w:bottom="1440" w:left="1440" w:header="706" w:footer="706" w:gutter="0"/>
          <w:cols w:space="708"/>
          <w:docGrid w:linePitch="326"/>
        </w:sectPr>
      </w:pPr>
      <w:r>
        <w:t> </w:t>
      </w:r>
    </w:p>
    <w:p w14:paraId="655FDF20" w14:textId="77777777" w:rsidR="00F77BDD" w:rsidRDefault="006D238B" w:rsidP="000C7037">
      <w:pPr>
        <w:spacing w:line="240" w:lineRule="auto"/>
      </w:pPr>
      <w:r w:rsidRPr="001200AA">
        <w:rPr>
          <w:highlight w:val="cyan"/>
        </w:rPr>
        <w:lastRenderedPageBreak/>
        <w:t xml:space="preserve">Table 10: </w:t>
      </w:r>
      <w:r w:rsidRPr="001200AA">
        <w:rPr>
          <w:i/>
          <w:highlight w:val="cyan"/>
        </w:rPr>
        <w:t xml:space="preserve">Watershed characteristics summary for study </w:t>
      </w:r>
      <w:commentRangeStart w:id="269"/>
      <w:r w:rsidRPr="001200AA">
        <w:rPr>
          <w:i/>
          <w:highlight w:val="cyan"/>
        </w:rPr>
        <w:t>sites</w:t>
      </w:r>
      <w:commentRangeEnd w:id="269"/>
      <w:r w:rsidR="001200AA">
        <w:rPr>
          <w:rStyle w:val="CommentReference"/>
        </w:rPr>
        <w:commentReference w:id="269"/>
      </w:r>
    </w:p>
    <w:tbl>
      <w:tblPr>
        <w:tblW w:w="5000" w:type="pct"/>
        <w:tblLook w:val="07E0" w:firstRow="1" w:lastRow="1" w:firstColumn="1" w:lastColumn="1" w:noHBand="1" w:noVBand="1"/>
        <w:tblCaption w:val="Table 10: Watershed characteristics summary for study sites"/>
      </w:tblPr>
      <w:tblGrid>
        <w:gridCol w:w="3432"/>
        <w:gridCol w:w="1708"/>
        <w:gridCol w:w="1220"/>
        <w:gridCol w:w="2020"/>
        <w:gridCol w:w="1242"/>
        <w:gridCol w:w="1609"/>
        <w:gridCol w:w="1729"/>
      </w:tblGrid>
      <w:tr w:rsidR="00F77BDD" w:rsidRPr="00611A89" w14:paraId="1C6150CC" w14:textId="77777777">
        <w:tc>
          <w:tcPr>
            <w:tcW w:w="0" w:type="auto"/>
            <w:tcBorders>
              <w:bottom w:val="single" w:sz="0" w:space="0" w:color="auto"/>
            </w:tcBorders>
            <w:vAlign w:val="bottom"/>
          </w:tcPr>
          <w:p w14:paraId="29FFC709"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Site number</w:t>
            </w:r>
          </w:p>
        </w:tc>
        <w:tc>
          <w:tcPr>
            <w:tcW w:w="0" w:type="auto"/>
            <w:tcBorders>
              <w:bottom w:val="single" w:sz="0" w:space="0" w:color="auto"/>
            </w:tcBorders>
            <w:vAlign w:val="bottom"/>
          </w:tcPr>
          <w:p w14:paraId="54837A2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1</w:t>
            </w:r>
          </w:p>
        </w:tc>
        <w:tc>
          <w:tcPr>
            <w:tcW w:w="0" w:type="auto"/>
            <w:tcBorders>
              <w:bottom w:val="single" w:sz="0" w:space="0" w:color="auto"/>
            </w:tcBorders>
            <w:vAlign w:val="bottom"/>
          </w:tcPr>
          <w:p w14:paraId="52F170B2"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2</w:t>
            </w:r>
          </w:p>
        </w:tc>
        <w:tc>
          <w:tcPr>
            <w:tcW w:w="0" w:type="auto"/>
            <w:tcBorders>
              <w:bottom w:val="single" w:sz="0" w:space="0" w:color="auto"/>
            </w:tcBorders>
            <w:vAlign w:val="bottom"/>
          </w:tcPr>
          <w:p w14:paraId="137D50A8"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Borders>
              <w:bottom w:val="single" w:sz="0" w:space="0" w:color="auto"/>
            </w:tcBorders>
            <w:vAlign w:val="bottom"/>
          </w:tcPr>
          <w:p w14:paraId="498BF766"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Borders>
              <w:bottom w:val="single" w:sz="0" w:space="0" w:color="auto"/>
            </w:tcBorders>
            <w:vAlign w:val="bottom"/>
          </w:tcPr>
          <w:p w14:paraId="199EF101"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Borders>
              <w:bottom w:val="single" w:sz="0" w:space="0" w:color="auto"/>
            </w:tcBorders>
            <w:vAlign w:val="bottom"/>
          </w:tcPr>
          <w:p w14:paraId="01906AE4"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6</w:t>
            </w:r>
          </w:p>
        </w:tc>
      </w:tr>
      <w:tr w:rsidR="00F77BDD" w:rsidRPr="00611A89" w14:paraId="53486B95" w14:textId="77777777">
        <w:tc>
          <w:tcPr>
            <w:tcW w:w="0" w:type="auto"/>
          </w:tcPr>
          <w:p w14:paraId="5C655CC7"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Full Site name</w:t>
            </w:r>
          </w:p>
        </w:tc>
        <w:tc>
          <w:tcPr>
            <w:tcW w:w="0" w:type="auto"/>
          </w:tcPr>
          <w:p w14:paraId="37A52C40"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 Main Creek</w:t>
            </w:r>
          </w:p>
        </w:tc>
        <w:tc>
          <w:tcPr>
            <w:tcW w:w="0" w:type="auto"/>
          </w:tcPr>
          <w:p w14:paraId="569F6F4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 Creek</w:t>
            </w:r>
          </w:p>
        </w:tc>
        <w:tc>
          <w:tcPr>
            <w:tcW w:w="0" w:type="auto"/>
          </w:tcPr>
          <w:p w14:paraId="3D7C3947"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Head</w:t>
            </w:r>
          </w:p>
        </w:tc>
        <w:tc>
          <w:tcPr>
            <w:tcW w:w="0" w:type="auto"/>
          </w:tcPr>
          <w:p w14:paraId="61AE2DC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 Creek</w:t>
            </w:r>
          </w:p>
        </w:tc>
        <w:tc>
          <w:tcPr>
            <w:tcW w:w="0" w:type="auto"/>
          </w:tcPr>
          <w:p w14:paraId="721E6AED"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West Leech River</w:t>
            </w:r>
          </w:p>
        </w:tc>
        <w:tc>
          <w:tcPr>
            <w:tcW w:w="0" w:type="auto"/>
          </w:tcPr>
          <w:p w14:paraId="13F9052E"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Tunnel</w:t>
            </w:r>
          </w:p>
        </w:tc>
      </w:tr>
      <w:tr w:rsidR="00F77BDD" w:rsidRPr="00611A89" w14:paraId="54A22524" w14:textId="77777777">
        <w:tc>
          <w:tcPr>
            <w:tcW w:w="0" w:type="auto"/>
          </w:tcPr>
          <w:p w14:paraId="1C5423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Short-hand name (used throughout report)</w:t>
            </w:r>
          </w:p>
        </w:tc>
        <w:tc>
          <w:tcPr>
            <w:tcW w:w="0" w:type="auto"/>
          </w:tcPr>
          <w:p w14:paraId="62F4D01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64DED006"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14:paraId="52DF6AB1"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14:paraId="600CF372"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14:paraId="6BE452E0"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14:paraId="314C3BE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r>
      <w:tr w:rsidR="00F77BDD" w:rsidRPr="00611A89" w14:paraId="37FB291E" w14:textId="77777777">
        <w:tc>
          <w:tcPr>
            <w:tcW w:w="0" w:type="auto"/>
          </w:tcPr>
          <w:p w14:paraId="6B77C0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Latitude</w:t>
            </w:r>
          </w:p>
        </w:tc>
        <w:tc>
          <w:tcPr>
            <w:tcW w:w="0" w:type="auto"/>
          </w:tcPr>
          <w:p w14:paraId="6C1A1FB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48.5757</w:t>
            </w:r>
          </w:p>
        </w:tc>
        <w:tc>
          <w:tcPr>
            <w:tcW w:w="0" w:type="auto"/>
          </w:tcPr>
          <w:p w14:paraId="413FC18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48.5774</w:t>
            </w:r>
          </w:p>
        </w:tc>
        <w:tc>
          <w:tcPr>
            <w:tcW w:w="0" w:type="auto"/>
          </w:tcPr>
          <w:p w14:paraId="45EFBF8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48.5665</w:t>
            </w:r>
          </w:p>
        </w:tc>
        <w:tc>
          <w:tcPr>
            <w:tcW w:w="0" w:type="auto"/>
          </w:tcPr>
          <w:p w14:paraId="1994022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48.5478</w:t>
            </w:r>
          </w:p>
        </w:tc>
        <w:tc>
          <w:tcPr>
            <w:tcW w:w="0" w:type="auto"/>
          </w:tcPr>
          <w:p w14:paraId="5E225C2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48.5069</w:t>
            </w:r>
          </w:p>
        </w:tc>
        <w:tc>
          <w:tcPr>
            <w:tcW w:w="0" w:type="auto"/>
          </w:tcPr>
          <w:p w14:paraId="6736AF9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48.507</w:t>
            </w:r>
          </w:p>
        </w:tc>
      </w:tr>
      <w:tr w:rsidR="00F77BDD" w:rsidRPr="00611A89" w14:paraId="2970CA1D" w14:textId="77777777">
        <w:tc>
          <w:tcPr>
            <w:tcW w:w="0" w:type="auto"/>
          </w:tcPr>
          <w:p w14:paraId="3965480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Longitude</w:t>
            </w:r>
          </w:p>
        </w:tc>
        <w:tc>
          <w:tcPr>
            <w:tcW w:w="0" w:type="auto"/>
          </w:tcPr>
          <w:p w14:paraId="7D881B9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-123.8456</w:t>
            </w:r>
          </w:p>
        </w:tc>
        <w:tc>
          <w:tcPr>
            <w:tcW w:w="0" w:type="auto"/>
          </w:tcPr>
          <w:p w14:paraId="69983A4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-123.8403</w:t>
            </w:r>
          </w:p>
        </w:tc>
        <w:tc>
          <w:tcPr>
            <w:tcW w:w="0" w:type="auto"/>
          </w:tcPr>
          <w:p w14:paraId="1001043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-123.8257</w:t>
            </w:r>
          </w:p>
        </w:tc>
        <w:tc>
          <w:tcPr>
            <w:tcW w:w="0" w:type="auto"/>
          </w:tcPr>
          <w:p w14:paraId="120BC24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-123.7711</w:t>
            </w:r>
          </w:p>
        </w:tc>
        <w:tc>
          <w:tcPr>
            <w:tcW w:w="0" w:type="auto"/>
          </w:tcPr>
          <w:p w14:paraId="68298AF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-123.7847</w:t>
            </w:r>
          </w:p>
        </w:tc>
        <w:tc>
          <w:tcPr>
            <w:tcW w:w="0" w:type="auto"/>
          </w:tcPr>
          <w:p w14:paraId="1CC4154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-123.7674</w:t>
            </w:r>
          </w:p>
        </w:tc>
      </w:tr>
      <w:tr w:rsidR="00F77BDD" w:rsidRPr="00611A89" w14:paraId="4F895A9B" w14:textId="77777777">
        <w:tc>
          <w:tcPr>
            <w:tcW w:w="0" w:type="auto"/>
          </w:tcPr>
          <w:p w14:paraId="6706906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Elevation (m </w:t>
            </w:r>
            <w:proofErr w:type="spellStart"/>
            <w:r w:rsidRPr="00611A89">
              <w:rPr>
                <w:rFonts w:asciiTheme="minorHAnsi" w:hAnsiTheme="minorHAnsi" w:cstheme="minorHAnsi"/>
                <w:sz w:val="22"/>
                <w:szCs w:val="22"/>
              </w:rPr>
              <w:t>a.s.l</w:t>
            </w:r>
            <w:proofErr w:type="spellEnd"/>
            <w:r w:rsidRPr="00611A89">
              <w:rPr>
                <w:rFonts w:asciiTheme="minorHAnsi" w:hAnsiTheme="minorHAnsi" w:cstheme="minorHAnsi"/>
                <w:sz w:val="22"/>
                <w:szCs w:val="22"/>
              </w:rPr>
              <w:t>) at installation</w:t>
            </w:r>
          </w:p>
        </w:tc>
        <w:tc>
          <w:tcPr>
            <w:tcW w:w="0" w:type="auto"/>
          </w:tcPr>
          <w:p w14:paraId="01DE9F6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521</w:t>
            </w:r>
          </w:p>
        </w:tc>
        <w:tc>
          <w:tcPr>
            <w:tcW w:w="0" w:type="auto"/>
          </w:tcPr>
          <w:p w14:paraId="549600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522</w:t>
            </w:r>
          </w:p>
        </w:tc>
        <w:tc>
          <w:tcPr>
            <w:tcW w:w="0" w:type="auto"/>
          </w:tcPr>
          <w:p w14:paraId="198C86B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476</w:t>
            </w:r>
          </w:p>
        </w:tc>
        <w:tc>
          <w:tcPr>
            <w:tcW w:w="0" w:type="auto"/>
          </w:tcPr>
          <w:p w14:paraId="3F19918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509</w:t>
            </w:r>
          </w:p>
        </w:tc>
        <w:tc>
          <w:tcPr>
            <w:tcW w:w="0" w:type="auto"/>
          </w:tcPr>
          <w:p w14:paraId="52F0702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248</w:t>
            </w:r>
          </w:p>
        </w:tc>
        <w:tc>
          <w:tcPr>
            <w:tcW w:w="0" w:type="auto"/>
          </w:tcPr>
          <w:p w14:paraId="6D0AB9D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207</w:t>
            </w:r>
          </w:p>
        </w:tc>
      </w:tr>
      <w:tr w:rsidR="00F77BDD" w:rsidRPr="00611A89" w14:paraId="1BE75EAE" w14:textId="77777777">
        <w:tc>
          <w:tcPr>
            <w:tcW w:w="0" w:type="auto"/>
          </w:tcPr>
          <w:p w14:paraId="6365C7F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Sub-basin Class</w:t>
            </w:r>
          </w:p>
        </w:tc>
        <w:tc>
          <w:tcPr>
            <w:tcW w:w="0" w:type="auto"/>
          </w:tcPr>
          <w:p w14:paraId="52B46E5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14:paraId="6EFB1C1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14:paraId="32714F3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(headwater)</w:t>
            </w:r>
          </w:p>
        </w:tc>
        <w:tc>
          <w:tcPr>
            <w:tcW w:w="0" w:type="auto"/>
          </w:tcPr>
          <w:p w14:paraId="3FF88E9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14:paraId="3D8293F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14:paraId="557245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(mainstem)</w:t>
            </w:r>
          </w:p>
        </w:tc>
      </w:tr>
      <w:tr w:rsidR="00F77BDD" w:rsidRPr="00611A89" w14:paraId="32F84D9F" w14:textId="77777777">
        <w:tc>
          <w:tcPr>
            <w:tcW w:w="0" w:type="auto"/>
          </w:tcPr>
          <w:p w14:paraId="1627FD7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Strahler order</w:t>
            </w:r>
          </w:p>
        </w:tc>
        <w:tc>
          <w:tcPr>
            <w:tcW w:w="0" w:type="auto"/>
          </w:tcPr>
          <w:p w14:paraId="1733D0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39D7FA9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2DB4887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01E3CD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1B3DDEF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2FA0480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r>
      <w:tr w:rsidR="00F77BDD" w:rsidRPr="00611A89" w14:paraId="40F22013" w14:textId="77777777">
        <w:tc>
          <w:tcPr>
            <w:tcW w:w="0" w:type="auto"/>
          </w:tcPr>
          <w:p w14:paraId="7AC6AA1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Drainage area (</w:t>
            </w:r>
            <w:proofErr w:type="spellStart"/>
            <w:r w:rsidRPr="00611A89">
              <w:rPr>
                <w:rFonts w:asciiTheme="minorHAnsi" w:hAnsiTheme="minorHAnsi" w:cstheme="minorHAnsi"/>
                <w:sz w:val="22"/>
                <w:szCs w:val="22"/>
              </w:rPr>
              <w:t>km2</w:t>
            </w:r>
            <w:proofErr w:type="spellEnd"/>
            <w:r w:rsidRPr="00611A89">
              <w:rPr>
                <w:rFonts w:asciiTheme="minorHAnsi" w:hAnsiTheme="minorHAnsi" w:cstheme="minorHAnsi"/>
                <w:sz w:val="22"/>
                <w:szCs w:val="22"/>
              </w:rPr>
              <w:t>)</w:t>
            </w:r>
          </w:p>
        </w:tc>
        <w:tc>
          <w:tcPr>
            <w:tcW w:w="0" w:type="auto"/>
          </w:tcPr>
          <w:p w14:paraId="32794D8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11.5</w:t>
            </w:r>
          </w:p>
        </w:tc>
        <w:tc>
          <w:tcPr>
            <w:tcW w:w="0" w:type="auto"/>
          </w:tcPr>
          <w:p w14:paraId="72A07EB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c>
          <w:tcPr>
            <w:tcW w:w="0" w:type="auto"/>
          </w:tcPr>
          <w:p w14:paraId="122A660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20.6</w:t>
            </w:r>
          </w:p>
        </w:tc>
        <w:tc>
          <w:tcPr>
            <w:tcW w:w="0" w:type="auto"/>
          </w:tcPr>
          <w:p w14:paraId="7F983CA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28.1</w:t>
            </w:r>
          </w:p>
        </w:tc>
        <w:tc>
          <w:tcPr>
            <w:tcW w:w="0" w:type="auto"/>
          </w:tcPr>
          <w:p w14:paraId="0E5BE26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20.9</w:t>
            </w:r>
          </w:p>
        </w:tc>
        <w:tc>
          <w:tcPr>
            <w:tcW w:w="0" w:type="auto"/>
          </w:tcPr>
          <w:p w14:paraId="76088C0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95.3</w:t>
            </w:r>
          </w:p>
        </w:tc>
      </w:tr>
      <w:tr w:rsidR="00F77BDD" w:rsidRPr="00611A89" w14:paraId="173A605F" w14:textId="77777777">
        <w:tc>
          <w:tcPr>
            <w:tcW w:w="0" w:type="auto"/>
          </w:tcPr>
          <w:p w14:paraId="23C53F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cover (%)</w:t>
            </w:r>
          </w:p>
        </w:tc>
        <w:tc>
          <w:tcPr>
            <w:tcW w:w="0" w:type="auto"/>
          </w:tcPr>
          <w:p w14:paraId="612FB54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94.5</w:t>
            </w:r>
          </w:p>
        </w:tc>
        <w:tc>
          <w:tcPr>
            <w:tcW w:w="0" w:type="auto"/>
          </w:tcPr>
          <w:p w14:paraId="7E4A8D9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14:paraId="0D27563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96.6</w:t>
            </w:r>
          </w:p>
        </w:tc>
        <w:tc>
          <w:tcPr>
            <w:tcW w:w="0" w:type="auto"/>
          </w:tcPr>
          <w:p w14:paraId="39234CD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97.8</w:t>
            </w:r>
          </w:p>
        </w:tc>
        <w:tc>
          <w:tcPr>
            <w:tcW w:w="0" w:type="auto"/>
          </w:tcPr>
          <w:p w14:paraId="1A473A7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98.5</w:t>
            </w:r>
          </w:p>
        </w:tc>
        <w:tc>
          <w:tcPr>
            <w:tcW w:w="0" w:type="auto"/>
          </w:tcPr>
          <w:p w14:paraId="399B55E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97.6</w:t>
            </w:r>
          </w:p>
        </w:tc>
      </w:tr>
      <w:tr w:rsidR="00F77BDD" w:rsidRPr="00611A89" w14:paraId="02606A27" w14:textId="77777777">
        <w:tc>
          <w:tcPr>
            <w:tcW w:w="0" w:type="auto"/>
          </w:tcPr>
          <w:p w14:paraId="358FE8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Wetland cover (%)</w:t>
            </w:r>
          </w:p>
        </w:tc>
        <w:tc>
          <w:tcPr>
            <w:tcW w:w="0" w:type="auto"/>
          </w:tcPr>
          <w:p w14:paraId="6CE543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3260F73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0.8</w:t>
            </w:r>
          </w:p>
        </w:tc>
        <w:tc>
          <w:tcPr>
            <w:tcW w:w="0" w:type="auto"/>
          </w:tcPr>
          <w:p w14:paraId="4CF8F6E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14:paraId="062615A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14:paraId="7E187D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0C826B7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r>
      <w:tr w:rsidR="00F77BDD" w:rsidRPr="00611A89" w14:paraId="4AA5B792" w14:textId="77777777">
        <w:tc>
          <w:tcPr>
            <w:tcW w:w="0" w:type="auto"/>
          </w:tcPr>
          <w:p w14:paraId="47D5121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Open water coverage (%)</w:t>
            </w:r>
          </w:p>
        </w:tc>
        <w:tc>
          <w:tcPr>
            <w:tcW w:w="0" w:type="auto"/>
          </w:tcPr>
          <w:p w14:paraId="5422DCF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588492F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14:paraId="71075C1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4264749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c>
          <w:tcPr>
            <w:tcW w:w="0" w:type="auto"/>
          </w:tcPr>
          <w:p w14:paraId="22DA5C9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14:paraId="2E1DDCA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14:paraId="14083131" w14:textId="77777777">
        <w:tc>
          <w:tcPr>
            <w:tcW w:w="0" w:type="auto"/>
          </w:tcPr>
          <w:p w14:paraId="528046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Average slope (degrees)</w:t>
            </w:r>
          </w:p>
        </w:tc>
        <w:tc>
          <w:tcPr>
            <w:tcW w:w="0" w:type="auto"/>
          </w:tcPr>
          <w:p w14:paraId="1E2C4D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9.1</w:t>
            </w:r>
          </w:p>
        </w:tc>
        <w:tc>
          <w:tcPr>
            <w:tcW w:w="0" w:type="auto"/>
          </w:tcPr>
          <w:p w14:paraId="2494DCB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10.5</w:t>
            </w:r>
          </w:p>
        </w:tc>
        <w:tc>
          <w:tcPr>
            <w:tcW w:w="0" w:type="auto"/>
          </w:tcPr>
          <w:p w14:paraId="7DE42F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10.2</w:t>
            </w:r>
          </w:p>
        </w:tc>
        <w:tc>
          <w:tcPr>
            <w:tcW w:w="0" w:type="auto"/>
          </w:tcPr>
          <w:p w14:paraId="35ECCB2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w:t>
            </w:r>
          </w:p>
        </w:tc>
        <w:tc>
          <w:tcPr>
            <w:tcW w:w="0" w:type="auto"/>
          </w:tcPr>
          <w:p w14:paraId="583A663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11.3</w:t>
            </w:r>
          </w:p>
        </w:tc>
        <w:tc>
          <w:tcPr>
            <w:tcW w:w="0" w:type="auto"/>
          </w:tcPr>
          <w:p w14:paraId="53703E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11.8</w:t>
            </w:r>
          </w:p>
        </w:tc>
      </w:tr>
      <w:tr w:rsidR="00F77BDD" w:rsidRPr="00611A89" w14:paraId="002E79C7" w14:textId="77777777">
        <w:tc>
          <w:tcPr>
            <w:tcW w:w="0" w:type="auto"/>
          </w:tcPr>
          <w:p w14:paraId="1953E37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Standard dev. of mean slope (degrees)</w:t>
            </w:r>
          </w:p>
        </w:tc>
        <w:tc>
          <w:tcPr>
            <w:tcW w:w="0" w:type="auto"/>
          </w:tcPr>
          <w:p w14:paraId="42493A3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14:paraId="0E4A695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14:paraId="57B79B3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14:paraId="39C9CB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14:paraId="0D9643C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14:paraId="58B3AE3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8.5</w:t>
            </w:r>
          </w:p>
        </w:tc>
      </w:tr>
      <w:tr w:rsidR="00F77BDD" w:rsidRPr="00611A89" w14:paraId="2E716D40" w14:textId="77777777">
        <w:tc>
          <w:tcPr>
            <w:tcW w:w="0" w:type="auto"/>
          </w:tcPr>
          <w:p w14:paraId="120270F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Median slope (degrees)</w:t>
            </w:r>
          </w:p>
        </w:tc>
        <w:tc>
          <w:tcPr>
            <w:tcW w:w="0" w:type="auto"/>
          </w:tcPr>
          <w:p w14:paraId="02B41A2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w:t>
            </w:r>
          </w:p>
        </w:tc>
        <w:tc>
          <w:tcPr>
            <w:tcW w:w="0" w:type="auto"/>
          </w:tcPr>
          <w:p w14:paraId="525D413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14:paraId="5E9CAE1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3BCF7EC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223E4FC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4B87A92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r>
      <w:tr w:rsidR="00F77BDD" w:rsidRPr="00611A89" w14:paraId="5C8BBE63" w14:textId="77777777">
        <w:tc>
          <w:tcPr>
            <w:tcW w:w="0" w:type="auto"/>
          </w:tcPr>
          <w:p w14:paraId="5079048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Maximum slope (degrees)</w:t>
            </w:r>
          </w:p>
        </w:tc>
        <w:tc>
          <w:tcPr>
            <w:tcW w:w="0" w:type="auto"/>
          </w:tcPr>
          <w:p w14:paraId="4DB02F9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7B1ED8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38</w:t>
            </w:r>
          </w:p>
        </w:tc>
        <w:tc>
          <w:tcPr>
            <w:tcW w:w="0" w:type="auto"/>
          </w:tcPr>
          <w:p w14:paraId="695237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12168B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40</w:t>
            </w:r>
          </w:p>
        </w:tc>
        <w:tc>
          <w:tcPr>
            <w:tcW w:w="0" w:type="auto"/>
          </w:tcPr>
          <w:p w14:paraId="05EB98F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14:paraId="3A57FCD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r>
      <w:tr w:rsidR="00F77BDD" w:rsidRPr="00611A89" w14:paraId="5A72E7C8" w14:textId="77777777">
        <w:tc>
          <w:tcPr>
            <w:tcW w:w="0" w:type="auto"/>
          </w:tcPr>
          <w:p w14:paraId="7813C69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Parent Material</w:t>
            </w:r>
          </w:p>
        </w:tc>
        <w:tc>
          <w:tcPr>
            <w:tcW w:w="0" w:type="auto"/>
          </w:tcPr>
          <w:p w14:paraId="29B6548A"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52D60946"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82EA5C8"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309AE451"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4135B83D"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44E9DA92" w14:textId="77777777" w:rsidR="00F77BDD" w:rsidRPr="00611A89" w:rsidRDefault="00F77BDD" w:rsidP="00611A89">
            <w:pPr>
              <w:spacing w:line="240" w:lineRule="auto"/>
              <w:rPr>
                <w:rFonts w:asciiTheme="minorHAnsi" w:hAnsiTheme="minorHAnsi" w:cstheme="minorHAnsi"/>
                <w:sz w:val="22"/>
                <w:szCs w:val="22"/>
              </w:rPr>
            </w:pPr>
          </w:p>
        </w:tc>
      </w:tr>
      <w:tr w:rsidR="00F77BDD" w:rsidRPr="00611A89" w14:paraId="68BB8BAC" w14:textId="77777777">
        <w:tc>
          <w:tcPr>
            <w:tcW w:w="0" w:type="auto"/>
          </w:tcPr>
          <w:p w14:paraId="0532CE35"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Wark</w:t>
            </w:r>
            <w:proofErr w:type="spellEnd"/>
            <w:r w:rsidRPr="00611A89">
              <w:rPr>
                <w:rFonts w:asciiTheme="minorHAnsi" w:hAnsiTheme="minorHAnsi" w:cstheme="minorHAnsi"/>
                <w:sz w:val="22"/>
                <w:szCs w:val="22"/>
              </w:rPr>
              <w:t>-Gneiss (%)</w:t>
            </w:r>
          </w:p>
        </w:tc>
        <w:tc>
          <w:tcPr>
            <w:tcW w:w="0" w:type="auto"/>
          </w:tcPr>
          <w:p w14:paraId="091D85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13.6</w:t>
            </w:r>
          </w:p>
        </w:tc>
        <w:tc>
          <w:tcPr>
            <w:tcW w:w="0" w:type="auto"/>
          </w:tcPr>
          <w:p w14:paraId="4CA956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44.9</w:t>
            </w:r>
          </w:p>
        </w:tc>
        <w:tc>
          <w:tcPr>
            <w:tcW w:w="0" w:type="auto"/>
          </w:tcPr>
          <w:p w14:paraId="175D04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20.5</w:t>
            </w:r>
          </w:p>
        </w:tc>
        <w:tc>
          <w:tcPr>
            <w:tcW w:w="0" w:type="auto"/>
          </w:tcPr>
          <w:p w14:paraId="667AB7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77.6</w:t>
            </w:r>
          </w:p>
        </w:tc>
        <w:tc>
          <w:tcPr>
            <w:tcW w:w="0" w:type="auto"/>
          </w:tcPr>
          <w:p w14:paraId="0CE4EFB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5CD1C1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30.6</w:t>
            </w:r>
          </w:p>
        </w:tc>
      </w:tr>
      <w:tr w:rsidR="00F77BDD" w:rsidRPr="00611A89" w14:paraId="577D3236" w14:textId="77777777">
        <w:tc>
          <w:tcPr>
            <w:tcW w:w="0" w:type="auto"/>
          </w:tcPr>
          <w:p w14:paraId="7DEA46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Argillite-</w:t>
            </w:r>
            <w:proofErr w:type="spellStart"/>
            <w:r w:rsidRPr="00611A89">
              <w:rPr>
                <w:rFonts w:asciiTheme="minorHAnsi" w:hAnsiTheme="minorHAnsi" w:cstheme="minorHAnsi"/>
                <w:sz w:val="22"/>
                <w:szCs w:val="22"/>
              </w:rPr>
              <w:t>Metagreywacke</w:t>
            </w:r>
            <w:proofErr w:type="spellEnd"/>
            <w:r w:rsidRPr="00611A89">
              <w:rPr>
                <w:rFonts w:asciiTheme="minorHAnsi" w:hAnsiTheme="minorHAnsi" w:cstheme="minorHAnsi"/>
                <w:sz w:val="22"/>
                <w:szCs w:val="22"/>
              </w:rPr>
              <w:t xml:space="preserve"> (%)</w:t>
            </w:r>
          </w:p>
        </w:tc>
        <w:tc>
          <w:tcPr>
            <w:tcW w:w="0" w:type="auto"/>
          </w:tcPr>
          <w:p w14:paraId="1F9461B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64.2</w:t>
            </w:r>
          </w:p>
        </w:tc>
        <w:tc>
          <w:tcPr>
            <w:tcW w:w="0" w:type="auto"/>
          </w:tcPr>
          <w:p w14:paraId="1A75196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95B295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42.1</w:t>
            </w:r>
          </w:p>
        </w:tc>
        <w:tc>
          <w:tcPr>
            <w:tcW w:w="0" w:type="auto"/>
          </w:tcPr>
          <w:p w14:paraId="594D50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623DD7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76.8</w:t>
            </w:r>
          </w:p>
        </w:tc>
        <w:tc>
          <w:tcPr>
            <w:tcW w:w="0" w:type="auto"/>
          </w:tcPr>
          <w:p w14:paraId="28F4EE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45.1</w:t>
            </w:r>
          </w:p>
        </w:tc>
      </w:tr>
      <w:tr w:rsidR="00F77BDD" w:rsidRPr="00611A89" w14:paraId="3E6D88A6" w14:textId="77777777">
        <w:tc>
          <w:tcPr>
            <w:tcW w:w="0" w:type="auto"/>
          </w:tcPr>
          <w:p w14:paraId="78FC20D9"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Metagreywacke</w:t>
            </w:r>
            <w:proofErr w:type="spellEnd"/>
            <w:r w:rsidRPr="00611A89">
              <w:rPr>
                <w:rFonts w:asciiTheme="minorHAnsi" w:hAnsiTheme="minorHAnsi" w:cstheme="minorHAnsi"/>
                <w:sz w:val="22"/>
                <w:szCs w:val="22"/>
              </w:rPr>
              <w:t xml:space="preserve"> (%)</w:t>
            </w:r>
          </w:p>
        </w:tc>
        <w:tc>
          <w:tcPr>
            <w:tcW w:w="0" w:type="auto"/>
          </w:tcPr>
          <w:p w14:paraId="7B851F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D24450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3787B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01F127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31327E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14:paraId="00EDD0B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r>
      <w:tr w:rsidR="00F77BDD" w:rsidRPr="00611A89" w14:paraId="0B84D3D5" w14:textId="77777777">
        <w:tc>
          <w:tcPr>
            <w:tcW w:w="0" w:type="auto"/>
          </w:tcPr>
          <w:p w14:paraId="0B2025A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Chert-Argillite-Volcanic (%)</w:t>
            </w:r>
          </w:p>
        </w:tc>
        <w:tc>
          <w:tcPr>
            <w:tcW w:w="0" w:type="auto"/>
          </w:tcPr>
          <w:p w14:paraId="6B51DC7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22.2</w:t>
            </w:r>
          </w:p>
        </w:tc>
        <w:tc>
          <w:tcPr>
            <w:tcW w:w="0" w:type="auto"/>
          </w:tcPr>
          <w:p w14:paraId="3E84EA0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55.1</w:t>
            </w:r>
          </w:p>
        </w:tc>
        <w:tc>
          <w:tcPr>
            <w:tcW w:w="0" w:type="auto"/>
          </w:tcPr>
          <w:p w14:paraId="0C11D13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37.4</w:t>
            </w:r>
          </w:p>
        </w:tc>
        <w:tc>
          <w:tcPr>
            <w:tcW w:w="0" w:type="auto"/>
          </w:tcPr>
          <w:p w14:paraId="22936B2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22.4</w:t>
            </w:r>
          </w:p>
        </w:tc>
        <w:tc>
          <w:tcPr>
            <w:tcW w:w="0" w:type="auto"/>
          </w:tcPr>
          <w:p w14:paraId="0C82273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7827020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17.9</w:t>
            </w:r>
          </w:p>
        </w:tc>
      </w:tr>
      <w:tr w:rsidR="00F77BDD" w:rsidRPr="00611A89" w14:paraId="22C74EF9" w14:textId="77777777">
        <w:tc>
          <w:tcPr>
            <w:tcW w:w="0" w:type="auto"/>
          </w:tcPr>
          <w:p w14:paraId="01BF426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Metchosin </w:t>
            </w:r>
            <w:proofErr w:type="spellStart"/>
            <w:r w:rsidRPr="00611A89">
              <w:rPr>
                <w:rFonts w:asciiTheme="minorHAnsi" w:hAnsiTheme="minorHAnsi" w:cstheme="minorHAnsi"/>
                <w:sz w:val="22"/>
                <w:szCs w:val="22"/>
              </w:rPr>
              <w:t>Volcanics</w:t>
            </w:r>
            <w:proofErr w:type="spellEnd"/>
            <w:r w:rsidRPr="00611A89">
              <w:rPr>
                <w:rFonts w:asciiTheme="minorHAnsi" w:hAnsiTheme="minorHAnsi" w:cstheme="minorHAnsi"/>
                <w:sz w:val="22"/>
                <w:szCs w:val="22"/>
              </w:rPr>
              <w:t xml:space="preserve"> (%)</w:t>
            </w:r>
          </w:p>
        </w:tc>
        <w:tc>
          <w:tcPr>
            <w:tcW w:w="0" w:type="auto"/>
          </w:tcPr>
          <w:p w14:paraId="21637A2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0530D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D475E8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60338D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4A779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14:paraId="67FAFCF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r>
      <w:tr w:rsidR="00F77BDD" w:rsidRPr="00611A89" w14:paraId="277C6EC2" w14:textId="77777777">
        <w:tc>
          <w:tcPr>
            <w:tcW w:w="0" w:type="auto"/>
          </w:tcPr>
          <w:p w14:paraId="532D659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Gabbro Stocks (Sooke-Gabbro, %)</w:t>
            </w:r>
          </w:p>
        </w:tc>
        <w:tc>
          <w:tcPr>
            <w:tcW w:w="0" w:type="auto"/>
          </w:tcPr>
          <w:p w14:paraId="0FA063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70F237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AD094E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6EED216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A2680A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522318D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14:paraId="2DB1EF8E" w14:textId="77777777">
        <w:tc>
          <w:tcPr>
            <w:tcW w:w="0" w:type="auto"/>
          </w:tcPr>
          <w:p w14:paraId="6BB1D7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Harvest History</w:t>
            </w:r>
          </w:p>
        </w:tc>
        <w:tc>
          <w:tcPr>
            <w:tcW w:w="0" w:type="auto"/>
          </w:tcPr>
          <w:p w14:paraId="20B760F2"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360EF690"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715B333"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168890E8"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102BE4FB"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EFC3CB5" w14:textId="77777777" w:rsidR="00F77BDD" w:rsidRPr="00611A89" w:rsidRDefault="00F77BDD" w:rsidP="00611A89">
            <w:pPr>
              <w:spacing w:line="240" w:lineRule="auto"/>
              <w:rPr>
                <w:rFonts w:asciiTheme="minorHAnsi" w:hAnsiTheme="minorHAnsi" w:cstheme="minorHAnsi"/>
                <w:sz w:val="22"/>
                <w:szCs w:val="22"/>
              </w:rPr>
            </w:pPr>
          </w:p>
        </w:tc>
      </w:tr>
      <w:tr w:rsidR="00F77BDD" w:rsidRPr="00611A89" w14:paraId="59AEA4B9" w14:textId="77777777">
        <w:tc>
          <w:tcPr>
            <w:tcW w:w="0" w:type="auto"/>
          </w:tcPr>
          <w:p w14:paraId="1E3FE18C"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1980s</w:t>
            </w:r>
            <w:proofErr w:type="spellEnd"/>
            <w:r w:rsidRPr="00611A89">
              <w:rPr>
                <w:rFonts w:asciiTheme="minorHAnsi" w:hAnsiTheme="minorHAnsi" w:cstheme="minorHAnsi"/>
                <w:sz w:val="22"/>
                <w:szCs w:val="22"/>
              </w:rPr>
              <w:t xml:space="preserve"> forest harvest (%)</w:t>
            </w:r>
          </w:p>
        </w:tc>
        <w:tc>
          <w:tcPr>
            <w:tcW w:w="0" w:type="auto"/>
          </w:tcPr>
          <w:p w14:paraId="13BC6B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11.2</w:t>
            </w:r>
          </w:p>
        </w:tc>
        <w:tc>
          <w:tcPr>
            <w:tcW w:w="0" w:type="auto"/>
          </w:tcPr>
          <w:p w14:paraId="3E82B30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56.3</w:t>
            </w:r>
          </w:p>
        </w:tc>
        <w:tc>
          <w:tcPr>
            <w:tcW w:w="0" w:type="auto"/>
          </w:tcPr>
          <w:p w14:paraId="371A36A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28.6</w:t>
            </w:r>
          </w:p>
        </w:tc>
        <w:tc>
          <w:tcPr>
            <w:tcW w:w="0" w:type="auto"/>
          </w:tcPr>
          <w:p w14:paraId="03AEB5B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30.8</w:t>
            </w:r>
          </w:p>
        </w:tc>
        <w:tc>
          <w:tcPr>
            <w:tcW w:w="0" w:type="auto"/>
          </w:tcPr>
          <w:p w14:paraId="607D6D7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14:paraId="46DE4FF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24.2</w:t>
            </w:r>
          </w:p>
        </w:tc>
      </w:tr>
      <w:tr w:rsidR="00F77BDD" w:rsidRPr="00611A89" w14:paraId="2934179B" w14:textId="77777777">
        <w:tc>
          <w:tcPr>
            <w:tcW w:w="0" w:type="auto"/>
          </w:tcPr>
          <w:p w14:paraId="1BF23FED"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1990s</w:t>
            </w:r>
            <w:proofErr w:type="spellEnd"/>
            <w:r w:rsidRPr="00611A89">
              <w:rPr>
                <w:rFonts w:asciiTheme="minorHAnsi" w:hAnsiTheme="minorHAnsi" w:cstheme="minorHAnsi"/>
                <w:sz w:val="22"/>
                <w:szCs w:val="22"/>
              </w:rPr>
              <w:t xml:space="preserve"> forest harvest (%)</w:t>
            </w:r>
          </w:p>
        </w:tc>
        <w:tc>
          <w:tcPr>
            <w:tcW w:w="0" w:type="auto"/>
          </w:tcPr>
          <w:p w14:paraId="378B1E1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14:paraId="6F0E64F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1645622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w:t>
            </w:r>
          </w:p>
        </w:tc>
        <w:tc>
          <w:tcPr>
            <w:tcW w:w="0" w:type="auto"/>
          </w:tcPr>
          <w:p w14:paraId="7ED351F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8.7</w:t>
            </w:r>
          </w:p>
        </w:tc>
        <w:tc>
          <w:tcPr>
            <w:tcW w:w="0" w:type="auto"/>
          </w:tcPr>
          <w:p w14:paraId="0BFDB0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1E57CB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r>
      <w:tr w:rsidR="00F77BDD" w:rsidRPr="00611A89" w14:paraId="4041D7F9" w14:textId="77777777">
        <w:tc>
          <w:tcPr>
            <w:tcW w:w="0" w:type="auto"/>
          </w:tcPr>
          <w:p w14:paraId="4E7A4BA2"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2000s</w:t>
            </w:r>
            <w:proofErr w:type="spellEnd"/>
            <w:r w:rsidRPr="00611A89">
              <w:rPr>
                <w:rFonts w:asciiTheme="minorHAnsi" w:hAnsiTheme="minorHAnsi" w:cstheme="minorHAnsi"/>
                <w:sz w:val="22"/>
                <w:szCs w:val="22"/>
              </w:rPr>
              <w:t xml:space="preserve"> forest harvest (%)</w:t>
            </w:r>
          </w:p>
        </w:tc>
        <w:tc>
          <w:tcPr>
            <w:tcW w:w="0" w:type="auto"/>
          </w:tcPr>
          <w:p w14:paraId="44B453C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54FECF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4E6C973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36F291D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12D0E1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7268F9B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r>
      <w:tr w:rsidR="00F77BDD" w:rsidRPr="00611A89" w14:paraId="230B0689" w14:textId="77777777">
        <w:tc>
          <w:tcPr>
            <w:tcW w:w="0" w:type="auto"/>
          </w:tcPr>
          <w:p w14:paraId="39073F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2010 &amp; 2011 forest harvest (%)</w:t>
            </w:r>
          </w:p>
        </w:tc>
        <w:tc>
          <w:tcPr>
            <w:tcW w:w="0" w:type="auto"/>
          </w:tcPr>
          <w:p w14:paraId="661450A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14:paraId="3465FA4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73FE5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7962283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c>
          <w:tcPr>
            <w:tcW w:w="0" w:type="auto"/>
          </w:tcPr>
          <w:p w14:paraId="45AE03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14:paraId="3FD6807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r>
    </w:tbl>
    <w:p w14:paraId="79067D2C" w14:textId="77777777" w:rsidR="00611A89" w:rsidRDefault="00611A89">
      <w:pPr>
        <w:sectPr w:rsidR="00611A89" w:rsidSect="000C7037">
          <w:pgSz w:w="15840" w:h="12240" w:orient="landscape" w:code="1"/>
          <w:pgMar w:top="1440" w:right="1440" w:bottom="1440" w:left="1440" w:header="706" w:footer="706" w:gutter="0"/>
          <w:cols w:space="708"/>
          <w:docGrid w:linePitch="326"/>
        </w:sectPr>
      </w:pPr>
    </w:p>
    <w:p w14:paraId="08FD0529" w14:textId="77777777" w:rsidR="00F77BDD" w:rsidRDefault="006D238B">
      <w:r w:rsidRPr="001200AA">
        <w:rPr>
          <w:b/>
          <w:i/>
          <w:highlight w:val="cyan"/>
        </w:rPr>
        <w:lastRenderedPageBreak/>
        <w:t xml:space="preserve">this is essentially the same method section as in chapter </w:t>
      </w:r>
      <w:commentRangeStart w:id="270"/>
      <w:r w:rsidRPr="001200AA">
        <w:rPr>
          <w:b/>
          <w:i/>
          <w:highlight w:val="cyan"/>
        </w:rPr>
        <w:t>2</w:t>
      </w:r>
      <w:commentRangeEnd w:id="270"/>
      <w:r w:rsidR="008C0938">
        <w:rPr>
          <w:rStyle w:val="CommentReference"/>
        </w:rPr>
        <w:commentReference w:id="270"/>
      </w:r>
    </w:p>
    <w:p w14:paraId="6DBBB941" w14:textId="77777777" w:rsidR="00F77BDD" w:rsidRDefault="00611A89">
      <w:r>
        <w:rPr>
          <w:noProof/>
          <w:lang w:val="en-CA" w:eastAsia="en-CA"/>
        </w:rPr>
        <mc:AlternateContent>
          <mc:Choice Requires="wps">
            <w:drawing>
              <wp:anchor distT="45720" distB="45720" distL="114300" distR="114300" simplePos="0" relativeHeight="251661312" behindDoc="0" locked="0" layoutInCell="1" allowOverlap="1" wp14:anchorId="49253BB1" wp14:editId="346FC7A6">
                <wp:simplePos x="0" y="0"/>
                <wp:positionH relativeFrom="column">
                  <wp:posOffset>3276600</wp:posOffset>
                </wp:positionH>
                <wp:positionV relativeFrom="paragraph">
                  <wp:posOffset>1554480</wp:posOffset>
                </wp:positionV>
                <wp:extent cx="2743200" cy="594360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943600"/>
                        </a:xfrm>
                        <a:prstGeom prst="rect">
                          <a:avLst/>
                        </a:prstGeom>
                        <a:solidFill>
                          <a:srgbClr val="FFFFFF"/>
                        </a:solidFill>
                        <a:ln w="9525">
                          <a:noFill/>
                          <a:miter lim="800000"/>
                          <a:headEnd/>
                          <a:tailEnd/>
                        </a:ln>
                      </wps:spPr>
                      <wps:txbx>
                        <w:txbxContent>
                          <w:p w14:paraId="4B5707EE" w14:textId="77777777" w:rsidR="006962C8" w:rsidRDefault="006962C8" w:rsidP="00611A89">
                            <w:pPr>
                              <w:spacing w:line="240" w:lineRule="auto"/>
                            </w:pPr>
                            <w:r>
                              <w:rPr>
                                <w:noProof/>
                                <w:lang w:val="en-CA" w:eastAsia="en-CA"/>
                              </w:rPr>
                              <w:drawing>
                                <wp:inline distT="0" distB="0" distL="0" distR="0" wp14:anchorId="29427496" wp14:editId="757F7302">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571130" cy="5148432"/>
                                          </a:xfrm>
                                          <a:prstGeom prst="rect">
                                            <a:avLst/>
                                          </a:prstGeom>
                                          <a:noFill/>
                                          <a:ln w="9525">
                                            <a:noFill/>
                                            <a:headEnd/>
                                            <a:tailEnd/>
                                          </a:ln>
                                        </pic:spPr>
                                      </pic:pic>
                                    </a:graphicData>
                                  </a:graphic>
                                </wp:inline>
                              </w:drawing>
                            </w:r>
                          </w:p>
                          <w:p w14:paraId="64D81F55" w14:textId="77777777" w:rsidR="006962C8" w:rsidRDefault="006962C8" w:rsidP="00611A89">
                            <w:pPr>
                              <w:spacing w:line="240" w:lineRule="auto"/>
                            </w:pPr>
                            <w:r w:rsidRPr="00611A89">
                              <w:t>Figure 15: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53BB1" id="_x0000_s1027" type="#_x0000_t202" style="position:absolute;margin-left:258pt;margin-top:122.4pt;width:3in;height:46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" stroked="f">
                <v:textbox>
                  <w:txbxContent>
                    <w:p w14:paraId="4B5707EE" w14:textId="77777777" w:rsidR="006962C8" w:rsidRDefault="006962C8" w:rsidP="00611A89">
                      <w:pPr>
                        <w:spacing w:line="240" w:lineRule="auto"/>
                      </w:pPr>
                      <w:r>
                        <w:rPr>
                          <w:noProof/>
                          <w:lang w:val="en-CA" w:eastAsia="en-CA"/>
                        </w:rPr>
                        <w:drawing>
                          <wp:inline distT="0" distB="0" distL="0" distR="0" wp14:anchorId="29427496" wp14:editId="757F7302">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571130" cy="5148432"/>
                                    </a:xfrm>
                                    <a:prstGeom prst="rect">
                                      <a:avLst/>
                                    </a:prstGeom>
                                    <a:noFill/>
                                    <a:ln w="9525">
                                      <a:noFill/>
                                      <a:headEnd/>
                                      <a:tailEnd/>
                                    </a:ln>
                                  </pic:spPr>
                                </pic:pic>
                              </a:graphicData>
                            </a:graphic>
                          </wp:inline>
                        </w:drawing>
                      </w:r>
                    </w:p>
                    <w:p w14:paraId="64D81F55" w14:textId="77777777" w:rsidR="006962C8" w:rsidRDefault="006962C8" w:rsidP="00611A89">
                      <w:pPr>
                        <w:spacing w:line="240" w:lineRule="auto"/>
                      </w:pPr>
                      <w:r w:rsidRPr="00611A89">
                        <w:t>Figure 15:  Vertical sampling rack and siphon sampler bottle, illustrative of installations at six sites across the LWSA (shown here is Chris Creek (site 2).</w:t>
                      </w:r>
                    </w:p>
                  </w:txbxContent>
                </v:textbox>
                <w10:wrap type="square"/>
              </v:shape>
            </w:pict>
          </mc:Fallback>
        </mc:AlternateContent>
      </w:r>
      <w:r w:rsidR="006D238B">
        <w: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sidR="006D238B">
          <w:rPr>
            <w:rStyle w:val="Hyperlink"/>
          </w:rPr>
          <w:t>2018</w:t>
        </w:r>
      </w:hyperlink>
      <w:r w:rsidR="006D238B">
        <w:t>). Standard Grab samples were collected manually between storm events and during dry season baseflow.</w:t>
      </w:r>
    </w:p>
    <w:p w14:paraId="55BED7C4" w14:textId="77777777" w:rsidR="00F77BDD" w:rsidRDefault="006D238B">
      <w:r>
        <w:t> </w:t>
      </w:r>
    </w:p>
    <w:p w14:paraId="15685C70" w14:textId="77777777" w:rsidR="00F77BDD" w:rsidRDefault="006D238B">
      <w:r>
        <w:t>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 (</w:t>
      </w:r>
      <w:proofErr w:type="spellStart"/>
      <w:r>
        <w:t>Graczyk</w:t>
      </w:r>
      <w:proofErr w:type="spellEnd"/>
      <w:r>
        <w:t xml:space="preserve"> et al. </w:t>
      </w:r>
      <w:hyperlink w:anchor="ref-Graczyk2000">
        <w:r>
          <w:rPr>
            <w:rStyle w:val="Hyperlink"/>
          </w:rPr>
          <w:t>2000</w:t>
        </w:r>
      </w:hyperlink>
      <w:r>
        <w:t xml:space="preserve">). The siphon samplers built for this research were 250 mL amber HDPE wide-mouth bottles with augmented screw caps. The </w:t>
      </w:r>
      <w:r>
        <w:lastRenderedPageBreak/>
        <w:t>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5FAEED2F" w14:textId="77777777" w:rsidR="00F77BDD" w:rsidRDefault="006D238B">
      <w:r>
        <w:t> </w:t>
      </w:r>
    </w:p>
    <w:p w14:paraId="54CDFC44" w14:textId="77777777" w:rsidR="00F77BDD" w:rsidRDefault="006D238B">
      <w:r>
        <w:t xml:space="preserve">Each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w:t>
      </w:r>
      <w:proofErr w:type="spellStart"/>
      <w:r>
        <w:t>TidbiT</w:t>
      </w:r>
      <w:proofErr w:type="spellEnd"/>
      <w:r>
        <w:t xml:space="preserve"> </w:t>
      </w:r>
      <w:proofErr w:type="spellStart"/>
      <w:r>
        <w:t>v2</w:t>
      </w:r>
      <w:proofErr w:type="spellEnd"/>
      <w:r>
        <w:t xml:space="preserve">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t>
      </w:r>
    </w:p>
    <w:p w14:paraId="7D538E85" w14:textId="77777777" w:rsidR="00F77BDD" w:rsidRDefault="00F77BDD" w:rsidP="00611A89"/>
    <w:p w14:paraId="098F9202" w14:textId="77777777" w:rsidR="00F77BDD" w:rsidRDefault="006D238B">
      <w:r>
        <w:t>The timestamps of event-based river samples collected near-simultaneously at sites across a watershed were used to inform stage-concentration relationships, and to tease out insights about relative hydrologic pulse responses across nested catchments.</w:t>
      </w:r>
    </w:p>
    <w:p w14:paraId="63E11CC8" w14:textId="77777777" w:rsidR="00F77BDD" w:rsidRDefault="006D238B">
      <w:r>
        <w:t> </w:t>
      </w:r>
    </w:p>
    <w:p w14:paraId="4E1A1E7D" w14:textId="77777777" w:rsidR="00F77BDD" w:rsidRDefault="006D238B">
      <w:pPr>
        <w:pStyle w:val="Heading4"/>
      </w:pPr>
      <w:bookmarkStart w:id="271" w:name="sample-analysis"/>
      <w:r>
        <w:t>Sample analysis</w:t>
      </w:r>
      <w:bookmarkEnd w:id="271"/>
    </w:p>
    <w:p w14:paraId="5B108896" w14:textId="77777777" w:rsidR="00F77BDD" w:rsidRDefault="006D238B">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w:t>
      </w:r>
      <w:r>
        <w:lastRenderedPageBreak/>
        <w:t xml:space="preserve">quality control are detailed in Chapter 2. DOC was quantified via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 xml:space="preserve">), and UV-Vis measurements were completed on a </w:t>
      </w:r>
      <w:proofErr w:type="spellStart"/>
      <w:r>
        <w:t>spectro</w:t>
      </w:r>
      <w:proofErr w:type="spellEnd"/>
      <w:r>
        <w:t>::</w:t>
      </w:r>
      <w:proofErr w:type="spellStart"/>
      <w:r>
        <w:t>lyser</w:t>
      </w:r>
      <w:proofErr w:type="spellEnd"/>
      <w:r>
        <w:t xml:space="preserve"> spectrophotometer (S::can, Vienna, Austria)</w:t>
      </w:r>
    </w:p>
    <w:p w14:paraId="2454C0E7" w14:textId="77777777" w:rsidR="00F77BDD" w:rsidRDefault="006D238B">
      <w:r>
        <w:t> </w:t>
      </w:r>
    </w:p>
    <w:p w14:paraId="627932A9" w14:textId="77777777" w:rsidR="00F77BDD" w:rsidRDefault="006D238B">
      <w:r>
        <w:t xml:space="preserve">Molecular character of NOM in water samples was assessed through specific ultraviolet absorbance at </w:t>
      </w:r>
      <w:proofErr w:type="spellStart"/>
      <w:r>
        <w:t>254nm</w:t>
      </w:r>
      <w:proofErr w:type="spellEnd"/>
      <w:r>
        <w:t xml:space="preserve"> (SUVA</w:t>
      </w:r>
      <w:r>
        <w:rPr>
          <w:vertAlign w:val="subscript"/>
        </w:rPr>
        <w:t>254</w:t>
      </w:r>
      <w:r>
        <w:t>) and the spectral quotient E</w:t>
      </w:r>
      <w:r>
        <w:rPr>
          <w:vertAlign w:val="subscript"/>
        </w:rPr>
        <w:t>2</w:t>
      </w:r>
      <w:r>
        <w:t>:E</w:t>
      </w:r>
      <w:r>
        <w:rPr>
          <w:vertAlign w:val="subscript"/>
        </w:rPr>
        <w:t>3</w:t>
      </w:r>
      <w:r>
        <w:t>. SUVA</w:t>
      </w:r>
      <w:r>
        <w:rPr>
          <w:vertAlign w:val="subscript"/>
        </w:rPr>
        <w:t>254</w:t>
      </w:r>
      <w:r>
        <w:t xml:space="preserve"> is UV absorption (spectral absorbance coefficient, SAC, m</w:t>
      </w:r>
      <w:r>
        <w:rPr>
          <w:vertAlign w:val="superscript"/>
        </w:rPr>
        <w:t>-1</w:t>
      </w:r>
      <w:r>
        <w:t>) at 254 nm wavelength, normalized to the samples DOC concentration (</w:t>
      </w:r>
      <w:proofErr w:type="spellStart"/>
      <w:r>
        <w:t>Weishaar</w:t>
      </w:r>
      <w:proofErr w:type="spellEnd"/>
      <w:r>
        <w:t xml:space="preserve"> et al. </w:t>
      </w:r>
      <w:hyperlink w:anchor="ref-Weishaar2003">
        <w:r>
          <w:rPr>
            <w:rStyle w:val="Hyperlink"/>
          </w:rPr>
          <w:t>2003</w:t>
        </w:r>
      </w:hyperlink>
      <w:r>
        <w:t>), it correlates with NOM aromaticity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E</w:t>
      </w:r>
      <w:r>
        <w:rPr>
          <w:vertAlign w:val="subscript"/>
        </w:rPr>
        <w:t>2</w:t>
      </w:r>
      <w:r>
        <w:t>:E</w:t>
      </w:r>
      <w:r>
        <w:rPr>
          <w:vertAlign w:val="subscript"/>
        </w:rPr>
        <w:t>3</w:t>
      </w:r>
      <w:r>
        <w:t xml:space="preserve"> is the ratio of absorbance at wavelengths 250 nm and 365 nm, and is inversely related to aquatic </w:t>
      </w:r>
      <w:proofErr w:type="spellStart"/>
      <w:r>
        <w:t>humic</w:t>
      </w:r>
      <w:proofErr w:type="spellEnd"/>
      <w:r>
        <w:t xml:space="preserve"> solute aromaticity and molecular size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Additional details can be found in Chapter 2.</w:t>
      </w:r>
    </w:p>
    <w:p w14:paraId="5E9967F1" w14:textId="77777777" w:rsidR="00F77BDD" w:rsidRDefault="006D238B">
      <w:r>
        <w:t> </w:t>
      </w:r>
    </w:p>
    <w:p w14:paraId="3E356DA1" w14:textId="77777777" w:rsidR="00F77BDD" w:rsidRDefault="006D238B">
      <w:pPr>
        <w:pStyle w:val="Heading4"/>
      </w:pPr>
      <w:bookmarkStart w:id="272" w:name="defining-rain-events-and-seasons"/>
      <w:r>
        <w:t>Defining rain events and seasons</w:t>
      </w:r>
      <w:bookmarkEnd w:id="272"/>
    </w:p>
    <w:p w14:paraId="22BB949A" w14:textId="77777777" w:rsidR="00F77BDD" w:rsidRDefault="006D238B">
      <w:r w:rsidRPr="001200AA">
        <w:rPr>
          <w:b/>
          <w:i/>
          <w:highlight w:val="cyan"/>
        </w:rPr>
        <w:t xml:space="preserve">this is </w:t>
      </w:r>
      <w:proofErr w:type="gramStart"/>
      <w:r w:rsidR="002F4A36" w:rsidRPr="001200AA">
        <w:rPr>
          <w:b/>
          <w:i/>
          <w:highlight w:val="cyan"/>
        </w:rPr>
        <w:t>similar to</w:t>
      </w:r>
      <w:proofErr w:type="gramEnd"/>
      <w:r w:rsidR="002F4A36" w:rsidRPr="001200AA">
        <w:rPr>
          <w:b/>
          <w:i/>
          <w:highlight w:val="cyan"/>
        </w:rPr>
        <w:t xml:space="preserve"> </w:t>
      </w:r>
      <w:r w:rsidRPr="001200AA">
        <w:rPr>
          <w:b/>
          <w:i/>
          <w:highlight w:val="cyan"/>
        </w:rPr>
        <w:t>Chapter 2</w:t>
      </w:r>
    </w:p>
    <w:p w14:paraId="1140ACFE" w14:textId="77777777" w:rsidR="00F77BDD" w:rsidRDefault="006D238B">
      <w:r>
        <w:t xml:space="preserve">The R package </w:t>
      </w:r>
      <w:r>
        <w:rPr>
          <w:i/>
        </w:rPr>
        <w:t>Rainmaker</w:t>
      </w:r>
      <w:r>
        <w:t xml:space="preserve"> (USGS, github.com/USGS-R/Rainmaker) was used with LWSA rain data (average of Chris Creek and Martin’s Gulch </w:t>
      </w:r>
      <w:proofErr w:type="spellStart"/>
      <w:r>
        <w:t>FWx</w:t>
      </w:r>
      <w:proofErr w:type="spellEnd"/>
      <w:r>
        <w:t xml:space="preserve">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w:t>
      </w:r>
      <w:r w:rsidR="002F4A36">
        <w:t xml:space="preserve">Chapter 2, </w:t>
      </w:r>
      <w:r>
        <w:t xml:space="preserve">Figure 4). For this research, seasons were operationally defined by sampling method restrictions such that the “wet” season was defined as the period when rainfall generated stream response significant enough for vertical racks to collect rising </w:t>
      </w:r>
      <w:r>
        <w:lastRenderedPageBreak/>
        <w:t>limb samples, and the “dry” season was defined by the absence of rainfall response substantial enough for rack sampler collection.</w:t>
      </w:r>
    </w:p>
    <w:p w14:paraId="793945F7" w14:textId="77777777" w:rsidR="00F77BDD" w:rsidRDefault="006D238B">
      <w:r>
        <w:t> </w:t>
      </w:r>
    </w:p>
    <w:p w14:paraId="253E0FB1" w14:textId="77777777" w:rsidR="00F77BDD" w:rsidRDefault="006D238B">
      <w:pPr>
        <w:pStyle w:val="Heading4"/>
      </w:pPr>
      <w:bookmarkStart w:id="273" w:name="random-forests-for-variable-importance"/>
      <w:r>
        <w:t>Random Forests for variable importance</w:t>
      </w:r>
      <w:bookmarkEnd w:id="273"/>
    </w:p>
    <w:p w14:paraId="58ECAF9F" w14:textId="77777777" w:rsidR="00F77BDD" w:rsidRDefault="006D238B">
      <w:r>
        <w:t xml:space="preserve">The R package </w:t>
      </w:r>
      <w:proofErr w:type="spellStart"/>
      <w:r>
        <w:t>RandomForest</w:t>
      </w:r>
      <w:proofErr w:type="spellEnd"/>
      <w:r>
        <w:t xml:space="preserve"> was built on </w:t>
      </w:r>
      <w:proofErr w:type="spellStart"/>
      <w:r>
        <w:t>Breiman’s</w:t>
      </w:r>
      <w:proofErr w:type="spellEnd"/>
      <w:r>
        <w:t xml:space="preserve"> Random Forests (RF) algorithm. </w:t>
      </w:r>
      <w:proofErr w:type="spellStart"/>
      <w:r>
        <w:t>RandomForest</w:t>
      </w:r>
      <w:proofErr w:type="spellEnd"/>
      <w:r>
        <w:t xml:space="preserve"> was used to determine the relative importance of watershed characteristics and conditions in determining DOC concentrations and DOM character in across the six sites of the LWSA (</w:t>
      </w:r>
      <w:proofErr w:type="spellStart"/>
      <w:r>
        <w:t>Breiman</w:t>
      </w:r>
      <w:proofErr w:type="spellEnd"/>
      <w:r>
        <w:t xml:space="preserve"> </w:t>
      </w:r>
      <w:hyperlink w:anchor="ref-Breiman2001">
        <w:r>
          <w:rPr>
            <w:rStyle w:val="Hyperlink"/>
          </w:rPr>
          <w:t>2001</w:t>
        </w:r>
      </w:hyperlink>
      <w:r>
        <w:t>).</w:t>
      </w:r>
    </w:p>
    <w:p w14:paraId="0B1A5B0E" w14:textId="77777777" w:rsidR="00F77BDD" w:rsidRDefault="006D238B">
      <w:r>
        <w:t> </w:t>
      </w:r>
    </w:p>
    <w:p w14:paraId="0D23D7F8" w14:textId="77777777" w:rsidR="00F77BDD" w:rsidRPr="001200AA" w:rsidRDefault="006D238B">
      <w:pPr>
        <w:rPr>
          <w:color w:val="00B0F0"/>
        </w:rPr>
      </w:pPr>
      <w:commentRangeStart w:id="274"/>
      <w:r w:rsidRPr="001200AA">
        <w:rPr>
          <w:b/>
          <w:i/>
          <w:color w:val="00B0F0"/>
        </w:rPr>
        <w:t>EXPLAIN WHICH VARIBLES YOU USED AND WHY</w:t>
      </w:r>
    </w:p>
    <w:p w14:paraId="3320FB31" w14:textId="77777777" w:rsidR="002F4A36" w:rsidRDefault="006D238B">
      <w:r>
        <w:t xml:space="preserve">included: </w:t>
      </w:r>
    </w:p>
    <w:p w14:paraId="13516630" w14:textId="77777777" w:rsidR="002F4A36" w:rsidRDefault="006D238B">
      <w:r>
        <w:t xml:space="preserve">* antecedent </w:t>
      </w:r>
      <w:proofErr w:type="gramStart"/>
      <w:r>
        <w:t>7 day</w:t>
      </w:r>
      <w:proofErr w:type="gramEnd"/>
      <w:r>
        <w:t xml:space="preserve"> (+14 day / 21 day / 28 day / 35 day?) temperature &amp; rain </w:t>
      </w:r>
    </w:p>
    <w:p w14:paraId="34C9FBAE" w14:textId="77777777" w:rsidR="002F4A36" w:rsidRDefault="006D238B">
      <w:r>
        <w:t xml:space="preserve">* what are key fire risk parameters – is there a link between fire weather risk and </w:t>
      </w:r>
      <w:proofErr w:type="spellStart"/>
      <w:r>
        <w:t>inceased</w:t>
      </w:r>
      <w:proofErr w:type="spellEnd"/>
      <w:r>
        <w:t xml:space="preserve"> NOM or DOC? </w:t>
      </w:r>
    </w:p>
    <w:p w14:paraId="43C91D8C" w14:textId="77777777" w:rsidR="002F4A36" w:rsidRDefault="006D238B">
      <w:r>
        <w:t xml:space="preserve">* include event data (rain intensity, amount, duration) </w:t>
      </w:r>
    </w:p>
    <w:p w14:paraId="157F6DD0" w14:textId="77777777" w:rsidR="002F4A36" w:rsidRDefault="006D238B">
      <w:r>
        <w:t>* include antecedent rain amounts *</w:t>
      </w:r>
    </w:p>
    <w:p w14:paraId="54A471E5" w14:textId="77777777" w:rsidR="00F77BDD" w:rsidRDefault="006D238B">
      <w:r>
        <w:t xml:space="preserve"> include antecedent snow also</w:t>
      </w:r>
      <w:commentRangeEnd w:id="274"/>
      <w:r w:rsidR="001200AA">
        <w:rPr>
          <w:rStyle w:val="CommentReference"/>
        </w:rPr>
        <w:commentReference w:id="274"/>
      </w:r>
    </w:p>
    <w:p w14:paraId="43B233E9" w14:textId="77777777" w:rsidR="00F77BDD" w:rsidRDefault="006D238B">
      <w:r>
        <w:t> </w:t>
      </w:r>
    </w:p>
    <w:p w14:paraId="267E43B1" w14:textId="77777777" w:rsidR="00F77BDD" w:rsidRDefault="006D238B">
      <w:pPr>
        <w:pStyle w:val="Heading3"/>
      </w:pPr>
      <w:bookmarkStart w:id="275" w:name="results"/>
      <w:bookmarkStart w:id="276" w:name="_Toc46783706"/>
      <w:r>
        <w:t>Results</w:t>
      </w:r>
      <w:bookmarkEnd w:id="275"/>
      <w:bookmarkEnd w:id="276"/>
    </w:p>
    <w:p w14:paraId="54F7B32B" w14:textId="77777777" w:rsidR="00F77BDD" w:rsidRDefault="006D238B">
      <w:pPr>
        <w:pStyle w:val="Heading4"/>
      </w:pPr>
      <w:bookmarkStart w:id="277" w:name="rain-events-and-sampling"/>
      <w:r>
        <w:t>Rain events and sampling</w:t>
      </w:r>
      <w:bookmarkEnd w:id="277"/>
    </w:p>
    <w:p w14:paraId="3DA1589B" w14:textId="77777777" w:rsidR="00F77BDD" w:rsidRDefault="006D238B">
      <w:commentRangeStart w:id="278"/>
      <w:r>
        <w:t xml:space="preserve">LWSA mean </w:t>
      </w:r>
      <w:proofErr w:type="spellStart"/>
      <w:r>
        <w:t>FWx</w:t>
      </w:r>
      <w:proofErr w:type="spellEnd"/>
      <w:r>
        <w:t xml:space="preserve"> precipitation data were used to define rain events using the USGS </w:t>
      </w:r>
      <w:r>
        <w:rPr>
          <w:i/>
        </w:rPr>
        <w:t>Rainmaker</w:t>
      </w:r>
      <w:r>
        <w:t xml:space="preserve"> package in R (‘</w:t>
      </w:r>
      <w:proofErr w:type="spellStart"/>
      <w:r>
        <w:t>RMevents</w:t>
      </w:r>
      <w:proofErr w:type="spellEnd"/>
      <w:r>
        <w:t xml:space="preserve">’ function). During the study period there were 18 major rain events which corresponded to sample collection by the Vertical Racks (i.e. events large enough to </w:t>
      </w:r>
      <w:r>
        <w:lastRenderedPageBreak/>
        <w:t>trigger substantial river responses). The 18 Rack sampling rain events were defined by precipitation accumulating to 50 mm or more, where the events were separated from each other by a period of 14 hours or longer (Table 11).</w:t>
      </w:r>
      <w:commentRangeEnd w:id="278"/>
      <w:r w:rsidR="008C0938">
        <w:rPr>
          <w:rStyle w:val="CommentReference"/>
        </w:rPr>
        <w:commentReference w:id="278"/>
      </w:r>
    </w:p>
    <w:p w14:paraId="71D0FFEE" w14:textId="77777777" w:rsidR="00F77BDD" w:rsidRDefault="006D238B">
      <w:r>
        <w:t> </w:t>
      </w:r>
    </w:p>
    <w:p w14:paraId="79F7548E" w14:textId="77777777" w:rsidR="00F77BDD" w:rsidRDefault="006D238B">
      <w:r w:rsidRPr="001200AA">
        <w:rPr>
          <w:highlight w:val="cyan"/>
        </w:rPr>
        <w:t xml:space="preserve">Table 11: </w:t>
      </w:r>
      <w:r w:rsidRPr="001200AA">
        <w:rPr>
          <w:i/>
          <w:highlight w:val="cyan"/>
        </w:rPr>
        <w:t xml:space="preserve">Rain events defined by a threshold of </w:t>
      </w:r>
      <w:proofErr w:type="spellStart"/>
      <w:r w:rsidRPr="001200AA">
        <w:rPr>
          <w:i/>
          <w:highlight w:val="cyan"/>
        </w:rPr>
        <w:t>50mm</w:t>
      </w:r>
      <w:proofErr w:type="spellEnd"/>
      <w:r w:rsidRPr="001200AA">
        <w:rPr>
          <w:i/>
          <w:highlight w:val="cyan"/>
        </w:rPr>
        <w:t xml:space="preserve"> with 14-hour inter-event </w:t>
      </w:r>
      <w:commentRangeStart w:id="279"/>
      <w:r w:rsidRPr="001200AA">
        <w:rPr>
          <w:i/>
          <w:highlight w:val="cyan"/>
        </w:rPr>
        <w:t>period</w:t>
      </w:r>
      <w:commentRangeEnd w:id="279"/>
      <w:r w:rsidR="001200AA">
        <w:rPr>
          <w:rStyle w:val="CommentReference"/>
        </w:rPr>
        <w:commentReference w:id="279"/>
      </w:r>
    </w:p>
    <w:tbl>
      <w:tblPr>
        <w:tblW w:w="5000" w:type="pct"/>
        <w:tblLayout w:type="fixed"/>
        <w:tblLook w:val="07E0" w:firstRow="1" w:lastRow="1" w:firstColumn="1" w:lastColumn="1" w:noHBand="1" w:noVBand="1"/>
        <w:tblCaption w:val="Table 11: Rain events defined by a threshold of 50mm with 14-hour inter-event period"/>
      </w:tblPr>
      <w:tblGrid>
        <w:gridCol w:w="756"/>
        <w:gridCol w:w="1370"/>
        <w:gridCol w:w="1134"/>
        <w:gridCol w:w="706"/>
        <w:gridCol w:w="996"/>
        <w:gridCol w:w="1116"/>
        <w:gridCol w:w="809"/>
        <w:gridCol w:w="775"/>
        <w:gridCol w:w="975"/>
        <w:gridCol w:w="723"/>
      </w:tblGrid>
      <w:tr w:rsidR="002F4A36" w:rsidRPr="002F4A36" w14:paraId="3FB5D4B3" w14:textId="77777777" w:rsidTr="002F4A36">
        <w:tc>
          <w:tcPr>
            <w:tcW w:w="404" w:type="pct"/>
            <w:tcBorders>
              <w:bottom w:val="single" w:sz="0" w:space="0" w:color="auto"/>
            </w:tcBorders>
            <w:vAlign w:val="bottom"/>
          </w:tcPr>
          <w:p w14:paraId="2073B89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Major event no.</w:t>
            </w:r>
          </w:p>
        </w:tc>
        <w:tc>
          <w:tcPr>
            <w:tcW w:w="732" w:type="pct"/>
            <w:tcBorders>
              <w:bottom w:val="single" w:sz="0" w:space="0" w:color="auto"/>
            </w:tcBorders>
            <w:vAlign w:val="bottom"/>
          </w:tcPr>
          <w:p w14:paraId="127DF73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Start Date</w:t>
            </w:r>
          </w:p>
        </w:tc>
        <w:tc>
          <w:tcPr>
            <w:tcW w:w="606" w:type="pct"/>
            <w:tcBorders>
              <w:bottom w:val="single" w:sz="0" w:space="0" w:color="auto"/>
            </w:tcBorders>
            <w:vAlign w:val="bottom"/>
          </w:tcPr>
          <w:p w14:paraId="0582AC5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Duration (days)</w:t>
            </w:r>
          </w:p>
        </w:tc>
        <w:tc>
          <w:tcPr>
            <w:tcW w:w="377" w:type="pct"/>
            <w:tcBorders>
              <w:bottom w:val="single" w:sz="0" w:space="0" w:color="auto"/>
            </w:tcBorders>
            <w:vAlign w:val="bottom"/>
          </w:tcPr>
          <w:p w14:paraId="011A3C8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Rain (mm)</w:t>
            </w:r>
          </w:p>
        </w:tc>
        <w:tc>
          <w:tcPr>
            <w:tcW w:w="532" w:type="pct"/>
            <w:tcBorders>
              <w:bottom w:val="single" w:sz="0" w:space="0" w:color="auto"/>
            </w:tcBorders>
            <w:vAlign w:val="bottom"/>
          </w:tcPr>
          <w:p w14:paraId="6690E65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Intensity (mm/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596" w:type="pct"/>
            <w:tcBorders>
              <w:bottom w:val="single" w:sz="0" w:space="0" w:color="auto"/>
            </w:tcBorders>
            <w:vAlign w:val="bottom"/>
          </w:tcPr>
          <w:p w14:paraId="5FE1E65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Samples collected</w:t>
            </w:r>
          </w:p>
        </w:tc>
        <w:tc>
          <w:tcPr>
            <w:tcW w:w="432" w:type="pct"/>
            <w:tcBorders>
              <w:bottom w:val="single" w:sz="0" w:space="0" w:color="auto"/>
            </w:tcBorders>
            <w:vAlign w:val="bottom"/>
          </w:tcPr>
          <w:p w14:paraId="784E35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414" w:type="pct"/>
            <w:tcBorders>
              <w:bottom w:val="single" w:sz="0" w:space="0" w:color="auto"/>
            </w:tcBorders>
            <w:vAlign w:val="bottom"/>
          </w:tcPr>
          <w:p w14:paraId="6B72DB0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p>
        </w:tc>
        <w:tc>
          <w:tcPr>
            <w:tcW w:w="521" w:type="pct"/>
            <w:tcBorders>
              <w:bottom w:val="single" w:sz="0" w:space="0" w:color="auto"/>
            </w:tcBorders>
            <w:vAlign w:val="bottom"/>
          </w:tcPr>
          <w:p w14:paraId="3049889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p>
        </w:tc>
        <w:tc>
          <w:tcPr>
            <w:tcW w:w="386" w:type="pct"/>
            <w:tcBorders>
              <w:bottom w:val="single" w:sz="0" w:space="0" w:color="auto"/>
            </w:tcBorders>
            <w:vAlign w:val="bottom"/>
          </w:tcPr>
          <w:p w14:paraId="1008E1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r>
      <w:tr w:rsidR="002F4A36" w:rsidRPr="002F4A36" w14:paraId="48D06E0B" w14:textId="77777777" w:rsidTr="002F4A36">
        <w:tc>
          <w:tcPr>
            <w:tcW w:w="404" w:type="pct"/>
          </w:tcPr>
          <w:p w14:paraId="3DADB4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732" w:type="pct"/>
          </w:tcPr>
          <w:p w14:paraId="4BEB405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2018-10-27</w:t>
            </w:r>
          </w:p>
        </w:tc>
        <w:tc>
          <w:tcPr>
            <w:tcW w:w="606" w:type="pct"/>
          </w:tcPr>
          <w:p w14:paraId="1B1158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377" w:type="pct"/>
          </w:tcPr>
          <w:p w14:paraId="036F894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124.4</w:t>
            </w:r>
          </w:p>
        </w:tc>
        <w:tc>
          <w:tcPr>
            <w:tcW w:w="532" w:type="pct"/>
          </w:tcPr>
          <w:p w14:paraId="68F1B8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14:paraId="1C4FC0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432" w:type="pct"/>
          </w:tcPr>
          <w:p w14:paraId="3A8E35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9.09</w:t>
            </w:r>
          </w:p>
        </w:tc>
        <w:tc>
          <w:tcPr>
            <w:tcW w:w="414" w:type="pct"/>
          </w:tcPr>
          <w:p w14:paraId="7C95441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29.13</w:t>
            </w:r>
          </w:p>
        </w:tc>
        <w:tc>
          <w:tcPr>
            <w:tcW w:w="521" w:type="pct"/>
          </w:tcPr>
          <w:p w14:paraId="05619A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3.24</w:t>
            </w:r>
          </w:p>
        </w:tc>
        <w:tc>
          <w:tcPr>
            <w:tcW w:w="386" w:type="pct"/>
          </w:tcPr>
          <w:p w14:paraId="0C7A3F0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r>
      <w:tr w:rsidR="002F4A36" w:rsidRPr="002F4A36" w14:paraId="07D6EA5D" w14:textId="77777777" w:rsidTr="002F4A36">
        <w:tc>
          <w:tcPr>
            <w:tcW w:w="404" w:type="pct"/>
          </w:tcPr>
          <w:p w14:paraId="7F1A83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w:t>
            </w:r>
          </w:p>
        </w:tc>
        <w:tc>
          <w:tcPr>
            <w:tcW w:w="732" w:type="pct"/>
          </w:tcPr>
          <w:p w14:paraId="3743CC1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2018-11-03</w:t>
            </w:r>
          </w:p>
        </w:tc>
        <w:tc>
          <w:tcPr>
            <w:tcW w:w="606" w:type="pct"/>
          </w:tcPr>
          <w:p w14:paraId="3EF9D37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377" w:type="pct"/>
          </w:tcPr>
          <w:p w14:paraId="11335E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54.8</w:t>
            </w:r>
          </w:p>
        </w:tc>
        <w:tc>
          <w:tcPr>
            <w:tcW w:w="532" w:type="pct"/>
          </w:tcPr>
          <w:p w14:paraId="7AC2998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596" w:type="pct"/>
          </w:tcPr>
          <w:p w14:paraId="1689F6F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14:paraId="45D335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6.40</w:t>
            </w:r>
          </w:p>
        </w:tc>
        <w:tc>
          <w:tcPr>
            <w:tcW w:w="414" w:type="pct"/>
          </w:tcPr>
          <w:p w14:paraId="52C8655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25.15</w:t>
            </w:r>
          </w:p>
        </w:tc>
        <w:tc>
          <w:tcPr>
            <w:tcW w:w="521" w:type="pct"/>
          </w:tcPr>
          <w:p w14:paraId="6CE3B24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4.30</w:t>
            </w:r>
          </w:p>
        </w:tc>
        <w:tc>
          <w:tcPr>
            <w:tcW w:w="386" w:type="pct"/>
          </w:tcPr>
          <w:p w14:paraId="763C71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r>
      <w:tr w:rsidR="002F4A36" w:rsidRPr="002F4A36" w14:paraId="056A1B4F" w14:textId="77777777" w:rsidTr="002F4A36">
        <w:tc>
          <w:tcPr>
            <w:tcW w:w="404" w:type="pct"/>
          </w:tcPr>
          <w:p w14:paraId="5AE9ADF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732" w:type="pct"/>
          </w:tcPr>
          <w:p w14:paraId="51C33E0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2018-11-25</w:t>
            </w:r>
          </w:p>
        </w:tc>
        <w:tc>
          <w:tcPr>
            <w:tcW w:w="606" w:type="pct"/>
          </w:tcPr>
          <w:p w14:paraId="4A2EC0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377" w:type="pct"/>
          </w:tcPr>
          <w:p w14:paraId="7EA725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156.1</w:t>
            </w:r>
          </w:p>
        </w:tc>
        <w:tc>
          <w:tcPr>
            <w:tcW w:w="532" w:type="pct"/>
          </w:tcPr>
          <w:p w14:paraId="6D53C63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596" w:type="pct"/>
          </w:tcPr>
          <w:p w14:paraId="41E7794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432" w:type="pct"/>
          </w:tcPr>
          <w:p w14:paraId="68238DA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6.23</w:t>
            </w:r>
          </w:p>
        </w:tc>
        <w:tc>
          <w:tcPr>
            <w:tcW w:w="414" w:type="pct"/>
          </w:tcPr>
          <w:p w14:paraId="36FE0DB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27.93</w:t>
            </w:r>
          </w:p>
        </w:tc>
        <w:tc>
          <w:tcPr>
            <w:tcW w:w="521" w:type="pct"/>
          </w:tcPr>
          <w:p w14:paraId="4B62163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386" w:type="pct"/>
          </w:tcPr>
          <w:p w14:paraId="0CFA9D1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r>
      <w:tr w:rsidR="002F4A36" w:rsidRPr="002F4A36" w14:paraId="4CD89FE6" w14:textId="77777777" w:rsidTr="002F4A36">
        <w:tc>
          <w:tcPr>
            <w:tcW w:w="404" w:type="pct"/>
          </w:tcPr>
          <w:p w14:paraId="52A65A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w:t>
            </w:r>
          </w:p>
        </w:tc>
        <w:tc>
          <w:tcPr>
            <w:tcW w:w="732" w:type="pct"/>
          </w:tcPr>
          <w:p w14:paraId="52FA020B"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2018-12-09</w:t>
            </w:r>
          </w:p>
        </w:tc>
        <w:tc>
          <w:tcPr>
            <w:tcW w:w="606" w:type="pct"/>
          </w:tcPr>
          <w:p w14:paraId="5C2D4DB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377" w:type="pct"/>
          </w:tcPr>
          <w:p w14:paraId="510A56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205.1</w:t>
            </w:r>
          </w:p>
        </w:tc>
        <w:tc>
          <w:tcPr>
            <w:tcW w:w="532" w:type="pct"/>
          </w:tcPr>
          <w:p w14:paraId="149790E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596" w:type="pct"/>
          </w:tcPr>
          <w:p w14:paraId="159F928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14:paraId="25C4913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5.88</w:t>
            </w:r>
          </w:p>
        </w:tc>
        <w:tc>
          <w:tcPr>
            <w:tcW w:w="414" w:type="pct"/>
          </w:tcPr>
          <w:p w14:paraId="0102EA55"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67E47713"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42B8F696"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402B949D" w14:textId="77777777" w:rsidTr="002F4A36">
        <w:tc>
          <w:tcPr>
            <w:tcW w:w="404" w:type="pct"/>
          </w:tcPr>
          <w:p w14:paraId="2D7B185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w:t>
            </w:r>
          </w:p>
        </w:tc>
        <w:tc>
          <w:tcPr>
            <w:tcW w:w="732" w:type="pct"/>
          </w:tcPr>
          <w:p w14:paraId="6662918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2019-01-02</w:t>
            </w:r>
          </w:p>
        </w:tc>
        <w:tc>
          <w:tcPr>
            <w:tcW w:w="606" w:type="pct"/>
          </w:tcPr>
          <w:p w14:paraId="6E750D6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377" w:type="pct"/>
          </w:tcPr>
          <w:p w14:paraId="1B8F245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227.6</w:t>
            </w:r>
          </w:p>
        </w:tc>
        <w:tc>
          <w:tcPr>
            <w:tcW w:w="532" w:type="pct"/>
          </w:tcPr>
          <w:p w14:paraId="5D712EC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596" w:type="pct"/>
          </w:tcPr>
          <w:p w14:paraId="5A1CBC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432" w:type="pct"/>
          </w:tcPr>
          <w:p w14:paraId="1B75483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414" w:type="pct"/>
          </w:tcPr>
          <w:p w14:paraId="7D5F21D1"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45A13A99"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5551DA2B"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681F0158" w14:textId="77777777" w:rsidTr="002F4A36">
        <w:tc>
          <w:tcPr>
            <w:tcW w:w="404" w:type="pct"/>
          </w:tcPr>
          <w:p w14:paraId="62F121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732" w:type="pct"/>
          </w:tcPr>
          <w:p w14:paraId="57A1FCB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2019-01-17</w:t>
            </w:r>
          </w:p>
        </w:tc>
        <w:tc>
          <w:tcPr>
            <w:tcW w:w="606" w:type="pct"/>
          </w:tcPr>
          <w:p w14:paraId="7C69AD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377" w:type="pct"/>
          </w:tcPr>
          <w:p w14:paraId="7D342B0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68.7</w:t>
            </w:r>
          </w:p>
        </w:tc>
        <w:tc>
          <w:tcPr>
            <w:tcW w:w="532" w:type="pct"/>
          </w:tcPr>
          <w:p w14:paraId="5564855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0C5C18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14:paraId="44277B3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2.97</w:t>
            </w:r>
          </w:p>
        </w:tc>
        <w:tc>
          <w:tcPr>
            <w:tcW w:w="414" w:type="pct"/>
          </w:tcPr>
          <w:p w14:paraId="39AE050E"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6404C665"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263C0881"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07BA6FF3" w14:textId="77777777" w:rsidTr="002F4A36">
        <w:tc>
          <w:tcPr>
            <w:tcW w:w="404" w:type="pct"/>
          </w:tcPr>
          <w:p w14:paraId="08838DE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w:t>
            </w:r>
          </w:p>
        </w:tc>
        <w:tc>
          <w:tcPr>
            <w:tcW w:w="732" w:type="pct"/>
          </w:tcPr>
          <w:p w14:paraId="39E8615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2019-09-12</w:t>
            </w:r>
          </w:p>
        </w:tc>
        <w:tc>
          <w:tcPr>
            <w:tcW w:w="606" w:type="pct"/>
          </w:tcPr>
          <w:p w14:paraId="22EC035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14:paraId="53487F7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58.4</w:t>
            </w:r>
          </w:p>
        </w:tc>
        <w:tc>
          <w:tcPr>
            <w:tcW w:w="532" w:type="pct"/>
          </w:tcPr>
          <w:p w14:paraId="1F4FAD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14:paraId="4EB893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432" w:type="pct"/>
          </w:tcPr>
          <w:p w14:paraId="1A0B131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9.97</w:t>
            </w:r>
          </w:p>
        </w:tc>
        <w:tc>
          <w:tcPr>
            <w:tcW w:w="414" w:type="pct"/>
          </w:tcPr>
          <w:p w14:paraId="35E817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16.75</w:t>
            </w:r>
          </w:p>
        </w:tc>
        <w:tc>
          <w:tcPr>
            <w:tcW w:w="521" w:type="pct"/>
          </w:tcPr>
          <w:p w14:paraId="23D0A7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1.85</w:t>
            </w:r>
          </w:p>
        </w:tc>
        <w:tc>
          <w:tcPr>
            <w:tcW w:w="386" w:type="pct"/>
          </w:tcPr>
          <w:p w14:paraId="16A65F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4.82</w:t>
            </w:r>
          </w:p>
        </w:tc>
      </w:tr>
      <w:tr w:rsidR="002F4A36" w:rsidRPr="002F4A36" w14:paraId="4BD423AC" w14:textId="77777777" w:rsidTr="002F4A36">
        <w:tc>
          <w:tcPr>
            <w:tcW w:w="404" w:type="pct"/>
          </w:tcPr>
          <w:p w14:paraId="16656B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732" w:type="pct"/>
          </w:tcPr>
          <w:p w14:paraId="4BE8963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2019-10-15</w:t>
            </w:r>
          </w:p>
        </w:tc>
        <w:tc>
          <w:tcPr>
            <w:tcW w:w="606" w:type="pct"/>
          </w:tcPr>
          <w:p w14:paraId="34D6AE8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377" w:type="pct"/>
          </w:tcPr>
          <w:p w14:paraId="2AF1DA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136.2</w:t>
            </w:r>
          </w:p>
        </w:tc>
        <w:tc>
          <w:tcPr>
            <w:tcW w:w="532" w:type="pct"/>
          </w:tcPr>
          <w:p w14:paraId="1B4C544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14:paraId="5A4A16C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432" w:type="pct"/>
          </w:tcPr>
          <w:p w14:paraId="6758110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6.73</w:t>
            </w:r>
          </w:p>
        </w:tc>
        <w:tc>
          <w:tcPr>
            <w:tcW w:w="414" w:type="pct"/>
          </w:tcPr>
          <w:p w14:paraId="3893143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19.74</w:t>
            </w:r>
          </w:p>
        </w:tc>
        <w:tc>
          <w:tcPr>
            <w:tcW w:w="521" w:type="pct"/>
          </w:tcPr>
          <w:p w14:paraId="7D7C2CF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3.57</w:t>
            </w:r>
          </w:p>
        </w:tc>
        <w:tc>
          <w:tcPr>
            <w:tcW w:w="386" w:type="pct"/>
          </w:tcPr>
          <w:p w14:paraId="1FD5100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4.53</w:t>
            </w:r>
          </w:p>
        </w:tc>
      </w:tr>
      <w:tr w:rsidR="002F4A36" w:rsidRPr="002F4A36" w14:paraId="1EFA3C27" w14:textId="77777777" w:rsidTr="002F4A36">
        <w:tc>
          <w:tcPr>
            <w:tcW w:w="404" w:type="pct"/>
          </w:tcPr>
          <w:p w14:paraId="24695C7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732" w:type="pct"/>
          </w:tcPr>
          <w:p w14:paraId="790E33E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2019-11-15</w:t>
            </w:r>
          </w:p>
        </w:tc>
        <w:tc>
          <w:tcPr>
            <w:tcW w:w="606" w:type="pct"/>
          </w:tcPr>
          <w:p w14:paraId="30E9EE8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377" w:type="pct"/>
          </w:tcPr>
          <w:p w14:paraId="196F665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67.6</w:t>
            </w:r>
          </w:p>
        </w:tc>
        <w:tc>
          <w:tcPr>
            <w:tcW w:w="532" w:type="pct"/>
          </w:tcPr>
          <w:p w14:paraId="61B6CAA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14:paraId="3C899D2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w:t>
            </w:r>
          </w:p>
        </w:tc>
        <w:tc>
          <w:tcPr>
            <w:tcW w:w="432" w:type="pct"/>
          </w:tcPr>
          <w:p w14:paraId="065F6A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6.44</w:t>
            </w:r>
          </w:p>
        </w:tc>
        <w:tc>
          <w:tcPr>
            <w:tcW w:w="414" w:type="pct"/>
          </w:tcPr>
          <w:p w14:paraId="15823EA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22.84</w:t>
            </w:r>
          </w:p>
        </w:tc>
        <w:tc>
          <w:tcPr>
            <w:tcW w:w="521" w:type="pct"/>
          </w:tcPr>
          <w:p w14:paraId="40AA2D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3.64</w:t>
            </w:r>
          </w:p>
        </w:tc>
        <w:tc>
          <w:tcPr>
            <w:tcW w:w="386" w:type="pct"/>
          </w:tcPr>
          <w:p w14:paraId="5B9FDD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14:paraId="6745F4F7" w14:textId="77777777" w:rsidTr="002F4A36">
        <w:tc>
          <w:tcPr>
            <w:tcW w:w="404" w:type="pct"/>
          </w:tcPr>
          <w:p w14:paraId="00E261D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732" w:type="pct"/>
          </w:tcPr>
          <w:p w14:paraId="07D01507"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2019-12-10</w:t>
            </w:r>
          </w:p>
        </w:tc>
        <w:tc>
          <w:tcPr>
            <w:tcW w:w="606" w:type="pct"/>
          </w:tcPr>
          <w:p w14:paraId="54C36F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14:paraId="689B80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70.4</w:t>
            </w:r>
          </w:p>
        </w:tc>
        <w:tc>
          <w:tcPr>
            <w:tcW w:w="532" w:type="pct"/>
          </w:tcPr>
          <w:p w14:paraId="30ACE5B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73F4DE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432" w:type="pct"/>
          </w:tcPr>
          <w:p w14:paraId="14019E8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5.30</w:t>
            </w:r>
          </w:p>
        </w:tc>
        <w:tc>
          <w:tcPr>
            <w:tcW w:w="414" w:type="pct"/>
          </w:tcPr>
          <w:p w14:paraId="1D2C218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18.90</w:t>
            </w:r>
          </w:p>
        </w:tc>
        <w:tc>
          <w:tcPr>
            <w:tcW w:w="521" w:type="pct"/>
          </w:tcPr>
          <w:p w14:paraId="410EE2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3.69</w:t>
            </w:r>
          </w:p>
        </w:tc>
        <w:tc>
          <w:tcPr>
            <w:tcW w:w="386" w:type="pct"/>
          </w:tcPr>
          <w:p w14:paraId="7306CF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14:paraId="0DD3FA5B" w14:textId="77777777" w:rsidTr="002F4A36">
        <w:tc>
          <w:tcPr>
            <w:tcW w:w="404" w:type="pct"/>
          </w:tcPr>
          <w:p w14:paraId="01D393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732" w:type="pct"/>
          </w:tcPr>
          <w:p w14:paraId="2CDBF02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2019-12-18</w:t>
            </w:r>
          </w:p>
        </w:tc>
        <w:tc>
          <w:tcPr>
            <w:tcW w:w="606" w:type="pct"/>
          </w:tcPr>
          <w:p w14:paraId="0C98FF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377" w:type="pct"/>
          </w:tcPr>
          <w:p w14:paraId="649B5BE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112.1</w:t>
            </w:r>
          </w:p>
        </w:tc>
        <w:tc>
          <w:tcPr>
            <w:tcW w:w="532" w:type="pct"/>
          </w:tcPr>
          <w:p w14:paraId="372293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14:paraId="4476E2C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432" w:type="pct"/>
          </w:tcPr>
          <w:p w14:paraId="1FE6A37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14:paraId="6E18F3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16.55</w:t>
            </w:r>
          </w:p>
        </w:tc>
        <w:tc>
          <w:tcPr>
            <w:tcW w:w="521" w:type="pct"/>
          </w:tcPr>
          <w:p w14:paraId="4E51B4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3.71</w:t>
            </w:r>
          </w:p>
        </w:tc>
        <w:tc>
          <w:tcPr>
            <w:tcW w:w="386" w:type="pct"/>
          </w:tcPr>
          <w:p w14:paraId="2F7A9C8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4.61</w:t>
            </w:r>
          </w:p>
        </w:tc>
      </w:tr>
      <w:tr w:rsidR="002F4A36" w:rsidRPr="002F4A36" w14:paraId="557C3CD1" w14:textId="77777777" w:rsidTr="002F4A36">
        <w:tc>
          <w:tcPr>
            <w:tcW w:w="404" w:type="pct"/>
          </w:tcPr>
          <w:p w14:paraId="18382C9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w:t>
            </w:r>
          </w:p>
        </w:tc>
        <w:tc>
          <w:tcPr>
            <w:tcW w:w="732" w:type="pct"/>
          </w:tcPr>
          <w:p w14:paraId="3E131A7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2020-01-02</w:t>
            </w:r>
          </w:p>
        </w:tc>
        <w:tc>
          <w:tcPr>
            <w:tcW w:w="606" w:type="pct"/>
          </w:tcPr>
          <w:p w14:paraId="7DEADB8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377" w:type="pct"/>
          </w:tcPr>
          <w:p w14:paraId="35F4F9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180.0</w:t>
            </w:r>
          </w:p>
        </w:tc>
        <w:tc>
          <w:tcPr>
            <w:tcW w:w="532" w:type="pct"/>
          </w:tcPr>
          <w:p w14:paraId="1209F3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596" w:type="pct"/>
          </w:tcPr>
          <w:p w14:paraId="22D3F48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14:paraId="3858A9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5.13</w:t>
            </w:r>
          </w:p>
        </w:tc>
        <w:tc>
          <w:tcPr>
            <w:tcW w:w="414" w:type="pct"/>
          </w:tcPr>
          <w:p w14:paraId="3C74E1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15.78</w:t>
            </w:r>
          </w:p>
        </w:tc>
        <w:tc>
          <w:tcPr>
            <w:tcW w:w="521" w:type="pct"/>
          </w:tcPr>
          <w:p w14:paraId="6B0B026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3.11</w:t>
            </w:r>
          </w:p>
        </w:tc>
        <w:tc>
          <w:tcPr>
            <w:tcW w:w="386" w:type="pct"/>
          </w:tcPr>
          <w:p w14:paraId="20681F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4.40</w:t>
            </w:r>
          </w:p>
        </w:tc>
      </w:tr>
      <w:tr w:rsidR="002F4A36" w:rsidRPr="002F4A36" w14:paraId="1B7A9ECC" w14:textId="77777777" w:rsidTr="002F4A36">
        <w:tc>
          <w:tcPr>
            <w:tcW w:w="404" w:type="pct"/>
          </w:tcPr>
          <w:p w14:paraId="1A360AE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732" w:type="pct"/>
          </w:tcPr>
          <w:p w14:paraId="264BEAE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2020-01-18</w:t>
            </w:r>
          </w:p>
        </w:tc>
        <w:tc>
          <w:tcPr>
            <w:tcW w:w="606" w:type="pct"/>
          </w:tcPr>
          <w:p w14:paraId="497F43E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377" w:type="pct"/>
          </w:tcPr>
          <w:p w14:paraId="325C162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238.3</w:t>
            </w:r>
          </w:p>
        </w:tc>
        <w:tc>
          <w:tcPr>
            <w:tcW w:w="532" w:type="pct"/>
          </w:tcPr>
          <w:p w14:paraId="11C9F8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0C5AEA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432" w:type="pct"/>
          </w:tcPr>
          <w:p w14:paraId="16E6E1C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4.11</w:t>
            </w:r>
          </w:p>
        </w:tc>
        <w:tc>
          <w:tcPr>
            <w:tcW w:w="414" w:type="pct"/>
          </w:tcPr>
          <w:p w14:paraId="32703BE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11.42</w:t>
            </w:r>
          </w:p>
        </w:tc>
        <w:tc>
          <w:tcPr>
            <w:tcW w:w="521" w:type="pct"/>
          </w:tcPr>
          <w:p w14:paraId="16B5DD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3.06</w:t>
            </w:r>
          </w:p>
        </w:tc>
        <w:tc>
          <w:tcPr>
            <w:tcW w:w="386" w:type="pct"/>
          </w:tcPr>
          <w:p w14:paraId="59F15C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4.43</w:t>
            </w:r>
          </w:p>
        </w:tc>
      </w:tr>
      <w:tr w:rsidR="002F4A36" w:rsidRPr="002F4A36" w14:paraId="0418F59C" w14:textId="77777777" w:rsidTr="002F4A36">
        <w:tc>
          <w:tcPr>
            <w:tcW w:w="404" w:type="pct"/>
          </w:tcPr>
          <w:p w14:paraId="4A2AAE9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732" w:type="pct"/>
          </w:tcPr>
          <w:p w14:paraId="627865F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2020-01-30</w:t>
            </w:r>
          </w:p>
        </w:tc>
        <w:tc>
          <w:tcPr>
            <w:tcW w:w="606" w:type="pct"/>
          </w:tcPr>
          <w:p w14:paraId="3FED8F4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377" w:type="pct"/>
          </w:tcPr>
          <w:p w14:paraId="179E4D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208.8</w:t>
            </w:r>
          </w:p>
        </w:tc>
        <w:tc>
          <w:tcPr>
            <w:tcW w:w="532" w:type="pct"/>
          </w:tcPr>
          <w:p w14:paraId="2F1564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w:t>
            </w:r>
          </w:p>
        </w:tc>
        <w:tc>
          <w:tcPr>
            <w:tcW w:w="596" w:type="pct"/>
          </w:tcPr>
          <w:p w14:paraId="62CD6B2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432" w:type="pct"/>
          </w:tcPr>
          <w:p w14:paraId="7D93B01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14:paraId="25D68FA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12.82</w:t>
            </w:r>
          </w:p>
        </w:tc>
        <w:tc>
          <w:tcPr>
            <w:tcW w:w="521" w:type="pct"/>
          </w:tcPr>
          <w:p w14:paraId="335125A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2.92</w:t>
            </w:r>
          </w:p>
        </w:tc>
        <w:tc>
          <w:tcPr>
            <w:tcW w:w="386" w:type="pct"/>
          </w:tcPr>
          <w:p w14:paraId="4B1F1FE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4.15</w:t>
            </w:r>
          </w:p>
        </w:tc>
      </w:tr>
      <w:tr w:rsidR="002F4A36" w:rsidRPr="002F4A36" w14:paraId="51D0568D" w14:textId="77777777" w:rsidTr="002F4A36">
        <w:tc>
          <w:tcPr>
            <w:tcW w:w="404" w:type="pct"/>
          </w:tcPr>
          <w:p w14:paraId="4C9316B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732" w:type="pct"/>
          </w:tcPr>
          <w:p w14:paraId="41DB81C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2020-02-05</w:t>
            </w:r>
          </w:p>
        </w:tc>
        <w:tc>
          <w:tcPr>
            <w:tcW w:w="606" w:type="pct"/>
          </w:tcPr>
          <w:p w14:paraId="1D0DE5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377" w:type="pct"/>
          </w:tcPr>
          <w:p w14:paraId="3926E99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75.9</w:t>
            </w:r>
          </w:p>
        </w:tc>
        <w:tc>
          <w:tcPr>
            <w:tcW w:w="532" w:type="pct"/>
          </w:tcPr>
          <w:p w14:paraId="24DC87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14:paraId="3B45EE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432" w:type="pct"/>
          </w:tcPr>
          <w:p w14:paraId="04D0BC3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3.79</w:t>
            </w:r>
          </w:p>
        </w:tc>
        <w:tc>
          <w:tcPr>
            <w:tcW w:w="414" w:type="pct"/>
          </w:tcPr>
          <w:p w14:paraId="56D0D2E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9.61</w:t>
            </w:r>
          </w:p>
        </w:tc>
        <w:tc>
          <w:tcPr>
            <w:tcW w:w="521" w:type="pct"/>
          </w:tcPr>
          <w:p w14:paraId="2437FB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3.09</w:t>
            </w:r>
          </w:p>
        </w:tc>
        <w:tc>
          <w:tcPr>
            <w:tcW w:w="386" w:type="pct"/>
          </w:tcPr>
          <w:p w14:paraId="12A7FE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4.48</w:t>
            </w:r>
          </w:p>
        </w:tc>
      </w:tr>
    </w:tbl>
    <w:p w14:paraId="40953F81" w14:textId="540B234D" w:rsidR="00F77BDD" w:rsidRDefault="006D238B">
      <w:r>
        <w:t> </w:t>
      </w:r>
    </w:p>
    <w:p w14:paraId="4A5616EA" w14:textId="11DD9E88" w:rsidR="001200AA" w:rsidRDefault="001200AA">
      <w:r w:rsidRPr="001200AA">
        <w:rPr>
          <w:highlight w:val="cyan"/>
        </w:rPr>
        <w:t>*    *</w:t>
      </w:r>
      <w:commentRangeStart w:id="280"/>
      <w:commentRangeEnd w:id="280"/>
      <w:r>
        <w:rPr>
          <w:rStyle w:val="CommentReference"/>
        </w:rPr>
        <w:commentReference w:id="280"/>
      </w:r>
    </w:p>
    <w:p w14:paraId="38B2215D" w14:textId="77777777" w:rsidR="00F77BDD" w:rsidRDefault="006D238B">
      <w:r w:rsidRPr="001200AA">
        <w:rPr>
          <w:highlight w:val="cyan"/>
        </w:rPr>
        <w:t xml:space="preserve">The study period was separated into “wet” and “dry” seasons based on detectable river response at each monitoring site, which was primarily based on the presence or absence of major rain events and included a period of snowmelt late in the 2018/2019 wet season (Figure 16). The </w:t>
      </w:r>
      <w:r w:rsidRPr="001200AA">
        <w:rPr>
          <w:highlight w:val="cyan"/>
        </w:rPr>
        <w:lastRenderedPageBreak/>
        <w:t xml:space="preserve">2018/2019 wet season extended from the start of the project (October 2018) to mid-May 2019, where the period from late January (event 8, Table 11) to mid-May had streamflow changes governed by snowmelt rather than rainfall. The 2019 dry sampling season spanned from mid-May to late-September, and the 2019/2020 wet season began mid-September (event 9, Table 11)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 </w:t>
      </w:r>
      <w:commentRangeStart w:id="281"/>
      <w:r w:rsidRPr="001200AA">
        <w:rPr>
          <w:highlight w:val="cyan"/>
        </w:rPr>
        <w:t>16</w:t>
      </w:r>
      <w:commentRangeEnd w:id="281"/>
      <w:r w:rsidR="001200AA">
        <w:rPr>
          <w:rStyle w:val="CommentReference"/>
        </w:rPr>
        <w:commentReference w:id="281"/>
      </w:r>
      <w:r w:rsidRPr="001200AA">
        <w:rPr>
          <w:highlight w:val="cyan"/>
        </w:rPr>
        <w:t>).</w:t>
      </w:r>
    </w:p>
    <w:p w14:paraId="24B6BD09" w14:textId="77777777" w:rsidR="00F77BDD" w:rsidRDefault="006D238B">
      <w:r>
        <w:t> </w:t>
      </w:r>
    </w:p>
    <w:p w14:paraId="117ECA5B" w14:textId="77777777" w:rsidR="00F77BDD" w:rsidRDefault="006D238B" w:rsidP="000C7037">
      <w:pPr>
        <w:spacing w:line="240" w:lineRule="auto"/>
        <w:jc w:val="center"/>
      </w:pPr>
      <w:r>
        <w:rPr>
          <w:noProof/>
          <w:lang w:val="en-CA" w:eastAsia="en-CA"/>
        </w:rPr>
        <w:lastRenderedPageBreak/>
        <w:drawing>
          <wp:inline distT="0" distB="0" distL="0" distR="0" wp14:anchorId="3F4AF6AF" wp14:editId="39E66713">
            <wp:extent cx="5959366" cy="6952593"/>
            <wp:effectExtent l="0" t="0" r="3810" b="1270"/>
            <wp:docPr id="16" name="Picture" descr="Figure 16:  Rain events, stream response, sample collection and seasons across the Leech Water Supply Area. Dashed vertical lines indicate the start of rain events, points indicate the timing and stage of river samples collected, and pink vertical lines delineate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Wx-stage-subbasins_megaplot_sampletype.png"/>
                    <pic:cNvPicPr>
                      <a:picLocks noChangeAspect="1" noChangeArrowheads="1"/>
                    </pic:cNvPicPr>
                  </pic:nvPicPr>
                  <pic:blipFill>
                    <a:blip r:embed="rId28"/>
                    <a:stretch>
                      <a:fillRect/>
                    </a:stretch>
                  </pic:blipFill>
                  <pic:spPr bwMode="auto">
                    <a:xfrm>
                      <a:off x="0" y="0"/>
                      <a:ext cx="5970993" cy="6966158"/>
                    </a:xfrm>
                    <a:prstGeom prst="rect">
                      <a:avLst/>
                    </a:prstGeom>
                    <a:noFill/>
                    <a:ln w="9525">
                      <a:noFill/>
                      <a:headEnd/>
                      <a:tailEnd/>
                    </a:ln>
                  </pic:spPr>
                </pic:pic>
              </a:graphicData>
            </a:graphic>
          </wp:inline>
        </w:drawing>
      </w:r>
    </w:p>
    <w:p w14:paraId="4825AE7E" w14:textId="77777777" w:rsidR="00F77BDD" w:rsidRDefault="006D238B" w:rsidP="002F4A36">
      <w:pPr>
        <w:spacing w:line="240" w:lineRule="auto"/>
      </w:pPr>
      <w:r w:rsidRPr="001200AA">
        <w:rPr>
          <w:highlight w:val="cyan"/>
        </w:rPr>
        <w:t xml:space="preserve">Figure </w:t>
      </w:r>
      <w:commentRangeStart w:id="282"/>
      <w:r w:rsidRPr="001200AA">
        <w:rPr>
          <w:highlight w:val="cyan"/>
        </w:rPr>
        <w:t>16</w:t>
      </w:r>
      <w:commentRangeEnd w:id="282"/>
      <w:r w:rsidR="001200AA">
        <w:rPr>
          <w:rStyle w:val="CommentReference"/>
        </w:rPr>
        <w:commentReference w:id="282"/>
      </w:r>
      <w:r w:rsidRPr="001200AA">
        <w:rPr>
          <w:highlight w:val="cyan"/>
        </w:rPr>
        <w:t>:</w:t>
      </w:r>
      <w:r>
        <w:t xml:space="preserve">  </w:t>
      </w:r>
      <w:r>
        <w:rPr>
          <w:i/>
        </w:rPr>
        <w:t>Rain events, stream response, sample collection and seasons across the Leech Water Supply Area. Dashed vertical lines indicate the start of rain events, points indicate the timing and stage of river samples collected, and pink vertical lines delineate seasons.</w:t>
      </w:r>
    </w:p>
    <w:p w14:paraId="68A402C5" w14:textId="77777777" w:rsidR="00F77BDD" w:rsidRDefault="006D238B">
      <w:r>
        <w:t> </w:t>
      </w:r>
    </w:p>
    <w:p w14:paraId="770B2817" w14:textId="77777777" w:rsidR="00F77BDD" w:rsidRDefault="006D238B">
      <w:r>
        <w:lastRenderedPageBreak/>
        <w:t xml:space="preserve">Eight of the 18 rain events were captured in the 2019 water year (2018-2019 wet season), the other ten in the 2020 water year. For each </w:t>
      </w:r>
      <w:proofErr w:type="spellStart"/>
      <w:r>
        <w:t>calender</w:t>
      </w:r>
      <w:proofErr w:type="spellEnd"/>
      <w:r>
        <w:t xml:space="preserve"> year in the study period, major rain events’ minimum and maximum values of depth, duration and intensity were identified (Table 12).</w:t>
      </w:r>
    </w:p>
    <w:p w14:paraId="020DE31C" w14:textId="77777777" w:rsidR="00F77BDD" w:rsidRDefault="006D238B">
      <w:r>
        <w:t> </w:t>
      </w:r>
    </w:p>
    <w:p w14:paraId="69CE5A3F" w14:textId="77777777" w:rsidR="00F77BDD" w:rsidRDefault="006D238B">
      <w:r>
        <w:t xml:space="preserve">Table 12: </w:t>
      </w:r>
      <w:r>
        <w:rPr>
          <w:i/>
        </w:rPr>
        <w:t xml:space="preserve">Minimum and maximum rain event </w:t>
      </w:r>
      <w:commentRangeStart w:id="283"/>
      <w:commentRangeStart w:id="284"/>
      <w:r>
        <w:rPr>
          <w:i/>
        </w:rPr>
        <w:t>values</w:t>
      </w:r>
      <w:commentRangeEnd w:id="283"/>
      <w:r w:rsidR="002C650C">
        <w:rPr>
          <w:rStyle w:val="CommentReference"/>
        </w:rPr>
        <w:commentReference w:id="283"/>
      </w:r>
      <w:commentRangeEnd w:id="284"/>
      <w:r w:rsidR="006962C8">
        <w:rPr>
          <w:rStyle w:val="CommentReference"/>
        </w:rPr>
        <w:commentReference w:id="284"/>
      </w:r>
      <w:r>
        <w:rPr>
          <w:i/>
        </w:rPr>
        <w:t xml:space="preserve"> </w:t>
      </w:r>
    </w:p>
    <w:tbl>
      <w:tblPr>
        <w:tblW w:w="5000" w:type="pct"/>
        <w:tblLook w:val="07E0" w:firstRow="1" w:lastRow="1" w:firstColumn="1" w:lastColumn="1" w:noHBand="1" w:noVBand="1"/>
        <w:tblCaption w:val="Table 12: Minimum and maximum rain event values "/>
      </w:tblPr>
      <w:tblGrid>
        <w:gridCol w:w="703"/>
        <w:gridCol w:w="1547"/>
        <w:gridCol w:w="1563"/>
        <w:gridCol w:w="1120"/>
        <w:gridCol w:w="1146"/>
        <w:gridCol w:w="1632"/>
        <w:gridCol w:w="1649"/>
      </w:tblGrid>
      <w:tr w:rsidR="00F77BDD" w:rsidRPr="002F4A36" w14:paraId="63413899" w14:textId="77777777">
        <w:tc>
          <w:tcPr>
            <w:tcW w:w="0" w:type="auto"/>
            <w:tcBorders>
              <w:bottom w:val="single" w:sz="0" w:space="0" w:color="auto"/>
            </w:tcBorders>
            <w:vAlign w:val="bottom"/>
          </w:tcPr>
          <w:p w14:paraId="2C69221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year</w:t>
            </w:r>
          </w:p>
        </w:tc>
        <w:tc>
          <w:tcPr>
            <w:tcW w:w="0" w:type="auto"/>
            <w:tcBorders>
              <w:bottom w:val="single" w:sz="0" w:space="0" w:color="auto"/>
            </w:tcBorders>
            <w:vAlign w:val="bottom"/>
          </w:tcPr>
          <w:p w14:paraId="584EB3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duration (days)</w:t>
            </w:r>
          </w:p>
        </w:tc>
        <w:tc>
          <w:tcPr>
            <w:tcW w:w="0" w:type="auto"/>
            <w:tcBorders>
              <w:bottom w:val="single" w:sz="0" w:space="0" w:color="auto"/>
            </w:tcBorders>
            <w:vAlign w:val="bottom"/>
          </w:tcPr>
          <w:p w14:paraId="5E512CA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duration (days)</w:t>
            </w:r>
          </w:p>
        </w:tc>
        <w:tc>
          <w:tcPr>
            <w:tcW w:w="0" w:type="auto"/>
            <w:tcBorders>
              <w:bottom w:val="single" w:sz="0" w:space="0" w:color="auto"/>
            </w:tcBorders>
            <w:vAlign w:val="bottom"/>
          </w:tcPr>
          <w:p w14:paraId="6B2ACC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rain (mm)</w:t>
            </w:r>
          </w:p>
        </w:tc>
        <w:tc>
          <w:tcPr>
            <w:tcW w:w="0" w:type="auto"/>
            <w:tcBorders>
              <w:bottom w:val="single" w:sz="0" w:space="0" w:color="auto"/>
            </w:tcBorders>
            <w:vAlign w:val="bottom"/>
          </w:tcPr>
          <w:p w14:paraId="640173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rain (mm)</w:t>
            </w:r>
          </w:p>
        </w:tc>
        <w:tc>
          <w:tcPr>
            <w:tcW w:w="0" w:type="auto"/>
            <w:tcBorders>
              <w:bottom w:val="single" w:sz="0" w:space="0" w:color="auto"/>
            </w:tcBorders>
            <w:vAlign w:val="bottom"/>
          </w:tcPr>
          <w:p w14:paraId="26C935D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intensity (mm/</w:t>
            </w:r>
            <w:commentRangeStart w:id="285"/>
            <w:commentRangeStart w:id="286"/>
            <w:proofErr w:type="spellStart"/>
            <w:r w:rsidRPr="002F4A36">
              <w:rPr>
                <w:rFonts w:asciiTheme="minorHAnsi" w:hAnsiTheme="minorHAnsi" w:cstheme="minorHAnsi"/>
              </w:rPr>
              <w:t>hr</w:t>
            </w:r>
            <w:commentRangeEnd w:id="285"/>
            <w:proofErr w:type="spellEnd"/>
            <w:r w:rsidR="008C0938">
              <w:rPr>
                <w:rStyle w:val="CommentReference"/>
              </w:rPr>
              <w:commentReference w:id="285"/>
            </w:r>
            <w:commentRangeEnd w:id="286"/>
            <w:r w:rsidR="006962C8">
              <w:rPr>
                <w:rStyle w:val="CommentReference"/>
              </w:rPr>
              <w:commentReference w:id="286"/>
            </w:r>
            <w:r w:rsidRPr="002F4A36">
              <w:rPr>
                <w:rFonts w:asciiTheme="minorHAnsi" w:hAnsiTheme="minorHAnsi" w:cstheme="minorHAnsi"/>
              </w:rPr>
              <w:t>)</w:t>
            </w:r>
          </w:p>
        </w:tc>
        <w:tc>
          <w:tcPr>
            <w:tcW w:w="0" w:type="auto"/>
            <w:tcBorders>
              <w:bottom w:val="single" w:sz="0" w:space="0" w:color="auto"/>
            </w:tcBorders>
            <w:vAlign w:val="bottom"/>
          </w:tcPr>
          <w:p w14:paraId="10247F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intensity (mm/</w:t>
            </w:r>
            <w:proofErr w:type="spellStart"/>
            <w:r w:rsidRPr="002F4A36">
              <w:rPr>
                <w:rFonts w:asciiTheme="minorHAnsi" w:hAnsiTheme="minorHAnsi" w:cstheme="minorHAnsi"/>
              </w:rPr>
              <w:t>hr</w:t>
            </w:r>
            <w:proofErr w:type="spellEnd"/>
            <w:r w:rsidRPr="002F4A36">
              <w:rPr>
                <w:rFonts w:asciiTheme="minorHAnsi" w:hAnsiTheme="minorHAnsi" w:cstheme="minorHAnsi"/>
              </w:rPr>
              <w:t>)</w:t>
            </w:r>
          </w:p>
        </w:tc>
      </w:tr>
      <w:tr w:rsidR="00F77BDD" w:rsidRPr="002F4A36" w14:paraId="3E9A8EE8" w14:textId="77777777">
        <w:tc>
          <w:tcPr>
            <w:tcW w:w="0" w:type="auto"/>
          </w:tcPr>
          <w:p w14:paraId="582542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2018</w:t>
            </w:r>
          </w:p>
        </w:tc>
        <w:tc>
          <w:tcPr>
            <w:tcW w:w="0" w:type="auto"/>
          </w:tcPr>
          <w:p w14:paraId="2866280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w:t>
            </w:r>
          </w:p>
        </w:tc>
        <w:tc>
          <w:tcPr>
            <w:tcW w:w="0" w:type="auto"/>
          </w:tcPr>
          <w:p w14:paraId="721A78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6.2</w:t>
            </w:r>
          </w:p>
        </w:tc>
        <w:tc>
          <w:tcPr>
            <w:tcW w:w="0" w:type="auto"/>
          </w:tcPr>
          <w:p w14:paraId="7C7C469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54.5</w:t>
            </w:r>
          </w:p>
        </w:tc>
        <w:tc>
          <w:tcPr>
            <w:tcW w:w="0" w:type="auto"/>
          </w:tcPr>
          <w:p w14:paraId="46ACED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205.1</w:t>
            </w:r>
          </w:p>
        </w:tc>
        <w:tc>
          <w:tcPr>
            <w:tcW w:w="0" w:type="auto"/>
          </w:tcPr>
          <w:p w14:paraId="732B3D9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0.84</w:t>
            </w:r>
          </w:p>
        </w:tc>
        <w:tc>
          <w:tcPr>
            <w:tcW w:w="0" w:type="auto"/>
          </w:tcPr>
          <w:p w14:paraId="5CE7AB1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r>
      <w:tr w:rsidR="00F77BDD" w:rsidRPr="002F4A36" w14:paraId="77BE4940" w14:textId="77777777">
        <w:tc>
          <w:tcPr>
            <w:tcW w:w="0" w:type="auto"/>
          </w:tcPr>
          <w:p w14:paraId="4A692B0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2019</w:t>
            </w:r>
          </w:p>
        </w:tc>
        <w:tc>
          <w:tcPr>
            <w:tcW w:w="0" w:type="auto"/>
          </w:tcPr>
          <w:p w14:paraId="3FA58A9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w:t>
            </w:r>
          </w:p>
        </w:tc>
        <w:tc>
          <w:tcPr>
            <w:tcW w:w="0" w:type="auto"/>
          </w:tcPr>
          <w:p w14:paraId="4CC24F7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w:t>
            </w:r>
          </w:p>
        </w:tc>
        <w:tc>
          <w:tcPr>
            <w:tcW w:w="0" w:type="auto"/>
          </w:tcPr>
          <w:p w14:paraId="556E8FA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57.1</w:t>
            </w:r>
          </w:p>
        </w:tc>
        <w:tc>
          <w:tcPr>
            <w:tcW w:w="0" w:type="auto"/>
          </w:tcPr>
          <w:p w14:paraId="0D8A89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227.6</w:t>
            </w:r>
          </w:p>
        </w:tc>
        <w:tc>
          <w:tcPr>
            <w:tcW w:w="0" w:type="auto"/>
          </w:tcPr>
          <w:p w14:paraId="16C45A0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0.78</w:t>
            </w:r>
          </w:p>
        </w:tc>
        <w:tc>
          <w:tcPr>
            <w:tcW w:w="0" w:type="auto"/>
          </w:tcPr>
          <w:p w14:paraId="05BE7C9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r>
      <w:tr w:rsidR="00F77BDD" w:rsidRPr="002F4A36" w14:paraId="4CFF2F76" w14:textId="77777777">
        <w:tc>
          <w:tcPr>
            <w:tcW w:w="0" w:type="auto"/>
          </w:tcPr>
          <w:p w14:paraId="5A0D166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2020</w:t>
            </w:r>
          </w:p>
        </w:tc>
        <w:tc>
          <w:tcPr>
            <w:tcW w:w="0" w:type="auto"/>
          </w:tcPr>
          <w:p w14:paraId="43208A7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0" w:type="auto"/>
          </w:tcPr>
          <w:p w14:paraId="526BC68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w:t>
            </w:r>
          </w:p>
        </w:tc>
        <w:tc>
          <w:tcPr>
            <w:tcW w:w="0" w:type="auto"/>
          </w:tcPr>
          <w:p w14:paraId="0BACDD3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75.9</w:t>
            </w:r>
          </w:p>
        </w:tc>
        <w:tc>
          <w:tcPr>
            <w:tcW w:w="0" w:type="auto"/>
          </w:tcPr>
          <w:p w14:paraId="01AFB0E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238.3</w:t>
            </w:r>
          </w:p>
        </w:tc>
        <w:tc>
          <w:tcPr>
            <w:tcW w:w="0" w:type="auto"/>
          </w:tcPr>
          <w:p w14:paraId="4C22FF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0.93</w:t>
            </w:r>
          </w:p>
        </w:tc>
        <w:tc>
          <w:tcPr>
            <w:tcW w:w="0" w:type="auto"/>
          </w:tcPr>
          <w:p w14:paraId="75B8C8E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4.6</w:t>
            </w:r>
          </w:p>
        </w:tc>
      </w:tr>
    </w:tbl>
    <w:p w14:paraId="74CCA5E5" w14:textId="77777777" w:rsidR="00F77BDD" w:rsidRDefault="006D238B">
      <w:r>
        <w:t> </w:t>
      </w:r>
    </w:p>
    <w:p w14:paraId="6A052ED6" w14:textId="77777777" w:rsidR="00F77BDD" w:rsidRDefault="006D238B">
      <w:r w:rsidRPr="001200AA">
        <w:rPr>
          <w:highlight w:val="cyan"/>
        </w:rPr>
        <w:t xml:space="preserve">An intense atmospheric river event hit the LWSA January 29-31 (event 17, Table 11) and generated incredible flows across the Leech watershed (and </w:t>
      </w:r>
      <w:commentRangeStart w:id="287"/>
      <w:r w:rsidRPr="001200AA">
        <w:rPr>
          <w:highlight w:val="cyan"/>
        </w:rPr>
        <w:t>across</w:t>
      </w:r>
      <w:commentRangeEnd w:id="287"/>
      <w:r w:rsidR="008C0938">
        <w:rPr>
          <w:rStyle w:val="CommentReference"/>
        </w:rPr>
        <w:commentReference w:id="287"/>
      </w:r>
      <w:r w:rsidRPr="001200AA">
        <w:rPr>
          <w:highlight w:val="cyan"/>
        </w:rPr>
        <w:t xml:space="preserve"> Vancouver Island and most of the south coast of BC). Streamflow at </w:t>
      </w:r>
      <w:proofErr w:type="spellStart"/>
      <w:r w:rsidRPr="001200AA">
        <w:rPr>
          <w:highlight w:val="cyan"/>
        </w:rPr>
        <w:t>CraggCrk</w:t>
      </w:r>
      <w:proofErr w:type="spellEnd"/>
      <w:r w:rsidRPr="001200AA">
        <w:rPr>
          <w:highlight w:val="cyan"/>
        </w:rPr>
        <w:t xml:space="preserve">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w:t>
      </w:r>
      <w:proofErr w:type="spellStart"/>
      <w:r w:rsidRPr="001200AA">
        <w:rPr>
          <w:highlight w:val="cyan"/>
        </w:rPr>
        <w:t>LeechHead</w:t>
      </w:r>
      <w:proofErr w:type="spellEnd"/>
      <w:r w:rsidRPr="001200AA">
        <w:rPr>
          <w:highlight w:val="cyan"/>
        </w:rPr>
        <w:t xml:space="preserve"> (site 3) in the form of gravel and cobble deposition, there was evidence of substantial coarse woody debris transport at </w:t>
      </w:r>
      <w:proofErr w:type="spellStart"/>
      <w:r w:rsidRPr="001200AA">
        <w:rPr>
          <w:highlight w:val="cyan"/>
        </w:rPr>
        <w:t>ChrisCrk</w:t>
      </w:r>
      <w:proofErr w:type="spellEnd"/>
      <w:r w:rsidRPr="001200AA">
        <w:rPr>
          <w:highlight w:val="cyan"/>
        </w:rPr>
        <w:t xml:space="preserve"> (site 2), and destruction to hydrologic monitoring equipment at the Leech </w:t>
      </w:r>
      <w:commentRangeStart w:id="288"/>
      <w:r w:rsidRPr="001200AA">
        <w:rPr>
          <w:highlight w:val="cyan"/>
        </w:rPr>
        <w:t>Tunnel</w:t>
      </w:r>
      <w:commentRangeEnd w:id="288"/>
      <w:r w:rsidR="001200AA">
        <w:rPr>
          <w:rStyle w:val="CommentReference"/>
        </w:rPr>
        <w:commentReference w:id="288"/>
      </w:r>
      <w:r w:rsidRPr="001200AA">
        <w:rPr>
          <w:highlight w:val="cyan"/>
        </w:rPr>
        <w:t>.</w:t>
      </w:r>
    </w:p>
    <w:p w14:paraId="63E2B044" w14:textId="77777777" w:rsidR="00F77BDD" w:rsidRDefault="006D238B">
      <w:r>
        <w:t> </w:t>
      </w:r>
    </w:p>
    <w:p w14:paraId="0A910975" w14:textId="77777777" w:rsidR="00F77BDD" w:rsidRDefault="006D238B">
      <w:pPr>
        <w:pStyle w:val="Heading4"/>
      </w:pPr>
      <w:bookmarkStart w:id="289" w:name="spatial-patterns-in-doc-nom"/>
      <w:r>
        <w:t>Spatial patterns in DOC &amp; NOM</w:t>
      </w:r>
      <w:bookmarkEnd w:id="289"/>
    </w:p>
    <w:p w14:paraId="79247E6E" w14:textId="77777777" w:rsidR="00F77BDD" w:rsidRDefault="006D238B">
      <w:r>
        <w:t>Samples with maximum DOC concentrations were captured by vertical racks at five of the six sites, except for the head of Leech River (</w:t>
      </w:r>
      <w:proofErr w:type="spellStart"/>
      <w:r>
        <w:t>LeechHead</w:t>
      </w:r>
      <w:proofErr w:type="spellEnd"/>
      <w:r>
        <w:t>, site 3) where peak DOC happened to be collected as a Grab sample (Table 13).</w:t>
      </w:r>
    </w:p>
    <w:p w14:paraId="08133342" w14:textId="77777777" w:rsidR="00F77BDD" w:rsidRDefault="006D238B">
      <w:r>
        <w:lastRenderedPageBreak/>
        <w:t> </w:t>
      </w:r>
    </w:p>
    <w:p w14:paraId="63A210AA" w14:textId="77777777" w:rsidR="00F77BDD" w:rsidRDefault="006D238B" w:rsidP="002F4A36">
      <w:pPr>
        <w:spacing w:line="240" w:lineRule="auto"/>
      </w:pPr>
      <w:r>
        <w:t xml:space="preserve">Table 13: </w:t>
      </w:r>
      <w:r>
        <w:rPr>
          <w:i/>
        </w:rPr>
        <w:t>Summary of DOC across the six LWSA installation sites including breakdown of sample type collected.</w:t>
      </w:r>
    </w:p>
    <w:tbl>
      <w:tblPr>
        <w:tblW w:w="4999" w:type="pct"/>
        <w:tblLook w:val="07E0" w:firstRow="1" w:lastRow="1" w:firstColumn="1" w:lastColumn="1" w:noHBand="1" w:noVBand="1"/>
        <w:tblCaption w:val="Table 13: Summary of DOC across the six LWSA installation sites including breakdown of sample type collected."/>
      </w:tblPr>
      <w:tblGrid>
        <w:gridCol w:w="1294"/>
        <w:gridCol w:w="1285"/>
        <w:gridCol w:w="934"/>
        <w:gridCol w:w="1022"/>
        <w:gridCol w:w="1069"/>
        <w:gridCol w:w="801"/>
        <w:gridCol w:w="938"/>
        <w:gridCol w:w="1071"/>
        <w:gridCol w:w="944"/>
      </w:tblGrid>
      <w:tr w:rsidR="00F77BDD" w:rsidRPr="002F4A36" w14:paraId="71AC321F" w14:textId="77777777" w:rsidTr="002F4A36">
        <w:tc>
          <w:tcPr>
            <w:tcW w:w="0" w:type="auto"/>
            <w:tcBorders>
              <w:bottom w:val="single" w:sz="0" w:space="0" w:color="auto"/>
            </w:tcBorders>
            <w:vAlign w:val="bottom"/>
          </w:tcPr>
          <w:p w14:paraId="5B66319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687" w:type="pct"/>
            <w:tcBorders>
              <w:bottom w:val="single" w:sz="0" w:space="0" w:color="auto"/>
            </w:tcBorders>
            <w:vAlign w:val="bottom"/>
          </w:tcPr>
          <w:p w14:paraId="7A89FE1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499" w:type="pct"/>
            <w:tcBorders>
              <w:bottom w:val="single" w:sz="0" w:space="0" w:color="auto"/>
            </w:tcBorders>
            <w:vAlign w:val="bottom"/>
          </w:tcPr>
          <w:p w14:paraId="1AE4CE8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546" w:type="pct"/>
            <w:tcBorders>
              <w:bottom w:val="single" w:sz="0" w:space="0" w:color="auto"/>
            </w:tcBorders>
            <w:vAlign w:val="bottom"/>
          </w:tcPr>
          <w:p w14:paraId="56D50B8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571" w:type="pct"/>
            <w:tcBorders>
              <w:bottom w:val="single" w:sz="0" w:space="0" w:color="auto"/>
            </w:tcBorders>
            <w:vAlign w:val="bottom"/>
          </w:tcPr>
          <w:p w14:paraId="46273F9C" w14:textId="77777777" w:rsid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sd</w:t>
            </w:r>
            <w:proofErr w:type="spellEnd"/>
            <w:r w:rsidRPr="002F4A36">
              <w:rPr>
                <w:rFonts w:asciiTheme="minorHAnsi" w:hAnsiTheme="minorHAnsi" w:cstheme="minorHAnsi"/>
              </w:rPr>
              <w:t xml:space="preserve"> </w:t>
            </w:r>
          </w:p>
          <w:p w14:paraId="6AC0252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 mg/L)</w:t>
            </w:r>
          </w:p>
        </w:tc>
        <w:tc>
          <w:tcPr>
            <w:tcW w:w="428" w:type="pct"/>
            <w:tcBorders>
              <w:bottom w:val="single" w:sz="0" w:space="0" w:color="auto"/>
            </w:tcBorders>
            <w:vAlign w:val="bottom"/>
          </w:tcPr>
          <w:p w14:paraId="685E2F1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14:paraId="0040A09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14:paraId="4A5D1BD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Median (mg/L)</w:t>
            </w:r>
          </w:p>
        </w:tc>
        <w:tc>
          <w:tcPr>
            <w:tcW w:w="0" w:type="auto"/>
            <w:tcBorders>
              <w:bottom w:val="single" w:sz="0" w:space="0" w:color="auto"/>
            </w:tcBorders>
            <w:vAlign w:val="bottom"/>
          </w:tcPr>
          <w:p w14:paraId="7101EB4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14:paraId="18D35BD3" w14:textId="77777777" w:rsidTr="002F4A36">
        <w:tc>
          <w:tcPr>
            <w:tcW w:w="0" w:type="auto"/>
          </w:tcPr>
          <w:p w14:paraId="760BD0F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14:paraId="3E5C576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7791721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14:paraId="21D1CEB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9.5</w:t>
            </w:r>
          </w:p>
        </w:tc>
        <w:tc>
          <w:tcPr>
            <w:tcW w:w="571" w:type="pct"/>
          </w:tcPr>
          <w:p w14:paraId="08F51D7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428" w:type="pct"/>
          </w:tcPr>
          <w:p w14:paraId="3E788B9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14:paraId="3190EC0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14:paraId="1FBB111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c>
          <w:tcPr>
            <w:tcW w:w="0" w:type="auto"/>
          </w:tcPr>
          <w:p w14:paraId="668BB60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5A44A068" w14:textId="77777777" w:rsidTr="002F4A36">
        <w:tc>
          <w:tcPr>
            <w:tcW w:w="0" w:type="auto"/>
          </w:tcPr>
          <w:p w14:paraId="7F767E59"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14:paraId="7FDA0E3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B607E2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546" w:type="pct"/>
          </w:tcPr>
          <w:p w14:paraId="6FD418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10.2</w:t>
            </w:r>
          </w:p>
        </w:tc>
        <w:tc>
          <w:tcPr>
            <w:tcW w:w="571" w:type="pct"/>
          </w:tcPr>
          <w:p w14:paraId="36B8DB7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428" w:type="pct"/>
          </w:tcPr>
          <w:p w14:paraId="6CC953E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02A4AAA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14:paraId="023455B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9.94</w:t>
            </w:r>
          </w:p>
        </w:tc>
        <w:tc>
          <w:tcPr>
            <w:tcW w:w="0" w:type="auto"/>
          </w:tcPr>
          <w:p w14:paraId="2CC9F18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730AB3DC" w14:textId="77777777" w:rsidTr="002F4A36">
        <w:tc>
          <w:tcPr>
            <w:tcW w:w="0" w:type="auto"/>
          </w:tcPr>
          <w:p w14:paraId="15CAA773"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687" w:type="pct"/>
          </w:tcPr>
          <w:p w14:paraId="1A86AF4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3C003CF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14:paraId="702EE22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14:paraId="51A80FD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428" w:type="pct"/>
          </w:tcPr>
          <w:p w14:paraId="3774CB8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16B0CFC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181F3DE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3.33</w:t>
            </w:r>
          </w:p>
        </w:tc>
        <w:tc>
          <w:tcPr>
            <w:tcW w:w="0" w:type="auto"/>
          </w:tcPr>
          <w:p w14:paraId="0196035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14:paraId="5D8E9F99" w14:textId="77777777" w:rsidTr="002F4A36">
        <w:tc>
          <w:tcPr>
            <w:tcW w:w="0" w:type="auto"/>
          </w:tcPr>
          <w:p w14:paraId="7CA2F2E9"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687" w:type="pct"/>
          </w:tcPr>
          <w:p w14:paraId="124DC0E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4BEEBCF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546" w:type="pct"/>
          </w:tcPr>
          <w:p w14:paraId="20D4B93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5.5</w:t>
            </w:r>
          </w:p>
        </w:tc>
        <w:tc>
          <w:tcPr>
            <w:tcW w:w="571" w:type="pct"/>
          </w:tcPr>
          <w:p w14:paraId="1BD1FFC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624EEAE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0896B0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14:paraId="17F0BB4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5.41</w:t>
            </w:r>
          </w:p>
        </w:tc>
        <w:tc>
          <w:tcPr>
            <w:tcW w:w="0" w:type="auto"/>
          </w:tcPr>
          <w:p w14:paraId="094CACD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14:paraId="2CE8408F" w14:textId="77777777" w:rsidTr="002F4A36">
        <w:tc>
          <w:tcPr>
            <w:tcW w:w="0" w:type="auto"/>
          </w:tcPr>
          <w:p w14:paraId="438D89F9"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687" w:type="pct"/>
          </w:tcPr>
          <w:p w14:paraId="27F2E3A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C157C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14:paraId="4F4F6E7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14:paraId="354EB8A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280ED98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0" w:type="auto"/>
          </w:tcPr>
          <w:p w14:paraId="5CBCCBD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3.99</w:t>
            </w:r>
          </w:p>
        </w:tc>
        <w:tc>
          <w:tcPr>
            <w:tcW w:w="0" w:type="auto"/>
          </w:tcPr>
          <w:p w14:paraId="51E5CEB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6.19</w:t>
            </w:r>
          </w:p>
        </w:tc>
        <w:tc>
          <w:tcPr>
            <w:tcW w:w="0" w:type="auto"/>
          </w:tcPr>
          <w:p w14:paraId="78388F8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14:paraId="3828346F" w14:textId="77777777" w:rsidTr="002F4A36">
        <w:tc>
          <w:tcPr>
            <w:tcW w:w="0" w:type="auto"/>
          </w:tcPr>
          <w:p w14:paraId="65017F18"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687" w:type="pct"/>
          </w:tcPr>
          <w:p w14:paraId="0575B10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0F1651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546" w:type="pct"/>
          </w:tcPr>
          <w:p w14:paraId="66345B0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w:t>
            </w:r>
          </w:p>
        </w:tc>
        <w:tc>
          <w:tcPr>
            <w:tcW w:w="571" w:type="pct"/>
          </w:tcPr>
          <w:p w14:paraId="0194D9D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4674B1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0" w:type="auto"/>
          </w:tcPr>
          <w:p w14:paraId="05D8590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14:paraId="57DD575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7.26</w:t>
            </w:r>
          </w:p>
        </w:tc>
        <w:tc>
          <w:tcPr>
            <w:tcW w:w="0" w:type="auto"/>
          </w:tcPr>
          <w:p w14:paraId="616D462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14:paraId="3A85E345" w14:textId="77777777" w:rsidTr="002F4A36">
        <w:tc>
          <w:tcPr>
            <w:tcW w:w="0" w:type="auto"/>
          </w:tcPr>
          <w:p w14:paraId="797054FF"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687" w:type="pct"/>
          </w:tcPr>
          <w:p w14:paraId="6579B03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08696E3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546" w:type="pct"/>
          </w:tcPr>
          <w:p w14:paraId="4FB61E1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571" w:type="pct"/>
          </w:tcPr>
          <w:p w14:paraId="18ACC6E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428" w:type="pct"/>
          </w:tcPr>
          <w:p w14:paraId="3757330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274D8CB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1.79</w:t>
            </w:r>
          </w:p>
        </w:tc>
        <w:tc>
          <w:tcPr>
            <w:tcW w:w="0" w:type="auto"/>
          </w:tcPr>
          <w:p w14:paraId="651BA43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3.74</w:t>
            </w:r>
          </w:p>
        </w:tc>
        <w:tc>
          <w:tcPr>
            <w:tcW w:w="0" w:type="auto"/>
          </w:tcPr>
          <w:p w14:paraId="7077AF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14:paraId="103E68DB" w14:textId="77777777" w:rsidTr="002F4A36">
        <w:tc>
          <w:tcPr>
            <w:tcW w:w="0" w:type="auto"/>
          </w:tcPr>
          <w:p w14:paraId="3D6CB219"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687" w:type="pct"/>
          </w:tcPr>
          <w:p w14:paraId="0DF92F5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2B9AEB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546" w:type="pct"/>
          </w:tcPr>
          <w:p w14:paraId="713C5EB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14:paraId="340A254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428" w:type="pct"/>
          </w:tcPr>
          <w:p w14:paraId="0445522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14:paraId="726CE2C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14:paraId="5644D2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4.91</w:t>
            </w:r>
          </w:p>
        </w:tc>
        <w:tc>
          <w:tcPr>
            <w:tcW w:w="0" w:type="auto"/>
          </w:tcPr>
          <w:p w14:paraId="295A82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14:paraId="14482755" w14:textId="77777777" w:rsidTr="002F4A36">
        <w:tc>
          <w:tcPr>
            <w:tcW w:w="0" w:type="auto"/>
          </w:tcPr>
          <w:p w14:paraId="454956A0"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687" w:type="pct"/>
          </w:tcPr>
          <w:p w14:paraId="298D136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42D9FF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14:paraId="055DDEB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571" w:type="pct"/>
          </w:tcPr>
          <w:p w14:paraId="7D36814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w:t>
            </w:r>
          </w:p>
        </w:tc>
        <w:tc>
          <w:tcPr>
            <w:tcW w:w="428" w:type="pct"/>
          </w:tcPr>
          <w:p w14:paraId="2F0A56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0" w:type="auto"/>
          </w:tcPr>
          <w:p w14:paraId="3A9FF2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2.00</w:t>
            </w:r>
          </w:p>
        </w:tc>
        <w:tc>
          <w:tcPr>
            <w:tcW w:w="0" w:type="auto"/>
          </w:tcPr>
          <w:p w14:paraId="25157C0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4.23</w:t>
            </w:r>
          </w:p>
        </w:tc>
        <w:tc>
          <w:tcPr>
            <w:tcW w:w="0" w:type="auto"/>
          </w:tcPr>
          <w:p w14:paraId="444488F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14:paraId="678799B4" w14:textId="77777777" w:rsidTr="002F4A36">
        <w:tc>
          <w:tcPr>
            <w:tcW w:w="0" w:type="auto"/>
          </w:tcPr>
          <w:p w14:paraId="2F199E0E"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687" w:type="pct"/>
          </w:tcPr>
          <w:p w14:paraId="04D13F1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A6D9A6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546" w:type="pct"/>
          </w:tcPr>
          <w:p w14:paraId="09C8A3A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6.7</w:t>
            </w:r>
          </w:p>
        </w:tc>
        <w:tc>
          <w:tcPr>
            <w:tcW w:w="571" w:type="pct"/>
          </w:tcPr>
          <w:p w14:paraId="713C0A4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w:t>
            </w:r>
          </w:p>
        </w:tc>
        <w:tc>
          <w:tcPr>
            <w:tcW w:w="428" w:type="pct"/>
          </w:tcPr>
          <w:p w14:paraId="276304E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14:paraId="1CBF29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2.89</w:t>
            </w:r>
          </w:p>
        </w:tc>
        <w:tc>
          <w:tcPr>
            <w:tcW w:w="0" w:type="auto"/>
          </w:tcPr>
          <w:p w14:paraId="6CB511D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6.49</w:t>
            </w:r>
          </w:p>
        </w:tc>
        <w:tc>
          <w:tcPr>
            <w:tcW w:w="0" w:type="auto"/>
          </w:tcPr>
          <w:p w14:paraId="797A652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14:paraId="76DCEECF" w14:textId="77777777" w:rsidTr="002F4A36">
        <w:tc>
          <w:tcPr>
            <w:tcW w:w="0" w:type="auto"/>
          </w:tcPr>
          <w:p w14:paraId="58207710"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14:paraId="7084977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9B4D88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38</w:t>
            </w:r>
          </w:p>
        </w:tc>
        <w:tc>
          <w:tcPr>
            <w:tcW w:w="546" w:type="pct"/>
          </w:tcPr>
          <w:p w14:paraId="19E464F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14:paraId="6A0296C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005FF0F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7BAD14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3A03856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3.71</w:t>
            </w:r>
          </w:p>
        </w:tc>
        <w:tc>
          <w:tcPr>
            <w:tcW w:w="0" w:type="auto"/>
          </w:tcPr>
          <w:p w14:paraId="342126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14:paraId="44722098" w14:textId="77777777" w:rsidTr="002F4A36">
        <w:tc>
          <w:tcPr>
            <w:tcW w:w="0" w:type="auto"/>
          </w:tcPr>
          <w:p w14:paraId="14C2651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14:paraId="00AC56B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E87183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546" w:type="pct"/>
          </w:tcPr>
          <w:p w14:paraId="4FB82A1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w:t>
            </w:r>
          </w:p>
        </w:tc>
        <w:tc>
          <w:tcPr>
            <w:tcW w:w="571" w:type="pct"/>
          </w:tcPr>
          <w:p w14:paraId="673326A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305E589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14:paraId="2E78773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14:paraId="5E831A5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5.61</w:t>
            </w:r>
          </w:p>
        </w:tc>
        <w:tc>
          <w:tcPr>
            <w:tcW w:w="0" w:type="auto"/>
          </w:tcPr>
          <w:p w14:paraId="6696DB9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14:paraId="23E543E4" w14:textId="77777777" w:rsidTr="002F4A36">
        <w:tc>
          <w:tcPr>
            <w:tcW w:w="0" w:type="auto"/>
          </w:tcPr>
          <w:p w14:paraId="695935A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1E6CC1C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4D52D54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148</w:t>
            </w:r>
          </w:p>
        </w:tc>
        <w:tc>
          <w:tcPr>
            <w:tcW w:w="546" w:type="pct"/>
          </w:tcPr>
          <w:p w14:paraId="7DCC9A1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14:paraId="2D3F94D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428" w:type="pct"/>
          </w:tcPr>
          <w:p w14:paraId="7B3E7A2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26E25B1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54CDE2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4.77</w:t>
            </w:r>
          </w:p>
        </w:tc>
        <w:tc>
          <w:tcPr>
            <w:tcW w:w="0" w:type="auto"/>
          </w:tcPr>
          <w:p w14:paraId="7971F58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4F5E9697" w14:textId="77777777" w:rsidTr="002F4A36">
        <w:tc>
          <w:tcPr>
            <w:tcW w:w="0" w:type="auto"/>
          </w:tcPr>
          <w:p w14:paraId="2D6A417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605D6E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7B53FF6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170</w:t>
            </w:r>
          </w:p>
        </w:tc>
        <w:tc>
          <w:tcPr>
            <w:tcW w:w="546" w:type="pct"/>
          </w:tcPr>
          <w:p w14:paraId="6079F6F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14:paraId="42047F4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428" w:type="pct"/>
          </w:tcPr>
          <w:p w14:paraId="4194ACC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7FB609A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14:paraId="059DACC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6.39</w:t>
            </w:r>
          </w:p>
        </w:tc>
        <w:tc>
          <w:tcPr>
            <w:tcW w:w="0" w:type="auto"/>
          </w:tcPr>
          <w:p w14:paraId="0CF9347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23F19066" w14:textId="77777777" w:rsidTr="002F4A36">
        <w:tc>
          <w:tcPr>
            <w:tcW w:w="0" w:type="auto"/>
          </w:tcPr>
          <w:p w14:paraId="7AC4052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4D05C0D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SUMMARY</w:t>
            </w:r>
          </w:p>
        </w:tc>
        <w:tc>
          <w:tcPr>
            <w:tcW w:w="499" w:type="pct"/>
          </w:tcPr>
          <w:p w14:paraId="70C4E47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318</w:t>
            </w:r>
          </w:p>
        </w:tc>
        <w:tc>
          <w:tcPr>
            <w:tcW w:w="546" w:type="pct"/>
          </w:tcPr>
          <w:p w14:paraId="4C7E28B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w:t>
            </w:r>
          </w:p>
        </w:tc>
        <w:tc>
          <w:tcPr>
            <w:tcW w:w="571" w:type="pct"/>
          </w:tcPr>
          <w:p w14:paraId="1EED9D6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428" w:type="pct"/>
          </w:tcPr>
          <w:p w14:paraId="1CBD0C0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w:t>
            </w:r>
          </w:p>
        </w:tc>
        <w:tc>
          <w:tcPr>
            <w:tcW w:w="0" w:type="auto"/>
          </w:tcPr>
          <w:p w14:paraId="1B825F0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738543A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5.65</w:t>
            </w:r>
          </w:p>
        </w:tc>
        <w:tc>
          <w:tcPr>
            <w:tcW w:w="0" w:type="auto"/>
          </w:tcPr>
          <w:p w14:paraId="5A810D8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14:paraId="053D590C" w14:textId="77777777" w:rsidR="00F77BDD" w:rsidRDefault="006D238B">
      <w:r>
        <w:t> </w:t>
      </w:r>
    </w:p>
    <w:p w14:paraId="1D8DD97C" w14:textId="77777777" w:rsidR="00F77BDD" w:rsidRDefault="006D238B">
      <w:r>
        <w:t>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w:t>
      </w:r>
      <w:proofErr w:type="spellStart"/>
      <w:r>
        <w:t>CraggCrk</w:t>
      </w:r>
      <w:proofErr w:type="spellEnd"/>
      <w:r>
        <w:t xml:space="preserve">, site 4), a mainstem river that drains the east sub-basin of the Leech watershed including Jarvis Lake and the western slopes of Survey Mountain. DOC concentration and variance at Leech River Tunnel (Tunnel, site 6) was somewhat between that at </w:t>
      </w:r>
      <w:proofErr w:type="spellStart"/>
      <w:r>
        <w:t>WestLeech</w:t>
      </w:r>
      <w:proofErr w:type="spellEnd"/>
      <w:r>
        <w:t xml:space="preserve"> and </w:t>
      </w:r>
      <w:proofErr w:type="spellStart"/>
      <w:r>
        <w:t>CraggCrk</w:t>
      </w:r>
      <w:proofErr w:type="spellEnd"/>
      <w:r>
        <w:t xml:space="preserve"> (Figure 17).</w:t>
      </w:r>
    </w:p>
    <w:p w14:paraId="65DD1F65" w14:textId="77777777" w:rsidR="00F77BDD" w:rsidRDefault="006D238B">
      <w:r>
        <w:t> </w:t>
      </w:r>
    </w:p>
    <w:p w14:paraId="6F0A4C1E" w14:textId="77777777" w:rsidR="00F77BDD" w:rsidRDefault="006D238B" w:rsidP="002F4A36">
      <w:pPr>
        <w:spacing w:line="240" w:lineRule="auto"/>
        <w:jc w:val="center"/>
      </w:pPr>
      <w:r>
        <w:rPr>
          <w:noProof/>
          <w:lang w:val="en-CA" w:eastAsia="en-CA"/>
        </w:rPr>
        <w:lastRenderedPageBreak/>
        <w:drawing>
          <wp:inline distT="0" distB="0" distL="0" distR="0" wp14:anchorId="570D1307" wp14:editId="2B9FC631">
            <wp:extent cx="4587290" cy="3669832"/>
            <wp:effectExtent l="0" t="0" r="0" b="0"/>
            <wp:docPr id="17" name="Picture" descr="Figure 17: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_subbasin_boxplots.png"/>
                    <pic:cNvPicPr>
                      <a:picLocks noChangeAspect="1" noChangeArrowheads="1"/>
                    </pic:cNvPicPr>
                  </pic:nvPicPr>
                  <pic:blipFill>
                    <a:blip r:embed="rId29"/>
                    <a:stretch>
                      <a:fillRect/>
                    </a:stretch>
                  </pic:blipFill>
                  <pic:spPr bwMode="auto">
                    <a:xfrm>
                      <a:off x="0" y="0"/>
                      <a:ext cx="4587290" cy="3669832"/>
                    </a:xfrm>
                    <a:prstGeom prst="rect">
                      <a:avLst/>
                    </a:prstGeom>
                    <a:noFill/>
                    <a:ln w="9525">
                      <a:noFill/>
                      <a:headEnd/>
                      <a:tailEnd/>
                    </a:ln>
                  </pic:spPr>
                </pic:pic>
              </a:graphicData>
            </a:graphic>
          </wp:inline>
        </w:drawing>
      </w:r>
    </w:p>
    <w:p w14:paraId="79170059" w14:textId="77777777" w:rsidR="00F77BDD" w:rsidRDefault="006D238B" w:rsidP="002F4A36">
      <w:pPr>
        <w:spacing w:line="240" w:lineRule="auto"/>
      </w:pPr>
      <w:r>
        <w:t xml:space="preserve">Figure 17:  </w:t>
      </w:r>
      <w:r>
        <w:rPr>
          <w:i/>
        </w:rPr>
        <w:t>Dissolved organic carbon (DOC) concentrations across the Leech watershed over sixteen months, collected by standard grab sampling and on vertical racks (318 samples total).</w:t>
      </w:r>
    </w:p>
    <w:p w14:paraId="02755471" w14:textId="77777777" w:rsidR="00F77BDD" w:rsidRDefault="006D238B">
      <w:r>
        <w:t> </w:t>
      </w:r>
    </w:p>
    <w:p w14:paraId="6A351B23" w14:textId="77777777" w:rsidR="00F77BDD" w:rsidRPr="001200AA" w:rsidRDefault="006D238B">
      <w:pPr>
        <w:pStyle w:val="Heading5"/>
        <w:rPr>
          <w:highlight w:val="cyan"/>
        </w:rPr>
      </w:pPr>
      <w:bookmarkStart w:id="290" w:name="seasonal-patterns-in-doc-nom"/>
      <w:r w:rsidRPr="001200AA">
        <w:rPr>
          <w:highlight w:val="cyan"/>
        </w:rPr>
        <w:t>Seasonal patterns in DOC &amp; NOM</w:t>
      </w:r>
      <w:bookmarkEnd w:id="290"/>
    </w:p>
    <w:p w14:paraId="125EEE61" w14:textId="77777777" w:rsidR="00F77BDD" w:rsidRDefault="006D238B">
      <w:commentRangeStart w:id="291"/>
      <w:r>
        <w:t>DOC</w:t>
      </w:r>
      <w:commentRangeEnd w:id="291"/>
      <w:r w:rsidR="001200AA">
        <w:rPr>
          <w:rStyle w:val="CommentReference"/>
        </w:rPr>
        <w:commentReference w:id="291"/>
      </w:r>
      <w:r>
        <w:t xml:space="preserve"> concentrations followed similar sinusoidal trends over time at each site, with amplitude of variation decreasing from upstream to downstream sites (Figure 18).</w:t>
      </w:r>
    </w:p>
    <w:p w14:paraId="5EEBAF7E" w14:textId="77777777" w:rsidR="00F77BDD" w:rsidRDefault="006D238B" w:rsidP="002F4A36">
      <w:pPr>
        <w:spacing w:line="240" w:lineRule="auto"/>
      </w:pPr>
      <w:r>
        <w:rPr>
          <w:noProof/>
          <w:lang w:val="en-CA" w:eastAsia="en-CA"/>
        </w:rPr>
        <w:lastRenderedPageBreak/>
        <w:drawing>
          <wp:inline distT="0" distB="0" distL="0" distR="0" wp14:anchorId="2B8306B1" wp14:editId="5CA47350">
            <wp:extent cx="5504749" cy="5504749"/>
            <wp:effectExtent l="0" t="0" r="0" b="0"/>
            <wp:docPr id="18" name="Picture" descr="Figure 18:  Trends in dissolved organic carbon concentrations over sixteen months (Oct 2018 to Feb 2020) at six sites across the Leech water supply area. Trend lines represents locally weighted smoothing (‘loess’ method of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30"/>
                    <a:stretch>
                      <a:fillRect/>
                    </a:stretch>
                  </pic:blipFill>
                  <pic:spPr bwMode="auto">
                    <a:xfrm>
                      <a:off x="0" y="0"/>
                      <a:ext cx="5504749" cy="5504749"/>
                    </a:xfrm>
                    <a:prstGeom prst="rect">
                      <a:avLst/>
                    </a:prstGeom>
                    <a:noFill/>
                    <a:ln w="9525">
                      <a:noFill/>
                      <a:headEnd/>
                      <a:tailEnd/>
                    </a:ln>
                  </pic:spPr>
                </pic:pic>
              </a:graphicData>
            </a:graphic>
          </wp:inline>
        </w:drawing>
      </w:r>
    </w:p>
    <w:p w14:paraId="12B84DB7" w14:textId="77777777" w:rsidR="00F77BDD" w:rsidRDefault="006D238B" w:rsidP="002F4A36">
      <w:pPr>
        <w:spacing w:line="240" w:lineRule="auto"/>
      </w:pPr>
      <w:r>
        <w:t xml:space="preserve">Figure 18:  </w:t>
      </w:r>
      <w:r>
        <w:rPr>
          <w:i/>
        </w:rPr>
        <w:t>Trends in dissolved organic carbon concentrations over sixteen months (Oct 2018 to Feb 2020) at six sites across the Leech water supply area. Trend lines represents locally weighted smoothing (‘loess’ method of local polynomial regression).</w:t>
      </w:r>
    </w:p>
    <w:p w14:paraId="438A3042" w14:textId="77777777" w:rsidR="00F77BDD" w:rsidRDefault="006D238B">
      <w:r>
        <w:t> </w:t>
      </w:r>
    </w:p>
    <w:p w14:paraId="276A3875" w14:textId="77777777" w:rsidR="00F77BDD" w:rsidRDefault="006D238B">
      <w:r w:rsidRPr="001200AA">
        <w:rPr>
          <w:highlight w:val="cyan"/>
        </w:rP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w:t>
      </w:r>
      <w:r w:rsidRPr="001200AA">
        <w:rPr>
          <w:highlight w:val="cyan"/>
        </w:rPr>
        <w:lastRenderedPageBreak/>
        <w:t xml:space="preserve">concentrations relative to low flows; stormflow samples collected on vertical Racks showed higher DOC than Grab samples manually collected across wet seasons (Figure </w:t>
      </w:r>
      <w:commentRangeStart w:id="292"/>
      <w:commentRangeStart w:id="293"/>
      <w:r w:rsidRPr="001200AA">
        <w:rPr>
          <w:highlight w:val="cyan"/>
        </w:rPr>
        <w:t>19</w:t>
      </w:r>
      <w:commentRangeEnd w:id="292"/>
      <w:r w:rsidR="001200AA">
        <w:rPr>
          <w:rStyle w:val="CommentReference"/>
        </w:rPr>
        <w:commentReference w:id="292"/>
      </w:r>
      <w:commentRangeEnd w:id="293"/>
      <w:r w:rsidR="002C650C">
        <w:rPr>
          <w:rStyle w:val="CommentReference"/>
        </w:rPr>
        <w:commentReference w:id="293"/>
      </w:r>
      <w:r w:rsidRPr="001200AA">
        <w:rPr>
          <w:highlight w:val="cyan"/>
        </w:rPr>
        <w:t>.</w:t>
      </w:r>
    </w:p>
    <w:p w14:paraId="3104AA3C" w14:textId="77777777" w:rsidR="00F77BDD" w:rsidRDefault="006D238B">
      <w:r>
        <w:t> </w:t>
      </w:r>
    </w:p>
    <w:p w14:paraId="1B038F73" w14:textId="77777777" w:rsidR="00F77BDD" w:rsidRDefault="006D238B" w:rsidP="002F4A36">
      <w:pPr>
        <w:spacing w:line="240" w:lineRule="auto"/>
        <w:jc w:val="center"/>
      </w:pPr>
      <w:r>
        <w:rPr>
          <w:noProof/>
          <w:lang w:val="en-CA" w:eastAsia="en-CA"/>
        </w:rPr>
        <w:drawing>
          <wp:inline distT="0" distB="0" distL="0" distR="0" wp14:anchorId="2BE8BB0D" wp14:editId="1A5CA649">
            <wp:extent cx="5036343" cy="4029075"/>
            <wp:effectExtent l="0" t="0" r="0" b="0"/>
            <wp:docPr id="19" name="Picture" descr="Figure 19: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boxplot.png"/>
                    <pic:cNvPicPr>
                      <a:picLocks noChangeAspect="1" noChangeArrowheads="1"/>
                    </pic:cNvPicPr>
                  </pic:nvPicPr>
                  <pic:blipFill>
                    <a:blip r:embed="rId31"/>
                    <a:stretch>
                      <a:fillRect/>
                    </a:stretch>
                  </pic:blipFill>
                  <pic:spPr bwMode="auto">
                    <a:xfrm>
                      <a:off x="0" y="0"/>
                      <a:ext cx="5038194" cy="4030556"/>
                    </a:xfrm>
                    <a:prstGeom prst="rect">
                      <a:avLst/>
                    </a:prstGeom>
                    <a:noFill/>
                    <a:ln w="9525">
                      <a:noFill/>
                      <a:headEnd/>
                      <a:tailEnd/>
                    </a:ln>
                  </pic:spPr>
                </pic:pic>
              </a:graphicData>
            </a:graphic>
          </wp:inline>
        </w:drawing>
      </w:r>
    </w:p>
    <w:p w14:paraId="72A2E579" w14:textId="77777777" w:rsidR="00F77BDD" w:rsidRDefault="006D238B" w:rsidP="002F4A36">
      <w:pPr>
        <w:spacing w:line="240" w:lineRule="auto"/>
      </w:pPr>
      <w:r>
        <w:t xml:space="preserve">Figure 19:  </w:t>
      </w:r>
      <w:proofErr w:type="gramStart"/>
      <w:r>
        <w:rPr>
          <w:i/>
        </w:rPr>
        <w:t>Wet-season</w:t>
      </w:r>
      <w:proofErr w:type="gramEnd"/>
      <w:r>
        <w:rPr>
          <w:i/>
        </w:rPr>
        <w:t xml:space="preserve"> dissolved organic carbon concentrations grouped by site and sample collection method, where Grab samples were manually obtained (n = 109) and Rack samples were collected passively on vertical racks fit with siphon sampler bottles (n = 170).</w:t>
      </w:r>
    </w:p>
    <w:p w14:paraId="6E4A43B9" w14:textId="77777777" w:rsidR="00F77BDD" w:rsidRDefault="006D238B">
      <w:r>
        <w:t> </w:t>
      </w:r>
    </w:p>
    <w:p w14:paraId="3214F849" w14:textId="77777777" w:rsidR="002F4A36" w:rsidRDefault="002F4A36"/>
    <w:p w14:paraId="6985C788" w14:textId="77777777" w:rsidR="002F4A36" w:rsidRDefault="002F4A36"/>
    <w:p w14:paraId="4C44A364" w14:textId="77777777" w:rsidR="002F4A36" w:rsidRDefault="002F4A36"/>
    <w:p w14:paraId="003D1E41" w14:textId="77777777" w:rsidR="002F4A36" w:rsidRDefault="002F4A36"/>
    <w:p w14:paraId="43BE5ECF" w14:textId="77777777" w:rsidR="002F4A36" w:rsidRDefault="002F4A36"/>
    <w:p w14:paraId="7947F1B4" w14:textId="77777777" w:rsidR="00F77BDD" w:rsidRDefault="006D238B" w:rsidP="002F4A36">
      <w:pPr>
        <w:spacing w:line="240" w:lineRule="auto"/>
      </w:pPr>
      <w:commentRangeStart w:id="294"/>
      <w:r w:rsidRPr="001200AA">
        <w:rPr>
          <w:highlight w:val="cyan"/>
        </w:rPr>
        <w:lastRenderedPageBreak/>
        <w:t>Table</w:t>
      </w:r>
      <w:commentRangeEnd w:id="294"/>
      <w:r w:rsidR="001200AA">
        <w:rPr>
          <w:rStyle w:val="CommentReference"/>
        </w:rPr>
        <w:commentReference w:id="294"/>
      </w:r>
      <w:r w:rsidRPr="001200AA">
        <w:rPr>
          <w:highlight w:val="cyan"/>
        </w:rPr>
        <w:t xml:space="preserve"> 14</w:t>
      </w:r>
      <w:r>
        <w:t xml:space="preserve">: </w:t>
      </w:r>
      <w:proofErr w:type="gramStart"/>
      <w:r>
        <w:rPr>
          <w:i/>
        </w:rPr>
        <w:t>Wet-season</w:t>
      </w:r>
      <w:proofErr w:type="gramEnd"/>
      <w:r>
        <w:rPr>
          <w:i/>
        </w:rPr>
        <w:t xml:space="preserve"> dissolved organic carbon concentrations by sample collection method across six monitoring sites in the LWSA.</w:t>
      </w:r>
    </w:p>
    <w:tbl>
      <w:tblPr>
        <w:tblW w:w="5000" w:type="pct"/>
        <w:tblLook w:val="07E0" w:firstRow="1" w:lastRow="1" w:firstColumn="1" w:lastColumn="1" w:noHBand="1" w:noVBand="1"/>
        <w:tblCaption w:val="Table 14: Wet-season dissolved organic carbon concentrations by sample collection method across six monitoring sites in the LWSA."/>
      </w:tblPr>
      <w:tblGrid>
        <w:gridCol w:w="1294"/>
        <w:gridCol w:w="1164"/>
        <w:gridCol w:w="1223"/>
        <w:gridCol w:w="1381"/>
        <w:gridCol w:w="1228"/>
        <w:gridCol w:w="861"/>
        <w:gridCol w:w="1096"/>
        <w:gridCol w:w="1113"/>
      </w:tblGrid>
      <w:tr w:rsidR="00F77BDD" w:rsidRPr="002F4A36" w14:paraId="1001F4E0" w14:textId="77777777">
        <w:tc>
          <w:tcPr>
            <w:tcW w:w="0" w:type="auto"/>
            <w:tcBorders>
              <w:bottom w:val="single" w:sz="0" w:space="0" w:color="auto"/>
            </w:tcBorders>
            <w:vAlign w:val="bottom"/>
          </w:tcPr>
          <w:p w14:paraId="581092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0" w:type="auto"/>
            <w:tcBorders>
              <w:bottom w:val="single" w:sz="0" w:space="0" w:color="auto"/>
            </w:tcBorders>
            <w:vAlign w:val="bottom"/>
          </w:tcPr>
          <w:p w14:paraId="0EC0131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0" w:type="auto"/>
            <w:tcBorders>
              <w:bottom w:val="single" w:sz="0" w:space="0" w:color="auto"/>
            </w:tcBorders>
            <w:vAlign w:val="bottom"/>
          </w:tcPr>
          <w:p w14:paraId="79A9BB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0" w:type="auto"/>
            <w:tcBorders>
              <w:bottom w:val="single" w:sz="0" w:space="0" w:color="auto"/>
            </w:tcBorders>
            <w:vAlign w:val="bottom"/>
          </w:tcPr>
          <w:p w14:paraId="7F8A8B9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0" w:type="auto"/>
            <w:tcBorders>
              <w:bottom w:val="single" w:sz="0" w:space="0" w:color="auto"/>
            </w:tcBorders>
            <w:vAlign w:val="bottom"/>
          </w:tcPr>
          <w:p w14:paraId="011A1054" w14:textId="77777777" w:rsidR="00F77BDD" w:rsidRP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sd</w:t>
            </w:r>
            <w:proofErr w:type="spellEnd"/>
            <w:r w:rsidRPr="002F4A36">
              <w:rPr>
                <w:rFonts w:asciiTheme="minorHAnsi" w:hAnsiTheme="minorHAnsi" w:cstheme="minorHAnsi"/>
              </w:rPr>
              <w:t xml:space="preserve"> (± mg/L DOC)</w:t>
            </w:r>
          </w:p>
        </w:tc>
        <w:tc>
          <w:tcPr>
            <w:tcW w:w="0" w:type="auto"/>
            <w:tcBorders>
              <w:bottom w:val="single" w:sz="0" w:space="0" w:color="auto"/>
            </w:tcBorders>
            <w:vAlign w:val="bottom"/>
          </w:tcPr>
          <w:p w14:paraId="5FF10C5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14:paraId="3D73CE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14:paraId="1EC53EA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14:paraId="3212296F" w14:textId="77777777">
        <w:tc>
          <w:tcPr>
            <w:tcW w:w="0" w:type="auto"/>
          </w:tcPr>
          <w:p w14:paraId="361BE52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14:paraId="6733EB3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DD30D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14:paraId="34B5BDE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w:t>
            </w:r>
          </w:p>
        </w:tc>
        <w:tc>
          <w:tcPr>
            <w:tcW w:w="0" w:type="auto"/>
          </w:tcPr>
          <w:p w14:paraId="3B43E59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36CBD06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35</w:t>
            </w:r>
          </w:p>
        </w:tc>
        <w:tc>
          <w:tcPr>
            <w:tcW w:w="0" w:type="auto"/>
          </w:tcPr>
          <w:p w14:paraId="44071DF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14:paraId="6015740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6A9187D3" w14:textId="77777777">
        <w:tc>
          <w:tcPr>
            <w:tcW w:w="0" w:type="auto"/>
          </w:tcPr>
          <w:p w14:paraId="7DCC53D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14:paraId="22B8B0F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2269385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39A22D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10.1</w:t>
            </w:r>
          </w:p>
        </w:tc>
        <w:tc>
          <w:tcPr>
            <w:tcW w:w="0" w:type="auto"/>
          </w:tcPr>
          <w:p w14:paraId="1DB1C84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w:t>
            </w:r>
          </w:p>
        </w:tc>
        <w:tc>
          <w:tcPr>
            <w:tcW w:w="0" w:type="auto"/>
          </w:tcPr>
          <w:p w14:paraId="485E3B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40</w:t>
            </w:r>
          </w:p>
        </w:tc>
        <w:tc>
          <w:tcPr>
            <w:tcW w:w="0" w:type="auto"/>
          </w:tcPr>
          <w:p w14:paraId="621F09D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14:paraId="5BC9DF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27917F5A" w14:textId="77777777">
        <w:tc>
          <w:tcPr>
            <w:tcW w:w="0" w:type="auto"/>
          </w:tcPr>
          <w:p w14:paraId="6C14898F"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0" w:type="auto"/>
          </w:tcPr>
          <w:p w14:paraId="6AEE1FF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C4D520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0" w:type="auto"/>
          </w:tcPr>
          <w:p w14:paraId="4D507D6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23E8C93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347C1E2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189E33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082FA9C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14:paraId="5611D19B" w14:textId="77777777">
        <w:tc>
          <w:tcPr>
            <w:tcW w:w="0" w:type="auto"/>
          </w:tcPr>
          <w:p w14:paraId="13CF78CA"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0" w:type="auto"/>
          </w:tcPr>
          <w:p w14:paraId="19598F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BEBFB8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14:paraId="471D81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0" w:type="auto"/>
          </w:tcPr>
          <w:p w14:paraId="51F43CD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21CF77C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14:paraId="2F32B51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14:paraId="4759AB6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14:paraId="6AD4F724" w14:textId="77777777">
        <w:tc>
          <w:tcPr>
            <w:tcW w:w="0" w:type="auto"/>
          </w:tcPr>
          <w:p w14:paraId="04A307D2"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0" w:type="auto"/>
          </w:tcPr>
          <w:p w14:paraId="7D6FB4F7"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17E51F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0" w:type="auto"/>
          </w:tcPr>
          <w:p w14:paraId="261BD3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7.1</w:t>
            </w:r>
          </w:p>
        </w:tc>
        <w:tc>
          <w:tcPr>
            <w:tcW w:w="0" w:type="auto"/>
          </w:tcPr>
          <w:p w14:paraId="148F284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530A03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14:paraId="423A731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4.87</w:t>
            </w:r>
          </w:p>
        </w:tc>
        <w:tc>
          <w:tcPr>
            <w:tcW w:w="0" w:type="auto"/>
          </w:tcPr>
          <w:p w14:paraId="575ECC6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14:paraId="58354F8B" w14:textId="77777777">
        <w:tc>
          <w:tcPr>
            <w:tcW w:w="0" w:type="auto"/>
          </w:tcPr>
          <w:p w14:paraId="071A0ADB"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0" w:type="auto"/>
          </w:tcPr>
          <w:p w14:paraId="0D1F20E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7E3DA08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14:paraId="1D44ECE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7.3</w:t>
            </w:r>
          </w:p>
        </w:tc>
        <w:tc>
          <w:tcPr>
            <w:tcW w:w="0" w:type="auto"/>
          </w:tcPr>
          <w:p w14:paraId="7841563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7D95AFA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24</w:t>
            </w:r>
          </w:p>
        </w:tc>
        <w:tc>
          <w:tcPr>
            <w:tcW w:w="0" w:type="auto"/>
          </w:tcPr>
          <w:p w14:paraId="7280B0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14:paraId="4DEEAB7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14:paraId="102BD90D" w14:textId="77777777">
        <w:tc>
          <w:tcPr>
            <w:tcW w:w="0" w:type="auto"/>
          </w:tcPr>
          <w:p w14:paraId="10397ABD"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0" w:type="auto"/>
          </w:tcPr>
          <w:p w14:paraId="0826661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426B05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14:paraId="1B47870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2213920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63D4D2E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14:paraId="76ABDE0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2.58</w:t>
            </w:r>
          </w:p>
        </w:tc>
        <w:tc>
          <w:tcPr>
            <w:tcW w:w="0" w:type="auto"/>
          </w:tcPr>
          <w:p w14:paraId="3A70B0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14:paraId="0FB2A7A2" w14:textId="77777777">
        <w:tc>
          <w:tcPr>
            <w:tcW w:w="0" w:type="auto"/>
          </w:tcPr>
          <w:p w14:paraId="7D3290B3"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0" w:type="auto"/>
          </w:tcPr>
          <w:p w14:paraId="17E6201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7269A59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0" w:type="auto"/>
          </w:tcPr>
          <w:p w14:paraId="5A0345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4A94452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352CC99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0" w:type="auto"/>
          </w:tcPr>
          <w:p w14:paraId="123DC3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14:paraId="6692256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14:paraId="0976B060" w14:textId="77777777">
        <w:tc>
          <w:tcPr>
            <w:tcW w:w="0" w:type="auto"/>
          </w:tcPr>
          <w:p w14:paraId="53D5ADF1"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0" w:type="auto"/>
          </w:tcPr>
          <w:p w14:paraId="477EEA5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6AEFF1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14:paraId="12071D9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3605D3C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189AA1E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44</w:t>
            </w:r>
          </w:p>
        </w:tc>
        <w:tc>
          <w:tcPr>
            <w:tcW w:w="0" w:type="auto"/>
          </w:tcPr>
          <w:p w14:paraId="7F41291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2.33</w:t>
            </w:r>
          </w:p>
        </w:tc>
        <w:tc>
          <w:tcPr>
            <w:tcW w:w="0" w:type="auto"/>
          </w:tcPr>
          <w:p w14:paraId="01D2A7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14:paraId="61F27D65" w14:textId="77777777">
        <w:tc>
          <w:tcPr>
            <w:tcW w:w="0" w:type="auto"/>
          </w:tcPr>
          <w:p w14:paraId="29590C46"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0" w:type="auto"/>
          </w:tcPr>
          <w:p w14:paraId="5838A92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0BDC53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5B43F68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w:t>
            </w:r>
          </w:p>
        </w:tc>
        <w:tc>
          <w:tcPr>
            <w:tcW w:w="0" w:type="auto"/>
          </w:tcPr>
          <w:p w14:paraId="59552BD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3380146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539A79F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2.66</w:t>
            </w:r>
          </w:p>
        </w:tc>
        <w:tc>
          <w:tcPr>
            <w:tcW w:w="0" w:type="auto"/>
          </w:tcPr>
          <w:p w14:paraId="684609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14:paraId="27AA7C53" w14:textId="77777777">
        <w:tc>
          <w:tcPr>
            <w:tcW w:w="0" w:type="auto"/>
          </w:tcPr>
          <w:p w14:paraId="2EC184E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14:paraId="51154DE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3959FC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14:paraId="4C45BC3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2A526A5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36C655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14:paraId="71D2F33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2.19</w:t>
            </w:r>
          </w:p>
        </w:tc>
        <w:tc>
          <w:tcPr>
            <w:tcW w:w="0" w:type="auto"/>
          </w:tcPr>
          <w:p w14:paraId="44CA805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14:paraId="2A9F2C30" w14:textId="77777777">
        <w:tc>
          <w:tcPr>
            <w:tcW w:w="0" w:type="auto"/>
          </w:tcPr>
          <w:p w14:paraId="5270332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14:paraId="35671F1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5020402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14:paraId="0049AB4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253C82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1D6691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14:paraId="02EED49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14:paraId="1F5F6B2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14:paraId="4F0B7D33" w14:textId="77777777">
        <w:tc>
          <w:tcPr>
            <w:tcW w:w="0" w:type="auto"/>
          </w:tcPr>
          <w:p w14:paraId="376EF69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14:paraId="36F5FD4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1603710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114</w:t>
            </w:r>
          </w:p>
        </w:tc>
        <w:tc>
          <w:tcPr>
            <w:tcW w:w="0" w:type="auto"/>
          </w:tcPr>
          <w:p w14:paraId="1D12FAC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7C2B356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20AB8D9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70640BC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4925ED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284E0823" w14:textId="77777777">
        <w:tc>
          <w:tcPr>
            <w:tcW w:w="0" w:type="auto"/>
          </w:tcPr>
          <w:p w14:paraId="06CEFC4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14:paraId="4DB0CE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2F8032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203</w:t>
            </w:r>
          </w:p>
        </w:tc>
        <w:tc>
          <w:tcPr>
            <w:tcW w:w="0" w:type="auto"/>
          </w:tcPr>
          <w:p w14:paraId="4F9E990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6.6</w:t>
            </w:r>
          </w:p>
        </w:tc>
        <w:tc>
          <w:tcPr>
            <w:tcW w:w="0" w:type="auto"/>
          </w:tcPr>
          <w:p w14:paraId="1260BC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242819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31776B8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14:paraId="4D649F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14:paraId="549AF636" w14:textId="77777777" w:rsidR="00F77BDD" w:rsidRDefault="006D238B">
      <w:r>
        <w:t> </w:t>
      </w:r>
    </w:p>
    <w:p w14:paraId="57E46B1B" w14:textId="77777777" w:rsidR="00F77BDD" w:rsidRDefault="006D238B">
      <w:r w:rsidRPr="001200AA">
        <w:rPr>
          <w:highlight w:val="cyan"/>
        </w:rPr>
        <w:t xml:space="preserve">More samples were collected over the wet seasons than during the dry season due to event-based sampling and the relatively longer wet season period compared to dry (Table 15). Despite seasonal sample count differences, interesting spatial differences </w:t>
      </w:r>
      <w:commentRangeStart w:id="295"/>
      <w:r w:rsidRPr="001200AA">
        <w:rPr>
          <w:highlight w:val="cyan"/>
        </w:rPr>
        <w:t>emerged</w:t>
      </w:r>
      <w:commentRangeEnd w:id="295"/>
      <w:r w:rsidR="002C650C">
        <w:rPr>
          <w:rStyle w:val="CommentReference"/>
        </w:rPr>
        <w:commentReference w:id="295"/>
      </w:r>
      <w:r w:rsidRPr="001200AA">
        <w:rPr>
          <w:highlight w:val="cyan"/>
        </w:rPr>
        <w:t xml:space="preserve"> when sample results were grouped by season (Figure 20). </w:t>
      </w:r>
      <w:commentRangeStart w:id="296"/>
      <w:r w:rsidRPr="001200AA">
        <w:rPr>
          <w:highlight w:val="cyan"/>
        </w:rPr>
        <w:t>NOM molecular character was judged through a combination of specific UV-absorbance at 254 nm (SAC</w:t>
      </w:r>
      <w:r w:rsidRPr="001200AA">
        <w:rPr>
          <w:highlight w:val="cyan"/>
          <w:vertAlign w:val="subscript"/>
        </w:rPr>
        <w:t>254</w:t>
      </w:r>
      <w:r w:rsidRPr="001200AA">
        <w:rPr>
          <w:highlight w:val="cyan"/>
        </w:rPr>
        <w:t xml:space="preserve">, an indicator of </w:t>
      </w:r>
      <w:proofErr w:type="spellStart"/>
      <w:r w:rsidRPr="001200AA">
        <w:rPr>
          <w:highlight w:val="cyan"/>
        </w:rPr>
        <w:t>chromophoric</w:t>
      </w:r>
      <w:proofErr w:type="spellEnd"/>
      <w:r w:rsidRPr="001200AA">
        <w:rPr>
          <w:highlight w:val="cyan"/>
        </w:rPr>
        <w:t xml:space="preserve"> NOM) and SUVA</w:t>
      </w:r>
      <w:r w:rsidRPr="001200AA">
        <w:rPr>
          <w:highlight w:val="cyan"/>
          <w:vertAlign w:val="subscript"/>
        </w:rPr>
        <w:t>254</w:t>
      </w:r>
      <w:r w:rsidRPr="001200AA">
        <w:rPr>
          <w:highlight w:val="cyan"/>
        </w:rPr>
        <w:t xml:space="preserve"> (L mg</w:t>
      </w:r>
      <w:r w:rsidRPr="001200AA">
        <w:rPr>
          <w:highlight w:val="cyan"/>
          <w:vertAlign w:val="superscript"/>
        </w:rPr>
        <w:t>-1</w:t>
      </w:r>
      <w:r w:rsidRPr="001200AA">
        <w:rPr>
          <w:highlight w:val="cyan"/>
        </w:rPr>
        <w:t xml:space="preserve"> m</w:t>
      </w:r>
      <w:r w:rsidRPr="001200AA">
        <w:rPr>
          <w:highlight w:val="cyan"/>
          <w:vertAlign w:val="superscript"/>
        </w:rPr>
        <w:t>-1</w:t>
      </w:r>
      <w:r w:rsidRPr="001200AA">
        <w:rPr>
          <w:highlight w:val="cyan"/>
        </w:rPr>
        <w:t>) which indicates aromaticity relative to DOC concentrations. The quotient E</w:t>
      </w:r>
      <w:r w:rsidRPr="001200AA">
        <w:rPr>
          <w:highlight w:val="cyan"/>
          <w:vertAlign w:val="subscript"/>
        </w:rPr>
        <w:t>2</w:t>
      </w:r>
      <w:r w:rsidRPr="001200AA">
        <w:rPr>
          <w:highlight w:val="cyan"/>
        </w:rPr>
        <w:t>:E</w:t>
      </w:r>
      <w:r w:rsidRPr="001200AA">
        <w:rPr>
          <w:highlight w:val="cyan"/>
          <w:vertAlign w:val="subscript"/>
        </w:rPr>
        <w:t>3</w:t>
      </w:r>
      <w:r w:rsidRPr="001200AA">
        <w:rPr>
          <w:highlight w:val="cyan"/>
        </w:rPr>
        <w:t xml:space="preserve"> (unitless) is inversely proportional to aromaticity and/or molecular weight of aqueous </w:t>
      </w:r>
      <w:commentRangeStart w:id="297"/>
      <w:r w:rsidRPr="001200AA">
        <w:rPr>
          <w:highlight w:val="cyan"/>
        </w:rPr>
        <w:t>NOM</w:t>
      </w:r>
      <w:commentRangeEnd w:id="297"/>
      <w:r w:rsidR="001200AA">
        <w:rPr>
          <w:rStyle w:val="CommentReference"/>
        </w:rPr>
        <w:commentReference w:id="297"/>
      </w:r>
      <w:r w:rsidRPr="001200AA">
        <w:rPr>
          <w:highlight w:val="cyan"/>
        </w:rPr>
        <w:t>.</w:t>
      </w:r>
      <w:commentRangeEnd w:id="296"/>
      <w:r w:rsidR="002C650C">
        <w:rPr>
          <w:rStyle w:val="CommentReference"/>
        </w:rPr>
        <w:commentReference w:id="296"/>
      </w:r>
    </w:p>
    <w:p w14:paraId="70EDBD74" w14:textId="77777777" w:rsidR="00F77BDD" w:rsidRDefault="006D238B">
      <w:r>
        <w:t> </w:t>
      </w:r>
    </w:p>
    <w:p w14:paraId="6B89F264" w14:textId="77777777" w:rsidR="002F4A36" w:rsidRDefault="002F4A36"/>
    <w:p w14:paraId="2624CBDC" w14:textId="77777777" w:rsidR="002F4A36" w:rsidRDefault="002F4A36"/>
    <w:p w14:paraId="6CAD6F31" w14:textId="77777777" w:rsidR="002F4A36" w:rsidRDefault="002F4A36"/>
    <w:p w14:paraId="548F9473" w14:textId="77777777" w:rsidR="00F77BDD" w:rsidRDefault="006D238B">
      <w:r w:rsidRPr="005C6396">
        <w:rPr>
          <w:highlight w:val="cyan"/>
        </w:rPr>
        <w:lastRenderedPageBreak/>
        <w:t xml:space="preserve">Table 15: </w:t>
      </w:r>
      <w:r w:rsidRPr="005C6396">
        <w:rPr>
          <w:i/>
          <w:highlight w:val="cyan"/>
        </w:rPr>
        <w:t xml:space="preserve">Seasonal </w:t>
      </w:r>
      <w:commentRangeStart w:id="298"/>
      <w:r w:rsidRPr="005C6396">
        <w:rPr>
          <w:i/>
          <w:highlight w:val="cyan"/>
        </w:rPr>
        <w:t>comparison</w:t>
      </w:r>
      <w:commentRangeEnd w:id="298"/>
      <w:r w:rsidR="005C6396">
        <w:rPr>
          <w:rStyle w:val="CommentReference"/>
        </w:rPr>
        <w:commentReference w:id="298"/>
      </w:r>
      <w:r w:rsidRPr="005C6396">
        <w:rPr>
          <w:i/>
          <w:highlight w:val="cyan"/>
        </w:rPr>
        <w:t xml:space="preserve"> of sample results by monitoring site</w:t>
      </w:r>
    </w:p>
    <w:tbl>
      <w:tblPr>
        <w:tblW w:w="0" w:type="auto"/>
        <w:tblLook w:val="07E0" w:firstRow="1" w:lastRow="1" w:firstColumn="1" w:lastColumn="1" w:noHBand="1" w:noVBand="1"/>
        <w:tblCaption w:val="Table 15: Seasonal comparison of sample results by monitoring site"/>
      </w:tblPr>
      <w:tblGrid>
        <w:gridCol w:w="1204"/>
        <w:gridCol w:w="835"/>
        <w:gridCol w:w="730"/>
        <w:gridCol w:w="1073"/>
        <w:gridCol w:w="552"/>
        <w:gridCol w:w="1047"/>
        <w:gridCol w:w="552"/>
        <w:gridCol w:w="1350"/>
        <w:gridCol w:w="552"/>
        <w:gridCol w:w="830"/>
        <w:gridCol w:w="635"/>
      </w:tblGrid>
      <w:tr w:rsidR="00F77BDD" w:rsidRPr="002F4A36" w14:paraId="4F31D525" w14:textId="77777777" w:rsidTr="002F4A36">
        <w:tc>
          <w:tcPr>
            <w:tcW w:w="0" w:type="auto"/>
            <w:tcBorders>
              <w:bottom w:val="single" w:sz="0" w:space="0" w:color="auto"/>
            </w:tcBorders>
            <w:vAlign w:val="bottom"/>
          </w:tcPr>
          <w:p w14:paraId="233EDE1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3DDBCC5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season</w:t>
            </w:r>
          </w:p>
        </w:tc>
        <w:tc>
          <w:tcPr>
            <w:tcW w:w="0" w:type="auto"/>
            <w:tcBorders>
              <w:bottom w:val="single" w:sz="0" w:space="0" w:color="auto"/>
            </w:tcBorders>
            <w:vAlign w:val="bottom"/>
          </w:tcPr>
          <w:p w14:paraId="3439E15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count</w:t>
            </w:r>
          </w:p>
        </w:tc>
        <w:tc>
          <w:tcPr>
            <w:tcW w:w="0" w:type="auto"/>
            <w:tcBorders>
              <w:bottom w:val="single" w:sz="0" w:space="0" w:color="auto"/>
            </w:tcBorders>
            <w:vAlign w:val="bottom"/>
          </w:tcPr>
          <w:p w14:paraId="2B87B7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0" w:type="auto"/>
            <w:tcBorders>
              <w:bottom w:val="single" w:sz="0" w:space="0" w:color="auto"/>
            </w:tcBorders>
            <w:vAlign w:val="bottom"/>
          </w:tcPr>
          <w:p w14:paraId="10A504D5"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0" w:type="auto"/>
            <w:tcBorders>
              <w:bottom w:val="single" w:sz="0" w:space="0" w:color="auto"/>
            </w:tcBorders>
            <w:vAlign w:val="bottom"/>
          </w:tcPr>
          <w:p w14:paraId="25B722A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552" w:type="dxa"/>
            <w:tcBorders>
              <w:bottom w:val="single" w:sz="0" w:space="0" w:color="auto"/>
            </w:tcBorders>
            <w:vAlign w:val="bottom"/>
          </w:tcPr>
          <w:p w14:paraId="7DB9B1F0"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1350" w:type="dxa"/>
            <w:tcBorders>
              <w:bottom w:val="single" w:sz="0" w:space="0" w:color="auto"/>
            </w:tcBorders>
            <w:vAlign w:val="bottom"/>
          </w:tcPr>
          <w:p w14:paraId="57EC50C0" w14:textId="77777777" w:rsid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w:t>
            </w:r>
          </w:p>
          <w:p w14:paraId="1FE2CC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 mg</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0" w:type="auto"/>
            <w:tcBorders>
              <w:bottom w:val="single" w:sz="0" w:space="0" w:color="auto"/>
            </w:tcBorders>
            <w:vAlign w:val="bottom"/>
          </w:tcPr>
          <w:p w14:paraId="5AD25359"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0" w:type="auto"/>
            <w:tcBorders>
              <w:bottom w:val="single" w:sz="0" w:space="0" w:color="auto"/>
            </w:tcBorders>
            <w:vAlign w:val="bottom"/>
          </w:tcPr>
          <w:p w14:paraId="51D463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c>
          <w:tcPr>
            <w:tcW w:w="0" w:type="auto"/>
            <w:tcBorders>
              <w:bottom w:val="single" w:sz="0" w:space="0" w:color="auto"/>
            </w:tcBorders>
            <w:vAlign w:val="bottom"/>
          </w:tcPr>
          <w:p w14:paraId="5BE73039"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r>
      <w:tr w:rsidR="00F77BDD" w:rsidRPr="002F4A36" w14:paraId="08A1D83D" w14:textId="77777777" w:rsidTr="002F4A36">
        <w:tc>
          <w:tcPr>
            <w:tcW w:w="0" w:type="auto"/>
          </w:tcPr>
          <w:p w14:paraId="45CACF7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108719E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29FA43F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010DE3F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14:paraId="0CEEA1D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14:paraId="39C48B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24.3</w:t>
            </w:r>
          </w:p>
        </w:tc>
        <w:tc>
          <w:tcPr>
            <w:tcW w:w="552" w:type="dxa"/>
          </w:tcPr>
          <w:p w14:paraId="441B43C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1350" w:type="dxa"/>
          </w:tcPr>
          <w:p w14:paraId="6503FA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14:paraId="64BFAF1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28AE06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4.01</w:t>
            </w:r>
          </w:p>
        </w:tc>
        <w:tc>
          <w:tcPr>
            <w:tcW w:w="0" w:type="auto"/>
          </w:tcPr>
          <w:p w14:paraId="373BB52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0.30</w:t>
            </w:r>
          </w:p>
        </w:tc>
      </w:tr>
      <w:tr w:rsidR="00F77BDD" w:rsidRPr="002F4A36" w14:paraId="261AF495" w14:textId="77777777" w:rsidTr="002F4A36">
        <w:tc>
          <w:tcPr>
            <w:tcW w:w="0" w:type="auto"/>
          </w:tcPr>
          <w:p w14:paraId="43F156A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1C9725B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6D8F4C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0" w:type="auto"/>
          </w:tcPr>
          <w:p w14:paraId="2D7994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14:paraId="2C4FFC9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14:paraId="139AB3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31.2</w:t>
            </w:r>
          </w:p>
        </w:tc>
        <w:tc>
          <w:tcPr>
            <w:tcW w:w="552" w:type="dxa"/>
          </w:tcPr>
          <w:p w14:paraId="30F2A17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8.7</w:t>
            </w:r>
          </w:p>
        </w:tc>
        <w:tc>
          <w:tcPr>
            <w:tcW w:w="1350" w:type="dxa"/>
          </w:tcPr>
          <w:p w14:paraId="672921F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0" w:type="auto"/>
          </w:tcPr>
          <w:p w14:paraId="300871A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14:paraId="4EFD99C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c>
          <w:tcPr>
            <w:tcW w:w="0" w:type="auto"/>
          </w:tcPr>
          <w:p w14:paraId="7200DC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0.61</w:t>
            </w:r>
          </w:p>
        </w:tc>
      </w:tr>
      <w:tr w:rsidR="00F77BDD" w:rsidRPr="002F4A36" w14:paraId="02342ED2" w14:textId="77777777" w:rsidTr="002F4A36">
        <w:tc>
          <w:tcPr>
            <w:tcW w:w="0" w:type="auto"/>
          </w:tcPr>
          <w:p w14:paraId="7325B14C"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080FA12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5AA628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33693CC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674D891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14:paraId="249024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w:t>
            </w:r>
          </w:p>
        </w:tc>
        <w:tc>
          <w:tcPr>
            <w:tcW w:w="552" w:type="dxa"/>
          </w:tcPr>
          <w:p w14:paraId="48E074D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1350" w:type="dxa"/>
          </w:tcPr>
          <w:p w14:paraId="65EFF21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412731D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w:t>
            </w:r>
          </w:p>
        </w:tc>
        <w:tc>
          <w:tcPr>
            <w:tcW w:w="0" w:type="auto"/>
          </w:tcPr>
          <w:p w14:paraId="17B0355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4.52</w:t>
            </w:r>
          </w:p>
        </w:tc>
        <w:tc>
          <w:tcPr>
            <w:tcW w:w="0" w:type="auto"/>
          </w:tcPr>
          <w:p w14:paraId="5DFB06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0.06</w:t>
            </w:r>
          </w:p>
        </w:tc>
      </w:tr>
      <w:tr w:rsidR="00F77BDD" w:rsidRPr="002F4A36" w14:paraId="32F2B548" w14:textId="77777777" w:rsidTr="002F4A36">
        <w:tc>
          <w:tcPr>
            <w:tcW w:w="0" w:type="auto"/>
          </w:tcPr>
          <w:p w14:paraId="26F4E01E"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1B46B0B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1F6812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68C6584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14:paraId="1C34F6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36CF6C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14.8</w:t>
            </w:r>
          </w:p>
        </w:tc>
        <w:tc>
          <w:tcPr>
            <w:tcW w:w="552" w:type="dxa"/>
          </w:tcPr>
          <w:p w14:paraId="4E8C8F9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14:paraId="016C8AE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3C18FE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25F4049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14:paraId="1D6125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0.25</w:t>
            </w:r>
          </w:p>
        </w:tc>
      </w:tr>
      <w:tr w:rsidR="00F77BDD" w:rsidRPr="002F4A36" w14:paraId="1A84EF79" w14:textId="77777777" w:rsidTr="002F4A36">
        <w:tc>
          <w:tcPr>
            <w:tcW w:w="0" w:type="auto"/>
          </w:tcPr>
          <w:p w14:paraId="24216645"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305D3A1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038B24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14:paraId="0BF9C0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14:paraId="0748A9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098E2A7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w:t>
            </w:r>
          </w:p>
        </w:tc>
        <w:tc>
          <w:tcPr>
            <w:tcW w:w="552" w:type="dxa"/>
          </w:tcPr>
          <w:p w14:paraId="2E00D7C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w:t>
            </w:r>
          </w:p>
        </w:tc>
        <w:tc>
          <w:tcPr>
            <w:tcW w:w="1350" w:type="dxa"/>
          </w:tcPr>
          <w:p w14:paraId="7162A30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014B35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6531A14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14:paraId="3C04AD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0.04</w:t>
            </w:r>
          </w:p>
        </w:tc>
      </w:tr>
      <w:tr w:rsidR="00F77BDD" w:rsidRPr="002F4A36" w14:paraId="1BC0F24B" w14:textId="77777777" w:rsidTr="002F4A36">
        <w:tc>
          <w:tcPr>
            <w:tcW w:w="0" w:type="auto"/>
          </w:tcPr>
          <w:p w14:paraId="78E3B877"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5328A05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589B43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38</w:t>
            </w:r>
          </w:p>
        </w:tc>
        <w:tc>
          <w:tcPr>
            <w:tcW w:w="0" w:type="auto"/>
          </w:tcPr>
          <w:p w14:paraId="577E492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7.3</w:t>
            </w:r>
          </w:p>
        </w:tc>
        <w:tc>
          <w:tcPr>
            <w:tcW w:w="0" w:type="auto"/>
          </w:tcPr>
          <w:p w14:paraId="22C9834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0" w:type="auto"/>
          </w:tcPr>
          <w:p w14:paraId="27BE55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24.5</w:t>
            </w:r>
          </w:p>
        </w:tc>
        <w:tc>
          <w:tcPr>
            <w:tcW w:w="552" w:type="dxa"/>
          </w:tcPr>
          <w:p w14:paraId="4BEC4C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w:t>
            </w:r>
          </w:p>
        </w:tc>
        <w:tc>
          <w:tcPr>
            <w:tcW w:w="1350" w:type="dxa"/>
          </w:tcPr>
          <w:p w14:paraId="4331CD0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689472F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14:paraId="220B689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4.38</w:t>
            </w:r>
          </w:p>
        </w:tc>
        <w:tc>
          <w:tcPr>
            <w:tcW w:w="0" w:type="auto"/>
          </w:tcPr>
          <w:p w14:paraId="2AB924A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0.14</w:t>
            </w:r>
          </w:p>
        </w:tc>
      </w:tr>
      <w:tr w:rsidR="00F77BDD" w:rsidRPr="002F4A36" w14:paraId="6DB8077B" w14:textId="77777777" w:rsidTr="002F4A36">
        <w:tc>
          <w:tcPr>
            <w:tcW w:w="0" w:type="auto"/>
          </w:tcPr>
          <w:p w14:paraId="541BDADF"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4BA87C9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19C1B0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14:paraId="36ACA99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0" w:type="auto"/>
          </w:tcPr>
          <w:p w14:paraId="18F3FD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0" w:type="auto"/>
          </w:tcPr>
          <w:p w14:paraId="634FD41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w:t>
            </w:r>
          </w:p>
        </w:tc>
        <w:tc>
          <w:tcPr>
            <w:tcW w:w="552" w:type="dxa"/>
          </w:tcPr>
          <w:p w14:paraId="088834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1350" w:type="dxa"/>
          </w:tcPr>
          <w:p w14:paraId="6C578F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626365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330092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14:paraId="37EF2DA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14:paraId="1E3790D0" w14:textId="77777777" w:rsidTr="002F4A36">
        <w:tc>
          <w:tcPr>
            <w:tcW w:w="0" w:type="auto"/>
          </w:tcPr>
          <w:p w14:paraId="4803FE62"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5C42C37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85108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14:paraId="27BCAB1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14:paraId="0BFC705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0" w:type="auto"/>
          </w:tcPr>
          <w:p w14:paraId="6E6F85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552" w:type="dxa"/>
          </w:tcPr>
          <w:p w14:paraId="47712B9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1350" w:type="dxa"/>
          </w:tcPr>
          <w:p w14:paraId="5BA201B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14:paraId="7128BCB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42DCC69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4.60</w:t>
            </w:r>
          </w:p>
        </w:tc>
        <w:tc>
          <w:tcPr>
            <w:tcW w:w="0" w:type="auto"/>
          </w:tcPr>
          <w:p w14:paraId="2ABC8B4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0.23</w:t>
            </w:r>
          </w:p>
        </w:tc>
      </w:tr>
      <w:tr w:rsidR="00F77BDD" w:rsidRPr="002F4A36" w14:paraId="150FCFCA" w14:textId="77777777" w:rsidTr="002F4A36">
        <w:tc>
          <w:tcPr>
            <w:tcW w:w="0" w:type="auto"/>
          </w:tcPr>
          <w:p w14:paraId="54BB3E9F"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2E5E496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7232E6F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25D420F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w:t>
            </w:r>
          </w:p>
        </w:tc>
        <w:tc>
          <w:tcPr>
            <w:tcW w:w="0" w:type="auto"/>
          </w:tcPr>
          <w:p w14:paraId="5601B89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1B1435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552" w:type="dxa"/>
          </w:tcPr>
          <w:p w14:paraId="7160E0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1350" w:type="dxa"/>
          </w:tcPr>
          <w:p w14:paraId="2C8B9F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03687F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5AF65F7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4.31</w:t>
            </w:r>
          </w:p>
        </w:tc>
        <w:tc>
          <w:tcPr>
            <w:tcW w:w="0" w:type="auto"/>
          </w:tcPr>
          <w:p w14:paraId="38B865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14:paraId="2D5E1FEE" w14:textId="77777777" w:rsidTr="002F4A36">
        <w:tc>
          <w:tcPr>
            <w:tcW w:w="0" w:type="auto"/>
          </w:tcPr>
          <w:p w14:paraId="1AA345F0"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04BEBB9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242F5A9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14:paraId="47B1FD7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125565B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14:paraId="712C131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17.1</w:t>
            </w:r>
          </w:p>
        </w:tc>
        <w:tc>
          <w:tcPr>
            <w:tcW w:w="552" w:type="dxa"/>
          </w:tcPr>
          <w:p w14:paraId="42E6467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c>
          <w:tcPr>
            <w:tcW w:w="1350" w:type="dxa"/>
          </w:tcPr>
          <w:p w14:paraId="172ABB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0" w:type="auto"/>
          </w:tcPr>
          <w:p w14:paraId="5D723B4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0259BE6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4.26</w:t>
            </w:r>
          </w:p>
        </w:tc>
        <w:tc>
          <w:tcPr>
            <w:tcW w:w="0" w:type="auto"/>
          </w:tcPr>
          <w:p w14:paraId="47EB6A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0.31</w:t>
            </w:r>
          </w:p>
        </w:tc>
      </w:tr>
      <w:tr w:rsidR="00F77BDD" w:rsidRPr="002F4A36" w14:paraId="1F7E161B" w14:textId="77777777" w:rsidTr="002F4A36">
        <w:tc>
          <w:tcPr>
            <w:tcW w:w="0" w:type="auto"/>
          </w:tcPr>
          <w:p w14:paraId="0EFBB98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6A08BE7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6C7EC5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5669A2C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2D9733A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14:paraId="1CA5EC8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552" w:type="dxa"/>
          </w:tcPr>
          <w:p w14:paraId="246EF2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1350" w:type="dxa"/>
          </w:tcPr>
          <w:p w14:paraId="4F53FFD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14:paraId="648BE90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667865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c>
          <w:tcPr>
            <w:tcW w:w="0" w:type="auto"/>
          </w:tcPr>
          <w:p w14:paraId="33E6274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0.16</w:t>
            </w:r>
          </w:p>
        </w:tc>
      </w:tr>
      <w:tr w:rsidR="00F77BDD" w:rsidRPr="002F4A36" w14:paraId="4DCE8FEC" w14:textId="77777777" w:rsidTr="002F4A36">
        <w:tc>
          <w:tcPr>
            <w:tcW w:w="0" w:type="auto"/>
          </w:tcPr>
          <w:p w14:paraId="4322C39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27B5E05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76BCF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14:paraId="4DF147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0" w:type="auto"/>
          </w:tcPr>
          <w:p w14:paraId="3C3FE14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79B2C1B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17.7</w:t>
            </w:r>
          </w:p>
        </w:tc>
        <w:tc>
          <w:tcPr>
            <w:tcW w:w="552" w:type="dxa"/>
          </w:tcPr>
          <w:p w14:paraId="59BEE1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1350" w:type="dxa"/>
          </w:tcPr>
          <w:p w14:paraId="0AD7F90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1A78AE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14:paraId="22C09B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14:paraId="520CBD7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0.20</w:t>
            </w:r>
          </w:p>
        </w:tc>
      </w:tr>
      <w:tr w:rsidR="00F77BDD" w:rsidRPr="002F4A36" w14:paraId="0B2FF812" w14:textId="77777777" w:rsidTr="002F4A36">
        <w:tc>
          <w:tcPr>
            <w:tcW w:w="0" w:type="auto"/>
          </w:tcPr>
          <w:p w14:paraId="087421F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6A4789F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5583EFD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4195E1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14:paraId="2DEB764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c>
          <w:tcPr>
            <w:tcW w:w="0" w:type="auto"/>
          </w:tcPr>
          <w:p w14:paraId="3D2544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8.5</w:t>
            </w:r>
          </w:p>
        </w:tc>
        <w:tc>
          <w:tcPr>
            <w:tcW w:w="552" w:type="dxa"/>
          </w:tcPr>
          <w:p w14:paraId="59CF4E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14:paraId="01105A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6B65581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0" w:type="auto"/>
          </w:tcPr>
          <w:p w14:paraId="29F28BC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c>
          <w:tcPr>
            <w:tcW w:w="0" w:type="auto"/>
          </w:tcPr>
          <w:p w14:paraId="58E95A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0.19</w:t>
            </w:r>
          </w:p>
        </w:tc>
      </w:tr>
      <w:tr w:rsidR="00F77BDD" w:rsidRPr="002F4A36" w14:paraId="0EE90DDA" w14:textId="77777777" w:rsidTr="002F4A36">
        <w:tc>
          <w:tcPr>
            <w:tcW w:w="0" w:type="auto"/>
          </w:tcPr>
          <w:p w14:paraId="4A4C742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720FC23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6199D8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w:t>
            </w:r>
          </w:p>
        </w:tc>
        <w:tc>
          <w:tcPr>
            <w:tcW w:w="0" w:type="auto"/>
          </w:tcPr>
          <w:p w14:paraId="661176F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w:t>
            </w:r>
          </w:p>
        </w:tc>
        <w:tc>
          <w:tcPr>
            <w:tcW w:w="0" w:type="auto"/>
          </w:tcPr>
          <w:p w14:paraId="470E9F2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w:t>
            </w:r>
          </w:p>
        </w:tc>
        <w:tc>
          <w:tcPr>
            <w:tcW w:w="0" w:type="auto"/>
          </w:tcPr>
          <w:p w14:paraId="16FB78F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w:t>
            </w:r>
          </w:p>
        </w:tc>
        <w:tc>
          <w:tcPr>
            <w:tcW w:w="552" w:type="dxa"/>
          </w:tcPr>
          <w:p w14:paraId="485BD27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7.6</w:t>
            </w:r>
          </w:p>
        </w:tc>
        <w:tc>
          <w:tcPr>
            <w:tcW w:w="1350" w:type="dxa"/>
          </w:tcPr>
          <w:p w14:paraId="05A56D4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365D2A8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2F358E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4.39</w:t>
            </w:r>
          </w:p>
        </w:tc>
        <w:tc>
          <w:tcPr>
            <w:tcW w:w="0" w:type="auto"/>
          </w:tcPr>
          <w:p w14:paraId="34968E9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0.34</w:t>
            </w:r>
          </w:p>
        </w:tc>
      </w:tr>
    </w:tbl>
    <w:p w14:paraId="1DC51341" w14:textId="77777777" w:rsidR="00F77BDD" w:rsidRDefault="006D238B">
      <w:r>
        <w:t> </w:t>
      </w:r>
    </w:p>
    <w:p w14:paraId="2C805ACA" w14:textId="77777777" w:rsidR="00F77BDD" w:rsidRDefault="006D238B" w:rsidP="002F4A36">
      <w:pPr>
        <w:spacing w:line="240" w:lineRule="auto"/>
      </w:pPr>
      <w:r>
        <w:rPr>
          <w:noProof/>
          <w:lang w:val="en-CA" w:eastAsia="en-CA"/>
        </w:rPr>
        <w:lastRenderedPageBreak/>
        <w:drawing>
          <wp:inline distT="0" distB="0" distL="0" distR="0" wp14:anchorId="6F63F9B6" wp14:editId="696FA7FC">
            <wp:extent cx="5504749" cy="6880936"/>
            <wp:effectExtent l="0" t="0" r="0" b="0"/>
            <wp:docPr id="20" name="Picture" descr="Figure 20:  Sample results over the dry and wet seasons for DOC (as NPOC, mg/L) concentrations and indicators of NOM aromaticity and molecular size: SAC254(m-1), SUVA (L mg-1 m-1),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NOM-DOC_boxplots-by-season.png"/>
                    <pic:cNvPicPr>
                      <a:picLocks noChangeAspect="1" noChangeArrowheads="1"/>
                    </pic:cNvPicPr>
                  </pic:nvPicPr>
                  <pic:blipFill>
                    <a:blip r:embed="rId32"/>
                    <a:stretch>
                      <a:fillRect/>
                    </a:stretch>
                  </pic:blipFill>
                  <pic:spPr bwMode="auto">
                    <a:xfrm>
                      <a:off x="0" y="0"/>
                      <a:ext cx="5504749" cy="6880936"/>
                    </a:xfrm>
                    <a:prstGeom prst="rect">
                      <a:avLst/>
                    </a:prstGeom>
                    <a:noFill/>
                    <a:ln w="9525">
                      <a:noFill/>
                      <a:headEnd/>
                      <a:tailEnd/>
                    </a:ln>
                  </pic:spPr>
                </pic:pic>
              </a:graphicData>
            </a:graphic>
          </wp:inline>
        </w:drawing>
      </w:r>
    </w:p>
    <w:p w14:paraId="5327B75F" w14:textId="77777777" w:rsidR="00F77BDD" w:rsidRDefault="006D238B" w:rsidP="002F4A36">
      <w:pPr>
        <w:spacing w:line="240" w:lineRule="auto"/>
      </w:pPr>
      <w:r w:rsidRPr="005C6396">
        <w:rPr>
          <w:highlight w:val="cyan"/>
        </w:rPr>
        <w:t xml:space="preserve">Figure 20:  </w:t>
      </w:r>
      <w:r w:rsidRPr="005C6396">
        <w:rPr>
          <w:i/>
          <w:highlight w:val="cyan"/>
        </w:rPr>
        <w:t>Sample results over the dry and wet seasons for DOC (as NPOC, mg/L) concentrations and indicators of NOM aromaticity and molecular size: SAC</w:t>
      </w:r>
      <w:r w:rsidRPr="005C6396">
        <w:rPr>
          <w:i/>
          <w:highlight w:val="cyan"/>
          <w:vertAlign w:val="subscript"/>
        </w:rPr>
        <w:t>254</w:t>
      </w:r>
      <w:r w:rsidRPr="005C6396">
        <w:rPr>
          <w:i/>
          <w:highlight w:val="cyan"/>
        </w:rPr>
        <w:t>(m</w:t>
      </w:r>
      <w:r w:rsidRPr="005C6396">
        <w:rPr>
          <w:i/>
          <w:highlight w:val="cyan"/>
          <w:vertAlign w:val="superscript"/>
        </w:rPr>
        <w:t>-1</w:t>
      </w:r>
      <w:r w:rsidRPr="005C6396">
        <w:rPr>
          <w:i/>
          <w:highlight w:val="cyan"/>
        </w:rPr>
        <w:t>), SUVA (L mg</w:t>
      </w:r>
      <w:r w:rsidRPr="005C6396">
        <w:rPr>
          <w:i/>
          <w:highlight w:val="cyan"/>
          <w:vertAlign w:val="superscript"/>
        </w:rPr>
        <w:t>-1</w:t>
      </w:r>
      <w:r w:rsidRPr="005C6396">
        <w:rPr>
          <w:i/>
          <w:highlight w:val="cyan"/>
        </w:rPr>
        <w:t xml:space="preserve"> m</w:t>
      </w:r>
      <w:r w:rsidRPr="005C6396">
        <w:rPr>
          <w:i/>
          <w:highlight w:val="cyan"/>
          <w:vertAlign w:val="superscript"/>
        </w:rPr>
        <w:t>-1</w:t>
      </w:r>
      <w:r w:rsidRPr="005C6396">
        <w:rPr>
          <w:i/>
          <w:highlight w:val="cyan"/>
        </w:rPr>
        <w:t>), E</w:t>
      </w:r>
      <w:r w:rsidRPr="005C6396">
        <w:rPr>
          <w:i/>
          <w:highlight w:val="cyan"/>
          <w:vertAlign w:val="subscript"/>
        </w:rPr>
        <w:t>2</w:t>
      </w:r>
      <w:r w:rsidRPr="005C6396">
        <w:rPr>
          <w:i/>
          <w:highlight w:val="cyan"/>
        </w:rPr>
        <w:t>:</w:t>
      </w:r>
      <w:commentRangeStart w:id="299"/>
      <w:r w:rsidRPr="005C6396">
        <w:rPr>
          <w:i/>
          <w:highlight w:val="cyan"/>
        </w:rPr>
        <w:t>E</w:t>
      </w:r>
      <w:r w:rsidRPr="005C6396">
        <w:rPr>
          <w:i/>
          <w:highlight w:val="cyan"/>
          <w:vertAlign w:val="subscript"/>
        </w:rPr>
        <w:t>3</w:t>
      </w:r>
      <w:commentRangeEnd w:id="299"/>
      <w:r w:rsidR="005C6396">
        <w:rPr>
          <w:rStyle w:val="CommentReference"/>
        </w:rPr>
        <w:commentReference w:id="299"/>
      </w:r>
      <w:r w:rsidRPr="005C6396">
        <w:rPr>
          <w:i/>
          <w:highlight w:val="cyan"/>
        </w:rPr>
        <w:t>.</w:t>
      </w:r>
    </w:p>
    <w:p w14:paraId="35B295FF" w14:textId="77777777" w:rsidR="00F77BDD" w:rsidRDefault="006D238B">
      <w:r>
        <w:t> </w:t>
      </w:r>
    </w:p>
    <w:p w14:paraId="1F31335A" w14:textId="77777777" w:rsidR="00F77BDD" w:rsidRDefault="006D238B">
      <w:commentRangeStart w:id="300"/>
      <w:r w:rsidRPr="005C6396">
        <w:rPr>
          <w:highlight w:val="cyan"/>
        </w:rPr>
        <w:lastRenderedPageBreak/>
        <w:t>The</w:t>
      </w:r>
      <w:commentRangeEnd w:id="300"/>
      <w:r w:rsidR="005C6396">
        <w:rPr>
          <w:rStyle w:val="CommentReference"/>
        </w:rPr>
        <w:commentReference w:id="300"/>
      </w:r>
      <w:r>
        <w:t xml:space="preserv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2</w:t>
      </w:r>
      <w:r>
        <w:t>:E</w:t>
      </w:r>
      <w:r>
        <w:rPr>
          <w:vertAlign w:val="subscript"/>
        </w:rPr>
        <w:t>3</w:t>
      </w:r>
      <w:r>
        <w:t xml:space="preserve"> 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 20). SAC</w:t>
      </w:r>
      <w:r>
        <w:rPr>
          <w:vertAlign w:val="subscript"/>
        </w:rPr>
        <w:t>254</w:t>
      </w:r>
      <w:r>
        <w:t xml:space="preserve"> showed a similar increase in aromatic character from headwaters to mouth during the dry season, albeit the trend </w:t>
      </w:r>
      <w:commentRangeStart w:id="301"/>
      <w:r>
        <w:t>was</w:t>
      </w:r>
      <w:commentRangeEnd w:id="301"/>
      <w:r w:rsidR="00BC3621">
        <w:rPr>
          <w:rStyle w:val="CommentReference"/>
        </w:rPr>
        <w:commentReference w:id="301"/>
      </w:r>
      <w:r>
        <w:t xml:space="preserve"> less pronounced and there was a larger difference between </w:t>
      </w:r>
      <w:proofErr w:type="spellStart"/>
      <w:r>
        <w:t>ChrisCrk</w:t>
      </w:r>
      <w:proofErr w:type="spellEnd"/>
      <w:r>
        <w:t xml:space="preserve"> and </w:t>
      </w:r>
      <w:proofErr w:type="spellStart"/>
      <w:r>
        <w:t>LeechHead</w:t>
      </w:r>
      <w:proofErr w:type="spellEnd"/>
      <w:r>
        <w:t xml:space="preserve"> in SAC</w:t>
      </w:r>
      <w:r>
        <w:rPr>
          <w:vertAlign w:val="subscript"/>
        </w:rPr>
        <w:t>254</w:t>
      </w:r>
      <w:r>
        <w:t xml:space="preserve"> than in E</w:t>
      </w:r>
      <w:r>
        <w:rPr>
          <w:vertAlign w:val="subscript"/>
        </w:rPr>
        <w:t>2</w:t>
      </w:r>
      <w:r>
        <w:t>:E</w:t>
      </w:r>
      <w:r>
        <w:rPr>
          <w:vertAlign w:val="subscript"/>
        </w:rPr>
        <w:t>3</w:t>
      </w:r>
      <w:r>
        <w:t>. SUVA</w:t>
      </w:r>
      <w:r>
        <w:rPr>
          <w:vertAlign w:val="subscript"/>
        </w:rPr>
        <w:t>254</w:t>
      </w:r>
      <w:r>
        <w:t>, as could be expected, displayed a combination of DOC and SAC</w:t>
      </w:r>
      <w:r>
        <w:rPr>
          <w:vertAlign w:val="subscript"/>
        </w:rPr>
        <w:t>254</w:t>
      </w:r>
      <w:r>
        <w:t xml:space="preserve"> trends. DOC concentrations decreased from headwaters to mouth in both the wet and dry seasons, with the greatest variance at the head (Weeks) and mouth (Tunnel).</w:t>
      </w:r>
    </w:p>
    <w:p w14:paraId="3D8BC3C2" w14:textId="77777777" w:rsidR="00F77BDD" w:rsidRDefault="006D238B">
      <w:r>
        <w:t> </w:t>
      </w:r>
    </w:p>
    <w:p w14:paraId="35E1CEEE" w14:textId="77777777" w:rsidR="00F77BDD" w:rsidRDefault="006D238B">
      <w:r>
        <w:t xml:space="preserve">In the wet season, there was a spatial decrease in NOM aromaticity from headwaters to the Tunnel. In the headwater streams (sites 1 &amp; 2), wet season NOM character was more aromatic at Weeks but had a broader range in spectral indices values at </w:t>
      </w:r>
      <w:proofErr w:type="spellStart"/>
      <w:r>
        <w:t>ChrisCrk</w:t>
      </w:r>
      <w:proofErr w:type="spellEnd"/>
      <w:r>
        <w:t xml:space="preserve">. </w:t>
      </w:r>
      <w:commentRangeStart w:id="302"/>
      <w:r>
        <w:t xml:space="preserve">The River continuum concept predicts greater NOM diversity in headwaters than in higher order streams; these results only partially agree with that RCC concept and it appears that the wetland-dominated sub-basin (Weeks) had much more consistent NOM character than the </w:t>
      </w:r>
      <w:proofErr w:type="spellStart"/>
      <w:r>
        <w:t>ChrisCrk</w:t>
      </w:r>
      <w:proofErr w:type="spellEnd"/>
      <w:r>
        <w:t xml:space="preserve"> headwater stream. The longitudinal decrease in aromatic NOM character could have been an </w:t>
      </w:r>
      <w:proofErr w:type="spellStart"/>
      <w:r>
        <w:t>affect</w:t>
      </w:r>
      <w:proofErr w:type="spellEnd"/>
      <w:r>
        <w:t xml:space="preserve"> of dilution during the wet season. Of the main tributaries to the Leech River mainstem, </w:t>
      </w:r>
      <w:proofErr w:type="spellStart"/>
      <w:r>
        <w:t>CraggCrk</w:t>
      </w:r>
      <w:proofErr w:type="spellEnd"/>
      <w:r>
        <w:t xml:space="preserve"> had less aromatic character than </w:t>
      </w:r>
      <w:proofErr w:type="spellStart"/>
      <w:r>
        <w:t>WestLeech</w:t>
      </w:r>
      <w:proofErr w:type="spellEnd"/>
      <w:r>
        <w:t>.</w:t>
      </w:r>
      <w:commentRangeEnd w:id="302"/>
      <w:r w:rsidR="00BC3621">
        <w:rPr>
          <w:rStyle w:val="CommentReference"/>
        </w:rPr>
        <w:commentReference w:id="302"/>
      </w:r>
    </w:p>
    <w:p w14:paraId="32CC580E" w14:textId="77777777" w:rsidR="00F77BDD" w:rsidRDefault="006D238B">
      <w:r>
        <w:t> </w:t>
      </w:r>
    </w:p>
    <w:p w14:paraId="645AD186" w14:textId="77777777" w:rsidR="00F77BDD" w:rsidRDefault="006D238B">
      <w:pPr>
        <w:pStyle w:val="Heading4"/>
      </w:pPr>
      <w:bookmarkStart w:id="303" w:name="rising-stage-and-nom-dynamics"/>
      <w:r>
        <w:lastRenderedPageBreak/>
        <w:t>Rising stage and NOM dynamics</w:t>
      </w:r>
      <w:bookmarkEnd w:id="303"/>
    </w:p>
    <w:p w14:paraId="0B24E39D" w14:textId="77777777" w:rsidR="00F77BDD" w:rsidRDefault="006D238B">
      <w:r>
        <w:t>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14:paraId="213CC106" w14:textId="77777777" w:rsidR="00F77BDD" w:rsidRDefault="006D238B">
      <w:r>
        <w:t> </w:t>
      </w:r>
    </w:p>
    <w:p w14:paraId="32C5C57E" w14:textId="77777777" w:rsidR="00F77BDD" w:rsidRDefault="006D238B">
      <w:r>
        <w:t xml:space="preserve">Table 16: </w:t>
      </w:r>
      <w:r>
        <w:rPr>
          <w:i/>
        </w:rPr>
        <w:t>Summary of stream response to precipitation events across the LWSA.</w:t>
      </w:r>
    </w:p>
    <w:tbl>
      <w:tblPr>
        <w:tblW w:w="5000" w:type="pct"/>
        <w:tblLook w:val="07E0" w:firstRow="1" w:lastRow="1" w:firstColumn="1" w:lastColumn="1" w:noHBand="1" w:noVBand="1"/>
        <w:tblCaption w:val="Table 16: Summary of stream response to precipitation events across the LWSA."/>
      </w:tblPr>
      <w:tblGrid>
        <w:gridCol w:w="1204"/>
        <w:gridCol w:w="1324"/>
        <w:gridCol w:w="1242"/>
        <w:gridCol w:w="1290"/>
        <w:gridCol w:w="1189"/>
        <w:gridCol w:w="1538"/>
        <w:gridCol w:w="1573"/>
      </w:tblGrid>
      <w:tr w:rsidR="00F77BDD" w:rsidRPr="002F4A36" w14:paraId="5EC2200D" w14:textId="77777777">
        <w:tc>
          <w:tcPr>
            <w:tcW w:w="0" w:type="auto"/>
            <w:tcBorders>
              <w:bottom w:val="single" w:sz="0" w:space="0" w:color="auto"/>
            </w:tcBorders>
            <w:vAlign w:val="bottom"/>
          </w:tcPr>
          <w:p w14:paraId="6836431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04B8E52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shortest time to peak stage (</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14:paraId="443B150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longest time to peak stage (</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14:paraId="29A298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stage (cm)</w:t>
            </w:r>
          </w:p>
        </w:tc>
        <w:tc>
          <w:tcPr>
            <w:tcW w:w="0" w:type="auto"/>
            <w:tcBorders>
              <w:bottom w:val="single" w:sz="0" w:space="0" w:color="auto"/>
            </w:tcBorders>
            <w:vAlign w:val="bottom"/>
          </w:tcPr>
          <w:p w14:paraId="5DD12E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stage (cm)</w:t>
            </w:r>
          </w:p>
        </w:tc>
        <w:tc>
          <w:tcPr>
            <w:tcW w:w="0" w:type="auto"/>
            <w:tcBorders>
              <w:bottom w:val="single" w:sz="0" w:space="0" w:color="auto"/>
            </w:tcBorders>
            <w:vAlign w:val="bottom"/>
          </w:tcPr>
          <w:p w14:paraId="3CDEFD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minimum rate of stage change (cm/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14:paraId="51A5BF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maximum rate of stage change (cm/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r>
      <w:tr w:rsidR="00F77BDD" w:rsidRPr="002F4A36" w14:paraId="318A9607" w14:textId="77777777">
        <w:tc>
          <w:tcPr>
            <w:tcW w:w="0" w:type="auto"/>
          </w:tcPr>
          <w:p w14:paraId="58546AD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399384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w:t>
            </w:r>
          </w:p>
        </w:tc>
        <w:tc>
          <w:tcPr>
            <w:tcW w:w="0" w:type="auto"/>
          </w:tcPr>
          <w:p w14:paraId="6B60967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159.8</w:t>
            </w:r>
          </w:p>
        </w:tc>
        <w:tc>
          <w:tcPr>
            <w:tcW w:w="0" w:type="auto"/>
          </w:tcPr>
          <w:p w14:paraId="7378A5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14:paraId="767B86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47.9</w:t>
            </w:r>
          </w:p>
        </w:tc>
        <w:tc>
          <w:tcPr>
            <w:tcW w:w="0" w:type="auto"/>
          </w:tcPr>
          <w:p w14:paraId="7BF113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0.17</w:t>
            </w:r>
          </w:p>
        </w:tc>
        <w:tc>
          <w:tcPr>
            <w:tcW w:w="0" w:type="auto"/>
          </w:tcPr>
          <w:p w14:paraId="6A82A89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w:t>
            </w:r>
          </w:p>
        </w:tc>
      </w:tr>
      <w:tr w:rsidR="00F77BDD" w:rsidRPr="002F4A36" w14:paraId="7FF19E14" w14:textId="77777777">
        <w:tc>
          <w:tcPr>
            <w:tcW w:w="0" w:type="auto"/>
          </w:tcPr>
          <w:p w14:paraId="2CAA56F9"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1DD74C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0" w:type="auto"/>
          </w:tcPr>
          <w:p w14:paraId="679BAD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192.3</w:t>
            </w:r>
          </w:p>
        </w:tc>
        <w:tc>
          <w:tcPr>
            <w:tcW w:w="0" w:type="auto"/>
          </w:tcPr>
          <w:p w14:paraId="5A57AD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0" w:type="auto"/>
          </w:tcPr>
          <w:p w14:paraId="709D19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0" w:type="auto"/>
          </w:tcPr>
          <w:p w14:paraId="55EE137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0.03</w:t>
            </w:r>
          </w:p>
        </w:tc>
        <w:tc>
          <w:tcPr>
            <w:tcW w:w="0" w:type="auto"/>
          </w:tcPr>
          <w:p w14:paraId="296E1A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r>
      <w:tr w:rsidR="00F77BDD" w:rsidRPr="002F4A36" w14:paraId="56094526" w14:textId="77777777">
        <w:tc>
          <w:tcPr>
            <w:tcW w:w="0" w:type="auto"/>
          </w:tcPr>
          <w:p w14:paraId="734A5222"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053DDFB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33.0</w:t>
            </w:r>
          </w:p>
        </w:tc>
        <w:tc>
          <w:tcPr>
            <w:tcW w:w="0" w:type="auto"/>
          </w:tcPr>
          <w:p w14:paraId="31BBF84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167.7</w:t>
            </w:r>
          </w:p>
        </w:tc>
        <w:tc>
          <w:tcPr>
            <w:tcW w:w="0" w:type="auto"/>
          </w:tcPr>
          <w:p w14:paraId="132F6C6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22.1</w:t>
            </w:r>
          </w:p>
        </w:tc>
        <w:tc>
          <w:tcPr>
            <w:tcW w:w="0" w:type="auto"/>
          </w:tcPr>
          <w:p w14:paraId="1D5E1A9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57.1</w:t>
            </w:r>
          </w:p>
        </w:tc>
        <w:tc>
          <w:tcPr>
            <w:tcW w:w="0" w:type="auto"/>
          </w:tcPr>
          <w:p w14:paraId="3E2DBE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0.29</w:t>
            </w:r>
          </w:p>
        </w:tc>
        <w:tc>
          <w:tcPr>
            <w:tcW w:w="0" w:type="auto"/>
          </w:tcPr>
          <w:p w14:paraId="7BFDE3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r>
      <w:tr w:rsidR="00F77BDD" w:rsidRPr="002F4A36" w14:paraId="3D2547D7" w14:textId="77777777">
        <w:tc>
          <w:tcPr>
            <w:tcW w:w="0" w:type="auto"/>
          </w:tcPr>
          <w:p w14:paraId="3CAEAA22"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13C1A05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14:paraId="0630CF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125.2</w:t>
            </w:r>
          </w:p>
        </w:tc>
        <w:tc>
          <w:tcPr>
            <w:tcW w:w="0" w:type="auto"/>
          </w:tcPr>
          <w:p w14:paraId="199E975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32.7</w:t>
            </w:r>
          </w:p>
        </w:tc>
        <w:tc>
          <w:tcPr>
            <w:tcW w:w="0" w:type="auto"/>
          </w:tcPr>
          <w:p w14:paraId="742002D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97.3</w:t>
            </w:r>
          </w:p>
        </w:tc>
        <w:tc>
          <w:tcPr>
            <w:tcW w:w="0" w:type="auto"/>
          </w:tcPr>
          <w:p w14:paraId="0B1930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0.26</w:t>
            </w:r>
          </w:p>
        </w:tc>
        <w:tc>
          <w:tcPr>
            <w:tcW w:w="0" w:type="auto"/>
          </w:tcPr>
          <w:p w14:paraId="6076804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r>
      <w:tr w:rsidR="00F77BDD" w:rsidRPr="002F4A36" w14:paraId="7237E656" w14:textId="77777777">
        <w:tc>
          <w:tcPr>
            <w:tcW w:w="0" w:type="auto"/>
          </w:tcPr>
          <w:p w14:paraId="5A41E795"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2D5E2F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25.8</w:t>
            </w:r>
          </w:p>
        </w:tc>
        <w:tc>
          <w:tcPr>
            <w:tcW w:w="0" w:type="auto"/>
          </w:tcPr>
          <w:p w14:paraId="11466D5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122.8</w:t>
            </w:r>
          </w:p>
        </w:tc>
        <w:tc>
          <w:tcPr>
            <w:tcW w:w="0" w:type="auto"/>
          </w:tcPr>
          <w:p w14:paraId="55DE191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36.7</w:t>
            </w:r>
          </w:p>
        </w:tc>
        <w:tc>
          <w:tcPr>
            <w:tcW w:w="0" w:type="auto"/>
          </w:tcPr>
          <w:p w14:paraId="447684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70.2</w:t>
            </w:r>
          </w:p>
        </w:tc>
        <w:tc>
          <w:tcPr>
            <w:tcW w:w="0" w:type="auto"/>
          </w:tcPr>
          <w:p w14:paraId="11CC55C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0.33</w:t>
            </w:r>
          </w:p>
        </w:tc>
        <w:tc>
          <w:tcPr>
            <w:tcW w:w="0" w:type="auto"/>
          </w:tcPr>
          <w:p w14:paraId="6702D1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r>
      <w:tr w:rsidR="00F77BDD" w:rsidRPr="002F4A36" w14:paraId="5F3859E7" w14:textId="77777777">
        <w:tc>
          <w:tcPr>
            <w:tcW w:w="0" w:type="auto"/>
          </w:tcPr>
          <w:p w14:paraId="658C5FE9"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5548526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14:paraId="528EDE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123.8</w:t>
            </w:r>
          </w:p>
        </w:tc>
        <w:tc>
          <w:tcPr>
            <w:tcW w:w="0" w:type="auto"/>
          </w:tcPr>
          <w:p w14:paraId="4E079D4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29.0</w:t>
            </w:r>
          </w:p>
        </w:tc>
        <w:tc>
          <w:tcPr>
            <w:tcW w:w="0" w:type="auto"/>
          </w:tcPr>
          <w:p w14:paraId="15293EA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135.3</w:t>
            </w:r>
          </w:p>
        </w:tc>
        <w:tc>
          <w:tcPr>
            <w:tcW w:w="0" w:type="auto"/>
          </w:tcPr>
          <w:p w14:paraId="6A5462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0.45</w:t>
            </w:r>
          </w:p>
        </w:tc>
        <w:tc>
          <w:tcPr>
            <w:tcW w:w="0" w:type="auto"/>
          </w:tcPr>
          <w:p w14:paraId="425F5B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7.4</w:t>
            </w:r>
          </w:p>
        </w:tc>
      </w:tr>
    </w:tbl>
    <w:p w14:paraId="0FDDED5B" w14:textId="77777777" w:rsidR="00F77BDD" w:rsidRDefault="006D238B">
      <w:r>
        <w:t> </w:t>
      </w:r>
    </w:p>
    <w:p w14:paraId="4FE767E4" w14:textId="77777777" w:rsidR="00F77BDD" w:rsidRDefault="006D238B">
      <w:r>
        <w:t>Rates of change in stream response were calculated for each site to evaluate the fastest and slowest times to peak stage and relative magnitudes of change (Table 16). As expected, rate of change in stage was greatest at the Tunnel (site 6) and smallest at the Weeks headwater creek (site 1) which drains Weeks Lake and surrounding wetlands.</w:t>
      </w:r>
    </w:p>
    <w:p w14:paraId="7B8979A1" w14:textId="77777777" w:rsidR="00F77BDD" w:rsidRDefault="006D238B">
      <w:r>
        <w:t> </w:t>
      </w:r>
    </w:p>
    <w:p w14:paraId="640C1397" w14:textId="77777777" w:rsidR="00F77BDD" w:rsidRPr="005C6396" w:rsidRDefault="006D238B">
      <w:pPr>
        <w:pStyle w:val="Heading4"/>
        <w:rPr>
          <w:highlight w:val="cyan"/>
        </w:rPr>
      </w:pPr>
      <w:bookmarkStart w:id="304" w:name="Xc2630683f9dc53106c8f6f2575ed377c9a57537"/>
      <w:r w:rsidRPr="005C6396">
        <w:rPr>
          <w:highlight w:val="cyan"/>
        </w:rPr>
        <w:t>Spatiotemporal synchrony in local extrema: river stage and DOC</w:t>
      </w:r>
      <w:bookmarkEnd w:id="304"/>
    </w:p>
    <w:p w14:paraId="3E587CAB" w14:textId="77777777" w:rsidR="00F77BDD" w:rsidRDefault="006D238B">
      <w:commentRangeStart w:id="305"/>
      <w:commentRangeStart w:id="306"/>
      <w:r>
        <w:t>A</w:t>
      </w:r>
      <w:commentRangeEnd w:id="305"/>
      <w:r w:rsidR="005C6396">
        <w:rPr>
          <w:rStyle w:val="CommentReference"/>
        </w:rPr>
        <w:commentReference w:id="305"/>
      </w:r>
      <w:r>
        <w:t xml:space="preserve"> trend in DOC concentration during rising stage can provide information about NOM source and flux dynamics. Increasing DOC with rising stage suggests NOM transport dynamics were driven by hydrologic connectivity to an unlimited supply of source NOM. Alternatively, if DOC </w:t>
      </w:r>
      <w:r>
        <w:lastRenderedPageBreak/>
        <w:t>concentrations decrease with rising stage it’s likely that the NOM source pool was limited (i.e. depletion of terrestrial allochthonous NOM supply) (</w:t>
      </w:r>
      <w:proofErr w:type="spellStart"/>
      <w:r>
        <w:t>Zarnetske</w:t>
      </w:r>
      <w:proofErr w:type="spellEnd"/>
      <w:r>
        <w:t xml:space="preserve"> et al. </w:t>
      </w:r>
      <w:hyperlink w:anchor="ref-Zarnetske2018">
        <w:r>
          <w:rPr>
            <w:rStyle w:val="Hyperlink"/>
          </w:rPr>
          <w:t>2018</w:t>
        </w:r>
      </w:hyperlink>
      <w:r>
        <w:t>).</w:t>
      </w:r>
      <w:commentRangeEnd w:id="306"/>
      <w:r w:rsidR="00BC3621">
        <w:rPr>
          <w:rStyle w:val="CommentReference"/>
        </w:rPr>
        <w:commentReference w:id="306"/>
      </w:r>
    </w:p>
    <w:p w14:paraId="63B38CC7" w14:textId="77777777" w:rsidR="00F77BDD" w:rsidRDefault="006D238B">
      <w:r>
        <w:t> </w:t>
      </w:r>
    </w:p>
    <w:p w14:paraId="7A2C9444" w14:textId="77777777" w:rsidR="00F77BDD" w:rsidRDefault="006D238B">
      <w:r>
        <w:t xml:space="preserve">Streams responded </w:t>
      </w:r>
      <w:commentRangeStart w:id="307"/>
      <w:r>
        <w:t>harmoniously</w:t>
      </w:r>
      <w:commentRangeEnd w:id="307"/>
      <w:r w:rsidR="00BC3621">
        <w:rPr>
          <w:rStyle w:val="CommentReference"/>
        </w:rPr>
        <w:commentReference w:id="307"/>
      </w:r>
      <w:r>
        <w:t xml:space="preserve"> to precipitation across the LWSA, with synchronous changes in stage, but was a similar harmony present for fluctuations in DOC or spectral </w:t>
      </w:r>
      <w:commentRangeStart w:id="308"/>
      <w:r>
        <w:t>properties</w:t>
      </w:r>
      <w:commentRangeEnd w:id="308"/>
      <w:r w:rsidR="00BC3621">
        <w:rPr>
          <w:rStyle w:val="CommentReference"/>
        </w:rPr>
        <w:commentReference w:id="308"/>
      </w:r>
      <w:r>
        <w:t xml:space="preserve">? </w:t>
      </w:r>
      <w:commentRangeStart w:id="309"/>
      <w:commentRangeStart w:id="310"/>
      <w:commentRangeStart w:id="311"/>
      <w:r>
        <w:t>Aqueous</w:t>
      </w:r>
      <w:commentRangeEnd w:id="309"/>
      <w:commentRangeEnd w:id="310"/>
      <w:r w:rsidR="00BC3621">
        <w:rPr>
          <w:rStyle w:val="CommentReference"/>
        </w:rPr>
        <w:commentReference w:id="309"/>
      </w:r>
      <w:r w:rsidR="00BC3621">
        <w:rPr>
          <w:rStyle w:val="CommentReference"/>
        </w:rPr>
        <w:commentReference w:id="310"/>
      </w:r>
      <w:r>
        <w:t xml:space="preserve"> DOC was quantified from discrete r</w:t>
      </w:r>
      <w:commentRangeStart w:id="312"/>
      <w:r>
        <w:t>iver</w:t>
      </w:r>
      <w:commentRangeEnd w:id="312"/>
      <w:r w:rsidR="00BC3621">
        <w:rPr>
          <w:rStyle w:val="CommentReference"/>
        </w:rPr>
        <w:commentReference w:id="312"/>
      </w:r>
      <w:r>
        <w:t xml:space="preserve"> samples, and therefore the temporal synchrony of peaks could not be evaluated in the same manner as stage, which was continuously recorded. However, each river sample was matched to stage and had a corresponding </w:t>
      </w:r>
      <w:proofErr w:type="gramStart"/>
      <w:r>
        <w:t>time-stamp</w:t>
      </w:r>
      <w:proofErr w:type="gramEnd"/>
      <w:r>
        <w:t xml:space="preserve">,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w:t>
      </w:r>
      <w:commentRangeEnd w:id="311"/>
      <w:r w:rsidR="00BC3621">
        <w:rPr>
          <w:rStyle w:val="CommentReference"/>
        </w:rPr>
        <w:commentReference w:id="311"/>
      </w:r>
      <w:r>
        <w:t>Table 17 summarizes proportions of common DOC and stage extrema samples, where 1 indicates perfect agreement between samples of extreme DOC and sample-stage, and zero indicates complete asynchrony between DOC and stage highs and lows.</w:t>
      </w:r>
    </w:p>
    <w:p w14:paraId="1B40FD13" w14:textId="77777777" w:rsidR="002F4A36" w:rsidRDefault="002F4A36"/>
    <w:p w14:paraId="27398BDC" w14:textId="77777777" w:rsidR="002F4A36" w:rsidRDefault="002F4A36"/>
    <w:p w14:paraId="65B7351C" w14:textId="77777777" w:rsidR="002F4A36" w:rsidRDefault="002F4A36"/>
    <w:p w14:paraId="407D6A3C" w14:textId="77777777" w:rsidR="00F77BDD" w:rsidRDefault="006D238B">
      <w:r>
        <w:t> </w:t>
      </w:r>
    </w:p>
    <w:p w14:paraId="26614B54" w14:textId="77777777" w:rsidR="00F77BDD" w:rsidRDefault="006D238B">
      <w:r>
        <w:lastRenderedPageBreak/>
        <w:t xml:space="preserve">Table 17: </w:t>
      </w:r>
      <w:r>
        <w:rPr>
          <w:i/>
        </w:rPr>
        <w:t>Proportion of samples for which peak DOC was found in the highest sample stage.</w:t>
      </w:r>
    </w:p>
    <w:tbl>
      <w:tblPr>
        <w:tblW w:w="0" w:type="pct"/>
        <w:tblLook w:val="07E0" w:firstRow="1" w:lastRow="1" w:firstColumn="1" w:lastColumn="1" w:noHBand="1" w:noVBand="1"/>
        <w:tblCaption w:val="Table 17: Proportion of samples for which peak DOC was found in the highest sample stage."/>
      </w:tblPr>
      <w:tblGrid>
        <w:gridCol w:w="1204"/>
        <w:gridCol w:w="3019"/>
        <w:gridCol w:w="2985"/>
      </w:tblGrid>
      <w:tr w:rsidR="00F77BDD" w:rsidRPr="002F4A36" w14:paraId="7CC42208" w14:textId="77777777">
        <w:tc>
          <w:tcPr>
            <w:tcW w:w="0" w:type="auto"/>
            <w:tcBorders>
              <w:bottom w:val="single" w:sz="0" w:space="0" w:color="auto"/>
            </w:tcBorders>
            <w:vAlign w:val="bottom"/>
          </w:tcPr>
          <w:p w14:paraId="7D938C9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208543B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maxima</w:t>
            </w:r>
          </w:p>
        </w:tc>
        <w:tc>
          <w:tcPr>
            <w:tcW w:w="0" w:type="auto"/>
            <w:tcBorders>
              <w:bottom w:val="single" w:sz="0" w:space="0" w:color="auto"/>
            </w:tcBorders>
            <w:vAlign w:val="bottom"/>
          </w:tcPr>
          <w:p w14:paraId="33847D3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minima</w:t>
            </w:r>
          </w:p>
        </w:tc>
      </w:tr>
      <w:tr w:rsidR="00F77BDD" w:rsidRPr="002F4A36" w14:paraId="6D542840" w14:textId="77777777">
        <w:tc>
          <w:tcPr>
            <w:tcW w:w="0" w:type="auto"/>
          </w:tcPr>
          <w:p w14:paraId="0B5A8D9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2BF57C2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0.588</w:t>
            </w:r>
          </w:p>
        </w:tc>
        <w:tc>
          <w:tcPr>
            <w:tcW w:w="0" w:type="auto"/>
          </w:tcPr>
          <w:p w14:paraId="03A85F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0.647</w:t>
            </w:r>
          </w:p>
        </w:tc>
      </w:tr>
      <w:tr w:rsidR="00F77BDD" w:rsidRPr="002F4A36" w14:paraId="5DE9062D" w14:textId="77777777">
        <w:tc>
          <w:tcPr>
            <w:tcW w:w="0" w:type="auto"/>
          </w:tcPr>
          <w:p w14:paraId="509922F9"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1DDF90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14:paraId="24C613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r>
      <w:tr w:rsidR="00F77BDD" w:rsidRPr="002F4A36" w14:paraId="433ECD9E" w14:textId="77777777">
        <w:tc>
          <w:tcPr>
            <w:tcW w:w="0" w:type="auto"/>
          </w:tcPr>
          <w:p w14:paraId="4F9ED326"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1B173AB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c>
          <w:tcPr>
            <w:tcW w:w="0" w:type="auto"/>
          </w:tcPr>
          <w:p w14:paraId="653527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r>
      <w:tr w:rsidR="00F77BDD" w:rsidRPr="002F4A36" w14:paraId="62B71B30" w14:textId="77777777">
        <w:tc>
          <w:tcPr>
            <w:tcW w:w="0" w:type="auto"/>
          </w:tcPr>
          <w:p w14:paraId="5B62F6B8"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7E9FE64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14:paraId="57513D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0.900</w:t>
            </w:r>
          </w:p>
        </w:tc>
      </w:tr>
      <w:tr w:rsidR="00F77BDD" w:rsidRPr="002F4A36" w14:paraId="1A1CEAEB" w14:textId="77777777">
        <w:tc>
          <w:tcPr>
            <w:tcW w:w="0" w:type="auto"/>
          </w:tcPr>
          <w:p w14:paraId="259AF361"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44779C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0.864</w:t>
            </w:r>
          </w:p>
        </w:tc>
        <w:tc>
          <w:tcPr>
            <w:tcW w:w="0" w:type="auto"/>
          </w:tcPr>
          <w:p w14:paraId="3BADEAF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0.773</w:t>
            </w:r>
          </w:p>
        </w:tc>
      </w:tr>
      <w:tr w:rsidR="00F77BDD" w:rsidRPr="002F4A36" w14:paraId="75034777" w14:textId="77777777">
        <w:tc>
          <w:tcPr>
            <w:tcW w:w="0" w:type="auto"/>
          </w:tcPr>
          <w:p w14:paraId="626CE84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0717BA6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0.765</w:t>
            </w:r>
          </w:p>
        </w:tc>
        <w:tc>
          <w:tcPr>
            <w:tcW w:w="0" w:type="auto"/>
          </w:tcPr>
          <w:p w14:paraId="34567C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0.941</w:t>
            </w:r>
          </w:p>
        </w:tc>
      </w:tr>
      <w:tr w:rsidR="00F77BDD" w:rsidRPr="002F4A36" w14:paraId="314731AE" w14:textId="77777777">
        <w:tc>
          <w:tcPr>
            <w:tcW w:w="0" w:type="auto"/>
          </w:tcPr>
          <w:p w14:paraId="19D9A95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4E42A4C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0.789</w:t>
            </w:r>
          </w:p>
        </w:tc>
        <w:tc>
          <w:tcPr>
            <w:tcW w:w="0" w:type="auto"/>
          </w:tcPr>
          <w:p w14:paraId="6DB76FC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0.825</w:t>
            </w:r>
          </w:p>
        </w:tc>
      </w:tr>
    </w:tbl>
    <w:p w14:paraId="1349AFB7" w14:textId="77777777" w:rsidR="00F77BDD" w:rsidRDefault="006D238B">
      <w:r>
        <w:t> </w:t>
      </w:r>
    </w:p>
    <w:p w14:paraId="0CE6A83F" w14:textId="77777777" w:rsidR="00F77BDD" w:rsidRDefault="006D238B">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w:t>
      </w:r>
      <w:commentRangeStart w:id="313"/>
      <w:r>
        <w:t>21</w:t>
      </w:r>
      <w:commentRangeEnd w:id="313"/>
      <w:r w:rsidR="00BC3621">
        <w:rPr>
          <w:rStyle w:val="CommentReference"/>
        </w:rPr>
        <w:commentReference w:id="313"/>
      </w:r>
      <w:r>
        <w:t>).</w:t>
      </w:r>
    </w:p>
    <w:p w14:paraId="07D1252C" w14:textId="77777777" w:rsidR="00F77BDD" w:rsidRDefault="006D238B">
      <w:r>
        <w:t> </w:t>
      </w:r>
    </w:p>
    <w:p w14:paraId="7D8BC9DE" w14:textId="77777777" w:rsidR="00F77BDD" w:rsidRDefault="006D238B" w:rsidP="002F4A36">
      <w:pPr>
        <w:spacing w:line="240" w:lineRule="auto"/>
        <w:jc w:val="center"/>
      </w:pPr>
      <w:r>
        <w:rPr>
          <w:noProof/>
          <w:lang w:val="en-CA" w:eastAsia="en-CA"/>
        </w:rPr>
        <w:lastRenderedPageBreak/>
        <w:drawing>
          <wp:inline distT="0" distB="0" distL="0" distR="0" wp14:anchorId="7B8C6BE6" wp14:editId="55145256">
            <wp:extent cx="5554267" cy="5924550"/>
            <wp:effectExtent l="0" t="0" r="8890" b="0"/>
            <wp:docPr id="21" name="Picture" descr="Figure 21: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3"/>
                    <a:stretch>
                      <a:fillRect/>
                    </a:stretch>
                  </pic:blipFill>
                  <pic:spPr bwMode="auto">
                    <a:xfrm>
                      <a:off x="0" y="0"/>
                      <a:ext cx="5559119" cy="5929726"/>
                    </a:xfrm>
                    <a:prstGeom prst="rect">
                      <a:avLst/>
                    </a:prstGeom>
                    <a:noFill/>
                    <a:ln w="9525">
                      <a:noFill/>
                      <a:headEnd/>
                      <a:tailEnd/>
                    </a:ln>
                  </pic:spPr>
                </pic:pic>
              </a:graphicData>
            </a:graphic>
          </wp:inline>
        </w:drawing>
      </w:r>
    </w:p>
    <w:p w14:paraId="76CC5563" w14:textId="77777777" w:rsidR="00F77BDD" w:rsidRDefault="006D238B" w:rsidP="002F4A36">
      <w:pPr>
        <w:spacing w:line="240" w:lineRule="auto"/>
      </w:pPr>
      <w:r>
        <w:t xml:space="preserve">Figure 21:  </w:t>
      </w:r>
      <w:r>
        <w:rPr>
          <w:i/>
        </w:rPr>
        <w:t>Stage and samples collected, highlighting samples with maximum and minimum DOC concentrations for each rain event and collection period. Black vertical lines indicate a subset of samples that were assessed more closely.</w:t>
      </w:r>
    </w:p>
    <w:p w14:paraId="17F4AE07" w14:textId="77777777" w:rsidR="00F77BDD" w:rsidRDefault="006D238B">
      <w:r>
        <w:t> </w:t>
      </w:r>
    </w:p>
    <w:p w14:paraId="20C50E26" w14:textId="77777777" w:rsidR="00F77BDD" w:rsidRDefault="006D238B">
      <w:r>
        <w:t>Changes in DOC during events varied from a little more than 1% DOC change to nearly 100% change during event response (Table 18).</w:t>
      </w:r>
    </w:p>
    <w:p w14:paraId="42BC85D8" w14:textId="77777777" w:rsidR="00F77BDD" w:rsidRDefault="006D238B">
      <w:r>
        <w:t> </w:t>
      </w:r>
    </w:p>
    <w:p w14:paraId="55679898" w14:textId="77777777" w:rsidR="00F77BDD" w:rsidRDefault="006D238B" w:rsidP="002F4A36">
      <w:pPr>
        <w:spacing w:line="240" w:lineRule="auto"/>
      </w:pPr>
      <w:r>
        <w:lastRenderedPageBreak/>
        <w:t xml:space="preserve">Table 18: </w:t>
      </w:r>
      <w:r>
        <w:rPr>
          <w:i/>
        </w:rPr>
        <w:t xml:space="preserve">Summary of DOC changes within stormflow response to precipitation events across the LWSA (samples from wet season </w:t>
      </w:r>
      <w:commentRangeStart w:id="314"/>
      <w:r>
        <w:rPr>
          <w:i/>
        </w:rPr>
        <w:t>only</w:t>
      </w:r>
      <w:commentRangeEnd w:id="314"/>
      <w:r w:rsidR="00F6786F">
        <w:rPr>
          <w:rStyle w:val="CommentReference"/>
        </w:rPr>
        <w:commentReference w:id="314"/>
      </w:r>
      <w:r>
        <w:rPr>
          <w:i/>
        </w:rPr>
        <w:t>).</w:t>
      </w:r>
    </w:p>
    <w:tbl>
      <w:tblPr>
        <w:tblW w:w="5000" w:type="pct"/>
        <w:tblLook w:val="07E0" w:firstRow="1" w:lastRow="1" w:firstColumn="1" w:lastColumn="1" w:noHBand="1" w:noVBand="1"/>
        <w:tblCaption w:val="Table 18: Summary of DOC changes within stormflow response to precipitation events across the LWSA (samples from wet season only)."/>
      </w:tblPr>
      <w:tblGrid>
        <w:gridCol w:w="1205"/>
        <w:gridCol w:w="1377"/>
        <w:gridCol w:w="1384"/>
        <w:gridCol w:w="1201"/>
        <w:gridCol w:w="1101"/>
        <w:gridCol w:w="1554"/>
        <w:gridCol w:w="1538"/>
      </w:tblGrid>
      <w:tr w:rsidR="00F77BDD" w:rsidRPr="002F4A36" w14:paraId="2A632C26" w14:textId="77777777">
        <w:tc>
          <w:tcPr>
            <w:tcW w:w="0" w:type="auto"/>
            <w:tcBorders>
              <w:bottom w:val="single" w:sz="0" w:space="0" w:color="auto"/>
            </w:tcBorders>
            <w:vAlign w:val="bottom"/>
          </w:tcPr>
          <w:p w14:paraId="0255D2F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318C109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lowest DOC in stormflow (mg/L)</w:t>
            </w:r>
          </w:p>
        </w:tc>
        <w:tc>
          <w:tcPr>
            <w:tcW w:w="0" w:type="auto"/>
            <w:tcBorders>
              <w:bottom w:val="single" w:sz="0" w:space="0" w:color="auto"/>
            </w:tcBorders>
            <w:vAlign w:val="bottom"/>
          </w:tcPr>
          <w:p w14:paraId="65658B8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highest DOC in stormflow (mg/L)</w:t>
            </w:r>
          </w:p>
        </w:tc>
        <w:tc>
          <w:tcPr>
            <w:tcW w:w="0" w:type="auto"/>
            <w:tcBorders>
              <w:bottom w:val="single" w:sz="0" w:space="0" w:color="auto"/>
            </w:tcBorders>
            <w:vAlign w:val="bottom"/>
          </w:tcPr>
          <w:p w14:paraId="03A5E77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DOC (mg/L)</w:t>
            </w:r>
          </w:p>
        </w:tc>
        <w:tc>
          <w:tcPr>
            <w:tcW w:w="0" w:type="auto"/>
            <w:tcBorders>
              <w:bottom w:val="single" w:sz="0" w:space="0" w:color="auto"/>
            </w:tcBorders>
            <w:vAlign w:val="bottom"/>
          </w:tcPr>
          <w:p w14:paraId="0EADE05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DOC (mg/L)</w:t>
            </w:r>
          </w:p>
        </w:tc>
        <w:tc>
          <w:tcPr>
            <w:tcW w:w="0" w:type="auto"/>
            <w:tcBorders>
              <w:bottom w:val="single" w:sz="0" w:space="0" w:color="auto"/>
            </w:tcBorders>
            <w:vAlign w:val="bottom"/>
          </w:tcPr>
          <w:p w14:paraId="3F84BCE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difference in DOC during stormflow (%)</w:t>
            </w:r>
          </w:p>
        </w:tc>
        <w:tc>
          <w:tcPr>
            <w:tcW w:w="0" w:type="auto"/>
            <w:tcBorders>
              <w:bottom w:val="single" w:sz="0" w:space="0" w:color="auto"/>
            </w:tcBorders>
            <w:vAlign w:val="bottom"/>
          </w:tcPr>
          <w:p w14:paraId="624FCC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difference in DOC during stormflow (%)</w:t>
            </w:r>
          </w:p>
        </w:tc>
      </w:tr>
      <w:tr w:rsidR="00F77BDD" w:rsidRPr="002F4A36" w14:paraId="699E3302" w14:textId="77777777">
        <w:tc>
          <w:tcPr>
            <w:tcW w:w="0" w:type="auto"/>
          </w:tcPr>
          <w:p w14:paraId="39A1758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0225F5E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14:paraId="0557C4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16.1</w:t>
            </w:r>
          </w:p>
        </w:tc>
        <w:tc>
          <w:tcPr>
            <w:tcW w:w="0" w:type="auto"/>
          </w:tcPr>
          <w:p w14:paraId="1328F8C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25DBEF1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0" w:type="auto"/>
          </w:tcPr>
          <w:p w14:paraId="017091B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w:t>
            </w:r>
          </w:p>
        </w:tc>
        <w:tc>
          <w:tcPr>
            <w:tcW w:w="0" w:type="auto"/>
          </w:tcPr>
          <w:p w14:paraId="56933D2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53.2</w:t>
            </w:r>
          </w:p>
        </w:tc>
      </w:tr>
      <w:tr w:rsidR="00F77BDD" w:rsidRPr="002F4A36" w14:paraId="3D4DECD6" w14:textId="77777777">
        <w:tc>
          <w:tcPr>
            <w:tcW w:w="0" w:type="auto"/>
          </w:tcPr>
          <w:p w14:paraId="7517D101"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2DBA082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14:paraId="54D887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9.2</w:t>
            </w:r>
          </w:p>
        </w:tc>
        <w:tc>
          <w:tcPr>
            <w:tcW w:w="0" w:type="auto"/>
          </w:tcPr>
          <w:p w14:paraId="11C2F7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F92B08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398A0F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26.1</w:t>
            </w:r>
          </w:p>
        </w:tc>
        <w:tc>
          <w:tcPr>
            <w:tcW w:w="0" w:type="auto"/>
          </w:tcPr>
          <w:p w14:paraId="0075AB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82.0</w:t>
            </w:r>
          </w:p>
        </w:tc>
      </w:tr>
      <w:tr w:rsidR="00F77BDD" w:rsidRPr="002F4A36" w14:paraId="1D96E0EF" w14:textId="77777777">
        <w:tc>
          <w:tcPr>
            <w:tcW w:w="0" w:type="auto"/>
          </w:tcPr>
          <w:p w14:paraId="71839B24"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60E3B1B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0" w:type="auto"/>
          </w:tcPr>
          <w:p w14:paraId="1A26444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14:paraId="491710F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14F3C4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66B32B2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028AB0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29.5</w:t>
            </w:r>
          </w:p>
        </w:tc>
      </w:tr>
      <w:tr w:rsidR="00F77BDD" w:rsidRPr="002F4A36" w14:paraId="30BE217E" w14:textId="77777777">
        <w:tc>
          <w:tcPr>
            <w:tcW w:w="0" w:type="auto"/>
          </w:tcPr>
          <w:p w14:paraId="403FF815"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711D248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0" w:type="auto"/>
          </w:tcPr>
          <w:p w14:paraId="060E51C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w:t>
            </w:r>
          </w:p>
        </w:tc>
        <w:tc>
          <w:tcPr>
            <w:tcW w:w="0" w:type="auto"/>
          </w:tcPr>
          <w:p w14:paraId="6E638B1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BDAF4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w:t>
            </w:r>
          </w:p>
        </w:tc>
        <w:tc>
          <w:tcPr>
            <w:tcW w:w="0" w:type="auto"/>
          </w:tcPr>
          <w:p w14:paraId="19D8220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28.8</w:t>
            </w:r>
          </w:p>
        </w:tc>
        <w:tc>
          <w:tcPr>
            <w:tcW w:w="0" w:type="auto"/>
          </w:tcPr>
          <w:p w14:paraId="139E08A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67.5</w:t>
            </w:r>
          </w:p>
        </w:tc>
      </w:tr>
      <w:tr w:rsidR="00F77BDD" w:rsidRPr="002F4A36" w14:paraId="59BD4FD2" w14:textId="77777777">
        <w:tc>
          <w:tcPr>
            <w:tcW w:w="0" w:type="auto"/>
          </w:tcPr>
          <w:p w14:paraId="0917B52B"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6D8DF6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0" w:type="auto"/>
          </w:tcPr>
          <w:p w14:paraId="7A3C622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10.9</w:t>
            </w:r>
          </w:p>
        </w:tc>
        <w:tc>
          <w:tcPr>
            <w:tcW w:w="0" w:type="auto"/>
          </w:tcPr>
          <w:p w14:paraId="798F15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01355ED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w:t>
            </w:r>
          </w:p>
        </w:tc>
        <w:tc>
          <w:tcPr>
            <w:tcW w:w="0" w:type="auto"/>
          </w:tcPr>
          <w:p w14:paraId="77846E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0" w:type="auto"/>
          </w:tcPr>
          <w:p w14:paraId="2E8FB27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94.6</w:t>
            </w:r>
          </w:p>
        </w:tc>
      </w:tr>
      <w:tr w:rsidR="00F77BDD" w:rsidRPr="002F4A36" w14:paraId="3DDC9CA2" w14:textId="77777777">
        <w:tc>
          <w:tcPr>
            <w:tcW w:w="0" w:type="auto"/>
          </w:tcPr>
          <w:p w14:paraId="4EAC230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3CC881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0" w:type="auto"/>
          </w:tcPr>
          <w:p w14:paraId="730BFB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2DAF1E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322471F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3B34181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0" w:type="auto"/>
          </w:tcPr>
          <w:p w14:paraId="588D3FF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42.5</w:t>
            </w:r>
          </w:p>
        </w:tc>
      </w:tr>
    </w:tbl>
    <w:p w14:paraId="5371D6E1" w14:textId="77777777" w:rsidR="00F77BDD" w:rsidRDefault="006D238B">
      <w:r>
        <w:br/>
      </w:r>
    </w:p>
    <w:p w14:paraId="514D6262" w14:textId="77777777" w:rsidR="00F77BDD" w:rsidRDefault="006D238B">
      <w:pPr>
        <w:pStyle w:val="Heading4"/>
      </w:pPr>
      <w:bookmarkStart w:id="315" w:name="river-stage-doc-nom"/>
      <w:r>
        <w:t>River stage, DOC &amp; NOM</w:t>
      </w:r>
      <w:bookmarkEnd w:id="315"/>
    </w:p>
    <w:p w14:paraId="20C431FB" w14:textId="70BFD74F" w:rsidR="00F77BDD" w:rsidRDefault="006D238B">
      <w:r>
        <w:t xml:space="preserve">In general, DOC concentrations </w:t>
      </w:r>
      <w:del w:id="316" w:author="Bill Floyd" w:date="2020-07-29T15:16:00Z">
        <w:r w:rsidDel="00F6786F">
          <w:delText xml:space="preserve">increases </w:delText>
        </w:r>
      </w:del>
      <w:ins w:id="317" w:author="Bill Floyd" w:date="2020-07-29T15:16:00Z">
        <w:r w:rsidR="00F6786F">
          <w:t xml:space="preserve">increased </w:t>
        </w:r>
      </w:ins>
      <w:r>
        <w:t xml:space="preserve">with increasing stage across the LWSA, thought the </w:t>
      </w:r>
      <w:del w:id="318" w:author="Bill Floyd" w:date="2020-07-29T15:16:00Z">
        <w:r w:rsidDel="00F6786F">
          <w:delText xml:space="preserve">trends </w:delText>
        </w:r>
      </w:del>
      <w:ins w:id="319" w:author="Bill Floyd" w:date="2020-07-29T15:16:00Z">
        <w:r w:rsidR="00F6786F">
          <w:t xml:space="preserve">patterns </w:t>
        </w:r>
      </w:ins>
      <w:r>
        <w:t xml:space="preserve">were not necessarily linear and not always consistent. The relationships between spectral indicators of NOM character and stage showed tighter patterns than DOC concentration with stage at all sites, but again the relationships were not linear (Figure </w:t>
      </w:r>
      <w:commentRangeStart w:id="320"/>
      <w:r>
        <w:t>22</w:t>
      </w:r>
      <w:commentRangeEnd w:id="320"/>
      <w:r w:rsidR="00F6786F">
        <w:rPr>
          <w:rStyle w:val="CommentReference"/>
        </w:rPr>
        <w:commentReference w:id="320"/>
      </w:r>
      <w:r>
        <w:t>).</w:t>
      </w:r>
    </w:p>
    <w:p w14:paraId="21BE1EA3" w14:textId="77777777" w:rsidR="00F77BDD" w:rsidRDefault="006D238B">
      <w:r>
        <w:t> </w:t>
      </w:r>
    </w:p>
    <w:p w14:paraId="15AA0C63" w14:textId="77777777" w:rsidR="00F77BDD" w:rsidRDefault="006D238B" w:rsidP="002F4A36">
      <w:pPr>
        <w:spacing w:line="240" w:lineRule="auto"/>
      </w:pPr>
      <w:r>
        <w:rPr>
          <w:noProof/>
          <w:lang w:val="en-CA" w:eastAsia="en-CA"/>
        </w:rPr>
        <w:lastRenderedPageBreak/>
        <w:drawing>
          <wp:inline distT="0" distB="0" distL="0" distR="0" wp14:anchorId="07A789C8" wp14:editId="415D7DA5">
            <wp:extent cx="5504749" cy="6880936"/>
            <wp:effectExtent l="0" t="0" r="0" b="0"/>
            <wp:docPr id="22" name="Picture" descr="Figure 22:  Relationships between river stage and sample content and character. Data for each variable were normalized (min-max normalization) to clarify relative scales in each relationship"/>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tageNorm_DOC-NOM.png"/>
                    <pic:cNvPicPr>
                      <a:picLocks noChangeAspect="1" noChangeArrowheads="1"/>
                    </pic:cNvPicPr>
                  </pic:nvPicPr>
                  <pic:blipFill>
                    <a:blip r:embed="rId34"/>
                    <a:stretch>
                      <a:fillRect/>
                    </a:stretch>
                  </pic:blipFill>
                  <pic:spPr bwMode="auto">
                    <a:xfrm>
                      <a:off x="0" y="0"/>
                      <a:ext cx="5504749" cy="6880936"/>
                    </a:xfrm>
                    <a:prstGeom prst="rect">
                      <a:avLst/>
                    </a:prstGeom>
                    <a:noFill/>
                    <a:ln w="9525">
                      <a:noFill/>
                      <a:headEnd/>
                      <a:tailEnd/>
                    </a:ln>
                  </pic:spPr>
                </pic:pic>
              </a:graphicData>
            </a:graphic>
          </wp:inline>
        </w:drawing>
      </w:r>
    </w:p>
    <w:p w14:paraId="37A9FC25" w14:textId="77777777" w:rsidR="00F77BDD" w:rsidRDefault="006D238B" w:rsidP="002F4A36">
      <w:pPr>
        <w:spacing w:line="240" w:lineRule="auto"/>
      </w:pPr>
      <w:r>
        <w:t xml:space="preserve">Figure 22:  </w:t>
      </w:r>
      <w:r>
        <w:rPr>
          <w:i/>
        </w:rPr>
        <w:t xml:space="preserve">Relationships between river stage and sample content and character. Data for each variable were normalized (min-max normalization) to clarify relative scales in each </w:t>
      </w:r>
      <w:commentRangeStart w:id="322"/>
      <w:r>
        <w:rPr>
          <w:i/>
        </w:rPr>
        <w:t>relationship</w:t>
      </w:r>
      <w:commentRangeEnd w:id="322"/>
      <w:r w:rsidR="005E6787">
        <w:rPr>
          <w:rStyle w:val="CommentReference"/>
        </w:rPr>
        <w:commentReference w:id="322"/>
      </w:r>
    </w:p>
    <w:p w14:paraId="0F3AEA8A" w14:textId="77777777" w:rsidR="00F77BDD" w:rsidRDefault="006D238B">
      <w:r>
        <w:t> </w:t>
      </w:r>
    </w:p>
    <w:p w14:paraId="62447477" w14:textId="77777777" w:rsidR="00F77BDD" w:rsidRPr="005C6396" w:rsidRDefault="006D238B">
      <w:pPr>
        <w:pStyle w:val="Heading4"/>
        <w:rPr>
          <w:highlight w:val="cyan"/>
        </w:rPr>
      </w:pPr>
      <w:bookmarkStart w:id="323" w:name="random-forests-for-variable-importance-1"/>
      <w:r w:rsidRPr="005C6396">
        <w:rPr>
          <w:highlight w:val="cyan"/>
        </w:rPr>
        <w:lastRenderedPageBreak/>
        <w:t>Random Forests for variable importance</w:t>
      </w:r>
      <w:bookmarkEnd w:id="323"/>
    </w:p>
    <w:p w14:paraId="7734EC3E" w14:textId="77777777" w:rsidR="00F77BDD" w:rsidRDefault="006D238B">
      <w:commentRangeStart w:id="324"/>
      <w:commentRangeStart w:id="325"/>
      <w:r>
        <w:t>Watershed</w:t>
      </w:r>
      <w:commentRangeEnd w:id="324"/>
      <w:r w:rsidR="005C6396">
        <w:rPr>
          <w:rStyle w:val="CommentReference"/>
        </w:rPr>
        <w:commentReference w:id="324"/>
      </w:r>
      <w:r>
        <w:t xml:space="preserve"> characteristics for each of the six monitoring sites (Figure 14, Table 10) were included with antecedent </w:t>
      </w:r>
      <w:proofErr w:type="gramStart"/>
      <w:r>
        <w:t>7 day</w:t>
      </w:r>
      <w:proofErr w:type="gramEnd"/>
      <w:r>
        <w:t xml:space="preserve"> temperatures and antecedent 7 day rain, river stage and sampling season as possible predictor variables for DOC concentrations. The variable importance was assessed using the R package </w:t>
      </w:r>
      <w:proofErr w:type="spellStart"/>
      <w:r>
        <w:t>randomForest</w:t>
      </w:r>
      <w:proofErr w:type="spellEnd"/>
      <w:r>
        <w:t xml:space="preserve">, the backbone of which is </w:t>
      </w:r>
      <w:proofErr w:type="spellStart"/>
      <w:r>
        <w:t>Breiman’s</w:t>
      </w:r>
      <w:proofErr w:type="spellEnd"/>
      <w:r>
        <w:t xml:space="preserve"> Random Forests (RF) algorithm (</w:t>
      </w:r>
      <w:proofErr w:type="spellStart"/>
      <w:r>
        <w:t>Breiman</w:t>
      </w:r>
      <w:proofErr w:type="spellEnd"/>
      <w:r>
        <w:t xml:space="preserve"> </w:t>
      </w:r>
      <w:hyperlink w:anchor="ref-Breiman2001">
        <w:r>
          <w:rPr>
            <w:rStyle w:val="Hyperlink"/>
          </w:rPr>
          <w:t>2001</w:t>
        </w:r>
      </w:hyperlink>
      <w:r>
        <w:t xml:space="preserve">). parameters were filtered as much as possible to remove those that could cause spurious correlations (i.e. cross-correlated variables) and the RF variable importance measure (VIM) was </w:t>
      </w:r>
      <w:proofErr w:type="spellStart"/>
      <w:r>
        <w:t>evauated</w:t>
      </w:r>
      <w:proofErr w:type="spellEnd"/>
      <w:r>
        <w:t xml:space="preserve"> for the entire study period (Figure 23), dry season (Figure 25) and wet season (Figure 24).</w:t>
      </w:r>
    </w:p>
    <w:p w14:paraId="4457FFC2" w14:textId="77777777" w:rsidR="00F77BDD" w:rsidRDefault="006D238B">
      <w:r>
        <w:t> </w:t>
      </w:r>
      <w:commentRangeEnd w:id="325"/>
      <w:r w:rsidR="005E6787">
        <w:rPr>
          <w:rStyle w:val="CommentReference"/>
        </w:rPr>
        <w:commentReference w:id="325"/>
      </w:r>
    </w:p>
    <w:p w14:paraId="7EFB8B6A" w14:textId="77777777" w:rsidR="00F77BDD" w:rsidRDefault="006D238B" w:rsidP="002F4A36">
      <w:pPr>
        <w:spacing w:line="240" w:lineRule="auto"/>
      </w:pPr>
      <w:r>
        <w:rPr>
          <w:noProof/>
          <w:lang w:val="en-CA" w:eastAsia="en-CA"/>
        </w:rPr>
        <w:lastRenderedPageBreak/>
        <w:drawing>
          <wp:inline distT="0" distB="0" distL="0" distR="0" wp14:anchorId="3AAA016D" wp14:editId="27058E50">
            <wp:extent cx="5504749" cy="4587290"/>
            <wp:effectExtent l="0" t="0" r="0" b="0"/>
            <wp:docPr id="23" name="Picture" descr="Figure 23:  Variable importance for predicting DOC over the full study period, with importance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type1-relimp_MSE.png"/>
                    <pic:cNvPicPr>
                      <a:picLocks noChangeAspect="1" noChangeArrowheads="1"/>
                    </pic:cNvPicPr>
                  </pic:nvPicPr>
                  <pic:blipFill>
                    <a:blip r:embed="rId35"/>
                    <a:stretch>
                      <a:fillRect/>
                    </a:stretch>
                  </pic:blipFill>
                  <pic:spPr bwMode="auto">
                    <a:xfrm>
                      <a:off x="0" y="0"/>
                      <a:ext cx="5504749" cy="4587290"/>
                    </a:xfrm>
                    <a:prstGeom prst="rect">
                      <a:avLst/>
                    </a:prstGeom>
                    <a:noFill/>
                    <a:ln w="9525">
                      <a:noFill/>
                      <a:headEnd/>
                      <a:tailEnd/>
                    </a:ln>
                  </pic:spPr>
                </pic:pic>
              </a:graphicData>
            </a:graphic>
          </wp:inline>
        </w:drawing>
      </w:r>
    </w:p>
    <w:p w14:paraId="13206ED3" w14:textId="77777777" w:rsidR="00F77BDD" w:rsidRDefault="006D238B" w:rsidP="002F4A36">
      <w:pPr>
        <w:spacing w:line="240" w:lineRule="auto"/>
      </w:pPr>
      <w:r>
        <w:t xml:space="preserve">Figure 23:  </w:t>
      </w:r>
      <w:r>
        <w:rPr>
          <w:i/>
        </w:rPr>
        <w:t>Variable importance for predicting DOC over the full study period, with importance measured by type 1: mean square errors (i.e. mean decrease in accuracy when variable was omitted).</w:t>
      </w:r>
    </w:p>
    <w:p w14:paraId="5E485E4E" w14:textId="77777777" w:rsidR="00F77BDD" w:rsidRDefault="006D238B">
      <w:r>
        <w:t> </w:t>
      </w:r>
    </w:p>
    <w:p w14:paraId="1956C562" w14:textId="77777777" w:rsidR="00F77BDD" w:rsidRDefault="006D238B">
      <w:r>
        <w:t xml:space="preserve">When the entire </w:t>
      </w:r>
      <w:proofErr w:type="gramStart"/>
      <w:r>
        <w:t>sixteen month</w:t>
      </w:r>
      <w:proofErr w:type="gramEnd"/>
      <w:r>
        <w:t xml:space="preserve"> study period was evaluated, the greatest relative importance in predicting DOC concentration was determined to be antecedent 7-day air temperature and antecedent 7-day rain, followed by land cover: wetland, open-water and forest percent cover. Sampling stage was almost as important as metamorphic parent material (i.e. </w:t>
      </w:r>
      <w:proofErr w:type="spellStart"/>
      <w:r>
        <w:t>Wark</w:t>
      </w:r>
      <w:proofErr w:type="spellEnd"/>
      <w:r>
        <w:t xml:space="preserve">-Gneiss), which was slightly more important than median basin slope and drainage area (Figure 23). Logging history (area clear-cut between 1980 and 2011), was found to be a relatively poor </w:t>
      </w:r>
      <w:r>
        <w:lastRenderedPageBreak/>
        <w:t>predictor for DOC, along with other parent materials (e.g. meta-sedimentary, igneous, and combinations thereof).</w:t>
      </w:r>
    </w:p>
    <w:p w14:paraId="30DEFB6C" w14:textId="77777777" w:rsidR="00F77BDD" w:rsidRDefault="006D238B">
      <w:r>
        <w:t> </w:t>
      </w:r>
    </w:p>
    <w:p w14:paraId="75602843" w14:textId="77777777" w:rsidR="00F77BDD" w:rsidRDefault="006D238B" w:rsidP="002F4A36">
      <w:pPr>
        <w:spacing w:line="240" w:lineRule="auto"/>
      </w:pPr>
      <w:r>
        <w:rPr>
          <w:noProof/>
          <w:lang w:val="en-CA" w:eastAsia="en-CA"/>
        </w:rPr>
        <w:drawing>
          <wp:inline distT="0" distB="0" distL="0" distR="0" wp14:anchorId="1B315321" wp14:editId="4E4ED814">
            <wp:extent cx="5504749" cy="4587290"/>
            <wp:effectExtent l="0" t="0" r="0" b="0"/>
            <wp:docPr id="24" name="Picture" descr="Figure 24:  Variable importance for predicting DOC during wet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wet-relimp_MSE.png"/>
                    <pic:cNvPicPr>
                      <a:picLocks noChangeAspect="1" noChangeArrowheads="1"/>
                    </pic:cNvPicPr>
                  </pic:nvPicPr>
                  <pic:blipFill>
                    <a:blip r:embed="rId36"/>
                    <a:stretch>
                      <a:fillRect/>
                    </a:stretch>
                  </pic:blipFill>
                  <pic:spPr bwMode="auto">
                    <a:xfrm>
                      <a:off x="0" y="0"/>
                      <a:ext cx="5504749" cy="4587290"/>
                    </a:xfrm>
                    <a:prstGeom prst="rect">
                      <a:avLst/>
                    </a:prstGeom>
                    <a:noFill/>
                    <a:ln w="9525">
                      <a:noFill/>
                      <a:headEnd/>
                      <a:tailEnd/>
                    </a:ln>
                  </pic:spPr>
                </pic:pic>
              </a:graphicData>
            </a:graphic>
          </wp:inline>
        </w:drawing>
      </w:r>
    </w:p>
    <w:p w14:paraId="04F57DDE" w14:textId="77777777" w:rsidR="00F77BDD" w:rsidRDefault="006D238B" w:rsidP="002F4A36">
      <w:pPr>
        <w:spacing w:line="240" w:lineRule="auto"/>
      </w:pPr>
      <w:r>
        <w:t xml:space="preserve">Figure 24:  </w:t>
      </w:r>
      <w:r>
        <w:rPr>
          <w:i/>
        </w:rPr>
        <w:t>Variable importance for predicting DOC during wet season (only), measured by type 1: mean square errors (i.e. mean decrease in accuracy when variable was omitted)</w:t>
      </w:r>
    </w:p>
    <w:p w14:paraId="58EA53F0" w14:textId="77777777" w:rsidR="00F77BDD" w:rsidRDefault="006D238B">
      <w:r>
        <w:t> </w:t>
      </w:r>
    </w:p>
    <w:p w14:paraId="30A2F10F" w14:textId="77777777" w:rsidR="00F77BDD" w:rsidRDefault="006D238B">
      <w:commentRangeStart w:id="326"/>
      <w:r>
        <w:t xml:space="preserve">Oddly, in the wet season antecedent 7-day rain was not found to be an important predictor for DOC but antecedent 7-day air temperature was still the most important predictor variable, followed by forest, open-water and wetland cover before metamorphic parent material again (Figure 24). Maybe in the wet season, antecedent rain matters less than year-round because the </w:t>
      </w:r>
      <w:r>
        <w:lastRenderedPageBreak/>
        <w:t>watershed is near saturation and though rain generates stream response the variable NOM source areas are already highly connected to the streams.</w:t>
      </w:r>
      <w:commentRangeEnd w:id="326"/>
      <w:r w:rsidR="005E6787">
        <w:rPr>
          <w:rStyle w:val="CommentReference"/>
        </w:rPr>
        <w:commentReference w:id="326"/>
      </w:r>
    </w:p>
    <w:p w14:paraId="7606A23D" w14:textId="77777777" w:rsidR="00F77BDD" w:rsidRDefault="006D238B">
      <w:r>
        <w:t> </w:t>
      </w:r>
    </w:p>
    <w:p w14:paraId="778AFD89" w14:textId="77777777" w:rsidR="00F77BDD" w:rsidRDefault="006D238B" w:rsidP="002F4A36">
      <w:pPr>
        <w:spacing w:line="240" w:lineRule="auto"/>
      </w:pPr>
      <w:r>
        <w:rPr>
          <w:noProof/>
          <w:lang w:val="en-CA" w:eastAsia="en-CA"/>
        </w:rPr>
        <w:drawing>
          <wp:inline distT="0" distB="0" distL="0" distR="0" wp14:anchorId="41C44EDB" wp14:editId="23120E5D">
            <wp:extent cx="5504749" cy="4587290"/>
            <wp:effectExtent l="0" t="0" r="0" b="0"/>
            <wp:docPr id="25" name="Picture" descr="Figure 25:  Variable importance for predicting DOC during dry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dry-relimp_MSE.png"/>
                    <pic:cNvPicPr>
                      <a:picLocks noChangeAspect="1" noChangeArrowheads="1"/>
                    </pic:cNvPicPr>
                  </pic:nvPicPr>
                  <pic:blipFill>
                    <a:blip r:embed="rId37"/>
                    <a:stretch>
                      <a:fillRect/>
                    </a:stretch>
                  </pic:blipFill>
                  <pic:spPr bwMode="auto">
                    <a:xfrm>
                      <a:off x="0" y="0"/>
                      <a:ext cx="5504749" cy="4587290"/>
                    </a:xfrm>
                    <a:prstGeom prst="rect">
                      <a:avLst/>
                    </a:prstGeom>
                    <a:noFill/>
                    <a:ln w="9525">
                      <a:noFill/>
                      <a:headEnd/>
                      <a:tailEnd/>
                    </a:ln>
                  </pic:spPr>
                </pic:pic>
              </a:graphicData>
            </a:graphic>
          </wp:inline>
        </w:drawing>
      </w:r>
    </w:p>
    <w:p w14:paraId="2A2D68E2" w14:textId="77777777" w:rsidR="00F77BDD" w:rsidRDefault="006D238B" w:rsidP="002F4A36">
      <w:pPr>
        <w:spacing w:line="240" w:lineRule="auto"/>
      </w:pPr>
      <w:r>
        <w:t xml:space="preserve">Figure 25:  </w:t>
      </w:r>
      <w:r>
        <w:rPr>
          <w:i/>
        </w:rPr>
        <w:t>Variable importance for predicting DOC during dry season (only), measured by type 1: mean square errors (i.e. mean decrease in accuracy when variable was omitted).</w:t>
      </w:r>
    </w:p>
    <w:p w14:paraId="2B1D602C" w14:textId="77777777" w:rsidR="00F77BDD" w:rsidRDefault="006D238B">
      <w:r>
        <w:t> </w:t>
      </w:r>
    </w:p>
    <w:p w14:paraId="20FF490F" w14:textId="77777777" w:rsidR="00F77BDD" w:rsidRDefault="006D238B">
      <w:r>
        <w:t>Looking only at the dry season, antecedent 7-day air temperature was once again the primary predictor for DOC concentrations, followed by land-cover (open-water, wetland cover) and basin slope was found to be more important than forest cover for dry season DOC.</w:t>
      </w:r>
    </w:p>
    <w:p w14:paraId="7CA28C74" w14:textId="77777777" w:rsidR="00F77BDD" w:rsidRDefault="006D238B">
      <w:r>
        <w:t> </w:t>
      </w:r>
    </w:p>
    <w:p w14:paraId="02F32D57" w14:textId="77777777" w:rsidR="00F77BDD" w:rsidRPr="0046736B" w:rsidRDefault="006D238B">
      <w:pPr>
        <w:rPr>
          <w:color w:val="00B0F0"/>
        </w:rPr>
      </w:pPr>
      <w:commentRangeStart w:id="327"/>
      <w:r w:rsidRPr="0046736B">
        <w:rPr>
          <w:b/>
          <w:i/>
          <w:color w:val="00B0F0"/>
        </w:rPr>
        <w:t>Do this for SAC</w:t>
      </w:r>
      <w:r w:rsidRPr="0046736B">
        <w:rPr>
          <w:b/>
          <w:i/>
          <w:color w:val="00B0F0"/>
          <w:vertAlign w:val="subscript"/>
        </w:rPr>
        <w:t>254</w:t>
      </w:r>
      <w:r w:rsidRPr="0046736B">
        <w:rPr>
          <w:b/>
          <w:i/>
          <w:color w:val="00B0F0"/>
        </w:rPr>
        <w:t xml:space="preserve"> and E</w:t>
      </w:r>
      <w:r w:rsidRPr="0046736B">
        <w:rPr>
          <w:b/>
          <w:i/>
          <w:color w:val="00B0F0"/>
          <w:vertAlign w:val="subscript"/>
        </w:rPr>
        <w:t>2</w:t>
      </w:r>
      <w:r w:rsidRPr="0046736B">
        <w:rPr>
          <w:b/>
          <w:i/>
          <w:color w:val="00B0F0"/>
        </w:rPr>
        <w:t>:E</w:t>
      </w:r>
      <w:r w:rsidRPr="0046736B">
        <w:rPr>
          <w:b/>
          <w:i/>
          <w:color w:val="00B0F0"/>
          <w:vertAlign w:val="subscript"/>
        </w:rPr>
        <w:t>3</w:t>
      </w:r>
      <w:r w:rsidRPr="0046736B">
        <w:rPr>
          <w:b/>
          <w:i/>
          <w:color w:val="00B0F0"/>
        </w:rPr>
        <w:t xml:space="preserve"> also</w:t>
      </w:r>
      <w:commentRangeEnd w:id="327"/>
      <w:r w:rsidR="0046736B">
        <w:rPr>
          <w:rStyle w:val="CommentReference"/>
        </w:rPr>
        <w:commentReference w:id="327"/>
      </w:r>
    </w:p>
    <w:p w14:paraId="461F04FF" w14:textId="77777777" w:rsidR="00F77BDD" w:rsidRDefault="006D238B">
      <w:pPr>
        <w:pStyle w:val="Heading3"/>
      </w:pPr>
      <w:bookmarkStart w:id="328" w:name="discussion"/>
      <w:bookmarkStart w:id="329" w:name="_Toc46783707"/>
      <w:commentRangeStart w:id="330"/>
      <w:r>
        <w:lastRenderedPageBreak/>
        <w:t>Discussion</w:t>
      </w:r>
      <w:bookmarkEnd w:id="328"/>
      <w:bookmarkEnd w:id="329"/>
      <w:commentRangeEnd w:id="330"/>
      <w:r w:rsidR="0046736B">
        <w:rPr>
          <w:rStyle w:val="CommentReference"/>
          <w:rFonts w:eastAsia="Cambria"/>
          <w:b w:val="0"/>
          <w:bCs w:val="0"/>
        </w:rPr>
        <w:commentReference w:id="330"/>
      </w:r>
    </w:p>
    <w:p w14:paraId="2F0F92CA" w14:textId="77777777" w:rsidR="00F77BDD" w:rsidRDefault="006D238B">
      <w:r>
        <w:t>Increasing DOC on the rising limb indicates that source material is not limited and flux is driven by hydrologic connectivity; whereas source limited conditions likely drive NOM dynamics if DOC concentration decreases on the rising limb (</w:t>
      </w:r>
      <w:proofErr w:type="spellStart"/>
      <w:r>
        <w:t>Zarnetske</w:t>
      </w:r>
      <w:proofErr w:type="spellEnd"/>
      <w:r>
        <w:t xml:space="preserve"> et al. </w:t>
      </w:r>
      <w:hyperlink w:anchor="ref-Zarnetske2018">
        <w:r>
          <w:rPr>
            <w:rStyle w:val="Hyperlink"/>
          </w:rPr>
          <w:t>2018</w:t>
        </w:r>
      </w:hyperlink>
      <w:r>
        <w:t>). Analysis of rack samples clarifies the magnitude and direction of water quality changes in response to 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7F2C4C" w14:textId="77777777" w:rsidR="00F77BDD" w:rsidRDefault="006D238B">
      <w:pPr>
        <w:numPr>
          <w:ilvl w:val="0"/>
          <w:numId w:val="22"/>
        </w:numPr>
      </w:pPr>
      <w:r>
        <w:t>variability among sub-basins versus variability within each sub-basin over time</w:t>
      </w:r>
    </w:p>
    <w:p w14:paraId="40D31C14" w14:textId="77777777" w:rsidR="00F77BDD" w:rsidRDefault="006D238B">
      <w:pPr>
        <w:numPr>
          <w:ilvl w:val="0"/>
          <w:numId w:val="22"/>
        </w:numPr>
      </w:pPr>
      <w:r>
        <w:t>timing of peaks and valleys of stage – at 10 min resolution was there a lag from upstream to downstream?</w:t>
      </w:r>
    </w:p>
    <w:p w14:paraId="7DE8F524" w14:textId="77777777" w:rsidR="00F77BDD" w:rsidRDefault="006D238B">
      <w:pPr>
        <w:numPr>
          <w:ilvl w:val="0"/>
          <w:numId w:val="22"/>
        </w:numPr>
      </w:pPr>
      <w:r>
        <w:t>source versus transport limitations – DOC in rising limb</w:t>
      </w:r>
    </w:p>
    <w:p w14:paraId="6D116A06" w14:textId="77777777" w:rsidR="00F77BDD" w:rsidRDefault="006D238B">
      <w:pPr>
        <w:numPr>
          <w:ilvl w:val="0"/>
          <w:numId w:val="22"/>
        </w:numPr>
      </w:pPr>
      <w:r>
        <w:t xml:space="preserve">any hysteretic </w:t>
      </w:r>
      <w:proofErr w:type="spellStart"/>
      <w:r>
        <w:t>behaviour</w:t>
      </w:r>
      <w:proofErr w:type="spellEnd"/>
      <w:r>
        <w:t>? (DOC over time by event)</w:t>
      </w:r>
    </w:p>
    <w:p w14:paraId="501D6370" w14:textId="77777777" w:rsidR="00F77BDD" w:rsidRDefault="006D238B">
      <w:pPr>
        <w:numPr>
          <w:ilvl w:val="0"/>
          <w:numId w:val="22"/>
        </w:numPr>
      </w:pPr>
      <w:r>
        <w:t>was there a relationship between rain event intensity/duration and DOC?</w:t>
      </w:r>
    </w:p>
    <w:p w14:paraId="127C91E3" w14:textId="77777777" w:rsidR="00F77BDD" w:rsidRDefault="006D238B">
      <w:pPr>
        <w:numPr>
          <w:ilvl w:val="0"/>
          <w:numId w:val="22"/>
        </w:numPr>
      </w:pPr>
      <w:r>
        <w:t>use RF to determine relative importance of watershed characteristics as DOC predictors</w:t>
      </w:r>
    </w:p>
    <w:p w14:paraId="4FF56EE8" w14:textId="77777777" w:rsidR="00F77BDD" w:rsidRDefault="006D238B">
      <w:pPr>
        <w:numPr>
          <w:ilvl w:val="0"/>
          <w:numId w:val="22"/>
        </w:numPr>
      </w:pPr>
      <w:r>
        <w:t xml:space="preserve">use RF to in-fill missing NOM absorbance data based on relationship with DOC??? Like </w:t>
      </w:r>
      <w:proofErr w:type="spellStart"/>
      <w:r>
        <w:t>Yeonuk</w:t>
      </w:r>
      <w:proofErr w:type="spellEnd"/>
      <w:r>
        <w:t xml:space="preserve"> did for CH4 flux</w:t>
      </w:r>
    </w:p>
    <w:p w14:paraId="15AC9206" w14:textId="77777777" w:rsidR="00F77BDD" w:rsidRDefault="006D238B">
      <w:r>
        <w:t> </w:t>
      </w:r>
    </w:p>
    <w:p w14:paraId="186ABE8F" w14:textId="77777777" w:rsidR="00F77BDD" w:rsidRDefault="006D238B">
      <w:pPr>
        <w:pStyle w:val="Heading3"/>
      </w:pPr>
      <w:bookmarkStart w:id="331" w:name="conculsions"/>
      <w:bookmarkStart w:id="332" w:name="_Toc46783708"/>
      <w:commentRangeStart w:id="333"/>
      <w:proofErr w:type="spellStart"/>
      <w:r>
        <w:t>Conculsions</w:t>
      </w:r>
      <w:bookmarkEnd w:id="331"/>
      <w:bookmarkEnd w:id="332"/>
      <w:commentRangeEnd w:id="333"/>
      <w:proofErr w:type="spellEnd"/>
      <w:r w:rsidR="0046736B">
        <w:rPr>
          <w:rStyle w:val="CommentReference"/>
          <w:rFonts w:eastAsia="Cambria"/>
          <w:b w:val="0"/>
          <w:bCs w:val="0"/>
        </w:rPr>
        <w:commentReference w:id="333"/>
      </w:r>
    </w:p>
    <w:p w14:paraId="521D2746" w14:textId="77777777" w:rsidR="00F77BDD" w:rsidRDefault="006D238B">
      <w:pPr>
        <w:numPr>
          <w:ilvl w:val="0"/>
          <w:numId w:val="23"/>
        </w:numPr>
      </w:pPr>
      <w:r>
        <w:t>establishing connectivity among nested catchments as a baseline for experimental treatments (future)</w:t>
      </w:r>
    </w:p>
    <w:p w14:paraId="43789287" w14:textId="77777777" w:rsidR="00F77BDD" w:rsidRDefault="006D238B">
      <w:r>
        <w:t xml:space="preserve">Combining methods of vertical sampling racks with standard synoptic grab sampling provided useful time-stamped discrete river samples data that could be adapted and correlated to local </w:t>
      </w:r>
      <w:r>
        <w:lastRenderedPageBreak/>
        <w:t>rating curves to calculate loads of river material (e.g. nutrients, metals, organics, etc.) exported from monitored catchments. Material transport loads are important for management decisions and comprehensive system understanding.</w:t>
      </w:r>
    </w:p>
    <w:p w14:paraId="039A26AE" w14:textId="77777777" w:rsidR="00F77BDD" w:rsidRDefault="006D238B">
      <w:r>
        <w:t>future:</w:t>
      </w:r>
    </w:p>
    <w:p w14:paraId="4BCA8853" w14:textId="77777777" w:rsidR="00F77BDD" w:rsidRDefault="006D238B">
      <w:pPr>
        <w:numPr>
          <w:ilvl w:val="0"/>
          <w:numId w:val="24"/>
        </w:numPr>
      </w:pPr>
      <w:r>
        <w:t>matched sample filling-stage with continuous logger stage could be combined with rating curve to determine mass transport or loading (future)</w:t>
      </w:r>
    </w:p>
    <w:p w14:paraId="33DCAAF3" w14:textId="77777777" w:rsidR="00F77BDD" w:rsidRPr="0046736B" w:rsidRDefault="006D238B" w:rsidP="006D238B">
      <w:pPr>
        <w:pStyle w:val="Heading2"/>
        <w:rPr>
          <w:highlight w:val="cyan"/>
        </w:rPr>
      </w:pPr>
      <w:bookmarkStart w:id="334" w:name="summary-conclusions"/>
      <w:bookmarkStart w:id="335" w:name="_Toc46783709"/>
      <w:r w:rsidRPr="0046736B">
        <w:rPr>
          <w:highlight w:val="cyan"/>
        </w:rPr>
        <w:lastRenderedPageBreak/>
        <w:t>Summary &amp; Conclusions</w:t>
      </w:r>
      <w:bookmarkEnd w:id="334"/>
      <w:bookmarkEnd w:id="335"/>
    </w:p>
    <w:p w14:paraId="3396FB1A" w14:textId="77777777" w:rsidR="00F77BDD" w:rsidRDefault="006D238B">
      <w:pPr>
        <w:pStyle w:val="Heading3"/>
      </w:pPr>
      <w:bookmarkStart w:id="336" w:name="X8db5f38833cbb48dc6afb8e20d30ffa86edd60c"/>
      <w:bookmarkStart w:id="337" w:name="_Toc46783710"/>
      <w:commentRangeStart w:id="338"/>
      <w:r>
        <w:t>Discussion</w:t>
      </w:r>
      <w:commentRangeEnd w:id="338"/>
      <w:r w:rsidR="0046736B">
        <w:rPr>
          <w:rStyle w:val="CommentReference"/>
          <w:rFonts w:eastAsia="Cambria"/>
          <w:b w:val="0"/>
          <w:bCs w:val="0"/>
        </w:rPr>
        <w:commentReference w:id="338"/>
      </w:r>
      <w:r>
        <w:t xml:space="preserve"> of results in context of drinking water supply</w:t>
      </w:r>
      <w:bookmarkEnd w:id="336"/>
      <w:bookmarkEnd w:id="337"/>
    </w:p>
    <w:p w14:paraId="422BF195" w14:textId="77777777" w:rsidR="00F77BDD" w:rsidRDefault="006D238B">
      <w:r>
        <w:rPr>
          <w:b/>
        </w:rPr>
        <w:t>RQ.4.</w:t>
      </w:r>
      <w:r>
        <w:t xml:space="preserve"> What are the implications for watershed management and future drinking water supply?</w:t>
      </w:r>
    </w:p>
    <w:p w14:paraId="2ADFB281" w14:textId="77777777"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14:paraId="62CFBC61" w14:textId="77777777" w:rsidR="00F77BDD" w:rsidRDefault="006D238B">
      <w:pPr>
        <w:numPr>
          <w:ilvl w:val="0"/>
          <w:numId w:val="25"/>
        </w:numPr>
      </w:pPr>
      <w:r>
        <w:t xml:space="preserve">conflicting objectives and competing values (Peter </w:t>
      </w:r>
      <w:proofErr w:type="spellStart"/>
      <w:r>
        <w:t>Duinker’s</w:t>
      </w:r>
      <w:proofErr w:type="spellEnd"/>
      <w:r>
        <w:t xml:space="preserve"> work)</w:t>
      </w:r>
    </w:p>
    <w:p w14:paraId="567AB3F2" w14:textId="77777777" w:rsidR="00F77BDD" w:rsidRDefault="006D238B">
      <w:pPr>
        <w:numPr>
          <w:ilvl w:val="1"/>
          <w:numId w:val="26"/>
        </w:numPr>
      </w:pPr>
      <w:r>
        <w:t>managing temperate forests for timber removes carbon pools, managing for protection may increase the carbon, thus protection does not necessarily improve water quality.</w:t>
      </w:r>
    </w:p>
    <w:p w14:paraId="3C563B88" w14:textId="77777777" w:rsidR="00F77BDD" w:rsidRDefault="006D238B">
      <w:pPr>
        <w:numPr>
          <w:ilvl w:val="1"/>
          <w:numId w:val="26"/>
        </w:numPr>
      </w:pPr>
      <w:r>
        <w:t>timber / carbon sequestration / water / biodiversity</w:t>
      </w:r>
    </w:p>
    <w:p w14:paraId="5336AA78" w14:textId="77777777" w:rsidR="00F77BDD" w:rsidRDefault="006D238B">
      <w:pPr>
        <w:numPr>
          <w:ilvl w:val="0"/>
          <w:numId w:val="25"/>
        </w:numPr>
      </w:pPr>
      <w:r>
        <w:t>source water quality in rivers is unlikely to reflect the water at the intake tower</w:t>
      </w:r>
    </w:p>
    <w:p w14:paraId="7336A42B" w14:textId="77777777" w:rsidR="00F77BDD" w:rsidRDefault="006D238B">
      <w:pPr>
        <w:numPr>
          <w:ilvl w:val="1"/>
          <w:numId w:val="27"/>
        </w:numPr>
      </w:pPr>
      <w:r>
        <w:t>reservoir residence times</w:t>
      </w:r>
    </w:p>
    <w:p w14:paraId="1244F904" w14:textId="77777777" w:rsidR="00F77BDD" w:rsidRDefault="006D238B">
      <w:pPr>
        <w:numPr>
          <w:ilvl w:val="1"/>
          <w:numId w:val="27"/>
        </w:numPr>
      </w:pPr>
      <w:r>
        <w:t>photodegradation</w:t>
      </w:r>
    </w:p>
    <w:p w14:paraId="7B11B770" w14:textId="77777777" w:rsidR="00F77BDD" w:rsidRDefault="006D238B">
      <w:pPr>
        <w:numPr>
          <w:ilvl w:val="1"/>
          <w:numId w:val="27"/>
        </w:numPr>
      </w:pPr>
      <w:proofErr w:type="spellStart"/>
      <w:r>
        <w:t>physiochemcial</w:t>
      </w:r>
      <w:proofErr w:type="spellEnd"/>
      <w:r>
        <w:t xml:space="preserve"> reactions and changes</w:t>
      </w:r>
    </w:p>
    <w:p w14:paraId="71B72B3C" w14:textId="77777777" w:rsidR="00F77BDD" w:rsidRDefault="006D238B">
      <w:pPr>
        <w:numPr>
          <w:ilvl w:val="1"/>
          <w:numId w:val="27"/>
        </w:numPr>
      </w:pPr>
      <w:r>
        <w:t>biodegradation // transformation // bioproduction of NOM</w:t>
      </w:r>
    </w:p>
    <w:p w14:paraId="1B029E33" w14:textId="77777777" w:rsidR="00F77BDD" w:rsidRDefault="006D238B">
      <w:pPr>
        <w:numPr>
          <w:ilvl w:val="1"/>
          <w:numId w:val="27"/>
        </w:numPr>
      </w:pPr>
      <w:r>
        <w:t>the rivers introduce new material and new conditions (e.g. different temperatures, dissolved oxygen, carbonate for buffering or organic acids altering pH, new microbiota) the</w:t>
      </w:r>
    </w:p>
    <w:p w14:paraId="4E7BD8AD" w14:textId="77777777" w:rsidR="00F77BDD" w:rsidRDefault="006D238B">
      <w:pPr>
        <w:numPr>
          <w:ilvl w:val="1"/>
          <w:numId w:val="27"/>
        </w:numPr>
      </w:pPr>
      <w:r>
        <w:t xml:space="preserve">mixing is likely to change river source water – a </w:t>
      </w:r>
      <w:proofErr w:type="spellStart"/>
      <w:r>
        <w:t>blanacing</w:t>
      </w:r>
      <w:proofErr w:type="spellEnd"/>
      <w:r>
        <w:t xml:space="preserve"> reservoir to stabilize between river and reservoir may be extremely useful (like how you add a bit of new water at a time for a goldfish in a bowl, to allow equilibration)</w:t>
      </w:r>
    </w:p>
    <w:p w14:paraId="00345000" w14:textId="77777777" w:rsidR="00F77BDD" w:rsidRDefault="006D238B">
      <w:pPr>
        <w:numPr>
          <w:ilvl w:val="1"/>
          <w:numId w:val="27"/>
        </w:numPr>
      </w:pPr>
      <w:r>
        <w:t>UV degradation is likely in lakes</w:t>
      </w:r>
    </w:p>
    <w:p w14:paraId="71EDB9BB" w14:textId="77777777" w:rsidR="00F77BDD" w:rsidRDefault="006D238B">
      <w:pPr>
        <w:numPr>
          <w:ilvl w:val="1"/>
          <w:numId w:val="27"/>
        </w:numPr>
      </w:pPr>
      <w:r>
        <w:lastRenderedPageBreak/>
        <w:t xml:space="preserve">while river water quality will not identify source water quality (pre-treatment) it is important to know IN TANDEM with Sooke Res limnology to anticipate </w:t>
      </w:r>
      <w:proofErr w:type="spellStart"/>
      <w:r>
        <w:t>potnetial</w:t>
      </w:r>
      <w:proofErr w:type="spellEnd"/>
      <w:r>
        <w:t xml:space="preserve"> problems based on conditions in each &amp; knowledge of likely or possible interactions</w:t>
      </w:r>
    </w:p>
    <w:p w14:paraId="47FB41CE" w14:textId="77777777" w:rsidR="00F77BDD" w:rsidRDefault="006D238B">
      <w:pPr>
        <w:pStyle w:val="Heading3"/>
      </w:pPr>
      <w:bookmarkStart w:id="339" w:name="concluding-remarks"/>
      <w:bookmarkStart w:id="340" w:name="_Toc46783711"/>
      <w:r>
        <w:t>Concluding remarks</w:t>
      </w:r>
      <w:bookmarkEnd w:id="339"/>
      <w:bookmarkEnd w:id="340"/>
    </w:p>
    <w:p w14:paraId="0D186244" w14:textId="77777777" w:rsidR="00F77BDD" w:rsidRDefault="006D238B">
      <w:r>
        <w:rPr>
          <w:b/>
          <w:i/>
        </w:rPr>
        <w:t>answer all these questions in summary</w:t>
      </w:r>
    </w:p>
    <w:p w14:paraId="7B7E89CA" w14:textId="77777777" w:rsidR="00F77BDD" w:rsidRDefault="006D238B">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14:paraId="40790856" w14:textId="77777777" w:rsidR="00F77BDD" w:rsidRDefault="006D238B">
      <w:r>
        <w:rPr>
          <w:b/>
        </w:rPr>
        <w:t>Objective 1:</w:t>
      </w:r>
      <w:r>
        <w:t xml:space="preserve"> Design a sampling strategy to measure the spatial and temporal variation of DOC concentration and NOM character, then describe spatiotemporal patterns that were observed.</w:t>
      </w:r>
    </w:p>
    <w:p w14:paraId="7E41B21E" w14:textId="77777777" w:rsidR="00F77BDD" w:rsidRDefault="006D238B">
      <w:r>
        <w:t> </w:t>
      </w:r>
    </w:p>
    <w:p w14:paraId="395B11CC" w14:textId="77777777" w:rsidR="00F77BDD" w:rsidRDefault="006D238B">
      <w:r>
        <w:rPr>
          <w:b/>
        </w:rPr>
        <w:t>RQ.2.</w:t>
      </w:r>
      <w:r>
        <w:t xml:space="preserve"> Are hydrological processes the main driver for DOC transport and variation in the LWSA and is there a mechanistic relationship between river stage and DOC or NOM?</w:t>
      </w:r>
    </w:p>
    <w:p w14:paraId="75C6A456" w14:textId="77777777"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609B604A" w14:textId="77777777" w:rsidR="00F77BDD" w:rsidRDefault="006D238B">
      <w:r>
        <w:t> </w:t>
      </w:r>
    </w:p>
    <w:p w14:paraId="43C9EA33" w14:textId="77777777" w:rsidR="00F77BDD" w:rsidRDefault="006D238B">
      <w:r>
        <w:rPr>
          <w:b/>
        </w:rPr>
        <w:t>RQ.3.</w:t>
      </w:r>
      <w:r>
        <w:t xml:space="preserve"> Are some watershed characteristics more important than others for influencing DOC and NOM dynamics?</w:t>
      </w:r>
    </w:p>
    <w:p w14:paraId="342A6EE9" w14:textId="77777777" w:rsidR="00F77BDD" w:rsidRDefault="006D238B">
      <w:r>
        <w:rPr>
          <w:b/>
        </w:rPr>
        <w:t>Objective 3:</w:t>
      </w:r>
      <w:r>
        <w:t xml:space="preserve"> Assess the importance of watershed characteristics and conditions as explanatory variables for DOC and DOM patterns.</w:t>
      </w:r>
    </w:p>
    <w:p w14:paraId="5AEDA5F4" w14:textId="77777777" w:rsidR="00F77BDD" w:rsidRDefault="006D238B">
      <w:r>
        <w:t> </w:t>
      </w:r>
    </w:p>
    <w:p w14:paraId="6A045C27" w14:textId="77777777" w:rsidR="00F77BDD" w:rsidRDefault="006D238B">
      <w:r>
        <w:rPr>
          <w:b/>
        </w:rPr>
        <w:t>RQ.4.</w:t>
      </w:r>
      <w:r>
        <w:t xml:space="preserve"> What are the implications for watershed management and future drinking water supply?</w:t>
      </w:r>
    </w:p>
    <w:p w14:paraId="44502E31" w14:textId="77777777" w:rsidR="00F77BDD" w:rsidRDefault="006D238B">
      <w:r>
        <w:rPr>
          <w:b/>
        </w:rPr>
        <w:lastRenderedPageBreak/>
        <w:t>Objective 4:</w:t>
      </w:r>
      <w:r>
        <w:t xml:space="preserve"> Provide context of how results can be used to inform watershed management planning for wildfire reduction strategies and design of continued water quality monitoring for future inter-basin transfers.</w:t>
      </w:r>
    </w:p>
    <w:p w14:paraId="5308E877" w14:textId="77777777" w:rsidR="00F77BDD" w:rsidRDefault="006962C8">
      <w:r>
        <w:pict w14:anchorId="06BDC15B">
          <v:rect id="_x0000_i1025" style="width:0;height:1.5pt" o:hralign="center" o:hrstd="t" o:hr="t"/>
        </w:pict>
      </w:r>
    </w:p>
    <w:p w14:paraId="17CAEED5" w14:textId="77777777" w:rsidR="00F77BDD" w:rsidRDefault="006D238B">
      <w:pPr>
        <w:numPr>
          <w:ilvl w:val="0"/>
          <w:numId w:val="28"/>
        </w:numPr>
      </w:pPr>
      <w:r>
        <w:t>in progress: this section will be included in the next draft, following feedback on results</w:t>
      </w:r>
    </w:p>
    <w:p w14:paraId="5F390D6F" w14:textId="77777777" w:rsidR="00F77BDD" w:rsidRDefault="006D238B">
      <w:r>
        <w:t xml:space="preserve">The primary objectives of this project were to characterize the range of hydrochemical dynamics and synchrony during rainfall response across the Leech watershed (~96 </w:t>
      </w:r>
      <w:proofErr w:type="spellStart"/>
      <w:r>
        <w:t>km</w:t>
      </w:r>
      <w:r>
        <w:rPr>
          <w:vertAlign w:val="superscript"/>
        </w:rPr>
        <w:t>2</w:t>
      </w:r>
      <w:proofErr w:type="spellEnd"/>
      <w:r>
        <w:t xml:space="preserve">) and its nested catchments (ranging in size from 9.6 to 37 </w:t>
      </w:r>
      <w:proofErr w:type="spellStart"/>
      <w:r>
        <w:t>km</w:t>
      </w:r>
      <w:r>
        <w:rPr>
          <w:vertAlign w:val="superscript"/>
        </w:rPr>
        <w:t>2</w:t>
      </w:r>
      <w:proofErr w:type="spellEnd"/>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w:t>
      </w:r>
      <w:proofErr w:type="spellStart"/>
      <w:r>
        <w:t>acheived</w:t>
      </w:r>
      <w:proofErr w:type="spellEnd"/>
      <w:r>
        <w:t xml:space="preserve">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w:t>
      </w:r>
      <w:r>
        <w:lastRenderedPageBreak/>
        <w:t xml:space="preserve">stormflow samples) were used to evaluate temporal trends with respect to seasonal </w:t>
      </w:r>
      <w:proofErr w:type="spellStart"/>
      <w:r>
        <w:t>dynaimcs</w:t>
      </w:r>
      <w:proofErr w:type="spellEnd"/>
      <w:r>
        <w:t xml:space="preserve"> of DOM characteristics.</w:t>
      </w:r>
    </w:p>
    <w:p w14:paraId="2AC55409" w14:textId="77777777" w:rsidR="00F77BDD" w:rsidRDefault="006D238B">
      <w:r>
        <w:t xml:space="preserve">Despite the high RSD for headwaters sites, and the ~50% difference in area of these two sub-basins, </w:t>
      </w:r>
      <w:proofErr w:type="spellStart"/>
      <w:r>
        <w:t>LeechHead</w:t>
      </w:r>
      <w:proofErr w:type="spellEnd"/>
      <w:r>
        <w:t xml:space="preserve"> did show approximately the median of the two sub-basins DOC.</w:t>
      </w:r>
    </w:p>
    <w:p w14:paraId="6F35A8A5" w14:textId="77777777" w:rsidR="00F77BDD" w:rsidRDefault="006D238B">
      <w:r>
        <w:t xml:space="preserve">Across the Leech Water Supply Area (LWSA), the timing of changes in temperature, river response and DOC concentrations and character were </w:t>
      </w:r>
      <w:proofErr w:type="spellStart"/>
      <w:r>
        <w:t>synchornized</w:t>
      </w:r>
      <w:proofErr w:type="spellEnd"/>
      <w:r>
        <w:t xml:space="preserve"> in the five nested catchments and Leech River Tunnel site (future point of diversion, or mouth of the WSA), however the mean values and magnitude of these changes differed between sites.</w:t>
      </w:r>
    </w:p>
    <w:p w14:paraId="7893B7CD" w14:textId="77777777" w:rsidR="00F77BDD" w:rsidRDefault="006D238B">
      <w:pPr>
        <w:numPr>
          <w:ilvl w:val="0"/>
          <w:numId w:val="29"/>
        </w:numPr>
      </w:pPr>
      <w:r>
        <w:t>Across the LWSA, was the variance in DOC greater within each site or among all sites?</w:t>
      </w:r>
    </w:p>
    <w:p w14:paraId="55FF2909" w14:textId="77777777" w:rsidR="00F77BDD" w:rsidRDefault="006D238B">
      <w:pPr>
        <w:numPr>
          <w:ilvl w:val="0"/>
          <w:numId w:val="29"/>
        </w:numPr>
      </w:pPr>
      <w:r>
        <w:t xml:space="preserve">Was the variance in DOC greater at the watershed outlet than the variance in each </w:t>
      </w:r>
      <w:proofErr w:type="spellStart"/>
      <w:r>
        <w:t>subbasin</w:t>
      </w:r>
      <w:proofErr w:type="spellEnd"/>
      <w:r>
        <w:t>?</w:t>
      </w:r>
    </w:p>
    <w:p w14:paraId="38D617F6" w14:textId="77777777" w:rsidR="00F77BDD" w:rsidRDefault="006D238B">
      <w:r>
        <w:t xml:space="preserve">*Seasonal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w:t>
      </w:r>
      <w:proofErr w:type="spellStart"/>
      <w:r>
        <w:t>humic</w:t>
      </w:r>
      <w:proofErr w:type="spellEnd"/>
      <w:r>
        <w:t xml:space="preserve"> and fluvic acids).</w:t>
      </w:r>
    </w:p>
    <w:p w14:paraId="1C74F42B" w14:textId="24D0D7EF" w:rsidR="00F77BDD" w:rsidRDefault="00F77BDD" w:rsidP="007A5A49">
      <w:pPr>
        <w:spacing w:after="240" w:line="240" w:lineRule="auto"/>
      </w:pPr>
    </w:p>
    <w:sectPr w:rsidR="00F77BDD" w:rsidSect="006D238B">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Hannah McSorley" w:date="2020-07-28T09:06:00Z" w:initials="HM">
    <w:p w14:paraId="071A6F63" w14:textId="77777777" w:rsidR="006962C8" w:rsidRDefault="006962C8">
      <w:pPr>
        <w:pStyle w:val="CommentText"/>
      </w:pPr>
      <w:r>
        <w:rPr>
          <w:rStyle w:val="CommentReference"/>
        </w:rPr>
        <w:annotationRef/>
      </w:r>
      <w:r>
        <w:t>moved from chapter 3 intro to overall introduction</w:t>
      </w:r>
    </w:p>
  </w:comment>
  <w:comment w:id="7" w:author="Hannah McSorley" w:date="2020-07-28T09:07:00Z" w:initials="HM">
    <w:p w14:paraId="1C2FCE82" w14:textId="77777777" w:rsidR="006962C8" w:rsidRDefault="006962C8">
      <w:pPr>
        <w:pStyle w:val="CommentText"/>
      </w:pPr>
      <w:r>
        <w:rPr>
          <w:rStyle w:val="CommentReference"/>
        </w:rPr>
        <w:annotationRef/>
      </w:r>
      <w:r>
        <w:t>this was previously section 1.1.1</w:t>
      </w:r>
    </w:p>
  </w:comment>
  <w:comment w:id="14" w:author="Hannah McSorley" w:date="2020-07-28T09:10:00Z" w:initials="HM">
    <w:p w14:paraId="711204C6" w14:textId="77777777" w:rsidR="006962C8" w:rsidRDefault="006962C8">
      <w:pPr>
        <w:pStyle w:val="CommentText"/>
      </w:pPr>
      <w:r>
        <w:rPr>
          <w:rStyle w:val="CommentReference"/>
        </w:rPr>
        <w:annotationRef/>
      </w:r>
      <w:r>
        <w:t>new paragraph break</w:t>
      </w:r>
    </w:p>
  </w:comment>
  <w:comment w:id="16" w:author="Hannah McSorley" w:date="2020-07-28T09:11:00Z" w:initials="HM">
    <w:p w14:paraId="5B4E1EEF" w14:textId="77777777" w:rsidR="006962C8" w:rsidRDefault="006962C8">
      <w:pPr>
        <w:pStyle w:val="CommentText"/>
      </w:pPr>
      <w:r>
        <w:rPr>
          <w:rStyle w:val="CommentReference"/>
        </w:rPr>
        <w:annotationRef/>
      </w:r>
      <w:r>
        <w:t>added section (header existed in previous version but had no content) – combined what was previously section 2.1.2.1 (“event-based sampling”) and 2.1.3 (“research objectives”)</w:t>
      </w:r>
    </w:p>
  </w:comment>
  <w:comment w:id="19" w:author="Bill Floyd" w:date="2020-07-29T09:37:00Z" w:initials="BF">
    <w:p w14:paraId="079821B1" w14:textId="2579A7EB" w:rsidR="006962C8" w:rsidRDefault="006962C8">
      <w:pPr>
        <w:pStyle w:val="CommentText"/>
      </w:pPr>
      <w:r>
        <w:rPr>
          <w:rStyle w:val="CommentReference"/>
        </w:rPr>
        <w:annotationRef/>
      </w:r>
      <w:r>
        <w:t xml:space="preserve">I generally refer to all water bodies as streams 0 </w:t>
      </w:r>
      <w:proofErr w:type="spellStart"/>
      <w:r>
        <w:t>tgerms</w:t>
      </w:r>
      <w:proofErr w:type="spellEnd"/>
      <w:r>
        <w:t xml:space="preserve"> like river and creek are usually associated with a name </w:t>
      </w:r>
      <w:proofErr w:type="spellStart"/>
      <w:r>
        <w:t>ie</w:t>
      </w:r>
      <w:proofErr w:type="spellEnd"/>
      <w:r>
        <w:t xml:space="preserve"> </w:t>
      </w:r>
      <w:proofErr w:type="gramStart"/>
      <w:r>
        <w:t>Fraser  River</w:t>
      </w:r>
      <w:proofErr w:type="gramEnd"/>
      <w:r>
        <w:t xml:space="preserve"> and Russell Creek.  The river is generally associated with the major drainage, and creeks are generally </w:t>
      </w:r>
      <w:proofErr w:type="gramStart"/>
      <w:r>
        <w:t>names</w:t>
      </w:r>
      <w:proofErr w:type="gramEnd"/>
      <w:r>
        <w:t xml:space="preserve"> sub-basins with the greater watershed.  </w:t>
      </w:r>
      <w:proofErr w:type="gramStart"/>
      <w:r>
        <w:t>So</w:t>
      </w:r>
      <w:proofErr w:type="gramEnd"/>
      <w:r>
        <w:t xml:space="preserve"> for this, I would say “Most of the sampling locations were in the Leach WSA, and a few key sub-basins in the Sooke WSA. The </w:t>
      </w:r>
      <w:proofErr w:type="spellStart"/>
      <w:r>
        <w:t>Rithet</w:t>
      </w:r>
      <w:proofErr w:type="spellEnd"/>
      <w:r>
        <w:t xml:space="preserve"> </w:t>
      </w:r>
      <w:proofErr w:type="spellStart"/>
      <w:r>
        <w:t>subbasin</w:t>
      </w:r>
      <w:proofErr w:type="spellEnd"/>
      <w:r>
        <w:t xml:space="preserve"> is the largest draining into Sooke </w:t>
      </w:r>
      <w:proofErr w:type="spellStart"/>
      <w:r>
        <w:t>Resevoir</w:t>
      </w:r>
      <w:proofErr w:type="spellEnd"/>
      <w:r>
        <w:t>……</w:t>
      </w:r>
    </w:p>
  </w:comment>
  <w:comment w:id="25" w:author="Bill Floyd" w:date="2020-07-29T09:44:00Z" w:initials="BF">
    <w:p w14:paraId="412B86F2" w14:textId="3CFCE7C2" w:rsidR="006962C8" w:rsidRDefault="006962C8">
      <w:pPr>
        <w:pStyle w:val="CommentText"/>
      </w:pPr>
      <w:r>
        <w:rPr>
          <w:rStyle w:val="CommentReference"/>
        </w:rPr>
        <w:annotationRef/>
      </w:r>
      <w:r>
        <w:t>Please add watershed sizes in brackets when you first describe the sites</w:t>
      </w:r>
    </w:p>
  </w:comment>
  <w:comment w:id="26" w:author="Hannah McSorley" w:date="2020-07-28T09:17:00Z" w:initials="HM">
    <w:p w14:paraId="5F058C2A" w14:textId="77777777" w:rsidR="006962C8" w:rsidRDefault="006962C8">
      <w:pPr>
        <w:pStyle w:val="CommentText"/>
      </w:pPr>
      <w:r>
        <w:rPr>
          <w:rStyle w:val="CommentReference"/>
        </w:rPr>
        <w:annotationRef/>
      </w:r>
      <w:r>
        <w:t>this was landscape orientation before, which I think might be better / more clear</w:t>
      </w:r>
    </w:p>
  </w:comment>
  <w:comment w:id="37" w:author="Bill Floyd" w:date="2020-07-29T09:47:00Z" w:initials="BF">
    <w:p w14:paraId="48947837" w14:textId="5B90AB72" w:rsidR="006962C8" w:rsidRDefault="006962C8">
      <w:pPr>
        <w:pStyle w:val="CommentText"/>
      </w:pPr>
      <w:r>
        <w:rPr>
          <w:rStyle w:val="CommentReference"/>
        </w:rPr>
        <w:annotationRef/>
      </w:r>
      <w:r>
        <w:t>if you describe what spectroscopic absorbance elsewhere, you don’t need to include this in brackets.</w:t>
      </w:r>
    </w:p>
  </w:comment>
  <w:comment w:id="38" w:author="Hannah McSorley" w:date="2020-07-28T09:17:00Z" w:initials="HM">
    <w:p w14:paraId="72DF2330" w14:textId="77777777" w:rsidR="006962C8" w:rsidRDefault="006962C8">
      <w:pPr>
        <w:pStyle w:val="CommentText"/>
      </w:pPr>
      <w:r>
        <w:rPr>
          <w:rStyle w:val="CommentReference"/>
        </w:rPr>
        <w:annotationRef/>
      </w:r>
      <w:r>
        <w:t>updated wording</w:t>
      </w:r>
    </w:p>
  </w:comment>
  <w:comment w:id="39" w:author="Bill Floyd" w:date="2020-07-29T09:49:00Z" w:initials="BF">
    <w:p w14:paraId="3003313E" w14:textId="545DDA4C" w:rsidR="006962C8" w:rsidRDefault="006962C8">
      <w:pPr>
        <w:pStyle w:val="CommentText"/>
      </w:pPr>
      <w:r>
        <w:rPr>
          <w:rStyle w:val="CommentReference"/>
        </w:rPr>
        <w:annotationRef/>
      </w:r>
      <w:r>
        <w:t>how were they confirmed to have zero turbidity?</w:t>
      </w:r>
    </w:p>
  </w:comment>
  <w:comment w:id="53" w:author="Hannah McSorley" w:date="2020-07-28T09:19:00Z" w:initials="HM">
    <w:p w14:paraId="2DB3948B" w14:textId="2834F047" w:rsidR="006962C8" w:rsidRDefault="006962C8">
      <w:pPr>
        <w:pStyle w:val="CommentText"/>
      </w:pPr>
      <w:r>
        <w:rPr>
          <w:rStyle w:val="CommentReference"/>
        </w:rPr>
        <w:annotationRef/>
      </w:r>
      <w:r>
        <w:t>updated wording</w:t>
      </w:r>
    </w:p>
  </w:comment>
  <w:comment w:id="98" w:author="Bill Floyd" w:date="2020-07-29T10:08:00Z" w:initials="BF">
    <w:p w14:paraId="6FA23A48" w14:textId="44EC338C" w:rsidR="006962C8" w:rsidRDefault="006962C8">
      <w:pPr>
        <w:pStyle w:val="CommentText"/>
      </w:pPr>
      <w:r>
        <w:rPr>
          <w:rStyle w:val="CommentReference"/>
        </w:rPr>
        <w:annotationRef/>
      </w:r>
      <w:r>
        <w:t>??</w:t>
      </w:r>
    </w:p>
  </w:comment>
  <w:comment w:id="100" w:author="Bill Floyd" w:date="2020-07-29T10:09:00Z" w:initials="BF">
    <w:p w14:paraId="063E8823" w14:textId="28802FF7" w:rsidR="006962C8" w:rsidRDefault="006962C8">
      <w:pPr>
        <w:pStyle w:val="CommentText"/>
      </w:pPr>
      <w:r>
        <w:rPr>
          <w:rStyle w:val="CommentReference"/>
        </w:rPr>
        <w:annotationRef/>
      </w:r>
      <w:r>
        <w:t>Put I some info on how quickly a bottle fills when submerged</w:t>
      </w:r>
    </w:p>
  </w:comment>
  <w:comment w:id="114" w:author="Bill Floyd" w:date="2020-07-29T10:15:00Z" w:initials="BF">
    <w:p w14:paraId="32FAF565" w14:textId="11D3DEAF" w:rsidR="006962C8" w:rsidRDefault="006962C8">
      <w:pPr>
        <w:pStyle w:val="CommentText"/>
      </w:pPr>
      <w:r>
        <w:rPr>
          <w:rStyle w:val="CommentReference"/>
        </w:rPr>
        <w:annotationRef/>
      </w:r>
      <w:r>
        <w:t xml:space="preserve">There are many </w:t>
      </w:r>
      <w:proofErr w:type="spellStart"/>
      <w:r>
        <w:t>many</w:t>
      </w:r>
      <w:proofErr w:type="spellEnd"/>
      <w:r>
        <w:t xml:space="preserve"> studies that have used this design to measure samples (</w:t>
      </w:r>
      <w:proofErr w:type="spellStart"/>
      <w:r>
        <w:t>ie</w:t>
      </w:r>
      <w:proofErr w:type="spellEnd"/>
      <w:r>
        <w:t xml:space="preserve"> </w:t>
      </w:r>
      <w:proofErr w:type="spellStart"/>
      <w:r>
        <w:t>Maartje</w:t>
      </w:r>
      <w:proofErr w:type="spellEnd"/>
      <w:r>
        <w:t>, many of my colleagues and many others out there)</w:t>
      </w:r>
    </w:p>
  </w:comment>
  <w:comment w:id="129" w:author="Bill Floyd" w:date="2020-07-29T10:25:00Z" w:initials="BF">
    <w:p w14:paraId="625475C5" w14:textId="7720EB7F" w:rsidR="006962C8" w:rsidRDefault="006962C8">
      <w:pPr>
        <w:pStyle w:val="CommentText"/>
      </w:pPr>
      <w:r>
        <w:rPr>
          <w:rStyle w:val="CommentReference"/>
        </w:rPr>
        <w:annotationRef/>
      </w:r>
      <w:r>
        <w:t xml:space="preserve">You don’t reference cameras anywhere, but you could and say observations of stream flow at the sites during events showed </w:t>
      </w:r>
      <w:proofErr w:type="spellStart"/>
      <w:r>
        <w:t>highlighy</w:t>
      </w:r>
      <w:proofErr w:type="spellEnd"/>
      <w:r>
        <w:t xml:space="preserve"> turbulent flows (if they indeed </w:t>
      </w:r>
      <w:proofErr w:type="gramStart"/>
      <w:r>
        <w:t>were..</w:t>
      </w:r>
      <w:proofErr w:type="gramEnd"/>
      <w:r>
        <w:t>)</w:t>
      </w:r>
    </w:p>
  </w:comment>
  <w:comment w:id="134" w:author="Bill Floyd" w:date="2020-07-29T10:27:00Z" w:initials="BF">
    <w:p w14:paraId="0C3FA442" w14:textId="290E6CA4" w:rsidR="006962C8" w:rsidRDefault="006962C8">
      <w:pPr>
        <w:pStyle w:val="CommentText"/>
      </w:pPr>
      <w:r>
        <w:rPr>
          <w:rStyle w:val="CommentReference"/>
        </w:rPr>
        <w:annotationRef/>
      </w:r>
      <w:r>
        <w:t xml:space="preserve">How do you know there was no mixing based on this? There may be a threshold of dye that you cannot detect with your eyes –if not measured with something like a </w:t>
      </w:r>
      <w:proofErr w:type="spellStart"/>
      <w:r>
        <w:t>flourometer</w:t>
      </w:r>
      <w:proofErr w:type="spellEnd"/>
      <w:r>
        <w:t>, you could add set volumes of the dyed water until you can see a change.  Not likely a big deal as I don’t think water getting into a full bottle is a concern.</w:t>
      </w:r>
    </w:p>
  </w:comment>
  <w:comment w:id="133" w:author="Bill Floyd" w:date="2020-07-29T10:36:00Z" w:initials="BF">
    <w:p w14:paraId="4CEA39D1" w14:textId="31A50037" w:rsidR="006962C8" w:rsidRDefault="006962C8">
      <w:pPr>
        <w:pStyle w:val="CommentText"/>
      </w:pPr>
      <w:r>
        <w:rPr>
          <w:rStyle w:val="CommentReference"/>
        </w:rPr>
        <w:annotationRef/>
      </w:r>
      <w:r>
        <w:t>This is a result, do not put here</w:t>
      </w:r>
    </w:p>
  </w:comment>
  <w:comment w:id="136" w:author="Bill Floyd" w:date="2020-07-29T10:31:00Z" w:initials="BF">
    <w:p w14:paraId="296A9DA8" w14:textId="748B389F" w:rsidR="006962C8" w:rsidRDefault="006962C8">
      <w:pPr>
        <w:pStyle w:val="CommentText"/>
      </w:pPr>
      <w:r>
        <w:rPr>
          <w:rStyle w:val="CommentReference"/>
        </w:rPr>
        <w:annotationRef/>
      </w:r>
      <w:r>
        <w:t xml:space="preserve">You should put the range in here 0 </w:t>
      </w:r>
      <w:proofErr w:type="spellStart"/>
      <w:r>
        <w:t>ie</w:t>
      </w:r>
      <w:proofErr w:type="spellEnd"/>
      <w:r>
        <w:t xml:space="preserve"> from a few days to up to x weeks (there were periods during the winter when snow prevented access to sites)</w:t>
      </w:r>
    </w:p>
  </w:comment>
  <w:comment w:id="143" w:author="Bill Floyd" w:date="2020-07-29T10:38:00Z" w:initials="BF">
    <w:p w14:paraId="22060996" w14:textId="0FAD0395" w:rsidR="006962C8" w:rsidRDefault="006962C8">
      <w:pPr>
        <w:pStyle w:val="CommentText"/>
      </w:pPr>
      <w:r>
        <w:rPr>
          <w:rStyle w:val="CommentReference"/>
        </w:rPr>
        <w:annotationRef/>
      </w:r>
      <w:r>
        <w:t>You should state why you did not do any over shorter periods</w:t>
      </w:r>
    </w:p>
  </w:comment>
  <w:comment w:id="149" w:author="Bill Floyd" w:date="2020-07-29T10:34:00Z" w:initials="BF">
    <w:p w14:paraId="3ABCFE3E" w14:textId="454AE495" w:rsidR="006962C8" w:rsidRDefault="006962C8">
      <w:pPr>
        <w:pStyle w:val="CommentText"/>
      </w:pPr>
      <w:r>
        <w:rPr>
          <w:rStyle w:val="CommentReference"/>
        </w:rPr>
        <w:annotationRef/>
      </w:r>
      <w:r>
        <w:t>No need to repeat this info</w:t>
      </w:r>
    </w:p>
  </w:comment>
  <w:comment w:id="150" w:author="Bill Floyd" w:date="2020-07-29T10:35:00Z" w:initials="BF">
    <w:p w14:paraId="60DD92B1" w14:textId="7583C2C7" w:rsidR="006962C8" w:rsidRDefault="006962C8">
      <w:pPr>
        <w:pStyle w:val="CommentText"/>
      </w:pPr>
      <w:r>
        <w:rPr>
          <w:rStyle w:val="CommentReference"/>
        </w:rPr>
        <w:annotationRef/>
      </w:r>
      <w:r>
        <w:t>This doesn’t belong here – this info should be in the introduction, here you just describe how it was measured.</w:t>
      </w:r>
    </w:p>
  </w:comment>
  <w:comment w:id="151" w:author="Bill Floyd" w:date="2020-07-29T10:36:00Z" w:initials="BF">
    <w:p w14:paraId="5AD431E5" w14:textId="339742CB" w:rsidR="006962C8" w:rsidRDefault="006962C8">
      <w:pPr>
        <w:pStyle w:val="CommentText"/>
      </w:pPr>
      <w:r>
        <w:rPr>
          <w:rStyle w:val="CommentReference"/>
        </w:rPr>
        <w:annotationRef/>
      </w:r>
      <w:r>
        <w:t xml:space="preserve">This is a result, should </w:t>
      </w:r>
      <w:proofErr w:type="spellStart"/>
      <w:r>
        <w:t>nogt</w:t>
      </w:r>
      <w:proofErr w:type="spellEnd"/>
      <w:r>
        <w:t xml:space="preserve"> be here</w:t>
      </w:r>
    </w:p>
  </w:comment>
  <w:comment w:id="158" w:author="Bill Floyd" w:date="2020-07-29T10:46:00Z" w:initials="BF">
    <w:p w14:paraId="3FE0E42A" w14:textId="0B060280" w:rsidR="006962C8" w:rsidRDefault="006962C8">
      <w:pPr>
        <w:pStyle w:val="CommentText"/>
      </w:pPr>
      <w:r>
        <w:rPr>
          <w:rStyle w:val="CommentReference"/>
        </w:rPr>
        <w:annotationRef/>
      </w:r>
      <w:r>
        <w:t xml:space="preserve">I think you can boil this down to 3 </w:t>
      </w:r>
      <w:proofErr w:type="gramStart"/>
      <w:r>
        <w:t>sentences.-</w:t>
      </w:r>
      <w:proofErr w:type="gramEnd"/>
      <w:r>
        <w:t xml:space="preserve"> not sure you need all these details.  </w:t>
      </w:r>
      <w:proofErr w:type="spellStart"/>
      <w:r>
        <w:t>Ie</w:t>
      </w:r>
      <w:proofErr w:type="spellEnd"/>
      <w:r>
        <w:t xml:space="preserve"> Each sample was filtered </w:t>
      </w:r>
      <w:proofErr w:type="spellStart"/>
      <w:r>
        <w:t>through0.45</w:t>
      </w:r>
      <w:proofErr w:type="spellEnd"/>
      <w:r>
        <w:t xml:space="preserve"> um </w:t>
      </w:r>
      <w:proofErr w:type="spellStart"/>
      <w:proofErr w:type="gramStart"/>
      <w:r>
        <w:t>polyethersulfone</w:t>
      </w:r>
      <w:proofErr w:type="spellEnd"/>
      <w:r>
        <w:t xml:space="preserve">  and</w:t>
      </w:r>
      <w:proofErr w:type="gramEnd"/>
      <w:r>
        <w:t xml:space="preserve"> then </w:t>
      </w:r>
      <w:proofErr w:type="spellStart"/>
      <w:r>
        <w:t>acidifiedto</w:t>
      </w:r>
      <w:proofErr w:type="spellEnd"/>
      <w:r>
        <w:t xml:space="preserve"> a pH below </w:t>
      </w:r>
      <w:proofErr w:type="spellStart"/>
      <w:r>
        <w:t>2.Samples</w:t>
      </w:r>
      <w:proofErr w:type="spellEnd"/>
      <w:r>
        <w:t xml:space="preserve"> were then sealed with </w:t>
      </w:r>
      <w:proofErr w:type="spellStart"/>
      <w:r>
        <w:t>parafan</w:t>
      </w:r>
      <w:proofErr w:type="spellEnd"/>
      <w:r>
        <w:t xml:space="preserve"> and </w:t>
      </w:r>
      <w:proofErr w:type="spellStart"/>
      <w:r>
        <w:t>analysed</w:t>
      </w:r>
      <w:proofErr w:type="spellEnd"/>
      <w:r>
        <w:t xml:space="preserve"> with the </w:t>
      </w:r>
      <w:proofErr w:type="spellStart"/>
      <w:r>
        <w:t>Shimandzue</w:t>
      </w:r>
      <w:proofErr w:type="spellEnd"/>
      <w:r>
        <w:t xml:space="preserve"> ASI.  If samples were to be stored for </w:t>
      </w:r>
      <w:proofErr w:type="spellStart"/>
      <w:r>
        <w:t>greather</w:t>
      </w:r>
      <w:proofErr w:type="spellEnd"/>
      <w:r>
        <w:t xml:space="preserve"> </w:t>
      </w:r>
      <w:proofErr w:type="spellStart"/>
      <w:r>
        <w:t>tna</w:t>
      </w:r>
      <w:proofErr w:type="spellEnd"/>
      <w:r>
        <w:t xml:space="preserve"> </w:t>
      </w:r>
      <w:proofErr w:type="spellStart"/>
      <w:r>
        <w:t>48hrs</w:t>
      </w:r>
      <w:proofErr w:type="spellEnd"/>
      <w:r>
        <w:t xml:space="preserve">, samples were filtered an acidified at the end of the field day and </w:t>
      </w:r>
      <w:proofErr w:type="spellStart"/>
      <w:r>
        <w:t>refridgerated</w:t>
      </w:r>
      <w:proofErr w:type="spellEnd"/>
      <w:r>
        <w:t xml:space="preserve"> before analysis.</w:t>
      </w:r>
    </w:p>
    <w:p w14:paraId="3DF8C0B7" w14:textId="77777777" w:rsidR="006962C8" w:rsidRDefault="006962C8">
      <w:pPr>
        <w:pStyle w:val="CommentText"/>
      </w:pPr>
    </w:p>
    <w:p w14:paraId="009AB010" w14:textId="31A87EE8" w:rsidR="006962C8" w:rsidRDefault="006962C8">
      <w:pPr>
        <w:pStyle w:val="CommentText"/>
      </w:pPr>
      <w:r>
        <w:t>Try to focus on doing this more with your writing – being concise and direct.</w:t>
      </w:r>
    </w:p>
  </w:comment>
  <w:comment w:id="159" w:author="Hannah McSorley" w:date="2020-08-02T09:38:00Z" w:initials="HM">
    <w:p w14:paraId="0046D8A6" w14:textId="49DC6572" w:rsidR="006962C8" w:rsidRDefault="006962C8">
      <w:pPr>
        <w:pStyle w:val="CommentText"/>
      </w:pPr>
      <w:r>
        <w:rPr>
          <w:rStyle w:val="CommentReference"/>
        </w:rPr>
        <w:annotationRef/>
      </w:r>
      <w:r>
        <w:t xml:space="preserve">These details allow the process to be repeated, if anyone wanted to follow the same methods I used. There are many ways to filter (e.g. gravity, </w:t>
      </w:r>
      <w:proofErr w:type="spellStart"/>
      <w:r>
        <w:t>vaccum</w:t>
      </w:r>
      <w:proofErr w:type="spellEnd"/>
      <w:r>
        <w:t xml:space="preserve">, syringe) and the auto-sampler can </w:t>
      </w:r>
      <w:proofErr w:type="spellStart"/>
      <w:r>
        <w:t>acidfy</w:t>
      </w:r>
      <w:proofErr w:type="spellEnd"/>
      <w:r>
        <w:t xml:space="preserve"> samples for you. I think these details are valid for repeatable analysis.  </w:t>
      </w:r>
    </w:p>
  </w:comment>
  <w:comment w:id="161" w:author="Bill Floyd" w:date="2020-07-29T10:52:00Z" w:initials="BF">
    <w:p w14:paraId="281947A6" w14:textId="0D1E68AE" w:rsidR="006962C8" w:rsidRDefault="006962C8">
      <w:pPr>
        <w:pStyle w:val="CommentText"/>
      </w:pPr>
      <w:r>
        <w:rPr>
          <w:rStyle w:val="CommentReference"/>
        </w:rPr>
        <w:annotationRef/>
      </w:r>
      <w:r>
        <w:t xml:space="preserve">Again, likely too detailed – I assume what you are doing is </w:t>
      </w:r>
      <w:proofErr w:type="gramStart"/>
      <w:r>
        <w:t>fairly standard</w:t>
      </w:r>
      <w:proofErr w:type="gramEnd"/>
      <w:r>
        <w:t xml:space="preserve"> practice – state what is standard, hopefully with a reference, and the describe anything that might be different</w:t>
      </w:r>
    </w:p>
  </w:comment>
  <w:comment w:id="162" w:author="Hannah McSorley" w:date="2020-08-02T09:45:00Z" w:initials="HM">
    <w:p w14:paraId="79374AD0" w14:textId="27E179DB" w:rsidR="006962C8" w:rsidRDefault="006962C8">
      <w:pPr>
        <w:pStyle w:val="CommentText"/>
      </w:pPr>
      <w:r>
        <w:rPr>
          <w:rStyle w:val="CommentReference"/>
        </w:rPr>
        <w:annotationRef/>
      </w:r>
      <w:r>
        <w:t xml:space="preserve">These details are pertinent to adjustable methods. While the Shimadzu and high-temp methods are standard practice, these are details </w:t>
      </w:r>
      <w:proofErr w:type="gramStart"/>
      <w:r>
        <w:t>of  the</w:t>
      </w:r>
      <w:proofErr w:type="gramEnd"/>
      <w:r>
        <w:t xml:space="preserve"> specific method I used for analysis.</w:t>
      </w:r>
    </w:p>
  </w:comment>
  <w:comment w:id="167" w:author="Bill Floyd" w:date="2020-07-29T10:54:00Z" w:initials="BF">
    <w:p w14:paraId="507A1783" w14:textId="6D2DEA06" w:rsidR="006962C8" w:rsidRDefault="006962C8">
      <w:pPr>
        <w:pStyle w:val="CommentText"/>
      </w:pPr>
      <w:r>
        <w:rPr>
          <w:rStyle w:val="CommentReference"/>
        </w:rPr>
        <w:annotationRef/>
      </w:r>
      <w:r>
        <w:t>This should be included in the introduction, here you just say how you measured it, not why.</w:t>
      </w:r>
    </w:p>
  </w:comment>
  <w:comment w:id="168" w:author="Bill Floyd" w:date="2020-07-29T10:56:00Z" w:initials="BF">
    <w:p w14:paraId="1F583394" w14:textId="65399B04" w:rsidR="006962C8" w:rsidRDefault="006962C8">
      <w:pPr>
        <w:pStyle w:val="CommentText"/>
      </w:pPr>
      <w:r>
        <w:rPr>
          <w:rStyle w:val="CommentReference"/>
        </w:rPr>
        <w:annotationRef/>
      </w:r>
      <w:r>
        <w:t xml:space="preserve">Water samples were brought to room temperate and mixed prior to analysis.  The </w:t>
      </w:r>
      <w:proofErr w:type="spellStart"/>
      <w:r>
        <w:t>sprectorlizer</w:t>
      </w:r>
      <w:proofErr w:type="spellEnd"/>
      <w:r>
        <w:t xml:space="preserve"> sleeve was triple rinsed with sample water before sample analysis.</w:t>
      </w:r>
    </w:p>
  </w:comment>
  <w:comment w:id="169" w:author="Bill Floyd" w:date="2020-07-29T10:58:00Z" w:initials="BF">
    <w:p w14:paraId="6DFCC3B7" w14:textId="16D3DE87" w:rsidR="006962C8" w:rsidRDefault="006962C8">
      <w:pPr>
        <w:pStyle w:val="CommentText"/>
      </w:pPr>
      <w:r>
        <w:rPr>
          <w:rStyle w:val="CommentReference"/>
        </w:rPr>
        <w:annotationRef/>
      </w:r>
      <w:r>
        <w:t xml:space="preserve">Water samples were unfiltered, and due to suspended matter interfering with UV-Vis absorbance (Baird, Eaton, and Rice </w:t>
      </w:r>
      <w:hyperlink w:anchor="ref-StdMet5910">
        <w:proofErr w:type="spellStart"/>
        <w:r>
          <w:rPr>
            <w:rStyle w:val="Hyperlink"/>
          </w:rPr>
          <w:t>2017</w:t>
        </w:r>
      </w:hyperlink>
      <w:hyperlink w:anchor="ref-StdMet5910">
        <w:r>
          <w:rPr>
            <w:rStyle w:val="Hyperlink"/>
          </w:rPr>
          <w:t>b</w:t>
        </w:r>
        <w:proofErr w:type="spellEnd"/>
      </w:hyperlink>
      <w:r>
        <w:rPr>
          <w:rStyle w:val="Hyperlink"/>
        </w:rPr>
        <w:t>), samples with detectable turbidity were removed from analysis</w:t>
      </w:r>
    </w:p>
  </w:comment>
  <w:comment w:id="171" w:author="Bill Floyd" w:date="2020-07-29T11:03:00Z" w:initials="BF">
    <w:p w14:paraId="590C9C89" w14:textId="2114A092" w:rsidR="006962C8" w:rsidRDefault="006962C8">
      <w:pPr>
        <w:pStyle w:val="CommentText"/>
      </w:pPr>
      <w:r>
        <w:rPr>
          <w:rStyle w:val="CommentReference"/>
        </w:rPr>
        <w:annotationRef/>
      </w:r>
      <w:r>
        <w:t>Too much info – boil this down to a sentence or 2</w:t>
      </w:r>
    </w:p>
  </w:comment>
  <w:comment w:id="173" w:author="Bill Floyd" w:date="2020-07-29T11:04:00Z" w:initials="BF">
    <w:p w14:paraId="2F60B8B6" w14:textId="607BEC41" w:rsidR="006962C8" w:rsidRDefault="006962C8">
      <w:pPr>
        <w:pStyle w:val="CommentText"/>
      </w:pPr>
      <w:r>
        <w:rPr>
          <w:rStyle w:val="CommentReference"/>
        </w:rPr>
        <w:annotationRef/>
      </w:r>
      <w:r>
        <w:t>Reduce and make this try to fit into the flow of this section – the middle part you don’t need.</w:t>
      </w:r>
    </w:p>
  </w:comment>
  <w:comment w:id="174" w:author="Bill Floyd" w:date="2020-07-29T11:06:00Z" w:initials="BF">
    <w:p w14:paraId="0D235315" w14:textId="4F7EA44C" w:rsidR="006962C8" w:rsidRDefault="006962C8">
      <w:pPr>
        <w:pStyle w:val="CommentText"/>
      </w:pPr>
      <w:r>
        <w:rPr>
          <w:rStyle w:val="CommentReference"/>
        </w:rPr>
        <w:annotationRef/>
      </w:r>
      <w:r>
        <w:t>This is either something you include in the introduction or the discussion section, not here.</w:t>
      </w:r>
    </w:p>
  </w:comment>
  <w:comment w:id="175" w:author="Bill Floyd" w:date="2020-07-29T11:07:00Z" w:initials="BF">
    <w:p w14:paraId="4871D7AB" w14:textId="3AA0829C" w:rsidR="006962C8" w:rsidRDefault="006962C8">
      <w:pPr>
        <w:pStyle w:val="CommentText"/>
      </w:pPr>
      <w:r>
        <w:rPr>
          <w:rStyle w:val="CommentReference"/>
        </w:rPr>
        <w:annotationRef/>
      </w:r>
      <w:r>
        <w:t>As above</w:t>
      </w:r>
    </w:p>
  </w:comment>
  <w:comment w:id="177" w:author="Bill Floyd" w:date="2020-07-29T11:08:00Z" w:initials="BF">
    <w:p w14:paraId="3ABF6DEB" w14:textId="492A8D02" w:rsidR="006962C8" w:rsidRDefault="006962C8">
      <w:pPr>
        <w:pStyle w:val="CommentText"/>
      </w:pPr>
      <w:r>
        <w:rPr>
          <w:rStyle w:val="CommentReference"/>
        </w:rPr>
        <w:annotationRef/>
      </w:r>
      <w:r>
        <w:t>Boil this down to one paragraph.  What you measure and why.</w:t>
      </w:r>
    </w:p>
  </w:comment>
  <w:comment w:id="179" w:author="Bill Floyd" w:date="2020-07-29T11:10:00Z" w:initials="BF">
    <w:p w14:paraId="00705A1A" w14:textId="661FCC08" w:rsidR="006962C8" w:rsidRDefault="006962C8">
      <w:pPr>
        <w:pStyle w:val="CommentText"/>
      </w:pPr>
      <w:r>
        <w:rPr>
          <w:rStyle w:val="CommentReference"/>
        </w:rPr>
        <w:annotationRef/>
      </w:r>
      <w:r>
        <w:t xml:space="preserve">You are mixing method and results here.  You should basically describe the location of the stations and the basic parameters they measure, and then describe how you will </w:t>
      </w:r>
      <w:proofErr w:type="gramStart"/>
      <w:r>
        <w:t>used</w:t>
      </w:r>
      <w:proofErr w:type="gramEnd"/>
      <w:r>
        <w:t xml:space="preserve"> the data. Where you describe the watershed and sub-basins, then you can include some general information about climate and watershed </w:t>
      </w:r>
      <w:proofErr w:type="spellStart"/>
      <w:r>
        <w:t>charactersitics</w:t>
      </w:r>
      <w:proofErr w:type="spellEnd"/>
      <w:r>
        <w:t xml:space="preserve"> – this can be simply done from PCIC or </w:t>
      </w:r>
      <w:proofErr w:type="spellStart"/>
      <w:r>
        <w:t>ClimateNA</w:t>
      </w:r>
      <w:proofErr w:type="spellEnd"/>
      <w:r>
        <w:t>, or if the CRD has their own summaries.</w:t>
      </w:r>
    </w:p>
  </w:comment>
  <w:comment w:id="180" w:author="Bill Floyd" w:date="2020-07-29T11:13:00Z" w:initials="BF">
    <w:p w14:paraId="6CE33ACD" w14:textId="3A3FBE71" w:rsidR="006962C8" w:rsidRDefault="006962C8">
      <w:pPr>
        <w:pStyle w:val="CommentText"/>
      </w:pPr>
      <w:r>
        <w:rPr>
          <w:rStyle w:val="CommentReference"/>
        </w:rPr>
        <w:annotationRef/>
      </w:r>
      <w:r>
        <w:t>?</w:t>
      </w:r>
    </w:p>
  </w:comment>
  <w:comment w:id="181" w:author="Bill Floyd" w:date="2020-07-29T11:13:00Z" w:initials="BF">
    <w:p w14:paraId="3A79BC75" w14:textId="1D8A3E22" w:rsidR="006962C8" w:rsidRDefault="006962C8">
      <w:pPr>
        <w:pStyle w:val="CommentText"/>
      </w:pPr>
      <w:r>
        <w:rPr>
          <w:rStyle w:val="CommentReference"/>
        </w:rPr>
        <w:annotationRef/>
      </w:r>
      <w:r>
        <w:t xml:space="preserve">Results – you can show this, but also try to have some other data that tries to put this period you measured into context of the </w:t>
      </w:r>
      <w:proofErr w:type="spellStart"/>
      <w:r>
        <w:t>over all</w:t>
      </w:r>
      <w:proofErr w:type="spellEnd"/>
      <w:r>
        <w:t xml:space="preserve"> climate – drier than usual?  Hotter&gt; Colder? Wetter?</w:t>
      </w:r>
    </w:p>
  </w:comment>
  <w:comment w:id="183" w:author="Hannah McSorley" w:date="2020-07-28T09:34:00Z" w:initials="HM">
    <w:p w14:paraId="6B02FA8C" w14:textId="3190C36B" w:rsidR="006962C8" w:rsidRDefault="006962C8">
      <w:pPr>
        <w:pStyle w:val="CommentText"/>
      </w:pPr>
      <w:r>
        <w:rPr>
          <w:rStyle w:val="CommentReference"/>
        </w:rPr>
        <w:annotationRef/>
      </w:r>
      <w:r>
        <w:t>reorganized wording (content is the same)</w:t>
      </w:r>
    </w:p>
  </w:comment>
  <w:comment w:id="187" w:author="Bill Floyd" w:date="2020-07-29T11:42:00Z" w:initials="BF">
    <w:p w14:paraId="25AB2B99" w14:textId="41AAB62D" w:rsidR="006962C8" w:rsidRDefault="006962C8">
      <w:pPr>
        <w:pStyle w:val="CommentText"/>
      </w:pPr>
      <w:r>
        <w:rPr>
          <w:rStyle w:val="CommentReference"/>
        </w:rPr>
        <w:annotationRef/>
      </w:r>
      <w:r>
        <w:t>make that first column easier to differentiate</w:t>
      </w:r>
    </w:p>
  </w:comment>
  <w:comment w:id="188" w:author="Hannah McSorley" w:date="2020-08-02T10:34:00Z" w:initials="HM">
    <w:p w14:paraId="6F37C930" w14:textId="179CEE79" w:rsidR="006962C8" w:rsidRDefault="006962C8">
      <w:pPr>
        <w:pStyle w:val="CommentText"/>
      </w:pPr>
      <w:r>
        <w:rPr>
          <w:rStyle w:val="CommentReference"/>
        </w:rPr>
        <w:annotationRef/>
      </w:r>
      <w:r>
        <w:t xml:space="preserve">I don’t know what you mean… These values didn’t </w:t>
      </w:r>
      <w:proofErr w:type="gramStart"/>
      <w:r>
        <w:t>change .There</w:t>
      </w:r>
      <w:proofErr w:type="gramEnd"/>
      <w:r>
        <w:t xml:space="preserve"> is no difference to show.</w:t>
      </w:r>
    </w:p>
  </w:comment>
  <w:comment w:id="190" w:author="Bill Floyd" w:date="2020-07-29T11:46:00Z" w:initials="BF">
    <w:p w14:paraId="4D1BC147" w14:textId="272901DE" w:rsidR="006962C8" w:rsidRDefault="006962C8">
      <w:pPr>
        <w:pStyle w:val="CommentText"/>
      </w:pPr>
      <w:r>
        <w:rPr>
          <w:rStyle w:val="CommentReference"/>
        </w:rPr>
        <w:annotationRef/>
      </w:r>
      <w:r>
        <w:t>put in methods</w:t>
      </w:r>
    </w:p>
  </w:comment>
  <w:comment w:id="191" w:author="Bill Floyd" w:date="2020-07-29T11:48:00Z" w:initials="BF">
    <w:p w14:paraId="232C6C39" w14:textId="7B51305D" w:rsidR="006962C8" w:rsidRDefault="006962C8">
      <w:pPr>
        <w:pStyle w:val="CommentText"/>
      </w:pPr>
      <w:r>
        <w:rPr>
          <w:rStyle w:val="CommentReference"/>
        </w:rPr>
        <w:annotationRef/>
      </w:r>
      <w:r>
        <w:t>methods</w:t>
      </w:r>
    </w:p>
  </w:comment>
  <w:comment w:id="192" w:author="Bill Floyd" w:date="2020-07-29T11:47:00Z" w:initials="BF">
    <w:p w14:paraId="6B395D5D" w14:textId="51902D73" w:rsidR="006962C8" w:rsidRDefault="006962C8">
      <w:pPr>
        <w:pStyle w:val="CommentText"/>
      </w:pPr>
      <w:r>
        <w:rPr>
          <w:rStyle w:val="CommentReference"/>
        </w:rPr>
        <w:annotationRef/>
      </w:r>
      <w:r>
        <w:t xml:space="preserve">not a complete </w:t>
      </w:r>
      <w:proofErr w:type="spellStart"/>
      <w:r>
        <w:t>sentennce</w:t>
      </w:r>
      <w:proofErr w:type="spellEnd"/>
    </w:p>
  </w:comment>
  <w:comment w:id="194" w:author="Bill Floyd" w:date="2020-07-29T11:49:00Z" w:initials="BF">
    <w:p w14:paraId="74B965D4" w14:textId="150EC798" w:rsidR="006962C8" w:rsidRDefault="006962C8">
      <w:pPr>
        <w:pStyle w:val="CommentText"/>
      </w:pPr>
      <w:r>
        <w:rPr>
          <w:rStyle w:val="CommentReference"/>
        </w:rPr>
        <w:annotationRef/>
      </w:r>
      <w:r>
        <w:t xml:space="preserve">this paragraph and ones below move up and place figure and tables where appropriate </w:t>
      </w:r>
      <w:proofErr w:type="spellStart"/>
      <w:r>
        <w:t>ie</w:t>
      </w:r>
      <w:proofErr w:type="spellEnd"/>
      <w:r>
        <w:t xml:space="preserve"> after the paragraph in which you first reference them.  Avoid saying results can be found in figure x or table x, but rather when </w:t>
      </w:r>
      <w:proofErr w:type="gramStart"/>
      <w:r>
        <w:t>you</w:t>
      </w:r>
      <w:proofErr w:type="gramEnd"/>
      <w:r>
        <w:t xml:space="preserve"> present data in text from the table or figure, reference the table or figure at the end of the sentence.</w:t>
      </w:r>
    </w:p>
  </w:comment>
  <w:comment w:id="195" w:author="Hannah McSorley" w:date="2020-07-28T09:35:00Z" w:initials="HM">
    <w:p w14:paraId="4306EFF7" w14:textId="2BC705A3" w:rsidR="006962C8" w:rsidRDefault="006962C8">
      <w:pPr>
        <w:pStyle w:val="CommentText"/>
      </w:pPr>
      <w:r>
        <w:rPr>
          <w:rStyle w:val="CommentReference"/>
        </w:rPr>
        <w:annotationRef/>
      </w:r>
      <w:r>
        <w:t>new statement.</w:t>
      </w:r>
    </w:p>
  </w:comment>
  <w:comment w:id="193" w:author="Bill Floyd" w:date="2020-07-29T11:54:00Z" w:initials="BF">
    <w:p w14:paraId="0DF6F43C" w14:textId="5EDC29E6" w:rsidR="006962C8" w:rsidRDefault="006962C8">
      <w:pPr>
        <w:pStyle w:val="CommentText"/>
      </w:pPr>
      <w:r>
        <w:rPr>
          <w:rStyle w:val="CommentReference"/>
        </w:rPr>
        <w:annotationRef/>
      </w:r>
      <w:r>
        <w:t>This section is great – you summarized the results well and provided clear information related to sample inclusion for analysis – some discussion interpretation is in here, but it works for this section.</w:t>
      </w:r>
    </w:p>
  </w:comment>
  <w:comment w:id="196" w:author="Hannah McSorley" w:date="2020-07-28T09:36:00Z" w:initials="HM">
    <w:p w14:paraId="0D300015" w14:textId="3653309D" w:rsidR="006962C8" w:rsidRDefault="006962C8">
      <w:pPr>
        <w:pStyle w:val="CommentText"/>
      </w:pPr>
      <w:r>
        <w:rPr>
          <w:rStyle w:val="CommentReference"/>
        </w:rPr>
        <w:annotationRef/>
      </w:r>
      <w:r>
        <w:t>re-worded</w:t>
      </w:r>
    </w:p>
  </w:comment>
  <w:comment w:id="197" w:author="Bill Floyd" w:date="2020-07-29T11:53:00Z" w:initials="BF">
    <w:p w14:paraId="38936F8A" w14:textId="22B4D25D" w:rsidR="006962C8" w:rsidRDefault="006962C8">
      <w:pPr>
        <w:pStyle w:val="CommentText"/>
      </w:pPr>
      <w:r>
        <w:rPr>
          <w:rStyle w:val="CommentReference"/>
        </w:rPr>
        <w:annotationRef/>
      </w:r>
      <w:r>
        <w:t>this is a method, not required here – state how you used these data in the methods as well.</w:t>
      </w:r>
    </w:p>
  </w:comment>
  <w:comment w:id="199" w:author="Bill Floyd" w:date="2020-07-29T11:55:00Z" w:initials="BF">
    <w:p w14:paraId="3F403B7D" w14:textId="3C412E5F" w:rsidR="006962C8" w:rsidRDefault="006962C8">
      <w:pPr>
        <w:pStyle w:val="CommentText"/>
      </w:pPr>
      <w:r>
        <w:rPr>
          <w:rStyle w:val="CommentReference"/>
        </w:rPr>
        <w:annotationRef/>
      </w:r>
      <w:r>
        <w:t>This has already been stated in the methods, do not need here.  Just results</w:t>
      </w:r>
    </w:p>
  </w:comment>
  <w:comment w:id="200" w:author="Bill Floyd" w:date="2020-07-29T11:57:00Z" w:initials="BF">
    <w:p w14:paraId="2B9CBC78" w14:textId="72937197" w:rsidR="006962C8" w:rsidRDefault="006962C8">
      <w:pPr>
        <w:pStyle w:val="CommentText"/>
      </w:pPr>
      <w:r>
        <w:rPr>
          <w:rStyle w:val="CommentReference"/>
        </w:rPr>
        <w:annotationRef/>
      </w:r>
      <w:r>
        <w:t>Consider putting this in methods if it is something that you set and why you used that threshold.</w:t>
      </w:r>
    </w:p>
  </w:comment>
  <w:comment w:id="201" w:author="Bill Floyd" w:date="2020-07-29T11:58:00Z" w:initials="BF">
    <w:p w14:paraId="1D79B3AE" w14:textId="693E755D" w:rsidR="006962C8" w:rsidRDefault="006962C8">
      <w:pPr>
        <w:pStyle w:val="CommentText"/>
      </w:pPr>
      <w:r>
        <w:rPr>
          <w:rStyle w:val="CommentReference"/>
        </w:rPr>
        <w:annotationRef/>
      </w:r>
      <w:r>
        <w:t>All figures and tables need to stand alone – no acronyms unless defined in the figure.  What is the first flush? Need to define this somewhere preferably with some sort of reference.</w:t>
      </w:r>
    </w:p>
  </w:comment>
  <w:comment w:id="202" w:author="Hannah McSorley" w:date="2020-07-28T09:38:00Z" w:initials="HM">
    <w:p w14:paraId="307CD1D9" w14:textId="276B882A" w:rsidR="006962C8" w:rsidRDefault="006962C8">
      <w:pPr>
        <w:pStyle w:val="CommentText"/>
      </w:pPr>
      <w:r>
        <w:rPr>
          <w:rStyle w:val="CommentReference"/>
        </w:rPr>
        <w:annotationRef/>
      </w:r>
      <w:r>
        <w:t>reworded</w:t>
      </w:r>
    </w:p>
  </w:comment>
  <w:comment w:id="204" w:author="Hannah McSorley" w:date="2020-07-28T09:38:00Z" w:initials="HM">
    <w:p w14:paraId="63537BF0" w14:textId="2956F0A1" w:rsidR="006962C8" w:rsidRDefault="006962C8">
      <w:pPr>
        <w:pStyle w:val="CommentText"/>
      </w:pPr>
      <w:r>
        <w:rPr>
          <w:rStyle w:val="CommentReference"/>
        </w:rPr>
        <w:annotationRef/>
      </w:r>
      <w:r>
        <w:t>new sub-section for clarity</w:t>
      </w:r>
    </w:p>
  </w:comment>
  <w:comment w:id="205" w:author="Bill Floyd" w:date="2020-07-29T12:09:00Z" w:initials="BF">
    <w:p w14:paraId="6792D48A" w14:textId="7322E2CE" w:rsidR="006962C8" w:rsidRDefault="006962C8">
      <w:pPr>
        <w:pStyle w:val="CommentText"/>
      </w:pPr>
      <w:r>
        <w:rPr>
          <w:rStyle w:val="CommentReference"/>
        </w:rPr>
        <w:annotationRef/>
      </w:r>
      <w:r>
        <w:t>you need to highlight other interesting data from here. What are the highest sites?  What are the lowest sites?  How does the Sooke compare to Leach – of comparable sizes/ etc.  Don’t make the reader scan through a giant table and expect them to pull out important details</w:t>
      </w:r>
    </w:p>
  </w:comment>
  <w:comment w:id="207" w:author="Bill Floyd" w:date="2020-07-29T12:05:00Z" w:initials="BF">
    <w:p w14:paraId="6B6612D1" w14:textId="617623FD" w:rsidR="006962C8" w:rsidRDefault="006962C8">
      <w:pPr>
        <w:pStyle w:val="CommentText"/>
      </w:pPr>
      <w:r>
        <w:rPr>
          <w:rStyle w:val="CommentReference"/>
        </w:rPr>
        <w:annotationRef/>
      </w:r>
      <w:r>
        <w:t>you need to include units and define column titles if unclear</w:t>
      </w:r>
    </w:p>
  </w:comment>
  <w:comment w:id="208" w:author="Bill Floyd" w:date="2020-07-29T12:07:00Z" w:initials="BF">
    <w:p w14:paraId="0C4F96C7" w14:textId="51ED3E7E" w:rsidR="006962C8" w:rsidRDefault="006962C8">
      <w:pPr>
        <w:pStyle w:val="CommentText"/>
      </w:pPr>
      <w:r>
        <w:rPr>
          <w:rStyle w:val="CommentReference"/>
        </w:rPr>
        <w:annotationRef/>
      </w:r>
      <w:r>
        <w:t xml:space="preserve">Described how these are organized (from head water to mouth) and use date range rather than 16 </w:t>
      </w:r>
      <w:proofErr w:type="gramStart"/>
      <w:r>
        <w:t>month</w:t>
      </w:r>
      <w:proofErr w:type="gramEnd"/>
    </w:p>
  </w:comment>
  <w:comment w:id="209" w:author="Hannah McSorley" w:date="2020-07-28T09:38:00Z" w:initials="HM">
    <w:p w14:paraId="075A1534" w14:textId="01291AC2" w:rsidR="006962C8" w:rsidRDefault="006962C8">
      <w:pPr>
        <w:pStyle w:val="CommentText"/>
      </w:pPr>
      <w:r>
        <w:rPr>
          <w:rStyle w:val="CommentReference"/>
        </w:rPr>
        <w:annotationRef/>
      </w:r>
      <w:r>
        <w:t>new summary of NOM results</w:t>
      </w:r>
    </w:p>
  </w:comment>
  <w:comment w:id="211" w:author="Hannah McSorley" w:date="2020-07-28T09:39:00Z" w:initials="HM">
    <w:p w14:paraId="20F44238" w14:textId="46BF1C69" w:rsidR="006962C8" w:rsidRDefault="006962C8">
      <w:pPr>
        <w:pStyle w:val="CommentText"/>
      </w:pPr>
      <w:r>
        <w:rPr>
          <w:rStyle w:val="CommentReference"/>
        </w:rPr>
        <w:annotationRef/>
      </w:r>
      <w:r>
        <w:t xml:space="preserve">new subsection </w:t>
      </w:r>
    </w:p>
  </w:comment>
  <w:comment w:id="212" w:author="Hannah McSorley" w:date="2020-07-28T09:40:00Z" w:initials="HM">
    <w:p w14:paraId="189656D3" w14:textId="0589EC46" w:rsidR="006962C8" w:rsidRDefault="006962C8">
      <w:pPr>
        <w:pStyle w:val="CommentText"/>
      </w:pPr>
      <w:r>
        <w:rPr>
          <w:rStyle w:val="CommentReference"/>
        </w:rPr>
        <w:annotationRef/>
      </w:r>
      <w:r>
        <w:t>re-worded and expanded explanation</w:t>
      </w:r>
    </w:p>
  </w:comment>
  <w:comment w:id="213" w:author="Hannah McSorley" w:date="2020-07-28T09:41:00Z" w:initials="HM">
    <w:p w14:paraId="1739E3FE" w14:textId="59CF6FD1" w:rsidR="006962C8" w:rsidRDefault="006962C8">
      <w:pPr>
        <w:pStyle w:val="CommentText"/>
      </w:pPr>
      <w:r>
        <w:rPr>
          <w:rStyle w:val="CommentReference"/>
        </w:rPr>
        <w:annotationRef/>
      </w:r>
      <w:r>
        <w:t>figure caption didn’t show up in last draft</w:t>
      </w:r>
    </w:p>
  </w:comment>
  <w:comment w:id="214" w:author="Hannah McSorley" w:date="2020-07-28T09:41:00Z" w:initials="HM">
    <w:p w14:paraId="06018FC7" w14:textId="75429259" w:rsidR="006962C8" w:rsidRDefault="006962C8">
      <w:pPr>
        <w:pStyle w:val="CommentText"/>
      </w:pPr>
      <w:r>
        <w:rPr>
          <w:rStyle w:val="CommentReference"/>
        </w:rPr>
        <w:annotationRef/>
      </w:r>
      <w:r>
        <w:t>expanded explanation and interpretation</w:t>
      </w:r>
    </w:p>
  </w:comment>
  <w:comment w:id="217" w:author="Bill Floyd" w:date="2020-07-29T12:14:00Z" w:initials="BF">
    <w:p w14:paraId="042CD308" w14:textId="287AD27F" w:rsidR="006962C8" w:rsidRDefault="006962C8">
      <w:pPr>
        <w:pStyle w:val="CommentText"/>
      </w:pPr>
      <w:r>
        <w:rPr>
          <w:rStyle w:val="CommentReference"/>
        </w:rPr>
        <w:annotationRef/>
      </w:r>
      <w:r>
        <w:t>a lot going on in this section – pull out what is most important in a final paragraph.</w:t>
      </w:r>
    </w:p>
  </w:comment>
  <w:comment w:id="219" w:author="Bill Floyd" w:date="2020-07-29T12:15:00Z" w:initials="BF">
    <w:p w14:paraId="0AEA199F" w14:textId="70716761" w:rsidR="006962C8" w:rsidRDefault="006962C8">
      <w:pPr>
        <w:pStyle w:val="CommentText"/>
      </w:pPr>
      <w:r>
        <w:rPr>
          <w:rStyle w:val="CommentReference"/>
        </w:rPr>
        <w:annotationRef/>
      </w:r>
      <w:r>
        <w:t>Patterns rather than trends – your dataset does not really have enough length in time to describe trends.</w:t>
      </w:r>
    </w:p>
  </w:comment>
  <w:comment w:id="220" w:author="Bill Floyd" w:date="2020-07-29T12:17:00Z" w:initials="BF">
    <w:p w14:paraId="4997F26B" w14:textId="2A96661F" w:rsidR="006962C8" w:rsidRDefault="006962C8">
      <w:pPr>
        <w:pStyle w:val="CommentText"/>
      </w:pPr>
      <w:r>
        <w:rPr>
          <w:rStyle w:val="CommentReference"/>
        </w:rPr>
        <w:annotationRef/>
      </w:r>
      <w:r>
        <w:t xml:space="preserve">I think it is tough to conclude that the dip in March and April is a true dip – it may be because you have so little data from that period rather than a </w:t>
      </w:r>
      <w:proofErr w:type="spellStart"/>
      <w:r>
        <w:t>descrease</w:t>
      </w:r>
      <w:proofErr w:type="spellEnd"/>
      <w:r>
        <w:t>.</w:t>
      </w:r>
    </w:p>
  </w:comment>
  <w:comment w:id="221" w:author="Hannah McSorley" w:date="2020-08-02T21:13:00Z" w:initials="HM">
    <w:p w14:paraId="74C678A4" w14:textId="1FF264AD" w:rsidR="006962C8" w:rsidRDefault="006962C8">
      <w:pPr>
        <w:pStyle w:val="CommentText"/>
      </w:pPr>
      <w:r>
        <w:rPr>
          <w:rStyle w:val="CommentReference"/>
        </w:rPr>
        <w:annotationRef/>
      </w:r>
      <w:r>
        <w:t xml:space="preserve">although there were fewer data points in this snowy period, the concentrations were decreasing up to that gap, and were low following it. The trend line is based on the available data and I think the overall pattern visually agrees with the loess trend result.  </w:t>
      </w:r>
    </w:p>
  </w:comment>
  <w:comment w:id="222" w:author="Bill Floyd" w:date="2020-07-29T12:19:00Z" w:initials="BF">
    <w:p w14:paraId="66D88FA5" w14:textId="6C1DA0E7" w:rsidR="006962C8" w:rsidRDefault="006962C8">
      <w:pPr>
        <w:pStyle w:val="CommentText"/>
      </w:pPr>
      <w:r>
        <w:rPr>
          <w:rStyle w:val="CommentReference"/>
        </w:rPr>
        <w:annotationRef/>
      </w:r>
      <w:r>
        <w:t>Is this from a stat test or just looking at the values?</w:t>
      </w:r>
    </w:p>
  </w:comment>
  <w:comment w:id="223" w:author="Hannah McSorley" w:date="2020-08-02T21:15:00Z" w:initials="HM">
    <w:p w14:paraId="310D12D2" w14:textId="6C29DE2F" w:rsidR="006962C8" w:rsidRDefault="006962C8">
      <w:pPr>
        <w:pStyle w:val="CommentText"/>
      </w:pPr>
      <w:r>
        <w:rPr>
          <w:rStyle w:val="CommentReference"/>
        </w:rPr>
        <w:annotationRef/>
      </w:r>
      <w:r>
        <w:t xml:space="preserve">the values in the table. I can do a </w:t>
      </w:r>
      <w:proofErr w:type="gramStart"/>
      <w:r>
        <w:t>stats</w:t>
      </w:r>
      <w:proofErr w:type="gramEnd"/>
      <w:r>
        <w:t xml:space="preserve"> test also but I don’t think it’s necessary because the means and standard deviations are nearly identical…. </w:t>
      </w:r>
    </w:p>
  </w:comment>
  <w:comment w:id="224" w:author="Hannah McSorley" w:date="2020-07-28T09:42:00Z" w:initials="HM">
    <w:p w14:paraId="15F563C2" w14:textId="61FE1DD9" w:rsidR="006962C8" w:rsidRDefault="006962C8">
      <w:pPr>
        <w:pStyle w:val="CommentText"/>
      </w:pPr>
      <w:r>
        <w:rPr>
          <w:rStyle w:val="CommentReference"/>
        </w:rPr>
        <w:annotationRef/>
      </w:r>
      <w:r>
        <w:t>new statement</w:t>
      </w:r>
    </w:p>
  </w:comment>
  <w:comment w:id="225" w:author="Bill Floyd" w:date="2020-07-29T12:21:00Z" w:initials="BF">
    <w:p w14:paraId="47B2A9F7" w14:textId="6E1CB771" w:rsidR="006962C8" w:rsidRDefault="006962C8">
      <w:pPr>
        <w:pStyle w:val="CommentText"/>
      </w:pPr>
      <w:r>
        <w:rPr>
          <w:rStyle w:val="CommentReference"/>
        </w:rPr>
        <w:annotationRef/>
      </w:r>
      <w:r>
        <w:t>what else do you see in these figures?  It looks to be Crag and Chris are very similar, and Weeks, Leach head and West Leach are very different from each other, and the Chris, Cragg, West leach and the tunnel</w:t>
      </w:r>
    </w:p>
  </w:comment>
  <w:comment w:id="227" w:author="Hannah McSorley" w:date="2020-07-28T09:42:00Z" w:initials="HM">
    <w:p w14:paraId="79A8FAE1" w14:textId="70C74F01" w:rsidR="006962C8" w:rsidRDefault="006962C8">
      <w:pPr>
        <w:pStyle w:val="CommentText"/>
      </w:pPr>
      <w:r>
        <w:rPr>
          <w:rStyle w:val="CommentReference"/>
        </w:rPr>
        <w:annotationRef/>
      </w:r>
      <w:r>
        <w:t>new statement</w:t>
      </w:r>
    </w:p>
  </w:comment>
  <w:comment w:id="226" w:author="Bill Floyd" w:date="2020-07-29T12:24:00Z" w:initials="BF">
    <w:p w14:paraId="5EB65127" w14:textId="1CDA658A" w:rsidR="006962C8" w:rsidRDefault="006962C8">
      <w:pPr>
        <w:pStyle w:val="CommentText"/>
      </w:pPr>
      <w:r>
        <w:rPr>
          <w:rStyle w:val="CommentReference"/>
        </w:rPr>
        <w:annotationRef/>
      </w:r>
      <w:r>
        <w:t>discussion point</w:t>
      </w:r>
    </w:p>
  </w:comment>
  <w:comment w:id="229" w:author="Bill Floyd" w:date="2020-07-29T12:26:00Z" w:initials="BF">
    <w:p w14:paraId="59FC4B4B" w14:textId="66F24D2D" w:rsidR="006962C8" w:rsidRDefault="006962C8">
      <w:pPr>
        <w:pStyle w:val="CommentText"/>
      </w:pPr>
      <w:r>
        <w:rPr>
          <w:rStyle w:val="CommentReference"/>
        </w:rPr>
        <w:annotationRef/>
      </w:r>
      <w:r>
        <w:t>for methods, if there do not repeat here</w:t>
      </w:r>
    </w:p>
  </w:comment>
  <w:comment w:id="230" w:author="Bill Floyd" w:date="2020-07-29T12:26:00Z" w:initials="BF">
    <w:p w14:paraId="7887B5E6" w14:textId="5DC28E00" w:rsidR="006962C8" w:rsidRDefault="006962C8">
      <w:pPr>
        <w:pStyle w:val="CommentText"/>
      </w:pPr>
      <w:r>
        <w:rPr>
          <w:rStyle w:val="CommentReference"/>
        </w:rPr>
        <w:annotationRef/>
      </w:r>
      <w:r>
        <w:t>again, pull out relative data in a sentence, then reference figure.</w:t>
      </w:r>
    </w:p>
  </w:comment>
  <w:comment w:id="231" w:author="Bill Floyd" w:date="2020-07-29T12:27:00Z" w:initials="BF">
    <w:p w14:paraId="0BCE6D5F" w14:textId="2B91A302" w:rsidR="006962C8" w:rsidRDefault="006962C8">
      <w:pPr>
        <w:pStyle w:val="CommentText"/>
      </w:pPr>
      <w:r>
        <w:rPr>
          <w:rStyle w:val="CommentReference"/>
        </w:rPr>
        <w:annotationRef/>
      </w:r>
      <w:r>
        <w:t xml:space="preserve">This is a method.  </w:t>
      </w:r>
    </w:p>
  </w:comment>
  <w:comment w:id="233" w:author="Bill Floyd" w:date="2020-07-29T12:37:00Z" w:initials="BF">
    <w:p w14:paraId="14CEB8F2" w14:textId="095281E1" w:rsidR="006962C8" w:rsidRDefault="006962C8">
      <w:pPr>
        <w:pStyle w:val="CommentText"/>
      </w:pPr>
      <w:r>
        <w:rPr>
          <w:rStyle w:val="CommentReference"/>
        </w:rPr>
        <w:annotationRef/>
      </w:r>
      <w:r>
        <w:t xml:space="preserve">This section is </w:t>
      </w:r>
      <w:proofErr w:type="gramStart"/>
      <w:r>
        <w:t>pretty thin</w:t>
      </w:r>
      <w:proofErr w:type="gramEnd"/>
      <w:r>
        <w:t xml:space="preserve">…. You need to look at the dataset and results and pull out what is interesting, what </w:t>
      </w:r>
      <w:proofErr w:type="gramStart"/>
      <w:r>
        <w:t>is  in</w:t>
      </w:r>
      <w:proofErr w:type="gramEnd"/>
      <w:r>
        <w:t xml:space="preserve"> the norm and what his means – how does this compare to the literature? Other areas across BC, the country </w:t>
      </w:r>
      <w:proofErr w:type="spellStart"/>
      <w:r>
        <w:t>etc</w:t>
      </w:r>
      <w:proofErr w:type="spellEnd"/>
      <w:r>
        <w:t xml:space="preserve">, what appears to drive variation, possible differences etc.  What do you think is happening to DOC as it moves from US to </w:t>
      </w:r>
      <w:proofErr w:type="gramStart"/>
      <w:r>
        <w:t>DS.</w:t>
      </w:r>
      <w:proofErr w:type="gramEnd"/>
      <w:r>
        <w:t xml:space="preserve">  How could this be further investigated and then set the story up for the next chapter.</w:t>
      </w:r>
    </w:p>
  </w:comment>
  <w:comment w:id="234" w:author="Hannah McSorley" w:date="2020-07-28T09:43:00Z" w:initials="HM">
    <w:p w14:paraId="292ED872" w14:textId="4936F133" w:rsidR="006962C8" w:rsidRDefault="006962C8">
      <w:pPr>
        <w:pStyle w:val="CommentText"/>
      </w:pPr>
      <w:r>
        <w:rPr>
          <w:rStyle w:val="CommentReference"/>
        </w:rPr>
        <w:annotationRef/>
      </w:r>
      <w:r>
        <w:t>added section content</w:t>
      </w:r>
    </w:p>
  </w:comment>
  <w:comment w:id="235" w:author="Bill Floyd" w:date="2020-07-29T12:29:00Z" w:initials="BF">
    <w:p w14:paraId="0D27490A" w14:textId="56A2BAAE" w:rsidR="006962C8" w:rsidRDefault="006962C8">
      <w:pPr>
        <w:pStyle w:val="CommentText"/>
      </w:pPr>
      <w:r>
        <w:rPr>
          <w:rStyle w:val="CommentReference"/>
        </w:rPr>
        <w:annotationRef/>
      </w:r>
      <w:r>
        <w:t>not here, maybe a version of this in the summary, but not in the discussion.</w:t>
      </w:r>
    </w:p>
  </w:comment>
  <w:comment w:id="236" w:author="Bill Floyd" w:date="2020-07-29T12:30:00Z" w:initials="BF">
    <w:p w14:paraId="3BE07FE0" w14:textId="66DBF185" w:rsidR="006962C8" w:rsidRDefault="006962C8">
      <w:pPr>
        <w:pStyle w:val="CommentText"/>
      </w:pPr>
      <w:r>
        <w:rPr>
          <w:rStyle w:val="CommentReference"/>
        </w:rPr>
        <w:annotationRef/>
      </w:r>
      <w:r>
        <w:t>Results section</w:t>
      </w:r>
    </w:p>
  </w:comment>
  <w:comment w:id="237" w:author="Bill Floyd" w:date="2020-07-29T12:32:00Z" w:initials="BF">
    <w:p w14:paraId="1ECD6D82" w14:textId="1F02FB81" w:rsidR="006962C8" w:rsidRDefault="006962C8">
      <w:pPr>
        <w:pStyle w:val="CommentText"/>
      </w:pPr>
      <w:r>
        <w:rPr>
          <w:rStyle w:val="CommentReference"/>
        </w:rPr>
        <w:annotationRef/>
      </w:r>
      <w:r>
        <w:t>This is a repeat, delete.</w:t>
      </w:r>
    </w:p>
  </w:comment>
  <w:comment w:id="238" w:author="Bill Floyd" w:date="2020-07-29T12:32:00Z" w:initials="BF">
    <w:p w14:paraId="5077353E" w14:textId="62A4A593" w:rsidR="006962C8" w:rsidRDefault="006962C8">
      <w:pPr>
        <w:pStyle w:val="CommentText"/>
      </w:pPr>
      <w:r>
        <w:rPr>
          <w:rStyle w:val="CommentReference"/>
        </w:rPr>
        <w:annotationRef/>
      </w:r>
      <w:r>
        <w:t>This is a result</w:t>
      </w:r>
    </w:p>
  </w:comment>
  <w:comment w:id="239" w:author="Bill Floyd" w:date="2020-07-29T12:33:00Z" w:initials="BF">
    <w:p w14:paraId="6170DCA8" w14:textId="0D21D3EE" w:rsidR="006962C8" w:rsidRDefault="006962C8">
      <w:pPr>
        <w:pStyle w:val="CommentText"/>
      </w:pPr>
      <w:r>
        <w:rPr>
          <w:rStyle w:val="CommentReference"/>
        </w:rPr>
        <w:annotationRef/>
      </w:r>
      <w:r>
        <w:t>This is a discussion point, and a good one at that.</w:t>
      </w:r>
    </w:p>
  </w:comment>
  <w:comment w:id="240" w:author="Bill Floyd" w:date="2020-07-29T12:34:00Z" w:initials="BF">
    <w:p w14:paraId="65CC1798" w14:textId="03C80942" w:rsidR="006962C8" w:rsidRDefault="006962C8">
      <w:pPr>
        <w:pStyle w:val="CommentText"/>
      </w:pPr>
      <w:r>
        <w:rPr>
          <w:rStyle w:val="CommentReference"/>
        </w:rPr>
        <w:annotationRef/>
      </w:r>
      <w:r>
        <w:t xml:space="preserve">I’m not sure how this fits in here – also a very wordy conclusion – I think maybe more like, results suggest that there is a downstream dilution </w:t>
      </w:r>
      <w:proofErr w:type="spellStart"/>
      <w:r>
        <w:t>affect</w:t>
      </w:r>
      <w:proofErr w:type="spellEnd"/>
      <w:r>
        <w:t xml:space="preserve"> of DOC, which implies that disturbance in headwater systems that affect DOC </w:t>
      </w:r>
      <w:proofErr w:type="spellStart"/>
      <w:r>
        <w:t>concentations</w:t>
      </w:r>
      <w:proofErr w:type="spellEnd"/>
      <w:r>
        <w:t xml:space="preserve"> may have less of an impact on water quality at the leach tunnel ( or some version of this)</w:t>
      </w:r>
    </w:p>
  </w:comment>
  <w:comment w:id="241" w:author="Hannah McSorley" w:date="2020-07-28T09:44:00Z" w:initials="HM">
    <w:p w14:paraId="5BD01BD9" w14:textId="5D7679DF" w:rsidR="006962C8" w:rsidRDefault="006962C8">
      <w:pPr>
        <w:pStyle w:val="CommentText"/>
      </w:pPr>
      <w:r>
        <w:rPr>
          <w:rStyle w:val="CommentReference"/>
        </w:rPr>
        <w:annotationRef/>
      </w:r>
      <w:r>
        <w:t xml:space="preserve">note for myself to add reference </w:t>
      </w:r>
    </w:p>
  </w:comment>
  <w:comment w:id="244" w:author="Bill Floyd" w:date="2020-07-29T12:42:00Z" w:initials="BF">
    <w:p w14:paraId="48559045" w14:textId="3C2BB422" w:rsidR="006962C8" w:rsidRDefault="006962C8">
      <w:pPr>
        <w:pStyle w:val="CommentText"/>
      </w:pPr>
      <w:r>
        <w:rPr>
          <w:rStyle w:val="CommentReference"/>
        </w:rPr>
        <w:annotationRef/>
      </w:r>
      <w:r>
        <w:t xml:space="preserve">this section is too thin as well.  Here, high light the most interesting results and primary discussion point and if you met the objectives and answered the research question, and then identify any problems with the methods, data </w:t>
      </w:r>
      <w:proofErr w:type="spellStart"/>
      <w:r>
        <w:t>etc</w:t>
      </w:r>
      <w:proofErr w:type="spellEnd"/>
      <w:r>
        <w:t xml:space="preserve"> that could be fixed with future research and any questions that still need to be answered.</w:t>
      </w:r>
    </w:p>
  </w:comment>
  <w:comment w:id="245" w:author="Bill Floyd" w:date="2020-07-29T12:41:00Z" w:initials="BF">
    <w:p w14:paraId="3D4D485D" w14:textId="04CD056B" w:rsidR="006962C8" w:rsidRDefault="006962C8">
      <w:pPr>
        <w:pStyle w:val="CommentText"/>
      </w:pPr>
      <w:r>
        <w:rPr>
          <w:rStyle w:val="CommentReference"/>
        </w:rPr>
        <w:annotationRef/>
      </w:r>
      <w:r>
        <w:t>this should be in the discussion, not here</w:t>
      </w:r>
    </w:p>
  </w:comment>
  <w:comment w:id="246" w:author="Bill Floyd" w:date="2020-07-29T12:44:00Z" w:initials="BF">
    <w:p w14:paraId="73AA4182" w14:textId="47D93CAC" w:rsidR="006962C8" w:rsidRDefault="006962C8">
      <w:pPr>
        <w:pStyle w:val="CommentText"/>
      </w:pPr>
      <w:r>
        <w:rPr>
          <w:rStyle w:val="CommentReference"/>
        </w:rPr>
        <w:annotationRef/>
      </w:r>
      <w:r>
        <w:t>should more data be collected?  Why?  Any additional sites?  What about falling limb data?</w:t>
      </w:r>
    </w:p>
  </w:comment>
  <w:comment w:id="249" w:author="Bill Floyd" w:date="2020-07-29T12:45:00Z" w:initials="BF">
    <w:p w14:paraId="73F97A55" w14:textId="284A9417" w:rsidR="006962C8" w:rsidRDefault="006962C8">
      <w:pPr>
        <w:pStyle w:val="CommentText"/>
      </w:pPr>
      <w:r>
        <w:rPr>
          <w:rStyle w:val="CommentReference"/>
        </w:rPr>
        <w:annotationRef/>
      </w:r>
      <w:r>
        <w:t>Treat the chapter title as a paper title that lets the reader know what you are presenting</w:t>
      </w:r>
    </w:p>
  </w:comment>
  <w:comment w:id="252" w:author="Hannah McSorley" w:date="2020-07-28T10:09:00Z" w:initials="HM">
    <w:p w14:paraId="6A586361" w14:textId="5F161485" w:rsidR="006962C8" w:rsidRDefault="006962C8">
      <w:pPr>
        <w:pStyle w:val="CommentText"/>
      </w:pPr>
      <w:r>
        <w:rPr>
          <w:rStyle w:val="CommentReference"/>
        </w:rPr>
        <w:annotationRef/>
      </w:r>
      <w:r>
        <w:t>moved “Watershed processes and water quality” Section to chapter 1 introduction (it applies to both chapter 2 and 3)</w:t>
      </w:r>
    </w:p>
  </w:comment>
  <w:comment w:id="253" w:author="Bill Floyd" w:date="2020-07-29T12:46:00Z" w:initials="BF">
    <w:p w14:paraId="215DB2B4" w14:textId="0F044F50" w:rsidR="006962C8" w:rsidRDefault="006962C8">
      <w:pPr>
        <w:pStyle w:val="CommentText"/>
      </w:pPr>
      <w:r>
        <w:rPr>
          <w:rStyle w:val="CommentReference"/>
        </w:rPr>
        <w:annotationRef/>
      </w:r>
      <w:r>
        <w:t>references?</w:t>
      </w:r>
    </w:p>
  </w:comment>
  <w:comment w:id="254" w:author="Hannah McSorley" w:date="2020-07-28T10:10:00Z" w:initials="HM">
    <w:p w14:paraId="6D1E1897" w14:textId="6C21668A" w:rsidR="006962C8" w:rsidRDefault="006962C8">
      <w:pPr>
        <w:pStyle w:val="CommentText"/>
      </w:pPr>
      <w:r>
        <w:rPr>
          <w:rStyle w:val="CommentReference"/>
        </w:rPr>
        <w:annotationRef/>
      </w:r>
      <w:r>
        <w:t>these paragraphs are a summary / paraphrased version of what is stated in chapter 1 intro</w:t>
      </w:r>
    </w:p>
  </w:comment>
  <w:comment w:id="255" w:author="Bill Floyd" w:date="2020-07-29T12:47:00Z" w:initials="BF">
    <w:p w14:paraId="33636543" w14:textId="725380E6" w:rsidR="006962C8" w:rsidRDefault="006962C8">
      <w:pPr>
        <w:pStyle w:val="CommentText"/>
      </w:pPr>
      <w:r>
        <w:rPr>
          <w:rStyle w:val="CommentReference"/>
        </w:rPr>
        <w:annotationRef/>
      </w:r>
      <w:r>
        <w:t xml:space="preserve">the introduction needs to let the reader know why you are doing what you are doing – this does not provide that </w:t>
      </w:r>
      <w:proofErr w:type="gramStart"/>
      <w:r>
        <w:t>info..</w:t>
      </w:r>
      <w:proofErr w:type="gramEnd"/>
      <w:r>
        <w:t xml:space="preserve"> Make a clear link to the next section below</w:t>
      </w:r>
    </w:p>
  </w:comment>
  <w:comment w:id="257" w:author="Hannah McSorley" w:date="2020-07-28T10:11:00Z" w:initials="HM">
    <w:p w14:paraId="5867ABDA" w14:textId="24B0A70F" w:rsidR="006962C8" w:rsidRDefault="006962C8">
      <w:pPr>
        <w:pStyle w:val="CommentText"/>
      </w:pPr>
      <w:r>
        <w:rPr>
          <w:rStyle w:val="CommentReference"/>
        </w:rPr>
        <w:annotationRef/>
      </w:r>
      <w:r>
        <w:t>section expanded</w:t>
      </w:r>
    </w:p>
  </w:comment>
  <w:comment w:id="258" w:author="Bill Floyd" w:date="2020-07-29T12:49:00Z" w:initials="BF">
    <w:p w14:paraId="0884DBBD" w14:textId="27194BE5" w:rsidR="006962C8" w:rsidRDefault="006962C8">
      <w:pPr>
        <w:pStyle w:val="CommentText"/>
      </w:pPr>
      <w:r>
        <w:rPr>
          <w:rStyle w:val="CommentReference"/>
        </w:rPr>
        <w:annotationRef/>
      </w:r>
      <w:r>
        <w:t>this is a nice paragraph – I would use this in the main introduction and clearly link why this is important to help describe the concepts you describe above.</w:t>
      </w:r>
    </w:p>
  </w:comment>
  <w:comment w:id="259" w:author="Bill Floyd" w:date="2020-07-29T12:51:00Z" w:initials="BF">
    <w:p w14:paraId="108144B8" w14:textId="44704196" w:rsidR="006962C8" w:rsidRDefault="006962C8">
      <w:pPr>
        <w:pStyle w:val="CommentText"/>
      </w:pPr>
      <w:r>
        <w:rPr>
          <w:rStyle w:val="CommentReference"/>
        </w:rPr>
        <w:annotationRef/>
      </w:r>
      <w:r>
        <w:t>Not sure you need to repeat this here, just include a brief description in methods about what you did.</w:t>
      </w:r>
    </w:p>
  </w:comment>
  <w:comment w:id="261" w:author="Hannah McSorley" w:date="2020-07-28T10:12:00Z" w:initials="HM">
    <w:p w14:paraId="2805B621" w14:textId="4505952F" w:rsidR="006962C8" w:rsidRDefault="006962C8">
      <w:pPr>
        <w:pStyle w:val="CommentText"/>
      </w:pPr>
      <w:r>
        <w:rPr>
          <w:rStyle w:val="CommentReference"/>
        </w:rPr>
        <w:annotationRef/>
      </w:r>
      <w:r>
        <w:t>section added</w:t>
      </w:r>
    </w:p>
  </w:comment>
  <w:comment w:id="262" w:author="Bill Floyd" w:date="2020-07-29T14:42:00Z" w:initials="BF">
    <w:p w14:paraId="04FD2E47" w14:textId="6FA8BE0F" w:rsidR="006962C8" w:rsidRDefault="006962C8">
      <w:pPr>
        <w:pStyle w:val="CommentText"/>
      </w:pPr>
      <w:r>
        <w:rPr>
          <w:rStyle w:val="CommentReference"/>
        </w:rPr>
        <w:annotationRef/>
      </w:r>
      <w:r>
        <w:t xml:space="preserve">I’m not sure this section needs to be here.  Random forests </w:t>
      </w:r>
      <w:proofErr w:type="gramStart"/>
      <w:r>
        <w:t>is</w:t>
      </w:r>
      <w:proofErr w:type="gramEnd"/>
      <w:r>
        <w:t xml:space="preserve"> fairly well know and should really just be referenced in the methods.  The intro section needs to lay out the problem you are trying to solve </w:t>
      </w:r>
      <w:proofErr w:type="spellStart"/>
      <w:r>
        <w:t>ie</w:t>
      </w:r>
      <w:proofErr w:type="spellEnd"/>
      <w:r>
        <w:t xml:space="preserve"> what are the drivers of DOC and NOM in the watershed and highlight some studies that have done this, and maybe the methods they have used.  </w:t>
      </w:r>
    </w:p>
  </w:comment>
  <w:comment w:id="265" w:author="Hannah McSorley" w:date="2020-07-28T10:12:00Z" w:initials="HM">
    <w:p w14:paraId="0239108F" w14:textId="667F0002" w:rsidR="006962C8" w:rsidRDefault="006962C8">
      <w:pPr>
        <w:pStyle w:val="CommentText"/>
      </w:pPr>
      <w:r>
        <w:rPr>
          <w:rStyle w:val="CommentReference"/>
        </w:rPr>
        <w:annotationRef/>
      </w:r>
      <w:r>
        <w:t>new paragraph</w:t>
      </w:r>
    </w:p>
  </w:comment>
  <w:comment w:id="267" w:author="Bill Floyd" w:date="2020-07-29T14:46:00Z" w:initials="BF">
    <w:p w14:paraId="379044C1" w14:textId="3D94109F" w:rsidR="006962C8" w:rsidRDefault="006962C8">
      <w:pPr>
        <w:pStyle w:val="CommentText"/>
      </w:pPr>
      <w:r>
        <w:rPr>
          <w:rStyle w:val="CommentReference"/>
        </w:rPr>
        <w:annotationRef/>
      </w:r>
      <w:r>
        <w:t>you don’t need to repeat this, just reference where this was described before briefly and the data you used for the analysis.</w:t>
      </w:r>
    </w:p>
  </w:comment>
  <w:comment w:id="269" w:author="Hannah McSorley" w:date="2020-07-28T10:12:00Z" w:initials="HM">
    <w:p w14:paraId="31303C12" w14:textId="2C06762D" w:rsidR="006962C8" w:rsidRDefault="006962C8">
      <w:pPr>
        <w:pStyle w:val="CommentText"/>
      </w:pPr>
      <w:r>
        <w:rPr>
          <w:rStyle w:val="CommentReference"/>
        </w:rPr>
        <w:annotationRef/>
      </w:r>
      <w:r>
        <w:t>I will also add a similar table for all synoptic sites into chapter 2</w:t>
      </w:r>
    </w:p>
  </w:comment>
  <w:comment w:id="270" w:author="Bill Floyd" w:date="2020-07-29T14:47:00Z" w:initials="BF">
    <w:p w14:paraId="744E8398" w14:textId="06F8422D" w:rsidR="006962C8" w:rsidRDefault="006962C8">
      <w:pPr>
        <w:pStyle w:val="CommentText"/>
      </w:pPr>
      <w:r>
        <w:rPr>
          <w:rStyle w:val="CommentReference"/>
        </w:rPr>
        <w:annotationRef/>
      </w:r>
      <w:r>
        <w:t>No need to repeat, just make brief reference</w:t>
      </w:r>
    </w:p>
  </w:comment>
  <w:comment w:id="274" w:author="Hannah McSorley" w:date="2020-07-28T10:13:00Z" w:initials="HM">
    <w:p w14:paraId="0EF06628" w14:textId="699A1936" w:rsidR="006962C8" w:rsidRDefault="006962C8">
      <w:pPr>
        <w:pStyle w:val="CommentText"/>
      </w:pPr>
      <w:r>
        <w:rPr>
          <w:rStyle w:val="CommentReference"/>
        </w:rPr>
        <w:annotationRef/>
      </w:r>
      <w:r>
        <w:t>note to myself</w:t>
      </w:r>
    </w:p>
  </w:comment>
  <w:comment w:id="278" w:author="Bill Floyd" w:date="2020-07-29T14:49:00Z" w:initials="BF">
    <w:p w14:paraId="7D0F73EA" w14:textId="15F34858" w:rsidR="006962C8" w:rsidRDefault="006962C8">
      <w:pPr>
        <w:pStyle w:val="CommentText"/>
      </w:pPr>
      <w:r>
        <w:rPr>
          <w:rStyle w:val="CommentReference"/>
        </w:rPr>
        <w:annotationRef/>
      </w:r>
      <w:r>
        <w:t xml:space="preserve">no need to repeat, just say the </w:t>
      </w:r>
      <w:proofErr w:type="spellStart"/>
      <w:r>
        <w:t>the</w:t>
      </w:r>
      <w:proofErr w:type="spellEnd"/>
      <w:r>
        <w:t xml:space="preserve"> 18 events from chapter 2 were used.</w:t>
      </w:r>
    </w:p>
  </w:comment>
  <w:comment w:id="279" w:author="Hannah McSorley" w:date="2020-07-28T10:14:00Z" w:initials="HM">
    <w:p w14:paraId="30EE7EE6" w14:textId="37D3D124" w:rsidR="006962C8" w:rsidRDefault="006962C8">
      <w:pPr>
        <w:pStyle w:val="CommentText"/>
      </w:pPr>
      <w:r>
        <w:rPr>
          <w:rStyle w:val="CommentReference"/>
        </w:rPr>
        <w:annotationRef/>
      </w:r>
      <w:r>
        <w:t>I added summary of sample results to this event table</w:t>
      </w:r>
    </w:p>
  </w:comment>
  <w:comment w:id="280" w:author="Hannah McSorley" w:date="2020-07-28T10:14:00Z" w:initials="HM">
    <w:p w14:paraId="7E177077" w14:textId="0A9A4436" w:rsidR="006962C8" w:rsidRDefault="006962C8">
      <w:pPr>
        <w:pStyle w:val="CommentText"/>
      </w:pPr>
      <w:r>
        <w:rPr>
          <w:rStyle w:val="CommentReference"/>
        </w:rPr>
        <w:annotationRef/>
      </w:r>
      <w:r>
        <w:t>to do: add notes on relative changes in results over subsequent events</w:t>
      </w:r>
    </w:p>
  </w:comment>
  <w:comment w:id="281" w:author="Hannah McSorley" w:date="2020-07-28T10:15:00Z" w:initials="HM">
    <w:p w14:paraId="5B378E87" w14:textId="7FAB4225" w:rsidR="006962C8" w:rsidRDefault="006962C8">
      <w:pPr>
        <w:pStyle w:val="CommentText"/>
      </w:pPr>
      <w:r>
        <w:rPr>
          <w:rStyle w:val="CommentReference"/>
        </w:rPr>
        <w:annotationRef/>
      </w:r>
      <w:r>
        <w:t>new paragraph</w:t>
      </w:r>
    </w:p>
  </w:comment>
  <w:comment w:id="282" w:author="Hannah McSorley" w:date="2020-07-28T10:15:00Z" w:initials="HM">
    <w:p w14:paraId="68157CCD" w14:textId="38F49D0A" w:rsidR="006962C8" w:rsidRDefault="006962C8">
      <w:pPr>
        <w:pStyle w:val="CommentText"/>
      </w:pPr>
      <w:r>
        <w:rPr>
          <w:rStyle w:val="CommentReference"/>
        </w:rPr>
        <w:annotationRef/>
      </w:r>
      <w:r>
        <w:t>new plot to show events with seasons and samples</w:t>
      </w:r>
    </w:p>
  </w:comment>
  <w:comment w:id="283" w:author="Bill Floyd" w:date="2020-07-29T14:55:00Z" w:initials="BF">
    <w:p w14:paraId="26B6C5FC" w14:textId="04B7B0F6" w:rsidR="006962C8" w:rsidRDefault="006962C8">
      <w:pPr>
        <w:pStyle w:val="CommentText"/>
      </w:pPr>
      <w:r>
        <w:rPr>
          <w:rStyle w:val="CommentReference"/>
        </w:rPr>
        <w:annotationRef/>
      </w:r>
      <w:r>
        <w:t xml:space="preserve">don’t really need this table, </w:t>
      </w:r>
      <w:proofErr w:type="gramStart"/>
      <w:r>
        <w:t>all of</w:t>
      </w:r>
      <w:proofErr w:type="gramEnd"/>
      <w:r>
        <w:t xml:space="preserve"> the info is in the broader table and is more informative.  Normally I would suggest creating some IDF curves from the </w:t>
      </w:r>
      <w:proofErr w:type="gramStart"/>
      <w:r>
        <w:t>long term</w:t>
      </w:r>
      <w:proofErr w:type="gramEnd"/>
      <w:r>
        <w:t xml:space="preserve"> data, then you could put some of these events into context, but we’ll hold </w:t>
      </w:r>
      <w:proofErr w:type="spellStart"/>
      <w:r>
        <w:t>of</w:t>
      </w:r>
      <w:proofErr w:type="spellEnd"/>
      <w:r>
        <w:t xml:space="preserve"> on this for now.  You could however put in </w:t>
      </w:r>
      <w:proofErr w:type="gramStart"/>
      <w:r>
        <w:t>this sections</w:t>
      </w:r>
      <w:proofErr w:type="gramEnd"/>
      <w:r>
        <w:t xml:space="preserve"> how the monthly climate compares to normal using the PCIC tool.</w:t>
      </w:r>
    </w:p>
  </w:comment>
  <w:comment w:id="284" w:author="Hannah McSorley" w:date="2020-08-03T09:32:00Z" w:initials="HM">
    <w:p w14:paraId="5BF1DBA6" w14:textId="5E51BA1B" w:rsidR="006962C8" w:rsidRDefault="006962C8">
      <w:pPr>
        <w:pStyle w:val="CommentText"/>
      </w:pPr>
      <w:r>
        <w:rPr>
          <w:rStyle w:val="CommentReference"/>
        </w:rPr>
        <w:annotationRef/>
      </w:r>
      <w:r>
        <w:t>there is no long-term data (5 years only) for LWSA, otherwise I would have made IDF curves.</w:t>
      </w:r>
    </w:p>
  </w:comment>
  <w:comment w:id="285" w:author="Bill Floyd" w:date="2020-07-29T14:51:00Z" w:initials="BF">
    <w:p w14:paraId="312B0740" w14:textId="11A79C8A" w:rsidR="006962C8" w:rsidRDefault="006962C8">
      <w:pPr>
        <w:pStyle w:val="CommentText"/>
      </w:pPr>
      <w:r>
        <w:rPr>
          <w:rStyle w:val="CommentReference"/>
        </w:rPr>
        <w:annotationRef/>
      </w:r>
      <w:r>
        <w:t>maybe add mm/</w:t>
      </w:r>
      <w:proofErr w:type="spellStart"/>
      <w:r>
        <w:t>24hr</w:t>
      </w:r>
      <w:proofErr w:type="spellEnd"/>
      <w:r>
        <w:t>, much more informative.</w:t>
      </w:r>
    </w:p>
  </w:comment>
  <w:comment w:id="286" w:author="Hannah McSorley" w:date="2020-08-03T09:32:00Z" w:initials="HM">
    <w:p w14:paraId="62AA59D3" w14:textId="775A3D62" w:rsidR="006962C8" w:rsidRDefault="006962C8">
      <w:pPr>
        <w:pStyle w:val="CommentText"/>
      </w:pPr>
      <w:r>
        <w:rPr>
          <w:rStyle w:val="CommentReference"/>
        </w:rPr>
        <w:annotationRef/>
      </w:r>
      <w:r>
        <w:t>ok</w:t>
      </w:r>
    </w:p>
  </w:comment>
  <w:comment w:id="287" w:author="Bill Floyd" w:date="2020-07-29T14:52:00Z" w:initials="BF">
    <w:p w14:paraId="662D0849" w14:textId="458BFEB2" w:rsidR="006962C8" w:rsidRDefault="006962C8">
      <w:pPr>
        <w:pStyle w:val="CommentText"/>
      </w:pPr>
      <w:r>
        <w:rPr>
          <w:rStyle w:val="CommentReference"/>
        </w:rPr>
        <w:annotationRef/>
      </w:r>
      <w:r>
        <w:t xml:space="preserve">Some of this is relevant, but you need to try to describe with other than incredible flows – there are some estimates of return intervals try to use that, and its </w:t>
      </w:r>
      <w:proofErr w:type="spellStart"/>
      <w:r>
        <w:t>wasn;t</w:t>
      </w:r>
      <w:proofErr w:type="spellEnd"/>
      <w:r>
        <w:t xml:space="preserve"> across the while island, it was mostly Cowichan and south.  Just mention there was damage to the stations, but data was able to be collected.</w:t>
      </w:r>
    </w:p>
  </w:comment>
  <w:comment w:id="288" w:author="Hannah McSorley" w:date="2020-07-28T10:16:00Z" w:initials="HM">
    <w:p w14:paraId="1B395669" w14:textId="795FA209" w:rsidR="006962C8" w:rsidRDefault="006962C8">
      <w:pPr>
        <w:pStyle w:val="CommentText"/>
      </w:pPr>
      <w:r>
        <w:rPr>
          <w:rStyle w:val="CommentReference"/>
        </w:rPr>
        <w:annotationRef/>
      </w:r>
      <w:r>
        <w:t>moved from above</w:t>
      </w:r>
    </w:p>
  </w:comment>
  <w:comment w:id="291" w:author="Hannah McSorley" w:date="2020-07-28T10:16:00Z" w:initials="HM">
    <w:p w14:paraId="64D82DC6" w14:textId="470B377F" w:rsidR="006962C8" w:rsidRDefault="006962C8">
      <w:pPr>
        <w:pStyle w:val="CommentText"/>
      </w:pPr>
      <w:r>
        <w:rPr>
          <w:rStyle w:val="CommentReference"/>
        </w:rPr>
        <w:annotationRef/>
      </w:r>
      <w:r>
        <w:t>changed section name from “Spatial and temporal patterns in DOC &amp; NOM”</w:t>
      </w:r>
    </w:p>
  </w:comment>
  <w:comment w:id="292" w:author="Hannah McSorley" w:date="2020-07-28T10:17:00Z" w:initials="HM">
    <w:p w14:paraId="145CD1BD" w14:textId="470F1B73" w:rsidR="006962C8" w:rsidRDefault="006962C8">
      <w:pPr>
        <w:pStyle w:val="CommentText"/>
      </w:pPr>
      <w:r>
        <w:rPr>
          <w:rStyle w:val="CommentReference"/>
        </w:rPr>
        <w:annotationRef/>
      </w:r>
      <w:r>
        <w:t>new</w:t>
      </w:r>
    </w:p>
  </w:comment>
  <w:comment w:id="293" w:author="Bill Floyd" w:date="2020-07-29T15:00:00Z" w:initials="BF">
    <w:p w14:paraId="160C85DE" w14:textId="79784779" w:rsidR="006962C8" w:rsidRDefault="006962C8">
      <w:pPr>
        <w:pStyle w:val="CommentText"/>
      </w:pPr>
      <w:r>
        <w:rPr>
          <w:rStyle w:val="CommentReference"/>
        </w:rPr>
        <w:annotationRef/>
      </w:r>
    </w:p>
  </w:comment>
  <w:comment w:id="294" w:author="Hannah McSorley" w:date="2020-07-28T10:17:00Z" w:initials="HM">
    <w:p w14:paraId="299CEC7C" w14:textId="6EC7C057" w:rsidR="006962C8" w:rsidRDefault="006962C8">
      <w:pPr>
        <w:pStyle w:val="CommentText"/>
      </w:pPr>
      <w:r>
        <w:rPr>
          <w:rStyle w:val="CommentReference"/>
        </w:rPr>
        <w:annotationRef/>
      </w:r>
      <w:r>
        <w:t>expanded to include all variable results</w:t>
      </w:r>
    </w:p>
  </w:comment>
  <w:comment w:id="295" w:author="Bill Floyd" w:date="2020-07-29T15:01:00Z" w:initials="BF">
    <w:p w14:paraId="165AE525" w14:textId="2B78C4C4" w:rsidR="006962C8" w:rsidRDefault="006962C8">
      <w:pPr>
        <w:pStyle w:val="CommentText"/>
      </w:pPr>
      <w:r>
        <w:rPr>
          <w:rStyle w:val="CommentReference"/>
        </w:rPr>
        <w:annotationRef/>
      </w:r>
      <w:r>
        <w:t>describe what was interesting</w:t>
      </w:r>
    </w:p>
  </w:comment>
  <w:comment w:id="297" w:author="Hannah McSorley" w:date="2020-07-28T10:18:00Z" w:initials="HM">
    <w:p w14:paraId="002AC95D" w14:textId="6183FADF" w:rsidR="006962C8" w:rsidRDefault="006962C8">
      <w:pPr>
        <w:pStyle w:val="CommentText"/>
      </w:pPr>
      <w:r>
        <w:rPr>
          <w:rStyle w:val="CommentReference"/>
        </w:rPr>
        <w:annotationRef/>
      </w:r>
      <w:r>
        <w:t>new</w:t>
      </w:r>
    </w:p>
  </w:comment>
  <w:comment w:id="296" w:author="Bill Floyd" w:date="2020-07-29T15:01:00Z" w:initials="BF">
    <w:p w14:paraId="53215FB4" w14:textId="525B8821" w:rsidR="006962C8" w:rsidRDefault="006962C8">
      <w:pPr>
        <w:pStyle w:val="CommentText"/>
      </w:pPr>
      <w:r>
        <w:rPr>
          <w:rStyle w:val="CommentReference"/>
        </w:rPr>
        <w:annotationRef/>
      </w:r>
      <w:r>
        <w:t>this is a method</w:t>
      </w:r>
    </w:p>
  </w:comment>
  <w:comment w:id="298" w:author="Hannah McSorley" w:date="2020-07-28T10:18:00Z" w:initials="HM">
    <w:p w14:paraId="33DF2AC9" w14:textId="09C097B0" w:rsidR="006962C8" w:rsidRDefault="006962C8">
      <w:pPr>
        <w:pStyle w:val="CommentText"/>
      </w:pPr>
      <w:r>
        <w:rPr>
          <w:rStyle w:val="CommentReference"/>
        </w:rPr>
        <w:annotationRef/>
      </w:r>
      <w:r>
        <w:t>new</w:t>
      </w:r>
    </w:p>
  </w:comment>
  <w:comment w:id="299" w:author="Hannah McSorley" w:date="2020-07-28T10:18:00Z" w:initials="HM">
    <w:p w14:paraId="2DF8929A" w14:textId="7B9590C1" w:rsidR="006962C8" w:rsidRDefault="006962C8">
      <w:pPr>
        <w:pStyle w:val="CommentText"/>
      </w:pPr>
      <w:r>
        <w:rPr>
          <w:rStyle w:val="CommentReference"/>
        </w:rPr>
        <w:annotationRef/>
      </w:r>
      <w:r>
        <w:t>new</w:t>
      </w:r>
    </w:p>
  </w:comment>
  <w:comment w:id="300" w:author="Hannah McSorley" w:date="2020-07-28T10:18:00Z" w:initials="HM">
    <w:p w14:paraId="3C87F741" w14:textId="73060A8F" w:rsidR="006962C8" w:rsidRDefault="006962C8">
      <w:pPr>
        <w:pStyle w:val="CommentText"/>
      </w:pPr>
      <w:r>
        <w:rPr>
          <w:rStyle w:val="CommentReference"/>
        </w:rPr>
        <w:annotationRef/>
      </w:r>
      <w:r>
        <w:t>new content</w:t>
      </w:r>
    </w:p>
  </w:comment>
  <w:comment w:id="301" w:author="Bill Floyd" w:date="2020-07-29T15:03:00Z" w:initials="BF">
    <w:p w14:paraId="5BF6830C" w14:textId="7973CA55" w:rsidR="006962C8" w:rsidRDefault="006962C8">
      <w:pPr>
        <w:pStyle w:val="CommentText"/>
      </w:pPr>
      <w:r>
        <w:rPr>
          <w:rStyle w:val="CommentReference"/>
        </w:rPr>
        <w:annotationRef/>
      </w:r>
      <w:r>
        <w:t>pattern – fix throughout</w:t>
      </w:r>
    </w:p>
  </w:comment>
  <w:comment w:id="302" w:author="Bill Floyd" w:date="2020-07-29T15:03:00Z" w:initials="BF">
    <w:p w14:paraId="6A261138" w14:textId="328DB981" w:rsidR="006962C8" w:rsidRDefault="006962C8">
      <w:pPr>
        <w:pStyle w:val="CommentText"/>
      </w:pPr>
      <w:r>
        <w:rPr>
          <w:rStyle w:val="CommentReference"/>
        </w:rPr>
        <w:annotationRef/>
      </w:r>
      <w:r>
        <w:t xml:space="preserve">this is a discussion point.  </w:t>
      </w:r>
      <w:proofErr w:type="gramStart"/>
      <w:r>
        <w:t>Also</w:t>
      </w:r>
      <w:proofErr w:type="gramEnd"/>
      <w:r>
        <w:t xml:space="preserve"> if any of this is a repeat from chapter 2, no need to present.</w:t>
      </w:r>
    </w:p>
  </w:comment>
  <w:comment w:id="305" w:author="Hannah McSorley" w:date="2020-07-28T10:19:00Z" w:initials="HM">
    <w:p w14:paraId="49D017DE" w14:textId="0B6076F4" w:rsidR="006962C8" w:rsidRDefault="006962C8">
      <w:pPr>
        <w:pStyle w:val="CommentText"/>
      </w:pPr>
      <w:r>
        <w:rPr>
          <w:rStyle w:val="CommentReference"/>
        </w:rPr>
        <w:annotationRef/>
      </w:r>
      <w:r>
        <w:t>new</w:t>
      </w:r>
    </w:p>
  </w:comment>
  <w:comment w:id="306" w:author="Bill Floyd" w:date="2020-07-29T15:05:00Z" w:initials="BF">
    <w:p w14:paraId="021263EE" w14:textId="3BFFF6E0" w:rsidR="006962C8" w:rsidRDefault="006962C8">
      <w:pPr>
        <w:pStyle w:val="CommentText"/>
      </w:pPr>
      <w:r>
        <w:rPr>
          <w:rStyle w:val="CommentReference"/>
        </w:rPr>
        <w:annotationRef/>
      </w:r>
      <w:r>
        <w:t>this is a discussion point, if the data displays this (or not), then talk about this in that sections and compare to this reference.</w:t>
      </w:r>
    </w:p>
  </w:comment>
  <w:comment w:id="307" w:author="Bill Floyd" w:date="2020-07-29T15:06:00Z" w:initials="BF">
    <w:p w14:paraId="65AED5BA" w14:textId="51084673" w:rsidR="006962C8" w:rsidRDefault="006962C8">
      <w:pPr>
        <w:pStyle w:val="CommentText"/>
      </w:pPr>
      <w:r>
        <w:rPr>
          <w:rStyle w:val="CommentReference"/>
        </w:rPr>
        <w:annotationRef/>
      </w:r>
      <w:r>
        <w:t>Is this a common descriptor in the literature?</w:t>
      </w:r>
    </w:p>
  </w:comment>
  <w:comment w:id="308" w:author="Bill Floyd" w:date="2020-07-29T15:07:00Z" w:initials="BF">
    <w:p w14:paraId="67469D3B" w14:textId="0D7AB985" w:rsidR="006962C8" w:rsidRDefault="006962C8">
      <w:pPr>
        <w:pStyle w:val="CommentText"/>
      </w:pPr>
      <w:r>
        <w:rPr>
          <w:rStyle w:val="CommentReference"/>
        </w:rPr>
        <w:annotationRef/>
      </w:r>
      <w:r>
        <w:t xml:space="preserve">Don’t start a paragraph with a question, especially in a </w:t>
      </w:r>
      <w:proofErr w:type="spellStart"/>
      <w:r>
        <w:t>resulst</w:t>
      </w:r>
      <w:proofErr w:type="spellEnd"/>
      <w:r>
        <w:t xml:space="preserve"> section.  </w:t>
      </w:r>
    </w:p>
  </w:comment>
  <w:comment w:id="309" w:author="Bill Floyd" w:date="2020-07-29T15:07:00Z" w:initials="BF">
    <w:p w14:paraId="630F40A8" w14:textId="5B304EA9" w:rsidR="006962C8" w:rsidRDefault="006962C8">
      <w:pPr>
        <w:pStyle w:val="CommentText"/>
      </w:pPr>
      <w:r>
        <w:rPr>
          <w:rStyle w:val="CommentReference"/>
        </w:rPr>
        <w:annotationRef/>
      </w:r>
    </w:p>
  </w:comment>
  <w:comment w:id="310" w:author="Bill Floyd" w:date="2020-07-29T15:07:00Z" w:initials="BF">
    <w:p w14:paraId="45837827" w14:textId="5FA549DB" w:rsidR="006962C8" w:rsidRDefault="006962C8">
      <w:pPr>
        <w:pStyle w:val="CommentText"/>
      </w:pPr>
      <w:r>
        <w:rPr>
          <w:rStyle w:val="CommentReference"/>
        </w:rPr>
        <w:annotationRef/>
      </w:r>
    </w:p>
  </w:comment>
  <w:comment w:id="312" w:author="Bill Floyd" w:date="2020-07-29T15:08:00Z" w:initials="BF">
    <w:p w14:paraId="382BD2E6" w14:textId="6D18F1AA" w:rsidR="006962C8" w:rsidRDefault="006962C8">
      <w:pPr>
        <w:pStyle w:val="CommentText"/>
      </w:pPr>
      <w:r>
        <w:rPr>
          <w:rStyle w:val="CommentReference"/>
        </w:rPr>
        <w:annotationRef/>
      </w:r>
      <w:r>
        <w:t>Use stream or surface water instead of river</w:t>
      </w:r>
    </w:p>
  </w:comment>
  <w:comment w:id="311" w:author="Bill Floyd" w:date="2020-07-29T15:10:00Z" w:initials="BF">
    <w:p w14:paraId="70FC00F7" w14:textId="26656AB7" w:rsidR="006962C8" w:rsidRDefault="006962C8">
      <w:pPr>
        <w:pStyle w:val="CommentText"/>
      </w:pPr>
      <w:r>
        <w:rPr>
          <w:rStyle w:val="CommentReference"/>
        </w:rPr>
        <w:annotationRef/>
      </w:r>
      <w:r>
        <w:t>method</w:t>
      </w:r>
    </w:p>
  </w:comment>
  <w:comment w:id="313" w:author="Bill Floyd" w:date="2020-07-29T15:13:00Z" w:initials="BF">
    <w:p w14:paraId="1BBBC7F3" w14:textId="250B189C" w:rsidR="006962C8" w:rsidRDefault="006962C8">
      <w:pPr>
        <w:pStyle w:val="CommentText"/>
      </w:pPr>
      <w:r>
        <w:rPr>
          <w:rStyle w:val="CommentReference"/>
        </w:rPr>
        <w:annotationRef/>
      </w:r>
      <w:r>
        <w:t xml:space="preserve">can this entire section be summarized more simply, such as </w:t>
      </w:r>
      <w:proofErr w:type="gramStart"/>
      <w:r>
        <w:t>“ In</w:t>
      </w:r>
      <w:proofErr w:type="gramEnd"/>
      <w:r>
        <w:t xml:space="preserve"> general DOC </w:t>
      </w:r>
      <w:proofErr w:type="spellStart"/>
      <w:r>
        <w:t>concentations</w:t>
      </w:r>
      <w:proofErr w:type="spellEnd"/>
      <w:r>
        <w:t xml:space="preserve"> were lowest at the beginning of events and increased with a rise in stage.  Then identify instances where this was not the case and if you noticed dilution affects as the season progressed – you could just make a simple plot of stage vs DOC (</w:t>
      </w:r>
      <w:proofErr w:type="spellStart"/>
      <w:r>
        <w:t>ie</w:t>
      </w:r>
      <w:proofErr w:type="spellEnd"/>
      <w:r>
        <w:t xml:space="preserve"> x vs y plot) at each site and see how they group and see if this grouping changes through the season.</w:t>
      </w:r>
    </w:p>
  </w:comment>
  <w:comment w:id="314" w:author="Bill Floyd" w:date="2020-07-29T15:16:00Z" w:initials="BF">
    <w:p w14:paraId="0AB3F594" w14:textId="0A253DF5" w:rsidR="006962C8" w:rsidRDefault="006962C8">
      <w:pPr>
        <w:pStyle w:val="CommentText"/>
      </w:pPr>
      <w:r>
        <w:rPr>
          <w:rStyle w:val="CommentReference"/>
        </w:rPr>
        <w:annotationRef/>
      </w:r>
      <w:r>
        <w:t xml:space="preserve">This table provides some useful info.  I would </w:t>
      </w:r>
      <w:proofErr w:type="spellStart"/>
      <w:r>
        <w:t>tru</w:t>
      </w:r>
      <w:proofErr w:type="spellEnd"/>
      <w:r>
        <w:t xml:space="preserve"> to look at individual events and pull out interesting facts like during this event, DOC concentration tripled or doubled or etc.  And then maybe present mean differences among events</w:t>
      </w:r>
    </w:p>
  </w:comment>
  <w:comment w:id="320" w:author="Bill Floyd" w:date="2020-07-29T15:19:00Z" w:initials="BF">
    <w:p w14:paraId="51C68ACA" w14:textId="1F3C7BA2" w:rsidR="006962C8" w:rsidRDefault="006962C8">
      <w:pPr>
        <w:pStyle w:val="CommentText"/>
      </w:pPr>
      <w:r>
        <w:rPr>
          <w:rStyle w:val="CommentReference"/>
        </w:rPr>
        <w:annotationRef/>
      </w:r>
      <w:bookmarkStart w:id="321" w:name="_GoBack"/>
      <w:r>
        <w:t xml:space="preserve">I don’t </w:t>
      </w:r>
      <w:proofErr w:type="gramStart"/>
      <w:r>
        <w:t>actually see</w:t>
      </w:r>
      <w:proofErr w:type="gramEnd"/>
      <w:r>
        <w:t xml:space="preserve"> that pattern at all in those figures – not sure you can do hysteresis plots with the data you have, but you should try</w:t>
      </w:r>
      <w:bookmarkEnd w:id="321"/>
    </w:p>
  </w:comment>
  <w:comment w:id="322" w:author="Bill Floyd" w:date="2020-07-29T15:23:00Z" w:initials="BF">
    <w:p w14:paraId="6D33701B" w14:textId="254C6B1F" w:rsidR="006962C8" w:rsidRDefault="006962C8">
      <w:pPr>
        <w:pStyle w:val="CommentText"/>
      </w:pPr>
      <w:r>
        <w:rPr>
          <w:rStyle w:val="CommentReference"/>
        </w:rPr>
        <w:annotationRef/>
      </w:r>
      <w:r>
        <w:t xml:space="preserve">Those contours are distracting – what do they represent?  Not </w:t>
      </w:r>
      <w:proofErr w:type="gramStart"/>
      <w:r>
        <w:t>really sure</w:t>
      </w:r>
      <w:proofErr w:type="gramEnd"/>
      <w:r>
        <w:t xml:space="preserve"> how to interpret this plot, but I don’t really see any strong linear patterns.</w:t>
      </w:r>
    </w:p>
  </w:comment>
  <w:comment w:id="324" w:author="Hannah McSorley" w:date="2020-07-28T10:19:00Z" w:initials="HM">
    <w:p w14:paraId="0EC02737" w14:textId="5E665027" w:rsidR="006962C8" w:rsidRDefault="006962C8">
      <w:pPr>
        <w:pStyle w:val="CommentText"/>
      </w:pPr>
      <w:r>
        <w:rPr>
          <w:rStyle w:val="CommentReference"/>
        </w:rPr>
        <w:annotationRef/>
      </w:r>
      <w:r>
        <w:t>new</w:t>
      </w:r>
    </w:p>
  </w:comment>
  <w:comment w:id="325" w:author="Bill Floyd" w:date="2020-07-29T15:25:00Z" w:initials="BF">
    <w:p w14:paraId="7FB653C2" w14:textId="04EE8C61" w:rsidR="006962C8" w:rsidRDefault="006962C8">
      <w:pPr>
        <w:pStyle w:val="CommentText"/>
      </w:pPr>
      <w:r>
        <w:rPr>
          <w:rStyle w:val="CommentReference"/>
        </w:rPr>
        <w:annotationRef/>
      </w:r>
      <w:r>
        <w:t>this is a method.</w:t>
      </w:r>
    </w:p>
  </w:comment>
  <w:comment w:id="326" w:author="Bill Floyd" w:date="2020-07-29T15:27:00Z" w:initials="BF">
    <w:p w14:paraId="4E8C2620" w14:textId="5A1802AD" w:rsidR="006962C8" w:rsidRDefault="006962C8">
      <w:pPr>
        <w:pStyle w:val="CommentText"/>
      </w:pPr>
      <w:r>
        <w:rPr>
          <w:rStyle w:val="CommentReference"/>
        </w:rPr>
        <w:annotationRef/>
      </w:r>
      <w:r>
        <w:t>Mostly a discussion point</w:t>
      </w:r>
    </w:p>
  </w:comment>
  <w:comment w:id="327" w:author="Hannah McSorley" w:date="2020-07-28T10:19:00Z" w:initials="HM">
    <w:p w14:paraId="29EA7D3F" w14:textId="4A24ACFF" w:rsidR="006962C8" w:rsidRDefault="006962C8">
      <w:pPr>
        <w:pStyle w:val="CommentText"/>
      </w:pPr>
      <w:r>
        <w:rPr>
          <w:rStyle w:val="CommentReference"/>
        </w:rPr>
        <w:annotationRef/>
      </w:r>
      <w:r>
        <w:t>note to self</w:t>
      </w:r>
    </w:p>
  </w:comment>
  <w:comment w:id="330" w:author="Hannah McSorley" w:date="2020-07-28T10:20:00Z" w:initials="HM">
    <w:p w14:paraId="7C0DA067" w14:textId="3C43F9AC" w:rsidR="006962C8" w:rsidRDefault="006962C8">
      <w:pPr>
        <w:pStyle w:val="CommentText"/>
      </w:pPr>
      <w:r>
        <w:rPr>
          <w:rStyle w:val="CommentReference"/>
        </w:rPr>
        <w:annotationRef/>
      </w:r>
      <w:r>
        <w:t>to be built this week</w:t>
      </w:r>
    </w:p>
  </w:comment>
  <w:comment w:id="333" w:author="Hannah McSorley" w:date="2020-07-28T10:20:00Z" w:initials="HM">
    <w:p w14:paraId="16CE1088" w14:textId="69439B18" w:rsidR="006962C8" w:rsidRDefault="006962C8">
      <w:pPr>
        <w:pStyle w:val="CommentText"/>
      </w:pPr>
      <w:r>
        <w:rPr>
          <w:rStyle w:val="CommentReference"/>
        </w:rPr>
        <w:annotationRef/>
      </w:r>
      <w:r>
        <w:t>I will spell “</w:t>
      </w:r>
      <w:proofErr w:type="spellStart"/>
      <w:r>
        <w:t>conculsions</w:t>
      </w:r>
      <w:proofErr w:type="spellEnd"/>
      <w:r>
        <w:t>” correctly in the next draft</w:t>
      </w:r>
    </w:p>
  </w:comment>
  <w:comment w:id="338" w:author="Hannah McSorley" w:date="2020-07-28T10:21:00Z" w:initials="HM">
    <w:p w14:paraId="61A1D5DD" w14:textId="7A3DEC98" w:rsidR="006962C8" w:rsidRDefault="006962C8">
      <w:pPr>
        <w:pStyle w:val="CommentText"/>
      </w:pPr>
      <w:r>
        <w:rPr>
          <w:rStyle w:val="CommentReference"/>
        </w:rPr>
        <w:annotationRef/>
      </w:r>
      <w:r>
        <w:t xml:space="preserve">this whole section is just </w:t>
      </w:r>
      <w:proofErr w:type="gramStart"/>
      <w:r>
        <w:t>notes</w:t>
      </w:r>
      <w:proofErr w:type="gramEnd"/>
      <w:r>
        <w:t xml:space="preserve"> for me right now, and I will build it up this week and next week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1A6F63" w15:done="0"/>
  <w15:commentEx w15:paraId="1C2FCE82" w15:done="0"/>
  <w15:commentEx w15:paraId="711204C6" w15:done="0"/>
  <w15:commentEx w15:paraId="5B4E1EEF" w15:done="0"/>
  <w15:commentEx w15:paraId="079821B1" w15:done="0"/>
  <w15:commentEx w15:paraId="412B86F2" w15:done="0"/>
  <w15:commentEx w15:paraId="5F058C2A" w15:done="0"/>
  <w15:commentEx w15:paraId="48947837" w15:done="0"/>
  <w15:commentEx w15:paraId="72DF2330" w15:done="0"/>
  <w15:commentEx w15:paraId="3003313E" w15:done="0"/>
  <w15:commentEx w15:paraId="2DB3948B" w15:done="0"/>
  <w15:commentEx w15:paraId="6FA23A48" w15:done="0"/>
  <w15:commentEx w15:paraId="063E8823" w15:done="0"/>
  <w15:commentEx w15:paraId="32FAF565" w15:done="0"/>
  <w15:commentEx w15:paraId="625475C5" w15:done="0"/>
  <w15:commentEx w15:paraId="0C3FA442" w15:done="0"/>
  <w15:commentEx w15:paraId="4CEA39D1" w15:done="0"/>
  <w15:commentEx w15:paraId="296A9DA8" w15:done="0"/>
  <w15:commentEx w15:paraId="22060996" w15:done="0"/>
  <w15:commentEx w15:paraId="3ABCFE3E" w15:done="0"/>
  <w15:commentEx w15:paraId="60DD92B1" w15:done="0"/>
  <w15:commentEx w15:paraId="5AD431E5" w15:done="0"/>
  <w15:commentEx w15:paraId="009AB010" w15:done="0"/>
  <w15:commentEx w15:paraId="0046D8A6" w15:paraIdParent="009AB010" w15:done="0"/>
  <w15:commentEx w15:paraId="281947A6" w15:done="0"/>
  <w15:commentEx w15:paraId="79374AD0" w15:paraIdParent="281947A6" w15:done="0"/>
  <w15:commentEx w15:paraId="507A1783" w15:done="0"/>
  <w15:commentEx w15:paraId="1F583394" w15:done="0"/>
  <w15:commentEx w15:paraId="6DFCC3B7" w15:done="0"/>
  <w15:commentEx w15:paraId="590C9C89" w15:done="0"/>
  <w15:commentEx w15:paraId="2F60B8B6" w15:done="0"/>
  <w15:commentEx w15:paraId="0D235315" w15:done="0"/>
  <w15:commentEx w15:paraId="4871D7AB" w15:done="0"/>
  <w15:commentEx w15:paraId="3ABF6DEB" w15:done="0"/>
  <w15:commentEx w15:paraId="00705A1A" w15:done="0"/>
  <w15:commentEx w15:paraId="6CE33ACD" w15:done="0"/>
  <w15:commentEx w15:paraId="3A79BC75" w15:done="0"/>
  <w15:commentEx w15:paraId="6B02FA8C" w15:done="0"/>
  <w15:commentEx w15:paraId="25AB2B99" w15:done="0"/>
  <w15:commentEx w15:paraId="6F37C930" w15:paraIdParent="25AB2B99" w15:done="0"/>
  <w15:commentEx w15:paraId="4D1BC147" w15:done="0"/>
  <w15:commentEx w15:paraId="232C6C39" w15:done="0"/>
  <w15:commentEx w15:paraId="6B395D5D" w15:done="0"/>
  <w15:commentEx w15:paraId="74B965D4" w15:done="0"/>
  <w15:commentEx w15:paraId="4306EFF7" w15:done="0"/>
  <w15:commentEx w15:paraId="0DF6F43C" w15:done="0"/>
  <w15:commentEx w15:paraId="0D300015" w15:done="0"/>
  <w15:commentEx w15:paraId="38936F8A" w15:paraIdParent="0D300015" w15:done="0"/>
  <w15:commentEx w15:paraId="3F403B7D" w15:done="0"/>
  <w15:commentEx w15:paraId="2B9CBC78" w15:done="0"/>
  <w15:commentEx w15:paraId="1D79B3AE" w15:done="0"/>
  <w15:commentEx w15:paraId="307CD1D9" w15:done="0"/>
  <w15:commentEx w15:paraId="63537BF0" w15:done="0"/>
  <w15:commentEx w15:paraId="6792D48A" w15:done="0"/>
  <w15:commentEx w15:paraId="6B6612D1" w15:done="0"/>
  <w15:commentEx w15:paraId="0C4F96C7" w15:done="0"/>
  <w15:commentEx w15:paraId="075A1534" w15:done="0"/>
  <w15:commentEx w15:paraId="20F44238" w15:done="0"/>
  <w15:commentEx w15:paraId="189656D3" w15:done="0"/>
  <w15:commentEx w15:paraId="1739E3FE" w15:done="0"/>
  <w15:commentEx w15:paraId="06018FC7" w15:done="0"/>
  <w15:commentEx w15:paraId="042CD308" w15:done="0"/>
  <w15:commentEx w15:paraId="0AEA199F" w15:done="0"/>
  <w15:commentEx w15:paraId="4997F26B" w15:done="0"/>
  <w15:commentEx w15:paraId="74C678A4" w15:paraIdParent="4997F26B" w15:done="0"/>
  <w15:commentEx w15:paraId="66D88FA5" w15:done="0"/>
  <w15:commentEx w15:paraId="310D12D2" w15:paraIdParent="66D88FA5" w15:done="0"/>
  <w15:commentEx w15:paraId="15F563C2" w15:done="0"/>
  <w15:commentEx w15:paraId="47B2A9F7" w15:done="0"/>
  <w15:commentEx w15:paraId="79A8FAE1" w15:done="0"/>
  <w15:commentEx w15:paraId="5EB65127" w15:done="0"/>
  <w15:commentEx w15:paraId="59FC4B4B" w15:done="0"/>
  <w15:commentEx w15:paraId="7887B5E6" w15:done="0"/>
  <w15:commentEx w15:paraId="0BCE6D5F" w15:done="0"/>
  <w15:commentEx w15:paraId="14CEB8F2" w15:done="0"/>
  <w15:commentEx w15:paraId="292ED872" w15:done="0"/>
  <w15:commentEx w15:paraId="0D27490A" w15:done="0"/>
  <w15:commentEx w15:paraId="3BE07FE0" w15:done="0"/>
  <w15:commentEx w15:paraId="1ECD6D82" w15:done="0"/>
  <w15:commentEx w15:paraId="5077353E" w15:done="0"/>
  <w15:commentEx w15:paraId="6170DCA8" w15:done="0"/>
  <w15:commentEx w15:paraId="65CC1798" w15:done="0"/>
  <w15:commentEx w15:paraId="5BD01BD9" w15:done="0"/>
  <w15:commentEx w15:paraId="48559045" w15:done="0"/>
  <w15:commentEx w15:paraId="3D4D485D" w15:done="0"/>
  <w15:commentEx w15:paraId="73AA4182" w15:done="0"/>
  <w15:commentEx w15:paraId="73F97A55" w15:done="0"/>
  <w15:commentEx w15:paraId="6A586361" w15:done="0"/>
  <w15:commentEx w15:paraId="215DB2B4" w15:done="0"/>
  <w15:commentEx w15:paraId="6D1E1897" w15:done="0"/>
  <w15:commentEx w15:paraId="33636543" w15:done="0"/>
  <w15:commentEx w15:paraId="5867ABDA" w15:done="0"/>
  <w15:commentEx w15:paraId="0884DBBD" w15:done="0"/>
  <w15:commentEx w15:paraId="108144B8" w15:done="0"/>
  <w15:commentEx w15:paraId="2805B621" w15:done="0"/>
  <w15:commentEx w15:paraId="04FD2E47" w15:done="0"/>
  <w15:commentEx w15:paraId="0239108F" w15:done="0"/>
  <w15:commentEx w15:paraId="379044C1" w15:done="0"/>
  <w15:commentEx w15:paraId="31303C12" w15:done="0"/>
  <w15:commentEx w15:paraId="744E8398" w15:done="0"/>
  <w15:commentEx w15:paraId="0EF06628" w15:done="0"/>
  <w15:commentEx w15:paraId="7D0F73EA" w15:done="0"/>
  <w15:commentEx w15:paraId="30EE7EE6" w15:done="0"/>
  <w15:commentEx w15:paraId="7E177077" w15:done="0"/>
  <w15:commentEx w15:paraId="5B378E87" w15:done="0"/>
  <w15:commentEx w15:paraId="68157CCD" w15:done="0"/>
  <w15:commentEx w15:paraId="26B6C5FC" w15:done="0"/>
  <w15:commentEx w15:paraId="5BF1DBA6" w15:paraIdParent="26B6C5FC" w15:done="0"/>
  <w15:commentEx w15:paraId="312B0740" w15:done="0"/>
  <w15:commentEx w15:paraId="62AA59D3" w15:paraIdParent="312B0740" w15:done="0"/>
  <w15:commentEx w15:paraId="662D0849" w15:done="0"/>
  <w15:commentEx w15:paraId="1B395669" w15:done="0"/>
  <w15:commentEx w15:paraId="64D82DC6" w15:done="0"/>
  <w15:commentEx w15:paraId="145CD1BD" w15:done="0"/>
  <w15:commentEx w15:paraId="160C85DE" w15:paraIdParent="145CD1BD" w15:done="0"/>
  <w15:commentEx w15:paraId="299CEC7C" w15:done="0"/>
  <w15:commentEx w15:paraId="165AE525" w15:done="0"/>
  <w15:commentEx w15:paraId="002AC95D" w15:done="0"/>
  <w15:commentEx w15:paraId="53215FB4" w15:done="0"/>
  <w15:commentEx w15:paraId="33DF2AC9" w15:done="0"/>
  <w15:commentEx w15:paraId="2DF8929A" w15:done="0"/>
  <w15:commentEx w15:paraId="3C87F741" w15:done="0"/>
  <w15:commentEx w15:paraId="5BF6830C" w15:done="0"/>
  <w15:commentEx w15:paraId="6A261138" w15:done="0"/>
  <w15:commentEx w15:paraId="49D017DE" w15:done="0"/>
  <w15:commentEx w15:paraId="021263EE" w15:done="0"/>
  <w15:commentEx w15:paraId="65AED5BA" w15:done="0"/>
  <w15:commentEx w15:paraId="67469D3B" w15:done="0"/>
  <w15:commentEx w15:paraId="630F40A8" w15:done="0"/>
  <w15:commentEx w15:paraId="45837827" w15:done="0"/>
  <w15:commentEx w15:paraId="382BD2E6" w15:done="0"/>
  <w15:commentEx w15:paraId="70FC00F7" w15:done="0"/>
  <w15:commentEx w15:paraId="1BBBC7F3" w15:done="0"/>
  <w15:commentEx w15:paraId="0AB3F594" w15:done="0"/>
  <w15:commentEx w15:paraId="51C68ACA" w15:done="0"/>
  <w15:commentEx w15:paraId="6D33701B" w15:done="0"/>
  <w15:commentEx w15:paraId="0EC02737" w15:done="0"/>
  <w15:commentEx w15:paraId="7FB653C2" w15:done="0"/>
  <w15:commentEx w15:paraId="4E8C2620" w15:done="0"/>
  <w15:commentEx w15:paraId="29EA7D3F" w15:done="0"/>
  <w15:commentEx w15:paraId="7C0DA067" w15:done="0"/>
  <w15:commentEx w15:paraId="16CE1088" w15:done="0"/>
  <w15:commentEx w15:paraId="61A1D5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1A6F63" w16cid:durableId="22CA6908"/>
  <w16cid:commentId w16cid:paraId="1C2FCE82" w16cid:durableId="22CA6946"/>
  <w16cid:commentId w16cid:paraId="711204C6" w16cid:durableId="22CA6A09"/>
  <w16cid:commentId w16cid:paraId="5B4E1EEF" w16cid:durableId="22CA6A35"/>
  <w16cid:commentId w16cid:paraId="079821B1" w16cid:durableId="22D0572C"/>
  <w16cid:commentId w16cid:paraId="412B86F2" w16cid:durableId="22D0572D"/>
  <w16cid:commentId w16cid:paraId="5F058C2A" w16cid:durableId="22CA6B8D"/>
  <w16cid:commentId w16cid:paraId="48947837" w16cid:durableId="22D0572F"/>
  <w16cid:commentId w16cid:paraId="72DF2330" w16cid:durableId="22CA6BC1"/>
  <w16cid:commentId w16cid:paraId="3003313E" w16cid:durableId="22D05731"/>
  <w16cid:commentId w16cid:paraId="2DB3948B" w16cid:durableId="22CA6C26"/>
  <w16cid:commentId w16cid:paraId="6FA23A48" w16cid:durableId="22D05733"/>
  <w16cid:commentId w16cid:paraId="063E8823" w16cid:durableId="22D05734"/>
  <w16cid:commentId w16cid:paraId="32FAF565" w16cid:durableId="22D05735"/>
  <w16cid:commentId w16cid:paraId="625475C5" w16cid:durableId="22D05736"/>
  <w16cid:commentId w16cid:paraId="0C3FA442" w16cid:durableId="22D05737"/>
  <w16cid:commentId w16cid:paraId="4CEA39D1" w16cid:durableId="22D05738"/>
  <w16cid:commentId w16cid:paraId="296A9DA8" w16cid:durableId="22D05739"/>
  <w16cid:commentId w16cid:paraId="22060996" w16cid:durableId="22D0573A"/>
  <w16cid:commentId w16cid:paraId="3ABCFE3E" w16cid:durableId="22D0573B"/>
  <w16cid:commentId w16cid:paraId="60DD92B1" w16cid:durableId="22D0573C"/>
  <w16cid:commentId w16cid:paraId="5AD431E5" w16cid:durableId="22D0573D"/>
  <w16cid:commentId w16cid:paraId="009AB010" w16cid:durableId="22D0573E"/>
  <w16cid:commentId w16cid:paraId="0046D8A6" w16cid:durableId="22D1082C"/>
  <w16cid:commentId w16cid:paraId="281947A6" w16cid:durableId="22D0573F"/>
  <w16cid:commentId w16cid:paraId="79374AD0" w16cid:durableId="22D109C6"/>
  <w16cid:commentId w16cid:paraId="507A1783" w16cid:durableId="22D05740"/>
  <w16cid:commentId w16cid:paraId="1F583394" w16cid:durableId="22D05741"/>
  <w16cid:commentId w16cid:paraId="6DFCC3B7" w16cid:durableId="22D05742"/>
  <w16cid:commentId w16cid:paraId="590C9C89" w16cid:durableId="22D05743"/>
  <w16cid:commentId w16cid:paraId="2F60B8B6" w16cid:durableId="22D05744"/>
  <w16cid:commentId w16cid:paraId="0D235315" w16cid:durableId="22D05745"/>
  <w16cid:commentId w16cid:paraId="4871D7AB" w16cid:durableId="22D05746"/>
  <w16cid:commentId w16cid:paraId="3ABF6DEB" w16cid:durableId="22D05747"/>
  <w16cid:commentId w16cid:paraId="00705A1A" w16cid:durableId="22D05748"/>
  <w16cid:commentId w16cid:paraId="6CE33ACD" w16cid:durableId="22D05749"/>
  <w16cid:commentId w16cid:paraId="3A79BC75" w16cid:durableId="22D0574A"/>
  <w16cid:commentId w16cid:paraId="6B02FA8C" w16cid:durableId="22CA6F9C"/>
  <w16cid:commentId w16cid:paraId="25AB2B99" w16cid:durableId="22D0574C"/>
  <w16cid:commentId w16cid:paraId="6F37C930" w16cid:durableId="22D1152B"/>
  <w16cid:commentId w16cid:paraId="4D1BC147" w16cid:durableId="22D0574D"/>
  <w16cid:commentId w16cid:paraId="232C6C39" w16cid:durableId="22D0574E"/>
  <w16cid:commentId w16cid:paraId="6B395D5D" w16cid:durableId="22D0574F"/>
  <w16cid:commentId w16cid:paraId="74B965D4" w16cid:durableId="22D05750"/>
  <w16cid:commentId w16cid:paraId="4306EFF7" w16cid:durableId="22CA6FFE"/>
  <w16cid:commentId w16cid:paraId="0DF6F43C" w16cid:durableId="22D05752"/>
  <w16cid:commentId w16cid:paraId="0D300015" w16cid:durableId="22CA7037"/>
  <w16cid:commentId w16cid:paraId="38936F8A" w16cid:durableId="22D05754"/>
  <w16cid:commentId w16cid:paraId="3F403B7D" w16cid:durableId="22D05755"/>
  <w16cid:commentId w16cid:paraId="2B9CBC78" w16cid:durableId="22D05756"/>
  <w16cid:commentId w16cid:paraId="1D79B3AE" w16cid:durableId="22D05757"/>
  <w16cid:commentId w16cid:paraId="307CD1D9" w16cid:durableId="22CA7085"/>
  <w16cid:commentId w16cid:paraId="63537BF0" w16cid:durableId="22CA708E"/>
  <w16cid:commentId w16cid:paraId="6792D48A" w16cid:durableId="22D0575A"/>
  <w16cid:commentId w16cid:paraId="6B6612D1" w16cid:durableId="22D0575B"/>
  <w16cid:commentId w16cid:paraId="0C4F96C7" w16cid:durableId="22D0575C"/>
  <w16cid:commentId w16cid:paraId="075A1534" w16cid:durableId="22CA70A6"/>
  <w16cid:commentId w16cid:paraId="20F44238" w16cid:durableId="22CA70C0"/>
  <w16cid:commentId w16cid:paraId="189656D3" w16cid:durableId="22CA711B"/>
  <w16cid:commentId w16cid:paraId="1739E3FE" w16cid:durableId="22CA712C"/>
  <w16cid:commentId w16cid:paraId="06018FC7" w16cid:durableId="22CA7157"/>
  <w16cid:commentId w16cid:paraId="042CD308" w16cid:durableId="22D05762"/>
  <w16cid:commentId w16cid:paraId="0AEA199F" w16cid:durableId="22D05763"/>
  <w16cid:commentId w16cid:paraId="4997F26B" w16cid:durableId="22D05764"/>
  <w16cid:commentId w16cid:paraId="74C678A4" w16cid:durableId="22D1AAE0"/>
  <w16cid:commentId w16cid:paraId="66D88FA5" w16cid:durableId="22D05765"/>
  <w16cid:commentId w16cid:paraId="310D12D2" w16cid:durableId="22D1AB5D"/>
  <w16cid:commentId w16cid:paraId="15F563C2" w16cid:durableId="22CA7182"/>
  <w16cid:commentId w16cid:paraId="47B2A9F7" w16cid:durableId="22D05767"/>
  <w16cid:commentId w16cid:paraId="79A8FAE1" w16cid:durableId="22CA719C"/>
  <w16cid:commentId w16cid:paraId="5EB65127" w16cid:durableId="22D05769"/>
  <w16cid:commentId w16cid:paraId="59FC4B4B" w16cid:durableId="22D0576A"/>
  <w16cid:commentId w16cid:paraId="7887B5E6" w16cid:durableId="22D0576B"/>
  <w16cid:commentId w16cid:paraId="0BCE6D5F" w16cid:durableId="22D0576C"/>
  <w16cid:commentId w16cid:paraId="14CEB8F2" w16cid:durableId="22D0576D"/>
  <w16cid:commentId w16cid:paraId="292ED872" w16cid:durableId="22CA71C7"/>
  <w16cid:commentId w16cid:paraId="0D27490A" w16cid:durableId="22D0576F"/>
  <w16cid:commentId w16cid:paraId="3BE07FE0" w16cid:durableId="22D05770"/>
  <w16cid:commentId w16cid:paraId="1ECD6D82" w16cid:durableId="22D05771"/>
  <w16cid:commentId w16cid:paraId="5077353E" w16cid:durableId="22D05772"/>
  <w16cid:commentId w16cid:paraId="6170DCA8" w16cid:durableId="22D05773"/>
  <w16cid:commentId w16cid:paraId="65CC1798" w16cid:durableId="22D05774"/>
  <w16cid:commentId w16cid:paraId="5BD01BD9" w16cid:durableId="22CA71E2"/>
  <w16cid:commentId w16cid:paraId="48559045" w16cid:durableId="22D05776"/>
  <w16cid:commentId w16cid:paraId="3D4D485D" w16cid:durableId="22D05777"/>
  <w16cid:commentId w16cid:paraId="73AA4182" w16cid:durableId="22D05778"/>
  <w16cid:commentId w16cid:paraId="73F97A55" w16cid:durableId="22D05779"/>
  <w16cid:commentId w16cid:paraId="6A586361" w16cid:durableId="22CA77CE"/>
  <w16cid:commentId w16cid:paraId="215DB2B4" w16cid:durableId="22D0577B"/>
  <w16cid:commentId w16cid:paraId="6D1E1897" w16cid:durableId="22CA780C"/>
  <w16cid:commentId w16cid:paraId="33636543" w16cid:durableId="22D0577D"/>
  <w16cid:commentId w16cid:paraId="5867ABDA" w16cid:durableId="22CA7866"/>
  <w16cid:commentId w16cid:paraId="0884DBBD" w16cid:durableId="22D0577F"/>
  <w16cid:commentId w16cid:paraId="108144B8" w16cid:durableId="22D05780"/>
  <w16cid:commentId w16cid:paraId="2805B621" w16cid:durableId="22CA7877"/>
  <w16cid:commentId w16cid:paraId="04FD2E47" w16cid:durableId="22D05782"/>
  <w16cid:commentId w16cid:paraId="0239108F" w16cid:durableId="22CA7885"/>
  <w16cid:commentId w16cid:paraId="379044C1" w16cid:durableId="22D05784"/>
  <w16cid:commentId w16cid:paraId="31303C12" w16cid:durableId="22CA78A0"/>
  <w16cid:commentId w16cid:paraId="744E8398" w16cid:durableId="22D05786"/>
  <w16cid:commentId w16cid:paraId="0EF06628" w16cid:durableId="22CA78DB"/>
  <w16cid:commentId w16cid:paraId="7D0F73EA" w16cid:durableId="22D05788"/>
  <w16cid:commentId w16cid:paraId="30EE7EE6" w16cid:durableId="22CA78F3"/>
  <w16cid:commentId w16cid:paraId="7E177077" w16cid:durableId="22CA7914"/>
  <w16cid:commentId w16cid:paraId="5B378E87" w16cid:durableId="22CA7947"/>
  <w16cid:commentId w16cid:paraId="68157CCD" w16cid:durableId="22CA7957"/>
  <w16cid:commentId w16cid:paraId="26B6C5FC" w16cid:durableId="22D0578D"/>
  <w16cid:commentId w16cid:paraId="5BF1DBA6" w16cid:durableId="22D25831"/>
  <w16cid:commentId w16cid:paraId="312B0740" w16cid:durableId="22D0578E"/>
  <w16cid:commentId w16cid:paraId="62AA59D3" w16cid:durableId="22D25810"/>
  <w16cid:commentId w16cid:paraId="662D0849" w16cid:durableId="22D0578F"/>
  <w16cid:commentId w16cid:paraId="1B395669" w16cid:durableId="22CA7973"/>
  <w16cid:commentId w16cid:paraId="64D82DC6" w16cid:durableId="22CA798F"/>
  <w16cid:commentId w16cid:paraId="145CD1BD" w16cid:durableId="22CA79C0"/>
  <w16cid:commentId w16cid:paraId="160C85DE" w16cid:durableId="22D05793"/>
  <w16cid:commentId w16cid:paraId="299CEC7C" w16cid:durableId="22CA79CB"/>
  <w16cid:commentId w16cid:paraId="165AE525" w16cid:durableId="22D05795"/>
  <w16cid:commentId w16cid:paraId="002AC95D" w16cid:durableId="22CA79DC"/>
  <w16cid:commentId w16cid:paraId="53215FB4" w16cid:durableId="22D05797"/>
  <w16cid:commentId w16cid:paraId="33DF2AC9" w16cid:durableId="22CA79F1"/>
  <w16cid:commentId w16cid:paraId="2DF8929A" w16cid:durableId="22CA79EB"/>
  <w16cid:commentId w16cid:paraId="3C87F741" w16cid:durableId="22CA79FD"/>
  <w16cid:commentId w16cid:paraId="5BF6830C" w16cid:durableId="22D0579B"/>
  <w16cid:commentId w16cid:paraId="6A261138" w16cid:durableId="22D0579C"/>
  <w16cid:commentId w16cid:paraId="49D017DE" w16cid:durableId="22CA7A26"/>
  <w16cid:commentId w16cid:paraId="021263EE" w16cid:durableId="22D0579E"/>
  <w16cid:commentId w16cid:paraId="65AED5BA" w16cid:durableId="22D0579F"/>
  <w16cid:commentId w16cid:paraId="67469D3B" w16cid:durableId="22D057A0"/>
  <w16cid:commentId w16cid:paraId="630F40A8" w16cid:durableId="22D057A1"/>
  <w16cid:commentId w16cid:paraId="45837827" w16cid:durableId="22D057A2"/>
  <w16cid:commentId w16cid:paraId="382BD2E6" w16cid:durableId="22D057A3"/>
  <w16cid:commentId w16cid:paraId="70FC00F7" w16cid:durableId="22D057A4"/>
  <w16cid:commentId w16cid:paraId="1BBBC7F3" w16cid:durableId="22D057A5"/>
  <w16cid:commentId w16cid:paraId="0AB3F594" w16cid:durableId="22D057A6"/>
  <w16cid:commentId w16cid:paraId="51C68ACA" w16cid:durableId="22D057A7"/>
  <w16cid:commentId w16cid:paraId="6D33701B" w16cid:durableId="22D057A8"/>
  <w16cid:commentId w16cid:paraId="0EC02737" w16cid:durableId="22CA7A3C"/>
  <w16cid:commentId w16cid:paraId="7FB653C2" w16cid:durableId="22D057AA"/>
  <w16cid:commentId w16cid:paraId="4E8C2620" w16cid:durableId="22D057AB"/>
  <w16cid:commentId w16cid:paraId="29EA7D3F" w16cid:durableId="22CA7A48"/>
  <w16cid:commentId w16cid:paraId="7C0DA067" w16cid:durableId="22CA7A54"/>
  <w16cid:commentId w16cid:paraId="16CE1088" w16cid:durableId="22CA7A60"/>
  <w16cid:commentId w16cid:paraId="61A1D5DD" w16cid:durableId="22CA7A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E6F6D0" w14:textId="77777777" w:rsidR="00364A32" w:rsidRDefault="00364A32">
      <w:pPr>
        <w:spacing w:line="240" w:lineRule="auto"/>
      </w:pPr>
      <w:r>
        <w:separator/>
      </w:r>
    </w:p>
  </w:endnote>
  <w:endnote w:type="continuationSeparator" w:id="0">
    <w:p w14:paraId="6231FF12" w14:textId="77777777" w:rsidR="00364A32" w:rsidRDefault="00364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C1FDC3" w14:textId="77777777" w:rsidR="006962C8" w:rsidRDefault="006962C8">
    <w:pPr>
      <w:pStyle w:val="Footer"/>
      <w:jc w:val="right"/>
    </w:pPr>
    <w:r>
      <w:fldChar w:fldCharType="begin"/>
    </w:r>
    <w:r>
      <w:instrText xml:space="preserve"> PAGE   \* MERGEFORMAT </w:instrText>
    </w:r>
    <w:r>
      <w:fldChar w:fldCharType="separate"/>
    </w:r>
    <w:r>
      <w:rPr>
        <w:noProof/>
      </w:rPr>
      <w:t>1</w:t>
    </w:r>
    <w:r>
      <w:rPr>
        <w:noProof/>
      </w:rPr>
      <w:fldChar w:fldCharType="end"/>
    </w:r>
  </w:p>
  <w:p w14:paraId="0530ED85" w14:textId="77777777" w:rsidR="006962C8" w:rsidRDefault="006962C8" w:rsidP="006D23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F7128" w14:textId="77777777" w:rsidR="006962C8" w:rsidRDefault="006962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5C903" w14:textId="77777777" w:rsidR="006962C8" w:rsidRDefault="006962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5CB3D3" w14:textId="77777777" w:rsidR="00364A32" w:rsidRDefault="00364A32">
      <w:r>
        <w:separator/>
      </w:r>
    </w:p>
  </w:footnote>
  <w:footnote w:type="continuationSeparator" w:id="0">
    <w:p w14:paraId="54042215" w14:textId="77777777" w:rsidR="00364A32" w:rsidRDefault="00364A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EB2918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76368C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F8B2621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8266524"/>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1504B750"/>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C7037"/>
    <w:rsid w:val="001200AA"/>
    <w:rsid w:val="00222BE5"/>
    <w:rsid w:val="002C650C"/>
    <w:rsid w:val="002F321A"/>
    <w:rsid w:val="002F4A36"/>
    <w:rsid w:val="002F6391"/>
    <w:rsid w:val="003061D1"/>
    <w:rsid w:val="00364A32"/>
    <w:rsid w:val="003C40F1"/>
    <w:rsid w:val="0046736B"/>
    <w:rsid w:val="004B3930"/>
    <w:rsid w:val="004E0885"/>
    <w:rsid w:val="004E29B3"/>
    <w:rsid w:val="00540830"/>
    <w:rsid w:val="00590D07"/>
    <w:rsid w:val="005C6396"/>
    <w:rsid w:val="005E6787"/>
    <w:rsid w:val="00602159"/>
    <w:rsid w:val="00611A89"/>
    <w:rsid w:val="00624088"/>
    <w:rsid w:val="00653F8E"/>
    <w:rsid w:val="0068016A"/>
    <w:rsid w:val="006962C8"/>
    <w:rsid w:val="006D238B"/>
    <w:rsid w:val="007577DD"/>
    <w:rsid w:val="00784D58"/>
    <w:rsid w:val="007A5A49"/>
    <w:rsid w:val="007C5235"/>
    <w:rsid w:val="007F01CA"/>
    <w:rsid w:val="007F5DB0"/>
    <w:rsid w:val="00801E7E"/>
    <w:rsid w:val="00834D13"/>
    <w:rsid w:val="008473B4"/>
    <w:rsid w:val="008C0938"/>
    <w:rsid w:val="008D6863"/>
    <w:rsid w:val="00915180"/>
    <w:rsid w:val="00920BC0"/>
    <w:rsid w:val="00964D17"/>
    <w:rsid w:val="00972622"/>
    <w:rsid w:val="00A17B16"/>
    <w:rsid w:val="00A20331"/>
    <w:rsid w:val="00A35144"/>
    <w:rsid w:val="00A5271B"/>
    <w:rsid w:val="00A66204"/>
    <w:rsid w:val="00AC0024"/>
    <w:rsid w:val="00AD257A"/>
    <w:rsid w:val="00AD3E64"/>
    <w:rsid w:val="00B65E06"/>
    <w:rsid w:val="00B75630"/>
    <w:rsid w:val="00B86B75"/>
    <w:rsid w:val="00BC3621"/>
    <w:rsid w:val="00BC48D5"/>
    <w:rsid w:val="00BC6721"/>
    <w:rsid w:val="00C14AB3"/>
    <w:rsid w:val="00C34A7A"/>
    <w:rsid w:val="00C36279"/>
    <w:rsid w:val="00C65F8F"/>
    <w:rsid w:val="00C6637F"/>
    <w:rsid w:val="00C93131"/>
    <w:rsid w:val="00CB5DF3"/>
    <w:rsid w:val="00D04FF3"/>
    <w:rsid w:val="00D53F61"/>
    <w:rsid w:val="00DC4048"/>
    <w:rsid w:val="00E315A3"/>
    <w:rsid w:val="00E7098B"/>
    <w:rsid w:val="00EE02AA"/>
    <w:rsid w:val="00F6786F"/>
    <w:rsid w:val="00F77B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1E8FB"/>
  <w15:docId w15:val="{B6947186-45A9-4B3D-8414-FC72170A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6D238B"/>
    <w:pPr>
      <w:keepLines/>
      <w:pageBreakBefore/>
      <w:numPr>
        <w:ilvl w:val="1"/>
        <w:numId w:val="8"/>
      </w:numPr>
      <w:pBdr>
        <w:bottom w:val="single" w:sz="4" w:space="1" w:color="auto"/>
      </w:pBdr>
      <w:spacing w:after="240" w:line="240" w:lineRule="auto"/>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6D238B"/>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6D238B"/>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2F321A"/>
    <w:rPr>
      <w:sz w:val="16"/>
      <w:szCs w:val="16"/>
    </w:rPr>
  </w:style>
  <w:style w:type="paragraph" w:styleId="CommentText">
    <w:name w:val="annotation text"/>
    <w:basedOn w:val="Normal"/>
    <w:link w:val="CommentTextChar"/>
    <w:semiHidden/>
    <w:unhideWhenUsed/>
    <w:rsid w:val="002F321A"/>
    <w:pPr>
      <w:spacing w:line="240" w:lineRule="auto"/>
    </w:pPr>
    <w:rPr>
      <w:sz w:val="20"/>
      <w:szCs w:val="20"/>
    </w:rPr>
  </w:style>
  <w:style w:type="character" w:customStyle="1" w:styleId="CommentTextChar">
    <w:name w:val="Comment Text Char"/>
    <w:basedOn w:val="DefaultParagraphFont"/>
    <w:link w:val="CommentText"/>
    <w:semiHidden/>
    <w:rsid w:val="002F321A"/>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2F321A"/>
    <w:rPr>
      <w:b/>
      <w:bCs/>
    </w:rPr>
  </w:style>
  <w:style w:type="character" w:customStyle="1" w:styleId="CommentSubjectChar">
    <w:name w:val="Comment Subject Char"/>
    <w:basedOn w:val="CommentTextChar"/>
    <w:link w:val="CommentSubject"/>
    <w:semiHidden/>
    <w:rsid w:val="002F321A"/>
    <w:rPr>
      <w:rFonts w:ascii="Times New Roman" w:hAnsi="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oter" Target="footer1.xml"/><Relationship Id="rId26" Type="http://schemas.openxmlformats.org/officeDocument/2006/relationships/image" Target="media/image13.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footer" Target="footer3.xml"/><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footer" Target="footer2.xml"/><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56705-D806-4467-8DCB-A0DF67BB4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1820</TotalTime>
  <Pages>99</Pages>
  <Words>20677</Words>
  <Characters>117863</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138264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8</cp:revision>
  <dcterms:created xsi:type="dcterms:W3CDTF">2020-07-29T18:27:00Z</dcterms:created>
  <dcterms:modified xsi:type="dcterms:W3CDTF">2020-08-03T16:47:00Z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