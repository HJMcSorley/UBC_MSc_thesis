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5B024A" w14:textId="77777777" w:rsidR="00192FFF" w:rsidRDefault="00192FFF">
      <w:bookmarkStart w:id="0" w:name="_GoBack"/>
      <w:bookmarkEnd w:id="0"/>
    </w:p>
    <w:p w14:paraId="3473B271" w14:textId="77777777" w:rsidR="00192FFF" w:rsidRDefault="00192FFF"/>
    <w:p w14:paraId="55915FB5" w14:textId="77777777" w:rsidR="00192FFF" w:rsidRDefault="00192FFF"/>
    <w:p w14:paraId="4511879B" w14:textId="77777777" w:rsidR="007C2E0A" w:rsidRPr="00192FFF" w:rsidRDefault="00192FFF" w:rsidP="00192FFF">
      <w:pPr>
        <w:jc w:val="center"/>
        <w:rPr>
          <w:sz w:val="28"/>
          <w:szCs w:val="28"/>
        </w:rPr>
      </w:pPr>
      <w:commentRangeStart w:id="1"/>
      <w:r w:rsidRPr="00192FFF">
        <w:rPr>
          <w:sz w:val="28"/>
          <w:szCs w:val="28"/>
        </w:rPr>
        <w:t xml:space="preserve">Quantifying synchrony and variability in source water quality across nested catchments of a </w:t>
      </w:r>
      <w:del w:id="2" w:author="Bill Floyd" w:date="2020-06-25T13:51:00Z">
        <w:r w:rsidRPr="00192FFF" w:rsidDel="00690A10">
          <w:rPr>
            <w:sz w:val="28"/>
            <w:szCs w:val="28"/>
          </w:rPr>
          <w:delText xml:space="preserve">protected </w:delText>
        </w:r>
      </w:del>
      <w:r w:rsidRPr="00192FFF">
        <w:rPr>
          <w:sz w:val="28"/>
          <w:szCs w:val="28"/>
        </w:rPr>
        <w:t>second growth forested water supply area</w:t>
      </w:r>
      <w:commentRangeEnd w:id="1"/>
      <w:r w:rsidR="00690A10">
        <w:rPr>
          <w:rStyle w:val="CommentReference"/>
        </w:rPr>
        <w:commentReference w:id="1"/>
      </w:r>
    </w:p>
    <w:p w14:paraId="4C8C31E1" w14:textId="77777777" w:rsidR="00192FFF" w:rsidRDefault="00192FFF" w:rsidP="00192FFF">
      <w:pPr>
        <w:jc w:val="center"/>
      </w:pPr>
    </w:p>
    <w:p w14:paraId="39626625" w14:textId="77777777" w:rsidR="00192FFF" w:rsidRDefault="00192FFF" w:rsidP="00192FFF">
      <w:pPr>
        <w:jc w:val="center"/>
      </w:pPr>
    </w:p>
    <w:p w14:paraId="0EF57861" w14:textId="77777777" w:rsidR="007C2E0A" w:rsidRDefault="00192FFF" w:rsidP="00192FFF">
      <w:pPr>
        <w:jc w:val="center"/>
      </w:pPr>
      <w:r>
        <w:t>Hannah J. McSorley</w:t>
      </w:r>
    </w:p>
    <w:p w14:paraId="7A17DA08" w14:textId="77777777" w:rsidR="00192FFF" w:rsidRDefault="00192FFF" w:rsidP="00192FFF">
      <w:pPr>
        <w:jc w:val="center"/>
      </w:pPr>
    </w:p>
    <w:p w14:paraId="001458F9" w14:textId="77777777" w:rsidR="007C2E0A" w:rsidRDefault="00192FFF" w:rsidP="00192FFF">
      <w:pPr>
        <w:jc w:val="center"/>
      </w:pPr>
      <w:r>
        <w:t>2020-06-22</w:t>
      </w:r>
    </w:p>
    <w:p w14:paraId="27A609DF" w14:textId="77777777" w:rsidR="00192FFF" w:rsidRDefault="00192FFF" w:rsidP="00192FFF">
      <w:pPr>
        <w:jc w:val="center"/>
      </w:pPr>
      <w:r>
        <w:t>DRAFT</w:t>
      </w:r>
    </w:p>
    <w:p w14:paraId="27D57972" w14:textId="77777777" w:rsidR="007C2E0A" w:rsidRDefault="007C2E0A"/>
    <w:p w14:paraId="43A0CBD4" w14:textId="77777777" w:rsidR="007C2E0A" w:rsidRDefault="00192FFF">
      <w:pPr>
        <w:pStyle w:val="Heading1"/>
      </w:pPr>
      <w:bookmarkStart w:id="3" w:name="abstract"/>
      <w:bookmarkStart w:id="4" w:name="_Toc43678702"/>
      <w:r>
        <w:lastRenderedPageBreak/>
        <w:t>Abstract</w:t>
      </w:r>
      <w:bookmarkEnd w:id="3"/>
      <w:bookmarkEnd w:id="4"/>
    </w:p>
    <w:p w14:paraId="0AB84D73" w14:textId="77777777" w:rsidR="007C2E0A" w:rsidRDefault="00192FFF">
      <w:r>
        <w:rPr>
          <w:i/>
        </w:rPr>
        <w:t>(max 350 words) - roman numeral TOC</w:t>
      </w:r>
    </w:p>
    <w:p w14:paraId="5B7FE88D" w14:textId="77777777" w:rsidR="007C2E0A" w:rsidRDefault="00192FFF">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w:t>
      </w:r>
      <w:del w:id="5" w:author="Bill Floyd" w:date="2020-06-25T13:55:00Z">
        <w:r w:rsidDel="00690A10">
          <w:delText xml:space="preserve"> every 10 minutes with capacitance level loggers</w:delText>
        </w:r>
      </w:del>
      <w:r>
        <w:t>. Synoptic water sampling was completed every two to four weeks from November 2018 to February 2020. A total of 458 samples (204 Rack and 254 Synoptic Grab samples) were collected and analyzed for dissolved organic carbon (DOC) and dissolved organic matter (DOM)</w:t>
      </w:r>
      <w:del w:id="6" w:author="Bill Floyd" w:date="2020-06-25T13:56:00Z">
        <w:r w:rsidDel="00690A10">
          <w:delText xml:space="preserve"> through high temperature combustion and UV-Vis spectroscopy (respectively)</w:delText>
        </w:r>
      </w:del>
      <w:r>
        <w:t>.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w:t>
      </w:r>
      <w:r>
        <w:lastRenderedPageBreak/>
        <w:t xml:space="preserve">DOC exhibited a positive relationship with concentrations of several metals (R2 values for Hg: 0.99; Al: 0.81; Fe: 0.72; Cu: 0.47; Ba: 0.25; Mn: 0.21). </w:t>
      </w:r>
      <w:commentRangeStart w:id="7"/>
      <w:commentRangeStart w:id="8"/>
      <w:r>
        <w:t>We</w:t>
      </w:r>
      <w:commentRangeEnd w:id="7"/>
      <w:r w:rsidR="00690A10">
        <w:rPr>
          <w:rStyle w:val="CommentReference"/>
        </w:rPr>
        <w:commentReference w:id="7"/>
      </w:r>
      <w:r>
        <w:t xml:space="preserv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w:t>
      </w:r>
      <w:commentRangeEnd w:id="8"/>
      <w:r w:rsidR="00690A10">
        <w:rPr>
          <w:rStyle w:val="CommentReference"/>
        </w:rPr>
        <w:commentReference w:id="8"/>
      </w:r>
      <w:r>
        <w:t>.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14:paraId="550956C4" w14:textId="77777777" w:rsidR="007C2E0A" w:rsidRDefault="00192FFF">
      <w:pPr>
        <w:pStyle w:val="Heading1"/>
      </w:pPr>
      <w:bookmarkStart w:id="9" w:name="lay-summary"/>
      <w:bookmarkStart w:id="10" w:name="_Toc43678703"/>
      <w:r>
        <w:t>Lay Summary</w:t>
      </w:r>
      <w:bookmarkEnd w:id="9"/>
      <w:bookmarkEnd w:id="10"/>
    </w:p>
    <w:p w14:paraId="62528C78" w14:textId="77777777" w:rsidR="007C2E0A" w:rsidRDefault="00192FFF">
      <w:r>
        <w:rPr>
          <w:i/>
        </w:rPr>
        <w:t>(max 150 words) - roman numeral TOC</w:t>
      </w:r>
    </w:p>
    <w:p w14:paraId="13E3CDAF" w14:textId="77777777" w:rsidR="007C2E0A" w:rsidRDefault="00192FFF">
      <w:r>
        <w:t xml:space="preserve">This research contributes to understanding the “natural” </w:t>
      </w:r>
      <w:commentRangeStart w:id="11"/>
      <w:r>
        <w:t>variability</w:t>
      </w:r>
      <w:commentRangeEnd w:id="11"/>
      <w:r w:rsidR="00690A10">
        <w:rPr>
          <w:rStyle w:val="CommentReference"/>
        </w:rPr>
        <w:commentReference w:id="11"/>
      </w:r>
      <w:r>
        <w:t xml:space="preserve"> in DOM and DOC across a forested riverine watershed: the Leech River watershed on Vancouver Island, British Columbia, Canada. Land-use impacts are minimal </w:t>
      </w:r>
      <w:commentRangeStart w:id="12"/>
      <w:r>
        <w:t>in</w:t>
      </w:r>
      <w:commentRangeEnd w:id="12"/>
      <w:r w:rsidR="004D6942">
        <w:rPr>
          <w:rStyle w:val="CommentReference"/>
        </w:rPr>
        <w:commentReference w:id="12"/>
      </w:r>
      <w:r>
        <w:t xml:space="preserve"> this research area as 96% of the watershed is protected as drinking water supply area (Leech Water Supply Area). </w:t>
      </w:r>
      <w:commentRangeStart w:id="13"/>
      <w:commentRangeStart w:id="14"/>
      <w:r>
        <w:t>Like</w:t>
      </w:r>
      <w:commentRangeEnd w:id="13"/>
      <w:commentRangeEnd w:id="14"/>
      <w:r w:rsidR="004D6942">
        <w:rPr>
          <w:rStyle w:val="CommentReference"/>
        </w:rPr>
        <w:commentReference w:id="13"/>
      </w:r>
      <w:r w:rsidR="00690A10">
        <w:rPr>
          <w:rStyle w:val="CommentReference"/>
        </w:rPr>
        <w:commentReference w:id="14"/>
      </w:r>
      <w:r>
        <w:t xml:space="preserve"> most forested areas on Vancouver Island, the Leech watershed is second-growth softwood forest with a history of extensive harvest (nearly 96% cleared).</w:t>
      </w:r>
    </w:p>
    <w:p w14:paraId="2556703E" w14:textId="77777777" w:rsidR="007C2E0A" w:rsidRDefault="00192FFF">
      <w:r>
        <w:t xml:space="preserve">The purpose of this master’s research project was to establish a baseline understanding of hydrologic responses and water quality variability in rivers across the LWSA. The approach includes </w:t>
      </w:r>
      <w:commentRangeStart w:id="15"/>
      <w:r>
        <w:t>advanced</w:t>
      </w:r>
      <w:commentRangeEnd w:id="15"/>
      <w:r w:rsidR="004D6942">
        <w:rPr>
          <w:rStyle w:val="CommentReference"/>
        </w:rPr>
        <w:commentReference w:id="15"/>
      </w:r>
      <w:r>
        <w:t xml:space="preserve"> synoptic sampling within stormflow, supplemented with standard grab samples between storm events and during summer baseflow. Discrete samples of river water were collected passively during the rising limb of stormflow (falling limb prototype in </w:t>
      </w:r>
      <w:commentRangeStart w:id="16"/>
      <w:r>
        <w:t>progress</w:t>
      </w:r>
      <w:commentRangeEnd w:id="16"/>
      <w:r w:rsidR="004D6942">
        <w:rPr>
          <w:rStyle w:val="CommentReference"/>
        </w:rPr>
        <w:commentReference w:id="16"/>
      </w:r>
      <w:r>
        <w:t xml:space="preserve">) </w:t>
      </w:r>
      <w:commentRangeStart w:id="17"/>
      <w:r>
        <w:t>using</w:t>
      </w:r>
      <w:commentRangeEnd w:id="17"/>
      <w:r w:rsidR="004D6942">
        <w:rPr>
          <w:rStyle w:val="CommentReference"/>
        </w:rPr>
        <w:commentReference w:id="17"/>
      </w:r>
      <w:r>
        <w:t xml:space="preserve">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w:t>
      </w:r>
      <w:commentRangeStart w:id="18"/>
      <w:r>
        <w:t xml:space="preserve">fairly good </w:t>
      </w:r>
      <w:commentRangeEnd w:id="18"/>
      <w:r w:rsidR="004D6942">
        <w:rPr>
          <w:rStyle w:val="CommentReference"/>
        </w:rPr>
        <w:commentReference w:id="18"/>
      </w:r>
      <w:r>
        <w:t>spatial resolution of hydrochemical variability across the watershed.</w:t>
      </w:r>
    </w:p>
    <w:p w14:paraId="001CC0CF" w14:textId="77777777" w:rsidR="007C2E0A" w:rsidRDefault="00192FFF">
      <w:pPr>
        <w:pStyle w:val="Heading1"/>
      </w:pPr>
      <w:bookmarkStart w:id="19" w:name="preface"/>
      <w:bookmarkStart w:id="20" w:name="_Toc43678704"/>
      <w:r>
        <w:t>Preface</w:t>
      </w:r>
      <w:bookmarkEnd w:id="19"/>
      <w:bookmarkEnd w:id="20"/>
    </w:p>
    <w:p w14:paraId="6A1D8735" w14:textId="77777777" w:rsidR="007C2E0A" w:rsidRDefault="00192FFF">
      <w:r>
        <w:rPr>
          <w:i/>
        </w:rPr>
        <w:t>roman numeral TOC</w:t>
      </w:r>
    </w:p>
    <w:p w14:paraId="09D8FD6F" w14:textId="77777777" w:rsidR="007C2E0A" w:rsidRDefault="00192FFF">
      <w:r>
        <w:t>This dissertation is an original intellectual product of the author, Hannah J. McSorley.</w:t>
      </w:r>
    </w:p>
    <w:p w14:paraId="647F52E1" w14:textId="77777777" w:rsidR="007C2E0A" w:rsidRDefault="00192FFF">
      <w:r>
        <w:t>The vertical sampling racks (Chapters 2 &amp; 3) were based on principals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14:paraId="039B6D7D" w14:textId="77777777" w:rsidR="007C2E0A" w:rsidRDefault="00192FFF">
      <w:r>
        <w:t>Weather station data and geospatial data (forests and subsurface geological layers) for the Leech Watershed was supplied by the Capital Regional District and used with their permission.</w:t>
      </w:r>
    </w:p>
    <w:p w14:paraId="7CC40F86" w14:textId="77777777" w:rsidR="007C2E0A" w:rsidRDefault="00192FFF">
      <w:r>
        <w:t>All data analysis was completed by H.J.McSorley. All geospatial data extraction (Chapter 2, Table #####) was completed by (or confirmed by, in the case of watershed boundary delineation) Ali Bishop, BSc, ADGIS (Research Assistant, VIU Coastal Hydrology Research Lab).</w:t>
      </w:r>
    </w:p>
    <w:p w14:paraId="089493F3" w14:textId="77777777" w:rsidR="007C2E0A" w:rsidRDefault="00192FFF">
      <w:r>
        <w:t xml:space="preserve">see: </w:t>
      </w:r>
      <w:hyperlink r:id="rId11">
        <w:r>
          <w:rPr>
            <w:rStyle w:val="Hyperlink"/>
          </w:rPr>
          <w:t>https://www.grad.ubc.ca/sites/default/files/doc/page/thesis_sample_prefaces.pdf</w:t>
        </w:r>
      </w:hyperlink>
    </w:p>
    <w:p w14:paraId="46FC85F4" w14:textId="77777777" w:rsidR="00192FFF" w:rsidRDefault="00192FFF">
      <w:pPr>
        <w:sectPr w:rsidR="00192FFF" w:rsidSect="00192FFF">
          <w:footerReference w:type="default" r:id="rId12"/>
          <w:footerReference w:type="first" r:id="rId13"/>
          <w:type w:val="continuous"/>
          <w:pgSz w:w="12240" w:h="15840" w:code="1"/>
          <w:pgMar w:top="1440" w:right="1440" w:bottom="1440" w:left="1440" w:header="706" w:footer="706" w:gutter="0"/>
          <w:pgNumType w:fmt="lowerRoman" w:start="1"/>
          <w:cols w:space="708"/>
          <w:titlePg/>
          <w:docGrid w:linePitch="326"/>
        </w:sectPr>
      </w:pPr>
      <w:r>
        <w:t> </w:t>
      </w:r>
    </w:p>
    <w:sdt>
      <w:sdtPr>
        <w:id w:val="896004643"/>
        <w:docPartObj>
          <w:docPartGallery w:val="Table of Contents"/>
          <w:docPartUnique/>
        </w:docPartObj>
      </w:sdtPr>
      <w:sdtEndPr/>
      <w:sdtContent>
        <w:p w14:paraId="60ABAFB7" w14:textId="77777777" w:rsidR="00192FFF" w:rsidRDefault="00192FFF" w:rsidP="00192FFF">
          <w:r>
            <w:t>Table of Contents</w:t>
          </w:r>
        </w:p>
        <w:p w14:paraId="3580E3A9" w14:textId="77777777" w:rsidR="00F601D7" w:rsidRDefault="00192FFF">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"1-7" \h \z \u </w:instrText>
          </w:r>
          <w:r>
            <w:rPr>
              <w:b w:val="0"/>
            </w:rPr>
            <w:fldChar w:fldCharType="separate"/>
          </w:r>
          <w:hyperlink w:anchor="_Toc43678702" w:history="1">
            <w:r w:rsidR="00F601D7" w:rsidRPr="002B283F">
              <w:rPr>
                <w:rStyle w:val="Hyperlink"/>
                <w:noProof/>
              </w:rPr>
              <w:t>Abstract</w:t>
            </w:r>
            <w:r w:rsidR="00F601D7">
              <w:rPr>
                <w:noProof/>
                <w:webHidden/>
              </w:rPr>
              <w:tab/>
            </w:r>
            <w:r w:rsidR="00F601D7">
              <w:rPr>
                <w:noProof/>
                <w:webHidden/>
              </w:rPr>
              <w:fldChar w:fldCharType="begin"/>
            </w:r>
            <w:r w:rsidR="00F601D7">
              <w:rPr>
                <w:noProof/>
                <w:webHidden/>
              </w:rPr>
              <w:instrText xml:space="preserve"> PAGEREF _Toc43678702 \h </w:instrText>
            </w:r>
            <w:r w:rsidR="00F601D7">
              <w:rPr>
                <w:noProof/>
                <w:webHidden/>
              </w:rPr>
            </w:r>
            <w:r w:rsidR="00F601D7">
              <w:rPr>
                <w:noProof/>
                <w:webHidden/>
              </w:rPr>
              <w:fldChar w:fldCharType="separate"/>
            </w:r>
            <w:r w:rsidR="00F601D7">
              <w:rPr>
                <w:noProof/>
                <w:webHidden/>
              </w:rPr>
              <w:t>ii</w:t>
            </w:r>
            <w:r w:rsidR="00F601D7">
              <w:rPr>
                <w:noProof/>
                <w:webHidden/>
              </w:rPr>
              <w:fldChar w:fldCharType="end"/>
            </w:r>
          </w:hyperlink>
        </w:p>
        <w:p w14:paraId="2CAA9E9E" w14:textId="77777777" w:rsidR="00F601D7" w:rsidRDefault="006B562E">
          <w:pPr>
            <w:pStyle w:val="TOC1"/>
            <w:rPr>
              <w:rFonts w:asciiTheme="minorHAnsi" w:eastAsiaTheme="minorEastAsia" w:hAnsiTheme="minorHAnsi" w:cstheme="minorBidi"/>
              <w:b w:val="0"/>
              <w:noProof/>
              <w:sz w:val="22"/>
              <w:szCs w:val="22"/>
            </w:rPr>
          </w:pPr>
          <w:hyperlink w:anchor="_Toc43678703" w:history="1">
            <w:r w:rsidR="00F601D7" w:rsidRPr="002B283F">
              <w:rPr>
                <w:rStyle w:val="Hyperlink"/>
                <w:noProof/>
              </w:rPr>
              <w:t>Lay Summary</w:t>
            </w:r>
            <w:r w:rsidR="00F601D7">
              <w:rPr>
                <w:noProof/>
                <w:webHidden/>
              </w:rPr>
              <w:tab/>
            </w:r>
            <w:r w:rsidR="00F601D7">
              <w:rPr>
                <w:noProof/>
                <w:webHidden/>
              </w:rPr>
              <w:fldChar w:fldCharType="begin"/>
            </w:r>
            <w:r w:rsidR="00F601D7">
              <w:rPr>
                <w:noProof/>
                <w:webHidden/>
              </w:rPr>
              <w:instrText xml:space="preserve"> PAGEREF _Toc43678703 \h </w:instrText>
            </w:r>
            <w:r w:rsidR="00F601D7">
              <w:rPr>
                <w:noProof/>
                <w:webHidden/>
              </w:rPr>
            </w:r>
            <w:r w:rsidR="00F601D7">
              <w:rPr>
                <w:noProof/>
                <w:webHidden/>
              </w:rPr>
              <w:fldChar w:fldCharType="separate"/>
            </w:r>
            <w:r w:rsidR="00F601D7">
              <w:rPr>
                <w:noProof/>
                <w:webHidden/>
              </w:rPr>
              <w:t>iv</w:t>
            </w:r>
            <w:r w:rsidR="00F601D7">
              <w:rPr>
                <w:noProof/>
                <w:webHidden/>
              </w:rPr>
              <w:fldChar w:fldCharType="end"/>
            </w:r>
          </w:hyperlink>
        </w:p>
        <w:p w14:paraId="2893CD2B" w14:textId="77777777" w:rsidR="00F601D7" w:rsidRDefault="006B562E">
          <w:pPr>
            <w:pStyle w:val="TOC1"/>
            <w:rPr>
              <w:rFonts w:asciiTheme="minorHAnsi" w:eastAsiaTheme="minorEastAsia" w:hAnsiTheme="minorHAnsi" w:cstheme="minorBidi"/>
              <w:b w:val="0"/>
              <w:noProof/>
              <w:sz w:val="22"/>
              <w:szCs w:val="22"/>
            </w:rPr>
          </w:pPr>
          <w:hyperlink w:anchor="_Toc43678704" w:history="1">
            <w:r w:rsidR="00F601D7" w:rsidRPr="002B283F">
              <w:rPr>
                <w:rStyle w:val="Hyperlink"/>
                <w:noProof/>
              </w:rPr>
              <w:t>Preface</w:t>
            </w:r>
            <w:r w:rsidR="00F601D7">
              <w:rPr>
                <w:noProof/>
                <w:webHidden/>
              </w:rPr>
              <w:tab/>
            </w:r>
            <w:r w:rsidR="00F601D7">
              <w:rPr>
                <w:noProof/>
                <w:webHidden/>
              </w:rPr>
              <w:fldChar w:fldCharType="begin"/>
            </w:r>
            <w:r w:rsidR="00F601D7">
              <w:rPr>
                <w:noProof/>
                <w:webHidden/>
              </w:rPr>
              <w:instrText xml:space="preserve"> PAGEREF _Toc43678704 \h </w:instrText>
            </w:r>
            <w:r w:rsidR="00F601D7">
              <w:rPr>
                <w:noProof/>
                <w:webHidden/>
              </w:rPr>
            </w:r>
            <w:r w:rsidR="00F601D7">
              <w:rPr>
                <w:noProof/>
                <w:webHidden/>
              </w:rPr>
              <w:fldChar w:fldCharType="separate"/>
            </w:r>
            <w:r w:rsidR="00F601D7">
              <w:rPr>
                <w:noProof/>
                <w:webHidden/>
              </w:rPr>
              <w:t>v</w:t>
            </w:r>
            <w:r w:rsidR="00F601D7">
              <w:rPr>
                <w:noProof/>
                <w:webHidden/>
              </w:rPr>
              <w:fldChar w:fldCharType="end"/>
            </w:r>
          </w:hyperlink>
        </w:p>
        <w:p w14:paraId="4932C62F" w14:textId="77777777" w:rsidR="00F601D7" w:rsidRDefault="006B562E">
          <w:pPr>
            <w:pStyle w:val="TOC1"/>
            <w:rPr>
              <w:rFonts w:asciiTheme="minorHAnsi" w:eastAsiaTheme="minorEastAsia" w:hAnsiTheme="minorHAnsi" w:cstheme="minorBidi"/>
              <w:b w:val="0"/>
              <w:noProof/>
              <w:sz w:val="22"/>
              <w:szCs w:val="22"/>
            </w:rPr>
          </w:pPr>
          <w:hyperlink w:anchor="_Toc43678705" w:history="1">
            <w:r w:rsidR="00F601D7" w:rsidRPr="002B283F">
              <w:rPr>
                <w:rStyle w:val="Hyperlink"/>
                <w:noProof/>
              </w:rPr>
              <w:t>Acknowledgments</w:t>
            </w:r>
            <w:r w:rsidR="00F601D7">
              <w:rPr>
                <w:noProof/>
                <w:webHidden/>
              </w:rPr>
              <w:tab/>
            </w:r>
            <w:r w:rsidR="00F601D7">
              <w:rPr>
                <w:noProof/>
                <w:webHidden/>
              </w:rPr>
              <w:fldChar w:fldCharType="begin"/>
            </w:r>
            <w:r w:rsidR="00F601D7">
              <w:rPr>
                <w:noProof/>
                <w:webHidden/>
              </w:rPr>
              <w:instrText xml:space="preserve"> PAGEREF _Toc43678705 \h </w:instrText>
            </w:r>
            <w:r w:rsidR="00F601D7">
              <w:rPr>
                <w:noProof/>
                <w:webHidden/>
              </w:rPr>
            </w:r>
            <w:r w:rsidR="00F601D7">
              <w:rPr>
                <w:noProof/>
                <w:webHidden/>
              </w:rPr>
              <w:fldChar w:fldCharType="separate"/>
            </w:r>
            <w:r w:rsidR="00F601D7">
              <w:rPr>
                <w:noProof/>
                <w:webHidden/>
              </w:rPr>
              <w:t>iv</w:t>
            </w:r>
            <w:r w:rsidR="00F601D7">
              <w:rPr>
                <w:noProof/>
                <w:webHidden/>
              </w:rPr>
              <w:fldChar w:fldCharType="end"/>
            </w:r>
          </w:hyperlink>
        </w:p>
        <w:p w14:paraId="3BE9D191" w14:textId="77777777" w:rsidR="00F601D7" w:rsidRDefault="006B562E">
          <w:pPr>
            <w:pStyle w:val="TOC1"/>
            <w:rPr>
              <w:rFonts w:asciiTheme="minorHAnsi" w:eastAsiaTheme="minorEastAsia" w:hAnsiTheme="minorHAnsi" w:cstheme="minorBidi"/>
              <w:b w:val="0"/>
              <w:noProof/>
              <w:sz w:val="22"/>
              <w:szCs w:val="22"/>
            </w:rPr>
          </w:pPr>
          <w:hyperlink w:anchor="_Toc43678706" w:history="1">
            <w:r w:rsidR="00F601D7" w:rsidRPr="002B283F">
              <w:rPr>
                <w:rStyle w:val="Hyperlink"/>
                <w:noProof/>
              </w:rPr>
              <w:t>Dedication</w:t>
            </w:r>
            <w:r w:rsidR="00F601D7">
              <w:rPr>
                <w:noProof/>
                <w:webHidden/>
              </w:rPr>
              <w:tab/>
            </w:r>
            <w:r w:rsidR="00F601D7">
              <w:rPr>
                <w:noProof/>
                <w:webHidden/>
              </w:rPr>
              <w:fldChar w:fldCharType="begin"/>
            </w:r>
            <w:r w:rsidR="00F601D7">
              <w:rPr>
                <w:noProof/>
                <w:webHidden/>
              </w:rPr>
              <w:instrText xml:space="preserve"> PAGEREF _Toc43678706 \h </w:instrText>
            </w:r>
            <w:r w:rsidR="00F601D7">
              <w:rPr>
                <w:noProof/>
                <w:webHidden/>
              </w:rPr>
            </w:r>
            <w:r w:rsidR="00F601D7">
              <w:rPr>
                <w:noProof/>
                <w:webHidden/>
              </w:rPr>
              <w:fldChar w:fldCharType="separate"/>
            </w:r>
            <w:r w:rsidR="00F601D7">
              <w:rPr>
                <w:noProof/>
                <w:webHidden/>
              </w:rPr>
              <w:t>v</w:t>
            </w:r>
            <w:r w:rsidR="00F601D7">
              <w:rPr>
                <w:noProof/>
                <w:webHidden/>
              </w:rPr>
              <w:fldChar w:fldCharType="end"/>
            </w:r>
          </w:hyperlink>
        </w:p>
        <w:p w14:paraId="14196F03" w14:textId="77777777" w:rsidR="00F601D7" w:rsidRDefault="006B562E">
          <w:pPr>
            <w:pStyle w:val="TOC2"/>
            <w:rPr>
              <w:rFonts w:asciiTheme="minorHAnsi" w:eastAsiaTheme="minorEastAsia" w:hAnsiTheme="minorHAnsi" w:cstheme="minorBidi"/>
              <w:b w:val="0"/>
              <w:bCs w:val="0"/>
              <w:sz w:val="22"/>
            </w:rPr>
          </w:pPr>
          <w:hyperlink w:anchor="_Toc43678707" w:history="1">
            <w:r w:rsidR="00F601D7" w:rsidRPr="002B283F">
              <w:rPr>
                <w:rStyle w:val="Hyperlink"/>
              </w:rPr>
              <w:t>Chapter 1: Introduction</w:t>
            </w:r>
            <w:r w:rsidR="00F601D7">
              <w:rPr>
                <w:webHidden/>
              </w:rPr>
              <w:tab/>
            </w:r>
            <w:r w:rsidR="00F601D7">
              <w:rPr>
                <w:webHidden/>
              </w:rPr>
              <w:fldChar w:fldCharType="begin"/>
            </w:r>
            <w:r w:rsidR="00F601D7">
              <w:rPr>
                <w:webHidden/>
              </w:rPr>
              <w:instrText xml:space="preserve"> PAGEREF _Toc43678707 \h </w:instrText>
            </w:r>
            <w:r w:rsidR="00F601D7">
              <w:rPr>
                <w:webHidden/>
              </w:rPr>
            </w:r>
            <w:r w:rsidR="00F601D7">
              <w:rPr>
                <w:webHidden/>
              </w:rPr>
              <w:fldChar w:fldCharType="separate"/>
            </w:r>
            <w:r w:rsidR="00F601D7">
              <w:rPr>
                <w:webHidden/>
              </w:rPr>
              <w:t>1</w:t>
            </w:r>
            <w:r w:rsidR="00F601D7">
              <w:rPr>
                <w:webHidden/>
              </w:rPr>
              <w:fldChar w:fldCharType="end"/>
            </w:r>
          </w:hyperlink>
        </w:p>
        <w:p w14:paraId="2EC47692" w14:textId="77777777" w:rsidR="00F601D7" w:rsidRDefault="006B562E">
          <w:pPr>
            <w:pStyle w:val="TOC3"/>
            <w:tabs>
              <w:tab w:val="left" w:pos="1200"/>
              <w:tab w:val="right" w:leader="dot" w:pos="9350"/>
            </w:tabs>
            <w:rPr>
              <w:rFonts w:asciiTheme="minorHAnsi" w:eastAsiaTheme="minorEastAsia" w:hAnsiTheme="minorHAnsi" w:cstheme="minorBidi"/>
              <w:noProof/>
              <w:sz w:val="22"/>
            </w:rPr>
          </w:pPr>
          <w:hyperlink w:anchor="_Toc43678708" w:history="1">
            <w:r w:rsidR="00F601D7" w:rsidRPr="002B283F">
              <w:rPr>
                <w:rStyle w:val="Hyperlink"/>
                <w:noProof/>
              </w:rPr>
              <w:t>1.1</w:t>
            </w:r>
            <w:r w:rsidR="00F601D7">
              <w:rPr>
                <w:rFonts w:asciiTheme="minorHAnsi" w:eastAsiaTheme="minorEastAsia" w:hAnsiTheme="minorHAnsi" w:cstheme="minorBidi"/>
                <w:noProof/>
                <w:sz w:val="22"/>
              </w:rPr>
              <w:tab/>
            </w:r>
            <w:r w:rsidR="00F601D7" w:rsidRPr="002B283F">
              <w:rPr>
                <w:rStyle w:val="Hyperlink"/>
                <w:noProof/>
              </w:rPr>
              <w:t>Forested source water supplies and drinking water treatment</w:t>
            </w:r>
            <w:r w:rsidR="00F601D7">
              <w:rPr>
                <w:noProof/>
                <w:webHidden/>
              </w:rPr>
              <w:tab/>
            </w:r>
            <w:r w:rsidR="00F601D7">
              <w:rPr>
                <w:noProof/>
                <w:webHidden/>
              </w:rPr>
              <w:fldChar w:fldCharType="begin"/>
            </w:r>
            <w:r w:rsidR="00F601D7">
              <w:rPr>
                <w:noProof/>
                <w:webHidden/>
              </w:rPr>
              <w:instrText xml:space="preserve"> PAGEREF _Toc43678708 \h </w:instrText>
            </w:r>
            <w:r w:rsidR="00F601D7">
              <w:rPr>
                <w:noProof/>
                <w:webHidden/>
              </w:rPr>
            </w:r>
            <w:r w:rsidR="00F601D7">
              <w:rPr>
                <w:noProof/>
                <w:webHidden/>
              </w:rPr>
              <w:fldChar w:fldCharType="separate"/>
            </w:r>
            <w:r w:rsidR="00F601D7">
              <w:rPr>
                <w:noProof/>
                <w:webHidden/>
              </w:rPr>
              <w:t>1</w:t>
            </w:r>
            <w:r w:rsidR="00F601D7">
              <w:rPr>
                <w:noProof/>
                <w:webHidden/>
              </w:rPr>
              <w:fldChar w:fldCharType="end"/>
            </w:r>
          </w:hyperlink>
        </w:p>
        <w:p w14:paraId="42058685" w14:textId="77777777" w:rsidR="00F601D7" w:rsidRDefault="006B562E">
          <w:pPr>
            <w:pStyle w:val="TOC3"/>
            <w:tabs>
              <w:tab w:val="left" w:pos="1200"/>
              <w:tab w:val="right" w:leader="dot" w:pos="9350"/>
            </w:tabs>
            <w:rPr>
              <w:rFonts w:asciiTheme="minorHAnsi" w:eastAsiaTheme="minorEastAsia" w:hAnsiTheme="minorHAnsi" w:cstheme="minorBidi"/>
              <w:noProof/>
              <w:sz w:val="22"/>
            </w:rPr>
          </w:pPr>
          <w:hyperlink w:anchor="_Toc43678709" w:history="1">
            <w:r w:rsidR="00F601D7" w:rsidRPr="002B283F">
              <w:rPr>
                <w:rStyle w:val="Hyperlink"/>
                <w:noProof/>
              </w:rPr>
              <w:t>1.2</w:t>
            </w:r>
            <w:r w:rsidR="00F601D7">
              <w:rPr>
                <w:rFonts w:asciiTheme="minorHAnsi" w:eastAsiaTheme="minorEastAsia" w:hAnsiTheme="minorHAnsi" w:cstheme="minorBidi"/>
                <w:noProof/>
                <w:sz w:val="22"/>
              </w:rPr>
              <w:tab/>
            </w:r>
            <w:r w:rsidR="00F601D7" w:rsidRPr="002B283F">
              <w:rPr>
                <w:rStyle w:val="Hyperlink"/>
                <w:noProof/>
              </w:rPr>
              <w:t>Aqueous natural organic matter</w:t>
            </w:r>
            <w:r w:rsidR="00F601D7">
              <w:rPr>
                <w:noProof/>
                <w:webHidden/>
              </w:rPr>
              <w:tab/>
            </w:r>
            <w:r w:rsidR="00F601D7">
              <w:rPr>
                <w:noProof/>
                <w:webHidden/>
              </w:rPr>
              <w:fldChar w:fldCharType="begin"/>
            </w:r>
            <w:r w:rsidR="00F601D7">
              <w:rPr>
                <w:noProof/>
                <w:webHidden/>
              </w:rPr>
              <w:instrText xml:space="preserve"> PAGEREF _Toc43678709 \h </w:instrText>
            </w:r>
            <w:r w:rsidR="00F601D7">
              <w:rPr>
                <w:noProof/>
                <w:webHidden/>
              </w:rPr>
            </w:r>
            <w:r w:rsidR="00F601D7">
              <w:rPr>
                <w:noProof/>
                <w:webHidden/>
              </w:rPr>
              <w:fldChar w:fldCharType="separate"/>
            </w:r>
            <w:r w:rsidR="00F601D7">
              <w:rPr>
                <w:noProof/>
                <w:webHidden/>
              </w:rPr>
              <w:t>3</w:t>
            </w:r>
            <w:r w:rsidR="00F601D7">
              <w:rPr>
                <w:noProof/>
                <w:webHidden/>
              </w:rPr>
              <w:fldChar w:fldCharType="end"/>
            </w:r>
          </w:hyperlink>
        </w:p>
        <w:p w14:paraId="69068118" w14:textId="77777777" w:rsidR="00F601D7" w:rsidRDefault="006B562E">
          <w:pPr>
            <w:pStyle w:val="TOC3"/>
            <w:tabs>
              <w:tab w:val="left" w:pos="1200"/>
              <w:tab w:val="right" w:leader="dot" w:pos="9350"/>
            </w:tabs>
            <w:rPr>
              <w:rFonts w:asciiTheme="minorHAnsi" w:eastAsiaTheme="minorEastAsia" w:hAnsiTheme="minorHAnsi" w:cstheme="minorBidi"/>
              <w:noProof/>
              <w:sz w:val="22"/>
            </w:rPr>
          </w:pPr>
          <w:hyperlink w:anchor="_Toc43678710" w:history="1">
            <w:r w:rsidR="00F601D7" w:rsidRPr="002B283F">
              <w:rPr>
                <w:rStyle w:val="Hyperlink"/>
                <w:noProof/>
              </w:rPr>
              <w:t>1.3</w:t>
            </w:r>
            <w:r w:rsidR="00F601D7">
              <w:rPr>
                <w:rFonts w:asciiTheme="minorHAnsi" w:eastAsiaTheme="minorEastAsia" w:hAnsiTheme="minorHAnsi" w:cstheme="minorBidi"/>
                <w:noProof/>
                <w:sz w:val="22"/>
              </w:rPr>
              <w:tab/>
            </w:r>
            <w:r w:rsidR="00F601D7" w:rsidRPr="002B283F">
              <w:rPr>
                <w:rStyle w:val="Hyperlink"/>
                <w:noProof/>
              </w:rPr>
              <w:t>Watershed processes and water quality</w:t>
            </w:r>
            <w:r w:rsidR="00F601D7">
              <w:rPr>
                <w:noProof/>
                <w:webHidden/>
              </w:rPr>
              <w:tab/>
            </w:r>
            <w:r w:rsidR="00F601D7">
              <w:rPr>
                <w:noProof/>
                <w:webHidden/>
              </w:rPr>
              <w:fldChar w:fldCharType="begin"/>
            </w:r>
            <w:r w:rsidR="00F601D7">
              <w:rPr>
                <w:noProof/>
                <w:webHidden/>
              </w:rPr>
              <w:instrText xml:space="preserve"> PAGEREF _Toc43678710 \h </w:instrText>
            </w:r>
            <w:r w:rsidR="00F601D7">
              <w:rPr>
                <w:noProof/>
                <w:webHidden/>
              </w:rPr>
            </w:r>
            <w:r w:rsidR="00F601D7">
              <w:rPr>
                <w:noProof/>
                <w:webHidden/>
              </w:rPr>
              <w:fldChar w:fldCharType="separate"/>
            </w:r>
            <w:r w:rsidR="00F601D7">
              <w:rPr>
                <w:noProof/>
                <w:webHidden/>
              </w:rPr>
              <w:t>6</w:t>
            </w:r>
            <w:r w:rsidR="00F601D7">
              <w:rPr>
                <w:noProof/>
                <w:webHidden/>
              </w:rPr>
              <w:fldChar w:fldCharType="end"/>
            </w:r>
          </w:hyperlink>
        </w:p>
        <w:p w14:paraId="39935B52"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11" w:history="1">
            <w:r w:rsidR="00F601D7" w:rsidRPr="002B283F">
              <w:rPr>
                <w:rStyle w:val="Hyperlink"/>
                <w:noProof/>
              </w:rPr>
              <w:t>1.3.1</w:t>
            </w:r>
            <w:r w:rsidR="00F601D7">
              <w:rPr>
                <w:rFonts w:asciiTheme="minorHAnsi" w:eastAsiaTheme="minorEastAsia" w:hAnsiTheme="minorHAnsi" w:cstheme="minorBidi"/>
                <w:noProof/>
                <w:sz w:val="22"/>
                <w:szCs w:val="22"/>
              </w:rPr>
              <w:tab/>
            </w:r>
            <w:r w:rsidR="00F601D7" w:rsidRPr="002B283F">
              <w:rPr>
                <w:rStyle w:val="Hyperlink"/>
                <w:noProof/>
              </w:rPr>
              <w:t>Source water quality considerations Greater Victoria’s water supply areas</w:t>
            </w:r>
            <w:r w:rsidR="00F601D7">
              <w:rPr>
                <w:noProof/>
                <w:webHidden/>
              </w:rPr>
              <w:tab/>
            </w:r>
            <w:r w:rsidR="00F601D7">
              <w:rPr>
                <w:noProof/>
                <w:webHidden/>
              </w:rPr>
              <w:fldChar w:fldCharType="begin"/>
            </w:r>
            <w:r w:rsidR="00F601D7">
              <w:rPr>
                <w:noProof/>
                <w:webHidden/>
              </w:rPr>
              <w:instrText xml:space="preserve"> PAGEREF _Toc43678711 \h </w:instrText>
            </w:r>
            <w:r w:rsidR="00F601D7">
              <w:rPr>
                <w:noProof/>
                <w:webHidden/>
              </w:rPr>
            </w:r>
            <w:r w:rsidR="00F601D7">
              <w:rPr>
                <w:noProof/>
                <w:webHidden/>
              </w:rPr>
              <w:fldChar w:fldCharType="separate"/>
            </w:r>
            <w:r w:rsidR="00F601D7">
              <w:rPr>
                <w:noProof/>
                <w:webHidden/>
              </w:rPr>
              <w:t>10</w:t>
            </w:r>
            <w:r w:rsidR="00F601D7">
              <w:rPr>
                <w:noProof/>
                <w:webHidden/>
              </w:rPr>
              <w:fldChar w:fldCharType="end"/>
            </w:r>
          </w:hyperlink>
        </w:p>
        <w:p w14:paraId="65233E51" w14:textId="77777777" w:rsidR="00F601D7" w:rsidRDefault="006B562E">
          <w:pPr>
            <w:pStyle w:val="TOC3"/>
            <w:tabs>
              <w:tab w:val="left" w:pos="1200"/>
              <w:tab w:val="right" w:leader="dot" w:pos="9350"/>
            </w:tabs>
            <w:rPr>
              <w:rFonts w:asciiTheme="minorHAnsi" w:eastAsiaTheme="minorEastAsia" w:hAnsiTheme="minorHAnsi" w:cstheme="minorBidi"/>
              <w:noProof/>
              <w:sz w:val="22"/>
            </w:rPr>
          </w:pPr>
          <w:hyperlink w:anchor="_Toc43678712" w:history="1">
            <w:r w:rsidR="00F601D7" w:rsidRPr="002B283F">
              <w:rPr>
                <w:rStyle w:val="Hyperlink"/>
                <w:noProof/>
              </w:rPr>
              <w:t>1.4</w:t>
            </w:r>
            <w:r w:rsidR="00F601D7">
              <w:rPr>
                <w:rFonts w:asciiTheme="minorHAnsi" w:eastAsiaTheme="minorEastAsia" w:hAnsiTheme="minorHAnsi" w:cstheme="minorBidi"/>
                <w:noProof/>
                <w:sz w:val="22"/>
              </w:rPr>
              <w:tab/>
            </w:r>
            <w:r w:rsidR="00F601D7" w:rsidRPr="002B283F">
              <w:rPr>
                <w:rStyle w:val="Hyperlink"/>
                <w:noProof/>
              </w:rPr>
              <w:t>Research objectives</w:t>
            </w:r>
            <w:r w:rsidR="00F601D7">
              <w:rPr>
                <w:noProof/>
                <w:webHidden/>
              </w:rPr>
              <w:tab/>
            </w:r>
            <w:r w:rsidR="00F601D7">
              <w:rPr>
                <w:noProof/>
                <w:webHidden/>
              </w:rPr>
              <w:fldChar w:fldCharType="begin"/>
            </w:r>
            <w:r w:rsidR="00F601D7">
              <w:rPr>
                <w:noProof/>
                <w:webHidden/>
              </w:rPr>
              <w:instrText xml:space="preserve"> PAGEREF _Toc43678712 \h </w:instrText>
            </w:r>
            <w:r w:rsidR="00F601D7">
              <w:rPr>
                <w:noProof/>
                <w:webHidden/>
              </w:rPr>
            </w:r>
            <w:r w:rsidR="00F601D7">
              <w:rPr>
                <w:noProof/>
                <w:webHidden/>
              </w:rPr>
              <w:fldChar w:fldCharType="separate"/>
            </w:r>
            <w:r w:rsidR="00F601D7">
              <w:rPr>
                <w:noProof/>
                <w:webHidden/>
              </w:rPr>
              <w:t>12</w:t>
            </w:r>
            <w:r w:rsidR="00F601D7">
              <w:rPr>
                <w:noProof/>
                <w:webHidden/>
              </w:rPr>
              <w:fldChar w:fldCharType="end"/>
            </w:r>
          </w:hyperlink>
        </w:p>
        <w:p w14:paraId="141A87FD" w14:textId="77777777" w:rsidR="00F601D7" w:rsidRDefault="006B562E">
          <w:pPr>
            <w:pStyle w:val="TOC2"/>
            <w:rPr>
              <w:rFonts w:asciiTheme="minorHAnsi" w:eastAsiaTheme="minorEastAsia" w:hAnsiTheme="minorHAnsi" w:cstheme="minorBidi"/>
              <w:b w:val="0"/>
              <w:bCs w:val="0"/>
              <w:sz w:val="22"/>
            </w:rPr>
          </w:pPr>
          <w:hyperlink w:anchor="_Toc43678713" w:history="1">
            <w:r w:rsidR="00F601D7" w:rsidRPr="002B283F">
              <w:rPr>
                <w:rStyle w:val="Hyperlink"/>
              </w:rPr>
              <w:t>Chapter 2: Methods</w:t>
            </w:r>
            <w:r w:rsidR="00F601D7">
              <w:rPr>
                <w:webHidden/>
              </w:rPr>
              <w:tab/>
            </w:r>
            <w:r w:rsidR="00F601D7">
              <w:rPr>
                <w:webHidden/>
              </w:rPr>
              <w:fldChar w:fldCharType="begin"/>
            </w:r>
            <w:r w:rsidR="00F601D7">
              <w:rPr>
                <w:webHidden/>
              </w:rPr>
              <w:instrText xml:space="preserve"> PAGEREF _Toc43678713 \h </w:instrText>
            </w:r>
            <w:r w:rsidR="00F601D7">
              <w:rPr>
                <w:webHidden/>
              </w:rPr>
            </w:r>
            <w:r w:rsidR="00F601D7">
              <w:rPr>
                <w:webHidden/>
              </w:rPr>
              <w:fldChar w:fldCharType="separate"/>
            </w:r>
            <w:r w:rsidR="00F601D7">
              <w:rPr>
                <w:webHidden/>
              </w:rPr>
              <w:t>13</w:t>
            </w:r>
            <w:r w:rsidR="00F601D7">
              <w:rPr>
                <w:webHidden/>
              </w:rPr>
              <w:fldChar w:fldCharType="end"/>
            </w:r>
          </w:hyperlink>
        </w:p>
        <w:p w14:paraId="58DFB13A" w14:textId="77777777" w:rsidR="00F601D7" w:rsidRDefault="006B562E">
          <w:pPr>
            <w:pStyle w:val="TOC3"/>
            <w:tabs>
              <w:tab w:val="left" w:pos="1200"/>
              <w:tab w:val="right" w:leader="dot" w:pos="9350"/>
            </w:tabs>
            <w:rPr>
              <w:rFonts w:asciiTheme="minorHAnsi" w:eastAsiaTheme="minorEastAsia" w:hAnsiTheme="minorHAnsi" w:cstheme="minorBidi"/>
              <w:noProof/>
              <w:sz w:val="22"/>
            </w:rPr>
          </w:pPr>
          <w:hyperlink w:anchor="_Toc43678714" w:history="1">
            <w:r w:rsidR="00F601D7" w:rsidRPr="002B283F">
              <w:rPr>
                <w:rStyle w:val="Hyperlink"/>
                <w:noProof/>
              </w:rPr>
              <w:t>2.1</w:t>
            </w:r>
            <w:r w:rsidR="00F601D7">
              <w:rPr>
                <w:rFonts w:asciiTheme="minorHAnsi" w:eastAsiaTheme="minorEastAsia" w:hAnsiTheme="minorHAnsi" w:cstheme="minorBidi"/>
                <w:noProof/>
                <w:sz w:val="22"/>
              </w:rPr>
              <w:tab/>
            </w:r>
            <w:r w:rsidR="00F601D7" w:rsidRPr="002B283F">
              <w:rPr>
                <w:rStyle w:val="Hyperlink"/>
                <w:noProof/>
              </w:rPr>
              <w:t>Study Site: Leech River Watershed</w:t>
            </w:r>
            <w:r w:rsidR="00F601D7">
              <w:rPr>
                <w:noProof/>
                <w:webHidden/>
              </w:rPr>
              <w:tab/>
            </w:r>
            <w:r w:rsidR="00F601D7">
              <w:rPr>
                <w:noProof/>
                <w:webHidden/>
              </w:rPr>
              <w:fldChar w:fldCharType="begin"/>
            </w:r>
            <w:r w:rsidR="00F601D7">
              <w:rPr>
                <w:noProof/>
                <w:webHidden/>
              </w:rPr>
              <w:instrText xml:space="preserve"> PAGEREF _Toc43678714 \h </w:instrText>
            </w:r>
            <w:r w:rsidR="00F601D7">
              <w:rPr>
                <w:noProof/>
                <w:webHidden/>
              </w:rPr>
            </w:r>
            <w:r w:rsidR="00F601D7">
              <w:rPr>
                <w:noProof/>
                <w:webHidden/>
              </w:rPr>
              <w:fldChar w:fldCharType="separate"/>
            </w:r>
            <w:r w:rsidR="00F601D7">
              <w:rPr>
                <w:noProof/>
                <w:webHidden/>
              </w:rPr>
              <w:t>13</w:t>
            </w:r>
            <w:r w:rsidR="00F601D7">
              <w:rPr>
                <w:noProof/>
                <w:webHidden/>
              </w:rPr>
              <w:fldChar w:fldCharType="end"/>
            </w:r>
          </w:hyperlink>
        </w:p>
        <w:p w14:paraId="189EE061"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15" w:history="1">
            <w:r w:rsidR="00F601D7" w:rsidRPr="002B283F">
              <w:rPr>
                <w:rStyle w:val="Hyperlink"/>
                <w:noProof/>
              </w:rPr>
              <w:t>2.1.1</w:t>
            </w:r>
            <w:r w:rsidR="00F601D7">
              <w:rPr>
                <w:rFonts w:asciiTheme="minorHAnsi" w:eastAsiaTheme="minorEastAsia" w:hAnsiTheme="minorHAnsi" w:cstheme="minorBidi"/>
                <w:noProof/>
                <w:sz w:val="22"/>
                <w:szCs w:val="22"/>
              </w:rPr>
              <w:tab/>
            </w:r>
            <w:r w:rsidR="00F601D7" w:rsidRPr="002B283F">
              <w:rPr>
                <w:rStyle w:val="Hyperlink"/>
                <w:noProof/>
              </w:rPr>
              <w:t>Climate, Weather, Forests</w:t>
            </w:r>
            <w:r w:rsidR="00F601D7">
              <w:rPr>
                <w:noProof/>
                <w:webHidden/>
              </w:rPr>
              <w:tab/>
            </w:r>
            <w:r w:rsidR="00F601D7">
              <w:rPr>
                <w:noProof/>
                <w:webHidden/>
              </w:rPr>
              <w:fldChar w:fldCharType="begin"/>
            </w:r>
            <w:r w:rsidR="00F601D7">
              <w:rPr>
                <w:noProof/>
                <w:webHidden/>
              </w:rPr>
              <w:instrText xml:space="preserve"> PAGEREF _Toc43678715 \h </w:instrText>
            </w:r>
            <w:r w:rsidR="00F601D7">
              <w:rPr>
                <w:noProof/>
                <w:webHidden/>
              </w:rPr>
            </w:r>
            <w:r w:rsidR="00F601D7">
              <w:rPr>
                <w:noProof/>
                <w:webHidden/>
              </w:rPr>
              <w:fldChar w:fldCharType="separate"/>
            </w:r>
            <w:r w:rsidR="00F601D7">
              <w:rPr>
                <w:noProof/>
                <w:webHidden/>
              </w:rPr>
              <w:t>15</w:t>
            </w:r>
            <w:r w:rsidR="00F601D7">
              <w:rPr>
                <w:noProof/>
                <w:webHidden/>
              </w:rPr>
              <w:fldChar w:fldCharType="end"/>
            </w:r>
          </w:hyperlink>
        </w:p>
        <w:p w14:paraId="2212A8B4" w14:textId="77777777" w:rsidR="00F601D7" w:rsidRDefault="006B562E">
          <w:pPr>
            <w:pStyle w:val="TOC3"/>
            <w:tabs>
              <w:tab w:val="left" w:pos="1200"/>
              <w:tab w:val="right" w:leader="dot" w:pos="9350"/>
            </w:tabs>
            <w:rPr>
              <w:rFonts w:asciiTheme="minorHAnsi" w:eastAsiaTheme="minorEastAsia" w:hAnsiTheme="minorHAnsi" w:cstheme="minorBidi"/>
              <w:noProof/>
              <w:sz w:val="22"/>
            </w:rPr>
          </w:pPr>
          <w:hyperlink w:anchor="_Toc43678716" w:history="1">
            <w:r w:rsidR="00F601D7" w:rsidRPr="002B283F">
              <w:rPr>
                <w:rStyle w:val="Hyperlink"/>
                <w:noProof/>
              </w:rPr>
              <w:t>2.2</w:t>
            </w:r>
            <w:r w:rsidR="00F601D7">
              <w:rPr>
                <w:rFonts w:asciiTheme="minorHAnsi" w:eastAsiaTheme="minorEastAsia" w:hAnsiTheme="minorHAnsi" w:cstheme="minorBidi"/>
                <w:noProof/>
                <w:sz w:val="22"/>
              </w:rPr>
              <w:tab/>
            </w:r>
            <w:r w:rsidR="00F601D7" w:rsidRPr="002B283F">
              <w:rPr>
                <w:rStyle w:val="Hyperlink"/>
                <w:noProof/>
              </w:rPr>
              <w:t>River sampling</w:t>
            </w:r>
            <w:r w:rsidR="00F601D7">
              <w:rPr>
                <w:noProof/>
                <w:webHidden/>
              </w:rPr>
              <w:tab/>
            </w:r>
            <w:r w:rsidR="00F601D7">
              <w:rPr>
                <w:noProof/>
                <w:webHidden/>
              </w:rPr>
              <w:fldChar w:fldCharType="begin"/>
            </w:r>
            <w:r w:rsidR="00F601D7">
              <w:rPr>
                <w:noProof/>
                <w:webHidden/>
              </w:rPr>
              <w:instrText xml:space="preserve"> PAGEREF _Toc43678716 \h </w:instrText>
            </w:r>
            <w:r w:rsidR="00F601D7">
              <w:rPr>
                <w:noProof/>
                <w:webHidden/>
              </w:rPr>
            </w:r>
            <w:r w:rsidR="00F601D7">
              <w:rPr>
                <w:noProof/>
                <w:webHidden/>
              </w:rPr>
              <w:fldChar w:fldCharType="separate"/>
            </w:r>
            <w:r w:rsidR="00F601D7">
              <w:rPr>
                <w:noProof/>
                <w:webHidden/>
              </w:rPr>
              <w:t>17</w:t>
            </w:r>
            <w:r w:rsidR="00F601D7">
              <w:rPr>
                <w:noProof/>
                <w:webHidden/>
              </w:rPr>
              <w:fldChar w:fldCharType="end"/>
            </w:r>
          </w:hyperlink>
        </w:p>
        <w:p w14:paraId="40DED576"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17" w:history="1">
            <w:r w:rsidR="00F601D7" w:rsidRPr="002B283F">
              <w:rPr>
                <w:rStyle w:val="Hyperlink"/>
                <w:noProof/>
              </w:rPr>
              <w:t>2.2.1</w:t>
            </w:r>
            <w:r w:rsidR="00F601D7">
              <w:rPr>
                <w:rFonts w:asciiTheme="minorHAnsi" w:eastAsiaTheme="minorEastAsia" w:hAnsiTheme="minorHAnsi" w:cstheme="minorBidi"/>
                <w:noProof/>
                <w:sz w:val="22"/>
                <w:szCs w:val="22"/>
              </w:rPr>
              <w:tab/>
            </w:r>
            <w:r w:rsidR="00F601D7" w:rsidRPr="002B283F">
              <w:rPr>
                <w:rStyle w:val="Hyperlink"/>
                <w:noProof/>
              </w:rPr>
              <w:t>Synoptic sampling</w:t>
            </w:r>
            <w:r w:rsidR="00F601D7">
              <w:rPr>
                <w:noProof/>
                <w:webHidden/>
              </w:rPr>
              <w:tab/>
            </w:r>
            <w:r w:rsidR="00F601D7">
              <w:rPr>
                <w:noProof/>
                <w:webHidden/>
              </w:rPr>
              <w:fldChar w:fldCharType="begin"/>
            </w:r>
            <w:r w:rsidR="00F601D7">
              <w:rPr>
                <w:noProof/>
                <w:webHidden/>
              </w:rPr>
              <w:instrText xml:space="preserve"> PAGEREF _Toc43678717 \h </w:instrText>
            </w:r>
            <w:r w:rsidR="00F601D7">
              <w:rPr>
                <w:noProof/>
                <w:webHidden/>
              </w:rPr>
            </w:r>
            <w:r w:rsidR="00F601D7">
              <w:rPr>
                <w:noProof/>
                <w:webHidden/>
              </w:rPr>
              <w:fldChar w:fldCharType="separate"/>
            </w:r>
            <w:r w:rsidR="00F601D7">
              <w:rPr>
                <w:noProof/>
                <w:webHidden/>
              </w:rPr>
              <w:t>18</w:t>
            </w:r>
            <w:r w:rsidR="00F601D7">
              <w:rPr>
                <w:noProof/>
                <w:webHidden/>
              </w:rPr>
              <w:fldChar w:fldCharType="end"/>
            </w:r>
          </w:hyperlink>
        </w:p>
        <w:p w14:paraId="3FAFE210"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18" w:history="1">
            <w:r w:rsidR="00F601D7" w:rsidRPr="002B283F">
              <w:rPr>
                <w:rStyle w:val="Hyperlink"/>
                <w:noProof/>
              </w:rPr>
              <w:t>2.2.2</w:t>
            </w:r>
            <w:r w:rsidR="00F601D7">
              <w:rPr>
                <w:rFonts w:asciiTheme="minorHAnsi" w:eastAsiaTheme="minorEastAsia" w:hAnsiTheme="minorHAnsi" w:cstheme="minorBidi"/>
                <w:noProof/>
                <w:sz w:val="22"/>
                <w:szCs w:val="22"/>
              </w:rPr>
              <w:tab/>
            </w:r>
            <w:r w:rsidR="00F601D7" w:rsidRPr="002B283F">
              <w:rPr>
                <w:rStyle w:val="Hyperlink"/>
                <w:noProof/>
              </w:rPr>
              <w:t>Sampling across nested catchments of the Leech watershed</w:t>
            </w:r>
            <w:r w:rsidR="00F601D7">
              <w:rPr>
                <w:noProof/>
                <w:webHidden/>
              </w:rPr>
              <w:tab/>
            </w:r>
            <w:r w:rsidR="00F601D7">
              <w:rPr>
                <w:noProof/>
                <w:webHidden/>
              </w:rPr>
              <w:fldChar w:fldCharType="begin"/>
            </w:r>
            <w:r w:rsidR="00F601D7">
              <w:rPr>
                <w:noProof/>
                <w:webHidden/>
              </w:rPr>
              <w:instrText xml:space="preserve"> PAGEREF _Toc43678718 \h </w:instrText>
            </w:r>
            <w:r w:rsidR="00F601D7">
              <w:rPr>
                <w:noProof/>
                <w:webHidden/>
              </w:rPr>
            </w:r>
            <w:r w:rsidR="00F601D7">
              <w:rPr>
                <w:noProof/>
                <w:webHidden/>
              </w:rPr>
              <w:fldChar w:fldCharType="separate"/>
            </w:r>
            <w:r w:rsidR="00F601D7">
              <w:rPr>
                <w:noProof/>
                <w:webHidden/>
              </w:rPr>
              <w:t>19</w:t>
            </w:r>
            <w:r w:rsidR="00F601D7">
              <w:rPr>
                <w:noProof/>
                <w:webHidden/>
              </w:rPr>
              <w:fldChar w:fldCharType="end"/>
            </w:r>
          </w:hyperlink>
        </w:p>
        <w:p w14:paraId="5980639E" w14:textId="77777777" w:rsidR="00F601D7" w:rsidRDefault="006B562E">
          <w:pPr>
            <w:pStyle w:val="TOC5"/>
            <w:tabs>
              <w:tab w:val="left" w:pos="1920"/>
              <w:tab w:val="right" w:leader="dot" w:pos="9350"/>
            </w:tabs>
            <w:rPr>
              <w:rFonts w:asciiTheme="minorHAnsi" w:eastAsiaTheme="minorEastAsia" w:hAnsiTheme="minorHAnsi" w:cstheme="minorBidi"/>
              <w:noProof/>
              <w:sz w:val="22"/>
              <w:szCs w:val="22"/>
            </w:rPr>
          </w:pPr>
          <w:hyperlink w:anchor="_Toc43678719" w:history="1">
            <w:r w:rsidR="00F601D7" w:rsidRPr="002B283F">
              <w:rPr>
                <w:rStyle w:val="Hyperlink"/>
                <w:noProof/>
              </w:rPr>
              <w:t>2.2.2.1</w:t>
            </w:r>
            <w:r w:rsidR="00F601D7">
              <w:rPr>
                <w:rFonts w:asciiTheme="minorHAnsi" w:eastAsiaTheme="minorEastAsia" w:hAnsiTheme="minorHAnsi" w:cstheme="minorBidi"/>
                <w:noProof/>
                <w:sz w:val="22"/>
                <w:szCs w:val="22"/>
              </w:rPr>
              <w:tab/>
            </w:r>
            <w:r w:rsidR="00F601D7" w:rsidRPr="002B283F">
              <w:rPr>
                <w:rStyle w:val="Hyperlink"/>
                <w:noProof/>
              </w:rPr>
              <w:t>Installations</w:t>
            </w:r>
            <w:r w:rsidR="00F601D7">
              <w:rPr>
                <w:noProof/>
                <w:webHidden/>
              </w:rPr>
              <w:tab/>
            </w:r>
            <w:r w:rsidR="00F601D7">
              <w:rPr>
                <w:noProof/>
                <w:webHidden/>
              </w:rPr>
              <w:fldChar w:fldCharType="begin"/>
            </w:r>
            <w:r w:rsidR="00F601D7">
              <w:rPr>
                <w:noProof/>
                <w:webHidden/>
              </w:rPr>
              <w:instrText xml:space="preserve"> PAGEREF _Toc43678719 \h </w:instrText>
            </w:r>
            <w:r w:rsidR="00F601D7">
              <w:rPr>
                <w:noProof/>
                <w:webHidden/>
              </w:rPr>
            </w:r>
            <w:r w:rsidR="00F601D7">
              <w:rPr>
                <w:noProof/>
                <w:webHidden/>
              </w:rPr>
              <w:fldChar w:fldCharType="separate"/>
            </w:r>
            <w:r w:rsidR="00F601D7">
              <w:rPr>
                <w:noProof/>
                <w:webHidden/>
              </w:rPr>
              <w:t>23</w:t>
            </w:r>
            <w:r w:rsidR="00F601D7">
              <w:rPr>
                <w:noProof/>
                <w:webHidden/>
              </w:rPr>
              <w:fldChar w:fldCharType="end"/>
            </w:r>
          </w:hyperlink>
        </w:p>
        <w:p w14:paraId="2D7A7C24" w14:textId="77777777" w:rsidR="00F601D7" w:rsidRDefault="006B562E">
          <w:pPr>
            <w:pStyle w:val="TOC3"/>
            <w:tabs>
              <w:tab w:val="left" w:pos="1200"/>
              <w:tab w:val="right" w:leader="dot" w:pos="9350"/>
            </w:tabs>
            <w:rPr>
              <w:rFonts w:asciiTheme="minorHAnsi" w:eastAsiaTheme="minorEastAsia" w:hAnsiTheme="minorHAnsi" w:cstheme="minorBidi"/>
              <w:noProof/>
              <w:sz w:val="22"/>
            </w:rPr>
          </w:pPr>
          <w:hyperlink w:anchor="_Toc43678720" w:history="1">
            <w:r w:rsidR="00F601D7" w:rsidRPr="002B283F">
              <w:rPr>
                <w:rStyle w:val="Hyperlink"/>
                <w:noProof/>
              </w:rPr>
              <w:t>2.3</w:t>
            </w:r>
            <w:r w:rsidR="00F601D7">
              <w:rPr>
                <w:rFonts w:asciiTheme="minorHAnsi" w:eastAsiaTheme="minorEastAsia" w:hAnsiTheme="minorHAnsi" w:cstheme="minorBidi"/>
                <w:noProof/>
                <w:sz w:val="22"/>
              </w:rPr>
              <w:tab/>
            </w:r>
            <w:r w:rsidR="00F601D7" w:rsidRPr="002B283F">
              <w:rPr>
                <w:rStyle w:val="Hyperlink"/>
                <w:noProof/>
              </w:rPr>
              <w:t>Analytical techniques &amp; data handling</w:t>
            </w:r>
            <w:r w:rsidR="00F601D7">
              <w:rPr>
                <w:noProof/>
                <w:webHidden/>
              </w:rPr>
              <w:tab/>
            </w:r>
            <w:r w:rsidR="00F601D7">
              <w:rPr>
                <w:noProof/>
                <w:webHidden/>
              </w:rPr>
              <w:fldChar w:fldCharType="begin"/>
            </w:r>
            <w:r w:rsidR="00F601D7">
              <w:rPr>
                <w:noProof/>
                <w:webHidden/>
              </w:rPr>
              <w:instrText xml:space="preserve"> PAGEREF _Toc43678720 \h </w:instrText>
            </w:r>
            <w:r w:rsidR="00F601D7">
              <w:rPr>
                <w:noProof/>
                <w:webHidden/>
              </w:rPr>
            </w:r>
            <w:r w:rsidR="00F601D7">
              <w:rPr>
                <w:noProof/>
                <w:webHidden/>
              </w:rPr>
              <w:fldChar w:fldCharType="separate"/>
            </w:r>
            <w:r w:rsidR="00F601D7">
              <w:rPr>
                <w:noProof/>
                <w:webHidden/>
              </w:rPr>
              <w:t>25</w:t>
            </w:r>
            <w:r w:rsidR="00F601D7">
              <w:rPr>
                <w:noProof/>
                <w:webHidden/>
              </w:rPr>
              <w:fldChar w:fldCharType="end"/>
            </w:r>
          </w:hyperlink>
        </w:p>
        <w:p w14:paraId="4EF93F74"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21" w:history="1">
            <w:r w:rsidR="00F601D7" w:rsidRPr="002B283F">
              <w:rPr>
                <w:rStyle w:val="Hyperlink"/>
                <w:noProof/>
              </w:rPr>
              <w:t>2.3.1</w:t>
            </w:r>
            <w:r w:rsidR="00F601D7">
              <w:rPr>
                <w:rFonts w:asciiTheme="minorHAnsi" w:eastAsiaTheme="minorEastAsia" w:hAnsiTheme="minorHAnsi" w:cstheme="minorBidi"/>
                <w:noProof/>
                <w:sz w:val="22"/>
                <w:szCs w:val="22"/>
              </w:rPr>
              <w:tab/>
            </w:r>
            <w:r w:rsidR="00F601D7" w:rsidRPr="002B283F">
              <w:rPr>
                <w:rStyle w:val="Hyperlink"/>
                <w:noProof/>
              </w:rPr>
              <w:t>Dissolved organic carbon (DOC) concentration and characterization</w:t>
            </w:r>
            <w:r w:rsidR="00F601D7">
              <w:rPr>
                <w:noProof/>
                <w:webHidden/>
              </w:rPr>
              <w:tab/>
            </w:r>
            <w:r w:rsidR="00F601D7">
              <w:rPr>
                <w:noProof/>
                <w:webHidden/>
              </w:rPr>
              <w:fldChar w:fldCharType="begin"/>
            </w:r>
            <w:r w:rsidR="00F601D7">
              <w:rPr>
                <w:noProof/>
                <w:webHidden/>
              </w:rPr>
              <w:instrText xml:space="preserve"> PAGEREF _Toc43678721 \h </w:instrText>
            </w:r>
            <w:r w:rsidR="00F601D7">
              <w:rPr>
                <w:noProof/>
                <w:webHidden/>
              </w:rPr>
            </w:r>
            <w:r w:rsidR="00F601D7">
              <w:rPr>
                <w:noProof/>
                <w:webHidden/>
              </w:rPr>
              <w:fldChar w:fldCharType="separate"/>
            </w:r>
            <w:r w:rsidR="00F601D7">
              <w:rPr>
                <w:noProof/>
                <w:webHidden/>
              </w:rPr>
              <w:t>25</w:t>
            </w:r>
            <w:r w:rsidR="00F601D7">
              <w:rPr>
                <w:noProof/>
                <w:webHidden/>
              </w:rPr>
              <w:fldChar w:fldCharType="end"/>
            </w:r>
          </w:hyperlink>
        </w:p>
        <w:p w14:paraId="4B041ED4" w14:textId="77777777" w:rsidR="00F601D7" w:rsidRDefault="006B562E">
          <w:pPr>
            <w:pStyle w:val="TOC5"/>
            <w:tabs>
              <w:tab w:val="left" w:pos="1920"/>
              <w:tab w:val="right" w:leader="dot" w:pos="9350"/>
            </w:tabs>
            <w:rPr>
              <w:rFonts w:asciiTheme="minorHAnsi" w:eastAsiaTheme="minorEastAsia" w:hAnsiTheme="minorHAnsi" w:cstheme="minorBidi"/>
              <w:noProof/>
              <w:sz w:val="22"/>
              <w:szCs w:val="22"/>
            </w:rPr>
          </w:pPr>
          <w:hyperlink w:anchor="_Toc43678722" w:history="1">
            <w:r w:rsidR="00F601D7" w:rsidRPr="002B283F">
              <w:rPr>
                <w:rStyle w:val="Hyperlink"/>
                <w:noProof/>
              </w:rPr>
              <w:t>2.3.1.1</w:t>
            </w:r>
            <w:r w:rsidR="00F601D7">
              <w:rPr>
                <w:rFonts w:asciiTheme="minorHAnsi" w:eastAsiaTheme="minorEastAsia" w:hAnsiTheme="minorHAnsi" w:cstheme="minorBidi"/>
                <w:noProof/>
                <w:sz w:val="22"/>
                <w:szCs w:val="22"/>
              </w:rPr>
              <w:tab/>
            </w:r>
            <w:r w:rsidR="00F601D7" w:rsidRPr="002B283F">
              <w:rPr>
                <w:rStyle w:val="Hyperlink"/>
                <w:noProof/>
              </w:rPr>
              <w:t>SUVA</w:t>
            </w:r>
            <w:r w:rsidR="00F601D7" w:rsidRPr="002B283F">
              <w:rPr>
                <w:rStyle w:val="Hyperlink"/>
                <w:noProof/>
                <w:vertAlign w:val="subscript"/>
              </w:rPr>
              <w:t>254</w:t>
            </w:r>
            <w:r w:rsidR="00F601D7">
              <w:rPr>
                <w:noProof/>
                <w:webHidden/>
              </w:rPr>
              <w:tab/>
            </w:r>
            <w:r w:rsidR="00F601D7">
              <w:rPr>
                <w:noProof/>
                <w:webHidden/>
              </w:rPr>
              <w:fldChar w:fldCharType="begin"/>
            </w:r>
            <w:r w:rsidR="00F601D7">
              <w:rPr>
                <w:noProof/>
                <w:webHidden/>
              </w:rPr>
              <w:instrText xml:space="preserve"> PAGEREF _Toc43678722 \h </w:instrText>
            </w:r>
            <w:r w:rsidR="00F601D7">
              <w:rPr>
                <w:noProof/>
                <w:webHidden/>
              </w:rPr>
            </w:r>
            <w:r w:rsidR="00F601D7">
              <w:rPr>
                <w:noProof/>
                <w:webHidden/>
              </w:rPr>
              <w:fldChar w:fldCharType="separate"/>
            </w:r>
            <w:r w:rsidR="00F601D7">
              <w:rPr>
                <w:noProof/>
                <w:webHidden/>
              </w:rPr>
              <w:t>27</w:t>
            </w:r>
            <w:r w:rsidR="00F601D7">
              <w:rPr>
                <w:noProof/>
                <w:webHidden/>
              </w:rPr>
              <w:fldChar w:fldCharType="end"/>
            </w:r>
          </w:hyperlink>
        </w:p>
        <w:p w14:paraId="781F951C" w14:textId="77777777" w:rsidR="00F601D7" w:rsidRDefault="006B562E">
          <w:pPr>
            <w:pStyle w:val="TOC5"/>
            <w:tabs>
              <w:tab w:val="left" w:pos="1920"/>
              <w:tab w:val="right" w:leader="dot" w:pos="9350"/>
            </w:tabs>
            <w:rPr>
              <w:rFonts w:asciiTheme="minorHAnsi" w:eastAsiaTheme="minorEastAsia" w:hAnsiTheme="minorHAnsi" w:cstheme="minorBidi"/>
              <w:noProof/>
              <w:sz w:val="22"/>
              <w:szCs w:val="22"/>
            </w:rPr>
          </w:pPr>
          <w:hyperlink w:anchor="_Toc43678723" w:history="1">
            <w:r w:rsidR="00F601D7" w:rsidRPr="002B283F">
              <w:rPr>
                <w:rStyle w:val="Hyperlink"/>
                <w:noProof/>
              </w:rPr>
              <w:t>2.3.1.2</w:t>
            </w:r>
            <w:r w:rsidR="00F601D7">
              <w:rPr>
                <w:rFonts w:asciiTheme="minorHAnsi" w:eastAsiaTheme="minorEastAsia" w:hAnsiTheme="minorHAnsi" w:cstheme="minorBidi"/>
                <w:noProof/>
                <w:sz w:val="22"/>
                <w:szCs w:val="22"/>
              </w:rPr>
              <w:tab/>
            </w:r>
            <w:r w:rsidR="00F601D7" w:rsidRPr="002B283F">
              <w:rPr>
                <w:rStyle w:val="Hyperlink"/>
                <w:noProof/>
              </w:rPr>
              <w:t>Spectral indices of NOM character</w:t>
            </w:r>
            <w:r w:rsidR="00F601D7">
              <w:rPr>
                <w:noProof/>
                <w:webHidden/>
              </w:rPr>
              <w:tab/>
            </w:r>
            <w:r w:rsidR="00F601D7">
              <w:rPr>
                <w:noProof/>
                <w:webHidden/>
              </w:rPr>
              <w:fldChar w:fldCharType="begin"/>
            </w:r>
            <w:r w:rsidR="00F601D7">
              <w:rPr>
                <w:noProof/>
                <w:webHidden/>
              </w:rPr>
              <w:instrText xml:space="preserve"> PAGEREF _Toc43678723 \h </w:instrText>
            </w:r>
            <w:r w:rsidR="00F601D7">
              <w:rPr>
                <w:noProof/>
                <w:webHidden/>
              </w:rPr>
            </w:r>
            <w:r w:rsidR="00F601D7">
              <w:rPr>
                <w:noProof/>
                <w:webHidden/>
              </w:rPr>
              <w:fldChar w:fldCharType="separate"/>
            </w:r>
            <w:r w:rsidR="00F601D7">
              <w:rPr>
                <w:noProof/>
                <w:webHidden/>
              </w:rPr>
              <w:t>27</w:t>
            </w:r>
            <w:r w:rsidR="00F601D7">
              <w:rPr>
                <w:noProof/>
                <w:webHidden/>
              </w:rPr>
              <w:fldChar w:fldCharType="end"/>
            </w:r>
          </w:hyperlink>
        </w:p>
        <w:p w14:paraId="6EA85B2A"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24" w:history="1">
            <w:r w:rsidR="00F601D7" w:rsidRPr="002B283F">
              <w:rPr>
                <w:rStyle w:val="Hyperlink"/>
                <w:noProof/>
              </w:rPr>
              <w:t>2.3.2</w:t>
            </w:r>
            <w:r w:rsidR="00F601D7">
              <w:rPr>
                <w:rFonts w:asciiTheme="minorHAnsi" w:eastAsiaTheme="minorEastAsia" w:hAnsiTheme="minorHAnsi" w:cstheme="minorBidi"/>
                <w:noProof/>
                <w:sz w:val="22"/>
                <w:szCs w:val="22"/>
              </w:rPr>
              <w:tab/>
            </w:r>
            <w:r w:rsidR="00F601D7" w:rsidRPr="002B283F">
              <w:rPr>
                <w:rStyle w:val="Hyperlink"/>
                <w:noProof/>
              </w:rPr>
              <w:t>Quality Assurance &amp; Quality Control</w:t>
            </w:r>
            <w:r w:rsidR="00F601D7">
              <w:rPr>
                <w:noProof/>
                <w:webHidden/>
              </w:rPr>
              <w:tab/>
            </w:r>
            <w:r w:rsidR="00F601D7">
              <w:rPr>
                <w:noProof/>
                <w:webHidden/>
              </w:rPr>
              <w:fldChar w:fldCharType="begin"/>
            </w:r>
            <w:r w:rsidR="00F601D7">
              <w:rPr>
                <w:noProof/>
                <w:webHidden/>
              </w:rPr>
              <w:instrText xml:space="preserve"> PAGEREF _Toc43678724 \h </w:instrText>
            </w:r>
            <w:r w:rsidR="00F601D7">
              <w:rPr>
                <w:noProof/>
                <w:webHidden/>
              </w:rPr>
            </w:r>
            <w:r w:rsidR="00F601D7">
              <w:rPr>
                <w:noProof/>
                <w:webHidden/>
              </w:rPr>
              <w:fldChar w:fldCharType="separate"/>
            </w:r>
            <w:r w:rsidR="00F601D7">
              <w:rPr>
                <w:noProof/>
                <w:webHidden/>
              </w:rPr>
              <w:t>28</w:t>
            </w:r>
            <w:r w:rsidR="00F601D7">
              <w:rPr>
                <w:noProof/>
                <w:webHidden/>
              </w:rPr>
              <w:fldChar w:fldCharType="end"/>
            </w:r>
          </w:hyperlink>
        </w:p>
        <w:p w14:paraId="4BBE4E2C" w14:textId="77777777" w:rsidR="00F601D7" w:rsidRDefault="006B562E">
          <w:pPr>
            <w:pStyle w:val="TOC5"/>
            <w:tabs>
              <w:tab w:val="left" w:pos="1920"/>
              <w:tab w:val="right" w:leader="dot" w:pos="9350"/>
            </w:tabs>
            <w:rPr>
              <w:rFonts w:asciiTheme="minorHAnsi" w:eastAsiaTheme="minorEastAsia" w:hAnsiTheme="minorHAnsi" w:cstheme="minorBidi"/>
              <w:noProof/>
              <w:sz w:val="22"/>
              <w:szCs w:val="22"/>
            </w:rPr>
          </w:pPr>
          <w:hyperlink w:anchor="_Toc43678725" w:history="1">
            <w:r w:rsidR="00F601D7" w:rsidRPr="002B283F">
              <w:rPr>
                <w:rStyle w:val="Hyperlink"/>
                <w:noProof/>
              </w:rPr>
              <w:t>2.3.2.1</w:t>
            </w:r>
            <w:r w:rsidR="00F601D7">
              <w:rPr>
                <w:rFonts w:asciiTheme="minorHAnsi" w:eastAsiaTheme="minorEastAsia" w:hAnsiTheme="minorHAnsi" w:cstheme="minorBidi"/>
                <w:noProof/>
                <w:sz w:val="22"/>
                <w:szCs w:val="22"/>
              </w:rPr>
              <w:tab/>
            </w:r>
            <w:r w:rsidR="00F601D7" w:rsidRPr="002B283F">
              <w:rPr>
                <w:rStyle w:val="Hyperlink"/>
                <w:noProof/>
              </w:rPr>
              <w:t>Siphon sampler assumptions: vertical rack sampling</w:t>
            </w:r>
            <w:r w:rsidR="00F601D7">
              <w:rPr>
                <w:noProof/>
                <w:webHidden/>
              </w:rPr>
              <w:tab/>
            </w:r>
            <w:r w:rsidR="00F601D7">
              <w:rPr>
                <w:noProof/>
                <w:webHidden/>
              </w:rPr>
              <w:fldChar w:fldCharType="begin"/>
            </w:r>
            <w:r w:rsidR="00F601D7">
              <w:rPr>
                <w:noProof/>
                <w:webHidden/>
              </w:rPr>
              <w:instrText xml:space="preserve"> PAGEREF _Toc43678725 \h </w:instrText>
            </w:r>
            <w:r w:rsidR="00F601D7">
              <w:rPr>
                <w:noProof/>
                <w:webHidden/>
              </w:rPr>
            </w:r>
            <w:r w:rsidR="00F601D7">
              <w:rPr>
                <w:noProof/>
                <w:webHidden/>
              </w:rPr>
              <w:fldChar w:fldCharType="separate"/>
            </w:r>
            <w:r w:rsidR="00F601D7">
              <w:rPr>
                <w:noProof/>
                <w:webHidden/>
              </w:rPr>
              <w:t>29</w:t>
            </w:r>
            <w:r w:rsidR="00F601D7">
              <w:rPr>
                <w:noProof/>
                <w:webHidden/>
              </w:rPr>
              <w:fldChar w:fldCharType="end"/>
            </w:r>
          </w:hyperlink>
        </w:p>
        <w:p w14:paraId="5EC9C7D2" w14:textId="77777777" w:rsidR="00F601D7" w:rsidRDefault="006B562E">
          <w:pPr>
            <w:pStyle w:val="TOC5"/>
            <w:tabs>
              <w:tab w:val="left" w:pos="1920"/>
              <w:tab w:val="right" w:leader="dot" w:pos="9350"/>
            </w:tabs>
            <w:rPr>
              <w:rFonts w:asciiTheme="minorHAnsi" w:eastAsiaTheme="minorEastAsia" w:hAnsiTheme="minorHAnsi" w:cstheme="minorBidi"/>
              <w:noProof/>
              <w:sz w:val="22"/>
              <w:szCs w:val="22"/>
            </w:rPr>
          </w:pPr>
          <w:hyperlink w:anchor="_Toc43678726" w:history="1">
            <w:r w:rsidR="00F601D7" w:rsidRPr="002B283F">
              <w:rPr>
                <w:rStyle w:val="Hyperlink"/>
                <w:noProof/>
              </w:rPr>
              <w:t>2.3.2.2</w:t>
            </w:r>
            <w:r w:rsidR="00F601D7">
              <w:rPr>
                <w:rFonts w:asciiTheme="minorHAnsi" w:eastAsiaTheme="minorEastAsia" w:hAnsiTheme="minorHAnsi" w:cstheme="minorBidi"/>
                <w:noProof/>
                <w:sz w:val="22"/>
                <w:szCs w:val="22"/>
              </w:rPr>
              <w:tab/>
            </w:r>
            <w:r w:rsidR="00F601D7" w:rsidRPr="002B283F">
              <w:rPr>
                <w:rStyle w:val="Hyperlink"/>
                <w:noProof/>
              </w:rPr>
              <w:t>Sample hold-times and temperatures: vertical rack sampling</w:t>
            </w:r>
            <w:r w:rsidR="00F601D7">
              <w:rPr>
                <w:noProof/>
                <w:webHidden/>
              </w:rPr>
              <w:tab/>
            </w:r>
            <w:r w:rsidR="00F601D7">
              <w:rPr>
                <w:noProof/>
                <w:webHidden/>
              </w:rPr>
              <w:fldChar w:fldCharType="begin"/>
            </w:r>
            <w:r w:rsidR="00F601D7">
              <w:rPr>
                <w:noProof/>
                <w:webHidden/>
              </w:rPr>
              <w:instrText xml:space="preserve"> PAGEREF _Toc43678726 \h </w:instrText>
            </w:r>
            <w:r w:rsidR="00F601D7">
              <w:rPr>
                <w:noProof/>
                <w:webHidden/>
              </w:rPr>
            </w:r>
            <w:r w:rsidR="00F601D7">
              <w:rPr>
                <w:noProof/>
                <w:webHidden/>
              </w:rPr>
              <w:fldChar w:fldCharType="separate"/>
            </w:r>
            <w:r w:rsidR="00F601D7">
              <w:rPr>
                <w:noProof/>
                <w:webHidden/>
              </w:rPr>
              <w:t>29</w:t>
            </w:r>
            <w:r w:rsidR="00F601D7">
              <w:rPr>
                <w:noProof/>
                <w:webHidden/>
              </w:rPr>
              <w:fldChar w:fldCharType="end"/>
            </w:r>
          </w:hyperlink>
        </w:p>
        <w:p w14:paraId="7E03BB52" w14:textId="77777777" w:rsidR="00F601D7" w:rsidRDefault="006B562E">
          <w:pPr>
            <w:pStyle w:val="TOC2"/>
            <w:rPr>
              <w:rFonts w:asciiTheme="minorHAnsi" w:eastAsiaTheme="minorEastAsia" w:hAnsiTheme="minorHAnsi" w:cstheme="minorBidi"/>
              <w:b w:val="0"/>
              <w:bCs w:val="0"/>
              <w:sz w:val="22"/>
            </w:rPr>
          </w:pPr>
          <w:hyperlink w:anchor="_Toc43678727" w:history="1">
            <w:r w:rsidR="00F601D7" w:rsidRPr="002B283F">
              <w:rPr>
                <w:rStyle w:val="Hyperlink"/>
              </w:rPr>
              <w:t>Chapter 3: Results</w:t>
            </w:r>
            <w:r w:rsidR="00F601D7">
              <w:rPr>
                <w:webHidden/>
              </w:rPr>
              <w:tab/>
            </w:r>
            <w:r w:rsidR="00F601D7">
              <w:rPr>
                <w:webHidden/>
              </w:rPr>
              <w:fldChar w:fldCharType="begin"/>
            </w:r>
            <w:r w:rsidR="00F601D7">
              <w:rPr>
                <w:webHidden/>
              </w:rPr>
              <w:instrText xml:space="preserve"> PAGEREF _Toc43678727 \h </w:instrText>
            </w:r>
            <w:r w:rsidR="00F601D7">
              <w:rPr>
                <w:webHidden/>
              </w:rPr>
            </w:r>
            <w:r w:rsidR="00F601D7">
              <w:rPr>
                <w:webHidden/>
              </w:rPr>
              <w:fldChar w:fldCharType="separate"/>
            </w:r>
            <w:r w:rsidR="00F601D7">
              <w:rPr>
                <w:webHidden/>
              </w:rPr>
              <w:t>31</w:t>
            </w:r>
            <w:r w:rsidR="00F601D7">
              <w:rPr>
                <w:webHidden/>
              </w:rPr>
              <w:fldChar w:fldCharType="end"/>
            </w:r>
          </w:hyperlink>
        </w:p>
        <w:p w14:paraId="7036388A" w14:textId="77777777" w:rsidR="00F601D7" w:rsidRDefault="006B562E">
          <w:pPr>
            <w:pStyle w:val="TOC3"/>
            <w:tabs>
              <w:tab w:val="left" w:pos="1200"/>
              <w:tab w:val="right" w:leader="dot" w:pos="9350"/>
            </w:tabs>
            <w:rPr>
              <w:rFonts w:asciiTheme="minorHAnsi" w:eastAsiaTheme="minorEastAsia" w:hAnsiTheme="minorHAnsi" w:cstheme="minorBidi"/>
              <w:noProof/>
              <w:sz w:val="22"/>
            </w:rPr>
          </w:pPr>
          <w:hyperlink w:anchor="_Toc43678728" w:history="1">
            <w:r w:rsidR="00F601D7" w:rsidRPr="002B283F">
              <w:rPr>
                <w:rStyle w:val="Hyperlink"/>
                <w:noProof/>
              </w:rPr>
              <w:t>3.1</w:t>
            </w:r>
            <w:r w:rsidR="00F601D7">
              <w:rPr>
                <w:rFonts w:asciiTheme="minorHAnsi" w:eastAsiaTheme="minorEastAsia" w:hAnsiTheme="minorHAnsi" w:cstheme="minorBidi"/>
                <w:noProof/>
                <w:sz w:val="22"/>
              </w:rPr>
              <w:tab/>
            </w:r>
            <w:r w:rsidR="00F601D7" w:rsidRPr="002B283F">
              <w:rPr>
                <w:rStyle w:val="Hyperlink"/>
                <w:noProof/>
              </w:rPr>
              <w:t>Weather: precipitation and temperature from CRD weather stations</w:t>
            </w:r>
            <w:r w:rsidR="00F601D7">
              <w:rPr>
                <w:noProof/>
                <w:webHidden/>
              </w:rPr>
              <w:tab/>
            </w:r>
            <w:r w:rsidR="00F601D7">
              <w:rPr>
                <w:noProof/>
                <w:webHidden/>
              </w:rPr>
              <w:fldChar w:fldCharType="begin"/>
            </w:r>
            <w:r w:rsidR="00F601D7">
              <w:rPr>
                <w:noProof/>
                <w:webHidden/>
              </w:rPr>
              <w:instrText xml:space="preserve"> PAGEREF _Toc43678728 \h </w:instrText>
            </w:r>
            <w:r w:rsidR="00F601D7">
              <w:rPr>
                <w:noProof/>
                <w:webHidden/>
              </w:rPr>
            </w:r>
            <w:r w:rsidR="00F601D7">
              <w:rPr>
                <w:noProof/>
                <w:webHidden/>
              </w:rPr>
              <w:fldChar w:fldCharType="separate"/>
            </w:r>
            <w:r w:rsidR="00F601D7">
              <w:rPr>
                <w:noProof/>
                <w:webHidden/>
              </w:rPr>
              <w:t>31</w:t>
            </w:r>
            <w:r w:rsidR="00F601D7">
              <w:rPr>
                <w:noProof/>
                <w:webHidden/>
              </w:rPr>
              <w:fldChar w:fldCharType="end"/>
            </w:r>
          </w:hyperlink>
        </w:p>
        <w:p w14:paraId="6B23FACB" w14:textId="77777777" w:rsidR="00F601D7" w:rsidRDefault="006B562E">
          <w:pPr>
            <w:pStyle w:val="TOC5"/>
            <w:tabs>
              <w:tab w:val="left" w:pos="1920"/>
              <w:tab w:val="right" w:leader="dot" w:pos="9350"/>
            </w:tabs>
            <w:rPr>
              <w:rFonts w:asciiTheme="minorHAnsi" w:eastAsiaTheme="minorEastAsia" w:hAnsiTheme="minorHAnsi" w:cstheme="minorBidi"/>
              <w:noProof/>
              <w:sz w:val="22"/>
              <w:szCs w:val="22"/>
            </w:rPr>
          </w:pPr>
          <w:hyperlink w:anchor="_Toc43678729" w:history="1">
            <w:r w:rsidR="00F601D7" w:rsidRPr="002B283F">
              <w:rPr>
                <w:rStyle w:val="Hyperlink"/>
                <w:noProof/>
              </w:rPr>
              <w:t>3.1.1.1</w:t>
            </w:r>
            <w:r w:rsidR="00F601D7">
              <w:rPr>
                <w:rFonts w:asciiTheme="minorHAnsi" w:eastAsiaTheme="minorEastAsia" w:hAnsiTheme="minorHAnsi" w:cstheme="minorBidi"/>
                <w:noProof/>
                <w:sz w:val="22"/>
                <w:szCs w:val="22"/>
              </w:rPr>
              <w:tab/>
            </w:r>
            <w:r w:rsidR="00F601D7" w:rsidRPr="002B283F">
              <w:rPr>
                <w:rStyle w:val="Hyperlink"/>
                <w:noProof/>
              </w:rPr>
              <w:t>Rain events</w:t>
            </w:r>
            <w:r w:rsidR="00F601D7">
              <w:rPr>
                <w:noProof/>
                <w:webHidden/>
              </w:rPr>
              <w:tab/>
            </w:r>
            <w:r w:rsidR="00F601D7">
              <w:rPr>
                <w:noProof/>
                <w:webHidden/>
              </w:rPr>
              <w:fldChar w:fldCharType="begin"/>
            </w:r>
            <w:r w:rsidR="00F601D7">
              <w:rPr>
                <w:noProof/>
                <w:webHidden/>
              </w:rPr>
              <w:instrText xml:space="preserve"> PAGEREF _Toc43678729 \h </w:instrText>
            </w:r>
            <w:r w:rsidR="00F601D7">
              <w:rPr>
                <w:noProof/>
                <w:webHidden/>
              </w:rPr>
            </w:r>
            <w:r w:rsidR="00F601D7">
              <w:rPr>
                <w:noProof/>
                <w:webHidden/>
              </w:rPr>
              <w:fldChar w:fldCharType="separate"/>
            </w:r>
            <w:r w:rsidR="00F601D7">
              <w:rPr>
                <w:noProof/>
                <w:webHidden/>
              </w:rPr>
              <w:t>32</w:t>
            </w:r>
            <w:r w:rsidR="00F601D7">
              <w:rPr>
                <w:noProof/>
                <w:webHidden/>
              </w:rPr>
              <w:fldChar w:fldCharType="end"/>
            </w:r>
          </w:hyperlink>
        </w:p>
        <w:p w14:paraId="5E5936E7"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30" w:history="1">
            <w:r w:rsidR="00F601D7" w:rsidRPr="002B283F">
              <w:rPr>
                <w:rStyle w:val="Hyperlink"/>
                <w:noProof/>
              </w:rPr>
              <w:t>3.1.2</w:t>
            </w:r>
            <w:r w:rsidR="00F601D7">
              <w:rPr>
                <w:rFonts w:asciiTheme="minorHAnsi" w:eastAsiaTheme="minorEastAsia" w:hAnsiTheme="minorHAnsi" w:cstheme="minorBidi"/>
                <w:noProof/>
                <w:sz w:val="22"/>
                <w:szCs w:val="22"/>
              </w:rPr>
              <w:tab/>
            </w:r>
            <w:r w:rsidR="00F601D7" w:rsidRPr="002B283F">
              <w:rPr>
                <w:rStyle w:val="Hyperlink"/>
                <w:noProof/>
              </w:rPr>
              <w:t>Temperature at vertical racks</w:t>
            </w:r>
            <w:r w:rsidR="00F601D7">
              <w:rPr>
                <w:noProof/>
                <w:webHidden/>
              </w:rPr>
              <w:tab/>
            </w:r>
            <w:r w:rsidR="00F601D7">
              <w:rPr>
                <w:noProof/>
                <w:webHidden/>
              </w:rPr>
              <w:fldChar w:fldCharType="begin"/>
            </w:r>
            <w:r w:rsidR="00F601D7">
              <w:rPr>
                <w:noProof/>
                <w:webHidden/>
              </w:rPr>
              <w:instrText xml:space="preserve"> PAGEREF _Toc43678730 \h </w:instrText>
            </w:r>
            <w:r w:rsidR="00F601D7">
              <w:rPr>
                <w:noProof/>
                <w:webHidden/>
              </w:rPr>
            </w:r>
            <w:r w:rsidR="00F601D7">
              <w:rPr>
                <w:noProof/>
                <w:webHidden/>
              </w:rPr>
              <w:fldChar w:fldCharType="separate"/>
            </w:r>
            <w:r w:rsidR="00F601D7">
              <w:rPr>
                <w:noProof/>
                <w:webHidden/>
              </w:rPr>
              <w:t>35</w:t>
            </w:r>
            <w:r w:rsidR="00F601D7">
              <w:rPr>
                <w:noProof/>
                <w:webHidden/>
              </w:rPr>
              <w:fldChar w:fldCharType="end"/>
            </w:r>
          </w:hyperlink>
        </w:p>
        <w:p w14:paraId="1F9C312F"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31" w:history="1">
            <w:r w:rsidR="00F601D7" w:rsidRPr="002B283F">
              <w:rPr>
                <w:rStyle w:val="Hyperlink"/>
                <w:noProof/>
              </w:rPr>
              <w:t>3.1.3</w:t>
            </w:r>
            <w:r w:rsidR="00F601D7">
              <w:rPr>
                <w:rFonts w:asciiTheme="minorHAnsi" w:eastAsiaTheme="minorEastAsia" w:hAnsiTheme="minorHAnsi" w:cstheme="minorBidi"/>
                <w:noProof/>
                <w:sz w:val="22"/>
                <w:szCs w:val="22"/>
              </w:rPr>
              <w:tab/>
            </w:r>
            <w:r w:rsidR="00F601D7" w:rsidRPr="002B283F">
              <w:rPr>
                <w:rStyle w:val="Hyperlink"/>
                <w:noProof/>
              </w:rPr>
              <w:t>Air temperature comparison &amp; linear regression</w:t>
            </w:r>
            <w:r w:rsidR="00F601D7">
              <w:rPr>
                <w:noProof/>
                <w:webHidden/>
              </w:rPr>
              <w:tab/>
            </w:r>
            <w:r w:rsidR="00F601D7">
              <w:rPr>
                <w:noProof/>
                <w:webHidden/>
              </w:rPr>
              <w:fldChar w:fldCharType="begin"/>
            </w:r>
            <w:r w:rsidR="00F601D7">
              <w:rPr>
                <w:noProof/>
                <w:webHidden/>
              </w:rPr>
              <w:instrText xml:space="preserve"> PAGEREF _Toc43678731 \h </w:instrText>
            </w:r>
            <w:r w:rsidR="00F601D7">
              <w:rPr>
                <w:noProof/>
                <w:webHidden/>
              </w:rPr>
            </w:r>
            <w:r w:rsidR="00F601D7">
              <w:rPr>
                <w:noProof/>
                <w:webHidden/>
              </w:rPr>
              <w:fldChar w:fldCharType="separate"/>
            </w:r>
            <w:r w:rsidR="00F601D7">
              <w:rPr>
                <w:noProof/>
                <w:webHidden/>
              </w:rPr>
              <w:t>38</w:t>
            </w:r>
            <w:r w:rsidR="00F601D7">
              <w:rPr>
                <w:noProof/>
                <w:webHidden/>
              </w:rPr>
              <w:fldChar w:fldCharType="end"/>
            </w:r>
          </w:hyperlink>
        </w:p>
        <w:p w14:paraId="461795D1" w14:textId="77777777" w:rsidR="00F601D7" w:rsidRDefault="006B562E">
          <w:pPr>
            <w:pStyle w:val="TOC3"/>
            <w:tabs>
              <w:tab w:val="left" w:pos="1200"/>
              <w:tab w:val="right" w:leader="dot" w:pos="9350"/>
            </w:tabs>
            <w:rPr>
              <w:rFonts w:asciiTheme="minorHAnsi" w:eastAsiaTheme="minorEastAsia" w:hAnsiTheme="minorHAnsi" w:cstheme="minorBidi"/>
              <w:noProof/>
              <w:sz w:val="22"/>
            </w:rPr>
          </w:pPr>
          <w:hyperlink w:anchor="_Toc43678732" w:history="1">
            <w:r w:rsidR="00F601D7" w:rsidRPr="002B283F">
              <w:rPr>
                <w:rStyle w:val="Hyperlink"/>
                <w:noProof/>
              </w:rPr>
              <w:t>3.2</w:t>
            </w:r>
            <w:r w:rsidR="00F601D7">
              <w:rPr>
                <w:rFonts w:asciiTheme="minorHAnsi" w:eastAsiaTheme="minorEastAsia" w:hAnsiTheme="minorHAnsi" w:cstheme="minorBidi"/>
                <w:noProof/>
                <w:sz w:val="22"/>
              </w:rPr>
              <w:tab/>
            </w:r>
            <w:r w:rsidR="00F601D7" w:rsidRPr="002B283F">
              <w:rPr>
                <w:rStyle w:val="Hyperlink"/>
                <w:noProof/>
              </w:rPr>
              <w:t>Quality control: vertical rack hold-time experiments</w:t>
            </w:r>
            <w:r w:rsidR="00F601D7">
              <w:rPr>
                <w:noProof/>
                <w:webHidden/>
              </w:rPr>
              <w:tab/>
            </w:r>
            <w:r w:rsidR="00F601D7">
              <w:rPr>
                <w:noProof/>
                <w:webHidden/>
              </w:rPr>
              <w:fldChar w:fldCharType="begin"/>
            </w:r>
            <w:r w:rsidR="00F601D7">
              <w:rPr>
                <w:noProof/>
                <w:webHidden/>
              </w:rPr>
              <w:instrText xml:space="preserve"> PAGEREF _Toc43678732 \h </w:instrText>
            </w:r>
            <w:r w:rsidR="00F601D7">
              <w:rPr>
                <w:noProof/>
                <w:webHidden/>
              </w:rPr>
            </w:r>
            <w:r w:rsidR="00F601D7">
              <w:rPr>
                <w:noProof/>
                <w:webHidden/>
              </w:rPr>
              <w:fldChar w:fldCharType="separate"/>
            </w:r>
            <w:r w:rsidR="00F601D7">
              <w:rPr>
                <w:noProof/>
                <w:webHidden/>
              </w:rPr>
              <w:t>41</w:t>
            </w:r>
            <w:r w:rsidR="00F601D7">
              <w:rPr>
                <w:noProof/>
                <w:webHidden/>
              </w:rPr>
              <w:fldChar w:fldCharType="end"/>
            </w:r>
          </w:hyperlink>
        </w:p>
        <w:p w14:paraId="11DB402E" w14:textId="77777777" w:rsidR="00F601D7" w:rsidRDefault="006B562E">
          <w:pPr>
            <w:pStyle w:val="TOC5"/>
            <w:tabs>
              <w:tab w:val="left" w:pos="1920"/>
              <w:tab w:val="right" w:leader="dot" w:pos="9350"/>
            </w:tabs>
            <w:rPr>
              <w:rFonts w:asciiTheme="minorHAnsi" w:eastAsiaTheme="minorEastAsia" w:hAnsiTheme="minorHAnsi" w:cstheme="minorBidi"/>
              <w:noProof/>
              <w:sz w:val="22"/>
              <w:szCs w:val="22"/>
            </w:rPr>
          </w:pPr>
          <w:hyperlink w:anchor="_Toc43678733" w:history="1">
            <w:r w:rsidR="00F601D7" w:rsidRPr="002B283F">
              <w:rPr>
                <w:rStyle w:val="Hyperlink"/>
                <w:noProof/>
              </w:rPr>
              <w:t>3.2.1.1</w:t>
            </w:r>
            <w:r w:rsidR="00F601D7">
              <w:rPr>
                <w:rFonts w:asciiTheme="minorHAnsi" w:eastAsiaTheme="minorEastAsia" w:hAnsiTheme="minorHAnsi" w:cstheme="minorBidi"/>
                <w:noProof/>
                <w:sz w:val="22"/>
                <w:szCs w:val="22"/>
              </w:rPr>
              <w:tab/>
            </w:r>
            <w:r w:rsidR="00F601D7" w:rsidRPr="002B283F">
              <w:rPr>
                <w:rStyle w:val="Hyperlink"/>
                <w:noProof/>
              </w:rPr>
              <w:t>QA/QC data handling</w:t>
            </w:r>
            <w:r w:rsidR="00F601D7">
              <w:rPr>
                <w:noProof/>
                <w:webHidden/>
              </w:rPr>
              <w:tab/>
            </w:r>
            <w:r w:rsidR="00F601D7">
              <w:rPr>
                <w:noProof/>
                <w:webHidden/>
              </w:rPr>
              <w:fldChar w:fldCharType="begin"/>
            </w:r>
            <w:r w:rsidR="00F601D7">
              <w:rPr>
                <w:noProof/>
                <w:webHidden/>
              </w:rPr>
              <w:instrText xml:space="preserve"> PAGEREF _Toc43678733 \h </w:instrText>
            </w:r>
            <w:r w:rsidR="00F601D7">
              <w:rPr>
                <w:noProof/>
                <w:webHidden/>
              </w:rPr>
            </w:r>
            <w:r w:rsidR="00F601D7">
              <w:rPr>
                <w:noProof/>
                <w:webHidden/>
              </w:rPr>
              <w:fldChar w:fldCharType="separate"/>
            </w:r>
            <w:r w:rsidR="00F601D7">
              <w:rPr>
                <w:noProof/>
                <w:webHidden/>
              </w:rPr>
              <w:t>44</w:t>
            </w:r>
            <w:r w:rsidR="00F601D7">
              <w:rPr>
                <w:noProof/>
                <w:webHidden/>
              </w:rPr>
              <w:fldChar w:fldCharType="end"/>
            </w:r>
          </w:hyperlink>
        </w:p>
        <w:p w14:paraId="2339E29B" w14:textId="77777777" w:rsidR="00F601D7" w:rsidRDefault="006B562E">
          <w:pPr>
            <w:pStyle w:val="TOC3"/>
            <w:tabs>
              <w:tab w:val="left" w:pos="1200"/>
              <w:tab w:val="right" w:leader="dot" w:pos="9350"/>
            </w:tabs>
            <w:rPr>
              <w:rFonts w:asciiTheme="minorHAnsi" w:eastAsiaTheme="minorEastAsia" w:hAnsiTheme="minorHAnsi" w:cstheme="minorBidi"/>
              <w:noProof/>
              <w:sz w:val="22"/>
            </w:rPr>
          </w:pPr>
          <w:hyperlink w:anchor="_Toc43678734" w:history="1">
            <w:r w:rsidR="00F601D7" w:rsidRPr="002B283F">
              <w:rPr>
                <w:rStyle w:val="Hyperlink"/>
                <w:noProof/>
              </w:rPr>
              <w:t>3.3</w:t>
            </w:r>
            <w:r w:rsidR="00F601D7">
              <w:rPr>
                <w:rFonts w:asciiTheme="minorHAnsi" w:eastAsiaTheme="minorEastAsia" w:hAnsiTheme="minorHAnsi" w:cstheme="minorBidi"/>
                <w:noProof/>
                <w:sz w:val="22"/>
              </w:rPr>
              <w:tab/>
            </w:r>
            <w:r w:rsidR="00F601D7" w:rsidRPr="002B283F">
              <w:rPr>
                <w:rStyle w:val="Hyperlink"/>
                <w:noProof/>
              </w:rPr>
              <w:t>Nested sub-catchments of the Leech watershed</w:t>
            </w:r>
            <w:r w:rsidR="00F601D7">
              <w:rPr>
                <w:noProof/>
                <w:webHidden/>
              </w:rPr>
              <w:tab/>
            </w:r>
            <w:r w:rsidR="00F601D7">
              <w:rPr>
                <w:noProof/>
                <w:webHidden/>
              </w:rPr>
              <w:fldChar w:fldCharType="begin"/>
            </w:r>
            <w:r w:rsidR="00F601D7">
              <w:rPr>
                <w:noProof/>
                <w:webHidden/>
              </w:rPr>
              <w:instrText xml:space="preserve"> PAGEREF _Toc43678734 \h </w:instrText>
            </w:r>
            <w:r w:rsidR="00F601D7">
              <w:rPr>
                <w:noProof/>
                <w:webHidden/>
              </w:rPr>
            </w:r>
            <w:r w:rsidR="00F601D7">
              <w:rPr>
                <w:noProof/>
                <w:webHidden/>
              </w:rPr>
              <w:fldChar w:fldCharType="separate"/>
            </w:r>
            <w:r w:rsidR="00F601D7">
              <w:rPr>
                <w:noProof/>
                <w:webHidden/>
              </w:rPr>
              <w:t>45</w:t>
            </w:r>
            <w:r w:rsidR="00F601D7">
              <w:rPr>
                <w:noProof/>
                <w:webHidden/>
              </w:rPr>
              <w:fldChar w:fldCharType="end"/>
            </w:r>
          </w:hyperlink>
        </w:p>
        <w:p w14:paraId="7EB70921"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35" w:history="1">
            <w:r w:rsidR="00F601D7" w:rsidRPr="002B283F">
              <w:rPr>
                <w:rStyle w:val="Hyperlink"/>
                <w:noProof/>
              </w:rPr>
              <w:t>3.3.1</w:t>
            </w:r>
            <w:r w:rsidR="00F601D7">
              <w:rPr>
                <w:rFonts w:asciiTheme="minorHAnsi" w:eastAsiaTheme="minorEastAsia" w:hAnsiTheme="minorHAnsi" w:cstheme="minorBidi"/>
                <w:noProof/>
                <w:sz w:val="22"/>
                <w:szCs w:val="22"/>
              </w:rPr>
              <w:tab/>
            </w:r>
            <w:r w:rsidR="00F601D7" w:rsidRPr="002B283F">
              <w:rPr>
                <w:rStyle w:val="Hyperlink"/>
                <w:noProof/>
              </w:rPr>
              <w:t>Spatial variance &amp; DOC concentrations</w:t>
            </w:r>
            <w:r w:rsidR="00F601D7">
              <w:rPr>
                <w:noProof/>
                <w:webHidden/>
              </w:rPr>
              <w:tab/>
            </w:r>
            <w:r w:rsidR="00F601D7">
              <w:rPr>
                <w:noProof/>
                <w:webHidden/>
              </w:rPr>
              <w:fldChar w:fldCharType="begin"/>
            </w:r>
            <w:r w:rsidR="00F601D7">
              <w:rPr>
                <w:noProof/>
                <w:webHidden/>
              </w:rPr>
              <w:instrText xml:space="preserve"> PAGEREF _Toc43678735 \h </w:instrText>
            </w:r>
            <w:r w:rsidR="00F601D7">
              <w:rPr>
                <w:noProof/>
                <w:webHidden/>
              </w:rPr>
            </w:r>
            <w:r w:rsidR="00F601D7">
              <w:rPr>
                <w:noProof/>
                <w:webHidden/>
              </w:rPr>
              <w:fldChar w:fldCharType="separate"/>
            </w:r>
            <w:r w:rsidR="00F601D7">
              <w:rPr>
                <w:noProof/>
                <w:webHidden/>
              </w:rPr>
              <w:t>47</w:t>
            </w:r>
            <w:r w:rsidR="00F601D7">
              <w:rPr>
                <w:noProof/>
                <w:webHidden/>
              </w:rPr>
              <w:fldChar w:fldCharType="end"/>
            </w:r>
          </w:hyperlink>
        </w:p>
        <w:p w14:paraId="4EE6395D"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36" w:history="1">
            <w:r w:rsidR="00F601D7" w:rsidRPr="002B283F">
              <w:rPr>
                <w:rStyle w:val="Hyperlink"/>
                <w:noProof/>
              </w:rPr>
              <w:t>3.3.2</w:t>
            </w:r>
            <w:r w:rsidR="00F601D7">
              <w:rPr>
                <w:rFonts w:asciiTheme="minorHAnsi" w:eastAsiaTheme="minorEastAsia" w:hAnsiTheme="minorHAnsi" w:cstheme="minorBidi"/>
                <w:noProof/>
                <w:sz w:val="22"/>
                <w:szCs w:val="22"/>
              </w:rPr>
              <w:tab/>
            </w:r>
            <w:r w:rsidR="00F601D7" w:rsidRPr="002B283F">
              <w:rPr>
                <w:rStyle w:val="Hyperlink"/>
                <w:noProof/>
              </w:rPr>
              <w:t>Temporal trends in DOC: seasonality</w:t>
            </w:r>
            <w:r w:rsidR="00F601D7">
              <w:rPr>
                <w:noProof/>
                <w:webHidden/>
              </w:rPr>
              <w:tab/>
            </w:r>
            <w:r w:rsidR="00F601D7">
              <w:rPr>
                <w:noProof/>
                <w:webHidden/>
              </w:rPr>
              <w:fldChar w:fldCharType="begin"/>
            </w:r>
            <w:r w:rsidR="00F601D7">
              <w:rPr>
                <w:noProof/>
                <w:webHidden/>
              </w:rPr>
              <w:instrText xml:space="preserve"> PAGEREF _Toc43678736 \h </w:instrText>
            </w:r>
            <w:r w:rsidR="00F601D7">
              <w:rPr>
                <w:noProof/>
                <w:webHidden/>
              </w:rPr>
            </w:r>
            <w:r w:rsidR="00F601D7">
              <w:rPr>
                <w:noProof/>
                <w:webHidden/>
              </w:rPr>
              <w:fldChar w:fldCharType="separate"/>
            </w:r>
            <w:r w:rsidR="00F601D7">
              <w:rPr>
                <w:noProof/>
                <w:webHidden/>
              </w:rPr>
              <w:t>51</w:t>
            </w:r>
            <w:r w:rsidR="00F601D7">
              <w:rPr>
                <w:noProof/>
                <w:webHidden/>
              </w:rPr>
              <w:fldChar w:fldCharType="end"/>
            </w:r>
          </w:hyperlink>
        </w:p>
        <w:p w14:paraId="713380B8"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37" w:history="1">
            <w:r w:rsidR="00F601D7" w:rsidRPr="002B283F">
              <w:rPr>
                <w:rStyle w:val="Hyperlink"/>
                <w:noProof/>
              </w:rPr>
              <w:t>3.3.3</w:t>
            </w:r>
            <w:r w:rsidR="00F601D7">
              <w:rPr>
                <w:rFonts w:asciiTheme="minorHAnsi" w:eastAsiaTheme="minorEastAsia" w:hAnsiTheme="minorHAnsi" w:cstheme="minorBidi"/>
                <w:noProof/>
                <w:sz w:val="22"/>
                <w:szCs w:val="22"/>
              </w:rPr>
              <w:tab/>
            </w:r>
            <w:r w:rsidR="00F601D7" w:rsidRPr="002B283F">
              <w:rPr>
                <w:rStyle w:val="Hyperlink"/>
                <w:noProof/>
              </w:rPr>
              <w:t>Spatiotemporal synchrony in local extrema: river stage and DOC</w:t>
            </w:r>
            <w:r w:rsidR="00F601D7">
              <w:rPr>
                <w:noProof/>
                <w:webHidden/>
              </w:rPr>
              <w:tab/>
            </w:r>
            <w:r w:rsidR="00F601D7">
              <w:rPr>
                <w:noProof/>
                <w:webHidden/>
              </w:rPr>
              <w:fldChar w:fldCharType="begin"/>
            </w:r>
            <w:r w:rsidR="00F601D7">
              <w:rPr>
                <w:noProof/>
                <w:webHidden/>
              </w:rPr>
              <w:instrText xml:space="preserve"> PAGEREF _Toc43678737 \h </w:instrText>
            </w:r>
            <w:r w:rsidR="00F601D7">
              <w:rPr>
                <w:noProof/>
                <w:webHidden/>
              </w:rPr>
            </w:r>
            <w:r w:rsidR="00F601D7">
              <w:rPr>
                <w:noProof/>
                <w:webHidden/>
              </w:rPr>
              <w:fldChar w:fldCharType="separate"/>
            </w:r>
            <w:r w:rsidR="00F601D7">
              <w:rPr>
                <w:noProof/>
                <w:webHidden/>
              </w:rPr>
              <w:t>53</w:t>
            </w:r>
            <w:r w:rsidR="00F601D7">
              <w:rPr>
                <w:noProof/>
                <w:webHidden/>
              </w:rPr>
              <w:fldChar w:fldCharType="end"/>
            </w:r>
          </w:hyperlink>
        </w:p>
        <w:p w14:paraId="5FDE0E2D" w14:textId="77777777" w:rsidR="00F601D7" w:rsidRDefault="006B562E">
          <w:pPr>
            <w:pStyle w:val="TOC3"/>
            <w:tabs>
              <w:tab w:val="left" w:pos="1200"/>
              <w:tab w:val="right" w:leader="dot" w:pos="9350"/>
            </w:tabs>
            <w:rPr>
              <w:rFonts w:asciiTheme="minorHAnsi" w:eastAsiaTheme="minorEastAsia" w:hAnsiTheme="minorHAnsi" w:cstheme="minorBidi"/>
              <w:noProof/>
              <w:sz w:val="22"/>
            </w:rPr>
          </w:pPr>
          <w:hyperlink w:anchor="_Toc43678738" w:history="1">
            <w:r w:rsidR="00F601D7" w:rsidRPr="002B283F">
              <w:rPr>
                <w:rStyle w:val="Hyperlink"/>
                <w:noProof/>
              </w:rPr>
              <w:t>3.4</w:t>
            </w:r>
            <w:r w:rsidR="00F601D7">
              <w:rPr>
                <w:rFonts w:asciiTheme="minorHAnsi" w:eastAsiaTheme="minorEastAsia" w:hAnsiTheme="minorHAnsi" w:cstheme="minorBidi"/>
                <w:noProof/>
                <w:sz w:val="22"/>
              </w:rPr>
              <w:tab/>
            </w:r>
            <w:r w:rsidR="00F601D7" w:rsidRPr="002B283F">
              <w:rPr>
                <w:rStyle w:val="Hyperlink"/>
                <w:noProof/>
              </w:rPr>
              <w:t>Synoptic Sampling</w:t>
            </w:r>
            <w:r w:rsidR="00F601D7">
              <w:rPr>
                <w:noProof/>
                <w:webHidden/>
              </w:rPr>
              <w:tab/>
            </w:r>
            <w:r w:rsidR="00F601D7">
              <w:rPr>
                <w:noProof/>
                <w:webHidden/>
              </w:rPr>
              <w:fldChar w:fldCharType="begin"/>
            </w:r>
            <w:r w:rsidR="00F601D7">
              <w:rPr>
                <w:noProof/>
                <w:webHidden/>
              </w:rPr>
              <w:instrText xml:space="preserve"> PAGEREF _Toc43678738 \h </w:instrText>
            </w:r>
            <w:r w:rsidR="00F601D7">
              <w:rPr>
                <w:noProof/>
                <w:webHidden/>
              </w:rPr>
            </w:r>
            <w:r w:rsidR="00F601D7">
              <w:rPr>
                <w:noProof/>
                <w:webHidden/>
              </w:rPr>
              <w:fldChar w:fldCharType="separate"/>
            </w:r>
            <w:r w:rsidR="00F601D7">
              <w:rPr>
                <w:noProof/>
                <w:webHidden/>
              </w:rPr>
              <w:t>62</w:t>
            </w:r>
            <w:r w:rsidR="00F601D7">
              <w:rPr>
                <w:noProof/>
                <w:webHidden/>
              </w:rPr>
              <w:fldChar w:fldCharType="end"/>
            </w:r>
          </w:hyperlink>
        </w:p>
        <w:p w14:paraId="64D2AD96" w14:textId="77777777" w:rsidR="00F601D7" w:rsidRDefault="006B562E">
          <w:pPr>
            <w:pStyle w:val="TOC4"/>
            <w:tabs>
              <w:tab w:val="left" w:pos="1440"/>
              <w:tab w:val="right" w:leader="dot" w:pos="9350"/>
            </w:tabs>
            <w:rPr>
              <w:rFonts w:asciiTheme="minorHAnsi" w:eastAsiaTheme="minorEastAsia" w:hAnsiTheme="minorHAnsi" w:cstheme="minorBidi"/>
              <w:noProof/>
              <w:sz w:val="22"/>
              <w:szCs w:val="22"/>
            </w:rPr>
          </w:pPr>
          <w:hyperlink w:anchor="_Toc43678739" w:history="1">
            <w:r w:rsidR="00F601D7" w:rsidRPr="002B283F">
              <w:rPr>
                <w:rStyle w:val="Hyperlink"/>
                <w:noProof/>
              </w:rPr>
              <w:t>3.4.1</w:t>
            </w:r>
            <w:r w:rsidR="00F601D7">
              <w:rPr>
                <w:rFonts w:asciiTheme="minorHAnsi" w:eastAsiaTheme="minorEastAsia" w:hAnsiTheme="minorHAnsi" w:cstheme="minorBidi"/>
                <w:noProof/>
                <w:sz w:val="22"/>
                <w:szCs w:val="22"/>
              </w:rPr>
              <w:tab/>
            </w:r>
            <w:r w:rsidR="00F601D7" w:rsidRPr="002B283F">
              <w:rPr>
                <w:rStyle w:val="Hyperlink"/>
                <w:noProof/>
              </w:rPr>
              <w:t>Seasonal patterns in DOM character</w:t>
            </w:r>
            <w:r w:rsidR="00F601D7">
              <w:rPr>
                <w:noProof/>
                <w:webHidden/>
              </w:rPr>
              <w:tab/>
            </w:r>
            <w:r w:rsidR="00F601D7">
              <w:rPr>
                <w:noProof/>
                <w:webHidden/>
              </w:rPr>
              <w:fldChar w:fldCharType="begin"/>
            </w:r>
            <w:r w:rsidR="00F601D7">
              <w:rPr>
                <w:noProof/>
                <w:webHidden/>
              </w:rPr>
              <w:instrText xml:space="preserve"> PAGEREF _Toc43678739 \h </w:instrText>
            </w:r>
            <w:r w:rsidR="00F601D7">
              <w:rPr>
                <w:noProof/>
                <w:webHidden/>
              </w:rPr>
            </w:r>
            <w:r w:rsidR="00F601D7">
              <w:rPr>
                <w:noProof/>
                <w:webHidden/>
              </w:rPr>
              <w:fldChar w:fldCharType="separate"/>
            </w:r>
            <w:r w:rsidR="00F601D7">
              <w:rPr>
                <w:noProof/>
                <w:webHidden/>
              </w:rPr>
              <w:t>64</w:t>
            </w:r>
            <w:r w:rsidR="00F601D7">
              <w:rPr>
                <w:noProof/>
                <w:webHidden/>
              </w:rPr>
              <w:fldChar w:fldCharType="end"/>
            </w:r>
          </w:hyperlink>
        </w:p>
        <w:p w14:paraId="015A3A26" w14:textId="77777777" w:rsidR="00F601D7" w:rsidRDefault="006B562E">
          <w:pPr>
            <w:pStyle w:val="TOC2"/>
            <w:rPr>
              <w:rFonts w:asciiTheme="minorHAnsi" w:eastAsiaTheme="minorEastAsia" w:hAnsiTheme="minorHAnsi" w:cstheme="minorBidi"/>
              <w:b w:val="0"/>
              <w:bCs w:val="0"/>
              <w:sz w:val="22"/>
            </w:rPr>
          </w:pPr>
          <w:hyperlink w:anchor="_Toc43678740" w:history="1">
            <w:r w:rsidR="00F601D7" w:rsidRPr="002B283F">
              <w:rPr>
                <w:rStyle w:val="Hyperlink"/>
              </w:rPr>
              <w:t>Chapter 4: Discussion</w:t>
            </w:r>
            <w:r w:rsidR="00F601D7">
              <w:rPr>
                <w:webHidden/>
              </w:rPr>
              <w:tab/>
            </w:r>
            <w:r w:rsidR="00F601D7">
              <w:rPr>
                <w:webHidden/>
              </w:rPr>
              <w:fldChar w:fldCharType="begin"/>
            </w:r>
            <w:r w:rsidR="00F601D7">
              <w:rPr>
                <w:webHidden/>
              </w:rPr>
              <w:instrText xml:space="preserve"> PAGEREF _Toc43678740 \h </w:instrText>
            </w:r>
            <w:r w:rsidR="00F601D7">
              <w:rPr>
                <w:webHidden/>
              </w:rPr>
            </w:r>
            <w:r w:rsidR="00F601D7">
              <w:rPr>
                <w:webHidden/>
              </w:rPr>
              <w:fldChar w:fldCharType="separate"/>
            </w:r>
            <w:r w:rsidR="00F601D7">
              <w:rPr>
                <w:webHidden/>
              </w:rPr>
              <w:t>68</w:t>
            </w:r>
            <w:r w:rsidR="00F601D7">
              <w:rPr>
                <w:webHidden/>
              </w:rPr>
              <w:fldChar w:fldCharType="end"/>
            </w:r>
          </w:hyperlink>
        </w:p>
        <w:p w14:paraId="7D75716F" w14:textId="77777777" w:rsidR="00F601D7" w:rsidRDefault="006B562E">
          <w:pPr>
            <w:pStyle w:val="TOC2"/>
            <w:rPr>
              <w:rFonts w:asciiTheme="minorHAnsi" w:eastAsiaTheme="minorEastAsia" w:hAnsiTheme="minorHAnsi" w:cstheme="minorBidi"/>
              <w:b w:val="0"/>
              <w:bCs w:val="0"/>
              <w:sz w:val="22"/>
            </w:rPr>
          </w:pPr>
          <w:hyperlink w:anchor="_Toc43678741" w:history="1">
            <w:r w:rsidR="00F601D7" w:rsidRPr="002B283F">
              <w:rPr>
                <w:rStyle w:val="Hyperlink"/>
              </w:rPr>
              <w:t>Chapter 5: Conclusions</w:t>
            </w:r>
            <w:r w:rsidR="00F601D7">
              <w:rPr>
                <w:webHidden/>
              </w:rPr>
              <w:tab/>
            </w:r>
            <w:r w:rsidR="00F601D7">
              <w:rPr>
                <w:webHidden/>
              </w:rPr>
              <w:fldChar w:fldCharType="begin"/>
            </w:r>
            <w:r w:rsidR="00F601D7">
              <w:rPr>
                <w:webHidden/>
              </w:rPr>
              <w:instrText xml:space="preserve"> PAGEREF _Toc43678741 \h </w:instrText>
            </w:r>
            <w:r w:rsidR="00F601D7">
              <w:rPr>
                <w:webHidden/>
              </w:rPr>
            </w:r>
            <w:r w:rsidR="00F601D7">
              <w:rPr>
                <w:webHidden/>
              </w:rPr>
              <w:fldChar w:fldCharType="separate"/>
            </w:r>
            <w:r w:rsidR="00F601D7">
              <w:rPr>
                <w:webHidden/>
              </w:rPr>
              <w:t>69</w:t>
            </w:r>
            <w:r w:rsidR="00F601D7">
              <w:rPr>
                <w:webHidden/>
              </w:rPr>
              <w:fldChar w:fldCharType="end"/>
            </w:r>
          </w:hyperlink>
        </w:p>
        <w:p w14:paraId="1D8DA0EB" w14:textId="77777777" w:rsidR="00F601D7" w:rsidRDefault="006B562E">
          <w:pPr>
            <w:pStyle w:val="TOC1"/>
            <w:rPr>
              <w:rFonts w:asciiTheme="minorHAnsi" w:eastAsiaTheme="minorEastAsia" w:hAnsiTheme="minorHAnsi" w:cstheme="minorBidi"/>
              <w:b w:val="0"/>
              <w:noProof/>
              <w:sz w:val="22"/>
              <w:szCs w:val="22"/>
            </w:rPr>
          </w:pPr>
          <w:hyperlink w:anchor="_Toc43678742" w:history="1">
            <w:r w:rsidR="00F601D7" w:rsidRPr="002B283F">
              <w:rPr>
                <w:rStyle w:val="Hyperlink"/>
                <w:noProof/>
              </w:rPr>
              <w:t>References</w:t>
            </w:r>
            <w:r w:rsidR="00F601D7">
              <w:rPr>
                <w:noProof/>
                <w:webHidden/>
              </w:rPr>
              <w:tab/>
            </w:r>
            <w:r w:rsidR="00F601D7">
              <w:rPr>
                <w:noProof/>
                <w:webHidden/>
              </w:rPr>
              <w:fldChar w:fldCharType="begin"/>
            </w:r>
            <w:r w:rsidR="00F601D7">
              <w:rPr>
                <w:noProof/>
                <w:webHidden/>
              </w:rPr>
              <w:instrText xml:space="preserve"> PAGEREF _Toc43678742 \h </w:instrText>
            </w:r>
            <w:r w:rsidR="00F601D7">
              <w:rPr>
                <w:noProof/>
                <w:webHidden/>
              </w:rPr>
            </w:r>
            <w:r w:rsidR="00F601D7">
              <w:rPr>
                <w:noProof/>
                <w:webHidden/>
              </w:rPr>
              <w:fldChar w:fldCharType="separate"/>
            </w:r>
            <w:r w:rsidR="00F601D7">
              <w:rPr>
                <w:noProof/>
                <w:webHidden/>
              </w:rPr>
              <w:t>70</w:t>
            </w:r>
            <w:r w:rsidR="00F601D7">
              <w:rPr>
                <w:noProof/>
                <w:webHidden/>
              </w:rPr>
              <w:fldChar w:fldCharType="end"/>
            </w:r>
          </w:hyperlink>
        </w:p>
        <w:p w14:paraId="5D632479" w14:textId="77777777" w:rsidR="00F601D7" w:rsidRDefault="006B562E">
          <w:pPr>
            <w:pStyle w:val="TOC7"/>
            <w:tabs>
              <w:tab w:val="right" w:leader="dot" w:pos="9350"/>
            </w:tabs>
            <w:rPr>
              <w:rFonts w:asciiTheme="minorHAnsi" w:eastAsiaTheme="minorEastAsia" w:hAnsiTheme="minorHAnsi" w:cstheme="minorBidi"/>
              <w:noProof/>
              <w:szCs w:val="22"/>
            </w:rPr>
          </w:pPr>
          <w:hyperlink w:anchor="_Toc43678743" w:history="1">
            <w:r w:rsidR="00F601D7" w:rsidRPr="002B283F">
              <w:rPr>
                <w:rStyle w:val="Hyperlink"/>
                <w:noProof/>
              </w:rPr>
              <w:t>Appendix A</w:t>
            </w:r>
            <w:r w:rsidR="00F601D7">
              <w:rPr>
                <w:noProof/>
                <w:webHidden/>
              </w:rPr>
              <w:tab/>
            </w:r>
            <w:r w:rsidR="00F601D7">
              <w:rPr>
                <w:noProof/>
                <w:webHidden/>
              </w:rPr>
              <w:fldChar w:fldCharType="begin"/>
            </w:r>
            <w:r w:rsidR="00F601D7">
              <w:rPr>
                <w:noProof/>
                <w:webHidden/>
              </w:rPr>
              <w:instrText xml:space="preserve"> PAGEREF _Toc43678743 \h </w:instrText>
            </w:r>
            <w:r w:rsidR="00F601D7">
              <w:rPr>
                <w:noProof/>
                <w:webHidden/>
              </w:rPr>
            </w:r>
            <w:r w:rsidR="00F601D7">
              <w:rPr>
                <w:noProof/>
                <w:webHidden/>
              </w:rPr>
              <w:fldChar w:fldCharType="separate"/>
            </w:r>
            <w:r w:rsidR="00F601D7">
              <w:rPr>
                <w:noProof/>
                <w:webHidden/>
              </w:rPr>
              <w:t>77</w:t>
            </w:r>
            <w:r w:rsidR="00F601D7">
              <w:rPr>
                <w:noProof/>
                <w:webHidden/>
              </w:rPr>
              <w:fldChar w:fldCharType="end"/>
            </w:r>
          </w:hyperlink>
        </w:p>
        <w:p w14:paraId="3F7B0C46" w14:textId="77777777" w:rsidR="00F601D7" w:rsidRDefault="006B562E">
          <w:pPr>
            <w:pStyle w:val="TOC7"/>
            <w:tabs>
              <w:tab w:val="right" w:leader="dot" w:pos="9350"/>
            </w:tabs>
            <w:rPr>
              <w:rFonts w:asciiTheme="minorHAnsi" w:eastAsiaTheme="minorEastAsia" w:hAnsiTheme="minorHAnsi" w:cstheme="minorBidi"/>
              <w:noProof/>
              <w:szCs w:val="22"/>
            </w:rPr>
          </w:pPr>
          <w:hyperlink w:anchor="_Toc43678744" w:history="1">
            <w:r w:rsidR="00F601D7" w:rsidRPr="002B283F">
              <w:rPr>
                <w:rStyle w:val="Hyperlink"/>
                <w:noProof/>
              </w:rPr>
              <w:t>Appendix B Leech River Watershed Site Details</w:t>
            </w:r>
            <w:r w:rsidR="00F601D7">
              <w:rPr>
                <w:noProof/>
                <w:webHidden/>
              </w:rPr>
              <w:tab/>
            </w:r>
            <w:r w:rsidR="00F601D7">
              <w:rPr>
                <w:noProof/>
                <w:webHidden/>
              </w:rPr>
              <w:fldChar w:fldCharType="begin"/>
            </w:r>
            <w:r w:rsidR="00F601D7">
              <w:rPr>
                <w:noProof/>
                <w:webHidden/>
              </w:rPr>
              <w:instrText xml:space="preserve"> PAGEREF _Toc43678744 \h </w:instrText>
            </w:r>
            <w:r w:rsidR="00F601D7">
              <w:rPr>
                <w:noProof/>
                <w:webHidden/>
              </w:rPr>
            </w:r>
            <w:r w:rsidR="00F601D7">
              <w:rPr>
                <w:noProof/>
                <w:webHidden/>
              </w:rPr>
              <w:fldChar w:fldCharType="separate"/>
            </w:r>
            <w:r w:rsidR="00F601D7">
              <w:rPr>
                <w:noProof/>
                <w:webHidden/>
              </w:rPr>
              <w:t>79</w:t>
            </w:r>
            <w:r w:rsidR="00F601D7">
              <w:rPr>
                <w:noProof/>
                <w:webHidden/>
              </w:rPr>
              <w:fldChar w:fldCharType="end"/>
            </w:r>
          </w:hyperlink>
        </w:p>
        <w:p w14:paraId="6E92BCDB" w14:textId="77777777" w:rsidR="00F601D7" w:rsidRDefault="006B562E">
          <w:pPr>
            <w:pStyle w:val="TOC7"/>
            <w:tabs>
              <w:tab w:val="right" w:leader="dot" w:pos="9350"/>
            </w:tabs>
            <w:rPr>
              <w:rFonts w:asciiTheme="minorHAnsi" w:eastAsiaTheme="minorEastAsia" w:hAnsiTheme="minorHAnsi" w:cstheme="minorBidi"/>
              <w:noProof/>
              <w:szCs w:val="22"/>
            </w:rPr>
          </w:pPr>
          <w:hyperlink w:anchor="_Toc43678745" w:history="1">
            <w:r w:rsidR="00F601D7" w:rsidRPr="002B283F">
              <w:rPr>
                <w:rStyle w:val="Hyperlink"/>
                <w:noProof/>
              </w:rPr>
              <w:t>Appendix C Extended Methods</w:t>
            </w:r>
            <w:r w:rsidR="00F601D7">
              <w:rPr>
                <w:noProof/>
                <w:webHidden/>
              </w:rPr>
              <w:tab/>
            </w:r>
            <w:r w:rsidR="00F601D7">
              <w:rPr>
                <w:noProof/>
                <w:webHidden/>
              </w:rPr>
              <w:fldChar w:fldCharType="begin"/>
            </w:r>
            <w:r w:rsidR="00F601D7">
              <w:rPr>
                <w:noProof/>
                <w:webHidden/>
              </w:rPr>
              <w:instrText xml:space="preserve"> PAGEREF _Toc43678745 \h </w:instrText>
            </w:r>
            <w:r w:rsidR="00F601D7">
              <w:rPr>
                <w:noProof/>
                <w:webHidden/>
              </w:rPr>
            </w:r>
            <w:r w:rsidR="00F601D7">
              <w:rPr>
                <w:noProof/>
                <w:webHidden/>
              </w:rPr>
              <w:fldChar w:fldCharType="separate"/>
            </w:r>
            <w:r w:rsidR="00F601D7">
              <w:rPr>
                <w:noProof/>
                <w:webHidden/>
              </w:rPr>
              <w:t>84</w:t>
            </w:r>
            <w:r w:rsidR="00F601D7">
              <w:rPr>
                <w:noProof/>
                <w:webHidden/>
              </w:rPr>
              <w:fldChar w:fldCharType="end"/>
            </w:r>
          </w:hyperlink>
        </w:p>
        <w:p w14:paraId="0E641F30" w14:textId="77777777" w:rsidR="00F601D7" w:rsidRDefault="006B562E">
          <w:pPr>
            <w:pStyle w:val="TOC7"/>
            <w:tabs>
              <w:tab w:val="right" w:leader="dot" w:pos="9350"/>
            </w:tabs>
            <w:rPr>
              <w:rFonts w:asciiTheme="minorHAnsi" w:eastAsiaTheme="minorEastAsia" w:hAnsiTheme="minorHAnsi" w:cstheme="minorBidi"/>
              <w:noProof/>
              <w:szCs w:val="22"/>
            </w:rPr>
          </w:pPr>
          <w:hyperlink w:anchor="_Toc43678746" w:history="1">
            <w:r w:rsidR="00F601D7" w:rsidRPr="002B283F">
              <w:rPr>
                <w:rStyle w:val="Hyperlink"/>
                <w:noProof/>
              </w:rPr>
              <w:t>Appendix D Collaborative sampling</w:t>
            </w:r>
            <w:r w:rsidR="00F601D7">
              <w:rPr>
                <w:noProof/>
                <w:webHidden/>
              </w:rPr>
              <w:tab/>
            </w:r>
            <w:r w:rsidR="00F601D7">
              <w:rPr>
                <w:noProof/>
                <w:webHidden/>
              </w:rPr>
              <w:fldChar w:fldCharType="begin"/>
            </w:r>
            <w:r w:rsidR="00F601D7">
              <w:rPr>
                <w:noProof/>
                <w:webHidden/>
              </w:rPr>
              <w:instrText xml:space="preserve"> PAGEREF _Toc43678746 \h </w:instrText>
            </w:r>
            <w:r w:rsidR="00F601D7">
              <w:rPr>
                <w:noProof/>
                <w:webHidden/>
              </w:rPr>
            </w:r>
            <w:r w:rsidR="00F601D7">
              <w:rPr>
                <w:noProof/>
                <w:webHidden/>
              </w:rPr>
              <w:fldChar w:fldCharType="separate"/>
            </w:r>
            <w:r w:rsidR="00F601D7">
              <w:rPr>
                <w:noProof/>
                <w:webHidden/>
              </w:rPr>
              <w:t>88</w:t>
            </w:r>
            <w:r w:rsidR="00F601D7">
              <w:rPr>
                <w:noProof/>
                <w:webHidden/>
              </w:rPr>
              <w:fldChar w:fldCharType="end"/>
            </w:r>
          </w:hyperlink>
        </w:p>
        <w:p w14:paraId="320D3135" w14:textId="77777777" w:rsidR="00F601D7" w:rsidRDefault="006B562E">
          <w:pPr>
            <w:pStyle w:val="TOC7"/>
            <w:tabs>
              <w:tab w:val="right" w:leader="dot" w:pos="9350"/>
            </w:tabs>
            <w:rPr>
              <w:rFonts w:asciiTheme="minorHAnsi" w:eastAsiaTheme="minorEastAsia" w:hAnsiTheme="minorHAnsi" w:cstheme="minorBidi"/>
              <w:noProof/>
              <w:szCs w:val="22"/>
            </w:rPr>
          </w:pPr>
          <w:hyperlink w:anchor="_Toc43678747" w:history="1">
            <w:r w:rsidR="00F601D7" w:rsidRPr="002B283F">
              <w:rPr>
                <w:rStyle w:val="Hyperlink"/>
                <w:noProof/>
              </w:rPr>
              <w:t>Appendix E Results extended</w:t>
            </w:r>
            <w:r w:rsidR="00F601D7">
              <w:rPr>
                <w:noProof/>
                <w:webHidden/>
              </w:rPr>
              <w:tab/>
            </w:r>
            <w:r w:rsidR="00F601D7">
              <w:rPr>
                <w:noProof/>
                <w:webHidden/>
              </w:rPr>
              <w:fldChar w:fldCharType="begin"/>
            </w:r>
            <w:r w:rsidR="00F601D7">
              <w:rPr>
                <w:noProof/>
                <w:webHidden/>
              </w:rPr>
              <w:instrText xml:space="preserve"> PAGEREF _Toc43678747 \h </w:instrText>
            </w:r>
            <w:r w:rsidR="00F601D7">
              <w:rPr>
                <w:noProof/>
                <w:webHidden/>
              </w:rPr>
            </w:r>
            <w:r w:rsidR="00F601D7">
              <w:rPr>
                <w:noProof/>
                <w:webHidden/>
              </w:rPr>
              <w:fldChar w:fldCharType="separate"/>
            </w:r>
            <w:r w:rsidR="00F601D7">
              <w:rPr>
                <w:noProof/>
                <w:webHidden/>
              </w:rPr>
              <w:t>89</w:t>
            </w:r>
            <w:r w:rsidR="00F601D7">
              <w:rPr>
                <w:noProof/>
                <w:webHidden/>
              </w:rPr>
              <w:fldChar w:fldCharType="end"/>
            </w:r>
          </w:hyperlink>
        </w:p>
        <w:p w14:paraId="3F257DA5" w14:textId="77777777" w:rsidR="00192FFF" w:rsidRDefault="00192FFF" w:rsidP="00192FFF">
          <w:r>
            <w:rPr>
              <w:b/>
            </w:rPr>
            <w:fldChar w:fldCharType="end"/>
          </w:r>
        </w:p>
      </w:sdtContent>
    </w:sdt>
    <w:p w14:paraId="1C51F00C" w14:textId="77777777" w:rsidR="00192FFF" w:rsidRDefault="00192FFF"/>
    <w:p w14:paraId="0E72AC51" w14:textId="77777777" w:rsidR="007C2E0A" w:rsidRDefault="00192FFF" w:rsidP="005B0621">
      <w:pPr>
        <w:numPr>
          <w:ilvl w:val="0"/>
          <w:numId w:val="2"/>
        </w:numPr>
      </w:pPr>
      <w:r>
        <w:t>LOT</w:t>
      </w:r>
    </w:p>
    <w:p w14:paraId="60495C7E" w14:textId="77777777" w:rsidR="007C2E0A" w:rsidRDefault="00192FFF" w:rsidP="005B0621">
      <w:pPr>
        <w:numPr>
          <w:ilvl w:val="0"/>
          <w:numId w:val="2"/>
        </w:numPr>
      </w:pPr>
      <w:r>
        <w:t>LOF</w:t>
      </w:r>
    </w:p>
    <w:p w14:paraId="796E2908" w14:textId="77777777" w:rsidR="007C2E0A" w:rsidRDefault="00192FFF">
      <w:r>
        <w:t> </w:t>
      </w:r>
    </w:p>
    <w:p w14:paraId="12292141" w14:textId="77777777" w:rsidR="007C2E0A" w:rsidRDefault="00192FFF">
      <w:r>
        <w:t xml:space="preserve">Table 1: </w:t>
      </w:r>
      <w:r>
        <w:rPr>
          <w:b/>
        </w:rPr>
        <w:t>List of Abbreviations</w:t>
      </w:r>
    </w:p>
    <w:tbl>
      <w:tblPr>
        <w:tblW w:w="0" w:type="pct"/>
        <w:tblLook w:val="07E0" w:firstRow="1" w:lastRow="1" w:firstColumn="1" w:lastColumn="1" w:noHBand="1" w:noVBand="1"/>
      </w:tblPr>
      <w:tblGrid>
        <w:gridCol w:w="1123"/>
        <w:gridCol w:w="4543"/>
      </w:tblGrid>
      <w:tr w:rsidR="007C2E0A" w14:paraId="7B8936C6" w14:textId="77777777">
        <w:tc>
          <w:tcPr>
            <w:tcW w:w="0" w:type="auto"/>
            <w:tcBorders>
              <w:bottom w:val="single" w:sz="0" w:space="0" w:color="auto"/>
            </w:tcBorders>
            <w:vAlign w:val="bottom"/>
          </w:tcPr>
          <w:p w14:paraId="4EED6C24" w14:textId="77777777" w:rsidR="007C2E0A" w:rsidRDefault="00192FFF" w:rsidP="00192FFF">
            <w:pPr>
              <w:spacing w:line="240" w:lineRule="auto"/>
            </w:pPr>
            <w:r>
              <w:t>Acronym</w:t>
            </w:r>
          </w:p>
        </w:tc>
        <w:tc>
          <w:tcPr>
            <w:tcW w:w="0" w:type="auto"/>
            <w:tcBorders>
              <w:bottom w:val="single" w:sz="0" w:space="0" w:color="auto"/>
            </w:tcBorders>
            <w:vAlign w:val="bottom"/>
          </w:tcPr>
          <w:p w14:paraId="055A7D65" w14:textId="77777777" w:rsidR="007C2E0A" w:rsidRDefault="00192FFF" w:rsidP="00192FFF">
            <w:pPr>
              <w:spacing w:line="240" w:lineRule="auto"/>
            </w:pPr>
            <w:r>
              <w:t>Term</w:t>
            </w:r>
          </w:p>
        </w:tc>
      </w:tr>
      <w:tr w:rsidR="007C2E0A" w14:paraId="1C48B879" w14:textId="77777777">
        <w:tc>
          <w:tcPr>
            <w:tcW w:w="0" w:type="auto"/>
          </w:tcPr>
          <w:p w14:paraId="5A0734C7" w14:textId="77777777" w:rsidR="007C2E0A" w:rsidRDefault="00192FFF" w:rsidP="00192FFF">
            <w:pPr>
              <w:spacing w:line="240" w:lineRule="auto"/>
            </w:pPr>
            <w:r>
              <w:t>CRD</w:t>
            </w:r>
          </w:p>
        </w:tc>
        <w:tc>
          <w:tcPr>
            <w:tcW w:w="0" w:type="auto"/>
          </w:tcPr>
          <w:p w14:paraId="61809108" w14:textId="77777777" w:rsidR="007C2E0A" w:rsidRDefault="00192FFF" w:rsidP="00192FFF">
            <w:pPr>
              <w:spacing w:line="240" w:lineRule="auto"/>
            </w:pPr>
            <w:r>
              <w:t>Capital Regional District</w:t>
            </w:r>
          </w:p>
        </w:tc>
      </w:tr>
      <w:tr w:rsidR="007C2E0A" w14:paraId="0911C0E3" w14:textId="77777777">
        <w:tc>
          <w:tcPr>
            <w:tcW w:w="0" w:type="auto"/>
          </w:tcPr>
          <w:p w14:paraId="2CD9C842" w14:textId="77777777" w:rsidR="007C2E0A" w:rsidRDefault="00192FFF" w:rsidP="00192FFF">
            <w:pPr>
              <w:spacing w:line="240" w:lineRule="auto"/>
            </w:pPr>
            <w:r>
              <w:t>DBP-FP</w:t>
            </w:r>
          </w:p>
        </w:tc>
        <w:tc>
          <w:tcPr>
            <w:tcW w:w="0" w:type="auto"/>
          </w:tcPr>
          <w:p w14:paraId="39E45EB3" w14:textId="77777777" w:rsidR="007C2E0A" w:rsidRDefault="00192FFF" w:rsidP="00192FFF">
            <w:pPr>
              <w:spacing w:line="240" w:lineRule="auto"/>
            </w:pPr>
            <w:r>
              <w:t>Disinfection By-Product Formation Potential</w:t>
            </w:r>
          </w:p>
        </w:tc>
      </w:tr>
      <w:tr w:rsidR="007C2E0A" w14:paraId="0DB29947" w14:textId="77777777">
        <w:tc>
          <w:tcPr>
            <w:tcW w:w="0" w:type="auto"/>
          </w:tcPr>
          <w:p w14:paraId="09217F5D" w14:textId="77777777" w:rsidR="007C2E0A" w:rsidRDefault="00192FFF" w:rsidP="00192FFF">
            <w:pPr>
              <w:spacing w:line="240" w:lineRule="auto"/>
            </w:pPr>
            <w:r>
              <w:t>DBPs</w:t>
            </w:r>
          </w:p>
        </w:tc>
        <w:tc>
          <w:tcPr>
            <w:tcW w:w="0" w:type="auto"/>
          </w:tcPr>
          <w:p w14:paraId="651FBD6B" w14:textId="77777777" w:rsidR="007C2E0A" w:rsidRDefault="00192FFF" w:rsidP="00192FFF">
            <w:pPr>
              <w:spacing w:line="240" w:lineRule="auto"/>
            </w:pPr>
            <w:r>
              <w:t>Disinfection By-Products</w:t>
            </w:r>
          </w:p>
        </w:tc>
      </w:tr>
      <w:tr w:rsidR="007C2E0A" w14:paraId="1BC6DADC" w14:textId="77777777">
        <w:tc>
          <w:tcPr>
            <w:tcW w:w="0" w:type="auto"/>
          </w:tcPr>
          <w:p w14:paraId="17AEDF62" w14:textId="77777777" w:rsidR="007C2E0A" w:rsidRDefault="00192FFF" w:rsidP="00192FFF">
            <w:pPr>
              <w:spacing w:line="240" w:lineRule="auto"/>
            </w:pPr>
            <w:r>
              <w:t>DOC</w:t>
            </w:r>
          </w:p>
        </w:tc>
        <w:tc>
          <w:tcPr>
            <w:tcW w:w="0" w:type="auto"/>
          </w:tcPr>
          <w:p w14:paraId="2ABC7AFC" w14:textId="77777777" w:rsidR="007C2E0A" w:rsidRDefault="00192FFF" w:rsidP="00192FFF">
            <w:pPr>
              <w:spacing w:line="240" w:lineRule="auto"/>
            </w:pPr>
            <w:r>
              <w:t>Dissolved Organic Carbon</w:t>
            </w:r>
          </w:p>
        </w:tc>
      </w:tr>
      <w:tr w:rsidR="007C2E0A" w14:paraId="370068FA" w14:textId="77777777">
        <w:tc>
          <w:tcPr>
            <w:tcW w:w="0" w:type="auto"/>
          </w:tcPr>
          <w:p w14:paraId="36C6DE13" w14:textId="77777777" w:rsidR="007C2E0A" w:rsidRDefault="00192FFF" w:rsidP="00192FFF">
            <w:pPr>
              <w:spacing w:line="240" w:lineRule="auto"/>
            </w:pPr>
            <w:r>
              <w:t>DOM</w:t>
            </w:r>
          </w:p>
        </w:tc>
        <w:tc>
          <w:tcPr>
            <w:tcW w:w="0" w:type="auto"/>
          </w:tcPr>
          <w:p w14:paraId="06424291" w14:textId="77777777" w:rsidR="007C2E0A" w:rsidRDefault="00192FFF" w:rsidP="00192FFF">
            <w:pPr>
              <w:spacing w:line="240" w:lineRule="auto"/>
            </w:pPr>
            <w:r>
              <w:t>Dissolved Organic Matter</w:t>
            </w:r>
          </w:p>
        </w:tc>
      </w:tr>
      <w:tr w:rsidR="007C2E0A" w14:paraId="0AFA2E99" w14:textId="77777777">
        <w:tc>
          <w:tcPr>
            <w:tcW w:w="0" w:type="auto"/>
          </w:tcPr>
          <w:p w14:paraId="25C8106B" w14:textId="77777777" w:rsidR="007C2E0A" w:rsidRDefault="00192FFF" w:rsidP="00192FFF">
            <w:pPr>
              <w:spacing w:line="240" w:lineRule="auto"/>
            </w:pPr>
            <w:r>
              <w:t>GVWSA</w:t>
            </w:r>
          </w:p>
        </w:tc>
        <w:tc>
          <w:tcPr>
            <w:tcW w:w="0" w:type="auto"/>
          </w:tcPr>
          <w:p w14:paraId="072AAB4C" w14:textId="77777777" w:rsidR="007C2E0A" w:rsidRDefault="00192FFF" w:rsidP="00192FFF">
            <w:pPr>
              <w:spacing w:line="240" w:lineRule="auto"/>
            </w:pPr>
            <w:r>
              <w:t>Greater Victoria Water Supply Area</w:t>
            </w:r>
          </w:p>
        </w:tc>
      </w:tr>
      <w:tr w:rsidR="007C2E0A" w14:paraId="59A425C0" w14:textId="77777777">
        <w:tc>
          <w:tcPr>
            <w:tcW w:w="0" w:type="auto"/>
          </w:tcPr>
          <w:p w14:paraId="3ADA4899" w14:textId="77777777" w:rsidR="007C2E0A" w:rsidRDefault="00192FFF" w:rsidP="00192FFF">
            <w:pPr>
              <w:spacing w:line="240" w:lineRule="auto"/>
            </w:pPr>
            <w:r>
              <w:t>LWSA</w:t>
            </w:r>
          </w:p>
        </w:tc>
        <w:tc>
          <w:tcPr>
            <w:tcW w:w="0" w:type="auto"/>
          </w:tcPr>
          <w:p w14:paraId="631FE514" w14:textId="77777777" w:rsidR="007C2E0A" w:rsidRDefault="00192FFF" w:rsidP="00192FFF">
            <w:pPr>
              <w:spacing w:line="240" w:lineRule="auto"/>
            </w:pPr>
            <w:r>
              <w:t>Leech Water Supply Area</w:t>
            </w:r>
          </w:p>
        </w:tc>
      </w:tr>
      <w:tr w:rsidR="007C2E0A" w14:paraId="178720F3" w14:textId="77777777">
        <w:tc>
          <w:tcPr>
            <w:tcW w:w="0" w:type="auto"/>
          </w:tcPr>
          <w:p w14:paraId="09492FC3" w14:textId="77777777" w:rsidR="007C2E0A" w:rsidRDefault="00192FFF" w:rsidP="00192FFF">
            <w:pPr>
              <w:spacing w:line="240" w:lineRule="auto"/>
            </w:pPr>
            <w:r>
              <w:t>NOM</w:t>
            </w:r>
          </w:p>
        </w:tc>
        <w:tc>
          <w:tcPr>
            <w:tcW w:w="0" w:type="auto"/>
          </w:tcPr>
          <w:p w14:paraId="57BA0CBA" w14:textId="77777777" w:rsidR="007C2E0A" w:rsidRDefault="00192FFF" w:rsidP="00192FFF">
            <w:pPr>
              <w:spacing w:line="240" w:lineRule="auto"/>
            </w:pPr>
            <w:r>
              <w:t>Natural Organic Matter</w:t>
            </w:r>
          </w:p>
        </w:tc>
      </w:tr>
      <w:tr w:rsidR="007C2E0A" w14:paraId="61FDEDE0" w14:textId="77777777">
        <w:tc>
          <w:tcPr>
            <w:tcW w:w="0" w:type="auto"/>
          </w:tcPr>
          <w:p w14:paraId="3607DAE7" w14:textId="77777777" w:rsidR="007C2E0A" w:rsidRDefault="00192FFF" w:rsidP="00192FFF">
            <w:pPr>
              <w:spacing w:line="240" w:lineRule="auto"/>
            </w:pPr>
            <w:r>
              <w:t>NPOC</w:t>
            </w:r>
          </w:p>
        </w:tc>
        <w:tc>
          <w:tcPr>
            <w:tcW w:w="0" w:type="auto"/>
          </w:tcPr>
          <w:p w14:paraId="6665947A" w14:textId="77777777" w:rsidR="007C2E0A" w:rsidRDefault="00192FFF" w:rsidP="00192FFF">
            <w:pPr>
              <w:spacing w:line="240" w:lineRule="auto"/>
            </w:pPr>
            <w:r>
              <w:t>Non-Purgeable Organic Carbon</w:t>
            </w:r>
          </w:p>
        </w:tc>
      </w:tr>
      <w:tr w:rsidR="007C2E0A" w14:paraId="0F72074A" w14:textId="77777777">
        <w:tc>
          <w:tcPr>
            <w:tcW w:w="0" w:type="auto"/>
          </w:tcPr>
          <w:p w14:paraId="659B973E" w14:textId="77777777" w:rsidR="007C2E0A" w:rsidRDefault="00192FFF" w:rsidP="00192FFF">
            <w:pPr>
              <w:spacing w:line="240" w:lineRule="auto"/>
            </w:pPr>
            <w:r>
              <w:t>QA/QC</w:t>
            </w:r>
          </w:p>
        </w:tc>
        <w:tc>
          <w:tcPr>
            <w:tcW w:w="0" w:type="auto"/>
          </w:tcPr>
          <w:p w14:paraId="1D0622CE" w14:textId="77777777" w:rsidR="007C2E0A" w:rsidRDefault="00192FFF" w:rsidP="00192FFF">
            <w:pPr>
              <w:spacing w:line="240" w:lineRule="auto"/>
            </w:pPr>
            <w:r>
              <w:t>Quality Assurance &amp; Quality Control</w:t>
            </w:r>
          </w:p>
        </w:tc>
      </w:tr>
    </w:tbl>
    <w:p w14:paraId="248E5C2E" w14:textId="77777777" w:rsidR="007C2E0A" w:rsidRDefault="00192FFF">
      <w:r>
        <w:t> </w:t>
      </w:r>
    </w:p>
    <w:p w14:paraId="04731054" w14:textId="77777777" w:rsidR="007C2E0A" w:rsidRDefault="00192FFF">
      <w:pPr>
        <w:pStyle w:val="Heading1"/>
      </w:pPr>
      <w:bookmarkStart w:id="21" w:name="acknowledgments"/>
      <w:bookmarkStart w:id="22" w:name="_Toc43678705"/>
      <w:r>
        <w:t>Acknowledgments</w:t>
      </w:r>
      <w:bookmarkEnd w:id="21"/>
      <w:bookmarkEnd w:id="22"/>
    </w:p>
    <w:p w14:paraId="4D462228" w14:textId="77777777" w:rsidR="007C2E0A" w:rsidRDefault="00192FFF">
      <w:r>
        <w:t>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w:t>
      </w:r>
    </w:p>
    <w:p w14:paraId="169948DA" w14:textId="77777777" w:rsidR="007C2E0A" w:rsidRDefault="00192FFF">
      <w:r>
        <w:t>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supporting me as a master’s student.</w:t>
      </w:r>
    </w:p>
    <w:p w14:paraId="118C9164" w14:textId="77777777" w:rsidR="007C2E0A" w:rsidRDefault="00192FFF">
      <w:r>
        <w:t>For help with field installations and streamflow gauging, a big thanks to my friend and former field partner, Stewart Butler (VIU Coastal Hydrology Research Lab); thanks Stew. Thanks also to Alison Bishop for field assistance during the winter of 2019/2020, and for help with GIS.</w:t>
      </w:r>
    </w:p>
    <w:p w14:paraId="58B253A9" w14:textId="77777777" w:rsidR="007C2E0A" w:rsidRDefault="00192FFF">
      <w:r>
        <w:t>Last but certainly not least, thanks to my incredibly wonderful friends and family for supporting me in my scientific and academic pursuits. I really appreciate all the love and support, dinners and coffees, bike rides and beers, proof-reading and encouragement. Thank you all for your patience also, this was a big project. </w:t>
      </w:r>
    </w:p>
    <w:p w14:paraId="4C406C49" w14:textId="77777777" w:rsidR="007C2E0A" w:rsidRDefault="00192FFF">
      <w:pPr>
        <w:pStyle w:val="Heading1"/>
      </w:pPr>
      <w:bookmarkStart w:id="23" w:name="dedication"/>
      <w:bookmarkStart w:id="24" w:name="_Toc43678706"/>
      <w:r>
        <w:t>Dedication</w:t>
      </w:r>
      <w:bookmarkEnd w:id="23"/>
      <w:bookmarkEnd w:id="24"/>
    </w:p>
    <w:p w14:paraId="5E8709F4" w14:textId="77777777" w:rsidR="007C2E0A" w:rsidRDefault="00192FFF">
      <w:r>
        <w:t>First, I dedicate this thesis to each person who reads it in its entirety.</w:t>
      </w:r>
    </w:p>
    <w:p w14:paraId="7D95C2E2" w14:textId="77777777" w:rsidR="007C2E0A" w:rsidRDefault="00192FFF">
      <w:r>
        <w:t>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14:paraId="756251DB" w14:textId="77777777" w:rsidR="007C2E0A" w:rsidRDefault="00192FFF">
      <w:r>
        <w:t>Third, I dedicate this to my undergraduate research supervisor and mentor, Erik Krogh (VIU Chemistry), for inspiring me to realize my potential as a scientific researcher.</w:t>
      </w:r>
    </w:p>
    <w:p w14:paraId="57EB4534" w14:textId="77777777" w:rsidR="007C2E0A" w:rsidRDefault="00192FFF">
      <w:pPr>
        <w:pStyle w:val="Heading2"/>
      </w:pPr>
      <w:bookmarkStart w:id="25" w:name="introduction"/>
      <w:bookmarkStart w:id="26" w:name="_Toc43678707"/>
      <w:r>
        <w:t>Introduction</w:t>
      </w:r>
      <w:bookmarkEnd w:id="25"/>
      <w:bookmarkEnd w:id="26"/>
    </w:p>
    <w:p w14:paraId="77CAC576" w14:textId="77777777" w:rsidR="007C2E0A" w:rsidRDefault="00192FFF">
      <w:pPr>
        <w:pStyle w:val="Heading3"/>
      </w:pPr>
      <w:bookmarkStart w:id="27" w:name="X950a60ad65bf96ca879ca6f7ac714147c4499d1"/>
      <w:bookmarkStart w:id="28" w:name="_Toc43678708"/>
      <w:r>
        <w:t>Forested source water supplies and drinking water treatment</w:t>
      </w:r>
      <w:bookmarkEnd w:id="27"/>
      <w:bookmarkEnd w:id="28"/>
    </w:p>
    <w:p w14:paraId="39063D73" w14:textId="77777777" w:rsidR="007C2E0A" w:rsidRDefault="00192FFF">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t>
      </w:r>
      <w:commentRangeStart w:id="29"/>
      <w:r>
        <w:t>resulting</w:t>
      </w:r>
      <w:commentRangeEnd w:id="29"/>
      <w:r w:rsidR="004D6942">
        <w:rPr>
          <w:rStyle w:val="CommentReference"/>
        </w:rPr>
        <w:commentReference w:id="29"/>
      </w:r>
      <w:r>
        <w:t xml:space="preserve"> in high quality source water supply (Dudley and Stolton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t>
      </w:r>
      <w:del w:id="30" w:author="Bill Floyd" w:date="2020-06-25T14:07:00Z">
        <w:r w:rsidDel="004D6942">
          <w:delText xml:space="preserve">and </w:delText>
        </w:r>
      </w:del>
      <w:ins w:id="31" w:author="Bill Floyd" w:date="2020-06-25T14:07:00Z">
        <w:r w:rsidR="004D6942">
          <w:t xml:space="preserve">with </w:t>
        </w:r>
      </w:ins>
      <w:r>
        <w:t xml:space="preserve">runoff processes </w:t>
      </w:r>
      <w:commentRangeStart w:id="32"/>
      <w:r>
        <w:t>introduc</w:t>
      </w:r>
      <w:ins w:id="33" w:author="Bill Floyd" w:date="2020-06-25T14:07:00Z">
        <w:r w:rsidR="004D6942">
          <w:t>ing</w:t>
        </w:r>
      </w:ins>
      <w:del w:id="34" w:author="Bill Floyd" w:date="2020-06-25T14:07:00Z">
        <w:r w:rsidDel="004D6942">
          <w:delText>e</w:delText>
        </w:r>
      </w:del>
      <w:commentRangeEnd w:id="32"/>
      <w:r w:rsidR="004D6942">
        <w:rPr>
          <w:rStyle w:val="CommentReference"/>
        </w:rPr>
        <w:commentReference w:id="32"/>
      </w:r>
      <w:r>
        <w:t xml:space="preserve">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14:paraId="3F7028BD" w14:textId="77777777" w:rsidR="007C2E0A" w:rsidRDefault="00192FFF">
      <w:r>
        <w:t> </w:t>
      </w:r>
    </w:p>
    <w:p w14:paraId="4CD7AAD5" w14:textId="77777777" w:rsidR="007C2E0A" w:rsidRDefault="00192FFF">
      <w:r>
        <w:t xml:space="preserve">In Canada, all drinking source </w:t>
      </w:r>
      <w:commentRangeStart w:id="35"/>
      <w:r>
        <w:t>water</w:t>
      </w:r>
      <w:commentRangeEnd w:id="35"/>
      <w:r w:rsidR="004D6942">
        <w:rPr>
          <w:rStyle w:val="CommentReference"/>
        </w:rPr>
        <w:commentReference w:id="35"/>
      </w:r>
      <w:r>
        <w:t xml:space="preserve"> is treated to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Drinking water treatment processes vary from simple chlorination to combinations of physical filtration, chemically assisted filtration, reverse osmosis, and or advanced oxidative processes (Critten, John C. Trussell, Rhodes. Hand, David. Howe, Kerry. Tchobanoglous </w:t>
      </w:r>
      <w:hyperlink w:anchor="ref-MWH2014">
        <w:r>
          <w:rPr>
            <w:rStyle w:val="Hyperlink"/>
          </w:rPr>
          <w:t>2014</w:t>
        </w:r>
      </w:hyperlink>
      <w:r>
        <w:t xml:space="preserve">; Emelko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regulations (Emelko et al. </w:t>
      </w:r>
      <w:hyperlink w:anchor="ref-Emelko2011">
        <w:r>
          <w:rPr>
            <w:rStyle w:val="Hyperlink"/>
          </w:rPr>
          <w:t>2011</w:t>
        </w:r>
      </w:hyperlink>
      <w:r>
        <w:t xml:space="preserve">). All drinking water treatment processes share the same goal: ensure public health by providing a continuous supply of pathogen-free </w:t>
      </w:r>
      <w:commentRangeStart w:id="36"/>
      <w:r>
        <w:t>water</w:t>
      </w:r>
      <w:commentRangeEnd w:id="36"/>
      <w:r w:rsidR="004D6942">
        <w:rPr>
          <w:rStyle w:val="CommentReference"/>
        </w:rPr>
        <w:commentReference w:id="36"/>
      </w:r>
      <w:r>
        <w:t xml:space="preserve">. Therefore, disinfection - the inactivation of potentially harmful microorganisms - is the most important step in the treatment process (Critten, John C. Trussell, Rhodes. Hand, David. Howe, Kerry. Tchobanoglous </w:t>
      </w:r>
      <w:hyperlink w:anchor="ref-MWH2014">
        <w:r>
          <w:rPr>
            <w:rStyle w:val="Hyperlink"/>
          </w:rPr>
          <w:t>2014</w:t>
        </w:r>
      </w:hyperlink>
      <w:r>
        <w:t xml:space="preserve">). In BC, chlorination remains the most widely used method of disinfection, whether it is used alone or in combination with other treatment processes (HealthCanada </w:t>
      </w:r>
      <w:hyperlink w:anchor="ref-HealthCanada2006">
        <w:r>
          <w:rPr>
            <w:rStyle w:val="Hyperlink"/>
          </w:rPr>
          <w:t>2006</w:t>
        </w:r>
      </w:hyperlink>
      <w:r>
        <w:t xml:space="preserve">; HealthLinkBC </w:t>
      </w:r>
      <w:hyperlink w:anchor="ref-HealthLinkBC2018">
        <w:r>
          <w:rPr>
            <w:rStyle w:val="Hyperlink"/>
          </w:rPr>
          <w:t>2018</w:t>
        </w:r>
      </w:hyperlink>
      <w:r>
        <w:t>).</w:t>
      </w:r>
    </w:p>
    <w:p w14:paraId="08C194DC" w14:textId="77777777" w:rsidR="007C2E0A" w:rsidRDefault="00192FFF">
      <w:r>
        <w:t> </w:t>
      </w:r>
    </w:p>
    <w:p w14:paraId="0578697B" w14:textId="77777777" w:rsidR="007C2E0A" w:rsidRDefault="00192FFF">
      <w:r>
        <w:t xml:space="preserve">In addition to treated drinking water quality guidelines, there are source water quality guidelines in place because drinking water treatment requirements vary with source water quality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creates treatment challenges (Emelko et al. </w:t>
      </w:r>
      <w:hyperlink w:anchor="ref-Emelko2011">
        <w:r>
          <w:rPr>
            <w:rStyle w:val="Hyperlink"/>
          </w:rPr>
          <w:t>2011</w:t>
        </w:r>
      </w:hyperlink>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r>
        <w:t xml:space="preserve">). Colour is primarily an aesthetic concern for drinking water, but the natural organic matter that creates colour can interfere with effective disinfection and treatment, and thus there are water quality guidelines in place for source water colour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14:paraId="777357F1" w14:textId="77777777" w:rsidR="007C2E0A" w:rsidRDefault="00192FFF">
      <w:r>
        <w:t> </w:t>
      </w:r>
    </w:p>
    <w:p w14:paraId="1F01A49A" w14:textId="77777777" w:rsidR="007C2E0A" w:rsidRDefault="00192FFF">
      <w:commentRangeStart w:id="37"/>
      <w:r>
        <w:t xml:space="preserve">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it can lead to fouling of treatment and distribution infrastructure (Matilainen, Vepsäläinen, and Sillanpää </w:t>
      </w:r>
      <w:hyperlink w:anchor="ref-Matilainen2010">
        <w:r>
          <w:rPr>
            <w:rStyle w:val="Hyperlink"/>
          </w:rPr>
          <w:t>2010</w:t>
        </w:r>
      </w:hyperlink>
      <w:r>
        <w:t xml:space="preserve">; </w:t>
      </w:r>
      <w:commentRangeEnd w:id="37"/>
      <w:r w:rsidR="00B066F0">
        <w:rPr>
          <w:rStyle w:val="CommentReference"/>
        </w:rPr>
        <w:commentReference w:id="37"/>
      </w:r>
      <w:r>
        <w:t xml:space="preserve">Health Canada </w:t>
      </w:r>
      <w:hyperlink w:anchor="ref-HealthCanada2019">
        <w:r>
          <w:rPr>
            <w:rStyle w:val="Hyperlink"/>
          </w:rPr>
          <w:t>2019</w:t>
        </w:r>
      </w:hyperlink>
      <w:r>
        <w:t xml:space="preserve">; Jacangelo et al. </w:t>
      </w:r>
      <w:hyperlink w:anchor="ref-Jacangelo1995">
        <w:r>
          <w:rPr>
            <w:rStyle w:val="Hyperlink"/>
          </w:rPr>
          <w:t>1995</w:t>
        </w:r>
      </w:hyperlink>
      <w:r>
        <w:t xml:space="preserve">). Depending </w:t>
      </w:r>
      <w:del w:id="38" w:author="Bill Floyd" w:date="2020-06-25T14:14:00Z">
        <w:r w:rsidDel="00B066F0">
          <w:delText>on the</w:delText>
        </w:r>
      </w:del>
      <w:ins w:id="39" w:author="Bill Floyd" w:date="2020-06-25T14:14:00Z">
        <w:r w:rsidR="00B066F0">
          <w:t>on</w:t>
        </w:r>
      </w:ins>
      <w:r>
        <w:t xml:space="preserve"> infrastructure design and operation of a drinking water treatment plant, elevated levels of NOM in source water can increase coagulant and disinfectant demand which increases the production of sludge (to be disposed of) and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r>
        <w:t>).</w:t>
      </w:r>
    </w:p>
    <w:p w14:paraId="1D1458BA" w14:textId="77777777" w:rsidR="007C2E0A" w:rsidRDefault="00192FFF">
      <w:r>
        <w:t> </w:t>
      </w:r>
    </w:p>
    <w:p w14:paraId="309C9490" w14:textId="77777777" w:rsidR="007C2E0A" w:rsidRDefault="00192FFF">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Hua, Reckhow, and Abusallout </w:t>
      </w:r>
      <w:hyperlink w:anchor="ref-Hua2015">
        <w:r>
          <w:rPr>
            <w:rStyle w:val="Hyperlink"/>
          </w:rPr>
          <w:t>2015</w:t>
        </w:r>
      </w:hyperlink>
      <w:r>
        <w:t xml:space="preserve">; Eaton, A. D., Clesceri, L. S., Greenberg, A. E., Franson </w:t>
      </w:r>
      <w:hyperlink w:anchor="ref-StdMet2000">
        <w:r>
          <w:rPr>
            <w:rStyle w:val="Hyperlink"/>
          </w:rPr>
          <w:t>2000</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14:paraId="01FC2C9C" w14:textId="77777777" w:rsidR="007C2E0A" w:rsidRDefault="00192FFF">
      <w:pPr>
        <w:pStyle w:val="Heading3"/>
      </w:pPr>
      <w:bookmarkStart w:id="40" w:name="aqueous-natural-organic-matter"/>
      <w:bookmarkStart w:id="41" w:name="_Toc43678709"/>
      <w:r>
        <w:t>Aqueous natural organic matter</w:t>
      </w:r>
      <w:bookmarkEnd w:id="40"/>
      <w:bookmarkEnd w:id="41"/>
    </w:p>
    <w:p w14:paraId="42481D69" w14:textId="77777777" w:rsidR="007C2E0A" w:rsidRDefault="00192FFF">
      <w:r>
        <w:t xml:space="preserve">Natural organic matter (NOM)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Molecular composition and physical structure influence NOM reactivity, therefore different types of aqueous NOM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14:paraId="639D1C96" w14:textId="77777777" w:rsidR="007C2E0A" w:rsidRDefault="00192FFF">
      <w:r>
        <w:t> </w:t>
      </w:r>
    </w:p>
    <w:p w14:paraId="1D5E965D" w14:textId="77777777" w:rsidR="007C2E0A" w:rsidRDefault="00192FFF">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w:t>
      </w:r>
      <w:commentRangeStart w:id="42"/>
      <w:r>
        <w:t>associated</w:t>
      </w:r>
      <w:commentRangeEnd w:id="42"/>
      <w:r w:rsidR="00B066F0">
        <w:rPr>
          <w:rStyle w:val="CommentReference"/>
        </w:rPr>
        <w:commentReference w:id="42"/>
      </w:r>
      <w:r>
        <w:t xml:space="preserve">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 (Zarnetske et al. </w:t>
      </w:r>
      <w:hyperlink w:anchor="ref-Zarnetske2018">
        <w:r>
          <w:rPr>
            <w:rStyle w:val="Hyperlink"/>
          </w:rPr>
          <w:t>2018</w:t>
        </w:r>
      </w:hyperlink>
      <w:r>
        <w:t xml:space="preserve">; Health Canada </w:t>
      </w:r>
      <w:hyperlink w:anchor="ref-HealthCanada2019">
        <w:r>
          <w:rPr>
            <w:rStyle w:val="Hyperlink"/>
          </w:rPr>
          <w:t>2019</w:t>
        </w:r>
      </w:hyperlink>
      <w:r>
        <w:t>).</w:t>
      </w:r>
    </w:p>
    <w:p w14:paraId="50BB2887" w14:textId="77777777" w:rsidR="007C2E0A" w:rsidRDefault="00192FFF">
      <w:r>
        <w:t> </w:t>
      </w:r>
    </w:p>
    <w:p w14:paraId="370EAC78" w14:textId="77777777" w:rsidR="007C2E0A" w:rsidRDefault="00192FFF">
      <w:r>
        <w:t xml:space="preserve">Molecular structures of NOM can contain nitrogen, silica, oxygen and hydrogen and are composed primarily of carbon; thus, organic carbon (OC) is often quantified as a proxy for NOM concentration (Health Canada </w:t>
      </w:r>
      <w:hyperlink w:anchor="ref-HealthCanada2019">
        <w:r>
          <w:rPr>
            <w:rStyle w:val="Hyperlink"/>
          </w:rPr>
          <w:t>2019</w:t>
        </w:r>
      </w:hyperlink>
      <w:r>
        <w:t xml:space="preserve">; Matilainen, Vepsäläinen, and Sillanpää </w:t>
      </w:r>
      <w:hyperlink w:anchor="ref-Matilainen2010">
        <w:r>
          <w:rPr>
            <w:rStyle w:val="Hyperlink"/>
          </w:rPr>
          <w:t>2010</w:t>
        </w:r>
      </w:hyperlink>
      <w:r>
        <w:t xml:space="preserve">; Critten, John C. Trussell, Rhodes. Hand, David. Howe, Kerry. Tchobanoglous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(Eaton, A. D., Clesceri, L. S., Greenberg, A. E., Franson </w:t>
      </w:r>
      <w:hyperlink w:anchor="ref-StdMet2000">
        <w:r>
          <w:rPr>
            <w:rStyle w:val="Hyperlink"/>
          </w:rPr>
          <w:t>2000</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Chow et al. </w:t>
      </w:r>
      <w:hyperlink w:anchor="ref-Chow2008">
        <w:r>
          <w:rPr>
            <w:rStyle w:val="Hyperlink"/>
          </w:rPr>
          <w:t>2008</w:t>
        </w:r>
      </w:hyperlink>
      <w:r>
        <w:t>).</w:t>
      </w:r>
    </w:p>
    <w:p w14:paraId="48FB40E0" w14:textId="77777777" w:rsidR="007C2E0A" w:rsidRDefault="00192FFF">
      <w:r>
        <w:t> </w:t>
      </w:r>
    </w:p>
    <w:p w14:paraId="69F49D93" w14:textId="77777777" w:rsidR="007C2E0A" w:rsidRDefault="00192FFF">
      <w:r>
        <w:t xml:space="preserve">In addition to acting as a precursor for DBPs, DOC has been called a master variable due to it’s terrestrial-aquatic linkages, influence on water chemistry and role in contaminant transport (Zarnetske et al. </w:t>
      </w:r>
      <w:hyperlink w:anchor="ref-Zarnetske2018">
        <w:r>
          <w:rPr>
            <w:rStyle w:val="Hyperlink"/>
          </w:rPr>
          <w:t>2018</w:t>
        </w:r>
      </w:hyperlink>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14:paraId="684E0630" w14:textId="77777777" w:rsidR="007C2E0A" w:rsidRDefault="00192FFF">
      <w:pPr>
        <w:pStyle w:val="Heading3"/>
      </w:pPr>
      <w:bookmarkStart w:id="43" w:name="watershed-processes-and-water-quality"/>
      <w:bookmarkStart w:id="44" w:name="_Toc43678710"/>
      <w:r>
        <w:t>Watershed processes and water quality</w:t>
      </w:r>
      <w:bookmarkEnd w:id="43"/>
      <w:bookmarkEnd w:id="44"/>
    </w:p>
    <w:p w14:paraId="14504DF6" w14:textId="35E0AE20" w:rsidR="007C2E0A" w:rsidRDefault="00192FFF">
      <w:r>
        <w:t xml:space="preserve">Streams are intrinsically linked to their watersheds through dynamic biotic-abiotic interactions and hydroclimatic relationships; as a result, aqueous biogeochemicals represent an important link between ecosystem processes, </w:t>
      </w:r>
      <w:ins w:id="45" w:author="Bill Floyd" w:date="2020-06-26T22:03:00Z">
        <w:r w:rsidR="00504881">
          <w:t xml:space="preserve">landuse, </w:t>
        </w:r>
      </w:ins>
      <w:r>
        <w:t xml:space="preserve">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w:t>
      </w:r>
    </w:p>
    <w:p w14:paraId="67CB86C5" w14:textId="77777777" w:rsidR="007C2E0A" w:rsidRDefault="00192FFF">
      <w:r>
        <w:t> </w:t>
      </w:r>
    </w:p>
    <w:p w14:paraId="05FE1A72" w14:textId="5E9D636F" w:rsidR="007C2E0A" w:rsidRDefault="00192FFF">
      <w:r>
        <w:t xml:space="preserve">Water quality parameters exhibit natural variability across </w:t>
      </w:r>
      <w:del w:id="46" w:author="Bill Floyd" w:date="2020-06-26T22:04:00Z">
        <w:r w:rsidDel="00504881">
          <w:delText>a river network</w:delText>
        </w:r>
      </w:del>
      <w:ins w:id="47" w:author="Bill Floyd" w:date="2020-06-26T22:04:00Z">
        <w:r w:rsidR="00504881">
          <w:t>watersheds</w:t>
        </w:r>
      </w:ins>
      <w:r>
        <w:t xml:space="preserve"> due to dynamic biotic and abiotic interactions. For example, the river continuum concept (RCC) predicts a temporal shift in DOM character, including seasonal shifts between autotrophic generation of NOM and heterotrophic processing of detritus (i.e. autochthonous to allochthonous DOM)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DOM molecular diversity from headwaters (entry point for majority of solutes) to river mouth (i.e., reduced DOM diversity from low to high 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14:paraId="004949F4" w14:textId="77777777" w:rsidR="007C2E0A" w:rsidRDefault="00192FFF">
      <w:r>
        <w:t> </w:t>
      </w:r>
    </w:p>
    <w:p w14:paraId="16A6D482" w14:textId="77777777" w:rsidR="007C2E0A" w:rsidRDefault="00192FFF">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14:paraId="193341EB" w14:textId="77777777" w:rsidR="007C2E0A" w:rsidRDefault="00192FFF">
      <w:r>
        <w:t> </w:t>
      </w:r>
    </w:p>
    <w:p w14:paraId="5E74892D" w14:textId="77777777" w:rsidR="007C2E0A" w:rsidRDefault="00192FFF">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found that increasing flows systematically increased DOC fluxes in 80% of watersheds (n=1006) across </w:t>
      </w:r>
      <w:commentRangeStart w:id="48"/>
      <w:r>
        <w:t>ecoregions</w:t>
      </w:r>
      <w:commentRangeEnd w:id="48"/>
      <w:r w:rsidR="0000197A">
        <w:rPr>
          <w:rStyle w:val="CommentReference"/>
        </w:rPr>
        <w:commentReference w:id="48"/>
      </w:r>
      <w:r>
        <w:t xml:space="preserve">.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(Zarnetske et al. </w:t>
      </w:r>
      <w:commentRangeStart w:id="49"/>
      <w:r w:rsidR="00690A10">
        <w:rPr>
          <w:rStyle w:val="Hyperlink"/>
        </w:rPr>
        <w:fldChar w:fldCharType="begin"/>
      </w:r>
      <w:r w:rsidR="00690A10">
        <w:rPr>
          <w:rStyle w:val="Hyperlink"/>
        </w:rPr>
        <w:instrText xml:space="preserve"> HYPERLINK \l "ref-Zarnetske2018" \h </w:instrText>
      </w:r>
      <w:r w:rsidR="00690A10">
        <w:rPr>
          <w:rStyle w:val="Hyperlink"/>
        </w:rPr>
        <w:fldChar w:fldCharType="separate"/>
      </w:r>
      <w:r>
        <w:rPr>
          <w:rStyle w:val="Hyperlink"/>
        </w:rPr>
        <w:t>2018</w:t>
      </w:r>
      <w:r w:rsidR="00690A10">
        <w:rPr>
          <w:rStyle w:val="Hyperlink"/>
        </w:rPr>
        <w:fldChar w:fldCharType="end"/>
      </w:r>
      <w:commentRangeEnd w:id="49"/>
      <w:r w:rsidR="0000197A">
        <w:rPr>
          <w:rStyle w:val="CommentReference"/>
        </w:rPr>
        <w:commentReference w:id="49"/>
      </w:r>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14:paraId="37BF6736" w14:textId="77777777" w:rsidR="007C2E0A" w:rsidRDefault="00192FFF">
      <w:r>
        <w:t> </w:t>
      </w:r>
    </w:p>
    <w:p w14:paraId="44E742D5" w14:textId="77777777" w:rsidR="007C2E0A" w:rsidRDefault="00192FFF">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commentRangeStart w:id="50"/>
      <w:commentRangeStart w:id="51"/>
      <w:r w:rsidR="00690A10">
        <w:rPr>
          <w:rStyle w:val="Hyperlink"/>
        </w:rPr>
        <w:fldChar w:fldCharType="begin"/>
      </w:r>
      <w:r w:rsidR="00690A10">
        <w:rPr>
          <w:rStyle w:val="Hyperlink"/>
        </w:rPr>
        <w:instrText xml:space="preserve"> HYPERLINK \l "ref-Abbott2018" \h </w:instrText>
      </w:r>
      <w:r w:rsidR="00690A10">
        <w:rPr>
          <w:rStyle w:val="Hyperlink"/>
        </w:rPr>
        <w:fldChar w:fldCharType="separate"/>
      </w:r>
      <w:r>
        <w:rPr>
          <w:rStyle w:val="Hyperlink"/>
        </w:rPr>
        <w:t>2018</w:t>
      </w:r>
      <w:r w:rsidR="00690A10">
        <w:rPr>
          <w:rStyle w:val="Hyperlink"/>
        </w:rPr>
        <w:fldChar w:fldCharType="end"/>
      </w:r>
      <w:commentRangeEnd w:id="50"/>
      <w:r w:rsidR="0000197A">
        <w:rPr>
          <w:rStyle w:val="CommentReference"/>
        </w:rPr>
        <w:commentReference w:id="50"/>
      </w:r>
      <w:commentRangeEnd w:id="51"/>
      <w:r w:rsidR="0000197A">
        <w:rPr>
          <w:rStyle w:val="CommentReference"/>
        </w:rPr>
        <w:commentReference w:id="51"/>
      </w:r>
      <w:r>
        <w:t>).</w:t>
      </w:r>
    </w:p>
    <w:p w14:paraId="76FBB267" w14:textId="77777777" w:rsidR="007C2E0A" w:rsidRDefault="00192FFF">
      <w:r>
        <w:t> </w:t>
      </w:r>
    </w:p>
    <w:p w14:paraId="30F80F22" w14:textId="77777777" w:rsidR="007C2E0A" w:rsidRDefault="00192FFF">
      <w:r>
        <w:t xml:space="preserve">As changing climatic conditions are likely to lead to increases in hydrologic pulse generation - whether through increased precipitation, earlier or more intense freshet conditions, or changes in subsurface flow and </w:t>
      </w:r>
      <w:commentRangeStart w:id="52"/>
      <w:r>
        <w:t>connectivity</w:t>
      </w:r>
      <w:commentRangeEnd w:id="52"/>
      <w:r w:rsidR="0000197A">
        <w:rPr>
          <w:rStyle w:val="CommentReference"/>
        </w:rPr>
        <w:commentReference w:id="52"/>
      </w:r>
      <w:r>
        <w:t xml:space="preserve">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37694C9D" w14:textId="77777777" w:rsidR="007C2E0A" w:rsidRDefault="00192FFF">
      <w:r>
        <w:t> </w:t>
      </w:r>
    </w:p>
    <w:p w14:paraId="5DAD04E4" w14:textId="77777777" w:rsidR="007C2E0A" w:rsidRDefault="00192FFF">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xml:space="preserve">). </w:t>
      </w:r>
      <w:commentRangeStart w:id="53"/>
      <w:r>
        <w:t>For</w:t>
      </w:r>
      <w:commentRangeEnd w:id="53"/>
      <w:r w:rsidR="0000197A">
        <w:rPr>
          <w:rStyle w:val="CommentReference"/>
        </w:rPr>
        <w:commentReference w:id="53"/>
      </w:r>
      <w:r>
        <w:t xml:space="preserve">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14:paraId="51A18135" w14:textId="77777777" w:rsidR="007C2E0A" w:rsidRDefault="00192FFF">
      <w:pPr>
        <w:pStyle w:val="Heading4"/>
      </w:pPr>
      <w:bookmarkStart w:id="54" w:name="X1c8b1846ec8827e81bf11c20cacd4a3ed2cc375"/>
      <w:bookmarkStart w:id="55" w:name="_Toc43678711"/>
      <w:r>
        <w:t>Source water quality considerations Greater Victoria’s water supply areas</w:t>
      </w:r>
      <w:bookmarkEnd w:id="54"/>
      <w:bookmarkEnd w:id="55"/>
    </w:p>
    <w:p w14:paraId="3BE6BB0D" w14:textId="77777777" w:rsidR="007C2E0A" w:rsidRDefault="00192FFF">
      <w:r>
        <w:t>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hectares) of land which included the majority of the Leech River watershed (a major sub-catchment of the Sooke River watershed). In anticipation of future water demands, this area was designated as a supplemental water supply for Greater Victoria, and is known as the </w:t>
      </w:r>
      <w:del w:id="56" w:author="Bill Floyd" w:date="2020-06-25T14:33:00Z">
        <w:r w:rsidDel="007E401D">
          <w:delText xml:space="preserve">the </w:delText>
        </w:r>
      </w:del>
      <w:r>
        <w:t>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14:paraId="1DA2B1AC" w14:textId="77777777" w:rsidR="007C2E0A" w:rsidRDefault="00192FFF">
      <w:r>
        <w:t> </w:t>
      </w:r>
    </w:p>
    <w:p w14:paraId="0586E60F" w14:textId="77777777" w:rsidR="007C2E0A" w:rsidRDefault="00192FFF">
      <w:r>
        <w:t xml:space="preserve">Overall, the hydrology of the LWSA is poorly understood, as are its water quality dynamics. In the mid-1980’s, some water was transferred from the Leech River into Deception Gulch and Reservoir (adjacent to but physically separated from Sooke Reservoir), and the mixing resulted </w:t>
      </w:r>
      <w:commentRangeStart w:id="57"/>
      <w:r>
        <w:t>in</w:t>
      </w:r>
      <w:commentRangeEnd w:id="57"/>
      <w:r w:rsidR="00504881">
        <w:rPr>
          <w:rStyle w:val="CommentReference"/>
        </w:rPr>
        <w:commentReference w:id="57"/>
      </w:r>
      <w:r>
        <w:t xml:space="preserve"> biological water quality problems that included odour and raised concerns about the operational usage of the existing tunnel. Before work is done on inter-basin transfers, the hydrology and water quality of the Leech River system need to be better understood.</w:t>
      </w:r>
    </w:p>
    <w:p w14:paraId="2334875F" w14:textId="77777777" w:rsidR="007C2E0A" w:rsidRDefault="00192FFF">
      <w:r>
        <w:t> </w:t>
      </w:r>
    </w:p>
    <w:p w14:paraId="313A0AA6" w14:textId="77777777" w:rsidR="007C2E0A" w:rsidRDefault="00192FFF">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w:t>
      </w:r>
      <w:del w:id="58" w:author="Bill Floyd" w:date="2020-06-25T14:40:00Z">
        <w:r w:rsidDel="007E401D">
          <w:delText>they are now managed</w:delText>
        </w:r>
      </w:del>
      <w:ins w:id="59" w:author="Bill Floyd" w:date="2020-06-25T14:40:00Z">
        <w:r w:rsidR="007E401D">
          <w:t>but rather</w:t>
        </w:r>
      </w:ins>
      <w:r>
        <w:t xml:space="preserve"> to improve</w:t>
      </w:r>
      <w:ins w:id="60" w:author="Bill Floyd" w:date="2020-06-25T14:40:00Z">
        <w:r w:rsidR="007E401D">
          <w:t>/maintain</w:t>
        </w:r>
      </w:ins>
      <w:r>
        <w:t xml:space="preser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14:paraId="1AB7528E" w14:textId="77777777" w:rsidR="007C2E0A" w:rsidRDefault="00192FFF">
      <w:r>
        <w:t> </w:t>
      </w:r>
    </w:p>
    <w:p w14:paraId="05E6D9AC" w14:textId="77777777" w:rsidR="007C2E0A" w:rsidRDefault="00192FFF">
      <w:r>
        <w:t xml:space="preserve">The provincial Drinking Water Protection Act and Drinking Water Protection Regulation </w:t>
      </w:r>
      <w:commentRangeStart w:id="61"/>
      <w:r>
        <w:t>frameworks</w:t>
      </w:r>
      <w:commentRangeEnd w:id="61"/>
      <w:r w:rsidR="007E401D">
        <w:rPr>
          <w:rStyle w:val="CommentReference"/>
        </w:rPr>
        <w:commentReference w:id="61"/>
      </w:r>
      <w:r>
        <w:t xml:space="preserve">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Understanding dynamics and variability of </w:t>
      </w:r>
      <w:commentRangeStart w:id="62"/>
      <w:r>
        <w:t>hydrochemistry</w:t>
      </w:r>
      <w:commentRangeEnd w:id="62"/>
      <w:r w:rsidR="00FF46BB">
        <w:rPr>
          <w:rStyle w:val="CommentReference"/>
        </w:rPr>
        <w:commentReference w:id="62"/>
      </w:r>
      <w:r>
        <w:t xml:space="preserve"> in the LWSA is needed to anticipate possible treatment challenges that may accompany future inter-basin transfer from the LWSA.</w:t>
      </w:r>
    </w:p>
    <w:p w14:paraId="043944EC" w14:textId="77777777" w:rsidR="007C2E0A" w:rsidRDefault="00192FFF">
      <w:pPr>
        <w:pStyle w:val="Heading3"/>
      </w:pPr>
      <w:bookmarkStart w:id="63" w:name="research-objectives"/>
      <w:bookmarkStart w:id="64" w:name="_Toc43678712"/>
      <w:r>
        <w:t>Research objectives</w:t>
      </w:r>
      <w:bookmarkEnd w:id="63"/>
      <w:bookmarkEnd w:id="64"/>
    </w:p>
    <w:p w14:paraId="2415D65F" w14:textId="77777777" w:rsidR="007C2E0A" w:rsidRDefault="00192FFF">
      <w:commentRangeStart w:id="65"/>
      <w:r>
        <w:t xml:space="preserve">The purpose of this master’s research project was to establish a baseline understanding of hydrologic responses and water quality variability in </w:t>
      </w:r>
      <w:del w:id="66" w:author="Bill Floyd" w:date="2020-06-25T14:43:00Z">
        <w:r w:rsidDel="00FF46BB">
          <w:delText xml:space="preserve">rivers </w:delText>
        </w:r>
      </w:del>
      <w:ins w:id="67" w:author="Bill Floyd" w:date="2020-06-25T14:43:00Z">
        <w:r w:rsidR="00FF46BB">
          <w:t xml:space="preserve">streams </w:t>
        </w:r>
      </w:ins>
      <w:r>
        <w:t>across the LWSA. This research was conducted in partnership with the CRD to contribute to their pursuit of characterizing the Leech Water Supply Area, while contributing to our understanding of “natural” variations in source water quality (primarily with respect to DOM and DOC) across nested catchments in a second growth forested watershed. The objectives of this research were to quantify spatial and te</w:t>
      </w:r>
      <w:ins w:id="68" w:author="Bill Floyd" w:date="2020-06-26T09:29:00Z">
        <w:r w:rsidR="005C627F">
          <w:t>jmk;l</w:t>
        </w:r>
      </w:ins>
      <w:r>
        <w:t>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commentRangeEnd w:id="65"/>
      <w:r w:rsidR="00FF46BB">
        <w:rPr>
          <w:rStyle w:val="CommentReference"/>
        </w:rPr>
        <w:commentReference w:id="65"/>
      </w:r>
    </w:p>
    <w:p w14:paraId="74CDBCAC" w14:textId="77777777" w:rsidR="007C2E0A" w:rsidRDefault="00192FFF">
      <w:pPr>
        <w:pStyle w:val="Heading2"/>
      </w:pPr>
      <w:bookmarkStart w:id="69" w:name="methods"/>
      <w:bookmarkStart w:id="70" w:name="_Toc43678713"/>
      <w:commentRangeStart w:id="71"/>
      <w:r>
        <w:t>Methods</w:t>
      </w:r>
      <w:bookmarkEnd w:id="69"/>
      <w:bookmarkEnd w:id="70"/>
      <w:commentRangeEnd w:id="71"/>
      <w:r w:rsidR="00E95307">
        <w:rPr>
          <w:rStyle w:val="CommentReference"/>
          <w:rFonts w:eastAsia="Cambria"/>
          <w:b w:val="0"/>
          <w:bCs w:val="0"/>
        </w:rPr>
        <w:commentReference w:id="71"/>
      </w:r>
    </w:p>
    <w:p w14:paraId="13CBFB3D" w14:textId="77777777" w:rsidR="007C2E0A" w:rsidRDefault="00192FFF">
      <w:r>
        <w:t>Geospatial data were collected from GeoGratis, the Government of Canada Geospatial Data Extraction tool (geogratis.gc.ca) with supplemental data provided by the CRD.</w:t>
      </w:r>
      <w:r>
        <w:rPr>
          <w:rStyle w:val="FootnoteReference"/>
        </w:rPr>
        <w:footnoteReference w:id="1"/>
      </w:r>
      <w:r>
        <w:t xml:space="preserve"> Maps were created using QGIS (version 3.12.1, Bucuresti; www.qgis.org), and catchment boundaries were delineated using the QGIS GRASS plugin (GRASS GIS 7, version 2).</w:t>
      </w:r>
    </w:p>
    <w:p w14:paraId="1372043E" w14:textId="77777777" w:rsidR="007C2E0A" w:rsidRDefault="00192FFF">
      <w:pPr>
        <w:pStyle w:val="Heading3"/>
      </w:pPr>
      <w:bookmarkStart w:id="73" w:name="study-site-leech-river-watershed"/>
      <w:bookmarkStart w:id="74" w:name="_Toc43678714"/>
      <w:r>
        <w:t>Study Site: Leech River Watershed</w:t>
      </w:r>
      <w:bookmarkEnd w:id="73"/>
      <w:bookmarkEnd w:id="74"/>
    </w:p>
    <w:p w14:paraId="18197107" w14:textId="77777777" w:rsidR="007C2E0A" w:rsidDel="00D20FAE" w:rsidRDefault="00192FFF">
      <w:pPr>
        <w:rPr>
          <w:del w:id="75" w:author="Bill Floyd" w:date="2020-06-26T12:22:00Z"/>
        </w:rPr>
      </w:pPr>
      <w:commentRangeStart w:id="76"/>
      <w:r>
        <w:t>The Leech River watershed is a sub-catchment of the Sooke River watershed, located west of Sooke Reservoir (primary water supply for the Greater Victoria Area)</w:t>
      </w:r>
      <w:ins w:id="77" w:author="Bill Floyd" w:date="2020-06-26T12:21:00Z">
        <w:r w:rsidR="00D20FAE">
          <w:t xml:space="preserve"> (Figure 1)</w:t>
        </w:r>
      </w:ins>
      <w:r>
        <w:t xml:space="preserve">.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w:t>
      </w:r>
      <w:commentRangeEnd w:id="76"/>
      <w:r w:rsidR="00E95307">
        <w:rPr>
          <w:rStyle w:val="CommentReference"/>
        </w:rPr>
        <w:commentReference w:id="76"/>
      </w:r>
      <w:del w:id="78" w:author="Bill Floyd" w:date="2020-06-26T12:22:00Z">
        <w:r w:rsidDel="00D20FAE">
          <w:delText>Figure 1 shows the Leech and Sooke Water Supply areas in context to their location on Vancouver Island, BC, Canada.</w:delText>
        </w:r>
      </w:del>
    </w:p>
    <w:p w14:paraId="2311DD5B" w14:textId="77777777" w:rsidR="007C2E0A" w:rsidRDefault="00192FFF">
      <w:r>
        <w:t> </w:t>
      </w:r>
    </w:p>
    <w:p w14:paraId="7F65AE4B" w14:textId="77777777" w:rsidR="007C2E0A" w:rsidRDefault="00192FFF">
      <w:r>
        <w:rPr>
          <w:noProof/>
        </w:rPr>
        <w:drawing>
          <wp:inline distT="0" distB="0" distL="0" distR="0" wp14:anchorId="6EE9479A" wp14:editId="066CE1A0">
            <wp:extent cx="5943600" cy="6281721"/>
            <wp:effectExtent l="0" t="0" r="0" b="0"/>
            <wp:docPr id="1" name="Picture" descr="Figure 1: Overview of the Leech and Sooke Water Supply Areas (Greater Victoria, CRD), located on southeastern Vancouver Island, British Columbia, Canada. Bottom image of Canada and inset of Vancouver Island were screenshots from the app ‘Windy’ (Prague, Czechia, EU); map of the water supply areas (top) was generated in QGI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4"/>
                    <a:stretch>
                      <a:fillRect/>
                    </a:stretch>
                  </pic:blipFill>
                  <pic:spPr bwMode="auto">
                    <a:xfrm>
                      <a:off x="0" y="0"/>
                      <a:ext cx="5943600" cy="6281721"/>
                    </a:xfrm>
                    <a:prstGeom prst="rect">
                      <a:avLst/>
                    </a:prstGeom>
                    <a:noFill/>
                    <a:ln w="9525">
                      <a:noFill/>
                      <a:headEnd/>
                      <a:tailEnd/>
                    </a:ln>
                  </pic:spPr>
                </pic:pic>
              </a:graphicData>
            </a:graphic>
          </wp:inline>
        </w:drawing>
      </w:r>
    </w:p>
    <w:p w14:paraId="7ADC62F6" w14:textId="77777777" w:rsidR="007C2E0A" w:rsidRDefault="00192FFF">
      <w:r>
        <w:t xml:space="preserve">Figure 1: </w:t>
      </w:r>
      <w:r>
        <w:rPr>
          <w:i/>
        </w:rPr>
        <w:t>Overview of the Leech and Sooke Water Supply Areas (Greater Victoria, CRD), located on southeastern Vancouver Island, British Columbia, Canada. Bottom image of Canada and inset of Vancouver Island were screenshots from the app ‘Windy’ (Prague, Czechia, EU); map of the water supply areas (top) was generated in QGIS.</w:t>
      </w:r>
    </w:p>
    <w:p w14:paraId="73CD70F9" w14:textId="77777777" w:rsidR="007C2E0A" w:rsidRDefault="00192FFF">
      <w:r>
        <w:t> </w:t>
      </w:r>
    </w:p>
    <w:p w14:paraId="2B73F92B" w14:textId="77777777" w:rsidR="007C2E0A" w:rsidRDefault="00192FFF">
      <w:del w:id="79" w:author="Bill Floyd" w:date="2020-06-26T12:25:00Z">
        <w:r w:rsidDel="00D20FAE">
          <w:delText xml:space="preserve">While monitoring programs began in 2017, the hydrology and water quality in the LWSA are poorly </w:delText>
        </w:r>
        <w:commentRangeStart w:id="80"/>
        <w:r w:rsidDel="00D20FAE">
          <w:delText>understood</w:delText>
        </w:r>
        <w:commentRangeEnd w:id="80"/>
        <w:r w:rsidR="00D20FAE" w:rsidDel="00D20FAE">
          <w:rPr>
            <w:rStyle w:val="CommentReference"/>
          </w:rPr>
          <w:commentReference w:id="80"/>
        </w:r>
        <w:r w:rsidDel="00D20FAE">
          <w:delText xml:space="preserve">. </w:delText>
        </w:r>
      </w:del>
      <w:r>
        <w:t xml:space="preserve">The Leech River watershed includes three </w:t>
      </w:r>
      <w:commentRangeStart w:id="81"/>
      <w:r>
        <w:t>mainstem</w:t>
      </w:r>
      <w:commentRangeEnd w:id="81"/>
      <w:r w:rsidR="009A14A0">
        <w:rPr>
          <w:rStyle w:val="CommentReference"/>
        </w:rPr>
        <w:commentReference w:id="81"/>
      </w:r>
      <w:r>
        <w:t xml:space="preserve">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w:t>
      </w:r>
      <w:commentRangeStart w:id="82"/>
      <w:r>
        <w:t>Across</w:t>
      </w:r>
      <w:commentRangeEnd w:id="82"/>
      <w:r w:rsidR="00D20FAE">
        <w:rPr>
          <w:rStyle w:val="CommentReference"/>
        </w:rPr>
        <w:commentReference w:id="82"/>
      </w:r>
      <w:r>
        <w:t xml:space="preserve"> the watershed, elevation ranges from approximately 200 m above sea level (asl), near the Leech Tunnel, to 941 m asl in the centre of the watershed, at the top of Survey </w:t>
      </w:r>
      <w:commentRangeStart w:id="83"/>
      <w:r>
        <w:t>Mountain</w:t>
      </w:r>
      <w:commentRangeEnd w:id="83"/>
      <w:r w:rsidR="00D20FAE">
        <w:rPr>
          <w:rStyle w:val="CommentReference"/>
        </w:rPr>
        <w:commentReference w:id="83"/>
      </w:r>
      <w:r>
        <w:t>.</w:t>
      </w:r>
    </w:p>
    <w:p w14:paraId="1B2AB214" w14:textId="77777777" w:rsidR="007C2E0A" w:rsidRDefault="00192FFF">
      <w:pPr>
        <w:pStyle w:val="Heading4"/>
      </w:pPr>
      <w:bookmarkStart w:id="84" w:name="climate-weather-forests"/>
      <w:bookmarkStart w:id="85" w:name="_Toc43678715"/>
      <w:r>
        <w:t>Climate, Weather, Forests</w:t>
      </w:r>
      <w:bookmarkEnd w:id="84"/>
      <w:bookmarkEnd w:id="85"/>
    </w:p>
    <w:p w14:paraId="4FFE595E" w14:textId="77777777" w:rsidR="007C2E0A" w:rsidRDefault="00192FFF">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 (Ussery and AECOM </w:t>
      </w:r>
      <w:hyperlink w:anchor="ref-Ussery2015">
        <w:r>
          <w:rPr>
            <w:rStyle w:val="Hyperlink"/>
          </w:rPr>
          <w:t>2015</w:t>
        </w:r>
      </w:hyperlink>
      <w:r>
        <w:t xml:space="preserve">). While some precipitation occurs as snow at higher elevations, the majority of the ~2000 mm per year is rain (i.e., pluvial hydroclimatic </w:t>
      </w:r>
      <w:commentRangeStart w:id="86"/>
      <w:r>
        <w:t>regime</w:t>
      </w:r>
      <w:commentRangeEnd w:id="86"/>
      <w:r w:rsidR="00D20FAE">
        <w:rPr>
          <w:rStyle w:val="CommentReference"/>
        </w:rPr>
        <w:commentReference w:id="86"/>
      </w:r>
      <w:r>
        <w:t xml:space="preserve">). The water year can be broadly divided into wet and dry seasons where approximately 90% of precipitation falls from October to April, and May through September are relatively </w:t>
      </w:r>
      <w:commentRangeStart w:id="87"/>
      <w:r>
        <w:t>dry</w:t>
      </w:r>
      <w:commentRangeEnd w:id="87"/>
      <w:r w:rsidR="00E95307">
        <w:rPr>
          <w:rStyle w:val="CommentReference"/>
        </w:rPr>
        <w:commentReference w:id="87"/>
      </w:r>
      <w:r>
        <w:t>.</w:t>
      </w:r>
    </w:p>
    <w:p w14:paraId="6BB75C83" w14:textId="77777777" w:rsidR="007C2E0A" w:rsidRDefault="00192FFF">
      <w:r>
        <w:t> </w:t>
      </w:r>
    </w:p>
    <w:p w14:paraId="746506F9" w14:textId="77777777" w:rsidR="007C2E0A" w:rsidRDefault="00192FFF">
      <w:r>
        <w:t xml:space="preserve">There are two weather stations which operated during the study period: Chris Creek </w:t>
      </w:r>
      <w:commentRangeStart w:id="88"/>
      <w:r>
        <w:t>station</w:t>
      </w:r>
      <w:commentRangeEnd w:id="88"/>
      <w:r w:rsidR="00D20FAE">
        <w:rPr>
          <w:rStyle w:val="CommentReference"/>
        </w:rPr>
        <w:commentReference w:id="88"/>
      </w:r>
      <w:r>
        <w:t xml:space="preserve"> is located in the headwaters of the LWSA and Martin’s Gulch station is located near the future diversion point (Leech River Tunnel). The CRD provided weather station data from Chris Creek and Martin’s Gulch weather stations from January 2018 to March 2020. Rainfall and air temperature from each of the two LWSA weather stations is shown in Figure 2. Slightly more precipitation was recorded at Martin’s Gulch than Chris Creek station. Annual weather data from each of the LWSA weather stations are summarized in Table </w:t>
      </w:r>
      <w:commentRangeStart w:id="89"/>
      <w:commentRangeStart w:id="90"/>
      <w:r>
        <w:t>2</w:t>
      </w:r>
      <w:commentRangeEnd w:id="89"/>
      <w:r w:rsidR="00EF4B2E">
        <w:rPr>
          <w:rStyle w:val="CommentReference"/>
        </w:rPr>
        <w:commentReference w:id="89"/>
      </w:r>
      <w:commentRangeEnd w:id="90"/>
      <w:r w:rsidR="00EF4B2E">
        <w:rPr>
          <w:rStyle w:val="CommentReference"/>
        </w:rPr>
        <w:commentReference w:id="90"/>
      </w:r>
      <w:r>
        <w:t>. </w:t>
      </w:r>
    </w:p>
    <w:p w14:paraId="62C9622F" w14:textId="77777777" w:rsidR="007C2E0A" w:rsidRDefault="00192FFF" w:rsidP="00192FFF">
      <w:pPr>
        <w:spacing w:line="240" w:lineRule="auto"/>
      </w:pPr>
      <w:r>
        <w:rPr>
          <w:noProof/>
        </w:rPr>
        <w:drawing>
          <wp:inline distT="0" distB="0" distL="0" distR="0" wp14:anchorId="1A186236" wp14:editId="347C761A">
            <wp:extent cx="5413249" cy="4511040"/>
            <wp:effectExtent l="0" t="0" r="0" b="0"/>
            <wp:docPr id="2" name="Picture" descr="Figure 2:  Weather from two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5"/>
                    <a:stretch>
                      <a:fillRect/>
                    </a:stretch>
                  </pic:blipFill>
                  <pic:spPr bwMode="auto">
                    <a:xfrm>
                      <a:off x="0" y="0"/>
                      <a:ext cx="5415836" cy="4513196"/>
                    </a:xfrm>
                    <a:prstGeom prst="rect">
                      <a:avLst/>
                    </a:prstGeom>
                    <a:noFill/>
                    <a:ln w="9525">
                      <a:noFill/>
                      <a:headEnd/>
                      <a:tailEnd/>
                    </a:ln>
                  </pic:spPr>
                </pic:pic>
              </a:graphicData>
            </a:graphic>
          </wp:inline>
        </w:drawing>
      </w:r>
    </w:p>
    <w:p w14:paraId="62C89C49" w14:textId="77777777" w:rsidR="007C2E0A" w:rsidRDefault="00192FFF" w:rsidP="00192FFF">
      <w:pPr>
        <w:spacing w:line="240" w:lineRule="auto"/>
      </w:pPr>
      <w:r>
        <w:t xml:space="preserve">Figure 2:  </w:t>
      </w:r>
      <w:r>
        <w:rPr>
          <w:i/>
        </w:rPr>
        <w:t>Weather from two stations in the Leech water supply area. Coloured sections of plots highlight the field study period of this project.</w:t>
      </w:r>
    </w:p>
    <w:p w14:paraId="452075FC" w14:textId="77777777" w:rsidR="007C2E0A" w:rsidRDefault="00192FFF">
      <w:r>
        <w:t> </w:t>
      </w:r>
    </w:p>
    <w:p w14:paraId="095B19BE" w14:textId="77777777" w:rsidR="007C2E0A" w:rsidRDefault="00192FFF">
      <w:r>
        <w:t xml:space="preserve">Table 2: </w:t>
      </w:r>
      <w:r>
        <w:rPr>
          <w:i/>
        </w:rPr>
        <w:t xml:space="preserve">Two years of weather from CRD stations in Leech water supply </w:t>
      </w:r>
      <w:commentRangeStart w:id="91"/>
      <w:r>
        <w:rPr>
          <w:i/>
        </w:rPr>
        <w:t>area</w:t>
      </w:r>
      <w:commentRangeEnd w:id="91"/>
      <w:r w:rsidR="00EF4B2E">
        <w:rPr>
          <w:rStyle w:val="CommentReference"/>
        </w:rPr>
        <w:commentReference w:id="91"/>
      </w:r>
    </w:p>
    <w:tbl>
      <w:tblPr>
        <w:tblW w:w="5000" w:type="pct"/>
        <w:tblLook w:val="07E0" w:firstRow="1" w:lastRow="1" w:firstColumn="1" w:lastColumn="1" w:noHBand="1" w:noVBand="1"/>
      </w:tblPr>
      <w:tblGrid>
        <w:gridCol w:w="1493"/>
        <w:gridCol w:w="2078"/>
        <w:gridCol w:w="1247"/>
        <w:gridCol w:w="848"/>
        <w:gridCol w:w="1091"/>
        <w:gridCol w:w="962"/>
        <w:gridCol w:w="769"/>
        <w:gridCol w:w="872"/>
      </w:tblGrid>
      <w:tr w:rsidR="00192FFF" w:rsidRPr="00192FFF" w14:paraId="5EBFFFD7" w14:textId="77777777" w:rsidTr="00192FFF">
        <w:tc>
          <w:tcPr>
            <w:tcW w:w="797" w:type="pct"/>
            <w:tcBorders>
              <w:bottom w:val="single" w:sz="0" w:space="0" w:color="auto"/>
            </w:tcBorders>
            <w:vAlign w:val="bottom"/>
          </w:tcPr>
          <w:p w14:paraId="06F755A9"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Year</w:t>
            </w:r>
          </w:p>
        </w:tc>
        <w:tc>
          <w:tcPr>
            <w:tcW w:w="1110" w:type="pct"/>
            <w:tcBorders>
              <w:bottom w:val="single" w:sz="0" w:space="0" w:color="auto"/>
            </w:tcBorders>
            <w:vAlign w:val="bottom"/>
          </w:tcPr>
          <w:p w14:paraId="599DDA6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station name</w:t>
            </w:r>
          </w:p>
        </w:tc>
        <w:tc>
          <w:tcPr>
            <w:tcW w:w="666" w:type="pct"/>
            <w:tcBorders>
              <w:bottom w:val="single" w:sz="0" w:space="0" w:color="auto"/>
            </w:tcBorders>
            <w:vAlign w:val="bottom"/>
          </w:tcPr>
          <w:p w14:paraId="17CFBEF7"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annual precip. (mm)</w:t>
            </w:r>
          </w:p>
        </w:tc>
        <w:tc>
          <w:tcPr>
            <w:tcW w:w="453" w:type="pct"/>
            <w:tcBorders>
              <w:bottom w:val="single" w:sz="0" w:space="0" w:color="auto"/>
            </w:tcBorders>
            <w:vAlign w:val="bottom"/>
          </w:tcPr>
          <w:p w14:paraId="17DDC9A6"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max snow (m)</w:t>
            </w:r>
          </w:p>
        </w:tc>
        <w:tc>
          <w:tcPr>
            <w:tcW w:w="583" w:type="pct"/>
            <w:tcBorders>
              <w:bottom w:val="single" w:sz="0" w:space="0" w:color="auto"/>
            </w:tcBorders>
            <w:vAlign w:val="bottom"/>
          </w:tcPr>
          <w:p w14:paraId="328D9675"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mean air temp. (°C)</w:t>
            </w:r>
          </w:p>
        </w:tc>
        <w:tc>
          <w:tcPr>
            <w:tcW w:w="514" w:type="pct"/>
            <w:tcBorders>
              <w:bottom w:val="single" w:sz="0" w:space="0" w:color="auto"/>
            </w:tcBorders>
            <w:vAlign w:val="bottom"/>
          </w:tcPr>
          <w:p w14:paraId="7CD1E655" w14:textId="77777777" w:rsid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 xml:space="preserve">stdev air temp. </w:t>
            </w:r>
          </w:p>
          <w:p w14:paraId="1B7E574C"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 °C)</w:t>
            </w:r>
          </w:p>
        </w:tc>
        <w:tc>
          <w:tcPr>
            <w:tcW w:w="411" w:type="pct"/>
            <w:tcBorders>
              <w:bottom w:val="single" w:sz="0" w:space="0" w:color="auto"/>
            </w:tcBorders>
            <w:vAlign w:val="bottom"/>
          </w:tcPr>
          <w:p w14:paraId="58E7C15F"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mean max. temp. (°C)</w:t>
            </w:r>
          </w:p>
        </w:tc>
        <w:tc>
          <w:tcPr>
            <w:tcW w:w="466" w:type="pct"/>
            <w:tcBorders>
              <w:bottom w:val="single" w:sz="0" w:space="0" w:color="auto"/>
            </w:tcBorders>
            <w:vAlign w:val="bottom"/>
          </w:tcPr>
          <w:p w14:paraId="4DF22D48"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mean min. temp. (°C)</w:t>
            </w:r>
          </w:p>
        </w:tc>
      </w:tr>
      <w:tr w:rsidR="00192FFF" w:rsidRPr="00192FFF" w14:paraId="27E99F41" w14:textId="77777777" w:rsidTr="00192FFF">
        <w:tc>
          <w:tcPr>
            <w:tcW w:w="797" w:type="pct"/>
          </w:tcPr>
          <w:p w14:paraId="06C6CF66"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2018</w:t>
            </w:r>
          </w:p>
        </w:tc>
        <w:tc>
          <w:tcPr>
            <w:tcW w:w="1110" w:type="pct"/>
          </w:tcPr>
          <w:p w14:paraId="140F2BF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Chris Creek</w:t>
            </w:r>
          </w:p>
        </w:tc>
        <w:tc>
          <w:tcPr>
            <w:tcW w:w="666" w:type="pct"/>
          </w:tcPr>
          <w:p w14:paraId="25154C4A"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1967.8</w:t>
            </w:r>
          </w:p>
        </w:tc>
        <w:tc>
          <w:tcPr>
            <w:tcW w:w="453" w:type="pct"/>
          </w:tcPr>
          <w:p w14:paraId="3D1C6BE7"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3.09</w:t>
            </w:r>
          </w:p>
        </w:tc>
        <w:tc>
          <w:tcPr>
            <w:tcW w:w="583" w:type="pct"/>
          </w:tcPr>
          <w:p w14:paraId="06645F87"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8.1</w:t>
            </w:r>
          </w:p>
        </w:tc>
        <w:tc>
          <w:tcPr>
            <w:tcW w:w="514" w:type="pct"/>
          </w:tcPr>
          <w:p w14:paraId="53B17304"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7.5</w:t>
            </w:r>
          </w:p>
        </w:tc>
        <w:tc>
          <w:tcPr>
            <w:tcW w:w="411" w:type="pct"/>
          </w:tcPr>
          <w:p w14:paraId="59964A67"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-11.9</w:t>
            </w:r>
          </w:p>
        </w:tc>
        <w:tc>
          <w:tcPr>
            <w:tcW w:w="466" w:type="pct"/>
          </w:tcPr>
          <w:p w14:paraId="75B1251C"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34.8</w:t>
            </w:r>
          </w:p>
        </w:tc>
      </w:tr>
      <w:tr w:rsidR="00192FFF" w:rsidRPr="00192FFF" w14:paraId="1D1B2C68" w14:textId="77777777" w:rsidTr="00192FFF">
        <w:tc>
          <w:tcPr>
            <w:tcW w:w="797" w:type="pct"/>
          </w:tcPr>
          <w:p w14:paraId="488F52A9"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2018</w:t>
            </w:r>
          </w:p>
        </w:tc>
        <w:tc>
          <w:tcPr>
            <w:tcW w:w="1110" w:type="pct"/>
          </w:tcPr>
          <w:p w14:paraId="3D62F34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Martins Gulch</w:t>
            </w:r>
          </w:p>
        </w:tc>
        <w:tc>
          <w:tcPr>
            <w:tcW w:w="666" w:type="pct"/>
          </w:tcPr>
          <w:p w14:paraId="181B3153"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2042.3</w:t>
            </w:r>
          </w:p>
        </w:tc>
        <w:tc>
          <w:tcPr>
            <w:tcW w:w="453" w:type="pct"/>
          </w:tcPr>
          <w:p w14:paraId="66400AC7"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3.01</w:t>
            </w:r>
          </w:p>
        </w:tc>
        <w:tc>
          <w:tcPr>
            <w:tcW w:w="583" w:type="pct"/>
          </w:tcPr>
          <w:p w14:paraId="41EA5507"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8.9</w:t>
            </w:r>
          </w:p>
        </w:tc>
        <w:tc>
          <w:tcPr>
            <w:tcW w:w="514" w:type="pct"/>
          </w:tcPr>
          <w:p w14:paraId="55CCB420"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7.3</w:t>
            </w:r>
          </w:p>
        </w:tc>
        <w:tc>
          <w:tcPr>
            <w:tcW w:w="411" w:type="pct"/>
          </w:tcPr>
          <w:p w14:paraId="29270D83"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-9.5</w:t>
            </w:r>
          </w:p>
        </w:tc>
        <w:tc>
          <w:tcPr>
            <w:tcW w:w="466" w:type="pct"/>
          </w:tcPr>
          <w:p w14:paraId="5A3E24EB"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32.9</w:t>
            </w:r>
          </w:p>
        </w:tc>
      </w:tr>
      <w:tr w:rsidR="00192FFF" w:rsidRPr="00192FFF" w14:paraId="7CB63DAE" w14:textId="77777777" w:rsidTr="00192FFF">
        <w:tc>
          <w:tcPr>
            <w:tcW w:w="797" w:type="pct"/>
          </w:tcPr>
          <w:p w14:paraId="36834DE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2019</w:t>
            </w:r>
          </w:p>
        </w:tc>
        <w:tc>
          <w:tcPr>
            <w:tcW w:w="1110" w:type="pct"/>
          </w:tcPr>
          <w:p w14:paraId="664F57C6"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Chris Creek</w:t>
            </w:r>
          </w:p>
        </w:tc>
        <w:tc>
          <w:tcPr>
            <w:tcW w:w="666" w:type="pct"/>
          </w:tcPr>
          <w:p w14:paraId="0CE73920"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1428.4</w:t>
            </w:r>
          </w:p>
        </w:tc>
        <w:tc>
          <w:tcPr>
            <w:tcW w:w="453" w:type="pct"/>
          </w:tcPr>
          <w:p w14:paraId="1D872D36"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3.09</w:t>
            </w:r>
          </w:p>
        </w:tc>
        <w:tc>
          <w:tcPr>
            <w:tcW w:w="583" w:type="pct"/>
          </w:tcPr>
          <w:p w14:paraId="65DE2703"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7.5</w:t>
            </w:r>
          </w:p>
        </w:tc>
        <w:tc>
          <w:tcPr>
            <w:tcW w:w="514" w:type="pct"/>
          </w:tcPr>
          <w:p w14:paraId="168B995A"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7.2</w:t>
            </w:r>
          </w:p>
        </w:tc>
        <w:tc>
          <w:tcPr>
            <w:tcW w:w="411" w:type="pct"/>
          </w:tcPr>
          <w:p w14:paraId="0486BD75"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-13.7</w:t>
            </w:r>
          </w:p>
        </w:tc>
        <w:tc>
          <w:tcPr>
            <w:tcW w:w="466" w:type="pct"/>
          </w:tcPr>
          <w:p w14:paraId="401EE7FA"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31.9</w:t>
            </w:r>
          </w:p>
        </w:tc>
      </w:tr>
      <w:tr w:rsidR="00192FFF" w:rsidRPr="00192FFF" w14:paraId="44DBCC1C" w14:textId="77777777" w:rsidTr="00192FFF">
        <w:tc>
          <w:tcPr>
            <w:tcW w:w="797" w:type="pct"/>
          </w:tcPr>
          <w:p w14:paraId="7669309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2019</w:t>
            </w:r>
          </w:p>
        </w:tc>
        <w:tc>
          <w:tcPr>
            <w:tcW w:w="1110" w:type="pct"/>
          </w:tcPr>
          <w:p w14:paraId="3C7954B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Martins Gulch</w:t>
            </w:r>
          </w:p>
        </w:tc>
        <w:tc>
          <w:tcPr>
            <w:tcW w:w="666" w:type="pct"/>
          </w:tcPr>
          <w:p w14:paraId="15B2C353"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1486.7</w:t>
            </w:r>
          </w:p>
        </w:tc>
        <w:tc>
          <w:tcPr>
            <w:tcW w:w="453" w:type="pct"/>
          </w:tcPr>
          <w:p w14:paraId="05FC0366"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3.01</w:t>
            </w:r>
          </w:p>
        </w:tc>
        <w:tc>
          <w:tcPr>
            <w:tcW w:w="583" w:type="pct"/>
          </w:tcPr>
          <w:p w14:paraId="301B1508"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8.4</w:t>
            </w:r>
          </w:p>
        </w:tc>
        <w:tc>
          <w:tcPr>
            <w:tcW w:w="514" w:type="pct"/>
          </w:tcPr>
          <w:p w14:paraId="1A02977F"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6.9</w:t>
            </w:r>
          </w:p>
        </w:tc>
        <w:tc>
          <w:tcPr>
            <w:tcW w:w="411" w:type="pct"/>
          </w:tcPr>
          <w:p w14:paraId="707A9077"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-12.7</w:t>
            </w:r>
          </w:p>
        </w:tc>
        <w:tc>
          <w:tcPr>
            <w:tcW w:w="466" w:type="pct"/>
          </w:tcPr>
          <w:p w14:paraId="29052150"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30.5</w:t>
            </w:r>
          </w:p>
        </w:tc>
      </w:tr>
      <w:tr w:rsidR="00192FFF" w:rsidRPr="00192FFF" w14:paraId="69BC3B1C" w14:textId="77777777" w:rsidTr="00192FFF">
        <w:tc>
          <w:tcPr>
            <w:tcW w:w="797" w:type="pct"/>
          </w:tcPr>
          <w:p w14:paraId="3F32240A"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Jan-Feb 2020</w:t>
            </w:r>
          </w:p>
        </w:tc>
        <w:tc>
          <w:tcPr>
            <w:tcW w:w="1110" w:type="pct"/>
          </w:tcPr>
          <w:p w14:paraId="019D739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Chris Creek</w:t>
            </w:r>
          </w:p>
        </w:tc>
        <w:tc>
          <w:tcPr>
            <w:tcW w:w="666" w:type="pct"/>
          </w:tcPr>
          <w:p w14:paraId="10694207"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837.2</w:t>
            </w:r>
          </w:p>
        </w:tc>
        <w:tc>
          <w:tcPr>
            <w:tcW w:w="453" w:type="pct"/>
          </w:tcPr>
          <w:p w14:paraId="3116C0EA"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3.09</w:t>
            </w:r>
          </w:p>
        </w:tc>
        <w:tc>
          <w:tcPr>
            <w:tcW w:w="583" w:type="pct"/>
          </w:tcPr>
          <w:p w14:paraId="50F3A317"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1.6</w:t>
            </w:r>
          </w:p>
        </w:tc>
        <w:tc>
          <w:tcPr>
            <w:tcW w:w="514" w:type="pct"/>
          </w:tcPr>
          <w:p w14:paraId="2DC495E4"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3.7</w:t>
            </w:r>
          </w:p>
        </w:tc>
        <w:tc>
          <w:tcPr>
            <w:tcW w:w="411" w:type="pct"/>
          </w:tcPr>
          <w:p w14:paraId="69B7169B"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-9.6</w:t>
            </w:r>
          </w:p>
        </w:tc>
        <w:tc>
          <w:tcPr>
            <w:tcW w:w="466" w:type="pct"/>
          </w:tcPr>
          <w:p w14:paraId="2FEB1CCA"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10.5</w:t>
            </w:r>
          </w:p>
        </w:tc>
      </w:tr>
      <w:tr w:rsidR="00192FFF" w:rsidRPr="00192FFF" w14:paraId="1A7B90EB" w14:textId="77777777" w:rsidTr="00192FFF">
        <w:tc>
          <w:tcPr>
            <w:tcW w:w="797" w:type="pct"/>
          </w:tcPr>
          <w:p w14:paraId="7534972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Jan-Feb 2020</w:t>
            </w:r>
          </w:p>
        </w:tc>
        <w:tc>
          <w:tcPr>
            <w:tcW w:w="1110" w:type="pct"/>
          </w:tcPr>
          <w:p w14:paraId="7D98C32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FWx Martins Gulch</w:t>
            </w:r>
          </w:p>
        </w:tc>
        <w:tc>
          <w:tcPr>
            <w:tcW w:w="666" w:type="pct"/>
          </w:tcPr>
          <w:p w14:paraId="6882E044"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930.4</w:t>
            </w:r>
          </w:p>
        </w:tc>
        <w:tc>
          <w:tcPr>
            <w:tcW w:w="453" w:type="pct"/>
          </w:tcPr>
          <w:p w14:paraId="7FE286B6"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3.01</w:t>
            </w:r>
          </w:p>
        </w:tc>
        <w:tc>
          <w:tcPr>
            <w:tcW w:w="583" w:type="pct"/>
          </w:tcPr>
          <w:p w14:paraId="3056F78B"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2.2</w:t>
            </w:r>
          </w:p>
        </w:tc>
        <w:tc>
          <w:tcPr>
            <w:tcW w:w="514" w:type="pct"/>
          </w:tcPr>
          <w:p w14:paraId="13635A0E"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3.6</w:t>
            </w:r>
          </w:p>
        </w:tc>
        <w:tc>
          <w:tcPr>
            <w:tcW w:w="411" w:type="pct"/>
          </w:tcPr>
          <w:p w14:paraId="6582744B"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-9.3</w:t>
            </w:r>
          </w:p>
        </w:tc>
        <w:tc>
          <w:tcPr>
            <w:tcW w:w="466" w:type="pct"/>
          </w:tcPr>
          <w:p w14:paraId="58B45DB3" w14:textId="77777777" w:rsidR="007C2E0A" w:rsidRPr="00192FFF" w:rsidRDefault="00192FFF" w:rsidP="00192FFF">
            <w:pPr>
              <w:spacing w:line="240" w:lineRule="auto"/>
              <w:jc w:val="right"/>
              <w:rPr>
                <w:rFonts w:asciiTheme="minorHAnsi" w:hAnsiTheme="minorHAnsi" w:cstheme="minorHAnsi"/>
                <w:sz w:val="22"/>
                <w:szCs w:val="22"/>
              </w:rPr>
            </w:pPr>
            <w:r w:rsidRPr="00192FFF">
              <w:rPr>
                <w:rFonts w:asciiTheme="minorHAnsi" w:hAnsiTheme="minorHAnsi" w:cstheme="minorHAnsi"/>
                <w:sz w:val="22"/>
                <w:szCs w:val="22"/>
              </w:rPr>
              <w:t>11.2</w:t>
            </w:r>
          </w:p>
        </w:tc>
      </w:tr>
    </w:tbl>
    <w:p w14:paraId="117348A3" w14:textId="77777777" w:rsidR="007C2E0A" w:rsidRDefault="00192FFF">
      <w:r>
        <w:t> </w:t>
      </w:r>
    </w:p>
    <w:p w14:paraId="0EB650B6" w14:textId="77777777" w:rsidR="007C2E0A" w:rsidRDefault="00192FFF">
      <w:r>
        <w:t xml:space="preserve">Using the R package </w:t>
      </w:r>
      <w:r>
        <w:rPr>
          <w:i/>
        </w:rPr>
        <w:t>Rainmaker</w:t>
      </w:r>
      <w:r>
        <w:t xml:space="preserve"> (USGS), </w:t>
      </w:r>
      <w:commentRangeStart w:id="92"/>
      <w:r>
        <w:t>rain</w:t>
      </w:r>
      <w:commentRangeEnd w:id="92"/>
      <w:r w:rsidR="00F07997">
        <w:rPr>
          <w:rStyle w:val="CommentReference"/>
        </w:rPr>
        <w:commentReference w:id="92"/>
      </w:r>
      <w:r>
        <w:t xml:space="preserve"> data were used to define events that corresponded to sampling campaigns. Seasons were operationally defined based on periods with or without major rain events, where “wet” season included major events and “dry” season did </w:t>
      </w:r>
      <w:commentRangeStart w:id="93"/>
      <w:commentRangeStart w:id="94"/>
      <w:r>
        <w:t>not</w:t>
      </w:r>
      <w:commentRangeEnd w:id="93"/>
      <w:r w:rsidR="00E95307">
        <w:rPr>
          <w:rStyle w:val="CommentReference"/>
        </w:rPr>
        <w:commentReference w:id="93"/>
      </w:r>
      <w:commentRangeEnd w:id="94"/>
      <w:r w:rsidR="00F07997">
        <w:rPr>
          <w:rStyle w:val="CommentReference"/>
        </w:rPr>
        <w:commentReference w:id="94"/>
      </w:r>
      <w:r>
        <w:t>.</w:t>
      </w:r>
    </w:p>
    <w:p w14:paraId="03431224" w14:textId="77777777" w:rsidR="007C2E0A" w:rsidRDefault="00192FFF">
      <w:pPr>
        <w:pStyle w:val="Heading3"/>
      </w:pPr>
      <w:bookmarkStart w:id="95" w:name="river-sampling"/>
      <w:bookmarkStart w:id="96" w:name="_Toc43678716"/>
      <w:r>
        <w:t>River sampling</w:t>
      </w:r>
      <w:bookmarkEnd w:id="95"/>
      <w:bookmarkEnd w:id="96"/>
    </w:p>
    <w:p w14:paraId="3F1B8F26" w14:textId="77777777" w:rsidR="007C2E0A" w:rsidRDefault="00192FFF">
      <w:commentRangeStart w:id="97"/>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commentRangeEnd w:id="97"/>
      <w:r w:rsidR="00E95307">
        <w:rPr>
          <w:rStyle w:val="CommentReference"/>
        </w:rPr>
        <w:commentReference w:id="97"/>
      </w:r>
      <w:r>
        <w:t xml:space="preserve">. A total of 446 </w:t>
      </w:r>
      <w:commentRangeStart w:id="98"/>
      <w:r>
        <w:t>samples</w:t>
      </w:r>
      <w:commentRangeEnd w:id="98"/>
      <w:r w:rsidR="00F07997">
        <w:rPr>
          <w:rStyle w:val="CommentReference"/>
        </w:rPr>
        <w:commentReference w:id="98"/>
      </w:r>
      <w:r>
        <w:t xml:space="preserve"> were collected from November 2018 to February 2020, all samples were analyzed and some were excluded during QA/</w:t>
      </w:r>
      <w:commentRangeStart w:id="99"/>
      <w:r>
        <w:t>QC</w:t>
      </w:r>
      <w:commentRangeEnd w:id="99"/>
      <w:r w:rsidR="00E95307">
        <w:rPr>
          <w:rStyle w:val="CommentReference"/>
        </w:rPr>
        <w:commentReference w:id="99"/>
      </w:r>
      <w:r>
        <w:t>, resulting in 393 unique samples included in data analyses and results (Table 3). Samples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 (see Appendix).</w:t>
      </w:r>
    </w:p>
    <w:p w14:paraId="1F4F74C2" w14:textId="77777777" w:rsidR="007C2E0A" w:rsidRDefault="00192FFF">
      <w:r>
        <w:t> </w:t>
      </w:r>
    </w:p>
    <w:p w14:paraId="463EF9B0" w14:textId="77777777" w:rsidR="007C2E0A" w:rsidRDefault="00192FFF" w:rsidP="00192FFF">
      <w:pPr>
        <w:spacing w:line="240" w:lineRule="auto"/>
      </w:pPr>
      <w:r>
        <w:t xml:space="preserve">Table 3: </w:t>
      </w:r>
      <w:r>
        <w:rPr>
          <w:i/>
        </w:rPr>
        <w:t>Summary of samples collected</w:t>
      </w:r>
    </w:p>
    <w:tbl>
      <w:tblPr>
        <w:tblW w:w="0" w:type="pct"/>
        <w:tblLook w:val="07E0" w:firstRow="1" w:lastRow="1" w:firstColumn="1" w:lastColumn="1" w:noHBand="1" w:noVBand="1"/>
      </w:tblPr>
      <w:tblGrid>
        <w:gridCol w:w="5029"/>
        <w:gridCol w:w="1236"/>
      </w:tblGrid>
      <w:tr w:rsidR="007C2E0A" w14:paraId="54E43805" w14:textId="77777777" w:rsidTr="00192FFF">
        <w:tc>
          <w:tcPr>
            <w:tcW w:w="0" w:type="auto"/>
            <w:tcBorders>
              <w:bottom w:val="single" w:sz="0" w:space="0" w:color="auto"/>
            </w:tcBorders>
            <w:vAlign w:val="bottom"/>
          </w:tcPr>
          <w:p w14:paraId="78FDAC27" w14:textId="77777777" w:rsidR="007C2E0A" w:rsidRDefault="00192FFF" w:rsidP="00192FFF">
            <w:pPr>
              <w:spacing w:line="240" w:lineRule="auto"/>
            </w:pPr>
            <w:r>
              <w:t>sample category</w:t>
            </w:r>
          </w:p>
        </w:tc>
        <w:tc>
          <w:tcPr>
            <w:tcW w:w="0" w:type="auto"/>
            <w:tcBorders>
              <w:bottom w:val="single" w:sz="0" w:space="0" w:color="auto"/>
            </w:tcBorders>
            <w:vAlign w:val="bottom"/>
          </w:tcPr>
          <w:p w14:paraId="36C23E7E" w14:textId="77777777" w:rsidR="007C2E0A" w:rsidRDefault="00192FFF" w:rsidP="00192FFF">
            <w:pPr>
              <w:spacing w:line="240" w:lineRule="auto"/>
              <w:jc w:val="right"/>
            </w:pPr>
            <w:r>
              <w:t>total count</w:t>
            </w:r>
          </w:p>
        </w:tc>
      </w:tr>
      <w:tr w:rsidR="007C2E0A" w14:paraId="1C2411B7" w14:textId="77777777" w:rsidTr="00192FFF">
        <w:tc>
          <w:tcPr>
            <w:tcW w:w="0" w:type="auto"/>
          </w:tcPr>
          <w:p w14:paraId="52460643" w14:textId="77777777" w:rsidR="007C2E0A" w:rsidRDefault="00192FFF" w:rsidP="00192FFF">
            <w:pPr>
              <w:spacing w:line="240" w:lineRule="auto"/>
            </w:pPr>
            <w:r>
              <w:t>synoptic Grab samples outside of monitoring sites</w:t>
            </w:r>
          </w:p>
        </w:tc>
        <w:tc>
          <w:tcPr>
            <w:tcW w:w="0" w:type="auto"/>
          </w:tcPr>
          <w:p w14:paraId="636B0823" w14:textId="77777777" w:rsidR="007C2E0A" w:rsidRDefault="00192FFF" w:rsidP="00192FFF">
            <w:pPr>
              <w:spacing w:line="240" w:lineRule="auto"/>
              <w:jc w:val="right"/>
            </w:pPr>
            <w:r>
              <w:t>53</w:t>
            </w:r>
          </w:p>
        </w:tc>
      </w:tr>
      <w:tr w:rsidR="007C2E0A" w14:paraId="139DECCF" w14:textId="77777777" w:rsidTr="00192FFF">
        <w:tc>
          <w:tcPr>
            <w:tcW w:w="0" w:type="auto"/>
          </w:tcPr>
          <w:p w14:paraId="2EC85BA5" w14:textId="77777777" w:rsidR="007C2E0A" w:rsidRDefault="00192FFF" w:rsidP="00192FFF">
            <w:pPr>
              <w:spacing w:line="240" w:lineRule="auto"/>
            </w:pPr>
            <w:r>
              <w:t>opportunistic Grab samples</w:t>
            </w:r>
          </w:p>
        </w:tc>
        <w:tc>
          <w:tcPr>
            <w:tcW w:w="0" w:type="auto"/>
          </w:tcPr>
          <w:p w14:paraId="57708B54" w14:textId="77777777" w:rsidR="007C2E0A" w:rsidRDefault="00192FFF" w:rsidP="00192FFF">
            <w:pPr>
              <w:spacing w:line="240" w:lineRule="auto"/>
              <w:jc w:val="right"/>
            </w:pPr>
            <w:r>
              <w:t>17</w:t>
            </w:r>
          </w:p>
        </w:tc>
      </w:tr>
      <w:tr w:rsidR="007C2E0A" w14:paraId="3720597C" w14:textId="77777777" w:rsidTr="00192FFF">
        <w:tc>
          <w:tcPr>
            <w:tcW w:w="0" w:type="auto"/>
          </w:tcPr>
          <w:p w14:paraId="2C928C21" w14:textId="77777777" w:rsidR="007C2E0A" w:rsidRDefault="00192FFF" w:rsidP="00192FFF">
            <w:pPr>
              <w:spacing w:line="240" w:lineRule="auto"/>
            </w:pPr>
            <w:r>
              <w:t>monitoring sites synoptic Grab samples</w:t>
            </w:r>
          </w:p>
        </w:tc>
        <w:tc>
          <w:tcPr>
            <w:tcW w:w="0" w:type="auto"/>
          </w:tcPr>
          <w:p w14:paraId="0D169A0B" w14:textId="77777777" w:rsidR="007C2E0A" w:rsidRDefault="00192FFF" w:rsidP="00192FFF">
            <w:pPr>
              <w:spacing w:line="240" w:lineRule="auto"/>
              <w:jc w:val="right"/>
            </w:pPr>
            <w:r>
              <w:t>153</w:t>
            </w:r>
          </w:p>
        </w:tc>
      </w:tr>
      <w:tr w:rsidR="007C2E0A" w14:paraId="6E3ED2E1" w14:textId="77777777" w:rsidTr="00192FFF">
        <w:tc>
          <w:tcPr>
            <w:tcW w:w="0" w:type="auto"/>
          </w:tcPr>
          <w:p w14:paraId="6F15BA71" w14:textId="77777777" w:rsidR="007C2E0A" w:rsidRDefault="00192FFF" w:rsidP="00192FFF">
            <w:pPr>
              <w:spacing w:line="240" w:lineRule="auto"/>
            </w:pPr>
            <w:r>
              <w:t>monitoring sites vertical Rack samples</w:t>
            </w:r>
          </w:p>
        </w:tc>
        <w:tc>
          <w:tcPr>
            <w:tcW w:w="0" w:type="auto"/>
          </w:tcPr>
          <w:p w14:paraId="2F9E7D6F" w14:textId="77777777" w:rsidR="007C2E0A" w:rsidRDefault="00192FFF" w:rsidP="00192FFF">
            <w:pPr>
              <w:spacing w:line="240" w:lineRule="auto"/>
              <w:jc w:val="right"/>
            </w:pPr>
            <w:r>
              <w:t>170</w:t>
            </w:r>
          </w:p>
        </w:tc>
      </w:tr>
      <w:tr w:rsidR="007C2E0A" w14:paraId="5557D3C3" w14:textId="77777777" w:rsidTr="00192FFF">
        <w:tc>
          <w:tcPr>
            <w:tcW w:w="0" w:type="auto"/>
          </w:tcPr>
          <w:p w14:paraId="7B2CED7B" w14:textId="77777777" w:rsidR="007C2E0A" w:rsidRDefault="00192FFF" w:rsidP="00192FFF">
            <w:pPr>
              <w:spacing w:line="240" w:lineRule="auto"/>
            </w:pPr>
            <w:r>
              <w:t>total samples analyzed for results</w:t>
            </w:r>
          </w:p>
        </w:tc>
        <w:tc>
          <w:tcPr>
            <w:tcW w:w="0" w:type="auto"/>
          </w:tcPr>
          <w:p w14:paraId="059F8FAF" w14:textId="77777777" w:rsidR="007C2E0A" w:rsidRDefault="00192FFF" w:rsidP="00192FFF">
            <w:pPr>
              <w:spacing w:line="240" w:lineRule="auto"/>
              <w:jc w:val="right"/>
            </w:pPr>
            <w:r>
              <w:t>393</w:t>
            </w:r>
          </w:p>
        </w:tc>
      </w:tr>
    </w:tbl>
    <w:p w14:paraId="2563B99B" w14:textId="77777777" w:rsidR="007C2E0A" w:rsidRDefault="00192FFF">
      <w:r>
        <w:t> </w:t>
      </w:r>
    </w:p>
    <w:p w14:paraId="7DD43A02" w14:textId="77777777" w:rsidR="007C2E0A" w:rsidRDefault="00192FFF">
      <w:pPr>
        <w:pStyle w:val="Heading4"/>
      </w:pPr>
      <w:bookmarkStart w:id="100" w:name="synoptic-sampling"/>
      <w:bookmarkStart w:id="101" w:name="_Toc43678717"/>
      <w:r>
        <w:t>Synoptic sampling</w:t>
      </w:r>
      <w:bookmarkEnd w:id="100"/>
      <w:bookmarkEnd w:id="101"/>
    </w:p>
    <w:p w14:paraId="51C26299" w14:textId="77777777" w:rsidR="007C2E0A" w:rsidRDefault="00192FFF" w:rsidP="00192FFF">
      <w:pPr>
        <w:spacing w:line="240" w:lineRule="auto"/>
      </w:pPr>
      <w:r>
        <w:rPr>
          <w:noProof/>
        </w:rPr>
        <w:drawing>
          <wp:inline distT="0" distB="0" distL="0" distR="0" wp14:anchorId="25CB9E09" wp14:editId="0F7A89E7">
            <wp:extent cx="5943600" cy="4153212"/>
            <wp:effectExtent l="0" t="0" r="0" b="0"/>
            <wp:docPr id="3" name="Picture" descr="Figure 3:  Synoptic sampling sites across the Greater Victoria Water Supply Area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ynoptic-sampling.png"/>
                    <pic:cNvPicPr>
                      <a:picLocks noChangeAspect="1" noChangeArrowheads="1"/>
                    </pic:cNvPicPr>
                  </pic:nvPicPr>
                  <pic:blipFill>
                    <a:blip r:embed="rId16"/>
                    <a:stretch>
                      <a:fillRect/>
                    </a:stretch>
                  </pic:blipFill>
                  <pic:spPr bwMode="auto">
                    <a:xfrm>
                      <a:off x="0" y="0"/>
                      <a:ext cx="5943600" cy="4153212"/>
                    </a:xfrm>
                    <a:prstGeom prst="rect">
                      <a:avLst/>
                    </a:prstGeom>
                    <a:noFill/>
                    <a:ln w="9525">
                      <a:noFill/>
                      <a:headEnd/>
                      <a:tailEnd/>
                    </a:ln>
                  </pic:spPr>
                </pic:pic>
              </a:graphicData>
            </a:graphic>
          </wp:inline>
        </w:drawing>
      </w:r>
    </w:p>
    <w:p w14:paraId="294D7BCC" w14:textId="77777777" w:rsidR="007C2E0A" w:rsidRDefault="00192FFF" w:rsidP="00192FFF">
      <w:pPr>
        <w:spacing w:line="240" w:lineRule="auto"/>
      </w:pPr>
      <w:r>
        <w:t xml:space="preserve">Figure 3:  </w:t>
      </w:r>
      <w:r>
        <w:rPr>
          <w:i/>
        </w:rPr>
        <w:t>Synoptic sampling sites across the Greater Victoria Water Supply Areas.</w:t>
      </w:r>
    </w:p>
    <w:p w14:paraId="1C931063" w14:textId="77777777" w:rsidR="007C2E0A" w:rsidRDefault="00192FFF">
      <w:r>
        <w:t> </w:t>
      </w:r>
    </w:p>
    <w:p w14:paraId="50E8602F" w14:textId="77777777" w:rsidR="007C2E0A" w:rsidRDefault="00192FFF">
      <w:r>
        <w:t xml:space="preserve">Thirteen sites were selected for synoptic water sampling and water quality analyses, and their results were used to elucidate temporal patterns in DOM and DOC dynamics. Synoptic samples were collected bi-weekly to monthly from October 2018 to February 2020; a total of 206 unique synoptic samples were collected (229 including replicates). Figure 3 shows the locations of the synoptically sampled sites. Grab sampling at these sites involved collecting river samples in triple-rinsed acid-washed 250mL amber HDPE bottles. Samples were capped with minimal headspace and transported on in a cooler (on ice) to the lab for </w:t>
      </w:r>
      <w:commentRangeStart w:id="102"/>
      <w:r>
        <w:t>analysis</w:t>
      </w:r>
      <w:commentRangeEnd w:id="102"/>
      <w:r w:rsidR="00F07997">
        <w:rPr>
          <w:rStyle w:val="CommentReference"/>
        </w:rPr>
        <w:commentReference w:id="102"/>
      </w:r>
      <w:r>
        <w:t>.</w:t>
      </w:r>
    </w:p>
    <w:p w14:paraId="7DBECA14" w14:textId="77777777" w:rsidR="007C2E0A" w:rsidRDefault="00192FFF">
      <w:pPr>
        <w:pStyle w:val="Heading4"/>
      </w:pPr>
      <w:bookmarkStart w:id="103" w:name="MethodsNestedCatch"/>
      <w:bookmarkStart w:id="104" w:name="_Toc43678718"/>
      <w:r>
        <w:t>Sampling across nested catchments of the Leech watershed</w:t>
      </w:r>
      <w:bookmarkEnd w:id="103"/>
      <w:bookmarkEnd w:id="104"/>
    </w:p>
    <w:p w14:paraId="1B5B6DC2" w14:textId="77777777" w:rsidR="007C2E0A" w:rsidRDefault="00192FFF">
      <w:del w:id="105" w:author="Bill Floyd" w:date="2020-06-26T12:45:00Z">
        <w:r w:rsidDel="00F07997">
          <w:delText>Across the Leech Water Supply Area (LWSA), six</w:delText>
        </w:r>
      </w:del>
      <w:ins w:id="106" w:author="Bill Floyd" w:date="2020-06-26T12:45:00Z">
        <w:r w:rsidR="00F07997">
          <w:t>Six</w:t>
        </w:r>
      </w:ins>
      <w:r>
        <w:t xml:space="preserve"> of the synoptic sampling sites were selected for more intensive monitoring. These sites represented the </w:t>
      </w:r>
      <w:del w:id="107" w:author="Bill Floyd" w:date="2020-06-26T12:46:00Z">
        <w:r w:rsidDel="00F07997">
          <w:delText xml:space="preserve">LWSA drainage basin defined from the </w:delText>
        </w:r>
      </w:del>
      <w:del w:id="108" w:author="Bill Floyd" w:date="2020-06-26T12:45:00Z">
        <w:r w:rsidDel="00F07997">
          <w:delText xml:space="preserve">the </w:delText>
        </w:r>
      </w:del>
      <w:del w:id="109" w:author="Bill Floyd" w:date="2020-06-26T12:46:00Z">
        <w:r w:rsidDel="00F07997">
          <w:delText>point of (future)</w:delText>
        </w:r>
      </w:del>
      <w:ins w:id="110" w:author="Bill Floyd" w:date="2020-06-26T12:46:00Z">
        <w:r w:rsidR="00F07997">
          <w:t>area upstream of a future</w:t>
        </w:r>
      </w:ins>
      <w:r>
        <w:t xml:space="preserve"> diversion</w:t>
      </w:r>
      <w:del w:id="111" w:author="Bill Floyd" w:date="2020-06-26T12:46:00Z">
        <w:r w:rsidDel="00F07997">
          <w:delText xml:space="preserve">, </w:delText>
        </w:r>
      </w:del>
      <w:ins w:id="112" w:author="Bill Floyd" w:date="2020-06-26T12:46:00Z">
        <w:r w:rsidR="00F07997">
          <w:t xml:space="preserve"> at </w:t>
        </w:r>
      </w:ins>
      <w:r>
        <w:t>the Leech Tunnel, and five sub-basins nested within the Leech Tunnel catchment</w:t>
      </w:r>
      <w:ins w:id="113" w:author="Bill Floyd" w:date="2020-06-26T12:45:00Z">
        <w:r w:rsidR="00F07997">
          <w:t xml:space="preserve"> (Figure 4)</w:t>
        </w:r>
      </w:ins>
      <w:r>
        <w:t xml:space="preserve">. </w:t>
      </w:r>
      <w:del w:id="114" w:author="Bill Floyd" w:date="2020-06-26T12:45:00Z">
        <w:r w:rsidDel="00F07997">
          <w:delText xml:space="preserve">Figure 4 shows a map of the six monitoring sites and their catchment boundaries which were delineated using each sampling site as the drainage outlet. </w:delText>
        </w:r>
      </w:del>
      <w:r>
        <w:t>The sub-basins represent important portions of the Leech River system: two headwater streams (Weeks and Chris Creek, sites 1 &amp; 2), the head of Leech River below the confluence of the two headwater streams (site 3), two mainstem rivers that feed the Leech (Cragg Creek and West Leech, sites 4 &amp; 5). Site 6 was located at the Leech River Tunnel and the drainage area included the entire LWSA.</w:t>
      </w:r>
    </w:p>
    <w:p w14:paraId="1D8E7522" w14:textId="77777777" w:rsidR="007C2E0A" w:rsidRDefault="00192FFF">
      <w:r>
        <w:t> </w:t>
      </w:r>
    </w:p>
    <w:p w14:paraId="7D306207" w14:textId="77777777" w:rsidR="007C2E0A" w:rsidRDefault="00192FFF" w:rsidP="00192FFF">
      <w:pPr>
        <w:spacing w:line="240" w:lineRule="auto"/>
      </w:pPr>
      <w:r>
        <w:rPr>
          <w:noProof/>
        </w:rPr>
        <w:drawing>
          <wp:inline distT="0" distB="0" distL="0" distR="0" wp14:anchorId="6B091318" wp14:editId="562E780D">
            <wp:extent cx="5943600" cy="5976414"/>
            <wp:effectExtent l="0" t="0" r="0" b="0"/>
            <wp:docPr id="4" name="Picture" descr="Figure 4:  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17"/>
                    <a:stretch>
                      <a:fillRect/>
                    </a:stretch>
                  </pic:blipFill>
                  <pic:spPr bwMode="auto">
                    <a:xfrm>
                      <a:off x="0" y="0"/>
                      <a:ext cx="5943600" cy="5976414"/>
                    </a:xfrm>
                    <a:prstGeom prst="rect">
                      <a:avLst/>
                    </a:prstGeom>
                    <a:noFill/>
                    <a:ln w="9525">
                      <a:noFill/>
                      <a:headEnd/>
                      <a:tailEnd/>
                    </a:ln>
                  </pic:spPr>
                </pic:pic>
              </a:graphicData>
            </a:graphic>
          </wp:inline>
        </w:drawing>
      </w:r>
    </w:p>
    <w:p w14:paraId="442DAE17" w14:textId="77777777" w:rsidR="007C2E0A" w:rsidRDefault="00192FFF" w:rsidP="00192FFF">
      <w:pPr>
        <w:spacing w:line="240" w:lineRule="auto"/>
      </w:pPr>
      <w:r>
        <w:t xml:space="preserve">Figure 4:  </w:t>
      </w:r>
      <w:r>
        <w:rPr>
          <w:i/>
        </w:rPr>
        <w:t>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w:t>
      </w:r>
    </w:p>
    <w:p w14:paraId="277C7276" w14:textId="77777777" w:rsidR="007C2E0A" w:rsidRDefault="00192FFF">
      <w:r>
        <w:t> </w:t>
      </w:r>
    </w:p>
    <w:p w14:paraId="6C3FE4FE" w14:textId="77777777" w:rsidR="00192FFF" w:rsidRDefault="00192FFF">
      <w:pPr>
        <w:sectPr w:rsidR="00192FFF" w:rsidSect="00192FFF">
          <w:pgSz w:w="12240" w:h="15840" w:code="1"/>
          <w:pgMar w:top="1440" w:right="1440" w:bottom="1440" w:left="1440" w:header="706" w:footer="706" w:gutter="0"/>
          <w:pgNumType w:start="1"/>
          <w:cols w:space="708"/>
          <w:titlePg/>
          <w:docGrid w:linePitch="326"/>
        </w:sectPr>
      </w:pPr>
      <w:del w:id="115" w:author="Bill Floyd" w:date="2020-06-26T12:47:00Z">
        <w:r w:rsidDel="00F07997">
          <w:delText>Table 4 includes watershed characteristic data for each of the six research site basins</w:delText>
        </w:r>
      </w:del>
      <w:r>
        <w:t>.</w:t>
      </w:r>
      <w:del w:id="116" w:author="Bill Floyd" w:date="2020-06-26T12:47:00Z">
        <w:r w:rsidDel="00F07997">
          <w:delText xml:space="preserve"> </w:delText>
        </w:r>
      </w:del>
      <w:r>
        <w:t>Weeks Creek (site 1), had the greatest proportion of wetland and open water compared to the other sub-basins</w:t>
      </w:r>
      <w:ins w:id="117" w:author="Bill Floyd" w:date="2020-06-26T12:47:00Z">
        <w:r w:rsidR="00F07997">
          <w:t xml:space="preserve"> (Table </w:t>
        </w:r>
      </w:ins>
      <w:ins w:id="118" w:author="Bill Floyd" w:date="2020-06-26T12:48:00Z">
        <w:r w:rsidR="00F07997">
          <w:t>4)</w:t>
        </w:r>
      </w:ins>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w:t>
      </w:r>
      <w:commentRangeStart w:id="119"/>
      <w:r>
        <w:t>material</w:t>
      </w:r>
      <w:commentRangeEnd w:id="119"/>
      <w:r w:rsidR="00F07997">
        <w:rPr>
          <w:rStyle w:val="CommentReference"/>
        </w:rPr>
        <w:commentReference w:id="119"/>
      </w:r>
      <w:r>
        <w:t>).</w:t>
      </w:r>
    </w:p>
    <w:p w14:paraId="6A40D317" w14:textId="77777777" w:rsidR="007C2E0A" w:rsidRDefault="00192FFF" w:rsidP="00192FFF">
      <w:pPr>
        <w:spacing w:line="240" w:lineRule="auto"/>
      </w:pPr>
      <w:r>
        <w:t xml:space="preserve">Table 4: </w:t>
      </w:r>
      <w:r>
        <w:rPr>
          <w:i/>
        </w:rPr>
        <w:t>Watershed characteristics summary for study sites</w:t>
      </w:r>
    </w:p>
    <w:tbl>
      <w:tblPr>
        <w:tblW w:w="5000" w:type="pct"/>
        <w:tblLook w:val="07E0" w:firstRow="1" w:lastRow="1" w:firstColumn="1" w:lastColumn="1" w:noHBand="1" w:noVBand="1"/>
      </w:tblPr>
      <w:tblGrid>
        <w:gridCol w:w="4426"/>
        <w:gridCol w:w="1391"/>
        <w:gridCol w:w="1252"/>
        <w:gridCol w:w="1399"/>
        <w:gridCol w:w="1337"/>
        <w:gridCol w:w="1201"/>
        <w:gridCol w:w="1954"/>
      </w:tblGrid>
      <w:tr w:rsidR="007C2E0A" w:rsidRPr="00192FFF" w14:paraId="6CEAD10D" w14:textId="77777777" w:rsidTr="00864AAB">
        <w:tc>
          <w:tcPr>
            <w:tcW w:w="1709" w:type="pct"/>
            <w:tcBorders>
              <w:bottom w:val="single" w:sz="0" w:space="0" w:color="auto"/>
            </w:tcBorders>
            <w:vAlign w:val="bottom"/>
          </w:tcPr>
          <w:p w14:paraId="53EF0C1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Site number</w:t>
            </w:r>
          </w:p>
        </w:tc>
        <w:tc>
          <w:tcPr>
            <w:tcW w:w="538" w:type="pct"/>
            <w:tcBorders>
              <w:bottom w:val="single" w:sz="0" w:space="0" w:color="auto"/>
            </w:tcBorders>
            <w:vAlign w:val="bottom"/>
          </w:tcPr>
          <w:p w14:paraId="14AEEBE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w:t>
            </w:r>
          </w:p>
        </w:tc>
        <w:tc>
          <w:tcPr>
            <w:tcW w:w="484" w:type="pct"/>
            <w:tcBorders>
              <w:bottom w:val="single" w:sz="0" w:space="0" w:color="auto"/>
            </w:tcBorders>
            <w:vAlign w:val="bottom"/>
          </w:tcPr>
          <w:p w14:paraId="159CBCD6"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w:t>
            </w:r>
          </w:p>
        </w:tc>
        <w:tc>
          <w:tcPr>
            <w:tcW w:w="541" w:type="pct"/>
            <w:tcBorders>
              <w:bottom w:val="single" w:sz="0" w:space="0" w:color="auto"/>
            </w:tcBorders>
            <w:vAlign w:val="bottom"/>
          </w:tcPr>
          <w:p w14:paraId="39050EE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w:t>
            </w:r>
          </w:p>
        </w:tc>
        <w:tc>
          <w:tcPr>
            <w:tcW w:w="517" w:type="pct"/>
            <w:tcBorders>
              <w:bottom w:val="single" w:sz="0" w:space="0" w:color="auto"/>
            </w:tcBorders>
            <w:vAlign w:val="bottom"/>
          </w:tcPr>
          <w:p w14:paraId="1219470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w:t>
            </w:r>
          </w:p>
        </w:tc>
        <w:tc>
          <w:tcPr>
            <w:tcW w:w="456" w:type="pct"/>
            <w:tcBorders>
              <w:bottom w:val="single" w:sz="0" w:space="0" w:color="auto"/>
            </w:tcBorders>
            <w:vAlign w:val="bottom"/>
          </w:tcPr>
          <w:p w14:paraId="6EC6973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w:t>
            </w:r>
          </w:p>
        </w:tc>
        <w:tc>
          <w:tcPr>
            <w:tcW w:w="755" w:type="pct"/>
            <w:tcBorders>
              <w:bottom w:val="single" w:sz="0" w:space="0" w:color="auto"/>
            </w:tcBorders>
            <w:vAlign w:val="bottom"/>
          </w:tcPr>
          <w:p w14:paraId="53A49B68"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6</w:t>
            </w:r>
          </w:p>
        </w:tc>
      </w:tr>
      <w:tr w:rsidR="007C2E0A" w:rsidRPr="00192FFF" w14:paraId="7B504F6C" w14:textId="77777777" w:rsidTr="00864AAB">
        <w:tc>
          <w:tcPr>
            <w:tcW w:w="1709" w:type="pct"/>
          </w:tcPr>
          <w:p w14:paraId="0762CBA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Full Site name</w:t>
            </w:r>
          </w:p>
        </w:tc>
        <w:tc>
          <w:tcPr>
            <w:tcW w:w="538" w:type="pct"/>
          </w:tcPr>
          <w:p w14:paraId="742A5BD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Weeks Main Creek</w:t>
            </w:r>
          </w:p>
        </w:tc>
        <w:tc>
          <w:tcPr>
            <w:tcW w:w="484" w:type="pct"/>
          </w:tcPr>
          <w:p w14:paraId="18113E9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Chris Creek</w:t>
            </w:r>
          </w:p>
        </w:tc>
        <w:tc>
          <w:tcPr>
            <w:tcW w:w="541" w:type="pct"/>
          </w:tcPr>
          <w:p w14:paraId="689ADC6D"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Leech River Head</w:t>
            </w:r>
          </w:p>
        </w:tc>
        <w:tc>
          <w:tcPr>
            <w:tcW w:w="517" w:type="pct"/>
          </w:tcPr>
          <w:p w14:paraId="18073CE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Cragg Creek</w:t>
            </w:r>
          </w:p>
        </w:tc>
        <w:tc>
          <w:tcPr>
            <w:tcW w:w="456" w:type="pct"/>
          </w:tcPr>
          <w:p w14:paraId="68B94F8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 xml:space="preserve">West Leech </w:t>
            </w:r>
          </w:p>
        </w:tc>
        <w:tc>
          <w:tcPr>
            <w:tcW w:w="755" w:type="pct"/>
          </w:tcPr>
          <w:p w14:paraId="282DACF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Leech River Tunnel</w:t>
            </w:r>
          </w:p>
        </w:tc>
      </w:tr>
      <w:tr w:rsidR="007C2E0A" w:rsidRPr="00192FFF" w14:paraId="5EBE57D0" w14:textId="77777777" w:rsidTr="00864AAB">
        <w:tc>
          <w:tcPr>
            <w:tcW w:w="1709" w:type="pct"/>
          </w:tcPr>
          <w:p w14:paraId="5303D31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Short-hand name (used throughout report)</w:t>
            </w:r>
          </w:p>
        </w:tc>
        <w:tc>
          <w:tcPr>
            <w:tcW w:w="538" w:type="pct"/>
          </w:tcPr>
          <w:p w14:paraId="54C56F0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Weeks</w:t>
            </w:r>
          </w:p>
        </w:tc>
        <w:tc>
          <w:tcPr>
            <w:tcW w:w="484" w:type="pct"/>
          </w:tcPr>
          <w:p w14:paraId="3540FAF8"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ChrisCrk</w:t>
            </w:r>
          </w:p>
        </w:tc>
        <w:tc>
          <w:tcPr>
            <w:tcW w:w="541" w:type="pct"/>
          </w:tcPr>
          <w:p w14:paraId="18E8C20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LeechHead</w:t>
            </w:r>
          </w:p>
        </w:tc>
        <w:tc>
          <w:tcPr>
            <w:tcW w:w="517" w:type="pct"/>
          </w:tcPr>
          <w:p w14:paraId="346765E6"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CraggCrk</w:t>
            </w:r>
          </w:p>
        </w:tc>
        <w:tc>
          <w:tcPr>
            <w:tcW w:w="456" w:type="pct"/>
          </w:tcPr>
          <w:p w14:paraId="7DBCF19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WestLeech</w:t>
            </w:r>
          </w:p>
        </w:tc>
        <w:tc>
          <w:tcPr>
            <w:tcW w:w="755" w:type="pct"/>
          </w:tcPr>
          <w:p w14:paraId="548DCB5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Tunnel</w:t>
            </w:r>
          </w:p>
        </w:tc>
      </w:tr>
      <w:tr w:rsidR="007C2E0A" w:rsidRPr="00192FFF" w14:paraId="5B330F7B" w14:textId="77777777" w:rsidTr="00864AAB">
        <w:tc>
          <w:tcPr>
            <w:tcW w:w="1709" w:type="pct"/>
          </w:tcPr>
          <w:p w14:paraId="473BC1E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Latitude</w:t>
            </w:r>
          </w:p>
        </w:tc>
        <w:tc>
          <w:tcPr>
            <w:tcW w:w="538" w:type="pct"/>
          </w:tcPr>
          <w:p w14:paraId="5A8A4748"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48.5757</w:t>
            </w:r>
          </w:p>
        </w:tc>
        <w:tc>
          <w:tcPr>
            <w:tcW w:w="484" w:type="pct"/>
          </w:tcPr>
          <w:p w14:paraId="05DD6DE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48.5774</w:t>
            </w:r>
          </w:p>
        </w:tc>
        <w:tc>
          <w:tcPr>
            <w:tcW w:w="541" w:type="pct"/>
          </w:tcPr>
          <w:p w14:paraId="1ACCE04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48.5665</w:t>
            </w:r>
          </w:p>
        </w:tc>
        <w:tc>
          <w:tcPr>
            <w:tcW w:w="517" w:type="pct"/>
          </w:tcPr>
          <w:p w14:paraId="40C3C1B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48.5478</w:t>
            </w:r>
          </w:p>
        </w:tc>
        <w:tc>
          <w:tcPr>
            <w:tcW w:w="456" w:type="pct"/>
          </w:tcPr>
          <w:p w14:paraId="30EBEB8A"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48.5069</w:t>
            </w:r>
          </w:p>
        </w:tc>
        <w:tc>
          <w:tcPr>
            <w:tcW w:w="755" w:type="pct"/>
          </w:tcPr>
          <w:p w14:paraId="65B7E758"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48.507</w:t>
            </w:r>
          </w:p>
        </w:tc>
      </w:tr>
      <w:tr w:rsidR="007C2E0A" w:rsidRPr="00192FFF" w14:paraId="591842D6" w14:textId="77777777" w:rsidTr="00864AAB">
        <w:tc>
          <w:tcPr>
            <w:tcW w:w="1709" w:type="pct"/>
          </w:tcPr>
          <w:p w14:paraId="50E5CCD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Longitude</w:t>
            </w:r>
          </w:p>
        </w:tc>
        <w:tc>
          <w:tcPr>
            <w:tcW w:w="538" w:type="pct"/>
          </w:tcPr>
          <w:p w14:paraId="1AEFD77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-123.8456</w:t>
            </w:r>
          </w:p>
        </w:tc>
        <w:tc>
          <w:tcPr>
            <w:tcW w:w="484" w:type="pct"/>
          </w:tcPr>
          <w:p w14:paraId="7E2A43D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-123.8403</w:t>
            </w:r>
          </w:p>
        </w:tc>
        <w:tc>
          <w:tcPr>
            <w:tcW w:w="541" w:type="pct"/>
          </w:tcPr>
          <w:p w14:paraId="3678F40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-123.8257</w:t>
            </w:r>
          </w:p>
        </w:tc>
        <w:tc>
          <w:tcPr>
            <w:tcW w:w="517" w:type="pct"/>
          </w:tcPr>
          <w:p w14:paraId="5937A768"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-123.7711</w:t>
            </w:r>
          </w:p>
        </w:tc>
        <w:tc>
          <w:tcPr>
            <w:tcW w:w="456" w:type="pct"/>
          </w:tcPr>
          <w:p w14:paraId="471E375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-123.7847</w:t>
            </w:r>
          </w:p>
        </w:tc>
        <w:tc>
          <w:tcPr>
            <w:tcW w:w="755" w:type="pct"/>
          </w:tcPr>
          <w:p w14:paraId="6D3D05E6"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-123.7674</w:t>
            </w:r>
          </w:p>
        </w:tc>
      </w:tr>
      <w:tr w:rsidR="007C2E0A" w:rsidRPr="00192FFF" w14:paraId="387B4C68" w14:textId="77777777" w:rsidTr="00864AAB">
        <w:tc>
          <w:tcPr>
            <w:tcW w:w="1709" w:type="pct"/>
          </w:tcPr>
          <w:p w14:paraId="12C8F65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Elevation (m a.s.l) at installation</w:t>
            </w:r>
          </w:p>
        </w:tc>
        <w:tc>
          <w:tcPr>
            <w:tcW w:w="538" w:type="pct"/>
          </w:tcPr>
          <w:p w14:paraId="42A039D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521</w:t>
            </w:r>
          </w:p>
        </w:tc>
        <w:tc>
          <w:tcPr>
            <w:tcW w:w="484" w:type="pct"/>
          </w:tcPr>
          <w:p w14:paraId="17D7776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522</w:t>
            </w:r>
          </w:p>
        </w:tc>
        <w:tc>
          <w:tcPr>
            <w:tcW w:w="541" w:type="pct"/>
          </w:tcPr>
          <w:p w14:paraId="400B4CE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476</w:t>
            </w:r>
          </w:p>
        </w:tc>
        <w:tc>
          <w:tcPr>
            <w:tcW w:w="517" w:type="pct"/>
          </w:tcPr>
          <w:p w14:paraId="0C93230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509</w:t>
            </w:r>
          </w:p>
        </w:tc>
        <w:tc>
          <w:tcPr>
            <w:tcW w:w="456" w:type="pct"/>
          </w:tcPr>
          <w:p w14:paraId="03B276F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248</w:t>
            </w:r>
          </w:p>
        </w:tc>
        <w:tc>
          <w:tcPr>
            <w:tcW w:w="755" w:type="pct"/>
          </w:tcPr>
          <w:p w14:paraId="708BA664"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207</w:t>
            </w:r>
          </w:p>
        </w:tc>
      </w:tr>
      <w:tr w:rsidR="007C2E0A" w:rsidRPr="00192FFF" w14:paraId="4D9E5AB7" w14:textId="77777777" w:rsidTr="00864AAB">
        <w:tc>
          <w:tcPr>
            <w:tcW w:w="1709" w:type="pct"/>
          </w:tcPr>
          <w:p w14:paraId="6D2EF1D8"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Sub-basin Class</w:t>
            </w:r>
          </w:p>
        </w:tc>
        <w:tc>
          <w:tcPr>
            <w:tcW w:w="538" w:type="pct"/>
          </w:tcPr>
          <w:p w14:paraId="3D00D0E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Headwater</w:t>
            </w:r>
          </w:p>
        </w:tc>
        <w:tc>
          <w:tcPr>
            <w:tcW w:w="484" w:type="pct"/>
          </w:tcPr>
          <w:p w14:paraId="635BC579"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Headwater</w:t>
            </w:r>
          </w:p>
        </w:tc>
        <w:tc>
          <w:tcPr>
            <w:tcW w:w="541" w:type="pct"/>
          </w:tcPr>
          <w:p w14:paraId="52B3A7B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Mainstem (headwater)</w:t>
            </w:r>
          </w:p>
        </w:tc>
        <w:tc>
          <w:tcPr>
            <w:tcW w:w="517" w:type="pct"/>
          </w:tcPr>
          <w:p w14:paraId="5135315A"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Mainstem</w:t>
            </w:r>
          </w:p>
        </w:tc>
        <w:tc>
          <w:tcPr>
            <w:tcW w:w="456" w:type="pct"/>
          </w:tcPr>
          <w:p w14:paraId="00B333C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Mainstem</w:t>
            </w:r>
          </w:p>
        </w:tc>
        <w:tc>
          <w:tcPr>
            <w:tcW w:w="755" w:type="pct"/>
          </w:tcPr>
          <w:p w14:paraId="75D6D46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Outlet (mainstem)</w:t>
            </w:r>
          </w:p>
        </w:tc>
      </w:tr>
      <w:tr w:rsidR="007C2E0A" w:rsidRPr="00192FFF" w14:paraId="21C54FE5" w14:textId="77777777" w:rsidTr="00864AAB">
        <w:tc>
          <w:tcPr>
            <w:tcW w:w="1709" w:type="pct"/>
          </w:tcPr>
          <w:p w14:paraId="4F0AFCD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Strahler order</w:t>
            </w:r>
          </w:p>
        </w:tc>
        <w:tc>
          <w:tcPr>
            <w:tcW w:w="538" w:type="pct"/>
          </w:tcPr>
          <w:p w14:paraId="7391ABB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w:t>
            </w:r>
          </w:p>
        </w:tc>
        <w:tc>
          <w:tcPr>
            <w:tcW w:w="484" w:type="pct"/>
          </w:tcPr>
          <w:p w14:paraId="3674E0B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w:t>
            </w:r>
          </w:p>
        </w:tc>
        <w:tc>
          <w:tcPr>
            <w:tcW w:w="541" w:type="pct"/>
          </w:tcPr>
          <w:p w14:paraId="3CDCF17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w:t>
            </w:r>
          </w:p>
        </w:tc>
        <w:tc>
          <w:tcPr>
            <w:tcW w:w="517" w:type="pct"/>
          </w:tcPr>
          <w:p w14:paraId="032761A8"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w:t>
            </w:r>
          </w:p>
        </w:tc>
        <w:tc>
          <w:tcPr>
            <w:tcW w:w="456" w:type="pct"/>
          </w:tcPr>
          <w:p w14:paraId="18DA293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w:t>
            </w:r>
          </w:p>
        </w:tc>
        <w:tc>
          <w:tcPr>
            <w:tcW w:w="755" w:type="pct"/>
          </w:tcPr>
          <w:p w14:paraId="046B41B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w:t>
            </w:r>
          </w:p>
        </w:tc>
      </w:tr>
      <w:tr w:rsidR="007C2E0A" w:rsidRPr="00192FFF" w14:paraId="25FD9C0D" w14:textId="77777777" w:rsidTr="00864AAB">
        <w:tc>
          <w:tcPr>
            <w:tcW w:w="1709" w:type="pct"/>
          </w:tcPr>
          <w:p w14:paraId="2996B71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Drainage area (km2)</w:t>
            </w:r>
          </w:p>
        </w:tc>
        <w:tc>
          <w:tcPr>
            <w:tcW w:w="538" w:type="pct"/>
          </w:tcPr>
          <w:p w14:paraId="15F9EDD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11.5</w:t>
            </w:r>
          </w:p>
        </w:tc>
        <w:tc>
          <w:tcPr>
            <w:tcW w:w="484" w:type="pct"/>
          </w:tcPr>
          <w:p w14:paraId="3025B20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5.9</w:t>
            </w:r>
          </w:p>
        </w:tc>
        <w:tc>
          <w:tcPr>
            <w:tcW w:w="541" w:type="pct"/>
          </w:tcPr>
          <w:p w14:paraId="312AE85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20.6</w:t>
            </w:r>
          </w:p>
        </w:tc>
        <w:tc>
          <w:tcPr>
            <w:tcW w:w="517" w:type="pct"/>
          </w:tcPr>
          <w:p w14:paraId="561F535A"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28.1</w:t>
            </w:r>
          </w:p>
        </w:tc>
        <w:tc>
          <w:tcPr>
            <w:tcW w:w="456" w:type="pct"/>
          </w:tcPr>
          <w:p w14:paraId="0ACD7B1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20.9</w:t>
            </w:r>
          </w:p>
        </w:tc>
        <w:tc>
          <w:tcPr>
            <w:tcW w:w="755" w:type="pct"/>
          </w:tcPr>
          <w:p w14:paraId="07F6E6B6"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95.3</w:t>
            </w:r>
          </w:p>
        </w:tc>
      </w:tr>
      <w:tr w:rsidR="007C2E0A" w:rsidRPr="00192FFF" w14:paraId="43CE59D3" w14:textId="77777777" w:rsidTr="00864AAB">
        <w:tc>
          <w:tcPr>
            <w:tcW w:w="1709" w:type="pct"/>
          </w:tcPr>
          <w:p w14:paraId="0D58609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Forest cover (%)</w:t>
            </w:r>
          </w:p>
        </w:tc>
        <w:tc>
          <w:tcPr>
            <w:tcW w:w="538" w:type="pct"/>
          </w:tcPr>
          <w:p w14:paraId="127E275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94.5</w:t>
            </w:r>
          </w:p>
        </w:tc>
        <w:tc>
          <w:tcPr>
            <w:tcW w:w="484" w:type="pct"/>
          </w:tcPr>
          <w:p w14:paraId="0CB928ED"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99</w:t>
            </w:r>
          </w:p>
        </w:tc>
        <w:tc>
          <w:tcPr>
            <w:tcW w:w="541" w:type="pct"/>
          </w:tcPr>
          <w:p w14:paraId="3663D58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96.6</w:t>
            </w:r>
          </w:p>
        </w:tc>
        <w:tc>
          <w:tcPr>
            <w:tcW w:w="517" w:type="pct"/>
          </w:tcPr>
          <w:p w14:paraId="2F03762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97.8</w:t>
            </w:r>
          </w:p>
        </w:tc>
        <w:tc>
          <w:tcPr>
            <w:tcW w:w="456" w:type="pct"/>
          </w:tcPr>
          <w:p w14:paraId="32D9B04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98.5</w:t>
            </w:r>
          </w:p>
        </w:tc>
        <w:tc>
          <w:tcPr>
            <w:tcW w:w="755" w:type="pct"/>
          </w:tcPr>
          <w:p w14:paraId="644B9CE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97.6</w:t>
            </w:r>
          </w:p>
        </w:tc>
      </w:tr>
      <w:tr w:rsidR="007C2E0A" w:rsidRPr="00192FFF" w14:paraId="4BF6C849" w14:textId="77777777" w:rsidTr="00864AAB">
        <w:tc>
          <w:tcPr>
            <w:tcW w:w="1709" w:type="pct"/>
          </w:tcPr>
          <w:p w14:paraId="5E58D7A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Wetland cover (%)</w:t>
            </w:r>
          </w:p>
        </w:tc>
        <w:tc>
          <w:tcPr>
            <w:tcW w:w="538" w:type="pct"/>
          </w:tcPr>
          <w:p w14:paraId="11571AD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4.2</w:t>
            </w:r>
          </w:p>
        </w:tc>
        <w:tc>
          <w:tcPr>
            <w:tcW w:w="484" w:type="pct"/>
          </w:tcPr>
          <w:p w14:paraId="55AE2BE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0.8</w:t>
            </w:r>
          </w:p>
        </w:tc>
        <w:tc>
          <w:tcPr>
            <w:tcW w:w="541" w:type="pct"/>
          </w:tcPr>
          <w:p w14:paraId="15D84AA4"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2.6</w:t>
            </w:r>
          </w:p>
        </w:tc>
        <w:tc>
          <w:tcPr>
            <w:tcW w:w="517" w:type="pct"/>
          </w:tcPr>
          <w:p w14:paraId="25B42EC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1.6</w:t>
            </w:r>
          </w:p>
        </w:tc>
        <w:tc>
          <w:tcPr>
            <w:tcW w:w="456" w:type="pct"/>
          </w:tcPr>
          <w:p w14:paraId="0C7245E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0.4</w:t>
            </w:r>
          </w:p>
        </w:tc>
        <w:tc>
          <w:tcPr>
            <w:tcW w:w="755" w:type="pct"/>
          </w:tcPr>
          <w:p w14:paraId="16F18E8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w:t>
            </w:r>
          </w:p>
        </w:tc>
      </w:tr>
      <w:tr w:rsidR="007C2E0A" w:rsidRPr="00192FFF" w14:paraId="4083107D" w14:textId="77777777" w:rsidTr="00864AAB">
        <w:tc>
          <w:tcPr>
            <w:tcW w:w="1709" w:type="pct"/>
          </w:tcPr>
          <w:p w14:paraId="556E652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Open water coverage (%)</w:t>
            </w:r>
          </w:p>
        </w:tc>
        <w:tc>
          <w:tcPr>
            <w:tcW w:w="538" w:type="pct"/>
          </w:tcPr>
          <w:p w14:paraId="072C1BD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2.9</w:t>
            </w:r>
          </w:p>
        </w:tc>
        <w:tc>
          <w:tcPr>
            <w:tcW w:w="484" w:type="pct"/>
          </w:tcPr>
          <w:p w14:paraId="4235765A"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0.6</w:t>
            </w:r>
          </w:p>
        </w:tc>
        <w:tc>
          <w:tcPr>
            <w:tcW w:w="541" w:type="pct"/>
          </w:tcPr>
          <w:p w14:paraId="180A33B6"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1.8</w:t>
            </w:r>
          </w:p>
        </w:tc>
        <w:tc>
          <w:tcPr>
            <w:tcW w:w="517" w:type="pct"/>
          </w:tcPr>
          <w:p w14:paraId="5A6E9EDD"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0.9</w:t>
            </w:r>
          </w:p>
        </w:tc>
        <w:tc>
          <w:tcPr>
            <w:tcW w:w="456" w:type="pct"/>
          </w:tcPr>
          <w:p w14:paraId="60D164A4"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0.3</w:t>
            </w:r>
          </w:p>
        </w:tc>
        <w:tc>
          <w:tcPr>
            <w:tcW w:w="755" w:type="pct"/>
          </w:tcPr>
          <w:p w14:paraId="5C0ED80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0.7</w:t>
            </w:r>
          </w:p>
        </w:tc>
      </w:tr>
      <w:tr w:rsidR="007C2E0A" w:rsidRPr="00192FFF" w14:paraId="6D517CA4" w14:textId="77777777" w:rsidTr="00864AAB">
        <w:tc>
          <w:tcPr>
            <w:tcW w:w="1709" w:type="pct"/>
          </w:tcPr>
          <w:p w14:paraId="7F1C53DD"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Average slope (degrees)</w:t>
            </w:r>
          </w:p>
        </w:tc>
        <w:tc>
          <w:tcPr>
            <w:tcW w:w="538" w:type="pct"/>
          </w:tcPr>
          <w:p w14:paraId="7CCA37E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9.1</w:t>
            </w:r>
          </w:p>
        </w:tc>
        <w:tc>
          <w:tcPr>
            <w:tcW w:w="484" w:type="pct"/>
          </w:tcPr>
          <w:p w14:paraId="74D055A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10.5</w:t>
            </w:r>
          </w:p>
        </w:tc>
        <w:tc>
          <w:tcPr>
            <w:tcW w:w="541" w:type="pct"/>
          </w:tcPr>
          <w:p w14:paraId="7772469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10.2</w:t>
            </w:r>
          </w:p>
        </w:tc>
        <w:tc>
          <w:tcPr>
            <w:tcW w:w="517" w:type="pct"/>
          </w:tcPr>
          <w:p w14:paraId="760C3E1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9.5</w:t>
            </w:r>
          </w:p>
        </w:tc>
        <w:tc>
          <w:tcPr>
            <w:tcW w:w="456" w:type="pct"/>
          </w:tcPr>
          <w:p w14:paraId="4EB5F934"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11.3</w:t>
            </w:r>
          </w:p>
        </w:tc>
        <w:tc>
          <w:tcPr>
            <w:tcW w:w="755" w:type="pct"/>
          </w:tcPr>
          <w:p w14:paraId="3626107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11.8</w:t>
            </w:r>
          </w:p>
        </w:tc>
      </w:tr>
      <w:tr w:rsidR="007C2E0A" w:rsidRPr="00192FFF" w14:paraId="64E6A230" w14:textId="77777777" w:rsidTr="00864AAB">
        <w:tc>
          <w:tcPr>
            <w:tcW w:w="1709" w:type="pct"/>
          </w:tcPr>
          <w:p w14:paraId="6A27854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Standard dev. of mean slope (degrees)</w:t>
            </w:r>
          </w:p>
        </w:tc>
        <w:tc>
          <w:tcPr>
            <w:tcW w:w="538" w:type="pct"/>
          </w:tcPr>
          <w:p w14:paraId="092FFB3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w:t>
            </w:r>
          </w:p>
        </w:tc>
        <w:tc>
          <w:tcPr>
            <w:tcW w:w="484" w:type="pct"/>
          </w:tcPr>
          <w:p w14:paraId="10C41B7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6.2</w:t>
            </w:r>
          </w:p>
        </w:tc>
        <w:tc>
          <w:tcPr>
            <w:tcW w:w="541" w:type="pct"/>
          </w:tcPr>
          <w:p w14:paraId="4E5F1C9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7.1</w:t>
            </w:r>
          </w:p>
        </w:tc>
        <w:tc>
          <w:tcPr>
            <w:tcW w:w="517" w:type="pct"/>
          </w:tcPr>
          <w:p w14:paraId="31D9B88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6.1</w:t>
            </w:r>
          </w:p>
        </w:tc>
        <w:tc>
          <w:tcPr>
            <w:tcW w:w="456" w:type="pct"/>
          </w:tcPr>
          <w:p w14:paraId="088A13A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7.9</w:t>
            </w:r>
          </w:p>
        </w:tc>
        <w:tc>
          <w:tcPr>
            <w:tcW w:w="755" w:type="pct"/>
          </w:tcPr>
          <w:p w14:paraId="3420AF0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8.5</w:t>
            </w:r>
          </w:p>
        </w:tc>
      </w:tr>
      <w:tr w:rsidR="007C2E0A" w:rsidRPr="00192FFF" w14:paraId="394F02AD" w14:textId="77777777" w:rsidTr="00864AAB">
        <w:tc>
          <w:tcPr>
            <w:tcW w:w="1709" w:type="pct"/>
          </w:tcPr>
          <w:p w14:paraId="7EE8E9B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Minimum (non-zero) slope (degrees)</w:t>
            </w:r>
          </w:p>
        </w:tc>
        <w:tc>
          <w:tcPr>
            <w:tcW w:w="538" w:type="pct"/>
          </w:tcPr>
          <w:p w14:paraId="485A3ED6"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8</w:t>
            </w:r>
          </w:p>
        </w:tc>
        <w:tc>
          <w:tcPr>
            <w:tcW w:w="484" w:type="pct"/>
          </w:tcPr>
          <w:p w14:paraId="4929643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10</w:t>
            </w:r>
          </w:p>
        </w:tc>
        <w:tc>
          <w:tcPr>
            <w:tcW w:w="541" w:type="pct"/>
          </w:tcPr>
          <w:p w14:paraId="53F789D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w:t>
            </w:r>
          </w:p>
        </w:tc>
        <w:tc>
          <w:tcPr>
            <w:tcW w:w="517" w:type="pct"/>
          </w:tcPr>
          <w:p w14:paraId="5A6F1B5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w:t>
            </w:r>
          </w:p>
        </w:tc>
        <w:tc>
          <w:tcPr>
            <w:tcW w:w="456" w:type="pct"/>
          </w:tcPr>
          <w:p w14:paraId="7378176A"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w:t>
            </w:r>
          </w:p>
        </w:tc>
        <w:tc>
          <w:tcPr>
            <w:tcW w:w="755" w:type="pct"/>
          </w:tcPr>
          <w:p w14:paraId="61273CA9"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10</w:t>
            </w:r>
          </w:p>
        </w:tc>
      </w:tr>
      <w:tr w:rsidR="007C2E0A" w:rsidRPr="00192FFF" w14:paraId="02953DB0" w14:textId="77777777" w:rsidTr="00864AAB">
        <w:tc>
          <w:tcPr>
            <w:tcW w:w="1709" w:type="pct"/>
          </w:tcPr>
          <w:p w14:paraId="2726742D"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Maximum slope (degrees)</w:t>
            </w:r>
          </w:p>
        </w:tc>
        <w:tc>
          <w:tcPr>
            <w:tcW w:w="538" w:type="pct"/>
          </w:tcPr>
          <w:p w14:paraId="0943A736"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44</w:t>
            </w:r>
          </w:p>
        </w:tc>
        <w:tc>
          <w:tcPr>
            <w:tcW w:w="484" w:type="pct"/>
          </w:tcPr>
          <w:p w14:paraId="0372735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38</w:t>
            </w:r>
          </w:p>
        </w:tc>
        <w:tc>
          <w:tcPr>
            <w:tcW w:w="541" w:type="pct"/>
          </w:tcPr>
          <w:p w14:paraId="58BEED2D"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50</w:t>
            </w:r>
          </w:p>
        </w:tc>
        <w:tc>
          <w:tcPr>
            <w:tcW w:w="517" w:type="pct"/>
          </w:tcPr>
          <w:p w14:paraId="2F9DAFC4"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40</w:t>
            </w:r>
          </w:p>
        </w:tc>
        <w:tc>
          <w:tcPr>
            <w:tcW w:w="456" w:type="pct"/>
          </w:tcPr>
          <w:p w14:paraId="4F6CB29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56</w:t>
            </w:r>
          </w:p>
        </w:tc>
        <w:tc>
          <w:tcPr>
            <w:tcW w:w="755" w:type="pct"/>
          </w:tcPr>
          <w:p w14:paraId="180B3FA4"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61</w:t>
            </w:r>
          </w:p>
        </w:tc>
      </w:tr>
      <w:tr w:rsidR="007C2E0A" w:rsidRPr="00192FFF" w14:paraId="028A4A0F" w14:textId="77777777" w:rsidTr="00864AAB">
        <w:tc>
          <w:tcPr>
            <w:tcW w:w="1709" w:type="pct"/>
          </w:tcPr>
          <w:p w14:paraId="326C4AE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Parent Material</w:t>
            </w:r>
          </w:p>
        </w:tc>
        <w:tc>
          <w:tcPr>
            <w:tcW w:w="538" w:type="pct"/>
          </w:tcPr>
          <w:p w14:paraId="7F814738" w14:textId="77777777" w:rsidR="007C2E0A" w:rsidRPr="00192FFF" w:rsidRDefault="007C2E0A" w:rsidP="00192FFF">
            <w:pPr>
              <w:spacing w:line="240" w:lineRule="auto"/>
              <w:rPr>
                <w:rFonts w:asciiTheme="minorHAnsi" w:hAnsiTheme="minorHAnsi" w:cstheme="minorHAnsi"/>
                <w:sz w:val="22"/>
                <w:szCs w:val="22"/>
              </w:rPr>
            </w:pPr>
          </w:p>
        </w:tc>
        <w:tc>
          <w:tcPr>
            <w:tcW w:w="484" w:type="pct"/>
          </w:tcPr>
          <w:p w14:paraId="1D962A01" w14:textId="77777777" w:rsidR="007C2E0A" w:rsidRPr="00192FFF" w:rsidRDefault="007C2E0A" w:rsidP="00192FFF">
            <w:pPr>
              <w:spacing w:line="240" w:lineRule="auto"/>
              <w:rPr>
                <w:rFonts w:asciiTheme="minorHAnsi" w:hAnsiTheme="minorHAnsi" w:cstheme="minorHAnsi"/>
                <w:sz w:val="22"/>
                <w:szCs w:val="22"/>
              </w:rPr>
            </w:pPr>
          </w:p>
        </w:tc>
        <w:tc>
          <w:tcPr>
            <w:tcW w:w="541" w:type="pct"/>
          </w:tcPr>
          <w:p w14:paraId="24D6292E" w14:textId="77777777" w:rsidR="007C2E0A" w:rsidRPr="00192FFF" w:rsidRDefault="007C2E0A" w:rsidP="00192FFF">
            <w:pPr>
              <w:spacing w:line="240" w:lineRule="auto"/>
              <w:rPr>
                <w:rFonts w:asciiTheme="minorHAnsi" w:hAnsiTheme="minorHAnsi" w:cstheme="minorHAnsi"/>
                <w:sz w:val="22"/>
                <w:szCs w:val="22"/>
              </w:rPr>
            </w:pPr>
          </w:p>
        </w:tc>
        <w:tc>
          <w:tcPr>
            <w:tcW w:w="517" w:type="pct"/>
          </w:tcPr>
          <w:p w14:paraId="46F681C2" w14:textId="77777777" w:rsidR="007C2E0A" w:rsidRPr="00192FFF" w:rsidRDefault="007C2E0A" w:rsidP="00192FFF">
            <w:pPr>
              <w:spacing w:line="240" w:lineRule="auto"/>
              <w:rPr>
                <w:rFonts w:asciiTheme="minorHAnsi" w:hAnsiTheme="minorHAnsi" w:cstheme="minorHAnsi"/>
                <w:sz w:val="22"/>
                <w:szCs w:val="22"/>
              </w:rPr>
            </w:pPr>
          </w:p>
        </w:tc>
        <w:tc>
          <w:tcPr>
            <w:tcW w:w="456" w:type="pct"/>
          </w:tcPr>
          <w:p w14:paraId="79DCC438" w14:textId="77777777" w:rsidR="007C2E0A" w:rsidRPr="00192FFF" w:rsidRDefault="007C2E0A" w:rsidP="00192FFF">
            <w:pPr>
              <w:spacing w:line="240" w:lineRule="auto"/>
              <w:rPr>
                <w:rFonts w:asciiTheme="minorHAnsi" w:hAnsiTheme="minorHAnsi" w:cstheme="minorHAnsi"/>
                <w:sz w:val="22"/>
                <w:szCs w:val="22"/>
              </w:rPr>
            </w:pPr>
          </w:p>
        </w:tc>
        <w:tc>
          <w:tcPr>
            <w:tcW w:w="755" w:type="pct"/>
          </w:tcPr>
          <w:p w14:paraId="256082E5" w14:textId="77777777" w:rsidR="007C2E0A" w:rsidRPr="00192FFF" w:rsidRDefault="007C2E0A" w:rsidP="00192FFF">
            <w:pPr>
              <w:spacing w:line="240" w:lineRule="auto"/>
              <w:rPr>
                <w:rFonts w:asciiTheme="minorHAnsi" w:hAnsiTheme="minorHAnsi" w:cstheme="minorHAnsi"/>
                <w:sz w:val="22"/>
                <w:szCs w:val="22"/>
              </w:rPr>
            </w:pPr>
          </w:p>
        </w:tc>
      </w:tr>
      <w:tr w:rsidR="007C2E0A" w:rsidRPr="00192FFF" w14:paraId="574AAE89" w14:textId="77777777" w:rsidTr="00864AAB">
        <w:tc>
          <w:tcPr>
            <w:tcW w:w="1709" w:type="pct"/>
          </w:tcPr>
          <w:p w14:paraId="0E47E424"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Wark-Gneiss (%)</w:t>
            </w:r>
          </w:p>
        </w:tc>
        <w:tc>
          <w:tcPr>
            <w:tcW w:w="538" w:type="pct"/>
          </w:tcPr>
          <w:p w14:paraId="7707DF84"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13.6</w:t>
            </w:r>
          </w:p>
        </w:tc>
        <w:tc>
          <w:tcPr>
            <w:tcW w:w="484" w:type="pct"/>
          </w:tcPr>
          <w:p w14:paraId="0416C2C4"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44.9</w:t>
            </w:r>
          </w:p>
        </w:tc>
        <w:tc>
          <w:tcPr>
            <w:tcW w:w="541" w:type="pct"/>
          </w:tcPr>
          <w:p w14:paraId="783A9DC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20.5</w:t>
            </w:r>
          </w:p>
        </w:tc>
        <w:tc>
          <w:tcPr>
            <w:tcW w:w="517" w:type="pct"/>
          </w:tcPr>
          <w:p w14:paraId="7BC3236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77.6</w:t>
            </w:r>
          </w:p>
        </w:tc>
        <w:tc>
          <w:tcPr>
            <w:tcW w:w="456" w:type="pct"/>
          </w:tcPr>
          <w:p w14:paraId="0831C6B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755" w:type="pct"/>
          </w:tcPr>
          <w:p w14:paraId="78A1190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30.6</w:t>
            </w:r>
          </w:p>
        </w:tc>
      </w:tr>
      <w:tr w:rsidR="007C2E0A" w:rsidRPr="00192FFF" w14:paraId="24843904" w14:textId="77777777" w:rsidTr="00864AAB">
        <w:tc>
          <w:tcPr>
            <w:tcW w:w="1709" w:type="pct"/>
          </w:tcPr>
          <w:p w14:paraId="67169B34"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Argillite-Metagreywacke (%)</w:t>
            </w:r>
          </w:p>
        </w:tc>
        <w:tc>
          <w:tcPr>
            <w:tcW w:w="538" w:type="pct"/>
          </w:tcPr>
          <w:p w14:paraId="694D072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64.2</w:t>
            </w:r>
          </w:p>
        </w:tc>
        <w:tc>
          <w:tcPr>
            <w:tcW w:w="484" w:type="pct"/>
          </w:tcPr>
          <w:p w14:paraId="4B179D1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41" w:type="pct"/>
          </w:tcPr>
          <w:p w14:paraId="63F31B6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42.1</w:t>
            </w:r>
          </w:p>
        </w:tc>
        <w:tc>
          <w:tcPr>
            <w:tcW w:w="517" w:type="pct"/>
          </w:tcPr>
          <w:p w14:paraId="006E3AC6"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56" w:type="pct"/>
          </w:tcPr>
          <w:p w14:paraId="1FD16BF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76.8</w:t>
            </w:r>
          </w:p>
        </w:tc>
        <w:tc>
          <w:tcPr>
            <w:tcW w:w="755" w:type="pct"/>
          </w:tcPr>
          <w:p w14:paraId="40269DE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45.1</w:t>
            </w:r>
          </w:p>
        </w:tc>
      </w:tr>
      <w:tr w:rsidR="007C2E0A" w:rsidRPr="00192FFF" w14:paraId="36DE5B75" w14:textId="77777777" w:rsidTr="00864AAB">
        <w:tc>
          <w:tcPr>
            <w:tcW w:w="1709" w:type="pct"/>
          </w:tcPr>
          <w:p w14:paraId="7F8C0FF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Metagreywacke (%)</w:t>
            </w:r>
          </w:p>
        </w:tc>
        <w:tc>
          <w:tcPr>
            <w:tcW w:w="538" w:type="pct"/>
          </w:tcPr>
          <w:p w14:paraId="3B4C60F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84" w:type="pct"/>
          </w:tcPr>
          <w:p w14:paraId="7C30205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41" w:type="pct"/>
          </w:tcPr>
          <w:p w14:paraId="5D56AB09"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17" w:type="pct"/>
          </w:tcPr>
          <w:p w14:paraId="60EC5FE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56" w:type="pct"/>
          </w:tcPr>
          <w:p w14:paraId="6727B60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7.2</w:t>
            </w:r>
          </w:p>
        </w:tc>
        <w:tc>
          <w:tcPr>
            <w:tcW w:w="755" w:type="pct"/>
          </w:tcPr>
          <w:p w14:paraId="797FCCBD"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1.6</w:t>
            </w:r>
          </w:p>
        </w:tc>
      </w:tr>
      <w:tr w:rsidR="007C2E0A" w:rsidRPr="00192FFF" w14:paraId="455177DA" w14:textId="77777777" w:rsidTr="00864AAB">
        <w:tc>
          <w:tcPr>
            <w:tcW w:w="1709" w:type="pct"/>
          </w:tcPr>
          <w:p w14:paraId="0B67677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Chert-Argillite-Volcanic (%)</w:t>
            </w:r>
          </w:p>
        </w:tc>
        <w:tc>
          <w:tcPr>
            <w:tcW w:w="538" w:type="pct"/>
          </w:tcPr>
          <w:p w14:paraId="18F89FB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22.2</w:t>
            </w:r>
          </w:p>
        </w:tc>
        <w:tc>
          <w:tcPr>
            <w:tcW w:w="484" w:type="pct"/>
          </w:tcPr>
          <w:p w14:paraId="1513E96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55.1</w:t>
            </w:r>
          </w:p>
        </w:tc>
        <w:tc>
          <w:tcPr>
            <w:tcW w:w="541" w:type="pct"/>
          </w:tcPr>
          <w:p w14:paraId="37EDD78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37.4</w:t>
            </w:r>
          </w:p>
        </w:tc>
        <w:tc>
          <w:tcPr>
            <w:tcW w:w="517" w:type="pct"/>
          </w:tcPr>
          <w:p w14:paraId="3A7332D6"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22.4</w:t>
            </w:r>
          </w:p>
        </w:tc>
        <w:tc>
          <w:tcPr>
            <w:tcW w:w="456" w:type="pct"/>
          </w:tcPr>
          <w:p w14:paraId="707203D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755" w:type="pct"/>
          </w:tcPr>
          <w:p w14:paraId="6109857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17.9</w:t>
            </w:r>
          </w:p>
        </w:tc>
      </w:tr>
      <w:tr w:rsidR="007C2E0A" w:rsidRPr="00192FFF" w14:paraId="6736134A" w14:textId="77777777" w:rsidTr="00864AAB">
        <w:tc>
          <w:tcPr>
            <w:tcW w:w="1709" w:type="pct"/>
          </w:tcPr>
          <w:p w14:paraId="616FAF5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Metchosin Volcanics (%)</w:t>
            </w:r>
          </w:p>
        </w:tc>
        <w:tc>
          <w:tcPr>
            <w:tcW w:w="538" w:type="pct"/>
          </w:tcPr>
          <w:p w14:paraId="14A5E7C9"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84" w:type="pct"/>
          </w:tcPr>
          <w:p w14:paraId="3BB9BB5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41" w:type="pct"/>
          </w:tcPr>
          <w:p w14:paraId="5F54268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17" w:type="pct"/>
          </w:tcPr>
          <w:p w14:paraId="3A5819C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56" w:type="pct"/>
          </w:tcPr>
          <w:p w14:paraId="60E1113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16</w:t>
            </w:r>
          </w:p>
        </w:tc>
        <w:tc>
          <w:tcPr>
            <w:tcW w:w="755" w:type="pct"/>
          </w:tcPr>
          <w:p w14:paraId="355DB6A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4.2</w:t>
            </w:r>
          </w:p>
        </w:tc>
      </w:tr>
      <w:tr w:rsidR="007C2E0A" w:rsidRPr="00192FFF" w14:paraId="52CA6D5C" w14:textId="77777777" w:rsidTr="00864AAB">
        <w:tc>
          <w:tcPr>
            <w:tcW w:w="1709" w:type="pct"/>
          </w:tcPr>
          <w:p w14:paraId="208EF52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Gabbro Stocks (Sooke-Gabbro, %)</w:t>
            </w:r>
          </w:p>
        </w:tc>
        <w:tc>
          <w:tcPr>
            <w:tcW w:w="538" w:type="pct"/>
          </w:tcPr>
          <w:p w14:paraId="2760530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84" w:type="pct"/>
          </w:tcPr>
          <w:p w14:paraId="355F1129"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41" w:type="pct"/>
          </w:tcPr>
          <w:p w14:paraId="1B2219E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17" w:type="pct"/>
          </w:tcPr>
          <w:p w14:paraId="06487BC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456" w:type="pct"/>
          </w:tcPr>
          <w:p w14:paraId="25C03D8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755" w:type="pct"/>
          </w:tcPr>
          <w:p w14:paraId="5B046603"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0.7</w:t>
            </w:r>
          </w:p>
        </w:tc>
      </w:tr>
      <w:tr w:rsidR="007C2E0A" w:rsidRPr="00192FFF" w14:paraId="140C763E" w14:textId="77777777" w:rsidTr="00864AAB">
        <w:tc>
          <w:tcPr>
            <w:tcW w:w="1709" w:type="pct"/>
          </w:tcPr>
          <w:p w14:paraId="3AD24E5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Forest Harvest History</w:t>
            </w:r>
          </w:p>
        </w:tc>
        <w:tc>
          <w:tcPr>
            <w:tcW w:w="538" w:type="pct"/>
          </w:tcPr>
          <w:p w14:paraId="311368D8" w14:textId="77777777" w:rsidR="007C2E0A" w:rsidRPr="00192FFF" w:rsidRDefault="007C2E0A" w:rsidP="00192FFF">
            <w:pPr>
              <w:spacing w:line="240" w:lineRule="auto"/>
              <w:rPr>
                <w:rFonts w:asciiTheme="minorHAnsi" w:hAnsiTheme="minorHAnsi" w:cstheme="minorHAnsi"/>
                <w:sz w:val="22"/>
                <w:szCs w:val="22"/>
              </w:rPr>
            </w:pPr>
          </w:p>
        </w:tc>
        <w:tc>
          <w:tcPr>
            <w:tcW w:w="484" w:type="pct"/>
          </w:tcPr>
          <w:p w14:paraId="50AA0421" w14:textId="77777777" w:rsidR="007C2E0A" w:rsidRPr="00192FFF" w:rsidRDefault="007C2E0A" w:rsidP="00192FFF">
            <w:pPr>
              <w:spacing w:line="240" w:lineRule="auto"/>
              <w:rPr>
                <w:rFonts w:asciiTheme="minorHAnsi" w:hAnsiTheme="minorHAnsi" w:cstheme="minorHAnsi"/>
                <w:sz w:val="22"/>
                <w:szCs w:val="22"/>
              </w:rPr>
            </w:pPr>
          </w:p>
        </w:tc>
        <w:tc>
          <w:tcPr>
            <w:tcW w:w="541" w:type="pct"/>
          </w:tcPr>
          <w:p w14:paraId="256D41C7" w14:textId="77777777" w:rsidR="007C2E0A" w:rsidRPr="00192FFF" w:rsidRDefault="007C2E0A" w:rsidP="00192FFF">
            <w:pPr>
              <w:spacing w:line="240" w:lineRule="auto"/>
              <w:rPr>
                <w:rFonts w:asciiTheme="minorHAnsi" w:hAnsiTheme="minorHAnsi" w:cstheme="minorHAnsi"/>
                <w:sz w:val="22"/>
                <w:szCs w:val="22"/>
              </w:rPr>
            </w:pPr>
          </w:p>
        </w:tc>
        <w:tc>
          <w:tcPr>
            <w:tcW w:w="517" w:type="pct"/>
          </w:tcPr>
          <w:p w14:paraId="6B813653" w14:textId="77777777" w:rsidR="007C2E0A" w:rsidRPr="00192FFF" w:rsidRDefault="007C2E0A" w:rsidP="00192FFF">
            <w:pPr>
              <w:spacing w:line="240" w:lineRule="auto"/>
              <w:rPr>
                <w:rFonts w:asciiTheme="minorHAnsi" w:hAnsiTheme="minorHAnsi" w:cstheme="minorHAnsi"/>
                <w:sz w:val="22"/>
                <w:szCs w:val="22"/>
              </w:rPr>
            </w:pPr>
          </w:p>
        </w:tc>
        <w:tc>
          <w:tcPr>
            <w:tcW w:w="456" w:type="pct"/>
          </w:tcPr>
          <w:p w14:paraId="570DEF7C" w14:textId="77777777" w:rsidR="007C2E0A" w:rsidRPr="00192FFF" w:rsidRDefault="007C2E0A" w:rsidP="00192FFF">
            <w:pPr>
              <w:spacing w:line="240" w:lineRule="auto"/>
              <w:rPr>
                <w:rFonts w:asciiTheme="minorHAnsi" w:hAnsiTheme="minorHAnsi" w:cstheme="minorHAnsi"/>
                <w:sz w:val="22"/>
                <w:szCs w:val="22"/>
              </w:rPr>
            </w:pPr>
          </w:p>
        </w:tc>
        <w:tc>
          <w:tcPr>
            <w:tcW w:w="755" w:type="pct"/>
          </w:tcPr>
          <w:p w14:paraId="4CA94016" w14:textId="77777777" w:rsidR="007C2E0A" w:rsidRPr="00192FFF" w:rsidRDefault="007C2E0A" w:rsidP="00192FFF">
            <w:pPr>
              <w:spacing w:line="240" w:lineRule="auto"/>
              <w:rPr>
                <w:rFonts w:asciiTheme="minorHAnsi" w:hAnsiTheme="minorHAnsi" w:cstheme="minorHAnsi"/>
                <w:sz w:val="22"/>
                <w:szCs w:val="22"/>
              </w:rPr>
            </w:pPr>
          </w:p>
        </w:tc>
      </w:tr>
      <w:tr w:rsidR="007C2E0A" w:rsidRPr="00192FFF" w14:paraId="09481D1C" w14:textId="77777777" w:rsidTr="00864AAB">
        <w:tc>
          <w:tcPr>
            <w:tcW w:w="1709" w:type="pct"/>
          </w:tcPr>
          <w:p w14:paraId="3D20F1B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1980s forest harvest (%)</w:t>
            </w:r>
          </w:p>
        </w:tc>
        <w:tc>
          <w:tcPr>
            <w:tcW w:w="538" w:type="pct"/>
          </w:tcPr>
          <w:p w14:paraId="33E6582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11.2</w:t>
            </w:r>
          </w:p>
        </w:tc>
        <w:tc>
          <w:tcPr>
            <w:tcW w:w="484" w:type="pct"/>
          </w:tcPr>
          <w:p w14:paraId="26D13D2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56.3</w:t>
            </w:r>
          </w:p>
        </w:tc>
        <w:tc>
          <w:tcPr>
            <w:tcW w:w="541" w:type="pct"/>
          </w:tcPr>
          <w:p w14:paraId="4424626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28.6</w:t>
            </w:r>
          </w:p>
        </w:tc>
        <w:tc>
          <w:tcPr>
            <w:tcW w:w="517" w:type="pct"/>
          </w:tcPr>
          <w:p w14:paraId="42DFE3B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30.8</w:t>
            </w:r>
          </w:p>
        </w:tc>
        <w:tc>
          <w:tcPr>
            <w:tcW w:w="456" w:type="pct"/>
          </w:tcPr>
          <w:p w14:paraId="222F6BE0"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21.6</w:t>
            </w:r>
          </w:p>
        </w:tc>
        <w:tc>
          <w:tcPr>
            <w:tcW w:w="755" w:type="pct"/>
          </w:tcPr>
          <w:p w14:paraId="104A310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24.2</w:t>
            </w:r>
          </w:p>
        </w:tc>
      </w:tr>
      <w:tr w:rsidR="007C2E0A" w:rsidRPr="00192FFF" w14:paraId="4695D9CC" w14:textId="77777777" w:rsidTr="00864AAB">
        <w:tc>
          <w:tcPr>
            <w:tcW w:w="1709" w:type="pct"/>
          </w:tcPr>
          <w:p w14:paraId="2E9171C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1990s forest harvest (%)</w:t>
            </w:r>
          </w:p>
        </w:tc>
        <w:tc>
          <w:tcPr>
            <w:tcW w:w="538" w:type="pct"/>
          </w:tcPr>
          <w:p w14:paraId="1CC7628C"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11.7</w:t>
            </w:r>
          </w:p>
        </w:tc>
        <w:tc>
          <w:tcPr>
            <w:tcW w:w="484" w:type="pct"/>
          </w:tcPr>
          <w:p w14:paraId="281C5A9F"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w:t>
            </w:r>
          </w:p>
        </w:tc>
        <w:tc>
          <w:tcPr>
            <w:tcW w:w="541" w:type="pct"/>
          </w:tcPr>
          <w:p w14:paraId="62CD3D5B"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9.6</w:t>
            </w:r>
          </w:p>
        </w:tc>
        <w:tc>
          <w:tcPr>
            <w:tcW w:w="517" w:type="pct"/>
          </w:tcPr>
          <w:p w14:paraId="76B7C3B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8.7</w:t>
            </w:r>
          </w:p>
        </w:tc>
        <w:tc>
          <w:tcPr>
            <w:tcW w:w="456" w:type="pct"/>
          </w:tcPr>
          <w:p w14:paraId="02DC46C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w:t>
            </w:r>
          </w:p>
        </w:tc>
        <w:tc>
          <w:tcPr>
            <w:tcW w:w="755" w:type="pct"/>
          </w:tcPr>
          <w:p w14:paraId="57933CF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5.9</w:t>
            </w:r>
          </w:p>
        </w:tc>
      </w:tr>
      <w:tr w:rsidR="007C2E0A" w:rsidRPr="00192FFF" w14:paraId="798E0E29" w14:textId="77777777" w:rsidTr="00864AAB">
        <w:tc>
          <w:tcPr>
            <w:tcW w:w="1709" w:type="pct"/>
          </w:tcPr>
          <w:p w14:paraId="7DD13555"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2000s forest harvest (%)</w:t>
            </w:r>
          </w:p>
        </w:tc>
        <w:tc>
          <w:tcPr>
            <w:tcW w:w="538" w:type="pct"/>
          </w:tcPr>
          <w:p w14:paraId="5DF7EFFE"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4.5</w:t>
            </w:r>
          </w:p>
        </w:tc>
        <w:tc>
          <w:tcPr>
            <w:tcW w:w="484" w:type="pct"/>
          </w:tcPr>
          <w:p w14:paraId="0BBED5B1"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3.4</w:t>
            </w:r>
          </w:p>
        </w:tc>
        <w:tc>
          <w:tcPr>
            <w:tcW w:w="541" w:type="pct"/>
          </w:tcPr>
          <w:p w14:paraId="3318A8CA"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4.1</w:t>
            </w:r>
          </w:p>
        </w:tc>
        <w:tc>
          <w:tcPr>
            <w:tcW w:w="517" w:type="pct"/>
          </w:tcPr>
          <w:p w14:paraId="54101DC8"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w:t>
            </w:r>
          </w:p>
        </w:tc>
        <w:tc>
          <w:tcPr>
            <w:tcW w:w="456" w:type="pct"/>
          </w:tcPr>
          <w:p w14:paraId="095357AD"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1.1</w:t>
            </w:r>
          </w:p>
        </w:tc>
        <w:tc>
          <w:tcPr>
            <w:tcW w:w="755" w:type="pct"/>
          </w:tcPr>
          <w:p w14:paraId="5D574F67"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2.9</w:t>
            </w:r>
          </w:p>
        </w:tc>
      </w:tr>
      <w:tr w:rsidR="007C2E0A" w:rsidRPr="00192FFF" w14:paraId="747F177E" w14:textId="77777777" w:rsidTr="00864AAB">
        <w:tc>
          <w:tcPr>
            <w:tcW w:w="1709" w:type="pct"/>
          </w:tcPr>
          <w:p w14:paraId="59C242BD"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2010 &amp; 2011 forest harvest (%)</w:t>
            </w:r>
          </w:p>
        </w:tc>
        <w:tc>
          <w:tcPr>
            <w:tcW w:w="538" w:type="pct"/>
          </w:tcPr>
          <w:p w14:paraId="0C8732A4"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0.6</w:t>
            </w:r>
          </w:p>
        </w:tc>
        <w:tc>
          <w:tcPr>
            <w:tcW w:w="484" w:type="pct"/>
          </w:tcPr>
          <w:p w14:paraId="39AE7939"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w:t>
            </w:r>
          </w:p>
        </w:tc>
        <w:tc>
          <w:tcPr>
            <w:tcW w:w="541" w:type="pct"/>
          </w:tcPr>
          <w:p w14:paraId="756D49A9"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0.4</w:t>
            </w:r>
          </w:p>
        </w:tc>
        <w:tc>
          <w:tcPr>
            <w:tcW w:w="517" w:type="pct"/>
          </w:tcPr>
          <w:p w14:paraId="7CAFBCF2"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0.7</w:t>
            </w:r>
          </w:p>
        </w:tc>
        <w:tc>
          <w:tcPr>
            <w:tcW w:w="456" w:type="pct"/>
          </w:tcPr>
          <w:p w14:paraId="7CF0871F" w14:textId="77777777" w:rsidR="007C2E0A" w:rsidRPr="00192FFF" w:rsidRDefault="00192FFF" w:rsidP="00864AAB">
            <w:pPr>
              <w:spacing w:line="240" w:lineRule="auto"/>
              <w:rPr>
                <w:rFonts w:asciiTheme="minorHAnsi" w:hAnsiTheme="minorHAnsi" w:cstheme="minorHAnsi"/>
                <w:sz w:val="22"/>
                <w:szCs w:val="22"/>
              </w:rPr>
            </w:pPr>
            <w:r w:rsidRPr="00192FFF">
              <w:rPr>
                <w:rFonts w:asciiTheme="minorHAnsi" w:hAnsiTheme="minorHAnsi" w:cstheme="minorHAnsi"/>
                <w:sz w:val="22"/>
                <w:szCs w:val="22"/>
              </w:rPr>
              <w:t>0.1</w:t>
            </w:r>
          </w:p>
        </w:tc>
        <w:tc>
          <w:tcPr>
            <w:tcW w:w="755" w:type="pct"/>
          </w:tcPr>
          <w:p w14:paraId="327CB02A" w14:textId="77777777" w:rsidR="007C2E0A" w:rsidRPr="00192FFF" w:rsidRDefault="00192FFF" w:rsidP="00192FFF">
            <w:pPr>
              <w:spacing w:line="240" w:lineRule="auto"/>
              <w:rPr>
                <w:rFonts w:asciiTheme="minorHAnsi" w:hAnsiTheme="minorHAnsi" w:cstheme="minorHAnsi"/>
                <w:sz w:val="22"/>
                <w:szCs w:val="22"/>
              </w:rPr>
            </w:pPr>
            <w:r w:rsidRPr="00192FFF">
              <w:rPr>
                <w:rFonts w:asciiTheme="minorHAnsi" w:hAnsiTheme="minorHAnsi" w:cstheme="minorHAnsi"/>
                <w:sz w:val="22"/>
                <w:szCs w:val="22"/>
              </w:rPr>
              <w:t>0.9</w:t>
            </w:r>
          </w:p>
        </w:tc>
      </w:tr>
    </w:tbl>
    <w:p w14:paraId="4AB52D9D" w14:textId="77777777" w:rsidR="00192FFF" w:rsidRDefault="00192FFF">
      <w:pPr>
        <w:sectPr w:rsidR="00192FFF" w:rsidSect="00864AAB">
          <w:footerReference w:type="first" r:id="rId18"/>
          <w:pgSz w:w="15840" w:h="12240" w:orient="landscape" w:code="1"/>
          <w:pgMar w:top="1440" w:right="1440" w:bottom="1440" w:left="1440" w:header="706" w:footer="706" w:gutter="0"/>
          <w:cols w:space="708"/>
          <w:titlePg/>
          <w:docGrid w:linePitch="326"/>
        </w:sectPr>
      </w:pPr>
    </w:p>
    <w:p w14:paraId="23A3CF28" w14:textId="77777777" w:rsidR="00192FFF" w:rsidRDefault="00192FFF"/>
    <w:p w14:paraId="5E4EF351" w14:textId="1CB82101" w:rsidR="007C2E0A" w:rsidRDefault="00192FFF">
      <w:pPr>
        <w:pStyle w:val="Heading5"/>
      </w:pPr>
      <w:bookmarkStart w:id="120" w:name="installations"/>
      <w:bookmarkStart w:id="121" w:name="_Toc43678719"/>
      <w:del w:id="122" w:author="Bill Floyd" w:date="2020-06-26T22:21:00Z">
        <w:r w:rsidDel="009A14A0">
          <w:delText>Installations</w:delText>
        </w:r>
      </w:del>
      <w:bookmarkEnd w:id="120"/>
      <w:bookmarkEnd w:id="121"/>
      <w:ins w:id="123" w:author="Bill Floyd" w:date="2020-06-26T22:21:00Z">
        <w:r w:rsidR="009A14A0">
          <w:t xml:space="preserve">Water Quality Monitoring </w:t>
        </w:r>
        <w:commentRangeStart w:id="124"/>
        <w:r w:rsidR="009A14A0">
          <w:t>stations</w:t>
        </w:r>
      </w:ins>
      <w:commentRangeEnd w:id="124"/>
      <w:ins w:id="125" w:author="Bill Floyd" w:date="2020-06-26T22:26:00Z">
        <w:r w:rsidR="00B46053">
          <w:rPr>
            <w:rStyle w:val="CommentReference"/>
            <w:rFonts w:eastAsia="Cambria"/>
            <w:b w:val="0"/>
            <w:bCs w:val="0"/>
            <w:iCs w:val="0"/>
          </w:rPr>
          <w:commentReference w:id="124"/>
        </w:r>
      </w:ins>
    </w:p>
    <w:p w14:paraId="15D956B3" w14:textId="083AB550" w:rsidR="007C2E0A" w:rsidRDefault="00192FFF">
      <w:del w:id="126" w:author="Bill Floyd" w:date="2020-06-26T22:21:00Z">
        <w:r w:rsidDel="009A14A0">
          <w:delText>At each of the six monitoring sites, a vertical</w:delText>
        </w:r>
      </w:del>
      <w:ins w:id="127" w:author="Bill Floyd" w:date="2020-06-26T22:21:00Z">
        <w:r w:rsidR="009A14A0">
          <w:t>Vertical</w:t>
        </w:r>
      </w:ins>
      <w:r>
        <w:t xml:space="preserve"> </w:t>
      </w:r>
      <w:del w:id="128" w:author="Bill Floyd" w:date="2020-06-26T12:49:00Z">
        <w:r w:rsidDel="00F07997">
          <w:delText>sampling rack</w:delText>
        </w:r>
      </w:del>
      <w:ins w:id="129" w:author="Bill Floyd" w:date="2020-06-26T12:49:00Z">
        <w:r w:rsidR="00F07997">
          <w:t>rack samplers</w:t>
        </w:r>
      </w:ins>
      <w:r>
        <w:t xml:space="preserve"> </w:t>
      </w:r>
      <w:ins w:id="130" w:author="Bill Floyd" w:date="2020-06-26T22:21:00Z">
        <w:r w:rsidR="009A14A0">
          <w:t xml:space="preserve">were installed at each the six </w:t>
        </w:r>
        <w:r w:rsidR="00B46053">
          <w:t>locations to measure changes in</w:t>
        </w:r>
        <w:r w:rsidR="009A14A0">
          <w:t xml:space="preserve"> stage and collect water samples on the rising limb of the hydrograph</w:t>
        </w:r>
      </w:ins>
      <w:ins w:id="131" w:author="Bill Floyd" w:date="2020-06-26T22:22:00Z">
        <w:r w:rsidR="00B46053">
          <w:t>.</w:t>
        </w:r>
      </w:ins>
      <w:del w:id="132" w:author="Bill Floyd" w:date="2020-06-26T22:21:00Z">
        <w:r w:rsidDel="009A14A0">
          <w:delText xml:space="preserve">was </w:delText>
        </w:r>
      </w:del>
      <w:del w:id="133" w:author="Bill Floyd" w:date="2020-06-26T22:22:00Z">
        <w:r w:rsidDel="00B46053">
          <w:delText>installed</w:delText>
        </w:r>
      </w:del>
      <w:r>
        <w:t xml:space="preserve">. </w:t>
      </w:r>
      <w:del w:id="134" w:author="Bill Floyd" w:date="2020-06-26T22:23:00Z">
        <w:r w:rsidDel="00B46053">
          <w:delText xml:space="preserve">These racks collect discrete water samples during the rising limb of stormflow, without employing costly pump-samplers. </w:delText>
        </w:r>
      </w:del>
      <w:del w:id="135" w:author="Bill Floyd" w:date="2020-06-26T22:24:00Z">
        <w:r w:rsidDel="00B46053">
          <w:delText xml:space="preserve">Each vertical rack also included a water level logger that recorded continuous stage (at ten-minute intervals). </w:delText>
        </w:r>
      </w:del>
      <w:r>
        <w:t xml:space="preserve">Vertical sampling racks achieved </w:t>
      </w:r>
      <w:commentRangeStart w:id="136"/>
      <w:r>
        <w:t>advanced</w:t>
      </w:r>
      <w:commentRangeEnd w:id="136"/>
      <w:r w:rsidR="00B46053">
        <w:rPr>
          <w:rStyle w:val="CommentReference"/>
        </w:rPr>
        <w:commentReference w:id="136"/>
      </w:r>
      <w:r>
        <w:t xml:space="preserve">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Pr>
            <w:rStyle w:val="Hyperlink"/>
          </w:rPr>
          <w:t>2018</w:t>
        </w:r>
      </w:hyperlink>
      <w:r>
        <w:t>). Vertical racks collected samples during flows that would otherwise be difficult or unsafe to access, and were supplemented with standard grab samples between storm events and during summer baseflow.</w:t>
      </w:r>
    </w:p>
    <w:p w14:paraId="4DDFD68F" w14:textId="77777777" w:rsidR="007C2E0A" w:rsidRDefault="00192FFF">
      <w:r>
        <w:t> </w:t>
      </w:r>
    </w:p>
    <w:p w14:paraId="1F371B5F" w14:textId="77777777" w:rsidR="007C2E0A" w:rsidRDefault="00192FFF">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(Graczyk et al. </w:t>
      </w:r>
      <w:hyperlink w:anchor="ref-Graczyk2000">
        <w:r>
          <w:rPr>
            <w:rStyle w:val="Hyperlink"/>
          </w:rPr>
          <w:t>2000</w:t>
        </w:r>
      </w:hyperlink>
      <w:r>
        <w:t>).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2021C2D0" w14:textId="77777777" w:rsidR="007C2E0A" w:rsidRDefault="00192FFF">
      <w:r>
        <w:t> </w:t>
      </w:r>
    </w:p>
    <w:p w14:paraId="4A3B5AFC" w14:textId="77777777" w:rsidR="007C2E0A" w:rsidRDefault="00D12631">
      <w:r>
        <w:rPr>
          <w:noProof/>
        </w:rPr>
        <mc:AlternateContent>
          <mc:Choice Requires="wps">
            <w:drawing>
              <wp:anchor distT="45720" distB="45720" distL="114300" distR="114300" simplePos="0" relativeHeight="251659264" behindDoc="0" locked="0" layoutInCell="1" allowOverlap="1" wp14:anchorId="4FC08022" wp14:editId="27008A65">
                <wp:simplePos x="0" y="0"/>
                <wp:positionH relativeFrom="margin">
                  <wp:posOffset>3053080</wp:posOffset>
                </wp:positionH>
                <wp:positionV relativeFrom="margin">
                  <wp:posOffset>39370</wp:posOffset>
                </wp:positionV>
                <wp:extent cx="2875280" cy="6145530"/>
                <wp:effectExtent l="0" t="127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280" cy="6145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8E3E1" w14:textId="77777777" w:rsidR="00B46053" w:rsidRDefault="00B46053" w:rsidP="00864AAB">
                            <w:pPr>
                              <w:spacing w:line="240" w:lineRule="auto"/>
                              <w:jc w:val="center"/>
                            </w:pPr>
                            <w:r>
                              <w:rPr>
                                <w:noProof/>
                              </w:rPr>
                              <w:drawing>
                                <wp:inline distT="0" distB="0" distL="0" distR="0" wp14:anchorId="78C65A23" wp14:editId="6C7CDDA9">
                                  <wp:extent cx="2645009" cy="5296155"/>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9"/>
                                          <a:stretch>
                                            <a:fillRect/>
                                          </a:stretch>
                                        </pic:blipFill>
                                        <pic:spPr bwMode="auto">
                                          <a:xfrm>
                                            <a:off x="0" y="0"/>
                                            <a:ext cx="2645009" cy="5296155"/>
                                          </a:xfrm>
                                          <a:prstGeom prst="rect">
                                            <a:avLst/>
                                          </a:prstGeom>
                                          <a:noFill/>
                                          <a:ln w="9525">
                                            <a:noFill/>
                                            <a:headEnd/>
                                            <a:tailEnd/>
                                          </a:ln>
                                        </pic:spPr>
                                      </pic:pic>
                                    </a:graphicData>
                                  </a:graphic>
                                </wp:inline>
                              </w:drawing>
                            </w:r>
                          </w:p>
                          <w:p w14:paraId="3E4AF5D8" w14:textId="77777777" w:rsidR="00B46053" w:rsidRDefault="00B46053" w:rsidP="00864AAB">
                            <w:pPr>
                              <w:spacing w:line="240" w:lineRule="auto"/>
                            </w:pPr>
                            <w:r>
                              <w:t xml:space="preserve">Figure 5:  </w:t>
                            </w:r>
                            <w:r>
                              <w:rPr>
                                <w:i/>
                              </w:rPr>
                              <w:t>Vertical sampling rack and siphon sampler bottle, illustrative of installations at six sites across the LWSA (shown here is Chris Creek (site 2).</w:t>
                            </w:r>
                          </w:p>
                          <w:p w14:paraId="5CC647C4" w14:textId="77777777" w:rsidR="00B46053" w:rsidRDefault="00B4605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C08022" id="_x0000_t202" coordsize="21600,21600" o:spt="202" path="m,l,21600r21600,l21600,xe">
                <v:stroke joinstyle="miter"/>
                <v:path gradientshapeok="t" o:connecttype="rect"/>
              </v:shapetype>
              <v:shape id="Text Box 2" o:spid="_x0000_s1026" type="#_x0000_t202" style="position:absolute;margin-left:240.4pt;margin-top:3.1pt;width:226.4pt;height:483.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" stroked="f">
                <v:textbox>
                  <w:txbxContent>
                    <w:p w14:paraId="43F8E3E1" w14:textId="77777777" w:rsidR="00B46053" w:rsidRDefault="00B46053" w:rsidP="00864AAB">
                      <w:pPr>
                        <w:spacing w:line="240" w:lineRule="auto"/>
                        <w:jc w:val="center"/>
                      </w:pPr>
                      <w:r>
                        <w:rPr>
                          <w:noProof/>
                        </w:rPr>
                        <w:drawing>
                          <wp:inline distT="0" distB="0" distL="0" distR="0" wp14:anchorId="78C65A23" wp14:editId="6C7CDDA9">
                            <wp:extent cx="2645009" cy="5296155"/>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20"/>
                                    <a:stretch>
                                      <a:fillRect/>
                                    </a:stretch>
                                  </pic:blipFill>
                                  <pic:spPr bwMode="auto">
                                    <a:xfrm>
                                      <a:off x="0" y="0"/>
                                      <a:ext cx="2645009" cy="5296155"/>
                                    </a:xfrm>
                                    <a:prstGeom prst="rect">
                                      <a:avLst/>
                                    </a:prstGeom>
                                    <a:noFill/>
                                    <a:ln w="9525">
                                      <a:noFill/>
                                      <a:headEnd/>
                                      <a:tailEnd/>
                                    </a:ln>
                                  </pic:spPr>
                                </pic:pic>
                              </a:graphicData>
                            </a:graphic>
                          </wp:inline>
                        </w:drawing>
                      </w:r>
                    </w:p>
                    <w:p w14:paraId="3E4AF5D8" w14:textId="77777777" w:rsidR="00B46053" w:rsidRDefault="00B46053" w:rsidP="00864AAB">
                      <w:pPr>
                        <w:spacing w:line="240" w:lineRule="auto"/>
                      </w:pPr>
                      <w:r>
                        <w:t xml:space="preserve">Figure 5:  </w:t>
                      </w:r>
                      <w:r>
                        <w:rPr>
                          <w:i/>
                        </w:rPr>
                        <w:t>Vertical sampling rack and siphon sampler bottle, illustrative of installations at six sites across the LWSA (shown here is Chris Creek (site 2).</w:t>
                      </w:r>
                    </w:p>
                    <w:p w14:paraId="5CC647C4" w14:textId="77777777" w:rsidR="00B46053" w:rsidRDefault="00B46053"/>
                  </w:txbxContent>
                </v:textbox>
                <w10:wrap type="square" anchorx="margin" anchory="margin"/>
              </v:shape>
            </w:pict>
          </mc:Fallback>
        </mc:AlternateContent>
      </w:r>
      <w:r w:rsidR="00192FFF">
        <w:t>Each rack included a central stilling well (3.81cm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 5). By combining the height at which each siphon bottle filled with observed stage (stilling-well measuring tape) and level-logger data, the date and time for collection of each rising-stage sample was determined.</w:t>
      </w:r>
    </w:p>
    <w:p w14:paraId="621E62F1" w14:textId="77777777" w:rsidR="007C2E0A" w:rsidRDefault="00192FFF">
      <w:r>
        <w:t> </w:t>
      </w:r>
    </w:p>
    <w:p w14:paraId="42C698E2" w14:textId="77777777" w:rsidR="007C2E0A" w:rsidRDefault="00192FFF">
      <w:r>
        <w:t xml:space="preserve">These vertical racks collected whole water samples on the rising limb of the hydrograph. </w:t>
      </w:r>
      <w:commentRangeStart w:id="137"/>
      <w:commentRangeStart w:id="138"/>
      <w:r>
        <w:t>The</w:t>
      </w:r>
      <w:commentRangeEnd w:id="137"/>
      <w:r w:rsidR="00B46053">
        <w:rPr>
          <w:rStyle w:val="CommentReference"/>
        </w:rPr>
        <w:commentReference w:id="137"/>
      </w:r>
      <w:r>
        <w:t xml:space="preserve"> rising limb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Increasing DOC on the rising limb indicates that source material is not limited and flux is driven by hydrologic connectivity; whereas source limited conditions likely drive DOM dynamics if DOC concentration decreases on the rising limb (Zarnetske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commentRangeEnd w:id="138"/>
      <w:r w:rsidR="006C7966">
        <w:rPr>
          <w:rStyle w:val="CommentReference"/>
        </w:rPr>
        <w:commentReference w:id="138"/>
      </w:r>
    </w:p>
    <w:p w14:paraId="57E3EE11" w14:textId="77777777" w:rsidR="007C2E0A" w:rsidRDefault="00192FFF">
      <w:pPr>
        <w:pStyle w:val="Heading3"/>
      </w:pPr>
      <w:bookmarkStart w:id="139" w:name="analytical-techniques-data-handling"/>
      <w:bookmarkStart w:id="140" w:name="_Toc43678720"/>
      <w:r>
        <w:t>Analytical techniques &amp; data handling</w:t>
      </w:r>
      <w:bookmarkEnd w:id="139"/>
      <w:bookmarkEnd w:id="140"/>
    </w:p>
    <w:p w14:paraId="5E30E574" w14:textId="77777777" w:rsidR="007C2E0A" w:rsidRDefault="00192FFF">
      <w:r>
        <w:t xml:space="preserve">Water samples were collected and transported in coolers with ice to UBC’s EcoHydrology </w:t>
      </w:r>
      <w:commentRangeStart w:id="141"/>
      <w:r>
        <w:t>Lab</w:t>
      </w:r>
      <w:commentRangeEnd w:id="141"/>
      <w:r w:rsidR="00B46053">
        <w:rPr>
          <w:rStyle w:val="CommentReference"/>
        </w:rPr>
        <w:commentReference w:id="141"/>
      </w:r>
      <w:r>
        <w:t xml:space="preserve"> (Earth Science Building) for analysis of dissolved organic carbon (DOC) concentrations and spectroscopic absorbance (indicator of NOM character). Samples were also measured for phosphate concentration using a colourmetric (ascorbic acid) orthophosphate test kit (HACH PO-19); each sample had phosphate concentration below detectable limits (0.1 mg/L).</w:t>
      </w:r>
      <w:ins w:id="142" w:author="Bill Floyd" w:date="2020-06-26T12:53:00Z">
        <w:r w:rsidR="006C7966">
          <w:t xml:space="preserve"> Did you acidify</w:t>
        </w:r>
      </w:ins>
      <w:ins w:id="143" w:author="Bill Floyd" w:date="2020-06-26T12:56:00Z">
        <w:r w:rsidR="006C7966">
          <w:t xml:space="preserve"> in the field</w:t>
        </w:r>
      </w:ins>
      <w:ins w:id="144" w:author="Bill Floyd" w:date="2020-06-26T12:53:00Z">
        <w:r w:rsidR="006C7966">
          <w:t>?  Filter in the field etc? what was target time between sample collection and analysis?</w:t>
        </w:r>
      </w:ins>
      <w:ins w:id="145" w:author="Bill Floyd" w:date="2020-06-26T12:54:00Z">
        <w:r w:rsidR="006C7966">
          <w:t xml:space="preserve">  Mention what you did to QAQC the bottles ie the air temp tid-bit, brown bottles, </w:t>
        </w:r>
      </w:ins>
      <w:ins w:id="146" w:author="Bill Floyd" w:date="2020-06-26T12:55:00Z">
        <w:r w:rsidR="006C7966">
          <w:t>retrieval</w:t>
        </w:r>
      </w:ins>
      <w:ins w:id="147" w:author="Bill Floyd" w:date="2020-06-26T12:54:00Z">
        <w:r w:rsidR="006C7966">
          <w:t xml:space="preserve"> </w:t>
        </w:r>
      </w:ins>
      <w:ins w:id="148" w:author="Bill Floyd" w:date="2020-06-26T12:55:00Z">
        <w:r w:rsidR="006C7966">
          <w:t>of bottles as soon as possible after an event</w:t>
        </w:r>
      </w:ins>
      <w:ins w:id="149" w:author="Bill Floyd" w:date="2020-06-26T13:04:00Z">
        <w:r w:rsidR="00856CA7">
          <w:t xml:space="preserve"> here and then state that details are presented below</w:t>
        </w:r>
      </w:ins>
    </w:p>
    <w:p w14:paraId="14DF86D5" w14:textId="77777777" w:rsidR="007C2E0A" w:rsidRDefault="00192FFF">
      <w:pPr>
        <w:pStyle w:val="Heading4"/>
      </w:pPr>
      <w:bookmarkStart w:id="150" w:name="X11d4bdebbabfc52989182cb9a32e289da31c756"/>
      <w:bookmarkStart w:id="151" w:name="_Toc43678721"/>
      <w:commentRangeStart w:id="152"/>
      <w:r>
        <w:t>Dissolved organic carbon (DOC) concentration and characterization</w:t>
      </w:r>
      <w:bookmarkEnd w:id="150"/>
      <w:bookmarkEnd w:id="151"/>
    </w:p>
    <w:p w14:paraId="5E445E3D" w14:textId="77777777" w:rsidR="007C2E0A" w:rsidRDefault="00192FFF">
      <w:r>
        <w:t xml:space="preserve">For quantification of DOC, samples were analyzed for non-purgeable organic carbon (NPOC) via High-Temperature Combustion (Method 5310-B) on a Shimadzu TOC-V (Eaton, A. D., Clesceri, L. S., Greenberg, A. E., Franson </w:t>
      </w:r>
      <w:hyperlink w:anchor="ref-StdMet2000">
        <w:r>
          <w:rPr>
            <w:rStyle w:val="Hyperlink"/>
          </w:rPr>
          <w:t>2000</w:t>
        </w:r>
      </w:hyperlink>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 (Eaton, A. D., Clesceri, L. S., Greenberg, A. E., Franson </w:t>
      </w:r>
      <w:hyperlink w:anchor="ref-StdMet2000">
        <w:r>
          <w:rPr>
            <w:rStyle w:val="Hyperlink"/>
          </w:rPr>
          <w:t>2000</w:t>
        </w:r>
      </w:hyperlink>
      <w:r>
        <w:t xml:space="preserve">; Matilainen et al. </w:t>
      </w:r>
      <w:hyperlink w:anchor="ref-Matilainen2011">
        <w:r>
          <w:rPr>
            <w:rStyle w:val="Hyperlink"/>
          </w:rPr>
          <w:t>2011</w:t>
        </w:r>
      </w:hyperlink>
      <w:r>
        <w:t>).</w:t>
      </w:r>
    </w:p>
    <w:p w14:paraId="7FE02139" w14:textId="77777777" w:rsidR="007C2E0A" w:rsidRDefault="00192FFF">
      <w:r>
        <w:t> </w:t>
      </w:r>
    </w:p>
    <w:p w14:paraId="54678A75" w14:textId="77777777" w:rsidR="007C2E0A" w:rsidRDefault="00192FFF">
      <w:r>
        <w:t>Spectral properties of sample NOM were analyzed using a ‘spectro::lyser’ spectrophotometer (S::can, Vienna, Austria) which measures turbidity and the chromophoric portion of organic matter to estimate concentrations of total organic carbon (TOC), dissolved organic carbon (DOC), as well as nitrate-nitrogen (NO</w:t>
      </w:r>
      <w:r>
        <w:rPr>
          <w:vertAlign w:val="subscript"/>
        </w:rPr>
        <w:t>3</w:t>
      </w:r>
      <w:r>
        <w:rPr>
          <w:vertAlign w:val="superscript"/>
        </w:rPr>
        <w:t>-</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254</w:t>
      </w:r>
      <w:r>
        <w:t xml:space="preserve">) has been adopted as a surrogate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which several spectral indicies can be calculated.</w:t>
      </w:r>
    </w:p>
    <w:p w14:paraId="233782FF" w14:textId="77777777" w:rsidR="007C2E0A" w:rsidRDefault="00192FFF">
      <w:pPr>
        <w:pStyle w:val="Heading5"/>
      </w:pPr>
      <w:bookmarkStart w:id="153" w:name="suva254"/>
      <w:bookmarkStart w:id="154" w:name="_Toc43678722"/>
      <w:r>
        <w:t>SUVA</w:t>
      </w:r>
      <w:r>
        <w:rPr>
          <w:vertAlign w:val="subscript"/>
        </w:rPr>
        <w:t>254</w:t>
      </w:r>
      <w:bookmarkEnd w:id="153"/>
      <w:bookmarkEnd w:id="154"/>
    </w:p>
    <w:p w14:paraId="23A937F8" w14:textId="77777777" w:rsidR="007C2E0A" w:rsidRDefault="00192FFF">
      <w:r>
        <w:t>Specific ultraviolet absorbance at 254nm (SUVA</w:t>
      </w:r>
      <w:r>
        <w:rPr>
          <w:vertAlign w:val="subscript"/>
        </w:rPr>
        <w:t>254</w:t>
      </w:r>
      <w:r>
        <w:t>) is the ratio of UV absorption (spectral absorbance coefficient, SAC, m</w:t>
      </w:r>
      <w:r>
        <w:rPr>
          <w:vertAlign w:val="superscript"/>
        </w:rPr>
        <w:t>-1</w:t>
      </w:r>
      <w:r>
        <w:t xml:space="preserve">) at 254nm wavelength, normalized to DOC concentration (Weishaar et al. </w:t>
      </w:r>
      <w:hyperlink w:anchor="ref-Weishaar2003">
        <w:r>
          <w:rPr>
            <w:rStyle w:val="Hyperlink"/>
          </w:rPr>
          <w:t>2003</w:t>
        </w:r>
      </w:hyperlink>
      <w:r>
        <w:t>). SUVA</w:t>
      </w:r>
      <w:r>
        <w:rPr>
          <w:vertAlign w:val="subscript"/>
        </w:rPr>
        <w:t>254</w:t>
      </w:r>
      <w:r>
        <w:t xml:space="preserve"> is reported in units of liter per milligram carbon per meter (Lmg-C</w:t>
      </w:r>
      <w:r>
        <w:rPr>
          <w:vertAlign w:val="superscript"/>
        </w:rPr>
        <w:t>-1</w:t>
      </w:r>
      <w:r>
        <w:t>m</w:t>
      </w:r>
      <w:r>
        <w:rPr>
          <w:vertAlign w:val="superscript"/>
        </w:rPr>
        <w:t>-1</w:t>
      </w:r>
      <w:r>
        <w:t>) and was determined by dividing the UV absorbance measured at wavelength 254nm (SAC</w:t>
      </w:r>
      <w:r>
        <w:rPr>
          <w:vertAlign w:val="subscript"/>
        </w:rPr>
        <w:t>254</w:t>
      </w:r>
      <w:r>
        <w:t>) by DOC concentration ( mgL</w:t>
      </w:r>
      <w:r>
        <w:rPr>
          <w:vertAlign w:val="superscript"/>
        </w:rPr>
        <w:t>-1</w:t>
      </w:r>
      <w:r>
        <w:t xml:space="preserve"> as NPOC). SUVA</w:t>
      </w:r>
      <w:r>
        <w:rPr>
          <w:vertAlign w:val="subscript"/>
        </w:rPr>
        <w:t>254</w:t>
      </w:r>
      <w:r>
        <w:t xml:space="preserve"> correlates strongly with DOM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A higher SUVA value indicates greater aromaticity, and a lower SUVA value indicates more alliphatic DOM. Because humic substances (i.e., allochthonous NOM) are more aromatic, SUVA</w:t>
      </w:r>
      <w:r>
        <w:rPr>
          <w:vertAlign w:val="subscript"/>
        </w:rPr>
        <w:t>254</w:t>
      </w:r>
      <w:r>
        <w:t xml:space="preserve"> is a good indicator of humic sources of DOM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w:t>
      </w:r>
    </w:p>
    <w:p w14:paraId="2DD4FBF0" w14:textId="77777777" w:rsidR="007C2E0A" w:rsidRDefault="00192FF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(e.g., alliphatics), which have negligible absorptivities in the UV-Vis range, may contribute to DBPs but not SUVA</w:t>
      </w:r>
      <w:r>
        <w:rPr>
          <w:vertAlign w:val="subscript"/>
        </w:rPr>
        <w:t>254</w:t>
      </w:r>
      <w:r>
        <w:t>; additionally, not all NOM with measurable SUVA</w:t>
      </w:r>
      <w:r>
        <w:rPr>
          <w:vertAlign w:val="subscript"/>
        </w:rPr>
        <w:t>254</w:t>
      </w:r>
      <w:r>
        <w:t xml:space="preserve"> will create DBPs (Weishaar et al. </w:t>
      </w:r>
      <w:commentRangeStart w:id="155"/>
      <w:r w:rsidR="00690A10">
        <w:rPr>
          <w:rStyle w:val="Hyperlink"/>
        </w:rPr>
        <w:fldChar w:fldCharType="begin"/>
      </w:r>
      <w:r w:rsidR="00690A10">
        <w:rPr>
          <w:rStyle w:val="Hyperlink"/>
        </w:rPr>
        <w:instrText xml:space="preserve"> HYPERLINK \l "ref-Weishaar2003" \h </w:instrText>
      </w:r>
      <w:r w:rsidR="00690A10">
        <w:rPr>
          <w:rStyle w:val="Hyperlink"/>
        </w:rPr>
        <w:fldChar w:fldCharType="separate"/>
      </w:r>
      <w:r>
        <w:rPr>
          <w:rStyle w:val="Hyperlink"/>
        </w:rPr>
        <w:t>2003</w:t>
      </w:r>
      <w:r w:rsidR="00690A10">
        <w:rPr>
          <w:rStyle w:val="Hyperlink"/>
        </w:rPr>
        <w:fldChar w:fldCharType="end"/>
      </w:r>
      <w:commentRangeEnd w:id="155"/>
      <w:r w:rsidR="006C7966">
        <w:rPr>
          <w:rStyle w:val="CommentReference"/>
        </w:rPr>
        <w:commentReference w:id="155"/>
      </w:r>
      <w:r>
        <w:t>).</w:t>
      </w:r>
    </w:p>
    <w:p w14:paraId="5ED1EDAB" w14:textId="77777777" w:rsidR="007C2E0A" w:rsidRDefault="00192FFF">
      <w:pPr>
        <w:pStyle w:val="Heading5"/>
      </w:pPr>
      <w:bookmarkStart w:id="156" w:name="spectral-indices-of-nom-character"/>
      <w:bookmarkStart w:id="157" w:name="_Toc43678723"/>
      <w:r>
        <w:t>Spectral indices of NOM character</w:t>
      </w:r>
      <w:bookmarkEnd w:id="156"/>
      <w:bookmarkEnd w:id="157"/>
    </w:p>
    <w:p w14:paraId="36979DE7" w14:textId="77777777" w:rsidR="007C2E0A" w:rsidRDefault="00192FFF">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size (weight) and aromaticity (Helms et al. </w:t>
      </w:r>
      <w:hyperlink w:anchor="ref-Helms2008">
        <w:r>
          <w:rPr>
            <w:rStyle w:val="Hyperlink"/>
          </w:rPr>
          <w:t>2008</w:t>
        </w:r>
      </w:hyperlink>
      <w:r>
        <w:t>).</w:t>
      </w:r>
    </w:p>
    <w:p w14:paraId="71916628" w14:textId="77777777" w:rsidR="007C2E0A" w:rsidRDefault="00192FFF">
      <w:r>
        <w:t>Spectral slopes over the wavelength range of 275-295 nm (S</w:t>
      </w:r>
      <w:r>
        <w:rPr>
          <w:vertAlign w:val="subscript"/>
        </w:rPr>
        <w:t>275-295</w:t>
      </w:r>
      <w:r>
        <w:t>) and 350-400 nm (S</w:t>
      </w:r>
      <w:r>
        <w:rPr>
          <w:vertAlign w:val="subscript"/>
        </w:rPr>
        <w:t>350-400</w:t>
      </w:r>
      <w:r>
        <w:t>) were calculated from linear regression of log</w:t>
      </w:r>
      <w:r>
        <w:rPr>
          <w:vertAlign w:val="subscript"/>
        </w:rPr>
        <w:t>e</w:t>
      </w:r>
      <w:r>
        <w:t>-transformed spectral absorbance coefficients (m</w:t>
      </w:r>
      <w:r>
        <w:rPr>
          <w:vertAlign w:val="superscript"/>
        </w:rPr>
        <w:t>-1</w:t>
      </w:r>
      <w:r>
        <w:t>) as indicated by Helms (</w:t>
      </w:r>
      <w:hyperlink w:anchor="ref-Helms2008">
        <w:r>
          <w:rPr>
            <w:rStyle w:val="Hyperlink"/>
          </w:rPr>
          <w:t>2008</w:t>
        </w:r>
      </w:hyperlink>
      <w:r>
        <w:t>, p 958). Slope ratio (S</w:t>
      </w:r>
      <w:r>
        <w:rPr>
          <w:vertAlign w:val="subscript"/>
        </w:rPr>
        <w:t>R</w:t>
      </w:r>
      <w:r>
        <w:t>) is a unitless value equal to the ratio of S</w:t>
      </w:r>
      <w:r>
        <w:rPr>
          <w:vertAlign w:val="subscript"/>
        </w:rPr>
        <w:t>275-295</w:t>
      </w:r>
      <w:r>
        <w:t xml:space="preserve"> to S</w:t>
      </w:r>
      <w:r>
        <w:rPr>
          <w:vertAlign w:val="subscript"/>
        </w:rPr>
        <w:t>350-400</w:t>
      </w:r>
      <w:r>
        <w:t xml:space="preserve"> and is inversely proportional to CDOM molecular weight (Helms et al. </w:t>
      </w:r>
      <w:hyperlink w:anchor="ref-Helms2008">
        <w:r>
          <w:rPr>
            <w:rStyle w:val="Hyperlink"/>
          </w:rPr>
          <w:t>2008</w:t>
        </w:r>
      </w:hyperlink>
      <w:r>
        <w:t>). A similar parameter is a quotient called E</w:t>
      </w:r>
      <w:r>
        <w:rPr>
          <w:vertAlign w:val="subscript"/>
        </w:rPr>
        <w:t>2</w:t>
      </w:r>
      <w:r>
        <w:t>:E</w:t>
      </w:r>
      <w:r>
        <w:rPr>
          <w:vertAlign w:val="subscript"/>
        </w:rPr>
        <w:t>3</w:t>
      </w:r>
      <w:r>
        <w:t xml:space="preserve">, which is the ratio of absorbances at wavelengths 250-nm and 365-nm, and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 samples.</w:t>
      </w:r>
      <w:commentRangeEnd w:id="152"/>
      <w:r w:rsidR="006C7966">
        <w:rPr>
          <w:rStyle w:val="CommentReference"/>
        </w:rPr>
        <w:commentReference w:id="152"/>
      </w:r>
    </w:p>
    <w:p w14:paraId="7208F20E" w14:textId="77777777" w:rsidR="007C2E0A" w:rsidRDefault="00192FFF">
      <w:pPr>
        <w:pStyle w:val="Heading4"/>
      </w:pPr>
      <w:bookmarkStart w:id="158" w:name="quality-assurance-quality-control"/>
      <w:bookmarkStart w:id="159" w:name="_Toc43678724"/>
      <w:r>
        <w:t>Quality Assurance &amp; Quality Control</w:t>
      </w:r>
      <w:bookmarkEnd w:id="158"/>
      <w:bookmarkEnd w:id="159"/>
    </w:p>
    <w:p w14:paraId="5C3B0815" w14:textId="77777777" w:rsidR="007C2E0A" w:rsidRDefault="00192FFF">
      <w:r>
        <w:t xml:space="preserve">UBC based laboratory QA/QC </w:t>
      </w:r>
      <w:commentRangeStart w:id="160"/>
      <w:r>
        <w:t>included</w:t>
      </w:r>
      <w:commentRangeEnd w:id="160"/>
      <w:r w:rsidR="00856CA7">
        <w:rPr>
          <w:rStyle w:val="CommentReference"/>
        </w:rPr>
        <w:commentReference w:id="160"/>
      </w:r>
      <w:r>
        <w:t xml:space="preserve"> analysis of blanks and replicate samples. A calibration curve was generated for the Shimadzu TOC-V each time the zero-air gas cylinder was replaced and accuracy was ensured with analysis of calibration verification standards. Analytical accuracy was determined to be 3.7% based on analysis of 20 calibration verification standards included throughout sample analyses.</w:t>
      </w:r>
    </w:p>
    <w:p w14:paraId="5FB1F75A" w14:textId="77777777" w:rsidR="007C2E0A" w:rsidRDefault="00192FFF">
      <w:r>
        <w:t xml:space="preserve">The spectro::lyser has been shown to effectively determine DOC content and character on unfiltered samples (Avagyan, Runkle, and Kutzbach </w:t>
      </w:r>
      <w:hyperlink w:anchor="ref-Avagyan2014">
        <w:r>
          <w:rPr>
            <w:rStyle w:val="Hyperlink"/>
          </w:rPr>
          <w:t>2014</w:t>
        </w:r>
      </w:hyperlink>
      <w:r>
        <w:t>). However, suspended matter may bias absorbance values due to non-DOC light absorption or scattering. Therefore, unfiltered water samples that had detectable turbidity (greater than 0.000 FTU) were removed from data analysis; this reduced the spectral dataset by 9.5%.</w:t>
      </w:r>
    </w:p>
    <w:p w14:paraId="496B1CD9" w14:textId="77777777" w:rsidR="007C2E0A" w:rsidRDefault="00192FFF">
      <w:pPr>
        <w:pStyle w:val="Heading5"/>
      </w:pPr>
      <w:bookmarkStart w:id="161" w:name="Xb49dd4c0b515bc8a91642612f15dfcdf94bc60b"/>
      <w:bookmarkStart w:id="162" w:name="_Toc43678725"/>
      <w:r>
        <w:t>Siphon sampler assumptions: vertical rack sampling</w:t>
      </w:r>
      <w:bookmarkEnd w:id="161"/>
      <w:bookmarkEnd w:id="162"/>
    </w:p>
    <w:p w14:paraId="2D3E92EA" w14:textId="77777777" w:rsidR="007C2E0A" w:rsidRDefault="00192FFF">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w:t>
      </w:r>
      <w:ins w:id="163" w:author="Bill Floyd" w:date="2020-06-26T13:03:00Z">
        <w:r w:rsidR="00856CA7">
          <w:t>t</w:t>
        </w:r>
      </w:ins>
      <w:del w:id="164" w:author="Bill Floyd" w:date="2020-06-26T13:02:00Z">
        <w:r w:rsidDel="00856CA7">
          <w:delText>velocity and t</w:delText>
        </w:r>
      </w:del>
      <w:r>
        <w:t xml:space="preserve">urbulence associated with flows in the step-pool formation </w:t>
      </w:r>
      <w:del w:id="165" w:author="Bill Floyd" w:date="2020-06-26T13:03:00Z">
        <w:r w:rsidDel="00856CA7">
          <w:delText>of the sub-basins</w:delText>
        </w:r>
      </w:del>
      <w:ins w:id="166" w:author="Bill Floyd" w:date="2020-06-26T13:03:00Z">
        <w:r w:rsidR="00856CA7">
          <w:t>upstream of are sample locations</w:t>
        </w:r>
      </w:ins>
      <w:r>
        <w:t xml:space="preserve">, the assumption of </w:t>
      </w:r>
      <w:del w:id="167" w:author="Bill Floyd" w:date="2020-06-26T13:03:00Z">
        <w:r w:rsidDel="00856CA7">
          <w:delText>unstratified waters seems very reasonable</w:delText>
        </w:r>
      </w:del>
      <w:ins w:id="168" w:author="Bill Floyd" w:date="2020-06-26T13:03:00Z">
        <w:r w:rsidR="00856CA7">
          <w:t>fully mixed water seems justified</w:t>
        </w:r>
      </w:ins>
      <w:r>
        <w:t>.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14:paraId="5496EBEE" w14:textId="77777777" w:rsidR="007C2E0A" w:rsidRDefault="00192FFF">
      <w:pPr>
        <w:pStyle w:val="Heading5"/>
      </w:pPr>
      <w:bookmarkStart w:id="169" w:name="X18414ca0ac976bec608d87f335c5387fae6ac47"/>
      <w:bookmarkStart w:id="170" w:name="_Toc43678726"/>
      <w:r>
        <w:t>Sample hold-times and temperatures: vertical rack sampling</w:t>
      </w:r>
      <w:bookmarkEnd w:id="169"/>
      <w:bookmarkEnd w:id="170"/>
    </w:p>
    <w:p w14:paraId="3CE5E9E5" w14:textId="77777777" w:rsidR="007C2E0A" w:rsidRDefault="00192FFF">
      <w:r>
        <w:t xml:space="preserve">Every effort was made to retrieve rack samples as quickly as possible from the racks; </w:t>
      </w:r>
      <w:commentRangeStart w:id="171"/>
      <w:r>
        <w:t>none</w:t>
      </w:r>
      <w:commentRangeEnd w:id="171"/>
      <w:r w:rsidR="00856CA7">
        <w:rPr>
          <w:rStyle w:val="CommentReference"/>
        </w:rPr>
        <w:commentReference w:id="171"/>
      </w:r>
      <w:r>
        <w:t xml:space="preserv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14:paraId="5B4AC743" w14:textId="77777777" w:rsidR="007C2E0A" w:rsidRDefault="00192FFF">
      <w:r>
        <w:t>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 (details in results section).</w:t>
      </w:r>
    </w:p>
    <w:p w14:paraId="5ECB43B5" w14:textId="77777777" w:rsidR="007C2E0A" w:rsidRDefault="00192FFF">
      <w:pPr>
        <w:pStyle w:val="Heading2"/>
      </w:pPr>
      <w:bookmarkStart w:id="172" w:name="results"/>
      <w:bookmarkStart w:id="173" w:name="_Toc43678727"/>
      <w:r>
        <w:t>Results</w:t>
      </w:r>
      <w:bookmarkEnd w:id="172"/>
      <w:bookmarkEnd w:id="173"/>
    </w:p>
    <w:p w14:paraId="36F165F3" w14:textId="77777777" w:rsidR="007C2E0A" w:rsidRDefault="00192FFF">
      <w:pPr>
        <w:pStyle w:val="Heading3"/>
      </w:pPr>
      <w:bookmarkStart w:id="174" w:name="Xf03249ddafa1d2a683b9220335a3b696c05a3f3"/>
      <w:bookmarkStart w:id="175" w:name="_Toc43678728"/>
      <w:r>
        <w:t xml:space="preserve">Weather: precipitation and temperature from CRD weather </w:t>
      </w:r>
      <w:commentRangeStart w:id="176"/>
      <w:r>
        <w:t>stations</w:t>
      </w:r>
      <w:bookmarkEnd w:id="174"/>
      <w:bookmarkEnd w:id="175"/>
      <w:commentRangeEnd w:id="176"/>
      <w:r w:rsidR="00856CA7">
        <w:rPr>
          <w:rStyle w:val="CommentReference"/>
          <w:rFonts w:eastAsia="Cambria"/>
          <w:b w:val="0"/>
          <w:bCs w:val="0"/>
        </w:rPr>
        <w:commentReference w:id="176"/>
      </w:r>
    </w:p>
    <w:p w14:paraId="65E0E408" w14:textId="77777777" w:rsidR="007C2E0A" w:rsidRDefault="00864AAB">
      <w:r>
        <w:rPr>
          <w:noProof/>
        </w:rPr>
        <w:drawing>
          <wp:anchor distT="0" distB="0" distL="114300" distR="114300" simplePos="0" relativeHeight="251658240" behindDoc="0" locked="0" layoutInCell="1" allowOverlap="1" wp14:anchorId="5ACA09B3" wp14:editId="13E2FD09">
            <wp:simplePos x="0" y="0"/>
            <wp:positionH relativeFrom="column">
              <wp:posOffset>0</wp:posOffset>
            </wp:positionH>
            <wp:positionV relativeFrom="paragraph">
              <wp:posOffset>2099945</wp:posOffset>
            </wp:positionV>
            <wp:extent cx="4465320" cy="4465320"/>
            <wp:effectExtent l="0" t="0" r="0" b="0"/>
            <wp:wrapSquare wrapText="bothSides"/>
            <wp:docPr id="6" name="Picture" descr="Figure 6: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5320" cy="446532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92FFF">
        <w:t>The Capital Regional District (CRD) provided data from two fire-weather (“FWx”)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 6, with the study period highlighted.</w:t>
      </w:r>
    </w:p>
    <w:p w14:paraId="7F98EF0E" w14:textId="77777777" w:rsidR="007C2E0A" w:rsidRDefault="00192FFF" w:rsidP="00864AAB">
      <w:pPr>
        <w:spacing w:line="240" w:lineRule="auto"/>
      </w:pPr>
      <w:r>
        <w:t xml:space="preserve">  </w:t>
      </w:r>
    </w:p>
    <w:p w14:paraId="2917D85C" w14:textId="77777777" w:rsidR="00864AAB" w:rsidRDefault="00864AAB"/>
    <w:p w14:paraId="12D40709" w14:textId="77777777" w:rsidR="007C2E0A" w:rsidRDefault="00192FFF">
      <w:r>
        <w:t>Table 5 summarizes weather data by calender year, as well as the very wet period of January and February, 2020. It was assumed that the arithmetic means of rainfall were representative of rain conditions across the Leech watershed and these values were used to define rain events (section 5.3.1.0.1). Mean LWSA temperatures were compared to temperatures recorded at each installation site (section 5.3.1.</w:t>
      </w:r>
      <w:commentRangeStart w:id="177"/>
      <w:r>
        <w:t>2</w:t>
      </w:r>
      <w:commentRangeEnd w:id="177"/>
      <w:r w:rsidR="00123363">
        <w:rPr>
          <w:rStyle w:val="CommentReference"/>
        </w:rPr>
        <w:commentReference w:id="177"/>
      </w:r>
      <w:r>
        <w:t>). As the CRD FWx stations are situated at elevation, snow depth records were not assumed to be representative of snow cover across the LWSA; however, snow melt contributed to runoff and recorded stage change at the six installation sites.</w:t>
      </w:r>
    </w:p>
    <w:p w14:paraId="6B1E8DED" w14:textId="77777777" w:rsidR="007C2E0A" w:rsidRDefault="00192FFF">
      <w:r>
        <w:t> </w:t>
      </w:r>
    </w:p>
    <w:p w14:paraId="0E37BD01" w14:textId="77777777" w:rsidR="007C2E0A" w:rsidRDefault="00192FFF">
      <w:r>
        <w:t xml:space="preserve">Table 5: </w:t>
      </w:r>
      <w:r>
        <w:rPr>
          <w:i/>
        </w:rPr>
        <w:t xml:space="preserve">Average weather data from CRD stations in Leech water supply area in 2018 and </w:t>
      </w:r>
      <w:commentRangeStart w:id="178"/>
      <w:r>
        <w:rPr>
          <w:i/>
        </w:rPr>
        <w:t>2019</w:t>
      </w:r>
      <w:commentRangeEnd w:id="178"/>
      <w:r w:rsidR="00123363">
        <w:rPr>
          <w:rStyle w:val="CommentReference"/>
        </w:rPr>
        <w:commentReference w:id="178"/>
      </w:r>
    </w:p>
    <w:tbl>
      <w:tblPr>
        <w:tblW w:w="0" w:type="pct"/>
        <w:tblLook w:val="07E0" w:firstRow="1" w:lastRow="1" w:firstColumn="1" w:lastColumn="1" w:noHBand="1" w:noVBand="1"/>
      </w:tblPr>
      <w:tblGrid>
        <w:gridCol w:w="1023"/>
        <w:gridCol w:w="1372"/>
        <w:gridCol w:w="1213"/>
        <w:gridCol w:w="1374"/>
        <w:gridCol w:w="1086"/>
        <w:gridCol w:w="1161"/>
        <w:gridCol w:w="1059"/>
        <w:gridCol w:w="1072"/>
      </w:tblGrid>
      <w:tr w:rsidR="007C2E0A" w14:paraId="01B82F2D" w14:textId="77777777">
        <w:tc>
          <w:tcPr>
            <w:tcW w:w="0" w:type="auto"/>
            <w:tcBorders>
              <w:bottom w:val="single" w:sz="0" w:space="0" w:color="auto"/>
            </w:tcBorders>
            <w:vAlign w:val="bottom"/>
          </w:tcPr>
          <w:p w14:paraId="0B5A853E" w14:textId="77777777" w:rsidR="007C2E0A" w:rsidRDefault="00192FFF" w:rsidP="00864AAB">
            <w:pPr>
              <w:spacing w:line="240" w:lineRule="auto"/>
            </w:pPr>
            <w:r>
              <w:t>year</w:t>
            </w:r>
          </w:p>
        </w:tc>
        <w:tc>
          <w:tcPr>
            <w:tcW w:w="0" w:type="auto"/>
            <w:tcBorders>
              <w:bottom w:val="single" w:sz="0" w:space="0" w:color="auto"/>
            </w:tcBorders>
            <w:vAlign w:val="bottom"/>
          </w:tcPr>
          <w:p w14:paraId="2AB63FA4" w14:textId="77777777" w:rsidR="007C2E0A" w:rsidRDefault="00192FFF" w:rsidP="00864AAB">
            <w:pPr>
              <w:spacing w:line="240" w:lineRule="auto"/>
              <w:jc w:val="right"/>
            </w:pPr>
            <w:r>
              <w:t>mean annual rain (mm)</w:t>
            </w:r>
          </w:p>
        </w:tc>
        <w:tc>
          <w:tcPr>
            <w:tcW w:w="0" w:type="auto"/>
            <w:tcBorders>
              <w:bottom w:val="single" w:sz="0" w:space="0" w:color="auto"/>
            </w:tcBorders>
            <w:vAlign w:val="bottom"/>
          </w:tcPr>
          <w:p w14:paraId="2CB43F2F" w14:textId="77777777" w:rsidR="007C2E0A" w:rsidRDefault="00192FFF" w:rsidP="00864AAB">
            <w:pPr>
              <w:spacing w:line="240" w:lineRule="auto"/>
              <w:jc w:val="right"/>
            </w:pPr>
            <w:r>
              <w:t>stdev rain. (±mm)</w:t>
            </w:r>
          </w:p>
        </w:tc>
        <w:tc>
          <w:tcPr>
            <w:tcW w:w="0" w:type="auto"/>
            <w:tcBorders>
              <w:bottom w:val="single" w:sz="0" w:space="0" w:color="auto"/>
            </w:tcBorders>
            <w:vAlign w:val="bottom"/>
          </w:tcPr>
          <w:p w14:paraId="19E8C84A" w14:textId="77777777" w:rsidR="007C2E0A" w:rsidRDefault="00192FFF" w:rsidP="00864AAB">
            <w:pPr>
              <w:spacing w:line="240" w:lineRule="auto"/>
              <w:jc w:val="right"/>
            </w:pPr>
            <w:r>
              <w:t>max. snow accum. (m)</w:t>
            </w:r>
          </w:p>
        </w:tc>
        <w:tc>
          <w:tcPr>
            <w:tcW w:w="0" w:type="auto"/>
            <w:tcBorders>
              <w:bottom w:val="single" w:sz="0" w:space="0" w:color="auto"/>
            </w:tcBorders>
            <w:vAlign w:val="bottom"/>
          </w:tcPr>
          <w:p w14:paraId="12588D09" w14:textId="77777777" w:rsidR="007C2E0A" w:rsidRDefault="00192FFF" w:rsidP="00864AAB">
            <w:pPr>
              <w:spacing w:line="240" w:lineRule="auto"/>
              <w:jc w:val="right"/>
            </w:pPr>
            <w:r>
              <w:t>mean temp. (°C)</w:t>
            </w:r>
          </w:p>
        </w:tc>
        <w:tc>
          <w:tcPr>
            <w:tcW w:w="0" w:type="auto"/>
            <w:tcBorders>
              <w:bottom w:val="single" w:sz="0" w:space="0" w:color="auto"/>
            </w:tcBorders>
            <w:vAlign w:val="bottom"/>
          </w:tcPr>
          <w:p w14:paraId="6A27570D" w14:textId="77777777" w:rsidR="007C2E0A" w:rsidRDefault="00192FFF" w:rsidP="00864AAB">
            <w:pPr>
              <w:spacing w:line="240" w:lineRule="auto"/>
              <w:jc w:val="right"/>
            </w:pPr>
            <w:r>
              <w:t>st.dev temp. (±°C)</w:t>
            </w:r>
          </w:p>
        </w:tc>
        <w:tc>
          <w:tcPr>
            <w:tcW w:w="0" w:type="auto"/>
            <w:tcBorders>
              <w:bottom w:val="single" w:sz="0" w:space="0" w:color="auto"/>
            </w:tcBorders>
            <w:vAlign w:val="bottom"/>
          </w:tcPr>
          <w:p w14:paraId="02438430" w14:textId="77777777" w:rsidR="007C2E0A" w:rsidRDefault="00192FFF" w:rsidP="00864AAB">
            <w:pPr>
              <w:spacing w:line="240" w:lineRule="auto"/>
              <w:jc w:val="right"/>
            </w:pPr>
            <w:r>
              <w:t>min. temp. (°C)</w:t>
            </w:r>
          </w:p>
        </w:tc>
        <w:tc>
          <w:tcPr>
            <w:tcW w:w="0" w:type="auto"/>
            <w:tcBorders>
              <w:bottom w:val="single" w:sz="0" w:space="0" w:color="auto"/>
            </w:tcBorders>
            <w:vAlign w:val="bottom"/>
          </w:tcPr>
          <w:p w14:paraId="7332DF94" w14:textId="77777777" w:rsidR="007C2E0A" w:rsidRDefault="00192FFF" w:rsidP="00864AAB">
            <w:pPr>
              <w:spacing w:line="240" w:lineRule="auto"/>
              <w:jc w:val="right"/>
            </w:pPr>
            <w:r>
              <w:t>max. temp. (°C)</w:t>
            </w:r>
          </w:p>
        </w:tc>
      </w:tr>
      <w:tr w:rsidR="007C2E0A" w14:paraId="637855B6" w14:textId="77777777">
        <w:tc>
          <w:tcPr>
            <w:tcW w:w="0" w:type="auto"/>
          </w:tcPr>
          <w:p w14:paraId="11F685E0" w14:textId="77777777" w:rsidR="007C2E0A" w:rsidRDefault="00192FFF" w:rsidP="00864AAB">
            <w:pPr>
              <w:spacing w:line="240" w:lineRule="auto"/>
            </w:pPr>
            <w:r>
              <w:t>2018</w:t>
            </w:r>
          </w:p>
        </w:tc>
        <w:tc>
          <w:tcPr>
            <w:tcW w:w="0" w:type="auto"/>
          </w:tcPr>
          <w:p w14:paraId="397AA284" w14:textId="77777777" w:rsidR="007C2E0A" w:rsidRDefault="00192FFF" w:rsidP="00864AAB">
            <w:pPr>
              <w:spacing w:line="240" w:lineRule="auto"/>
              <w:jc w:val="right"/>
            </w:pPr>
            <w:r>
              <w:t>2005.1</w:t>
            </w:r>
          </w:p>
        </w:tc>
        <w:tc>
          <w:tcPr>
            <w:tcW w:w="0" w:type="auto"/>
          </w:tcPr>
          <w:p w14:paraId="30B97F04" w14:textId="77777777" w:rsidR="007C2E0A" w:rsidRDefault="00192FFF" w:rsidP="00864AAB">
            <w:pPr>
              <w:spacing w:line="240" w:lineRule="auto"/>
              <w:jc w:val="right"/>
            </w:pPr>
            <w:r>
              <w:t>52.7</w:t>
            </w:r>
          </w:p>
        </w:tc>
        <w:tc>
          <w:tcPr>
            <w:tcW w:w="0" w:type="auto"/>
          </w:tcPr>
          <w:p w14:paraId="574A86DB" w14:textId="77777777" w:rsidR="007C2E0A" w:rsidRDefault="00192FFF" w:rsidP="00864AAB">
            <w:pPr>
              <w:spacing w:line="240" w:lineRule="auto"/>
              <w:jc w:val="right"/>
            </w:pPr>
            <w:r>
              <w:t>3.09</w:t>
            </w:r>
          </w:p>
        </w:tc>
        <w:tc>
          <w:tcPr>
            <w:tcW w:w="0" w:type="auto"/>
          </w:tcPr>
          <w:p w14:paraId="6124678F" w14:textId="77777777" w:rsidR="007C2E0A" w:rsidRDefault="00192FFF" w:rsidP="00864AAB">
            <w:pPr>
              <w:spacing w:line="240" w:lineRule="auto"/>
              <w:jc w:val="right"/>
            </w:pPr>
            <w:r>
              <w:t>8.50</w:t>
            </w:r>
          </w:p>
        </w:tc>
        <w:tc>
          <w:tcPr>
            <w:tcW w:w="0" w:type="auto"/>
          </w:tcPr>
          <w:p w14:paraId="4CA5B749" w14:textId="77777777" w:rsidR="007C2E0A" w:rsidRDefault="00192FFF" w:rsidP="00864AAB">
            <w:pPr>
              <w:spacing w:line="240" w:lineRule="auto"/>
              <w:jc w:val="right"/>
            </w:pPr>
            <w:r>
              <w:t>0.60</w:t>
            </w:r>
          </w:p>
        </w:tc>
        <w:tc>
          <w:tcPr>
            <w:tcW w:w="0" w:type="auto"/>
          </w:tcPr>
          <w:p w14:paraId="0C75394C" w14:textId="77777777" w:rsidR="007C2E0A" w:rsidRDefault="00192FFF" w:rsidP="00864AAB">
            <w:pPr>
              <w:spacing w:line="240" w:lineRule="auto"/>
              <w:jc w:val="right"/>
            </w:pPr>
            <w:r>
              <w:t>-10.7</w:t>
            </w:r>
          </w:p>
        </w:tc>
        <w:tc>
          <w:tcPr>
            <w:tcW w:w="0" w:type="auto"/>
          </w:tcPr>
          <w:p w14:paraId="0823E0EB" w14:textId="77777777" w:rsidR="007C2E0A" w:rsidRDefault="00192FFF" w:rsidP="00864AAB">
            <w:pPr>
              <w:spacing w:line="240" w:lineRule="auto"/>
              <w:jc w:val="right"/>
            </w:pPr>
            <w:r>
              <w:t>33.8</w:t>
            </w:r>
          </w:p>
        </w:tc>
      </w:tr>
      <w:tr w:rsidR="007C2E0A" w14:paraId="26DD8992" w14:textId="77777777">
        <w:tc>
          <w:tcPr>
            <w:tcW w:w="0" w:type="auto"/>
          </w:tcPr>
          <w:p w14:paraId="1A7D05C1" w14:textId="77777777" w:rsidR="007C2E0A" w:rsidRDefault="00192FFF" w:rsidP="00864AAB">
            <w:pPr>
              <w:spacing w:line="240" w:lineRule="auto"/>
            </w:pPr>
            <w:r>
              <w:t>2019</w:t>
            </w:r>
          </w:p>
        </w:tc>
        <w:tc>
          <w:tcPr>
            <w:tcW w:w="0" w:type="auto"/>
          </w:tcPr>
          <w:p w14:paraId="49528066" w14:textId="77777777" w:rsidR="007C2E0A" w:rsidRDefault="00192FFF" w:rsidP="00864AAB">
            <w:pPr>
              <w:spacing w:line="240" w:lineRule="auto"/>
              <w:jc w:val="right"/>
            </w:pPr>
            <w:r>
              <w:t>1457.5</w:t>
            </w:r>
          </w:p>
        </w:tc>
        <w:tc>
          <w:tcPr>
            <w:tcW w:w="0" w:type="auto"/>
          </w:tcPr>
          <w:p w14:paraId="7D14A73C" w14:textId="77777777" w:rsidR="007C2E0A" w:rsidRDefault="00192FFF" w:rsidP="00864AAB">
            <w:pPr>
              <w:spacing w:line="240" w:lineRule="auto"/>
              <w:jc w:val="right"/>
            </w:pPr>
            <w:r>
              <w:t>41.2</w:t>
            </w:r>
          </w:p>
        </w:tc>
        <w:tc>
          <w:tcPr>
            <w:tcW w:w="0" w:type="auto"/>
          </w:tcPr>
          <w:p w14:paraId="1C60B55D" w14:textId="77777777" w:rsidR="007C2E0A" w:rsidRDefault="00192FFF" w:rsidP="00864AAB">
            <w:pPr>
              <w:spacing w:line="240" w:lineRule="auto"/>
              <w:jc w:val="right"/>
            </w:pPr>
            <w:r>
              <w:t>3.09</w:t>
            </w:r>
          </w:p>
        </w:tc>
        <w:tc>
          <w:tcPr>
            <w:tcW w:w="0" w:type="auto"/>
          </w:tcPr>
          <w:p w14:paraId="451A8155" w14:textId="77777777" w:rsidR="007C2E0A" w:rsidRDefault="00192FFF" w:rsidP="00864AAB">
            <w:pPr>
              <w:spacing w:line="240" w:lineRule="auto"/>
              <w:jc w:val="right"/>
            </w:pPr>
            <w:r>
              <w:t>7.93</w:t>
            </w:r>
          </w:p>
        </w:tc>
        <w:tc>
          <w:tcPr>
            <w:tcW w:w="0" w:type="auto"/>
          </w:tcPr>
          <w:p w14:paraId="24E07DD6" w14:textId="77777777" w:rsidR="007C2E0A" w:rsidRDefault="00192FFF" w:rsidP="00864AAB">
            <w:pPr>
              <w:spacing w:line="240" w:lineRule="auto"/>
              <w:jc w:val="right"/>
            </w:pPr>
            <w:r>
              <w:t>0.63</w:t>
            </w:r>
          </w:p>
        </w:tc>
        <w:tc>
          <w:tcPr>
            <w:tcW w:w="0" w:type="auto"/>
          </w:tcPr>
          <w:p w14:paraId="53483A0E" w14:textId="77777777" w:rsidR="007C2E0A" w:rsidRDefault="00192FFF" w:rsidP="00864AAB">
            <w:pPr>
              <w:spacing w:line="240" w:lineRule="auto"/>
              <w:jc w:val="right"/>
            </w:pPr>
            <w:r>
              <w:t>-13.2</w:t>
            </w:r>
          </w:p>
        </w:tc>
        <w:tc>
          <w:tcPr>
            <w:tcW w:w="0" w:type="auto"/>
          </w:tcPr>
          <w:p w14:paraId="14E81796" w14:textId="77777777" w:rsidR="007C2E0A" w:rsidRDefault="00192FFF" w:rsidP="00864AAB">
            <w:pPr>
              <w:spacing w:line="240" w:lineRule="auto"/>
              <w:jc w:val="right"/>
            </w:pPr>
            <w:r>
              <w:t>31.2</w:t>
            </w:r>
          </w:p>
        </w:tc>
      </w:tr>
      <w:tr w:rsidR="007C2E0A" w14:paraId="2523D9A6" w14:textId="77777777">
        <w:tc>
          <w:tcPr>
            <w:tcW w:w="0" w:type="auto"/>
          </w:tcPr>
          <w:p w14:paraId="1BF362BC" w14:textId="77777777" w:rsidR="007C2E0A" w:rsidRDefault="00192FFF" w:rsidP="00864AAB">
            <w:pPr>
              <w:spacing w:line="240" w:lineRule="auto"/>
            </w:pPr>
            <w:r>
              <w:t>Jan &amp; Feb 2020</w:t>
            </w:r>
          </w:p>
        </w:tc>
        <w:tc>
          <w:tcPr>
            <w:tcW w:w="0" w:type="auto"/>
          </w:tcPr>
          <w:p w14:paraId="631F7EB7" w14:textId="77777777" w:rsidR="007C2E0A" w:rsidRDefault="00192FFF" w:rsidP="00864AAB">
            <w:pPr>
              <w:spacing w:line="240" w:lineRule="auto"/>
              <w:jc w:val="right"/>
            </w:pPr>
            <w:r>
              <w:t>883.8</w:t>
            </w:r>
          </w:p>
        </w:tc>
        <w:tc>
          <w:tcPr>
            <w:tcW w:w="0" w:type="auto"/>
          </w:tcPr>
          <w:p w14:paraId="4A4D2A11" w14:textId="77777777" w:rsidR="007C2E0A" w:rsidRDefault="00192FFF" w:rsidP="00864AAB">
            <w:pPr>
              <w:spacing w:line="240" w:lineRule="auto"/>
              <w:jc w:val="right"/>
            </w:pPr>
            <w:r>
              <w:t>65.8</w:t>
            </w:r>
          </w:p>
        </w:tc>
        <w:tc>
          <w:tcPr>
            <w:tcW w:w="0" w:type="auto"/>
          </w:tcPr>
          <w:p w14:paraId="0D53A41F" w14:textId="77777777" w:rsidR="007C2E0A" w:rsidRDefault="00192FFF" w:rsidP="00864AAB">
            <w:pPr>
              <w:spacing w:line="240" w:lineRule="auto"/>
              <w:jc w:val="right"/>
            </w:pPr>
            <w:r>
              <w:t>3.09</w:t>
            </w:r>
          </w:p>
        </w:tc>
        <w:tc>
          <w:tcPr>
            <w:tcW w:w="0" w:type="auto"/>
          </w:tcPr>
          <w:p w14:paraId="5CCBF9D9" w14:textId="77777777" w:rsidR="007C2E0A" w:rsidRDefault="00192FFF" w:rsidP="00864AAB">
            <w:pPr>
              <w:spacing w:line="240" w:lineRule="auto"/>
              <w:jc w:val="right"/>
            </w:pPr>
            <w:r>
              <w:t>1.90</w:t>
            </w:r>
          </w:p>
        </w:tc>
        <w:tc>
          <w:tcPr>
            <w:tcW w:w="0" w:type="auto"/>
          </w:tcPr>
          <w:p w14:paraId="183CE9B4" w14:textId="77777777" w:rsidR="007C2E0A" w:rsidRDefault="00192FFF" w:rsidP="00864AAB">
            <w:pPr>
              <w:spacing w:line="240" w:lineRule="auto"/>
              <w:jc w:val="right"/>
            </w:pPr>
            <w:r>
              <w:t>0.40</w:t>
            </w:r>
          </w:p>
        </w:tc>
        <w:tc>
          <w:tcPr>
            <w:tcW w:w="0" w:type="auto"/>
          </w:tcPr>
          <w:p w14:paraId="73DE5922" w14:textId="77777777" w:rsidR="007C2E0A" w:rsidRDefault="00192FFF" w:rsidP="00864AAB">
            <w:pPr>
              <w:spacing w:line="240" w:lineRule="auto"/>
              <w:jc w:val="right"/>
            </w:pPr>
            <w:r>
              <w:t>-9.4</w:t>
            </w:r>
          </w:p>
        </w:tc>
        <w:tc>
          <w:tcPr>
            <w:tcW w:w="0" w:type="auto"/>
          </w:tcPr>
          <w:p w14:paraId="340E56C7" w14:textId="77777777" w:rsidR="007C2E0A" w:rsidRDefault="00192FFF" w:rsidP="00864AAB">
            <w:pPr>
              <w:spacing w:line="240" w:lineRule="auto"/>
              <w:jc w:val="right"/>
            </w:pPr>
            <w:r>
              <w:t>10.8</w:t>
            </w:r>
          </w:p>
        </w:tc>
      </w:tr>
    </w:tbl>
    <w:p w14:paraId="6B618879" w14:textId="77777777" w:rsidR="007C2E0A" w:rsidRDefault="00192FFF">
      <w:r>
        <w:t> </w:t>
      </w:r>
    </w:p>
    <w:p w14:paraId="17BD7BA0" w14:textId="77777777" w:rsidR="007C2E0A" w:rsidRDefault="00192FFF">
      <w:pPr>
        <w:pStyle w:val="Heading5"/>
      </w:pPr>
      <w:bookmarkStart w:id="179" w:name="events"/>
      <w:bookmarkStart w:id="180" w:name="_Toc43678729"/>
      <w:r>
        <w:t xml:space="preserve">Rain </w:t>
      </w:r>
      <w:commentRangeStart w:id="181"/>
      <w:r>
        <w:t>events</w:t>
      </w:r>
      <w:bookmarkEnd w:id="179"/>
      <w:bookmarkEnd w:id="180"/>
      <w:commentRangeEnd w:id="181"/>
      <w:r w:rsidR="00856CA7">
        <w:rPr>
          <w:rStyle w:val="CommentReference"/>
          <w:rFonts w:eastAsia="Cambria"/>
          <w:b w:val="0"/>
          <w:bCs w:val="0"/>
          <w:iCs w:val="0"/>
        </w:rPr>
        <w:commentReference w:id="181"/>
      </w:r>
    </w:p>
    <w:p w14:paraId="5B3C71BB" w14:textId="77777777" w:rsidR="007C2E0A" w:rsidRDefault="00192FFF">
      <w:r>
        <w:t xml:space="preserve">LWSA mean FWx precipitation data were used to define rain events using the USGS </w:t>
      </w:r>
      <w:r>
        <w:rPr>
          <w:i/>
        </w:rPr>
        <w:t>Rainmaker</w:t>
      </w:r>
      <w:r>
        <w:t xml:space="preserve"> package in R (‘RMevents’ function). During the study period there were 151 rain events, and 18 that were classified as major events. Major rain events were defined by precipitation accumulating to 50mm or more, where the events were separated from each other by a period of 14 hours or longer. Table 6 summarizes the eighteen major rain events that occurred during the study period (2018-10-23 to 2020-02-20). Figure 7 shows stream level at each monitored sub-basin along with events and samples collected. Eight of these events were captured in the 2019 water year (2018-2019 wet season), the other ten in the 2020 water year.</w:t>
      </w:r>
    </w:p>
    <w:p w14:paraId="38E3ED26" w14:textId="77777777" w:rsidR="007C2E0A" w:rsidRDefault="00192FFF">
      <w:r>
        <w:t> </w:t>
      </w:r>
    </w:p>
    <w:p w14:paraId="1B0D98F5" w14:textId="77777777" w:rsidR="007C2E0A" w:rsidRDefault="00192FFF">
      <w:r>
        <w:t xml:space="preserve">Table 6: </w:t>
      </w:r>
      <w:r>
        <w:rPr>
          <w:i/>
        </w:rPr>
        <w:t>Rain events defined by a threshold of 50mm with 14-hour inter-event period</w:t>
      </w:r>
    </w:p>
    <w:tbl>
      <w:tblPr>
        <w:tblW w:w="0" w:type="auto"/>
        <w:tblLook w:val="07E0" w:firstRow="1" w:lastRow="1" w:firstColumn="1" w:lastColumn="1" w:noHBand="1" w:noVBand="1"/>
      </w:tblPr>
      <w:tblGrid>
        <w:gridCol w:w="991"/>
        <w:gridCol w:w="2236"/>
        <w:gridCol w:w="1701"/>
        <w:gridCol w:w="1316"/>
        <w:gridCol w:w="1381"/>
        <w:gridCol w:w="1735"/>
      </w:tblGrid>
      <w:tr w:rsidR="007C2E0A" w:rsidRPr="00864AAB" w14:paraId="7D2877A0" w14:textId="77777777" w:rsidTr="00864AAB">
        <w:tc>
          <w:tcPr>
            <w:tcW w:w="991" w:type="dxa"/>
            <w:tcBorders>
              <w:bottom w:val="single" w:sz="0" w:space="0" w:color="auto"/>
            </w:tcBorders>
            <w:vAlign w:val="bottom"/>
          </w:tcPr>
          <w:p w14:paraId="73B1B3C9"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Storm number</w:t>
            </w:r>
          </w:p>
        </w:tc>
        <w:tc>
          <w:tcPr>
            <w:tcW w:w="2236" w:type="dxa"/>
            <w:tcBorders>
              <w:bottom w:val="single" w:sz="0" w:space="0" w:color="auto"/>
            </w:tcBorders>
            <w:vAlign w:val="bottom"/>
          </w:tcPr>
          <w:p w14:paraId="034B1C7C"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Major event no.</w:t>
            </w:r>
          </w:p>
        </w:tc>
        <w:tc>
          <w:tcPr>
            <w:tcW w:w="1701" w:type="dxa"/>
            <w:tcBorders>
              <w:bottom w:val="single" w:sz="0" w:space="0" w:color="auto"/>
            </w:tcBorders>
            <w:vAlign w:val="bottom"/>
          </w:tcPr>
          <w:p w14:paraId="73907B43"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Start Date</w:t>
            </w:r>
          </w:p>
        </w:tc>
        <w:tc>
          <w:tcPr>
            <w:tcW w:w="1316" w:type="dxa"/>
            <w:tcBorders>
              <w:bottom w:val="single" w:sz="0" w:space="0" w:color="auto"/>
            </w:tcBorders>
            <w:vAlign w:val="bottom"/>
          </w:tcPr>
          <w:p w14:paraId="08D5BEB8"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Duration (days)</w:t>
            </w:r>
          </w:p>
        </w:tc>
        <w:tc>
          <w:tcPr>
            <w:tcW w:w="0" w:type="auto"/>
            <w:tcBorders>
              <w:bottom w:val="single" w:sz="0" w:space="0" w:color="auto"/>
            </w:tcBorders>
            <w:vAlign w:val="bottom"/>
          </w:tcPr>
          <w:p w14:paraId="0B024953"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Rainfall (mm)</w:t>
            </w:r>
          </w:p>
        </w:tc>
        <w:tc>
          <w:tcPr>
            <w:tcW w:w="0" w:type="auto"/>
            <w:tcBorders>
              <w:bottom w:val="single" w:sz="0" w:space="0" w:color="auto"/>
            </w:tcBorders>
            <w:vAlign w:val="bottom"/>
          </w:tcPr>
          <w:p w14:paraId="71C3BCA2"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Intensity (mm/hr)</w:t>
            </w:r>
          </w:p>
        </w:tc>
      </w:tr>
      <w:tr w:rsidR="007C2E0A" w:rsidRPr="00864AAB" w14:paraId="5BB758C2" w14:textId="77777777" w:rsidTr="00864AAB">
        <w:tc>
          <w:tcPr>
            <w:tcW w:w="991" w:type="dxa"/>
          </w:tcPr>
          <w:p w14:paraId="1482412B"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w:t>
            </w:r>
          </w:p>
        </w:tc>
        <w:tc>
          <w:tcPr>
            <w:tcW w:w="2236" w:type="dxa"/>
          </w:tcPr>
          <w:p w14:paraId="640AD4D4"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w:t>
            </w:r>
          </w:p>
        </w:tc>
        <w:tc>
          <w:tcPr>
            <w:tcW w:w="1701" w:type="dxa"/>
          </w:tcPr>
          <w:p w14:paraId="0E93AA6D"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2018-10-27</w:t>
            </w:r>
          </w:p>
        </w:tc>
        <w:tc>
          <w:tcPr>
            <w:tcW w:w="1316" w:type="dxa"/>
          </w:tcPr>
          <w:p w14:paraId="51FDD02B"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6.1</w:t>
            </w:r>
          </w:p>
        </w:tc>
        <w:tc>
          <w:tcPr>
            <w:tcW w:w="0" w:type="auto"/>
          </w:tcPr>
          <w:p w14:paraId="1127E0C9"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124.4</w:t>
            </w:r>
          </w:p>
        </w:tc>
        <w:tc>
          <w:tcPr>
            <w:tcW w:w="0" w:type="auto"/>
          </w:tcPr>
          <w:p w14:paraId="41E7265B"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0.8</w:t>
            </w:r>
          </w:p>
        </w:tc>
      </w:tr>
      <w:tr w:rsidR="007C2E0A" w:rsidRPr="00864AAB" w14:paraId="776A430C" w14:textId="77777777" w:rsidTr="00864AAB">
        <w:tc>
          <w:tcPr>
            <w:tcW w:w="991" w:type="dxa"/>
          </w:tcPr>
          <w:p w14:paraId="23D4F34E"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w:t>
            </w:r>
          </w:p>
        </w:tc>
        <w:tc>
          <w:tcPr>
            <w:tcW w:w="2236" w:type="dxa"/>
          </w:tcPr>
          <w:p w14:paraId="3B86AF3C"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w:t>
            </w:r>
          </w:p>
        </w:tc>
        <w:tc>
          <w:tcPr>
            <w:tcW w:w="1701" w:type="dxa"/>
          </w:tcPr>
          <w:p w14:paraId="38FD579B"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2018-11-03</w:t>
            </w:r>
          </w:p>
        </w:tc>
        <w:tc>
          <w:tcPr>
            <w:tcW w:w="1316" w:type="dxa"/>
          </w:tcPr>
          <w:p w14:paraId="6A16A1BC"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0.9</w:t>
            </w:r>
          </w:p>
        </w:tc>
        <w:tc>
          <w:tcPr>
            <w:tcW w:w="0" w:type="auto"/>
          </w:tcPr>
          <w:p w14:paraId="01478DA1"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54.8</w:t>
            </w:r>
          </w:p>
        </w:tc>
        <w:tc>
          <w:tcPr>
            <w:tcW w:w="0" w:type="auto"/>
          </w:tcPr>
          <w:p w14:paraId="31111548"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2.4</w:t>
            </w:r>
          </w:p>
        </w:tc>
      </w:tr>
      <w:tr w:rsidR="007C2E0A" w:rsidRPr="00864AAB" w14:paraId="18FF5090" w14:textId="77777777" w:rsidTr="00864AAB">
        <w:tc>
          <w:tcPr>
            <w:tcW w:w="991" w:type="dxa"/>
          </w:tcPr>
          <w:p w14:paraId="429B0B2C"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15</w:t>
            </w:r>
          </w:p>
        </w:tc>
        <w:tc>
          <w:tcPr>
            <w:tcW w:w="2236" w:type="dxa"/>
          </w:tcPr>
          <w:p w14:paraId="5108771E"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w:t>
            </w:r>
          </w:p>
        </w:tc>
        <w:tc>
          <w:tcPr>
            <w:tcW w:w="1701" w:type="dxa"/>
          </w:tcPr>
          <w:p w14:paraId="4CCE9576"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2018-11-25</w:t>
            </w:r>
          </w:p>
        </w:tc>
        <w:tc>
          <w:tcPr>
            <w:tcW w:w="1316" w:type="dxa"/>
          </w:tcPr>
          <w:p w14:paraId="2C48A85C"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3.6</w:t>
            </w:r>
          </w:p>
        </w:tc>
        <w:tc>
          <w:tcPr>
            <w:tcW w:w="0" w:type="auto"/>
          </w:tcPr>
          <w:p w14:paraId="7A6F98C0"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156.1</w:t>
            </w:r>
          </w:p>
        </w:tc>
        <w:tc>
          <w:tcPr>
            <w:tcW w:w="0" w:type="auto"/>
          </w:tcPr>
          <w:p w14:paraId="2643FAF5"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1.8</w:t>
            </w:r>
          </w:p>
        </w:tc>
      </w:tr>
      <w:tr w:rsidR="007C2E0A" w:rsidRPr="00864AAB" w14:paraId="2F78DFA1" w14:textId="77777777" w:rsidTr="00864AAB">
        <w:tc>
          <w:tcPr>
            <w:tcW w:w="991" w:type="dxa"/>
          </w:tcPr>
          <w:p w14:paraId="15C269B3"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20</w:t>
            </w:r>
          </w:p>
        </w:tc>
        <w:tc>
          <w:tcPr>
            <w:tcW w:w="2236" w:type="dxa"/>
          </w:tcPr>
          <w:p w14:paraId="5E5DB325"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4</w:t>
            </w:r>
          </w:p>
        </w:tc>
        <w:tc>
          <w:tcPr>
            <w:tcW w:w="1701" w:type="dxa"/>
          </w:tcPr>
          <w:p w14:paraId="4BAE7858"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2018-12-09</w:t>
            </w:r>
          </w:p>
        </w:tc>
        <w:tc>
          <w:tcPr>
            <w:tcW w:w="1316" w:type="dxa"/>
          </w:tcPr>
          <w:p w14:paraId="7F4BA301"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4.9</w:t>
            </w:r>
          </w:p>
        </w:tc>
        <w:tc>
          <w:tcPr>
            <w:tcW w:w="0" w:type="auto"/>
          </w:tcPr>
          <w:p w14:paraId="13B951CE"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205.1</w:t>
            </w:r>
          </w:p>
        </w:tc>
        <w:tc>
          <w:tcPr>
            <w:tcW w:w="0" w:type="auto"/>
          </w:tcPr>
          <w:p w14:paraId="478409CD"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1.7</w:t>
            </w:r>
          </w:p>
        </w:tc>
      </w:tr>
      <w:tr w:rsidR="007C2E0A" w:rsidRPr="00864AAB" w14:paraId="0D1A614F" w14:textId="77777777" w:rsidTr="00864AAB">
        <w:tc>
          <w:tcPr>
            <w:tcW w:w="991" w:type="dxa"/>
          </w:tcPr>
          <w:p w14:paraId="4B27FB61"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21</w:t>
            </w:r>
          </w:p>
        </w:tc>
        <w:tc>
          <w:tcPr>
            <w:tcW w:w="2236" w:type="dxa"/>
          </w:tcPr>
          <w:p w14:paraId="57E3948C"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w:t>
            </w:r>
          </w:p>
        </w:tc>
        <w:tc>
          <w:tcPr>
            <w:tcW w:w="1701" w:type="dxa"/>
          </w:tcPr>
          <w:p w14:paraId="50C6B6AB"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2018-12-15</w:t>
            </w:r>
          </w:p>
        </w:tc>
        <w:tc>
          <w:tcPr>
            <w:tcW w:w="1316" w:type="dxa"/>
          </w:tcPr>
          <w:p w14:paraId="725AA8F7"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6.2</w:t>
            </w:r>
          </w:p>
        </w:tc>
        <w:tc>
          <w:tcPr>
            <w:tcW w:w="0" w:type="auto"/>
          </w:tcPr>
          <w:p w14:paraId="1B110CAF"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181.6</w:t>
            </w:r>
          </w:p>
        </w:tc>
        <w:tc>
          <w:tcPr>
            <w:tcW w:w="0" w:type="auto"/>
          </w:tcPr>
          <w:p w14:paraId="78206046"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w:t>
            </w:r>
          </w:p>
        </w:tc>
      </w:tr>
      <w:tr w:rsidR="007C2E0A" w:rsidRPr="00864AAB" w14:paraId="30FEF314" w14:textId="77777777" w:rsidTr="00864AAB">
        <w:tc>
          <w:tcPr>
            <w:tcW w:w="991" w:type="dxa"/>
          </w:tcPr>
          <w:p w14:paraId="4813BB30"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22</w:t>
            </w:r>
          </w:p>
        </w:tc>
        <w:tc>
          <w:tcPr>
            <w:tcW w:w="2236" w:type="dxa"/>
          </w:tcPr>
          <w:p w14:paraId="3800EFB6"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w:t>
            </w:r>
          </w:p>
        </w:tc>
        <w:tc>
          <w:tcPr>
            <w:tcW w:w="1701" w:type="dxa"/>
          </w:tcPr>
          <w:p w14:paraId="16F8F9B4"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2018-12-22</w:t>
            </w:r>
          </w:p>
        </w:tc>
        <w:tc>
          <w:tcPr>
            <w:tcW w:w="1316" w:type="dxa"/>
          </w:tcPr>
          <w:p w14:paraId="68902709"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2.4</w:t>
            </w:r>
          </w:p>
        </w:tc>
        <w:tc>
          <w:tcPr>
            <w:tcW w:w="0" w:type="auto"/>
          </w:tcPr>
          <w:p w14:paraId="7D366A65"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54.5</w:t>
            </w:r>
          </w:p>
        </w:tc>
        <w:tc>
          <w:tcPr>
            <w:tcW w:w="0" w:type="auto"/>
          </w:tcPr>
          <w:p w14:paraId="2B9C94A3"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0.9</w:t>
            </w:r>
          </w:p>
        </w:tc>
      </w:tr>
      <w:tr w:rsidR="007C2E0A" w:rsidRPr="00864AAB" w14:paraId="04AD402A" w14:textId="77777777" w:rsidTr="00864AAB">
        <w:tc>
          <w:tcPr>
            <w:tcW w:w="991" w:type="dxa"/>
          </w:tcPr>
          <w:p w14:paraId="3FC01324"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26</w:t>
            </w:r>
          </w:p>
        </w:tc>
        <w:tc>
          <w:tcPr>
            <w:tcW w:w="2236" w:type="dxa"/>
          </w:tcPr>
          <w:p w14:paraId="46AB33DB"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7</w:t>
            </w:r>
          </w:p>
        </w:tc>
        <w:tc>
          <w:tcPr>
            <w:tcW w:w="1701" w:type="dxa"/>
          </w:tcPr>
          <w:p w14:paraId="30F121FD"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2019-01-02</w:t>
            </w:r>
          </w:p>
        </w:tc>
        <w:tc>
          <w:tcPr>
            <w:tcW w:w="1316" w:type="dxa"/>
          </w:tcPr>
          <w:p w14:paraId="2DB1C10D"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4.2</w:t>
            </w:r>
          </w:p>
        </w:tc>
        <w:tc>
          <w:tcPr>
            <w:tcW w:w="0" w:type="auto"/>
          </w:tcPr>
          <w:p w14:paraId="1747D6E8"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227.6</w:t>
            </w:r>
          </w:p>
        </w:tc>
        <w:tc>
          <w:tcPr>
            <w:tcW w:w="0" w:type="auto"/>
          </w:tcPr>
          <w:p w14:paraId="3A0C4B30"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2.3</w:t>
            </w:r>
          </w:p>
        </w:tc>
      </w:tr>
      <w:tr w:rsidR="007C2E0A" w:rsidRPr="00864AAB" w14:paraId="234EFD9D" w14:textId="77777777" w:rsidTr="00864AAB">
        <w:tc>
          <w:tcPr>
            <w:tcW w:w="991" w:type="dxa"/>
          </w:tcPr>
          <w:p w14:paraId="058348ED"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31</w:t>
            </w:r>
          </w:p>
        </w:tc>
        <w:tc>
          <w:tcPr>
            <w:tcW w:w="2236" w:type="dxa"/>
          </w:tcPr>
          <w:p w14:paraId="18917262"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8</w:t>
            </w:r>
          </w:p>
        </w:tc>
        <w:tc>
          <w:tcPr>
            <w:tcW w:w="1701" w:type="dxa"/>
          </w:tcPr>
          <w:p w14:paraId="1EDDDB9E"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2019-01-17</w:t>
            </w:r>
          </w:p>
        </w:tc>
        <w:tc>
          <w:tcPr>
            <w:tcW w:w="1316" w:type="dxa"/>
          </w:tcPr>
          <w:p w14:paraId="403EF0D9"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3.0</w:t>
            </w:r>
          </w:p>
        </w:tc>
        <w:tc>
          <w:tcPr>
            <w:tcW w:w="0" w:type="auto"/>
          </w:tcPr>
          <w:p w14:paraId="49AA945E"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68.7</w:t>
            </w:r>
          </w:p>
        </w:tc>
        <w:tc>
          <w:tcPr>
            <w:tcW w:w="0" w:type="auto"/>
          </w:tcPr>
          <w:p w14:paraId="300AA454"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1.0</w:t>
            </w:r>
          </w:p>
        </w:tc>
      </w:tr>
      <w:tr w:rsidR="007C2E0A" w:rsidRPr="00864AAB" w14:paraId="6D073CAE" w14:textId="77777777" w:rsidTr="00864AAB">
        <w:tc>
          <w:tcPr>
            <w:tcW w:w="991" w:type="dxa"/>
          </w:tcPr>
          <w:p w14:paraId="2864345F"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101</w:t>
            </w:r>
          </w:p>
        </w:tc>
        <w:tc>
          <w:tcPr>
            <w:tcW w:w="2236" w:type="dxa"/>
          </w:tcPr>
          <w:p w14:paraId="2739ED2A"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9</w:t>
            </w:r>
          </w:p>
        </w:tc>
        <w:tc>
          <w:tcPr>
            <w:tcW w:w="1701" w:type="dxa"/>
          </w:tcPr>
          <w:p w14:paraId="744C3720"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2019-09-12</w:t>
            </w:r>
          </w:p>
        </w:tc>
        <w:tc>
          <w:tcPr>
            <w:tcW w:w="1316" w:type="dxa"/>
          </w:tcPr>
          <w:p w14:paraId="2AEBC2C8"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3.1</w:t>
            </w:r>
          </w:p>
        </w:tc>
        <w:tc>
          <w:tcPr>
            <w:tcW w:w="0" w:type="auto"/>
          </w:tcPr>
          <w:p w14:paraId="319C4BBF"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58.4</w:t>
            </w:r>
          </w:p>
        </w:tc>
        <w:tc>
          <w:tcPr>
            <w:tcW w:w="0" w:type="auto"/>
          </w:tcPr>
          <w:p w14:paraId="5412B71A"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0.8</w:t>
            </w:r>
          </w:p>
        </w:tc>
      </w:tr>
      <w:tr w:rsidR="007C2E0A" w:rsidRPr="00864AAB" w14:paraId="43A5C10C" w14:textId="77777777" w:rsidTr="00864AAB">
        <w:tc>
          <w:tcPr>
            <w:tcW w:w="991" w:type="dxa"/>
          </w:tcPr>
          <w:p w14:paraId="49AFD00D"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115</w:t>
            </w:r>
          </w:p>
        </w:tc>
        <w:tc>
          <w:tcPr>
            <w:tcW w:w="2236" w:type="dxa"/>
          </w:tcPr>
          <w:p w14:paraId="78CD71D7"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10</w:t>
            </w:r>
          </w:p>
        </w:tc>
        <w:tc>
          <w:tcPr>
            <w:tcW w:w="1701" w:type="dxa"/>
          </w:tcPr>
          <w:p w14:paraId="7C952D41"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2019-10-15</w:t>
            </w:r>
          </w:p>
        </w:tc>
        <w:tc>
          <w:tcPr>
            <w:tcW w:w="1316" w:type="dxa"/>
          </w:tcPr>
          <w:p w14:paraId="01F6030A"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6.4</w:t>
            </w:r>
          </w:p>
        </w:tc>
        <w:tc>
          <w:tcPr>
            <w:tcW w:w="0" w:type="auto"/>
          </w:tcPr>
          <w:p w14:paraId="55DF43D0"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136.2</w:t>
            </w:r>
          </w:p>
        </w:tc>
        <w:tc>
          <w:tcPr>
            <w:tcW w:w="0" w:type="auto"/>
          </w:tcPr>
          <w:p w14:paraId="713970B5"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0.9</w:t>
            </w:r>
          </w:p>
        </w:tc>
      </w:tr>
      <w:tr w:rsidR="007C2E0A" w:rsidRPr="00864AAB" w14:paraId="70076BCE" w14:textId="77777777" w:rsidTr="00864AAB">
        <w:tc>
          <w:tcPr>
            <w:tcW w:w="991" w:type="dxa"/>
          </w:tcPr>
          <w:p w14:paraId="48EBB569"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123</w:t>
            </w:r>
          </w:p>
        </w:tc>
        <w:tc>
          <w:tcPr>
            <w:tcW w:w="2236" w:type="dxa"/>
          </w:tcPr>
          <w:p w14:paraId="159B6500"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11</w:t>
            </w:r>
          </w:p>
        </w:tc>
        <w:tc>
          <w:tcPr>
            <w:tcW w:w="1701" w:type="dxa"/>
          </w:tcPr>
          <w:p w14:paraId="057E5B0A"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2019-11-15</w:t>
            </w:r>
          </w:p>
        </w:tc>
        <w:tc>
          <w:tcPr>
            <w:tcW w:w="1316" w:type="dxa"/>
          </w:tcPr>
          <w:p w14:paraId="5B773E49"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2.3</w:t>
            </w:r>
          </w:p>
        </w:tc>
        <w:tc>
          <w:tcPr>
            <w:tcW w:w="0" w:type="auto"/>
          </w:tcPr>
          <w:p w14:paraId="089D6471"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67.6</w:t>
            </w:r>
          </w:p>
        </w:tc>
        <w:tc>
          <w:tcPr>
            <w:tcW w:w="0" w:type="auto"/>
          </w:tcPr>
          <w:p w14:paraId="19230870"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w:t>
            </w:r>
          </w:p>
        </w:tc>
      </w:tr>
      <w:tr w:rsidR="007C2E0A" w:rsidRPr="00864AAB" w14:paraId="09B34103" w14:textId="77777777" w:rsidTr="00864AAB">
        <w:tc>
          <w:tcPr>
            <w:tcW w:w="991" w:type="dxa"/>
          </w:tcPr>
          <w:p w14:paraId="67BFA3BC"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132</w:t>
            </w:r>
          </w:p>
        </w:tc>
        <w:tc>
          <w:tcPr>
            <w:tcW w:w="2236" w:type="dxa"/>
          </w:tcPr>
          <w:p w14:paraId="3DF964B3"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w:t>
            </w:r>
          </w:p>
        </w:tc>
        <w:tc>
          <w:tcPr>
            <w:tcW w:w="1701" w:type="dxa"/>
          </w:tcPr>
          <w:p w14:paraId="2398F51B"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2019-12-10</w:t>
            </w:r>
          </w:p>
        </w:tc>
        <w:tc>
          <w:tcPr>
            <w:tcW w:w="1316" w:type="dxa"/>
          </w:tcPr>
          <w:p w14:paraId="3DFFCAA0"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3.1</w:t>
            </w:r>
          </w:p>
        </w:tc>
        <w:tc>
          <w:tcPr>
            <w:tcW w:w="0" w:type="auto"/>
          </w:tcPr>
          <w:p w14:paraId="190D3059"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70.5</w:t>
            </w:r>
          </w:p>
        </w:tc>
        <w:tc>
          <w:tcPr>
            <w:tcW w:w="0" w:type="auto"/>
          </w:tcPr>
          <w:p w14:paraId="2A04801A"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1.0</w:t>
            </w:r>
          </w:p>
        </w:tc>
      </w:tr>
      <w:tr w:rsidR="007C2E0A" w:rsidRPr="00864AAB" w14:paraId="66A14268" w14:textId="77777777" w:rsidTr="00864AAB">
        <w:tc>
          <w:tcPr>
            <w:tcW w:w="991" w:type="dxa"/>
          </w:tcPr>
          <w:p w14:paraId="3CD1C238"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136</w:t>
            </w:r>
          </w:p>
        </w:tc>
        <w:tc>
          <w:tcPr>
            <w:tcW w:w="2236" w:type="dxa"/>
          </w:tcPr>
          <w:p w14:paraId="5614A5AD"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13</w:t>
            </w:r>
          </w:p>
        </w:tc>
        <w:tc>
          <w:tcPr>
            <w:tcW w:w="1701" w:type="dxa"/>
          </w:tcPr>
          <w:p w14:paraId="7124B4B0"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2019-12-18</w:t>
            </w:r>
          </w:p>
        </w:tc>
        <w:tc>
          <w:tcPr>
            <w:tcW w:w="1316" w:type="dxa"/>
          </w:tcPr>
          <w:p w14:paraId="2834B1C9"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4.1</w:t>
            </w:r>
          </w:p>
        </w:tc>
        <w:tc>
          <w:tcPr>
            <w:tcW w:w="0" w:type="auto"/>
          </w:tcPr>
          <w:p w14:paraId="08952A97"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112.1</w:t>
            </w:r>
          </w:p>
        </w:tc>
        <w:tc>
          <w:tcPr>
            <w:tcW w:w="0" w:type="auto"/>
          </w:tcPr>
          <w:p w14:paraId="5D8F89AB"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w:t>
            </w:r>
          </w:p>
        </w:tc>
      </w:tr>
      <w:tr w:rsidR="007C2E0A" w:rsidRPr="00864AAB" w14:paraId="6569540C" w14:textId="77777777" w:rsidTr="00864AAB">
        <w:tc>
          <w:tcPr>
            <w:tcW w:w="991" w:type="dxa"/>
          </w:tcPr>
          <w:p w14:paraId="537D6F17"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140</w:t>
            </w:r>
          </w:p>
        </w:tc>
        <w:tc>
          <w:tcPr>
            <w:tcW w:w="2236" w:type="dxa"/>
          </w:tcPr>
          <w:p w14:paraId="0E1BA0FF"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14</w:t>
            </w:r>
          </w:p>
        </w:tc>
        <w:tc>
          <w:tcPr>
            <w:tcW w:w="1701" w:type="dxa"/>
          </w:tcPr>
          <w:p w14:paraId="54FC0FBB"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2019-12-31</w:t>
            </w:r>
          </w:p>
        </w:tc>
        <w:tc>
          <w:tcPr>
            <w:tcW w:w="1316" w:type="dxa"/>
          </w:tcPr>
          <w:p w14:paraId="64F46281"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2.0</w:t>
            </w:r>
          </w:p>
        </w:tc>
        <w:tc>
          <w:tcPr>
            <w:tcW w:w="0" w:type="auto"/>
          </w:tcPr>
          <w:p w14:paraId="0E73EC72"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57.1</w:t>
            </w:r>
          </w:p>
        </w:tc>
        <w:tc>
          <w:tcPr>
            <w:tcW w:w="0" w:type="auto"/>
          </w:tcPr>
          <w:p w14:paraId="10429561"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1.2</w:t>
            </w:r>
          </w:p>
        </w:tc>
      </w:tr>
      <w:tr w:rsidR="007C2E0A" w:rsidRPr="00864AAB" w14:paraId="071A3357" w14:textId="77777777" w:rsidTr="00864AAB">
        <w:tc>
          <w:tcPr>
            <w:tcW w:w="991" w:type="dxa"/>
          </w:tcPr>
          <w:p w14:paraId="14CA37D7"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141</w:t>
            </w:r>
          </w:p>
        </w:tc>
        <w:tc>
          <w:tcPr>
            <w:tcW w:w="2236" w:type="dxa"/>
          </w:tcPr>
          <w:p w14:paraId="2CCCE0AA"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15</w:t>
            </w:r>
          </w:p>
        </w:tc>
        <w:tc>
          <w:tcPr>
            <w:tcW w:w="1701" w:type="dxa"/>
          </w:tcPr>
          <w:p w14:paraId="4AD39E04"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2020-01-02</w:t>
            </w:r>
          </w:p>
        </w:tc>
        <w:tc>
          <w:tcPr>
            <w:tcW w:w="1316" w:type="dxa"/>
          </w:tcPr>
          <w:p w14:paraId="3361EB80"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5.7</w:t>
            </w:r>
          </w:p>
        </w:tc>
        <w:tc>
          <w:tcPr>
            <w:tcW w:w="0" w:type="auto"/>
          </w:tcPr>
          <w:p w14:paraId="4E94647E"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180.0</w:t>
            </w:r>
          </w:p>
        </w:tc>
        <w:tc>
          <w:tcPr>
            <w:tcW w:w="0" w:type="auto"/>
          </w:tcPr>
          <w:p w14:paraId="2DE00B31"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1.3</w:t>
            </w:r>
          </w:p>
        </w:tc>
      </w:tr>
      <w:tr w:rsidR="007C2E0A" w:rsidRPr="00864AAB" w14:paraId="284D1818" w14:textId="77777777" w:rsidTr="00864AAB">
        <w:tc>
          <w:tcPr>
            <w:tcW w:w="991" w:type="dxa"/>
          </w:tcPr>
          <w:p w14:paraId="13305099"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147</w:t>
            </w:r>
          </w:p>
        </w:tc>
        <w:tc>
          <w:tcPr>
            <w:tcW w:w="2236" w:type="dxa"/>
          </w:tcPr>
          <w:p w14:paraId="3F90B5B4"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16</w:t>
            </w:r>
          </w:p>
        </w:tc>
        <w:tc>
          <w:tcPr>
            <w:tcW w:w="1701" w:type="dxa"/>
          </w:tcPr>
          <w:p w14:paraId="2D97961B"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2020-01-18</w:t>
            </w:r>
          </w:p>
        </w:tc>
        <w:tc>
          <w:tcPr>
            <w:tcW w:w="1316" w:type="dxa"/>
          </w:tcPr>
          <w:p w14:paraId="2B6649E0"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9.9</w:t>
            </w:r>
          </w:p>
        </w:tc>
        <w:tc>
          <w:tcPr>
            <w:tcW w:w="0" w:type="auto"/>
          </w:tcPr>
          <w:p w14:paraId="0E2CD578"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238.3</w:t>
            </w:r>
          </w:p>
        </w:tc>
        <w:tc>
          <w:tcPr>
            <w:tcW w:w="0" w:type="auto"/>
          </w:tcPr>
          <w:p w14:paraId="69060DD2"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1.0</w:t>
            </w:r>
          </w:p>
        </w:tc>
      </w:tr>
      <w:tr w:rsidR="007C2E0A" w:rsidRPr="00864AAB" w14:paraId="01C921D0" w14:textId="77777777" w:rsidTr="00864AAB">
        <w:tc>
          <w:tcPr>
            <w:tcW w:w="991" w:type="dxa"/>
          </w:tcPr>
          <w:p w14:paraId="30A20C4A"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149</w:t>
            </w:r>
          </w:p>
        </w:tc>
        <w:tc>
          <w:tcPr>
            <w:tcW w:w="2236" w:type="dxa"/>
          </w:tcPr>
          <w:p w14:paraId="53BE35DE"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17</w:t>
            </w:r>
          </w:p>
        </w:tc>
        <w:tc>
          <w:tcPr>
            <w:tcW w:w="1701" w:type="dxa"/>
          </w:tcPr>
          <w:p w14:paraId="43256E53"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2020-01-30</w:t>
            </w:r>
          </w:p>
        </w:tc>
        <w:tc>
          <w:tcPr>
            <w:tcW w:w="1316" w:type="dxa"/>
          </w:tcPr>
          <w:p w14:paraId="0E06367B"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1.9</w:t>
            </w:r>
          </w:p>
        </w:tc>
        <w:tc>
          <w:tcPr>
            <w:tcW w:w="0" w:type="auto"/>
          </w:tcPr>
          <w:p w14:paraId="1F64B55F"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208.8</w:t>
            </w:r>
          </w:p>
        </w:tc>
        <w:tc>
          <w:tcPr>
            <w:tcW w:w="0" w:type="auto"/>
          </w:tcPr>
          <w:p w14:paraId="758EC930"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4.6</w:t>
            </w:r>
          </w:p>
        </w:tc>
      </w:tr>
      <w:tr w:rsidR="007C2E0A" w:rsidRPr="00864AAB" w14:paraId="56B07F1B" w14:textId="77777777" w:rsidTr="00864AAB">
        <w:tc>
          <w:tcPr>
            <w:tcW w:w="991" w:type="dxa"/>
          </w:tcPr>
          <w:p w14:paraId="1C22E748"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151</w:t>
            </w:r>
          </w:p>
        </w:tc>
        <w:tc>
          <w:tcPr>
            <w:tcW w:w="2236" w:type="dxa"/>
          </w:tcPr>
          <w:p w14:paraId="020F69EA"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18</w:t>
            </w:r>
          </w:p>
        </w:tc>
        <w:tc>
          <w:tcPr>
            <w:tcW w:w="1701" w:type="dxa"/>
          </w:tcPr>
          <w:p w14:paraId="245ED554" w14:textId="77777777" w:rsidR="007C2E0A" w:rsidRPr="00864AAB" w:rsidRDefault="00192FFF" w:rsidP="00864AAB">
            <w:pPr>
              <w:spacing w:line="240" w:lineRule="auto"/>
              <w:jc w:val="center"/>
              <w:rPr>
                <w:rFonts w:asciiTheme="minorHAnsi" w:hAnsiTheme="minorHAnsi" w:cstheme="minorHAnsi"/>
              </w:rPr>
            </w:pPr>
            <w:r w:rsidRPr="00864AAB">
              <w:rPr>
                <w:rFonts w:asciiTheme="minorHAnsi" w:hAnsiTheme="minorHAnsi" w:cstheme="minorHAnsi"/>
              </w:rPr>
              <w:t>2020-02-05</w:t>
            </w:r>
          </w:p>
        </w:tc>
        <w:tc>
          <w:tcPr>
            <w:tcW w:w="1316" w:type="dxa"/>
          </w:tcPr>
          <w:p w14:paraId="652ACE82"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3.4</w:t>
            </w:r>
          </w:p>
        </w:tc>
        <w:tc>
          <w:tcPr>
            <w:tcW w:w="0" w:type="auto"/>
          </w:tcPr>
          <w:p w14:paraId="36413DA6"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75.9</w:t>
            </w:r>
          </w:p>
        </w:tc>
        <w:tc>
          <w:tcPr>
            <w:tcW w:w="0" w:type="auto"/>
          </w:tcPr>
          <w:p w14:paraId="7FE6DCC5" w14:textId="77777777" w:rsidR="007C2E0A" w:rsidRPr="00864AAB" w:rsidRDefault="00192FFF" w:rsidP="00864AAB">
            <w:pPr>
              <w:spacing w:line="240" w:lineRule="auto"/>
              <w:jc w:val="right"/>
              <w:rPr>
                <w:rFonts w:asciiTheme="minorHAnsi" w:hAnsiTheme="minorHAnsi" w:cstheme="minorHAnsi"/>
              </w:rPr>
            </w:pPr>
            <w:r w:rsidRPr="00864AAB">
              <w:rPr>
                <w:rFonts w:asciiTheme="minorHAnsi" w:hAnsiTheme="minorHAnsi" w:cstheme="minorHAnsi"/>
              </w:rPr>
              <w:t>0.</w:t>
            </w:r>
            <w:commentRangeStart w:id="182"/>
            <w:r w:rsidRPr="00864AAB">
              <w:rPr>
                <w:rFonts w:asciiTheme="minorHAnsi" w:hAnsiTheme="minorHAnsi" w:cstheme="minorHAnsi"/>
              </w:rPr>
              <w:t>9</w:t>
            </w:r>
            <w:commentRangeEnd w:id="182"/>
            <w:r w:rsidR="00123363">
              <w:rPr>
                <w:rStyle w:val="CommentReference"/>
              </w:rPr>
              <w:commentReference w:id="182"/>
            </w:r>
          </w:p>
        </w:tc>
      </w:tr>
    </w:tbl>
    <w:p w14:paraId="4C090D4B" w14:textId="77777777" w:rsidR="007C2E0A" w:rsidRDefault="00192FFF">
      <w:r>
        <w:rPr>
          <w:noProof/>
        </w:rPr>
        <w:drawing>
          <wp:inline distT="0" distB="0" distL="0" distR="0" wp14:anchorId="0611F00E" wp14:editId="7932FBE2">
            <wp:extent cx="5943600" cy="7924799"/>
            <wp:effectExtent l="0" t="0" r="0" b="0"/>
            <wp:docPr id="7" name="Picture" descr="Figure 7: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22"/>
                    <a:stretch>
                      <a:fillRect/>
                    </a:stretch>
                  </pic:blipFill>
                  <pic:spPr bwMode="auto">
                    <a:xfrm>
                      <a:off x="0" y="0"/>
                      <a:ext cx="5943600" cy="7924799"/>
                    </a:xfrm>
                    <a:prstGeom prst="rect">
                      <a:avLst/>
                    </a:prstGeom>
                    <a:noFill/>
                    <a:ln w="9525">
                      <a:noFill/>
                      <a:headEnd/>
                      <a:tailEnd/>
                    </a:ln>
                  </pic:spPr>
                </pic:pic>
              </a:graphicData>
            </a:graphic>
          </wp:inline>
        </w:drawing>
      </w:r>
      <w:r>
        <w:t xml:space="preserve">  </w:t>
      </w:r>
    </w:p>
    <w:p w14:paraId="124FD1F6" w14:textId="77777777" w:rsidR="007C2E0A" w:rsidRDefault="00192FFF">
      <w:r>
        <w:t xml:space="preserve">For each calender year in the study period, major rain events’ minimum and maximum values of depth, duration and intensity were identified and are summarized in the subsequent table, Table 7. The maximum intensity event of </w:t>
      </w:r>
      <w:commentRangeStart w:id="183"/>
      <w:r>
        <w:t>2020</w:t>
      </w:r>
      <w:commentRangeEnd w:id="183"/>
      <w:r w:rsidR="00123363">
        <w:rPr>
          <w:rStyle w:val="CommentReference"/>
        </w:rPr>
        <w:commentReference w:id="183"/>
      </w:r>
      <w:r>
        <w:t xml:space="preserve">, on January 30, generated incredible flows across the Leech watershed (and across Vancouver Island and most of the south coast of BC). </w:t>
      </w:r>
      <w:commentRangeStart w:id="184"/>
      <w:r>
        <w:t>Streamflow at CraggCrk (site 4) and the Tunnel (site 6) over-topped the vertical racks (greater than 2m tall) and ripped the level-loggers out of their stilling wells.</w:t>
      </w:r>
      <w:r>
        <w:rPr>
          <w:rStyle w:val="FootnoteReference"/>
        </w:rPr>
        <w:footnoteReference w:id="2"/>
      </w:r>
      <w:r>
        <w:t xml:space="preserve"> Luckily, the level-loggers were found downstream in February and (after drying the circuit boards) the data were successfully retrieved from both Odyssey loggers.</w:t>
      </w:r>
      <w:commentRangeEnd w:id="184"/>
      <w:r w:rsidR="00123363">
        <w:rPr>
          <w:rStyle w:val="CommentReference"/>
        </w:rPr>
        <w:commentReference w:id="184"/>
      </w:r>
    </w:p>
    <w:p w14:paraId="1B368A6F" w14:textId="77777777" w:rsidR="007C2E0A" w:rsidRDefault="00192FFF">
      <w:r>
        <w:t> </w:t>
      </w:r>
    </w:p>
    <w:p w14:paraId="1669836B" w14:textId="77777777" w:rsidR="007C2E0A" w:rsidRDefault="00192FFF">
      <w:r>
        <w:t xml:space="preserve">Table 7: </w:t>
      </w:r>
      <w:r>
        <w:rPr>
          <w:i/>
        </w:rPr>
        <w:t xml:space="preserve">Minimum and maximum rain event values </w:t>
      </w:r>
    </w:p>
    <w:tbl>
      <w:tblPr>
        <w:tblW w:w="0" w:type="pct"/>
        <w:tblLook w:val="07E0" w:firstRow="1" w:lastRow="1" w:firstColumn="1" w:lastColumn="1" w:noHBand="1" w:noVBand="1"/>
      </w:tblPr>
      <w:tblGrid>
        <w:gridCol w:w="703"/>
        <w:gridCol w:w="1547"/>
        <w:gridCol w:w="1563"/>
        <w:gridCol w:w="1120"/>
        <w:gridCol w:w="1146"/>
        <w:gridCol w:w="1632"/>
        <w:gridCol w:w="1649"/>
      </w:tblGrid>
      <w:tr w:rsidR="007C2E0A" w:rsidRPr="00802222" w14:paraId="2025E22B" w14:textId="77777777">
        <w:tc>
          <w:tcPr>
            <w:tcW w:w="0" w:type="auto"/>
            <w:tcBorders>
              <w:bottom w:val="single" w:sz="0" w:space="0" w:color="auto"/>
            </w:tcBorders>
            <w:vAlign w:val="bottom"/>
          </w:tcPr>
          <w:p w14:paraId="68E35119"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year</w:t>
            </w:r>
          </w:p>
        </w:tc>
        <w:tc>
          <w:tcPr>
            <w:tcW w:w="0" w:type="auto"/>
            <w:tcBorders>
              <w:bottom w:val="single" w:sz="0" w:space="0" w:color="auto"/>
            </w:tcBorders>
            <w:vAlign w:val="bottom"/>
          </w:tcPr>
          <w:p w14:paraId="73AB12E1"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min. duration (days)</w:t>
            </w:r>
          </w:p>
        </w:tc>
        <w:tc>
          <w:tcPr>
            <w:tcW w:w="0" w:type="auto"/>
            <w:tcBorders>
              <w:bottom w:val="single" w:sz="0" w:space="0" w:color="auto"/>
            </w:tcBorders>
            <w:vAlign w:val="bottom"/>
          </w:tcPr>
          <w:p w14:paraId="05004A09"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max. duration (days)</w:t>
            </w:r>
          </w:p>
        </w:tc>
        <w:tc>
          <w:tcPr>
            <w:tcW w:w="0" w:type="auto"/>
            <w:tcBorders>
              <w:bottom w:val="single" w:sz="0" w:space="0" w:color="auto"/>
            </w:tcBorders>
            <w:vAlign w:val="bottom"/>
          </w:tcPr>
          <w:p w14:paraId="7724FE54"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min rain (mm)</w:t>
            </w:r>
          </w:p>
        </w:tc>
        <w:tc>
          <w:tcPr>
            <w:tcW w:w="0" w:type="auto"/>
            <w:tcBorders>
              <w:bottom w:val="single" w:sz="0" w:space="0" w:color="auto"/>
            </w:tcBorders>
            <w:vAlign w:val="bottom"/>
          </w:tcPr>
          <w:p w14:paraId="613DCC28"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max rain (mm)</w:t>
            </w:r>
          </w:p>
        </w:tc>
        <w:tc>
          <w:tcPr>
            <w:tcW w:w="0" w:type="auto"/>
            <w:tcBorders>
              <w:bottom w:val="single" w:sz="0" w:space="0" w:color="auto"/>
            </w:tcBorders>
            <w:vAlign w:val="bottom"/>
          </w:tcPr>
          <w:p w14:paraId="1ACE0D40"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min intensity (mm/hr)</w:t>
            </w:r>
          </w:p>
        </w:tc>
        <w:tc>
          <w:tcPr>
            <w:tcW w:w="0" w:type="auto"/>
            <w:tcBorders>
              <w:bottom w:val="single" w:sz="0" w:space="0" w:color="auto"/>
            </w:tcBorders>
            <w:vAlign w:val="bottom"/>
          </w:tcPr>
          <w:p w14:paraId="6DDF073F"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max intensity (mm/hr)</w:t>
            </w:r>
          </w:p>
        </w:tc>
      </w:tr>
      <w:tr w:rsidR="007C2E0A" w:rsidRPr="00802222" w14:paraId="7200D80F" w14:textId="77777777">
        <w:tc>
          <w:tcPr>
            <w:tcW w:w="0" w:type="auto"/>
          </w:tcPr>
          <w:p w14:paraId="68623CD9"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2018</w:t>
            </w:r>
          </w:p>
        </w:tc>
        <w:tc>
          <w:tcPr>
            <w:tcW w:w="0" w:type="auto"/>
          </w:tcPr>
          <w:p w14:paraId="1BC537A3"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0.9</w:t>
            </w:r>
          </w:p>
        </w:tc>
        <w:tc>
          <w:tcPr>
            <w:tcW w:w="0" w:type="auto"/>
          </w:tcPr>
          <w:p w14:paraId="77F423C8"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6.2</w:t>
            </w:r>
          </w:p>
        </w:tc>
        <w:tc>
          <w:tcPr>
            <w:tcW w:w="0" w:type="auto"/>
          </w:tcPr>
          <w:p w14:paraId="6C0D9901"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54.5</w:t>
            </w:r>
          </w:p>
        </w:tc>
        <w:tc>
          <w:tcPr>
            <w:tcW w:w="0" w:type="auto"/>
          </w:tcPr>
          <w:p w14:paraId="60B3A430"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205.1</w:t>
            </w:r>
          </w:p>
        </w:tc>
        <w:tc>
          <w:tcPr>
            <w:tcW w:w="0" w:type="auto"/>
          </w:tcPr>
          <w:p w14:paraId="66AEA3C5"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0.84</w:t>
            </w:r>
          </w:p>
        </w:tc>
        <w:tc>
          <w:tcPr>
            <w:tcW w:w="0" w:type="auto"/>
          </w:tcPr>
          <w:p w14:paraId="54CDB0B4"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2.4</w:t>
            </w:r>
          </w:p>
        </w:tc>
      </w:tr>
      <w:tr w:rsidR="007C2E0A" w:rsidRPr="00802222" w14:paraId="4F31DF44" w14:textId="77777777">
        <w:tc>
          <w:tcPr>
            <w:tcW w:w="0" w:type="auto"/>
          </w:tcPr>
          <w:p w14:paraId="256D9C28"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2019</w:t>
            </w:r>
          </w:p>
        </w:tc>
        <w:tc>
          <w:tcPr>
            <w:tcW w:w="0" w:type="auto"/>
          </w:tcPr>
          <w:p w14:paraId="790C62CD"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2.0</w:t>
            </w:r>
          </w:p>
        </w:tc>
        <w:tc>
          <w:tcPr>
            <w:tcW w:w="0" w:type="auto"/>
          </w:tcPr>
          <w:p w14:paraId="6B373C1F"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6.4</w:t>
            </w:r>
          </w:p>
        </w:tc>
        <w:tc>
          <w:tcPr>
            <w:tcW w:w="0" w:type="auto"/>
          </w:tcPr>
          <w:p w14:paraId="410A4F99"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57.1</w:t>
            </w:r>
          </w:p>
        </w:tc>
        <w:tc>
          <w:tcPr>
            <w:tcW w:w="0" w:type="auto"/>
          </w:tcPr>
          <w:p w14:paraId="439C6E6F"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227.6</w:t>
            </w:r>
          </w:p>
        </w:tc>
        <w:tc>
          <w:tcPr>
            <w:tcW w:w="0" w:type="auto"/>
          </w:tcPr>
          <w:p w14:paraId="63456799"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0.78</w:t>
            </w:r>
          </w:p>
        </w:tc>
        <w:tc>
          <w:tcPr>
            <w:tcW w:w="0" w:type="auto"/>
          </w:tcPr>
          <w:p w14:paraId="78A43929"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2.3</w:t>
            </w:r>
          </w:p>
        </w:tc>
      </w:tr>
      <w:tr w:rsidR="007C2E0A" w:rsidRPr="00802222" w14:paraId="3724F633" w14:textId="77777777">
        <w:tc>
          <w:tcPr>
            <w:tcW w:w="0" w:type="auto"/>
          </w:tcPr>
          <w:p w14:paraId="474F19D5"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2020</w:t>
            </w:r>
          </w:p>
        </w:tc>
        <w:tc>
          <w:tcPr>
            <w:tcW w:w="0" w:type="auto"/>
          </w:tcPr>
          <w:p w14:paraId="409EC9F5"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1.9</w:t>
            </w:r>
          </w:p>
        </w:tc>
        <w:tc>
          <w:tcPr>
            <w:tcW w:w="0" w:type="auto"/>
          </w:tcPr>
          <w:p w14:paraId="26B6A415"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9.9</w:t>
            </w:r>
          </w:p>
        </w:tc>
        <w:tc>
          <w:tcPr>
            <w:tcW w:w="0" w:type="auto"/>
          </w:tcPr>
          <w:p w14:paraId="47C17892"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75.9</w:t>
            </w:r>
          </w:p>
        </w:tc>
        <w:tc>
          <w:tcPr>
            <w:tcW w:w="0" w:type="auto"/>
          </w:tcPr>
          <w:p w14:paraId="643B42B1"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238.3</w:t>
            </w:r>
          </w:p>
        </w:tc>
        <w:tc>
          <w:tcPr>
            <w:tcW w:w="0" w:type="auto"/>
          </w:tcPr>
          <w:p w14:paraId="507A6F58"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0.93</w:t>
            </w:r>
          </w:p>
        </w:tc>
        <w:tc>
          <w:tcPr>
            <w:tcW w:w="0" w:type="auto"/>
          </w:tcPr>
          <w:p w14:paraId="040E6428" w14:textId="77777777" w:rsidR="007C2E0A" w:rsidRPr="00802222" w:rsidRDefault="00192FFF" w:rsidP="00864AAB">
            <w:pPr>
              <w:spacing w:line="240" w:lineRule="auto"/>
              <w:jc w:val="right"/>
              <w:rPr>
                <w:rFonts w:asciiTheme="minorHAnsi" w:hAnsiTheme="minorHAnsi" w:cstheme="minorHAnsi"/>
              </w:rPr>
            </w:pPr>
            <w:r w:rsidRPr="00802222">
              <w:rPr>
                <w:rFonts w:asciiTheme="minorHAnsi" w:hAnsiTheme="minorHAnsi" w:cstheme="minorHAnsi"/>
              </w:rPr>
              <w:t>4.6</w:t>
            </w:r>
          </w:p>
        </w:tc>
      </w:tr>
    </w:tbl>
    <w:p w14:paraId="2005C7B0" w14:textId="77777777" w:rsidR="007C2E0A" w:rsidRDefault="00192FFF">
      <w:r>
        <w:t> </w:t>
      </w:r>
    </w:p>
    <w:p w14:paraId="18CA7784" w14:textId="77777777" w:rsidR="007C2E0A" w:rsidRDefault="00192FFF">
      <w:pPr>
        <w:pStyle w:val="Heading4"/>
      </w:pPr>
      <w:bookmarkStart w:id="185" w:name="temperature-at-vertical-racks"/>
      <w:bookmarkStart w:id="186" w:name="_Toc43678730"/>
      <w:r>
        <w:t>Temperature at vertical racks</w:t>
      </w:r>
      <w:bookmarkEnd w:id="185"/>
      <w:bookmarkEnd w:id="186"/>
    </w:p>
    <w:p w14:paraId="2A57CEDB" w14:textId="77777777" w:rsidR="007C2E0A" w:rsidRDefault="00192FFF">
      <w:r>
        <w:t xml:space="preserve">TidbiT temperature loggers (HOBO TidbiT v2 Temperature Data Logger, Onset, USA) were attached to the top and bottom of each vertical rack installation to record air and water temperature at 30 minute </w:t>
      </w:r>
      <w:commentRangeStart w:id="187"/>
      <w:r>
        <w:t>intervals</w:t>
      </w:r>
      <w:commentRangeEnd w:id="187"/>
      <w:r w:rsidR="00201CAE">
        <w:rPr>
          <w:rStyle w:val="CommentReference"/>
        </w:rPr>
        <w:commentReference w:id="187"/>
      </w:r>
      <w:r>
        <w:t xml:space="preserve">. Loggers at the top of racks recorded air temperature and those at the bottom recorded water temperature (Figure </w:t>
      </w:r>
      <w:commentRangeStart w:id="188"/>
      <w:r>
        <w:t>8</w:t>
      </w:r>
      <w:commentRangeEnd w:id="188"/>
      <w:r w:rsidR="00201CAE">
        <w:rPr>
          <w:rStyle w:val="CommentReference"/>
        </w:rPr>
        <w:commentReference w:id="188"/>
      </w:r>
      <w:r>
        <w:t>).</w:t>
      </w:r>
    </w:p>
    <w:p w14:paraId="05A7817A" w14:textId="77777777" w:rsidR="007C2E0A" w:rsidRDefault="00192FFF">
      <w:r>
        <w:rPr>
          <w:noProof/>
        </w:rPr>
        <w:drawing>
          <wp:inline distT="0" distB="0" distL="0" distR="0" wp14:anchorId="33F61326" wp14:editId="02497100">
            <wp:extent cx="5504749" cy="5504749"/>
            <wp:effectExtent l="0" t="0" r="0" b="0"/>
            <wp:docPr id="8" name="Picture" descr="Figure 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23"/>
                    <a:stretch>
                      <a:fillRect/>
                    </a:stretch>
                  </pic:blipFill>
                  <pic:spPr bwMode="auto">
                    <a:xfrm>
                      <a:off x="0" y="0"/>
                      <a:ext cx="5504749" cy="5504749"/>
                    </a:xfrm>
                    <a:prstGeom prst="rect">
                      <a:avLst/>
                    </a:prstGeom>
                    <a:noFill/>
                    <a:ln w="9525">
                      <a:noFill/>
                      <a:headEnd/>
                      <a:tailEnd/>
                    </a:ln>
                  </pic:spPr>
                </pic:pic>
              </a:graphicData>
            </a:graphic>
          </wp:inline>
        </w:drawing>
      </w:r>
    </w:p>
    <w:p w14:paraId="061ED79A" w14:textId="77777777" w:rsidR="007C2E0A" w:rsidRDefault="00192FFF">
      <w:r>
        <w:t xml:space="preserve">Figure 8:  </w:t>
      </w:r>
      <w:r>
        <w:rPr>
          <w:i/>
        </w:rPr>
        <w:t>Temperatures recorded in air and water on vertical racks at each research site.</w:t>
      </w:r>
    </w:p>
    <w:p w14:paraId="6841DDD9" w14:textId="77777777" w:rsidR="007C2E0A" w:rsidRDefault="00192FFF">
      <w:r>
        <w:t> </w:t>
      </w:r>
    </w:p>
    <w:p w14:paraId="41E8C2CC" w14:textId="77777777" w:rsidR="007C2E0A" w:rsidRDefault="00192FFF">
      <w:r>
        <w:t>While loggers were installed in both positions (air and water) on each rack at the same time, it wasn’t until mid-October that all sites’ water temperature loggers were submerged. Figure 9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14:paraId="1985D458" w14:textId="77777777" w:rsidR="007C2E0A" w:rsidRDefault="00192FFF">
      <w:r>
        <w:t> </w:t>
      </w:r>
    </w:p>
    <w:p w14:paraId="3E2FEB57" w14:textId="77777777" w:rsidR="007C2E0A" w:rsidRDefault="00192FFF">
      <w:r>
        <w:rPr>
          <w:noProof/>
        </w:rPr>
        <w:drawing>
          <wp:inline distT="0" distB="0" distL="0" distR="0" wp14:anchorId="5680B875" wp14:editId="233147D6">
            <wp:extent cx="5046020" cy="5046020"/>
            <wp:effectExtent l="0" t="0" r="0" b="0"/>
            <wp:docPr id="9" name="Picture" descr="Figure 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24"/>
                    <a:stretch>
                      <a:fillRect/>
                    </a:stretch>
                  </pic:blipFill>
                  <pic:spPr bwMode="auto">
                    <a:xfrm>
                      <a:off x="0" y="0"/>
                      <a:ext cx="5046020" cy="5046020"/>
                    </a:xfrm>
                    <a:prstGeom prst="rect">
                      <a:avLst/>
                    </a:prstGeom>
                    <a:noFill/>
                    <a:ln w="9525">
                      <a:noFill/>
                      <a:headEnd/>
                      <a:tailEnd/>
                    </a:ln>
                  </pic:spPr>
                </pic:pic>
              </a:graphicData>
            </a:graphic>
          </wp:inline>
        </w:drawing>
      </w:r>
    </w:p>
    <w:p w14:paraId="4F644B5C" w14:textId="77777777" w:rsidR="007C2E0A" w:rsidRDefault="00192FFF">
      <w:r>
        <w:t xml:space="preserve">Figure 9:  </w:t>
      </w:r>
      <w:r>
        <w:rPr>
          <w:i/>
        </w:rPr>
        <w:t xml:space="preserve">Temperatures recorded in air and water on vertical racks at each research </w:t>
      </w:r>
      <w:commentRangeStart w:id="189"/>
      <w:r>
        <w:rPr>
          <w:i/>
        </w:rPr>
        <w:t>site</w:t>
      </w:r>
      <w:commentRangeEnd w:id="189"/>
      <w:r w:rsidR="00340B66">
        <w:rPr>
          <w:rStyle w:val="CommentReference"/>
        </w:rPr>
        <w:commentReference w:id="189"/>
      </w:r>
      <w:r>
        <w:rPr>
          <w:i/>
        </w:rPr>
        <w:t>.</w:t>
      </w:r>
    </w:p>
    <w:p w14:paraId="55ABF1B2" w14:textId="77777777" w:rsidR="007C2E0A" w:rsidRDefault="00192FFF">
      <w:r>
        <w:t> </w:t>
      </w:r>
    </w:p>
    <w:p w14:paraId="40641B5F" w14:textId="77777777" w:rsidR="007C2E0A" w:rsidRDefault="00192FFF">
      <w:pPr>
        <w:pStyle w:val="Heading4"/>
      </w:pPr>
      <w:bookmarkStart w:id="190" w:name="Hobo"/>
      <w:bookmarkStart w:id="191" w:name="_Toc43678731"/>
      <w:r>
        <w:t>Air temperature comparison &amp; linear regression</w:t>
      </w:r>
      <w:bookmarkEnd w:id="190"/>
      <w:bookmarkEnd w:id="191"/>
    </w:p>
    <w:p w14:paraId="5B7ADFF4" w14:textId="77777777" w:rsidR="007C2E0A" w:rsidRDefault="00192FFF">
      <w:r>
        <w:t>Air temperatures recorded at each of the six sites were compared to LWSA FWx for the overlapping period (August 24, 2019 to February 20, 2020).</w:t>
      </w:r>
      <w:commentRangeStart w:id="192"/>
      <w:r>
        <w:t xml:space="preserve"> </w:t>
      </w:r>
      <w:commentRangeEnd w:id="192"/>
      <w:r w:rsidR="00123363">
        <w:rPr>
          <w:rStyle w:val="CommentReference"/>
        </w:rPr>
        <w:commentReference w:id="192"/>
      </w:r>
      <w:r>
        <w:t>Overall, FWx temperatures were slightly higher than those recorded at each site installation. Figure 10 shows the density distribution of air temperature measured at each site compared to the LWSA FWx mean.</w:t>
      </w:r>
    </w:p>
    <w:p w14:paraId="13EE88AE" w14:textId="77777777" w:rsidR="007C2E0A" w:rsidRDefault="00D12631">
      <w:r>
        <w:rPr>
          <w:noProof/>
        </w:rPr>
        <mc:AlternateContent>
          <mc:Choice Requires="wps">
            <w:drawing>
              <wp:anchor distT="45720" distB="45720" distL="114300" distR="114300" simplePos="0" relativeHeight="251662336" behindDoc="0" locked="0" layoutInCell="1" allowOverlap="1" wp14:anchorId="349D935E" wp14:editId="1C2B4096">
                <wp:simplePos x="0" y="0"/>
                <wp:positionH relativeFrom="column">
                  <wp:posOffset>1981200</wp:posOffset>
                </wp:positionH>
                <wp:positionV relativeFrom="paragraph">
                  <wp:posOffset>768985</wp:posOffset>
                </wp:positionV>
                <wp:extent cx="3901440" cy="4343400"/>
                <wp:effectExtent l="0" t="3810" r="381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1440" cy="4343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CDB3CC" w14:textId="77777777" w:rsidR="00B46053" w:rsidRDefault="00B46053" w:rsidP="00864AAB">
                            <w:pPr>
                              <w:spacing w:line="240" w:lineRule="auto"/>
                            </w:pPr>
                            <w:r>
                              <w:rPr>
                                <w:noProof/>
                              </w:rPr>
                              <w:drawing>
                                <wp:inline distT="0" distB="0" distL="0" distR="0" wp14:anchorId="0D507A6F" wp14:editId="6375A64D">
                                  <wp:extent cx="3669832" cy="3669832"/>
                                  <wp:effectExtent l="0" t="0" r="0" b="0"/>
                                  <wp:docPr id="10" name="Picture" descr="Figure 10: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25"/>
                                          <a:stretch>
                                            <a:fillRect/>
                                          </a:stretch>
                                        </pic:blipFill>
                                        <pic:spPr bwMode="auto">
                                          <a:xfrm>
                                            <a:off x="0" y="0"/>
                                            <a:ext cx="3669832" cy="3669832"/>
                                          </a:xfrm>
                                          <a:prstGeom prst="rect">
                                            <a:avLst/>
                                          </a:prstGeom>
                                          <a:noFill/>
                                          <a:ln w="9525">
                                            <a:noFill/>
                                            <a:headEnd/>
                                            <a:tailEnd/>
                                          </a:ln>
                                        </pic:spPr>
                                      </pic:pic>
                                    </a:graphicData>
                                  </a:graphic>
                                </wp:inline>
                              </w:drawing>
                            </w:r>
                          </w:p>
                          <w:p w14:paraId="6F778946" w14:textId="77777777" w:rsidR="00B46053" w:rsidRDefault="00B46053" w:rsidP="00864AAB">
                            <w:pPr>
                              <w:spacing w:line="240" w:lineRule="auto"/>
                            </w:pPr>
                            <w:r>
                              <w:t xml:space="preserve">Figure 10:  </w:t>
                            </w:r>
                            <w:r>
                              <w:rPr>
                                <w:i/>
                              </w:rPr>
                              <w:t>Density distribution of air temperatures recorded at each sub-basin compared to mean LWSA air temperatures from CRD fire weather stations.</w:t>
                            </w:r>
                          </w:p>
                          <w:p w14:paraId="57DA3F7C" w14:textId="77777777" w:rsidR="00B46053" w:rsidRDefault="00B4605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9D935E" id="_x0000_s1027" type="#_x0000_t202" style="position:absolute;margin-left:156pt;margin-top:60.55pt;width:307.2pt;height:342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" stroked="f">
                <v:textbox>
                  <w:txbxContent>
                    <w:p w14:paraId="75CDB3CC" w14:textId="77777777" w:rsidR="00B46053" w:rsidRDefault="00B46053" w:rsidP="00864AAB">
                      <w:pPr>
                        <w:spacing w:line="240" w:lineRule="auto"/>
                      </w:pPr>
                      <w:r>
                        <w:rPr>
                          <w:noProof/>
                        </w:rPr>
                        <w:drawing>
                          <wp:inline distT="0" distB="0" distL="0" distR="0" wp14:anchorId="0D507A6F" wp14:editId="6375A64D">
                            <wp:extent cx="3669832" cy="3669832"/>
                            <wp:effectExtent l="0" t="0" r="0" b="0"/>
                            <wp:docPr id="10" name="Picture" descr="Figure 10: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26"/>
                                    <a:stretch>
                                      <a:fillRect/>
                                    </a:stretch>
                                  </pic:blipFill>
                                  <pic:spPr bwMode="auto">
                                    <a:xfrm>
                                      <a:off x="0" y="0"/>
                                      <a:ext cx="3669832" cy="3669832"/>
                                    </a:xfrm>
                                    <a:prstGeom prst="rect">
                                      <a:avLst/>
                                    </a:prstGeom>
                                    <a:noFill/>
                                    <a:ln w="9525">
                                      <a:noFill/>
                                      <a:headEnd/>
                                      <a:tailEnd/>
                                    </a:ln>
                                  </pic:spPr>
                                </pic:pic>
                              </a:graphicData>
                            </a:graphic>
                          </wp:inline>
                        </w:drawing>
                      </w:r>
                    </w:p>
                    <w:p w14:paraId="6F778946" w14:textId="77777777" w:rsidR="00B46053" w:rsidRDefault="00B46053" w:rsidP="00864AAB">
                      <w:pPr>
                        <w:spacing w:line="240" w:lineRule="auto"/>
                      </w:pPr>
                      <w:r>
                        <w:t xml:space="preserve">Figure 10:  </w:t>
                      </w:r>
                      <w:r>
                        <w:rPr>
                          <w:i/>
                        </w:rPr>
                        <w:t>Density distribution of air temperatures recorded at each sub-basin compared to mean LWSA air temperatures from CRD fire weather stations.</w:t>
                      </w:r>
                    </w:p>
                    <w:p w14:paraId="57DA3F7C" w14:textId="77777777" w:rsidR="00B46053" w:rsidRDefault="00B46053"/>
                  </w:txbxContent>
                </v:textbox>
                <w10:wrap type="square"/>
              </v:shape>
            </w:pict>
          </mc:Fallback>
        </mc:AlternateContent>
      </w:r>
      <w:r w:rsidR="00192FFF">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8) with no statistical difference (at 90% confidence) for Cragg Crk, West Leech and the Tunnel (sites 4, 5, 6).</w:t>
      </w:r>
    </w:p>
    <w:p w14:paraId="40FE4A69" w14:textId="77777777" w:rsidR="007C2E0A" w:rsidRDefault="00192FFF">
      <w:r>
        <w:t> </w:t>
      </w:r>
    </w:p>
    <w:p w14:paraId="767977C1" w14:textId="77777777" w:rsidR="007C2E0A" w:rsidRDefault="00192FFF">
      <w:r>
        <w:t xml:space="preserve">Table 8: </w:t>
      </w:r>
      <w:r>
        <w:rPr>
          <w:i/>
        </w:rPr>
        <w:t>Relationships between air temperature recorded at each research site compared to mean air temperature recorded by LWSA weather stations.</w:t>
      </w:r>
    </w:p>
    <w:tbl>
      <w:tblPr>
        <w:tblW w:w="0" w:type="pct"/>
        <w:jc w:val="center"/>
        <w:tblLook w:val="07E0" w:firstRow="1" w:lastRow="1" w:firstColumn="1" w:lastColumn="1" w:noHBand="1" w:noVBand="1"/>
      </w:tblPr>
      <w:tblGrid>
        <w:gridCol w:w="1294"/>
        <w:gridCol w:w="940"/>
      </w:tblGrid>
      <w:tr w:rsidR="007C2E0A" w:rsidRPr="00802222" w14:paraId="371B62C9" w14:textId="77777777" w:rsidTr="00802222">
        <w:trPr>
          <w:jc w:val="center"/>
        </w:trPr>
        <w:tc>
          <w:tcPr>
            <w:tcW w:w="0" w:type="auto"/>
            <w:tcBorders>
              <w:bottom w:val="single" w:sz="0" w:space="0" w:color="auto"/>
            </w:tcBorders>
            <w:vAlign w:val="bottom"/>
          </w:tcPr>
          <w:p w14:paraId="2CF4309C"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14:paraId="2EF9902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p-value</w:t>
            </w:r>
          </w:p>
        </w:tc>
      </w:tr>
      <w:tr w:rsidR="007C2E0A" w:rsidRPr="00802222" w14:paraId="2A7B16C3" w14:textId="77777777" w:rsidTr="00802222">
        <w:trPr>
          <w:jc w:val="center"/>
        </w:trPr>
        <w:tc>
          <w:tcPr>
            <w:tcW w:w="0" w:type="auto"/>
          </w:tcPr>
          <w:p w14:paraId="30A98B38"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14:paraId="734EA0C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0.0016</w:t>
            </w:r>
          </w:p>
        </w:tc>
      </w:tr>
      <w:tr w:rsidR="007C2E0A" w:rsidRPr="00802222" w14:paraId="35423C1C" w14:textId="77777777" w:rsidTr="00802222">
        <w:trPr>
          <w:jc w:val="center"/>
        </w:trPr>
        <w:tc>
          <w:tcPr>
            <w:tcW w:w="0" w:type="auto"/>
          </w:tcPr>
          <w:p w14:paraId="4F25054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14:paraId="5A48C88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0.0071</w:t>
            </w:r>
          </w:p>
        </w:tc>
      </w:tr>
      <w:tr w:rsidR="007C2E0A" w:rsidRPr="00802222" w14:paraId="6278744F" w14:textId="77777777" w:rsidTr="00802222">
        <w:trPr>
          <w:jc w:val="center"/>
        </w:trPr>
        <w:tc>
          <w:tcPr>
            <w:tcW w:w="0" w:type="auto"/>
          </w:tcPr>
          <w:p w14:paraId="4908E02E"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14:paraId="748D0EA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0.0010</w:t>
            </w:r>
          </w:p>
        </w:tc>
      </w:tr>
      <w:tr w:rsidR="007C2E0A" w:rsidRPr="00802222" w14:paraId="3E4F745E" w14:textId="77777777" w:rsidTr="00802222">
        <w:trPr>
          <w:jc w:val="center"/>
        </w:trPr>
        <w:tc>
          <w:tcPr>
            <w:tcW w:w="0" w:type="auto"/>
          </w:tcPr>
          <w:p w14:paraId="4212F1E9"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14:paraId="6BD7511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0.0472</w:t>
            </w:r>
          </w:p>
        </w:tc>
      </w:tr>
      <w:tr w:rsidR="007C2E0A" w:rsidRPr="00802222" w14:paraId="2788EDFB" w14:textId="77777777" w:rsidTr="00802222">
        <w:trPr>
          <w:jc w:val="center"/>
        </w:trPr>
        <w:tc>
          <w:tcPr>
            <w:tcW w:w="0" w:type="auto"/>
          </w:tcPr>
          <w:p w14:paraId="093001DC"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14:paraId="11C401E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0.5757</w:t>
            </w:r>
          </w:p>
        </w:tc>
      </w:tr>
      <w:tr w:rsidR="007C2E0A" w:rsidRPr="00802222" w14:paraId="0FD702DF" w14:textId="77777777" w:rsidTr="00802222">
        <w:trPr>
          <w:jc w:val="center"/>
        </w:trPr>
        <w:tc>
          <w:tcPr>
            <w:tcW w:w="0" w:type="auto"/>
          </w:tcPr>
          <w:p w14:paraId="4B1E7679"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14:paraId="6AB3D3F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0.2927</w:t>
            </w:r>
          </w:p>
        </w:tc>
      </w:tr>
    </w:tbl>
    <w:p w14:paraId="4695E693" w14:textId="77777777" w:rsidR="007C2E0A" w:rsidRDefault="00192FFF">
      <w:r>
        <w:t> </w:t>
      </w:r>
    </w:p>
    <w:p w14:paraId="7FBB6CC4" w14:textId="77777777" w:rsidR="007C2E0A" w:rsidRDefault="00192FFF">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 11). </w:t>
      </w:r>
      <w:commentRangeStart w:id="193"/>
      <w:r>
        <w:t>Table</w:t>
      </w:r>
      <w:commentRangeEnd w:id="193"/>
      <w:r w:rsidR="00B661A5">
        <w:rPr>
          <w:rStyle w:val="CommentReference"/>
        </w:rPr>
        <w:commentReference w:id="193"/>
      </w:r>
      <w:r>
        <w:t xml:space="preserve"> 9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54489376" w14:textId="77777777" w:rsidR="007C2E0A" w:rsidRDefault="00192FFF">
      <w:r>
        <w:t> </w:t>
      </w:r>
    </w:p>
    <w:p w14:paraId="7F4E043C" w14:textId="77777777" w:rsidR="007C2E0A" w:rsidRDefault="00192FFF">
      <w:r>
        <w:t xml:space="preserve">Table 9: </w:t>
      </w:r>
      <w:r>
        <w:rPr>
          <w:i/>
        </w:rPr>
        <w:t>Summary of predicted air temperature at each site compared to mean LWSA temperature from CRD FWx stations for the same time period</w:t>
      </w:r>
    </w:p>
    <w:tbl>
      <w:tblPr>
        <w:tblW w:w="0" w:type="pct"/>
        <w:tblLook w:val="07E0" w:firstRow="1" w:lastRow="1" w:firstColumn="1" w:lastColumn="1" w:noHBand="1" w:noVBand="1"/>
      </w:tblPr>
      <w:tblGrid>
        <w:gridCol w:w="1294"/>
        <w:gridCol w:w="785"/>
        <w:gridCol w:w="1176"/>
        <w:gridCol w:w="1435"/>
        <w:gridCol w:w="951"/>
        <w:gridCol w:w="1376"/>
        <w:gridCol w:w="959"/>
        <w:gridCol w:w="1384"/>
      </w:tblGrid>
      <w:tr w:rsidR="007C2E0A" w:rsidRPr="00802222" w14:paraId="5B5F5257" w14:textId="77777777">
        <w:tc>
          <w:tcPr>
            <w:tcW w:w="0" w:type="auto"/>
            <w:tcBorders>
              <w:bottom w:val="single" w:sz="0" w:space="0" w:color="auto"/>
            </w:tcBorders>
            <w:vAlign w:val="bottom"/>
          </w:tcPr>
          <w:p w14:paraId="6F0560FD"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14:paraId="3C66B90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Error (%)</w:t>
            </w:r>
          </w:p>
        </w:tc>
        <w:tc>
          <w:tcPr>
            <w:tcW w:w="0" w:type="auto"/>
            <w:tcBorders>
              <w:bottom w:val="single" w:sz="0" w:space="0" w:color="auto"/>
            </w:tcBorders>
            <w:vAlign w:val="bottom"/>
          </w:tcPr>
          <w:p w14:paraId="4BD529C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Median Temp. (°C)</w:t>
            </w:r>
          </w:p>
        </w:tc>
        <w:tc>
          <w:tcPr>
            <w:tcW w:w="0" w:type="auto"/>
            <w:tcBorders>
              <w:bottom w:val="single" w:sz="0" w:space="0" w:color="auto"/>
            </w:tcBorders>
            <w:vAlign w:val="bottom"/>
          </w:tcPr>
          <w:p w14:paraId="4BB0377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Estimated Median (°C)</w:t>
            </w:r>
          </w:p>
        </w:tc>
        <w:tc>
          <w:tcPr>
            <w:tcW w:w="0" w:type="auto"/>
            <w:tcBorders>
              <w:bottom w:val="single" w:sz="0" w:space="0" w:color="auto"/>
            </w:tcBorders>
            <w:vAlign w:val="bottom"/>
          </w:tcPr>
          <w:p w14:paraId="424BD1D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Min. Temp (°C)</w:t>
            </w:r>
          </w:p>
        </w:tc>
        <w:tc>
          <w:tcPr>
            <w:tcW w:w="0" w:type="auto"/>
            <w:tcBorders>
              <w:bottom w:val="single" w:sz="0" w:space="0" w:color="auto"/>
            </w:tcBorders>
            <w:vAlign w:val="bottom"/>
          </w:tcPr>
          <w:p w14:paraId="71BD7B7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Estimated Min. (°C)</w:t>
            </w:r>
          </w:p>
        </w:tc>
        <w:tc>
          <w:tcPr>
            <w:tcW w:w="0" w:type="auto"/>
            <w:tcBorders>
              <w:bottom w:val="single" w:sz="0" w:space="0" w:color="auto"/>
            </w:tcBorders>
            <w:vAlign w:val="bottom"/>
          </w:tcPr>
          <w:p w14:paraId="0D359E8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Max. Temp (°C)</w:t>
            </w:r>
          </w:p>
        </w:tc>
        <w:tc>
          <w:tcPr>
            <w:tcW w:w="0" w:type="auto"/>
            <w:tcBorders>
              <w:bottom w:val="single" w:sz="0" w:space="0" w:color="auto"/>
            </w:tcBorders>
            <w:vAlign w:val="bottom"/>
          </w:tcPr>
          <w:p w14:paraId="5D1074D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Estimated Max. (°C)</w:t>
            </w:r>
          </w:p>
        </w:tc>
      </w:tr>
      <w:tr w:rsidR="007C2E0A" w:rsidRPr="00802222" w14:paraId="12F11406" w14:textId="77777777">
        <w:tc>
          <w:tcPr>
            <w:tcW w:w="0" w:type="auto"/>
          </w:tcPr>
          <w:p w14:paraId="72E6C592"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14:paraId="1A36567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35.0</w:t>
            </w:r>
          </w:p>
        </w:tc>
        <w:tc>
          <w:tcPr>
            <w:tcW w:w="0" w:type="auto"/>
          </w:tcPr>
          <w:p w14:paraId="319F162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2.9</w:t>
            </w:r>
          </w:p>
        </w:tc>
        <w:tc>
          <w:tcPr>
            <w:tcW w:w="0" w:type="auto"/>
          </w:tcPr>
          <w:p w14:paraId="3F22901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w:t>
            </w:r>
          </w:p>
        </w:tc>
        <w:tc>
          <w:tcPr>
            <w:tcW w:w="0" w:type="auto"/>
          </w:tcPr>
          <w:p w14:paraId="2BFFAB9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w:t>
            </w:r>
          </w:p>
        </w:tc>
        <w:tc>
          <w:tcPr>
            <w:tcW w:w="0" w:type="auto"/>
          </w:tcPr>
          <w:p w14:paraId="0A66676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-7.6</w:t>
            </w:r>
          </w:p>
        </w:tc>
        <w:tc>
          <w:tcPr>
            <w:tcW w:w="0" w:type="auto"/>
          </w:tcPr>
          <w:p w14:paraId="159A4A1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15.3</w:t>
            </w:r>
          </w:p>
        </w:tc>
        <w:tc>
          <w:tcPr>
            <w:tcW w:w="0" w:type="auto"/>
          </w:tcPr>
          <w:p w14:paraId="5B1A16F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17.7</w:t>
            </w:r>
          </w:p>
        </w:tc>
      </w:tr>
      <w:tr w:rsidR="007C2E0A" w:rsidRPr="00802222" w14:paraId="10B1F16E" w14:textId="77777777">
        <w:tc>
          <w:tcPr>
            <w:tcW w:w="0" w:type="auto"/>
          </w:tcPr>
          <w:p w14:paraId="4599E66C"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14:paraId="3C29989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-10.7</w:t>
            </w:r>
          </w:p>
        </w:tc>
        <w:tc>
          <w:tcPr>
            <w:tcW w:w="0" w:type="auto"/>
          </w:tcPr>
          <w:p w14:paraId="22CF02F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3.3</w:t>
            </w:r>
          </w:p>
        </w:tc>
        <w:tc>
          <w:tcPr>
            <w:tcW w:w="0" w:type="auto"/>
          </w:tcPr>
          <w:p w14:paraId="7AB2779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4.0</w:t>
            </w:r>
          </w:p>
        </w:tc>
        <w:tc>
          <w:tcPr>
            <w:tcW w:w="0" w:type="auto"/>
          </w:tcPr>
          <w:p w14:paraId="2BA34B0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w:t>
            </w:r>
          </w:p>
        </w:tc>
        <w:tc>
          <w:tcPr>
            <w:tcW w:w="0" w:type="auto"/>
          </w:tcPr>
          <w:p w14:paraId="32821D9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-7.5</w:t>
            </w:r>
          </w:p>
        </w:tc>
        <w:tc>
          <w:tcPr>
            <w:tcW w:w="0" w:type="auto"/>
          </w:tcPr>
          <w:p w14:paraId="44B5FFB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15.6</w:t>
            </w:r>
          </w:p>
        </w:tc>
        <w:tc>
          <w:tcPr>
            <w:tcW w:w="0" w:type="auto"/>
          </w:tcPr>
          <w:p w14:paraId="15203C3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18.0</w:t>
            </w:r>
          </w:p>
        </w:tc>
      </w:tr>
      <w:tr w:rsidR="007C2E0A" w:rsidRPr="00802222" w14:paraId="3046471F" w14:textId="77777777">
        <w:tc>
          <w:tcPr>
            <w:tcW w:w="0" w:type="auto"/>
          </w:tcPr>
          <w:p w14:paraId="1587C355"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14:paraId="145D5A7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-28.9</w:t>
            </w:r>
          </w:p>
        </w:tc>
        <w:tc>
          <w:tcPr>
            <w:tcW w:w="0" w:type="auto"/>
          </w:tcPr>
          <w:p w14:paraId="5C643EC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2.7</w:t>
            </w:r>
          </w:p>
        </w:tc>
        <w:tc>
          <w:tcPr>
            <w:tcW w:w="0" w:type="auto"/>
          </w:tcPr>
          <w:p w14:paraId="0CC83C7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3.8</w:t>
            </w:r>
          </w:p>
        </w:tc>
        <w:tc>
          <w:tcPr>
            <w:tcW w:w="0" w:type="auto"/>
          </w:tcPr>
          <w:p w14:paraId="78C39C1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-6.2</w:t>
            </w:r>
          </w:p>
        </w:tc>
        <w:tc>
          <w:tcPr>
            <w:tcW w:w="0" w:type="auto"/>
          </w:tcPr>
          <w:p w14:paraId="0347B41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-7.3</w:t>
            </w:r>
          </w:p>
        </w:tc>
        <w:tc>
          <w:tcPr>
            <w:tcW w:w="0" w:type="auto"/>
          </w:tcPr>
          <w:p w14:paraId="70D47D8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15.7</w:t>
            </w:r>
          </w:p>
        </w:tc>
        <w:tc>
          <w:tcPr>
            <w:tcW w:w="0" w:type="auto"/>
          </w:tcPr>
          <w:p w14:paraId="22E1174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17.2</w:t>
            </w:r>
          </w:p>
        </w:tc>
      </w:tr>
      <w:tr w:rsidR="007C2E0A" w:rsidRPr="00802222" w14:paraId="266B2888" w14:textId="77777777">
        <w:tc>
          <w:tcPr>
            <w:tcW w:w="0" w:type="auto"/>
          </w:tcPr>
          <w:p w14:paraId="13234BAD"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14:paraId="4C1AF66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84.2</w:t>
            </w:r>
          </w:p>
        </w:tc>
        <w:tc>
          <w:tcPr>
            <w:tcW w:w="0" w:type="auto"/>
          </w:tcPr>
          <w:p w14:paraId="416B9CF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w:t>
            </w:r>
          </w:p>
        </w:tc>
        <w:tc>
          <w:tcPr>
            <w:tcW w:w="0" w:type="auto"/>
          </w:tcPr>
          <w:p w14:paraId="5872925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4.7</w:t>
            </w:r>
          </w:p>
        </w:tc>
        <w:tc>
          <w:tcPr>
            <w:tcW w:w="0" w:type="auto"/>
          </w:tcPr>
          <w:p w14:paraId="3E65EEA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-6.2</w:t>
            </w:r>
          </w:p>
        </w:tc>
        <w:tc>
          <w:tcPr>
            <w:tcW w:w="0" w:type="auto"/>
          </w:tcPr>
          <w:p w14:paraId="6782241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-7.0</w:t>
            </w:r>
          </w:p>
        </w:tc>
        <w:tc>
          <w:tcPr>
            <w:tcW w:w="0" w:type="auto"/>
          </w:tcPr>
          <w:p w14:paraId="06B0280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17.2</w:t>
            </w:r>
          </w:p>
        </w:tc>
        <w:tc>
          <w:tcPr>
            <w:tcW w:w="0" w:type="auto"/>
          </w:tcPr>
          <w:p w14:paraId="2EFC76E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18.9</w:t>
            </w:r>
          </w:p>
        </w:tc>
      </w:tr>
      <w:tr w:rsidR="007C2E0A" w:rsidRPr="00802222" w14:paraId="23564A16" w14:textId="77777777">
        <w:tc>
          <w:tcPr>
            <w:tcW w:w="0" w:type="auto"/>
          </w:tcPr>
          <w:p w14:paraId="77FEB95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14:paraId="0219AAA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-61.1</w:t>
            </w:r>
          </w:p>
        </w:tc>
        <w:tc>
          <w:tcPr>
            <w:tcW w:w="0" w:type="auto"/>
          </w:tcPr>
          <w:p w14:paraId="2DB3C2E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4.4</w:t>
            </w:r>
          </w:p>
        </w:tc>
        <w:tc>
          <w:tcPr>
            <w:tcW w:w="0" w:type="auto"/>
          </w:tcPr>
          <w:p w14:paraId="6449A8C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5.0</w:t>
            </w:r>
          </w:p>
        </w:tc>
        <w:tc>
          <w:tcPr>
            <w:tcW w:w="0" w:type="auto"/>
          </w:tcPr>
          <w:p w14:paraId="78DDEC3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-5.0</w:t>
            </w:r>
          </w:p>
        </w:tc>
        <w:tc>
          <w:tcPr>
            <w:tcW w:w="0" w:type="auto"/>
          </w:tcPr>
          <w:p w14:paraId="74BB936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-6.0</w:t>
            </w:r>
          </w:p>
        </w:tc>
        <w:tc>
          <w:tcPr>
            <w:tcW w:w="0" w:type="auto"/>
          </w:tcPr>
          <w:p w14:paraId="5B11E04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14:paraId="57D50CB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18.4</w:t>
            </w:r>
          </w:p>
        </w:tc>
      </w:tr>
      <w:tr w:rsidR="007C2E0A" w:rsidRPr="00802222" w14:paraId="281CE624" w14:textId="77777777">
        <w:tc>
          <w:tcPr>
            <w:tcW w:w="0" w:type="auto"/>
          </w:tcPr>
          <w:p w14:paraId="4064F3E7"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14:paraId="7BEDAA7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-6.9</w:t>
            </w:r>
          </w:p>
        </w:tc>
        <w:tc>
          <w:tcPr>
            <w:tcW w:w="0" w:type="auto"/>
          </w:tcPr>
          <w:p w14:paraId="67B0ED3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5.1</w:t>
            </w:r>
          </w:p>
        </w:tc>
        <w:tc>
          <w:tcPr>
            <w:tcW w:w="0" w:type="auto"/>
          </w:tcPr>
          <w:p w14:paraId="098874E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5.8</w:t>
            </w:r>
          </w:p>
        </w:tc>
        <w:tc>
          <w:tcPr>
            <w:tcW w:w="0" w:type="auto"/>
          </w:tcPr>
          <w:p w14:paraId="52F97E4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-4.5</w:t>
            </w:r>
          </w:p>
        </w:tc>
        <w:tc>
          <w:tcPr>
            <w:tcW w:w="0" w:type="auto"/>
          </w:tcPr>
          <w:p w14:paraId="486F85F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-5.5</w:t>
            </w:r>
          </w:p>
        </w:tc>
        <w:tc>
          <w:tcPr>
            <w:tcW w:w="0" w:type="auto"/>
          </w:tcPr>
          <w:p w14:paraId="7973832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20.5</w:t>
            </w:r>
          </w:p>
        </w:tc>
        <w:tc>
          <w:tcPr>
            <w:tcW w:w="0" w:type="auto"/>
          </w:tcPr>
          <w:p w14:paraId="5F7BB6B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19.5</w:t>
            </w:r>
          </w:p>
        </w:tc>
      </w:tr>
    </w:tbl>
    <w:p w14:paraId="77B5C93E" w14:textId="77777777" w:rsidR="007C2E0A" w:rsidRDefault="00192FFF">
      <w:r>
        <w:t> </w:t>
      </w:r>
    </w:p>
    <w:p w14:paraId="13F64B62" w14:textId="77777777" w:rsidR="007C2E0A" w:rsidRDefault="00192FFF" w:rsidP="00802222">
      <w:pPr>
        <w:spacing w:line="240" w:lineRule="auto"/>
      </w:pPr>
      <w:r>
        <w:rPr>
          <w:noProof/>
        </w:rPr>
        <w:drawing>
          <wp:inline distT="0" distB="0" distL="0" distR="0" wp14:anchorId="42598040" wp14:editId="7E99F535">
            <wp:extent cx="5943600" cy="5943600"/>
            <wp:effectExtent l="0" t="0" r="0" b="0"/>
            <wp:docPr id="11" name="Picture" descr="Figure 11:  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14:paraId="6AB6ABD1" w14:textId="77777777" w:rsidR="007C2E0A" w:rsidRDefault="00192FFF" w:rsidP="00802222">
      <w:pPr>
        <w:spacing w:line="240" w:lineRule="auto"/>
      </w:pPr>
      <w:r>
        <w:t xml:space="preserve">Figure 11:  </w:t>
      </w:r>
      <w:r>
        <w:rPr>
          <w:i/>
        </w:rPr>
        <w:t xml:space="preserve">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w:t>
      </w:r>
      <w:commentRangeStart w:id="194"/>
      <w:r>
        <w:rPr>
          <w:i/>
        </w:rPr>
        <w:t>regression</w:t>
      </w:r>
      <w:commentRangeEnd w:id="194"/>
      <w:r w:rsidR="00B661A5">
        <w:rPr>
          <w:rStyle w:val="CommentReference"/>
        </w:rPr>
        <w:commentReference w:id="194"/>
      </w:r>
      <w:r>
        <w:rPr>
          <w:i/>
        </w:rPr>
        <w:t>.</w:t>
      </w:r>
    </w:p>
    <w:p w14:paraId="7CEA5A1F" w14:textId="77777777" w:rsidR="007C2E0A" w:rsidRDefault="00192FFF">
      <w:r>
        <w:t> </w:t>
      </w:r>
    </w:p>
    <w:p w14:paraId="4590585D" w14:textId="77777777" w:rsidR="007C2E0A" w:rsidRDefault="00192FFF">
      <w:pPr>
        <w:pStyle w:val="Heading3"/>
      </w:pPr>
      <w:bookmarkStart w:id="195" w:name="X2684ecebb5dfc6a442fe78aedab729c4b3876f7"/>
      <w:bookmarkStart w:id="196" w:name="_Toc43678732"/>
      <w:r>
        <w:t>Quality control: vertical rack hold-time experiments</w:t>
      </w:r>
      <w:bookmarkEnd w:id="195"/>
      <w:bookmarkEnd w:id="196"/>
    </w:p>
    <w:p w14:paraId="4D9AC06D" w14:textId="77777777" w:rsidR="007C2E0A" w:rsidRDefault="00192FFF">
      <w:r>
        <w:t>Hold-time experiments were conducted at the Tunnel site to assess stability of river water samples held in siphon bottles on the vertical rack. Figure 12 summarizes air temperature and timing of the three hold-time sets.</w:t>
      </w:r>
    </w:p>
    <w:p w14:paraId="44D4EADE" w14:textId="77777777" w:rsidR="007C2E0A" w:rsidRDefault="00192FFF">
      <w:r>
        <w:t> </w:t>
      </w:r>
    </w:p>
    <w:p w14:paraId="37431540" w14:textId="77777777" w:rsidR="007C2E0A" w:rsidRDefault="00192FFF" w:rsidP="00802222">
      <w:pPr>
        <w:spacing w:line="240" w:lineRule="auto"/>
      </w:pPr>
      <w:r>
        <w:rPr>
          <w:noProof/>
        </w:rPr>
        <w:drawing>
          <wp:inline distT="0" distB="0" distL="0" distR="0" wp14:anchorId="7360E9E9" wp14:editId="67FA92FE">
            <wp:extent cx="5504749" cy="5046020"/>
            <wp:effectExtent l="0" t="0" r="0" b="0"/>
            <wp:docPr id="12" name="Picture"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28"/>
                    <a:stretch>
                      <a:fillRect/>
                    </a:stretch>
                  </pic:blipFill>
                  <pic:spPr bwMode="auto">
                    <a:xfrm>
                      <a:off x="0" y="0"/>
                      <a:ext cx="5504749" cy="5046020"/>
                    </a:xfrm>
                    <a:prstGeom prst="rect">
                      <a:avLst/>
                    </a:prstGeom>
                    <a:noFill/>
                    <a:ln w="9525">
                      <a:noFill/>
                      <a:headEnd/>
                      <a:tailEnd/>
                    </a:ln>
                  </pic:spPr>
                </pic:pic>
              </a:graphicData>
            </a:graphic>
          </wp:inline>
        </w:drawing>
      </w:r>
    </w:p>
    <w:p w14:paraId="2393007C" w14:textId="77777777" w:rsidR="007C2E0A" w:rsidRDefault="00192FFF" w:rsidP="00802222">
      <w:pPr>
        <w:spacing w:line="240" w:lineRule="auto"/>
      </w:pPr>
      <w:r>
        <w:t xml:space="preserve">Figure 12:  </w:t>
      </w:r>
      <w:r>
        <w:rPr>
          <w:i/>
        </w:rPr>
        <w: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14:paraId="59864C6B" w14:textId="77777777" w:rsidR="007C2E0A" w:rsidRDefault="00192FFF">
      <w:r>
        <w:t> </w:t>
      </w:r>
    </w:p>
    <w:p w14:paraId="102E87A1" w14:textId="77777777" w:rsidR="007C2E0A" w:rsidRDefault="00192FFF">
      <w:r>
        <w:t>Each hold-time set included ten replicate samples, each collected at the same time in the same way from the same location. For each hold-time set, five samples were returned to the lab for immediate quantification of DOC and measurement of UV absorbance (“fresh” samples) and five were placed on the vertical rack, capped with siphon lids to simulate rack samples, and collected at a later date for analysis (“held” samples). Figure 13 shows results of sample analyses for DOC and UV</w:t>
      </w:r>
      <w:r>
        <w:rPr>
          <w:vertAlign w:val="subscript"/>
        </w:rPr>
        <w:t>254</w:t>
      </w:r>
      <w:r>
        <w:t xml:space="preserve"> absorbance of the fresh and held samples of each set, Hold-time sets were compared using two-sided paired Wilcoxon signed rank tests (a.k.a ‘Mann-Whitney’ test)</w:t>
      </w:r>
      <w:r>
        <w:rPr>
          <w:rStyle w:val="FootnoteReference"/>
        </w:rPr>
        <w:footnoteReference w:id="3"/>
      </w:r>
      <w:r>
        <w:t xml:space="preserve"> and Table 10 summarizes the number of days the rack samples were held, the mean air temperature over that period, and the percent change in DOC concentration and UV absorbance at 254nm, as well as Wilcoxon test results comparing fresh and held samples.</w:t>
      </w:r>
    </w:p>
    <w:p w14:paraId="6415EE66" w14:textId="77777777" w:rsidR="007C2E0A" w:rsidRDefault="00192FFF">
      <w:r>
        <w:t> </w:t>
      </w:r>
    </w:p>
    <w:p w14:paraId="3867A0C3" w14:textId="77777777" w:rsidR="007C2E0A" w:rsidRDefault="00192FFF" w:rsidP="00802222">
      <w:pPr>
        <w:spacing w:line="240" w:lineRule="auto"/>
      </w:pPr>
      <w:r>
        <w:rPr>
          <w:noProof/>
        </w:rPr>
        <w:drawing>
          <wp:inline distT="0" distB="0" distL="0" distR="0" wp14:anchorId="12E60426" wp14:editId="1D39F289">
            <wp:extent cx="5943600" cy="3668888"/>
            <wp:effectExtent l="0" t="0" r="0" b="0"/>
            <wp:docPr id="13" name="Picture" descr="Figure 13: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9"/>
                    <a:stretch>
                      <a:fillRect/>
                    </a:stretch>
                  </pic:blipFill>
                  <pic:spPr bwMode="auto">
                    <a:xfrm>
                      <a:off x="0" y="0"/>
                      <a:ext cx="5943600" cy="3668888"/>
                    </a:xfrm>
                    <a:prstGeom prst="rect">
                      <a:avLst/>
                    </a:prstGeom>
                    <a:noFill/>
                    <a:ln w="9525">
                      <a:noFill/>
                      <a:headEnd/>
                      <a:tailEnd/>
                    </a:ln>
                  </pic:spPr>
                </pic:pic>
              </a:graphicData>
            </a:graphic>
          </wp:inline>
        </w:drawing>
      </w:r>
    </w:p>
    <w:p w14:paraId="7A8F2D48" w14:textId="77777777" w:rsidR="007C2E0A" w:rsidRDefault="00192FFF" w:rsidP="00802222">
      <w:pPr>
        <w:spacing w:line="240" w:lineRule="auto"/>
      </w:pPr>
      <w:r>
        <w:t xml:space="preserve">Figure 13:  </w:t>
      </w:r>
      <w:r>
        <w:rPr>
          <w:i/>
        </w:rPr>
        <w:t xml:space="preserve">Sample DOC concentrations and UV absorbance at 254nm contrasting hold-time samples from collection of grab samples to retrieval of held </w:t>
      </w:r>
      <w:commentRangeStart w:id="197"/>
      <w:r>
        <w:rPr>
          <w:i/>
        </w:rPr>
        <w:t>samples</w:t>
      </w:r>
      <w:commentRangeEnd w:id="197"/>
      <w:r w:rsidR="00201CAE">
        <w:rPr>
          <w:rStyle w:val="CommentReference"/>
        </w:rPr>
        <w:commentReference w:id="197"/>
      </w:r>
      <w:r>
        <w:rPr>
          <w:i/>
        </w:rPr>
        <w:t>.</w:t>
      </w:r>
    </w:p>
    <w:p w14:paraId="61C91831" w14:textId="77777777" w:rsidR="007C2E0A" w:rsidRDefault="00192FFF">
      <w:r>
        <w:t> </w:t>
      </w:r>
    </w:p>
    <w:p w14:paraId="7AB20583" w14:textId="77777777" w:rsidR="007C2E0A" w:rsidRDefault="00192FFF">
      <w:r>
        <w:t xml:space="preserve">Table 10: </w:t>
      </w:r>
      <w:r>
        <w:rPr>
          <w:i/>
        </w:rPr>
        <w:t>Results comparing hold-time sample sets</w:t>
      </w:r>
    </w:p>
    <w:tbl>
      <w:tblPr>
        <w:tblW w:w="0" w:type="pct"/>
        <w:tblLook w:val="07E0" w:firstRow="1" w:lastRow="1" w:firstColumn="1" w:lastColumn="1" w:noHBand="1" w:noVBand="1"/>
      </w:tblPr>
      <w:tblGrid>
        <w:gridCol w:w="502"/>
        <w:gridCol w:w="833"/>
        <w:gridCol w:w="968"/>
        <w:gridCol w:w="1200"/>
        <w:gridCol w:w="1063"/>
        <w:gridCol w:w="1103"/>
        <w:gridCol w:w="1308"/>
        <w:gridCol w:w="1172"/>
        <w:gridCol w:w="1211"/>
      </w:tblGrid>
      <w:tr w:rsidR="007C2E0A" w:rsidRPr="00802222" w14:paraId="2D19ECFC" w14:textId="77777777">
        <w:tc>
          <w:tcPr>
            <w:tcW w:w="0" w:type="auto"/>
            <w:tcBorders>
              <w:bottom w:val="single" w:sz="0" w:space="0" w:color="auto"/>
            </w:tcBorders>
            <w:vAlign w:val="bottom"/>
          </w:tcPr>
          <w:p w14:paraId="1A8A5A25"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Set</w:t>
            </w:r>
          </w:p>
        </w:tc>
        <w:tc>
          <w:tcPr>
            <w:tcW w:w="0" w:type="auto"/>
            <w:tcBorders>
              <w:bottom w:val="single" w:sz="0" w:space="0" w:color="auto"/>
            </w:tcBorders>
            <w:vAlign w:val="bottom"/>
          </w:tcPr>
          <w:p w14:paraId="48B0F21E"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Days held</w:t>
            </w:r>
          </w:p>
        </w:tc>
        <w:tc>
          <w:tcPr>
            <w:tcW w:w="0" w:type="auto"/>
            <w:tcBorders>
              <w:bottom w:val="single" w:sz="0" w:space="0" w:color="auto"/>
            </w:tcBorders>
            <w:vAlign w:val="bottom"/>
          </w:tcPr>
          <w:p w14:paraId="474536F9"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Temp range</w:t>
            </w:r>
          </w:p>
        </w:tc>
        <w:tc>
          <w:tcPr>
            <w:tcW w:w="0" w:type="auto"/>
            <w:tcBorders>
              <w:bottom w:val="single" w:sz="0" w:space="0" w:color="auto"/>
            </w:tcBorders>
            <w:vAlign w:val="bottom"/>
          </w:tcPr>
          <w:p w14:paraId="455AD2A3"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DOC change (%)</w:t>
            </w:r>
          </w:p>
        </w:tc>
        <w:tc>
          <w:tcPr>
            <w:tcW w:w="0" w:type="auto"/>
            <w:tcBorders>
              <w:bottom w:val="single" w:sz="0" w:space="0" w:color="auto"/>
            </w:tcBorders>
            <w:vAlign w:val="bottom"/>
          </w:tcPr>
          <w:p w14:paraId="484F8B6F"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sig.diff (DOC)</w:t>
            </w:r>
          </w:p>
        </w:tc>
        <w:tc>
          <w:tcPr>
            <w:tcW w:w="0" w:type="auto"/>
            <w:tcBorders>
              <w:bottom w:val="single" w:sz="0" w:space="0" w:color="auto"/>
            </w:tcBorders>
            <w:vAlign w:val="bottom"/>
          </w:tcPr>
          <w:p w14:paraId="2EA50175"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p-value (DOC)</w:t>
            </w:r>
          </w:p>
        </w:tc>
        <w:tc>
          <w:tcPr>
            <w:tcW w:w="0" w:type="auto"/>
            <w:tcBorders>
              <w:bottom w:val="single" w:sz="0" w:space="0" w:color="auto"/>
            </w:tcBorders>
            <w:vAlign w:val="bottom"/>
          </w:tcPr>
          <w:p w14:paraId="0B35C112"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UV 254 change (%)</w:t>
            </w:r>
          </w:p>
        </w:tc>
        <w:tc>
          <w:tcPr>
            <w:tcW w:w="0" w:type="auto"/>
            <w:tcBorders>
              <w:bottom w:val="single" w:sz="0" w:space="0" w:color="auto"/>
            </w:tcBorders>
            <w:vAlign w:val="bottom"/>
          </w:tcPr>
          <w:p w14:paraId="283C81AB"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sig.diff (UV 254)</w:t>
            </w:r>
          </w:p>
        </w:tc>
        <w:tc>
          <w:tcPr>
            <w:tcW w:w="0" w:type="auto"/>
            <w:tcBorders>
              <w:bottom w:val="single" w:sz="0" w:space="0" w:color="auto"/>
            </w:tcBorders>
            <w:vAlign w:val="bottom"/>
          </w:tcPr>
          <w:p w14:paraId="34474474"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p-value (UV 254)</w:t>
            </w:r>
          </w:p>
        </w:tc>
      </w:tr>
      <w:tr w:rsidR="007C2E0A" w:rsidRPr="00802222" w14:paraId="4514118A" w14:textId="77777777">
        <w:tc>
          <w:tcPr>
            <w:tcW w:w="0" w:type="auto"/>
          </w:tcPr>
          <w:p w14:paraId="56A54707"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A</w:t>
            </w:r>
          </w:p>
        </w:tc>
        <w:tc>
          <w:tcPr>
            <w:tcW w:w="0" w:type="auto"/>
          </w:tcPr>
          <w:p w14:paraId="1DA2BC53"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11</w:t>
            </w:r>
          </w:p>
        </w:tc>
        <w:tc>
          <w:tcPr>
            <w:tcW w:w="0" w:type="auto"/>
          </w:tcPr>
          <w:p w14:paraId="071F7B65"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7.1 ± 2.2</w:t>
            </w:r>
          </w:p>
        </w:tc>
        <w:tc>
          <w:tcPr>
            <w:tcW w:w="0" w:type="auto"/>
          </w:tcPr>
          <w:p w14:paraId="5DCD90DB"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-45</w:t>
            </w:r>
          </w:p>
        </w:tc>
        <w:tc>
          <w:tcPr>
            <w:tcW w:w="0" w:type="auto"/>
          </w:tcPr>
          <w:p w14:paraId="323B001F"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w:t>
            </w:r>
          </w:p>
        </w:tc>
        <w:tc>
          <w:tcPr>
            <w:tcW w:w="0" w:type="auto"/>
          </w:tcPr>
          <w:p w14:paraId="1C806195"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0.0625</w:t>
            </w:r>
          </w:p>
        </w:tc>
        <w:tc>
          <w:tcPr>
            <w:tcW w:w="0" w:type="auto"/>
          </w:tcPr>
          <w:p w14:paraId="042C4D13"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w:t>
            </w:r>
          </w:p>
        </w:tc>
        <w:tc>
          <w:tcPr>
            <w:tcW w:w="0" w:type="auto"/>
          </w:tcPr>
          <w:p w14:paraId="3295915E" w14:textId="77777777" w:rsidR="007C2E0A" w:rsidRPr="00802222" w:rsidRDefault="007C2E0A" w:rsidP="00802222">
            <w:pPr>
              <w:spacing w:line="240" w:lineRule="auto"/>
              <w:rPr>
                <w:rFonts w:asciiTheme="minorHAnsi" w:hAnsiTheme="minorHAnsi" w:cstheme="minorHAnsi"/>
                <w:sz w:val="22"/>
                <w:szCs w:val="22"/>
              </w:rPr>
            </w:pPr>
          </w:p>
        </w:tc>
        <w:tc>
          <w:tcPr>
            <w:tcW w:w="0" w:type="auto"/>
          </w:tcPr>
          <w:p w14:paraId="2EF69738"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0.1250</w:t>
            </w:r>
          </w:p>
        </w:tc>
      </w:tr>
      <w:tr w:rsidR="007C2E0A" w:rsidRPr="00802222" w14:paraId="343EA55C" w14:textId="77777777">
        <w:tc>
          <w:tcPr>
            <w:tcW w:w="0" w:type="auto"/>
          </w:tcPr>
          <w:p w14:paraId="2DF1BEF0"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B</w:t>
            </w:r>
          </w:p>
        </w:tc>
        <w:tc>
          <w:tcPr>
            <w:tcW w:w="0" w:type="auto"/>
          </w:tcPr>
          <w:p w14:paraId="2E36D4EE"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20</w:t>
            </w:r>
          </w:p>
        </w:tc>
        <w:tc>
          <w:tcPr>
            <w:tcW w:w="0" w:type="auto"/>
          </w:tcPr>
          <w:p w14:paraId="08937CD7"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6.0 ± 2.7</w:t>
            </w:r>
          </w:p>
        </w:tc>
        <w:tc>
          <w:tcPr>
            <w:tcW w:w="0" w:type="auto"/>
          </w:tcPr>
          <w:p w14:paraId="1D28F76F"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1</w:t>
            </w:r>
          </w:p>
        </w:tc>
        <w:tc>
          <w:tcPr>
            <w:tcW w:w="0" w:type="auto"/>
          </w:tcPr>
          <w:p w14:paraId="47A9210F" w14:textId="77777777" w:rsidR="007C2E0A" w:rsidRPr="00802222" w:rsidRDefault="007C2E0A" w:rsidP="00802222">
            <w:pPr>
              <w:spacing w:line="240" w:lineRule="auto"/>
              <w:rPr>
                <w:rFonts w:asciiTheme="minorHAnsi" w:hAnsiTheme="minorHAnsi" w:cstheme="minorHAnsi"/>
                <w:sz w:val="22"/>
                <w:szCs w:val="22"/>
              </w:rPr>
            </w:pPr>
          </w:p>
        </w:tc>
        <w:tc>
          <w:tcPr>
            <w:tcW w:w="0" w:type="auto"/>
          </w:tcPr>
          <w:p w14:paraId="3E661E15"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0.4375</w:t>
            </w:r>
          </w:p>
        </w:tc>
        <w:tc>
          <w:tcPr>
            <w:tcW w:w="0" w:type="auto"/>
          </w:tcPr>
          <w:p w14:paraId="6E9CD91A"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-8</w:t>
            </w:r>
          </w:p>
        </w:tc>
        <w:tc>
          <w:tcPr>
            <w:tcW w:w="0" w:type="auto"/>
          </w:tcPr>
          <w:p w14:paraId="1241B39C"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w:t>
            </w:r>
          </w:p>
        </w:tc>
        <w:tc>
          <w:tcPr>
            <w:tcW w:w="0" w:type="auto"/>
          </w:tcPr>
          <w:p w14:paraId="7D941034"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0.0625</w:t>
            </w:r>
          </w:p>
        </w:tc>
      </w:tr>
      <w:tr w:rsidR="007C2E0A" w:rsidRPr="00802222" w14:paraId="76DBF200" w14:textId="77777777">
        <w:tc>
          <w:tcPr>
            <w:tcW w:w="0" w:type="auto"/>
          </w:tcPr>
          <w:p w14:paraId="625A87AC"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C</w:t>
            </w:r>
          </w:p>
        </w:tc>
        <w:tc>
          <w:tcPr>
            <w:tcW w:w="0" w:type="auto"/>
          </w:tcPr>
          <w:p w14:paraId="4613B5BD"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34</w:t>
            </w:r>
          </w:p>
        </w:tc>
        <w:tc>
          <w:tcPr>
            <w:tcW w:w="0" w:type="auto"/>
          </w:tcPr>
          <w:p w14:paraId="7D2FEED8"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4.3 ± 3.2</w:t>
            </w:r>
          </w:p>
        </w:tc>
        <w:tc>
          <w:tcPr>
            <w:tcW w:w="0" w:type="auto"/>
          </w:tcPr>
          <w:p w14:paraId="32EAD6D8"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-23</w:t>
            </w:r>
          </w:p>
        </w:tc>
        <w:tc>
          <w:tcPr>
            <w:tcW w:w="0" w:type="auto"/>
          </w:tcPr>
          <w:p w14:paraId="7640F867" w14:textId="77777777" w:rsidR="007C2E0A" w:rsidRPr="00802222" w:rsidRDefault="007C2E0A" w:rsidP="00802222">
            <w:pPr>
              <w:spacing w:line="240" w:lineRule="auto"/>
              <w:rPr>
                <w:rFonts w:asciiTheme="minorHAnsi" w:hAnsiTheme="minorHAnsi" w:cstheme="minorHAnsi"/>
                <w:sz w:val="22"/>
                <w:szCs w:val="22"/>
              </w:rPr>
            </w:pPr>
          </w:p>
        </w:tc>
        <w:tc>
          <w:tcPr>
            <w:tcW w:w="0" w:type="auto"/>
          </w:tcPr>
          <w:p w14:paraId="358682C0"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0.1875</w:t>
            </w:r>
          </w:p>
        </w:tc>
        <w:tc>
          <w:tcPr>
            <w:tcW w:w="0" w:type="auto"/>
          </w:tcPr>
          <w:p w14:paraId="0452D8FE"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-34</w:t>
            </w:r>
          </w:p>
        </w:tc>
        <w:tc>
          <w:tcPr>
            <w:tcW w:w="0" w:type="auto"/>
          </w:tcPr>
          <w:p w14:paraId="795B488F" w14:textId="77777777" w:rsidR="007C2E0A" w:rsidRPr="00802222" w:rsidRDefault="00192FFF" w:rsidP="00802222">
            <w:pPr>
              <w:spacing w:line="240" w:lineRule="auto"/>
              <w:rPr>
                <w:rFonts w:asciiTheme="minorHAnsi" w:hAnsiTheme="minorHAnsi" w:cstheme="minorHAnsi"/>
                <w:sz w:val="22"/>
                <w:szCs w:val="22"/>
              </w:rPr>
            </w:pPr>
            <w:r w:rsidRPr="00802222">
              <w:rPr>
                <w:rFonts w:asciiTheme="minorHAnsi" w:hAnsiTheme="minorHAnsi" w:cstheme="minorHAnsi"/>
                <w:sz w:val="22"/>
                <w:szCs w:val="22"/>
              </w:rPr>
              <w:t>*</w:t>
            </w:r>
          </w:p>
        </w:tc>
        <w:tc>
          <w:tcPr>
            <w:tcW w:w="0" w:type="auto"/>
          </w:tcPr>
          <w:p w14:paraId="3DFB904F" w14:textId="77777777" w:rsidR="007C2E0A" w:rsidRPr="00802222" w:rsidRDefault="00192FFF" w:rsidP="00802222">
            <w:pPr>
              <w:spacing w:line="240" w:lineRule="auto"/>
              <w:jc w:val="right"/>
              <w:rPr>
                <w:rFonts w:asciiTheme="minorHAnsi" w:hAnsiTheme="minorHAnsi" w:cstheme="minorHAnsi"/>
                <w:sz w:val="22"/>
                <w:szCs w:val="22"/>
              </w:rPr>
            </w:pPr>
            <w:r w:rsidRPr="00802222">
              <w:rPr>
                <w:rFonts w:asciiTheme="minorHAnsi" w:hAnsiTheme="minorHAnsi" w:cstheme="minorHAnsi"/>
                <w:sz w:val="22"/>
                <w:szCs w:val="22"/>
              </w:rPr>
              <w:t>0.0625</w:t>
            </w:r>
          </w:p>
        </w:tc>
      </w:tr>
    </w:tbl>
    <w:p w14:paraId="6EDFD8E4" w14:textId="77777777" w:rsidR="007C2E0A" w:rsidRDefault="00192FFF">
      <w:r>
        <w:t> </w:t>
      </w:r>
    </w:p>
    <w:p w14:paraId="1C909C70" w14:textId="77777777" w:rsidR="007C2E0A" w:rsidRDefault="00192FFF">
      <w:r>
        <w:t>While there was no change in UV absorbance for samples from hold-time set-A, there was a significant (at 90% confidence level) change in DOC concentration (p-value = 0.063). Samples collected for hold-time set-A were DOC-rich “first flush” 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254</w:t>
      </w:r>
      <w:r>
        <w:t xml:space="preserve"> (&lt;10%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254</w:t>
      </w:r>
      <w:r>
        <w:t xml:space="preserve"> (34% decrease in absorbance). In addition to the change in absorbance, Set-C held samples had greater variability for both DOC and UV</w:t>
      </w:r>
      <w:r>
        <w:rPr>
          <w:vertAlign w:val="subscript"/>
        </w:rPr>
        <w:t>254</w:t>
      </w:r>
      <w:r>
        <w:t xml:space="preserve"> compared to the fresh sample counterparts.</w:t>
      </w:r>
    </w:p>
    <w:p w14:paraId="72CE4708" w14:textId="77777777" w:rsidR="007C2E0A" w:rsidRDefault="00192FFF">
      <w:r>
        <w:t>These results suggest that early-season (“first flush”)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14:paraId="6E87EFA5" w14:textId="77777777" w:rsidR="007C2E0A" w:rsidRDefault="00192FFF">
      <w:r>
        <w:t> </w:t>
      </w:r>
    </w:p>
    <w:p w14:paraId="700182F3" w14:textId="77777777" w:rsidR="007C2E0A" w:rsidRDefault="00192FFF">
      <w:pPr>
        <w:pStyle w:val="Heading5"/>
      </w:pPr>
      <w:bookmarkStart w:id="198" w:name="qaqc-data-handling"/>
      <w:bookmarkStart w:id="199" w:name="_Toc43678733"/>
      <w:r>
        <w:t>QA/QC data handling</w:t>
      </w:r>
      <w:bookmarkEnd w:id="198"/>
      <w:bookmarkEnd w:id="199"/>
    </w:p>
    <w:p w14:paraId="0509A7C8" w14:textId="77777777" w:rsidR="007C2E0A" w:rsidRDefault="00192FFF">
      <w:r>
        <w:t xml:space="preserve">Based on results of the hold-time experiments, results of sample analyses were updated to include QA/QC data flags. Hold-times were calculated for each sample and Rack samples that remained held for fewer than 20 days at temperatures between 0-7°C were flagged as acceptable (“OK”). Rack samples that were held for 20 days or longer and samples identified as early-wet-season (“first-flush”)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w:t>
      </w:r>
      <w:commentRangeStart w:id="200"/>
      <w:r>
        <w:t>or</w:t>
      </w:r>
      <w:commentRangeEnd w:id="200"/>
      <w:r w:rsidR="00340B66">
        <w:rPr>
          <w:rStyle w:val="CommentReference"/>
        </w:rPr>
        <w:commentReference w:id="200"/>
      </w:r>
    </w:p>
    <w:p w14:paraId="5E764EBD" w14:textId="77777777" w:rsidR="007C2E0A" w:rsidRDefault="00192FFF">
      <w:pPr>
        <w:pStyle w:val="Heading3"/>
      </w:pPr>
      <w:bookmarkStart w:id="201" w:name="X206b6dc85f2d0e8717c31364b69e2ee1378e65c"/>
      <w:bookmarkStart w:id="202" w:name="_Toc43678734"/>
      <w:r>
        <w:t>Nested sub-catchments of the Leech watershed</w:t>
      </w:r>
      <w:bookmarkEnd w:id="201"/>
      <w:bookmarkEnd w:id="202"/>
    </w:p>
    <w:p w14:paraId="7BB79381" w14:textId="77777777" w:rsidR="007C2E0A" w:rsidRDefault="00192FFF">
      <w:r>
        <w:t xml:space="preserve">Six locations across the Leech Water Supply Area (LWSA) were set up as monitoring sites where vertical racks were installed to measure continuous stage and collect water samples as the rivers rose in response to precipitation </w:t>
      </w:r>
      <w:commentRangeStart w:id="203"/>
      <w:commentRangeStart w:id="204"/>
      <w:r>
        <w:t>events</w:t>
      </w:r>
      <w:commentRangeEnd w:id="203"/>
      <w:r w:rsidR="00340B66">
        <w:rPr>
          <w:rStyle w:val="CommentReference"/>
        </w:rPr>
        <w:commentReference w:id="203"/>
      </w:r>
      <w:commentRangeEnd w:id="204"/>
      <w:r w:rsidR="00A603D0">
        <w:rPr>
          <w:rStyle w:val="CommentReference"/>
        </w:rPr>
        <w:commentReference w:id="204"/>
      </w:r>
      <w:r>
        <w:t xml:space="preserve">. Figure 14 shows major precipitation events and stream response over the study period as well as the timing and stage of samples </w:t>
      </w:r>
      <w:commentRangeStart w:id="205"/>
      <w:r>
        <w:t>collected</w:t>
      </w:r>
      <w:commentRangeEnd w:id="205"/>
      <w:r w:rsidR="00A603D0">
        <w:rPr>
          <w:rStyle w:val="CommentReference"/>
        </w:rPr>
        <w:commentReference w:id="205"/>
      </w:r>
      <w:r>
        <w:t>.</w:t>
      </w:r>
    </w:p>
    <w:p w14:paraId="4CA2BCD0" w14:textId="77777777" w:rsidR="007C2E0A" w:rsidRDefault="00192FFF">
      <w:commentRangeStart w:id="206"/>
      <w:r>
        <w:t>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commentRangeEnd w:id="206"/>
      <w:r w:rsidR="00340B66">
        <w:rPr>
          <w:rStyle w:val="CommentReference"/>
        </w:rPr>
        <w:commentReference w:id="206"/>
      </w:r>
    </w:p>
    <w:p w14:paraId="1A3268A2" w14:textId="77777777" w:rsidR="007C2E0A" w:rsidRDefault="00192FFF">
      <w:r>
        <w:t> </w:t>
      </w:r>
    </w:p>
    <w:p w14:paraId="1AE4C600" w14:textId="77777777" w:rsidR="007C2E0A" w:rsidRDefault="00192FFF" w:rsidP="00802222">
      <w:pPr>
        <w:spacing w:line="276" w:lineRule="auto"/>
        <w:jc w:val="center"/>
      </w:pPr>
      <w:r>
        <w:rPr>
          <w:noProof/>
        </w:rPr>
        <w:drawing>
          <wp:inline distT="0" distB="0" distL="0" distR="0" wp14:anchorId="531A253F" wp14:editId="2D13B38F">
            <wp:extent cx="5273040" cy="7030720"/>
            <wp:effectExtent l="0" t="0" r="0" b="0"/>
            <wp:docPr id="14" name="Picture" descr="Figure 14:  Rain events, stream response and sample collection across the Leech Water Supply Area. Dashed vertical lines indicate the start of rain events and points indicate the timing and stage of river samples collec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_sampletype.png"/>
                    <pic:cNvPicPr>
                      <a:picLocks noChangeAspect="1" noChangeArrowheads="1"/>
                    </pic:cNvPicPr>
                  </pic:nvPicPr>
                  <pic:blipFill>
                    <a:blip r:embed="rId30"/>
                    <a:stretch>
                      <a:fillRect/>
                    </a:stretch>
                  </pic:blipFill>
                  <pic:spPr bwMode="auto">
                    <a:xfrm>
                      <a:off x="0" y="0"/>
                      <a:ext cx="5280584" cy="7040779"/>
                    </a:xfrm>
                    <a:prstGeom prst="rect">
                      <a:avLst/>
                    </a:prstGeom>
                    <a:noFill/>
                    <a:ln w="9525">
                      <a:noFill/>
                      <a:headEnd/>
                      <a:tailEnd/>
                    </a:ln>
                  </pic:spPr>
                </pic:pic>
              </a:graphicData>
            </a:graphic>
          </wp:inline>
        </w:drawing>
      </w:r>
    </w:p>
    <w:p w14:paraId="558CBBD9" w14:textId="77777777" w:rsidR="007C2E0A" w:rsidRDefault="00192FFF" w:rsidP="00802222">
      <w:pPr>
        <w:spacing w:line="276" w:lineRule="auto"/>
      </w:pPr>
      <w:r>
        <w:t xml:space="preserve">Figure 14:  </w:t>
      </w:r>
      <w:r>
        <w:rPr>
          <w:i/>
        </w:rPr>
        <w:t>Rain events, stream response and sample collection across the Leech Water Supply Area. Dashed vertical lines indicate the start of rain events and points indicate the timing and stage of river samples collected.</w:t>
      </w:r>
    </w:p>
    <w:p w14:paraId="130F6979" w14:textId="77777777" w:rsidR="007C2E0A" w:rsidRDefault="00192FFF">
      <w:pPr>
        <w:pStyle w:val="Heading4"/>
      </w:pPr>
      <w:bookmarkStart w:id="207" w:name="spatial-variance-doc-concentrations"/>
      <w:bookmarkStart w:id="208" w:name="_Toc43678735"/>
      <w:r>
        <w:t>Spatial variance &amp; DOC concentrations</w:t>
      </w:r>
      <w:bookmarkEnd w:id="207"/>
      <w:bookmarkEnd w:id="208"/>
    </w:p>
    <w:p w14:paraId="514E012D" w14:textId="77777777" w:rsidR="007C2E0A" w:rsidRDefault="00192FFF">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and can be difficult or dangerous to capture by standard grab sampling, particularly across multiple sites. Indeed, samples with maximum DOC concentrations were captured by vertical racks at five of the six sites, with the exception of Leech River head (</w:t>
      </w:r>
      <w:r>
        <w:rPr>
          <w:i/>
        </w:rPr>
        <w:t>‘LeechHead’</w:t>
      </w:r>
      <w:r>
        <w:t xml:space="preserve">, site 3) where peak DOC happened to be collected as a Grab sample (Table </w:t>
      </w:r>
      <w:commentRangeStart w:id="209"/>
      <w:r>
        <w:t>11</w:t>
      </w:r>
      <w:commentRangeEnd w:id="209"/>
      <w:r w:rsidR="00B11AE9">
        <w:rPr>
          <w:rStyle w:val="CommentReference"/>
        </w:rPr>
        <w:commentReference w:id="209"/>
      </w:r>
      <w:r>
        <w:t>).</w:t>
      </w:r>
      <w:ins w:id="210" w:author="Bill Floyd" w:date="2020-06-26T14:47:00Z">
        <w:r w:rsidR="00B11AE9">
          <w:t xml:space="preserve"> </w:t>
        </w:r>
      </w:ins>
    </w:p>
    <w:p w14:paraId="388FFA5C" w14:textId="77777777" w:rsidR="007C2E0A" w:rsidRDefault="00192FFF">
      <w:r>
        <w:t> </w:t>
      </w:r>
    </w:p>
    <w:p w14:paraId="06845B31" w14:textId="77777777" w:rsidR="007C2E0A" w:rsidRDefault="00192FFF" w:rsidP="00802222">
      <w:pPr>
        <w:spacing w:line="240" w:lineRule="auto"/>
      </w:pPr>
      <w:r>
        <w:t xml:space="preserve">Table 11: </w:t>
      </w:r>
      <w:r>
        <w:rPr>
          <w:i/>
        </w:rPr>
        <w:t>Summary of DOC across the six LWSA installation sites including breakdown of sample type collected.</w:t>
      </w:r>
    </w:p>
    <w:tbl>
      <w:tblPr>
        <w:tblW w:w="0" w:type="pct"/>
        <w:tblLook w:val="07E0" w:firstRow="1" w:lastRow="1" w:firstColumn="1" w:lastColumn="1" w:noHBand="1" w:noVBand="1"/>
      </w:tblPr>
      <w:tblGrid>
        <w:gridCol w:w="1295"/>
        <w:gridCol w:w="1304"/>
        <w:gridCol w:w="1050"/>
        <w:gridCol w:w="1069"/>
        <w:gridCol w:w="926"/>
        <w:gridCol w:w="707"/>
        <w:gridCol w:w="954"/>
        <w:gridCol w:w="1094"/>
        <w:gridCol w:w="961"/>
      </w:tblGrid>
      <w:tr w:rsidR="007C2E0A" w:rsidRPr="00802222" w14:paraId="70D3B845" w14:textId="77777777">
        <w:tc>
          <w:tcPr>
            <w:tcW w:w="0" w:type="auto"/>
            <w:tcBorders>
              <w:bottom w:val="single" w:sz="0" w:space="0" w:color="auto"/>
            </w:tcBorders>
            <w:vAlign w:val="bottom"/>
          </w:tcPr>
          <w:p w14:paraId="1EAB0A05"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14:paraId="22AC2388"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Sample type</w:t>
            </w:r>
          </w:p>
        </w:tc>
        <w:tc>
          <w:tcPr>
            <w:tcW w:w="0" w:type="auto"/>
            <w:tcBorders>
              <w:bottom w:val="single" w:sz="0" w:space="0" w:color="auto"/>
            </w:tcBorders>
            <w:vAlign w:val="bottom"/>
          </w:tcPr>
          <w:p w14:paraId="40DBD75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Sample count</w:t>
            </w:r>
          </w:p>
        </w:tc>
        <w:tc>
          <w:tcPr>
            <w:tcW w:w="0" w:type="auto"/>
            <w:tcBorders>
              <w:bottom w:val="single" w:sz="0" w:space="0" w:color="auto"/>
            </w:tcBorders>
            <w:vAlign w:val="bottom"/>
          </w:tcPr>
          <w:p w14:paraId="4CE13AF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Mean DOC (mg/L)</w:t>
            </w:r>
          </w:p>
        </w:tc>
        <w:tc>
          <w:tcPr>
            <w:tcW w:w="0" w:type="auto"/>
            <w:tcBorders>
              <w:bottom w:val="single" w:sz="0" w:space="0" w:color="auto"/>
            </w:tcBorders>
            <w:vAlign w:val="bottom"/>
          </w:tcPr>
          <w:p w14:paraId="77A0C49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sd (± mg/L DOC)</w:t>
            </w:r>
          </w:p>
        </w:tc>
        <w:tc>
          <w:tcPr>
            <w:tcW w:w="0" w:type="auto"/>
            <w:tcBorders>
              <w:bottom w:val="single" w:sz="0" w:space="0" w:color="auto"/>
            </w:tcBorders>
            <w:vAlign w:val="bottom"/>
          </w:tcPr>
          <w:p w14:paraId="6DA2B60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RSD (± %)</w:t>
            </w:r>
          </w:p>
        </w:tc>
        <w:tc>
          <w:tcPr>
            <w:tcW w:w="0" w:type="auto"/>
            <w:tcBorders>
              <w:bottom w:val="single" w:sz="0" w:space="0" w:color="auto"/>
            </w:tcBorders>
            <w:vAlign w:val="bottom"/>
          </w:tcPr>
          <w:p w14:paraId="162E67B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Min. (mg/L)</w:t>
            </w:r>
          </w:p>
        </w:tc>
        <w:tc>
          <w:tcPr>
            <w:tcW w:w="0" w:type="auto"/>
            <w:tcBorders>
              <w:bottom w:val="single" w:sz="0" w:space="0" w:color="auto"/>
            </w:tcBorders>
            <w:vAlign w:val="bottom"/>
          </w:tcPr>
          <w:p w14:paraId="0D4E89D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Median (mg/L)</w:t>
            </w:r>
          </w:p>
        </w:tc>
        <w:tc>
          <w:tcPr>
            <w:tcW w:w="0" w:type="auto"/>
            <w:tcBorders>
              <w:bottom w:val="single" w:sz="0" w:space="0" w:color="auto"/>
            </w:tcBorders>
            <w:vAlign w:val="bottom"/>
          </w:tcPr>
          <w:p w14:paraId="190BB2B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Max. (mg/L)</w:t>
            </w:r>
          </w:p>
        </w:tc>
      </w:tr>
      <w:tr w:rsidR="007C2E0A" w:rsidRPr="00802222" w14:paraId="498289D5" w14:textId="77777777">
        <w:tc>
          <w:tcPr>
            <w:tcW w:w="0" w:type="auto"/>
          </w:tcPr>
          <w:p w14:paraId="05512C33"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14:paraId="16196131"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14:paraId="66B2654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21</w:t>
            </w:r>
          </w:p>
        </w:tc>
        <w:tc>
          <w:tcPr>
            <w:tcW w:w="0" w:type="auto"/>
          </w:tcPr>
          <w:p w14:paraId="64E40B6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9.5</w:t>
            </w:r>
          </w:p>
        </w:tc>
        <w:tc>
          <w:tcPr>
            <w:tcW w:w="0" w:type="auto"/>
          </w:tcPr>
          <w:p w14:paraId="1B96CB4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w:t>
            </w:r>
          </w:p>
        </w:tc>
        <w:tc>
          <w:tcPr>
            <w:tcW w:w="0" w:type="auto"/>
          </w:tcPr>
          <w:p w14:paraId="03025B7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31</w:t>
            </w:r>
          </w:p>
        </w:tc>
        <w:tc>
          <w:tcPr>
            <w:tcW w:w="0" w:type="auto"/>
          </w:tcPr>
          <w:p w14:paraId="0C7B757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6.38</w:t>
            </w:r>
          </w:p>
        </w:tc>
        <w:tc>
          <w:tcPr>
            <w:tcW w:w="0" w:type="auto"/>
          </w:tcPr>
          <w:p w14:paraId="7756278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9.02</w:t>
            </w:r>
          </w:p>
        </w:tc>
        <w:tc>
          <w:tcPr>
            <w:tcW w:w="0" w:type="auto"/>
          </w:tcPr>
          <w:p w14:paraId="3F3759F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18.74</w:t>
            </w:r>
          </w:p>
        </w:tc>
      </w:tr>
      <w:tr w:rsidR="007C2E0A" w:rsidRPr="00802222" w14:paraId="1970A4E4" w14:textId="77777777">
        <w:tc>
          <w:tcPr>
            <w:tcW w:w="0" w:type="auto"/>
          </w:tcPr>
          <w:p w14:paraId="2FEE7FF4"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14:paraId="6BAF89BB"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14:paraId="4843BFD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28</w:t>
            </w:r>
          </w:p>
        </w:tc>
        <w:tc>
          <w:tcPr>
            <w:tcW w:w="0" w:type="auto"/>
          </w:tcPr>
          <w:p w14:paraId="6A22C2E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10.2</w:t>
            </w:r>
          </w:p>
        </w:tc>
        <w:tc>
          <w:tcPr>
            <w:tcW w:w="0" w:type="auto"/>
          </w:tcPr>
          <w:p w14:paraId="529C6CD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w:t>
            </w:r>
          </w:p>
        </w:tc>
        <w:tc>
          <w:tcPr>
            <w:tcW w:w="0" w:type="auto"/>
          </w:tcPr>
          <w:p w14:paraId="56093CA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36</w:t>
            </w:r>
          </w:p>
        </w:tc>
        <w:tc>
          <w:tcPr>
            <w:tcW w:w="0" w:type="auto"/>
          </w:tcPr>
          <w:p w14:paraId="3B69328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3.78</w:t>
            </w:r>
          </w:p>
        </w:tc>
        <w:tc>
          <w:tcPr>
            <w:tcW w:w="0" w:type="auto"/>
          </w:tcPr>
          <w:p w14:paraId="4DC5418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9.94</w:t>
            </w:r>
          </w:p>
        </w:tc>
        <w:tc>
          <w:tcPr>
            <w:tcW w:w="0" w:type="auto"/>
          </w:tcPr>
          <w:p w14:paraId="236FF75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r w:rsidR="007C2E0A" w:rsidRPr="00802222" w14:paraId="6553E46E" w14:textId="77777777">
        <w:tc>
          <w:tcPr>
            <w:tcW w:w="0" w:type="auto"/>
          </w:tcPr>
          <w:p w14:paraId="117281F8"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14:paraId="70F0B0F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14:paraId="5CC2554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w:t>
            </w:r>
          </w:p>
        </w:tc>
        <w:tc>
          <w:tcPr>
            <w:tcW w:w="0" w:type="auto"/>
          </w:tcPr>
          <w:p w14:paraId="264DE1A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w:t>
            </w:r>
          </w:p>
        </w:tc>
        <w:tc>
          <w:tcPr>
            <w:tcW w:w="0" w:type="auto"/>
          </w:tcPr>
          <w:p w14:paraId="14D6963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2.3</w:t>
            </w:r>
          </w:p>
        </w:tc>
        <w:tc>
          <w:tcPr>
            <w:tcW w:w="0" w:type="auto"/>
          </w:tcPr>
          <w:p w14:paraId="074E827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54</w:t>
            </w:r>
          </w:p>
        </w:tc>
        <w:tc>
          <w:tcPr>
            <w:tcW w:w="0" w:type="auto"/>
          </w:tcPr>
          <w:p w14:paraId="69EF128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1.84</w:t>
            </w:r>
          </w:p>
        </w:tc>
        <w:tc>
          <w:tcPr>
            <w:tcW w:w="0" w:type="auto"/>
          </w:tcPr>
          <w:p w14:paraId="13A77B7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3.33</w:t>
            </w:r>
          </w:p>
        </w:tc>
        <w:tc>
          <w:tcPr>
            <w:tcW w:w="0" w:type="auto"/>
          </w:tcPr>
          <w:p w14:paraId="1B38990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9.04</w:t>
            </w:r>
          </w:p>
        </w:tc>
      </w:tr>
      <w:tr w:rsidR="007C2E0A" w:rsidRPr="00802222" w14:paraId="23005740" w14:textId="77777777">
        <w:tc>
          <w:tcPr>
            <w:tcW w:w="0" w:type="auto"/>
          </w:tcPr>
          <w:p w14:paraId="5E6F3AF5"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14:paraId="6C35B187"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14:paraId="62E870C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23</w:t>
            </w:r>
          </w:p>
        </w:tc>
        <w:tc>
          <w:tcPr>
            <w:tcW w:w="0" w:type="auto"/>
          </w:tcPr>
          <w:p w14:paraId="0A3BF33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5.5</w:t>
            </w:r>
          </w:p>
        </w:tc>
        <w:tc>
          <w:tcPr>
            <w:tcW w:w="0" w:type="auto"/>
          </w:tcPr>
          <w:p w14:paraId="38ED514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14:paraId="0354E12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32</w:t>
            </w:r>
          </w:p>
        </w:tc>
        <w:tc>
          <w:tcPr>
            <w:tcW w:w="0" w:type="auto"/>
          </w:tcPr>
          <w:p w14:paraId="6A4E310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2.59</w:t>
            </w:r>
          </w:p>
        </w:tc>
        <w:tc>
          <w:tcPr>
            <w:tcW w:w="0" w:type="auto"/>
          </w:tcPr>
          <w:p w14:paraId="54BC3C5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5.41</w:t>
            </w:r>
          </w:p>
        </w:tc>
        <w:tc>
          <w:tcPr>
            <w:tcW w:w="0" w:type="auto"/>
          </w:tcPr>
          <w:p w14:paraId="546432D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9.16</w:t>
            </w:r>
          </w:p>
        </w:tc>
      </w:tr>
      <w:tr w:rsidR="007C2E0A" w:rsidRPr="00802222" w14:paraId="12EC02B0" w14:textId="77777777">
        <w:tc>
          <w:tcPr>
            <w:tcW w:w="0" w:type="auto"/>
          </w:tcPr>
          <w:p w14:paraId="5F1FFB9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14:paraId="69043C7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14:paraId="629105F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w:t>
            </w:r>
          </w:p>
        </w:tc>
        <w:tc>
          <w:tcPr>
            <w:tcW w:w="0" w:type="auto"/>
          </w:tcPr>
          <w:p w14:paraId="709F837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6.8</w:t>
            </w:r>
          </w:p>
        </w:tc>
        <w:tc>
          <w:tcPr>
            <w:tcW w:w="0" w:type="auto"/>
          </w:tcPr>
          <w:p w14:paraId="3282594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14:paraId="4DA88AF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w:t>
            </w:r>
          </w:p>
        </w:tc>
        <w:tc>
          <w:tcPr>
            <w:tcW w:w="0" w:type="auto"/>
          </w:tcPr>
          <w:p w14:paraId="55E7A46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3.99</w:t>
            </w:r>
          </w:p>
        </w:tc>
        <w:tc>
          <w:tcPr>
            <w:tcW w:w="0" w:type="auto"/>
          </w:tcPr>
          <w:p w14:paraId="329A131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6.19</w:t>
            </w:r>
          </w:p>
        </w:tc>
        <w:tc>
          <w:tcPr>
            <w:tcW w:w="0" w:type="auto"/>
          </w:tcPr>
          <w:p w14:paraId="5BDB9B9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11.64</w:t>
            </w:r>
          </w:p>
        </w:tc>
      </w:tr>
      <w:tr w:rsidR="007C2E0A" w:rsidRPr="00802222" w14:paraId="480CFA06" w14:textId="77777777">
        <w:tc>
          <w:tcPr>
            <w:tcW w:w="0" w:type="auto"/>
          </w:tcPr>
          <w:p w14:paraId="032FDAD4"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14:paraId="5DEAB607"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14:paraId="1056218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w:t>
            </w:r>
          </w:p>
        </w:tc>
        <w:tc>
          <w:tcPr>
            <w:tcW w:w="0" w:type="auto"/>
          </w:tcPr>
          <w:p w14:paraId="535139F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7.4</w:t>
            </w:r>
          </w:p>
        </w:tc>
        <w:tc>
          <w:tcPr>
            <w:tcW w:w="0" w:type="auto"/>
          </w:tcPr>
          <w:p w14:paraId="6E29B79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14:paraId="5174BCD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23</w:t>
            </w:r>
          </w:p>
        </w:tc>
        <w:tc>
          <w:tcPr>
            <w:tcW w:w="0" w:type="auto"/>
          </w:tcPr>
          <w:p w14:paraId="067CC18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3.95</w:t>
            </w:r>
          </w:p>
        </w:tc>
        <w:tc>
          <w:tcPr>
            <w:tcW w:w="0" w:type="auto"/>
          </w:tcPr>
          <w:p w14:paraId="7B17EC9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7.26</w:t>
            </w:r>
          </w:p>
        </w:tc>
        <w:tc>
          <w:tcPr>
            <w:tcW w:w="0" w:type="auto"/>
          </w:tcPr>
          <w:p w14:paraId="5FDD4E2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10.57</w:t>
            </w:r>
          </w:p>
        </w:tc>
      </w:tr>
      <w:tr w:rsidR="007C2E0A" w:rsidRPr="00802222" w14:paraId="669FBE66" w14:textId="77777777">
        <w:tc>
          <w:tcPr>
            <w:tcW w:w="0" w:type="auto"/>
          </w:tcPr>
          <w:p w14:paraId="34E0A4AD"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14:paraId="291A5B4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14:paraId="732CE29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w:t>
            </w:r>
          </w:p>
        </w:tc>
        <w:tc>
          <w:tcPr>
            <w:tcW w:w="0" w:type="auto"/>
          </w:tcPr>
          <w:p w14:paraId="1BFD003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4.1</w:t>
            </w:r>
          </w:p>
        </w:tc>
        <w:tc>
          <w:tcPr>
            <w:tcW w:w="0" w:type="auto"/>
          </w:tcPr>
          <w:p w14:paraId="53FD02B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1.3</w:t>
            </w:r>
          </w:p>
        </w:tc>
        <w:tc>
          <w:tcPr>
            <w:tcW w:w="0" w:type="auto"/>
          </w:tcPr>
          <w:p w14:paraId="2C5EC33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32</w:t>
            </w:r>
          </w:p>
        </w:tc>
        <w:tc>
          <w:tcPr>
            <w:tcW w:w="0" w:type="auto"/>
          </w:tcPr>
          <w:p w14:paraId="4A73AB1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1.79</w:t>
            </w:r>
          </w:p>
        </w:tc>
        <w:tc>
          <w:tcPr>
            <w:tcW w:w="0" w:type="auto"/>
          </w:tcPr>
          <w:p w14:paraId="527734D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3.74</w:t>
            </w:r>
          </w:p>
        </w:tc>
        <w:tc>
          <w:tcPr>
            <w:tcW w:w="0" w:type="auto"/>
          </w:tcPr>
          <w:p w14:paraId="42342C9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7.47</w:t>
            </w:r>
          </w:p>
        </w:tc>
      </w:tr>
      <w:tr w:rsidR="007C2E0A" w:rsidRPr="00802222" w14:paraId="1AF80ADF" w14:textId="77777777">
        <w:tc>
          <w:tcPr>
            <w:tcW w:w="0" w:type="auto"/>
          </w:tcPr>
          <w:p w14:paraId="19584093"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14:paraId="69B201FE"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14:paraId="6D036F1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32</w:t>
            </w:r>
          </w:p>
        </w:tc>
        <w:tc>
          <w:tcPr>
            <w:tcW w:w="0" w:type="auto"/>
          </w:tcPr>
          <w:p w14:paraId="37CAF02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5.3</w:t>
            </w:r>
          </w:p>
        </w:tc>
        <w:tc>
          <w:tcPr>
            <w:tcW w:w="0" w:type="auto"/>
          </w:tcPr>
          <w:p w14:paraId="7F6BAD4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w:t>
            </w:r>
          </w:p>
        </w:tc>
        <w:tc>
          <w:tcPr>
            <w:tcW w:w="0" w:type="auto"/>
          </w:tcPr>
          <w:p w14:paraId="60E2937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29</w:t>
            </w:r>
          </w:p>
        </w:tc>
        <w:tc>
          <w:tcPr>
            <w:tcW w:w="0" w:type="auto"/>
          </w:tcPr>
          <w:p w14:paraId="6F3F479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3.00</w:t>
            </w:r>
          </w:p>
        </w:tc>
        <w:tc>
          <w:tcPr>
            <w:tcW w:w="0" w:type="auto"/>
          </w:tcPr>
          <w:p w14:paraId="69A966A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4.91</w:t>
            </w:r>
          </w:p>
        </w:tc>
        <w:tc>
          <w:tcPr>
            <w:tcW w:w="0" w:type="auto"/>
          </w:tcPr>
          <w:p w14:paraId="22D3307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8.22</w:t>
            </w:r>
          </w:p>
        </w:tc>
      </w:tr>
      <w:tr w:rsidR="007C2E0A" w:rsidRPr="00802222" w14:paraId="7900365D" w14:textId="77777777">
        <w:tc>
          <w:tcPr>
            <w:tcW w:w="0" w:type="auto"/>
          </w:tcPr>
          <w:p w14:paraId="38C5D039"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14:paraId="17D1F1ED"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14:paraId="6C3AD50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21</w:t>
            </w:r>
          </w:p>
        </w:tc>
        <w:tc>
          <w:tcPr>
            <w:tcW w:w="0" w:type="auto"/>
          </w:tcPr>
          <w:p w14:paraId="280C70A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4.3</w:t>
            </w:r>
          </w:p>
        </w:tc>
        <w:tc>
          <w:tcPr>
            <w:tcW w:w="0" w:type="auto"/>
          </w:tcPr>
          <w:p w14:paraId="00496B6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w:t>
            </w:r>
          </w:p>
        </w:tc>
        <w:tc>
          <w:tcPr>
            <w:tcW w:w="0" w:type="auto"/>
          </w:tcPr>
          <w:p w14:paraId="1BA996D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w:t>
            </w:r>
          </w:p>
        </w:tc>
        <w:tc>
          <w:tcPr>
            <w:tcW w:w="0" w:type="auto"/>
          </w:tcPr>
          <w:p w14:paraId="540BD8A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2.00</w:t>
            </w:r>
          </w:p>
        </w:tc>
        <w:tc>
          <w:tcPr>
            <w:tcW w:w="0" w:type="auto"/>
          </w:tcPr>
          <w:p w14:paraId="6584134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4.23</w:t>
            </w:r>
          </w:p>
        </w:tc>
        <w:tc>
          <w:tcPr>
            <w:tcW w:w="0" w:type="auto"/>
          </w:tcPr>
          <w:p w14:paraId="16E5627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9.08</w:t>
            </w:r>
          </w:p>
        </w:tc>
      </w:tr>
      <w:tr w:rsidR="007C2E0A" w:rsidRPr="00802222" w14:paraId="0FDD9FC1" w14:textId="77777777">
        <w:tc>
          <w:tcPr>
            <w:tcW w:w="0" w:type="auto"/>
          </w:tcPr>
          <w:p w14:paraId="18328FA3"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14:paraId="66BD31CF"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14:paraId="032CCAF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36</w:t>
            </w:r>
          </w:p>
        </w:tc>
        <w:tc>
          <w:tcPr>
            <w:tcW w:w="0" w:type="auto"/>
          </w:tcPr>
          <w:p w14:paraId="6873F7E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6.7</w:t>
            </w:r>
          </w:p>
        </w:tc>
        <w:tc>
          <w:tcPr>
            <w:tcW w:w="0" w:type="auto"/>
          </w:tcPr>
          <w:p w14:paraId="43F9D79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2.2</w:t>
            </w:r>
          </w:p>
        </w:tc>
        <w:tc>
          <w:tcPr>
            <w:tcW w:w="0" w:type="auto"/>
          </w:tcPr>
          <w:p w14:paraId="62CFE28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33</w:t>
            </w:r>
          </w:p>
        </w:tc>
        <w:tc>
          <w:tcPr>
            <w:tcW w:w="0" w:type="auto"/>
          </w:tcPr>
          <w:p w14:paraId="5C32B48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2.89</w:t>
            </w:r>
          </w:p>
        </w:tc>
        <w:tc>
          <w:tcPr>
            <w:tcW w:w="0" w:type="auto"/>
          </w:tcPr>
          <w:p w14:paraId="20457F0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6.49</w:t>
            </w:r>
          </w:p>
        </w:tc>
        <w:tc>
          <w:tcPr>
            <w:tcW w:w="0" w:type="auto"/>
          </w:tcPr>
          <w:p w14:paraId="2528234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10.95</w:t>
            </w:r>
          </w:p>
        </w:tc>
      </w:tr>
      <w:tr w:rsidR="007C2E0A" w:rsidRPr="00802222" w14:paraId="1560D015" w14:textId="77777777">
        <w:tc>
          <w:tcPr>
            <w:tcW w:w="0" w:type="auto"/>
          </w:tcPr>
          <w:p w14:paraId="44465D7E"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14:paraId="5A7D9552"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14:paraId="1ED64FD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38</w:t>
            </w:r>
          </w:p>
        </w:tc>
        <w:tc>
          <w:tcPr>
            <w:tcW w:w="0" w:type="auto"/>
          </w:tcPr>
          <w:p w14:paraId="1EC2D2C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w:t>
            </w:r>
          </w:p>
        </w:tc>
        <w:tc>
          <w:tcPr>
            <w:tcW w:w="0" w:type="auto"/>
          </w:tcPr>
          <w:p w14:paraId="331C57E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14:paraId="6164592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41</w:t>
            </w:r>
          </w:p>
        </w:tc>
        <w:tc>
          <w:tcPr>
            <w:tcW w:w="0" w:type="auto"/>
          </w:tcPr>
          <w:p w14:paraId="61BD4E7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14:paraId="3678EE0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3.71</w:t>
            </w:r>
          </w:p>
        </w:tc>
        <w:tc>
          <w:tcPr>
            <w:tcW w:w="0" w:type="auto"/>
          </w:tcPr>
          <w:p w14:paraId="5850232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8.85</w:t>
            </w:r>
          </w:p>
        </w:tc>
      </w:tr>
      <w:tr w:rsidR="007C2E0A" w:rsidRPr="00802222" w14:paraId="5713A51F" w14:textId="77777777">
        <w:tc>
          <w:tcPr>
            <w:tcW w:w="0" w:type="auto"/>
          </w:tcPr>
          <w:p w14:paraId="3E1B6B5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14:paraId="3CF23E9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14:paraId="34586AC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26</w:t>
            </w:r>
          </w:p>
        </w:tc>
        <w:tc>
          <w:tcPr>
            <w:tcW w:w="0" w:type="auto"/>
          </w:tcPr>
          <w:p w14:paraId="3F05C73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5.6</w:t>
            </w:r>
          </w:p>
        </w:tc>
        <w:tc>
          <w:tcPr>
            <w:tcW w:w="0" w:type="auto"/>
          </w:tcPr>
          <w:p w14:paraId="5BB837C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14:paraId="4541EE3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w:t>
            </w:r>
          </w:p>
        </w:tc>
        <w:tc>
          <w:tcPr>
            <w:tcW w:w="0" w:type="auto"/>
          </w:tcPr>
          <w:p w14:paraId="0D5BC08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2.69</w:t>
            </w:r>
          </w:p>
        </w:tc>
        <w:tc>
          <w:tcPr>
            <w:tcW w:w="0" w:type="auto"/>
          </w:tcPr>
          <w:p w14:paraId="13F5655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5.61</w:t>
            </w:r>
          </w:p>
        </w:tc>
        <w:tc>
          <w:tcPr>
            <w:tcW w:w="0" w:type="auto"/>
          </w:tcPr>
          <w:p w14:paraId="483C945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9.02</w:t>
            </w:r>
          </w:p>
        </w:tc>
      </w:tr>
      <w:tr w:rsidR="007C2E0A" w:rsidRPr="00802222" w14:paraId="661C6767" w14:textId="77777777">
        <w:tc>
          <w:tcPr>
            <w:tcW w:w="0" w:type="auto"/>
          </w:tcPr>
          <w:p w14:paraId="27B27619"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All sites</w:t>
            </w:r>
          </w:p>
        </w:tc>
        <w:tc>
          <w:tcPr>
            <w:tcW w:w="0" w:type="auto"/>
          </w:tcPr>
          <w:p w14:paraId="04695CC6"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Grab</w:t>
            </w:r>
          </w:p>
        </w:tc>
        <w:tc>
          <w:tcPr>
            <w:tcW w:w="0" w:type="auto"/>
          </w:tcPr>
          <w:p w14:paraId="5918DA8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148</w:t>
            </w:r>
          </w:p>
        </w:tc>
        <w:tc>
          <w:tcPr>
            <w:tcW w:w="0" w:type="auto"/>
          </w:tcPr>
          <w:p w14:paraId="2984CC5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5.3</w:t>
            </w:r>
          </w:p>
        </w:tc>
        <w:tc>
          <w:tcPr>
            <w:tcW w:w="0" w:type="auto"/>
          </w:tcPr>
          <w:p w14:paraId="669F977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2.7</w:t>
            </w:r>
          </w:p>
        </w:tc>
        <w:tc>
          <w:tcPr>
            <w:tcW w:w="0" w:type="auto"/>
          </w:tcPr>
          <w:p w14:paraId="1381BD9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52</w:t>
            </w:r>
          </w:p>
        </w:tc>
        <w:tc>
          <w:tcPr>
            <w:tcW w:w="0" w:type="auto"/>
          </w:tcPr>
          <w:p w14:paraId="7353272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14:paraId="58116F6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4.77</w:t>
            </w:r>
          </w:p>
        </w:tc>
        <w:tc>
          <w:tcPr>
            <w:tcW w:w="0" w:type="auto"/>
          </w:tcPr>
          <w:p w14:paraId="2FEB049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18.74</w:t>
            </w:r>
          </w:p>
        </w:tc>
      </w:tr>
      <w:tr w:rsidR="007C2E0A" w:rsidRPr="00802222" w14:paraId="00E72AB4" w14:textId="77777777">
        <w:tc>
          <w:tcPr>
            <w:tcW w:w="0" w:type="auto"/>
          </w:tcPr>
          <w:p w14:paraId="6AB7C3FD"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All sites</w:t>
            </w:r>
          </w:p>
        </w:tc>
        <w:tc>
          <w:tcPr>
            <w:tcW w:w="0" w:type="auto"/>
          </w:tcPr>
          <w:p w14:paraId="26E6BE7E"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Rack</w:t>
            </w:r>
          </w:p>
        </w:tc>
        <w:tc>
          <w:tcPr>
            <w:tcW w:w="0" w:type="auto"/>
          </w:tcPr>
          <w:p w14:paraId="7D26ABB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170</w:t>
            </w:r>
          </w:p>
        </w:tc>
        <w:tc>
          <w:tcPr>
            <w:tcW w:w="0" w:type="auto"/>
          </w:tcPr>
          <w:p w14:paraId="4F971B7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6.8</w:t>
            </w:r>
          </w:p>
        </w:tc>
        <w:tc>
          <w:tcPr>
            <w:tcW w:w="0" w:type="auto"/>
          </w:tcPr>
          <w:p w14:paraId="7305B23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2.8</w:t>
            </w:r>
          </w:p>
        </w:tc>
        <w:tc>
          <w:tcPr>
            <w:tcW w:w="0" w:type="auto"/>
          </w:tcPr>
          <w:p w14:paraId="3C92F03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41</w:t>
            </w:r>
          </w:p>
        </w:tc>
        <w:tc>
          <w:tcPr>
            <w:tcW w:w="0" w:type="auto"/>
          </w:tcPr>
          <w:p w14:paraId="6C15B70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2.59</w:t>
            </w:r>
          </w:p>
        </w:tc>
        <w:tc>
          <w:tcPr>
            <w:tcW w:w="0" w:type="auto"/>
          </w:tcPr>
          <w:p w14:paraId="181C8ED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6.39</w:t>
            </w:r>
          </w:p>
        </w:tc>
        <w:tc>
          <w:tcPr>
            <w:tcW w:w="0" w:type="auto"/>
          </w:tcPr>
          <w:p w14:paraId="1A9FD62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r w:rsidR="007C2E0A" w:rsidRPr="00802222" w14:paraId="11E7E037" w14:textId="77777777">
        <w:tc>
          <w:tcPr>
            <w:tcW w:w="0" w:type="auto"/>
          </w:tcPr>
          <w:p w14:paraId="3F5DE606"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ALL SITES</w:t>
            </w:r>
          </w:p>
        </w:tc>
        <w:tc>
          <w:tcPr>
            <w:tcW w:w="0" w:type="auto"/>
          </w:tcPr>
          <w:p w14:paraId="104E5B96"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SUMMARY</w:t>
            </w:r>
          </w:p>
        </w:tc>
        <w:tc>
          <w:tcPr>
            <w:tcW w:w="0" w:type="auto"/>
          </w:tcPr>
          <w:p w14:paraId="291C3B8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318</w:t>
            </w:r>
          </w:p>
        </w:tc>
        <w:tc>
          <w:tcPr>
            <w:tcW w:w="0" w:type="auto"/>
          </w:tcPr>
          <w:p w14:paraId="3B252A3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w:t>
            </w:r>
          </w:p>
        </w:tc>
        <w:tc>
          <w:tcPr>
            <w:tcW w:w="0" w:type="auto"/>
          </w:tcPr>
          <w:p w14:paraId="1BD1A7A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2.9</w:t>
            </w:r>
          </w:p>
        </w:tc>
        <w:tc>
          <w:tcPr>
            <w:tcW w:w="0" w:type="auto"/>
          </w:tcPr>
          <w:p w14:paraId="551A389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47</w:t>
            </w:r>
          </w:p>
        </w:tc>
        <w:tc>
          <w:tcPr>
            <w:tcW w:w="0" w:type="auto"/>
          </w:tcPr>
          <w:p w14:paraId="69F9E12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14:paraId="323F8F6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5.65</w:t>
            </w:r>
          </w:p>
        </w:tc>
        <w:tc>
          <w:tcPr>
            <w:tcW w:w="0" w:type="auto"/>
          </w:tcPr>
          <w:p w14:paraId="4B6C398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bl>
    <w:p w14:paraId="07914E3D" w14:textId="77777777" w:rsidR="007C2E0A" w:rsidRDefault="00192FFF">
      <w:r>
        <w:t> </w:t>
      </w:r>
    </w:p>
    <w:p w14:paraId="6C732CBC" w14:textId="77777777" w:rsidR="007C2E0A" w:rsidRDefault="00192FFF">
      <w:r>
        <w:t>Figure 15 shows the distribution of DOC concentrations at each of the six sites. Highest concentrations and variance in DOC occurred at the Weeks Main creek headwater site (</w:t>
      </w:r>
      <w:r>
        <w:rPr>
          <w:i/>
        </w:rPr>
        <w:t>‘Weeks’</w:t>
      </w:r>
      <w:r>
        <w:t>, site 1), a sub-basin in the northwest of the Leech watershed which includes Weeks Lake and surrounding wetlands. Lowest average concentration and variance in DOC was recorded at Cragg Creek (</w:t>
      </w:r>
      <w:r>
        <w:rPr>
          <w:i/>
        </w:rPr>
        <w:t>‘CraggCrk’</w:t>
      </w:r>
      <w:r>
        <w:t>, site 4), a mainstem river that drains the east sub-basin of the Leech watershed, including Jarvis Lake and the western slopes of Survey Mountain. DOC concentration and variance at Leech River Tunnel (</w:t>
      </w:r>
      <w:r>
        <w:rPr>
          <w:i/>
        </w:rPr>
        <w:t>‘Tunnel’</w:t>
      </w:r>
      <w:r>
        <w:t>, site 6) was similar to CraggCrk.</w:t>
      </w:r>
    </w:p>
    <w:p w14:paraId="19881971" w14:textId="77777777" w:rsidR="007C2E0A" w:rsidRDefault="00192FFF">
      <w:r>
        <w:t> </w:t>
      </w:r>
    </w:p>
    <w:p w14:paraId="1544C252" w14:textId="77777777" w:rsidR="007C2E0A" w:rsidRDefault="00192FFF" w:rsidP="00802222">
      <w:pPr>
        <w:spacing w:line="240" w:lineRule="auto"/>
      </w:pPr>
      <w:r>
        <w:rPr>
          <w:noProof/>
        </w:rPr>
        <w:drawing>
          <wp:inline distT="0" distB="0" distL="0" distR="0" wp14:anchorId="67DC4E56" wp14:editId="09B62DD6">
            <wp:extent cx="4587290" cy="3669832"/>
            <wp:effectExtent l="0" t="0" r="0" b="0"/>
            <wp:docPr id="15" name="Picture" descr="Figure 15: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14:paraId="09DF7518" w14:textId="77777777" w:rsidR="007C2E0A" w:rsidRDefault="00192FFF" w:rsidP="00802222">
      <w:pPr>
        <w:spacing w:line="240" w:lineRule="auto"/>
      </w:pPr>
      <w:r>
        <w:t xml:space="preserve">Figure 15:  </w:t>
      </w:r>
      <w:r>
        <w:rPr>
          <w:i/>
        </w:rPr>
        <w:t>Dissolved organic carbon (DOC) concentrations across the Leech watershed over sixteen months, collected by standard grab sampling and on vertical racks (318 samples total).</w:t>
      </w:r>
    </w:p>
    <w:p w14:paraId="5C9BE120" w14:textId="77777777" w:rsidR="007C2E0A" w:rsidRDefault="00192FFF">
      <w:r>
        <w:t> </w:t>
      </w:r>
    </w:p>
    <w:p w14:paraId="6318666F" w14:textId="77777777" w:rsidR="007C2E0A" w:rsidRDefault="00192FFF">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w:t>
      </w:r>
      <w:commentRangeStart w:id="211"/>
      <w:r>
        <w:t>Similarly</w:t>
      </w:r>
      <w:commentRangeEnd w:id="211"/>
      <w:r w:rsidR="00A603D0">
        <w:rPr>
          <w:rStyle w:val="CommentReference"/>
        </w:rPr>
        <w:commentReference w:id="211"/>
      </w:r>
      <w:r>
        <w:t>, Weeks and ChrisCrk (sites 1 &amp; 2) are integrated at LeechHead (site 3), which is just below the headwaters’ confluence. Table 12 summarizes the range and variability in DOC within each site and among all sites, with categorical groupings of sub-</w:t>
      </w:r>
      <w:commentRangeStart w:id="212"/>
      <w:r>
        <w:t>basins</w:t>
      </w:r>
      <w:commentRangeEnd w:id="212"/>
      <w:r w:rsidR="00A603D0">
        <w:rPr>
          <w:rStyle w:val="CommentReference"/>
        </w:rPr>
        <w:commentReference w:id="212"/>
      </w:r>
      <w:r>
        <w:t>.</w:t>
      </w:r>
    </w:p>
    <w:p w14:paraId="3A1E9A0C" w14:textId="77777777" w:rsidR="007C2E0A" w:rsidRDefault="00192FFF">
      <w:r>
        <w:t> </w:t>
      </w:r>
    </w:p>
    <w:p w14:paraId="4308A383" w14:textId="77777777" w:rsidR="007C2E0A" w:rsidRDefault="00192FFF" w:rsidP="00802222">
      <w:pPr>
        <w:spacing w:line="240" w:lineRule="auto"/>
      </w:pPr>
      <w:r>
        <w:t xml:space="preserve">Table 12: </w:t>
      </w:r>
      <w:r>
        <w:rPr>
          <w:i/>
        </w:rPr>
        <w:t>Summary of DOC across the six LWSA research sites with each nested catchment classified by basin type.</w:t>
      </w:r>
    </w:p>
    <w:tbl>
      <w:tblPr>
        <w:tblW w:w="0" w:type="pct"/>
        <w:tblLook w:val="07E0" w:firstRow="1" w:lastRow="1" w:firstColumn="1" w:lastColumn="1" w:noHBand="1" w:noVBand="1"/>
      </w:tblPr>
      <w:tblGrid>
        <w:gridCol w:w="1294"/>
        <w:gridCol w:w="1589"/>
        <w:gridCol w:w="1007"/>
        <w:gridCol w:w="991"/>
        <w:gridCol w:w="922"/>
        <w:gridCol w:w="669"/>
        <w:gridCol w:w="919"/>
        <w:gridCol w:w="1045"/>
        <w:gridCol w:w="924"/>
      </w:tblGrid>
      <w:tr w:rsidR="007C2E0A" w:rsidRPr="00802222" w14:paraId="79A5BCF7" w14:textId="77777777">
        <w:tc>
          <w:tcPr>
            <w:tcW w:w="0" w:type="auto"/>
            <w:tcBorders>
              <w:bottom w:val="single" w:sz="0" w:space="0" w:color="auto"/>
            </w:tcBorders>
            <w:vAlign w:val="bottom"/>
          </w:tcPr>
          <w:p w14:paraId="3D75BAAC"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14:paraId="68872968"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Basin type</w:t>
            </w:r>
          </w:p>
        </w:tc>
        <w:tc>
          <w:tcPr>
            <w:tcW w:w="0" w:type="auto"/>
            <w:tcBorders>
              <w:bottom w:val="single" w:sz="0" w:space="0" w:color="auto"/>
            </w:tcBorders>
            <w:vAlign w:val="bottom"/>
          </w:tcPr>
          <w:p w14:paraId="244C5B3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Sample count</w:t>
            </w:r>
          </w:p>
        </w:tc>
        <w:tc>
          <w:tcPr>
            <w:tcW w:w="0" w:type="auto"/>
            <w:tcBorders>
              <w:bottom w:val="single" w:sz="0" w:space="0" w:color="auto"/>
            </w:tcBorders>
            <w:vAlign w:val="bottom"/>
          </w:tcPr>
          <w:p w14:paraId="20541E0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Mean DOC (mg/L)</w:t>
            </w:r>
          </w:p>
        </w:tc>
        <w:tc>
          <w:tcPr>
            <w:tcW w:w="0" w:type="auto"/>
            <w:tcBorders>
              <w:bottom w:val="single" w:sz="0" w:space="0" w:color="auto"/>
            </w:tcBorders>
            <w:vAlign w:val="bottom"/>
          </w:tcPr>
          <w:p w14:paraId="5611C71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Stdev (± mg/L DOC)</w:t>
            </w:r>
          </w:p>
        </w:tc>
        <w:tc>
          <w:tcPr>
            <w:tcW w:w="0" w:type="auto"/>
            <w:tcBorders>
              <w:bottom w:val="single" w:sz="0" w:space="0" w:color="auto"/>
            </w:tcBorders>
            <w:vAlign w:val="bottom"/>
          </w:tcPr>
          <w:p w14:paraId="030FAC8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RSD (± %)</w:t>
            </w:r>
          </w:p>
        </w:tc>
        <w:tc>
          <w:tcPr>
            <w:tcW w:w="0" w:type="auto"/>
            <w:tcBorders>
              <w:bottom w:val="single" w:sz="0" w:space="0" w:color="auto"/>
            </w:tcBorders>
            <w:vAlign w:val="bottom"/>
          </w:tcPr>
          <w:p w14:paraId="0B5B65F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Min. (mg/L)</w:t>
            </w:r>
          </w:p>
        </w:tc>
        <w:tc>
          <w:tcPr>
            <w:tcW w:w="0" w:type="auto"/>
            <w:tcBorders>
              <w:bottom w:val="single" w:sz="0" w:space="0" w:color="auto"/>
            </w:tcBorders>
            <w:vAlign w:val="bottom"/>
          </w:tcPr>
          <w:p w14:paraId="4C640FF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Median (mg/L)</w:t>
            </w:r>
          </w:p>
        </w:tc>
        <w:tc>
          <w:tcPr>
            <w:tcW w:w="0" w:type="auto"/>
            <w:tcBorders>
              <w:bottom w:val="single" w:sz="0" w:space="0" w:color="auto"/>
            </w:tcBorders>
            <w:vAlign w:val="bottom"/>
          </w:tcPr>
          <w:p w14:paraId="35C5A05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Max. (mg/L)</w:t>
            </w:r>
          </w:p>
        </w:tc>
      </w:tr>
      <w:tr w:rsidR="007C2E0A" w:rsidRPr="00802222" w14:paraId="42A19166" w14:textId="77777777">
        <w:tc>
          <w:tcPr>
            <w:tcW w:w="0" w:type="auto"/>
          </w:tcPr>
          <w:p w14:paraId="664F3DE0"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14:paraId="090594D1"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w:t>
            </w:r>
          </w:p>
        </w:tc>
        <w:tc>
          <w:tcPr>
            <w:tcW w:w="0" w:type="auto"/>
          </w:tcPr>
          <w:p w14:paraId="362AD29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49</w:t>
            </w:r>
          </w:p>
        </w:tc>
        <w:tc>
          <w:tcPr>
            <w:tcW w:w="0" w:type="auto"/>
          </w:tcPr>
          <w:p w14:paraId="23DED62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9.9</w:t>
            </w:r>
          </w:p>
        </w:tc>
        <w:tc>
          <w:tcPr>
            <w:tcW w:w="0" w:type="auto"/>
          </w:tcPr>
          <w:p w14:paraId="36CB9A4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3.4</w:t>
            </w:r>
          </w:p>
        </w:tc>
        <w:tc>
          <w:tcPr>
            <w:tcW w:w="0" w:type="auto"/>
          </w:tcPr>
          <w:p w14:paraId="3BEB2B8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34</w:t>
            </w:r>
          </w:p>
        </w:tc>
        <w:tc>
          <w:tcPr>
            <w:tcW w:w="0" w:type="auto"/>
          </w:tcPr>
          <w:p w14:paraId="47F2A72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3.78</w:t>
            </w:r>
          </w:p>
        </w:tc>
        <w:tc>
          <w:tcPr>
            <w:tcW w:w="0" w:type="auto"/>
          </w:tcPr>
          <w:p w14:paraId="430432D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9.69</w:t>
            </w:r>
          </w:p>
        </w:tc>
        <w:tc>
          <w:tcPr>
            <w:tcW w:w="0" w:type="auto"/>
          </w:tcPr>
          <w:p w14:paraId="131FB64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r w:rsidR="007C2E0A" w:rsidRPr="00802222" w14:paraId="1C524A6E" w14:textId="77777777">
        <w:tc>
          <w:tcPr>
            <w:tcW w:w="0" w:type="auto"/>
          </w:tcPr>
          <w:p w14:paraId="4B53BF56"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14:paraId="66E01271"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w:t>
            </w:r>
          </w:p>
        </w:tc>
        <w:tc>
          <w:tcPr>
            <w:tcW w:w="0" w:type="auto"/>
          </w:tcPr>
          <w:p w14:paraId="3D306ED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w:t>
            </w:r>
          </w:p>
        </w:tc>
        <w:tc>
          <w:tcPr>
            <w:tcW w:w="0" w:type="auto"/>
          </w:tcPr>
          <w:p w14:paraId="0618F64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4.9</w:t>
            </w:r>
          </w:p>
        </w:tc>
        <w:tc>
          <w:tcPr>
            <w:tcW w:w="0" w:type="auto"/>
          </w:tcPr>
          <w:p w14:paraId="06AC3F1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2.1</w:t>
            </w:r>
          </w:p>
        </w:tc>
        <w:tc>
          <w:tcPr>
            <w:tcW w:w="0" w:type="auto"/>
          </w:tcPr>
          <w:p w14:paraId="18FDD5B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w:t>
            </w:r>
          </w:p>
        </w:tc>
        <w:tc>
          <w:tcPr>
            <w:tcW w:w="0" w:type="auto"/>
          </w:tcPr>
          <w:p w14:paraId="5CFB837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1.84</w:t>
            </w:r>
          </w:p>
        </w:tc>
        <w:tc>
          <w:tcPr>
            <w:tcW w:w="0" w:type="auto"/>
          </w:tcPr>
          <w:p w14:paraId="37EF9E3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4.65</w:t>
            </w:r>
          </w:p>
        </w:tc>
        <w:tc>
          <w:tcPr>
            <w:tcW w:w="0" w:type="auto"/>
          </w:tcPr>
          <w:p w14:paraId="7E945A1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9.16</w:t>
            </w:r>
          </w:p>
        </w:tc>
      </w:tr>
      <w:tr w:rsidR="007C2E0A" w:rsidRPr="00802222" w14:paraId="1D212D35" w14:textId="77777777">
        <w:tc>
          <w:tcPr>
            <w:tcW w:w="0" w:type="auto"/>
          </w:tcPr>
          <w:p w14:paraId="1BFE187C"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14:paraId="7DFDFB33"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w:t>
            </w:r>
          </w:p>
        </w:tc>
        <w:tc>
          <w:tcPr>
            <w:tcW w:w="0" w:type="auto"/>
          </w:tcPr>
          <w:p w14:paraId="139ACF8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44</w:t>
            </w:r>
          </w:p>
        </w:tc>
        <w:tc>
          <w:tcPr>
            <w:tcW w:w="0" w:type="auto"/>
          </w:tcPr>
          <w:p w14:paraId="351885E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7.2</w:t>
            </w:r>
          </w:p>
        </w:tc>
        <w:tc>
          <w:tcPr>
            <w:tcW w:w="0" w:type="auto"/>
          </w:tcPr>
          <w:p w14:paraId="08D68FB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w:t>
            </w:r>
          </w:p>
        </w:tc>
        <w:tc>
          <w:tcPr>
            <w:tcW w:w="0" w:type="auto"/>
          </w:tcPr>
          <w:p w14:paraId="2A5354C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24</w:t>
            </w:r>
          </w:p>
        </w:tc>
        <w:tc>
          <w:tcPr>
            <w:tcW w:w="0" w:type="auto"/>
          </w:tcPr>
          <w:p w14:paraId="59E89AE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3.95</w:t>
            </w:r>
          </w:p>
        </w:tc>
        <w:tc>
          <w:tcPr>
            <w:tcW w:w="0" w:type="auto"/>
          </w:tcPr>
          <w:p w14:paraId="4B8B81B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6.92</w:t>
            </w:r>
          </w:p>
        </w:tc>
        <w:tc>
          <w:tcPr>
            <w:tcW w:w="0" w:type="auto"/>
          </w:tcPr>
          <w:p w14:paraId="41FCDFC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11.64</w:t>
            </w:r>
          </w:p>
        </w:tc>
      </w:tr>
      <w:tr w:rsidR="007C2E0A" w:rsidRPr="00802222" w14:paraId="033E0572" w14:textId="77777777">
        <w:tc>
          <w:tcPr>
            <w:tcW w:w="0" w:type="auto"/>
          </w:tcPr>
          <w:p w14:paraId="1CD01D47"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14:paraId="76FFEA28"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w:t>
            </w:r>
          </w:p>
        </w:tc>
        <w:tc>
          <w:tcPr>
            <w:tcW w:w="0" w:type="auto"/>
          </w:tcPr>
          <w:p w14:paraId="52C6F7A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62</w:t>
            </w:r>
          </w:p>
        </w:tc>
        <w:tc>
          <w:tcPr>
            <w:tcW w:w="0" w:type="auto"/>
          </w:tcPr>
          <w:p w14:paraId="36182DC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4.7</w:t>
            </w:r>
          </w:p>
        </w:tc>
        <w:tc>
          <w:tcPr>
            <w:tcW w:w="0" w:type="auto"/>
          </w:tcPr>
          <w:p w14:paraId="58A09F7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w:t>
            </w:r>
          </w:p>
        </w:tc>
        <w:tc>
          <w:tcPr>
            <w:tcW w:w="0" w:type="auto"/>
          </w:tcPr>
          <w:p w14:paraId="25120A8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33</w:t>
            </w:r>
          </w:p>
        </w:tc>
        <w:tc>
          <w:tcPr>
            <w:tcW w:w="0" w:type="auto"/>
          </w:tcPr>
          <w:p w14:paraId="402A60F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1.79</w:t>
            </w:r>
          </w:p>
        </w:tc>
        <w:tc>
          <w:tcPr>
            <w:tcW w:w="0" w:type="auto"/>
          </w:tcPr>
          <w:p w14:paraId="34D5C21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4.45</w:t>
            </w:r>
          </w:p>
        </w:tc>
        <w:tc>
          <w:tcPr>
            <w:tcW w:w="0" w:type="auto"/>
          </w:tcPr>
          <w:p w14:paraId="07848DB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8.22</w:t>
            </w:r>
          </w:p>
        </w:tc>
      </w:tr>
      <w:tr w:rsidR="007C2E0A" w:rsidRPr="00802222" w14:paraId="3BDDA5CB" w14:textId="77777777">
        <w:tc>
          <w:tcPr>
            <w:tcW w:w="0" w:type="auto"/>
          </w:tcPr>
          <w:p w14:paraId="7D6396F7"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14:paraId="70A3768B"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w:t>
            </w:r>
          </w:p>
        </w:tc>
        <w:tc>
          <w:tcPr>
            <w:tcW w:w="0" w:type="auto"/>
          </w:tcPr>
          <w:p w14:paraId="4A07AA2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57</w:t>
            </w:r>
          </w:p>
        </w:tc>
        <w:tc>
          <w:tcPr>
            <w:tcW w:w="0" w:type="auto"/>
          </w:tcPr>
          <w:p w14:paraId="23179D8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5.8</w:t>
            </w:r>
          </w:p>
        </w:tc>
        <w:tc>
          <w:tcPr>
            <w:tcW w:w="0" w:type="auto"/>
          </w:tcPr>
          <w:p w14:paraId="5C02BAC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2.4</w:t>
            </w:r>
          </w:p>
        </w:tc>
        <w:tc>
          <w:tcPr>
            <w:tcW w:w="0" w:type="auto"/>
          </w:tcPr>
          <w:p w14:paraId="6FC343D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41</w:t>
            </w:r>
          </w:p>
        </w:tc>
        <w:tc>
          <w:tcPr>
            <w:tcW w:w="0" w:type="auto"/>
          </w:tcPr>
          <w:p w14:paraId="310F9FF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2.00</w:t>
            </w:r>
          </w:p>
        </w:tc>
        <w:tc>
          <w:tcPr>
            <w:tcW w:w="0" w:type="auto"/>
          </w:tcPr>
          <w:p w14:paraId="3F78E4E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5.55</w:t>
            </w:r>
          </w:p>
        </w:tc>
        <w:tc>
          <w:tcPr>
            <w:tcW w:w="0" w:type="auto"/>
          </w:tcPr>
          <w:p w14:paraId="1BF25CC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10.95</w:t>
            </w:r>
          </w:p>
        </w:tc>
      </w:tr>
      <w:tr w:rsidR="007C2E0A" w:rsidRPr="00802222" w14:paraId="0E4BBB32" w14:textId="77777777">
        <w:tc>
          <w:tcPr>
            <w:tcW w:w="0" w:type="auto"/>
          </w:tcPr>
          <w:p w14:paraId="412E2760"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14:paraId="22A9646B" w14:textId="77777777" w:rsidR="007C2E0A" w:rsidRPr="00802222" w:rsidRDefault="00E02C48" w:rsidP="00802222">
            <w:pPr>
              <w:spacing w:line="240" w:lineRule="auto"/>
              <w:rPr>
                <w:rFonts w:asciiTheme="minorHAnsi" w:hAnsiTheme="minorHAnsi" w:cstheme="minorHAnsi"/>
              </w:rPr>
            </w:pPr>
            <w:r w:rsidRPr="00802222">
              <w:rPr>
                <w:rFonts w:asciiTheme="minorHAnsi" w:hAnsiTheme="minorHAnsi" w:cstheme="minorHAnsi"/>
              </w:rPr>
              <w:t>O</w:t>
            </w:r>
            <w:r w:rsidR="00192FFF" w:rsidRPr="00802222">
              <w:rPr>
                <w:rFonts w:asciiTheme="minorHAnsi" w:hAnsiTheme="minorHAnsi" w:cstheme="minorHAnsi"/>
              </w:rPr>
              <w:t>utlet</w:t>
            </w:r>
          </w:p>
        </w:tc>
        <w:tc>
          <w:tcPr>
            <w:tcW w:w="0" w:type="auto"/>
          </w:tcPr>
          <w:p w14:paraId="577E2ED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64</w:t>
            </w:r>
          </w:p>
        </w:tc>
        <w:tc>
          <w:tcPr>
            <w:tcW w:w="0" w:type="auto"/>
          </w:tcPr>
          <w:p w14:paraId="1ED7E35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4.8</w:t>
            </w:r>
          </w:p>
        </w:tc>
        <w:tc>
          <w:tcPr>
            <w:tcW w:w="0" w:type="auto"/>
          </w:tcPr>
          <w:p w14:paraId="5B3A714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w:t>
            </w:r>
          </w:p>
        </w:tc>
        <w:tc>
          <w:tcPr>
            <w:tcW w:w="0" w:type="auto"/>
          </w:tcPr>
          <w:p w14:paraId="6C1797D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w:t>
            </w:r>
          </w:p>
        </w:tc>
        <w:tc>
          <w:tcPr>
            <w:tcW w:w="0" w:type="auto"/>
          </w:tcPr>
          <w:p w14:paraId="6029DD8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14:paraId="4124D27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4.98</w:t>
            </w:r>
          </w:p>
        </w:tc>
        <w:tc>
          <w:tcPr>
            <w:tcW w:w="0" w:type="auto"/>
          </w:tcPr>
          <w:p w14:paraId="3CAB2F8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9.02</w:t>
            </w:r>
          </w:p>
        </w:tc>
      </w:tr>
      <w:tr w:rsidR="007C2E0A" w:rsidRPr="00802222" w14:paraId="58D7B69B" w14:textId="77777777">
        <w:tc>
          <w:tcPr>
            <w:tcW w:w="0" w:type="auto"/>
          </w:tcPr>
          <w:p w14:paraId="0A591C86"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summary</w:t>
            </w:r>
          </w:p>
        </w:tc>
        <w:tc>
          <w:tcPr>
            <w:tcW w:w="0" w:type="auto"/>
          </w:tcPr>
          <w:p w14:paraId="17A7EC5E"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w:t>
            </w:r>
          </w:p>
        </w:tc>
        <w:tc>
          <w:tcPr>
            <w:tcW w:w="0" w:type="auto"/>
          </w:tcPr>
          <w:p w14:paraId="202381A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91</w:t>
            </w:r>
          </w:p>
        </w:tc>
        <w:tc>
          <w:tcPr>
            <w:tcW w:w="0" w:type="auto"/>
          </w:tcPr>
          <w:p w14:paraId="0D31C3A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7.6</w:t>
            </w:r>
          </w:p>
        </w:tc>
        <w:tc>
          <w:tcPr>
            <w:tcW w:w="0" w:type="auto"/>
          </w:tcPr>
          <w:p w14:paraId="492BAB4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3.8</w:t>
            </w:r>
          </w:p>
        </w:tc>
        <w:tc>
          <w:tcPr>
            <w:tcW w:w="0" w:type="auto"/>
          </w:tcPr>
          <w:p w14:paraId="2B573CF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50</w:t>
            </w:r>
          </w:p>
        </w:tc>
        <w:tc>
          <w:tcPr>
            <w:tcW w:w="0" w:type="auto"/>
          </w:tcPr>
          <w:p w14:paraId="4CCB2FC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1.84</w:t>
            </w:r>
          </w:p>
        </w:tc>
        <w:tc>
          <w:tcPr>
            <w:tcW w:w="0" w:type="auto"/>
          </w:tcPr>
          <w:p w14:paraId="29F4501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6.95</w:t>
            </w:r>
          </w:p>
        </w:tc>
        <w:tc>
          <w:tcPr>
            <w:tcW w:w="0" w:type="auto"/>
          </w:tcPr>
          <w:p w14:paraId="1CB14CB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r w:rsidR="007C2E0A" w:rsidRPr="00802222" w14:paraId="360EEAA4" w14:textId="77777777">
        <w:tc>
          <w:tcPr>
            <w:tcW w:w="0" w:type="auto"/>
          </w:tcPr>
          <w:p w14:paraId="66853AC3"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summary</w:t>
            </w:r>
          </w:p>
        </w:tc>
        <w:tc>
          <w:tcPr>
            <w:tcW w:w="0" w:type="auto"/>
          </w:tcPr>
          <w:p w14:paraId="202C3E9B"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w:t>
            </w:r>
          </w:p>
        </w:tc>
        <w:tc>
          <w:tcPr>
            <w:tcW w:w="0" w:type="auto"/>
          </w:tcPr>
          <w:p w14:paraId="5C6A8C2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163</w:t>
            </w:r>
          </w:p>
        </w:tc>
        <w:tc>
          <w:tcPr>
            <w:tcW w:w="0" w:type="auto"/>
          </w:tcPr>
          <w:p w14:paraId="7E8EEDA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5.8</w:t>
            </w:r>
          </w:p>
        </w:tc>
        <w:tc>
          <w:tcPr>
            <w:tcW w:w="0" w:type="auto"/>
          </w:tcPr>
          <w:p w14:paraId="4C40492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2.1</w:t>
            </w:r>
          </w:p>
        </w:tc>
        <w:tc>
          <w:tcPr>
            <w:tcW w:w="0" w:type="auto"/>
          </w:tcPr>
          <w:p w14:paraId="5943589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37</w:t>
            </w:r>
          </w:p>
        </w:tc>
        <w:tc>
          <w:tcPr>
            <w:tcW w:w="0" w:type="auto"/>
          </w:tcPr>
          <w:p w14:paraId="07A9DF7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1.79</w:t>
            </w:r>
          </w:p>
        </w:tc>
        <w:tc>
          <w:tcPr>
            <w:tcW w:w="0" w:type="auto"/>
          </w:tcPr>
          <w:p w14:paraId="1AEE867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5.55</w:t>
            </w:r>
          </w:p>
        </w:tc>
        <w:tc>
          <w:tcPr>
            <w:tcW w:w="0" w:type="auto"/>
          </w:tcPr>
          <w:p w14:paraId="4BA9397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11.64</w:t>
            </w:r>
          </w:p>
        </w:tc>
      </w:tr>
      <w:tr w:rsidR="007C2E0A" w:rsidRPr="00802222" w14:paraId="3E629278" w14:textId="77777777">
        <w:tc>
          <w:tcPr>
            <w:tcW w:w="0" w:type="auto"/>
          </w:tcPr>
          <w:p w14:paraId="754C6FF0"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summary</w:t>
            </w:r>
          </w:p>
        </w:tc>
        <w:tc>
          <w:tcPr>
            <w:tcW w:w="0" w:type="auto"/>
          </w:tcPr>
          <w:p w14:paraId="106F4CA4"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all nested catchments (sites 1-5)</w:t>
            </w:r>
          </w:p>
        </w:tc>
        <w:tc>
          <w:tcPr>
            <w:tcW w:w="0" w:type="auto"/>
          </w:tcPr>
          <w:p w14:paraId="18DBEC3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254</w:t>
            </w:r>
          </w:p>
        </w:tc>
        <w:tc>
          <w:tcPr>
            <w:tcW w:w="0" w:type="auto"/>
          </w:tcPr>
          <w:p w14:paraId="480111F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6.4</w:t>
            </w:r>
          </w:p>
        </w:tc>
        <w:tc>
          <w:tcPr>
            <w:tcW w:w="0" w:type="auto"/>
          </w:tcPr>
          <w:p w14:paraId="6C1B9F8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w:t>
            </w:r>
          </w:p>
        </w:tc>
        <w:tc>
          <w:tcPr>
            <w:tcW w:w="0" w:type="auto"/>
          </w:tcPr>
          <w:p w14:paraId="7AC3D39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46</w:t>
            </w:r>
          </w:p>
        </w:tc>
        <w:tc>
          <w:tcPr>
            <w:tcW w:w="0" w:type="auto"/>
          </w:tcPr>
          <w:p w14:paraId="4599F24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1.79</w:t>
            </w:r>
          </w:p>
        </w:tc>
        <w:tc>
          <w:tcPr>
            <w:tcW w:w="0" w:type="auto"/>
          </w:tcPr>
          <w:p w14:paraId="3DF1135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6.09</w:t>
            </w:r>
          </w:p>
        </w:tc>
        <w:tc>
          <w:tcPr>
            <w:tcW w:w="0" w:type="auto"/>
          </w:tcPr>
          <w:p w14:paraId="6480DB1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19.07</w:t>
            </w:r>
          </w:p>
        </w:tc>
      </w:tr>
    </w:tbl>
    <w:p w14:paraId="6699E281" w14:textId="77777777" w:rsidR="007C2E0A" w:rsidRDefault="00192FFF">
      <w:r>
        <w:t> </w:t>
      </w:r>
    </w:p>
    <w:p w14:paraId="389351B2" w14:textId="77777777" w:rsidR="007C2E0A" w:rsidRDefault="00192FFF">
      <w:r>
        <w:t>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-10</w:t>
      </w:r>
      <w:r>
        <w:t>).</w:t>
      </w:r>
      <w:r>
        <w:rPr>
          <w:rStyle w:val="FootnoteReference"/>
        </w:rPr>
        <w:footnoteReference w:id="4"/>
      </w:r>
    </w:p>
    <w:p w14:paraId="06B1E38C" w14:textId="77777777" w:rsidR="007C2E0A" w:rsidRDefault="00192FFF">
      <w:r>
        <w:t>To identify which pairs of sites had equal DOC variance Levene’s test was applied to sample DOC results. Table 13 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14:paraId="71732914" w14:textId="77777777" w:rsidR="007C2E0A" w:rsidRDefault="00192FFF">
      <w:r>
        <w:t> </w:t>
      </w:r>
    </w:p>
    <w:p w14:paraId="69FBDF72" w14:textId="77777777" w:rsidR="007C2E0A" w:rsidRDefault="00192FFF" w:rsidP="00802222">
      <w:pPr>
        <w:spacing w:after="240" w:line="240" w:lineRule="auto"/>
      </w:pPr>
      <w:r>
        <w:t xml:space="preserve">Table 13: </w:t>
      </w:r>
      <w:r>
        <w:rPr>
          <w:i/>
        </w:rPr>
        <w:t xml:space="preserve">Results of Levene’s test comparing DOC variance between pairs of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Pr>
      <w:tblGrid>
        <w:gridCol w:w="2093"/>
        <w:gridCol w:w="2641"/>
        <w:gridCol w:w="1007"/>
        <w:gridCol w:w="1674"/>
      </w:tblGrid>
      <w:tr w:rsidR="007C2E0A" w:rsidRPr="00802222" w14:paraId="22B2C905" w14:textId="77777777">
        <w:tc>
          <w:tcPr>
            <w:tcW w:w="0" w:type="auto"/>
            <w:tcBorders>
              <w:bottom w:val="single" w:sz="0" w:space="0" w:color="auto"/>
            </w:tcBorders>
            <w:vAlign w:val="bottom"/>
          </w:tcPr>
          <w:p w14:paraId="7EB809ED"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Comparison Group</w:t>
            </w:r>
          </w:p>
        </w:tc>
        <w:tc>
          <w:tcPr>
            <w:tcW w:w="0" w:type="auto"/>
            <w:tcBorders>
              <w:bottom w:val="single" w:sz="0" w:space="0" w:color="auto"/>
            </w:tcBorders>
            <w:vAlign w:val="bottom"/>
          </w:tcPr>
          <w:p w14:paraId="7561D06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 Comparison</w:t>
            </w:r>
          </w:p>
        </w:tc>
        <w:tc>
          <w:tcPr>
            <w:tcW w:w="0" w:type="auto"/>
            <w:tcBorders>
              <w:bottom w:val="single" w:sz="0" w:space="0" w:color="auto"/>
            </w:tcBorders>
            <w:vAlign w:val="bottom"/>
          </w:tcPr>
          <w:p w14:paraId="4485748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p.value</w:t>
            </w:r>
          </w:p>
        </w:tc>
        <w:tc>
          <w:tcPr>
            <w:tcW w:w="0" w:type="auto"/>
            <w:tcBorders>
              <w:bottom w:val="single" w:sz="0" w:space="0" w:color="auto"/>
            </w:tcBorders>
            <w:vAlign w:val="bottom"/>
          </w:tcPr>
          <w:p w14:paraId="4ED37EC2"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Significance</w:t>
            </w:r>
          </w:p>
        </w:tc>
      </w:tr>
      <w:tr w:rsidR="007C2E0A" w:rsidRPr="00802222" w14:paraId="2CD5B6A5" w14:textId="77777777">
        <w:tc>
          <w:tcPr>
            <w:tcW w:w="0" w:type="auto"/>
          </w:tcPr>
          <w:p w14:paraId="3FD697E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headwaters</w:t>
            </w:r>
          </w:p>
        </w:tc>
        <w:tc>
          <w:tcPr>
            <w:tcW w:w="0" w:type="auto"/>
          </w:tcPr>
          <w:p w14:paraId="268EB058"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 &amp; ChrisCrk</w:t>
            </w:r>
          </w:p>
        </w:tc>
        <w:tc>
          <w:tcPr>
            <w:tcW w:w="0" w:type="auto"/>
          </w:tcPr>
          <w:p w14:paraId="4B0FEC9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0.01047</w:t>
            </w:r>
          </w:p>
        </w:tc>
        <w:tc>
          <w:tcPr>
            <w:tcW w:w="0" w:type="auto"/>
          </w:tcPr>
          <w:p w14:paraId="3CF562A2"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t>
            </w:r>
          </w:p>
        </w:tc>
      </w:tr>
      <w:tr w:rsidR="007C2E0A" w:rsidRPr="00802222" w14:paraId="640FA9EB" w14:textId="77777777">
        <w:tc>
          <w:tcPr>
            <w:tcW w:w="0" w:type="auto"/>
          </w:tcPr>
          <w:p w14:paraId="1DCCB0F5"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headwaters</w:t>
            </w:r>
          </w:p>
        </w:tc>
        <w:tc>
          <w:tcPr>
            <w:tcW w:w="0" w:type="auto"/>
          </w:tcPr>
          <w:p w14:paraId="50AD78C0"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 &amp; Weeks</w:t>
            </w:r>
          </w:p>
        </w:tc>
        <w:tc>
          <w:tcPr>
            <w:tcW w:w="0" w:type="auto"/>
          </w:tcPr>
          <w:p w14:paraId="29FE3E1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0.00051</w:t>
            </w:r>
          </w:p>
        </w:tc>
        <w:tc>
          <w:tcPr>
            <w:tcW w:w="0" w:type="auto"/>
          </w:tcPr>
          <w:p w14:paraId="19A18247"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t>
            </w:r>
          </w:p>
        </w:tc>
      </w:tr>
      <w:tr w:rsidR="007C2E0A" w:rsidRPr="00802222" w14:paraId="3BC61A1A" w14:textId="77777777">
        <w:tc>
          <w:tcPr>
            <w:tcW w:w="0" w:type="auto"/>
          </w:tcPr>
          <w:p w14:paraId="47F68B31"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headwaters</w:t>
            </w:r>
          </w:p>
        </w:tc>
        <w:tc>
          <w:tcPr>
            <w:tcW w:w="0" w:type="auto"/>
          </w:tcPr>
          <w:p w14:paraId="5846A314"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 &amp; ChrisCrk</w:t>
            </w:r>
          </w:p>
        </w:tc>
        <w:tc>
          <w:tcPr>
            <w:tcW w:w="0" w:type="auto"/>
          </w:tcPr>
          <w:p w14:paraId="28EB0CA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0.15472</w:t>
            </w:r>
          </w:p>
        </w:tc>
        <w:tc>
          <w:tcPr>
            <w:tcW w:w="0" w:type="auto"/>
          </w:tcPr>
          <w:p w14:paraId="5C51736E"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homoscedastic</w:t>
            </w:r>
          </w:p>
        </w:tc>
      </w:tr>
      <w:tr w:rsidR="007C2E0A" w:rsidRPr="00802222" w14:paraId="22DFC229" w14:textId="77777777">
        <w:tc>
          <w:tcPr>
            <w:tcW w:w="0" w:type="auto"/>
          </w:tcPr>
          <w:p w14:paraId="39E43ACD"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mainstems</w:t>
            </w:r>
          </w:p>
        </w:tc>
        <w:tc>
          <w:tcPr>
            <w:tcW w:w="0" w:type="auto"/>
          </w:tcPr>
          <w:p w14:paraId="03B09EC5"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 &amp; CraggCrk</w:t>
            </w:r>
          </w:p>
        </w:tc>
        <w:tc>
          <w:tcPr>
            <w:tcW w:w="0" w:type="auto"/>
          </w:tcPr>
          <w:p w14:paraId="29C7AC4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0.47012</w:t>
            </w:r>
          </w:p>
        </w:tc>
        <w:tc>
          <w:tcPr>
            <w:tcW w:w="0" w:type="auto"/>
          </w:tcPr>
          <w:p w14:paraId="6C2A03C6"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homoscedastic</w:t>
            </w:r>
          </w:p>
        </w:tc>
      </w:tr>
      <w:tr w:rsidR="007C2E0A" w:rsidRPr="00802222" w14:paraId="7989B05D" w14:textId="77777777">
        <w:tc>
          <w:tcPr>
            <w:tcW w:w="0" w:type="auto"/>
          </w:tcPr>
          <w:p w14:paraId="7D2862D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mainstems</w:t>
            </w:r>
          </w:p>
        </w:tc>
        <w:tc>
          <w:tcPr>
            <w:tcW w:w="0" w:type="auto"/>
          </w:tcPr>
          <w:p w14:paraId="11653BBC"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 &amp; WestLeech</w:t>
            </w:r>
          </w:p>
        </w:tc>
        <w:tc>
          <w:tcPr>
            <w:tcW w:w="0" w:type="auto"/>
          </w:tcPr>
          <w:p w14:paraId="73B15C8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0.01858</w:t>
            </w:r>
          </w:p>
        </w:tc>
        <w:tc>
          <w:tcPr>
            <w:tcW w:w="0" w:type="auto"/>
          </w:tcPr>
          <w:p w14:paraId="7638BBCD"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t>
            </w:r>
          </w:p>
        </w:tc>
      </w:tr>
      <w:tr w:rsidR="007C2E0A" w:rsidRPr="00802222" w14:paraId="35C8B4F6" w14:textId="77777777">
        <w:tc>
          <w:tcPr>
            <w:tcW w:w="0" w:type="auto"/>
          </w:tcPr>
          <w:p w14:paraId="323FDA98"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mainstems</w:t>
            </w:r>
          </w:p>
        </w:tc>
        <w:tc>
          <w:tcPr>
            <w:tcW w:w="0" w:type="auto"/>
          </w:tcPr>
          <w:p w14:paraId="56B1C7F8"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 &amp; WestLeech</w:t>
            </w:r>
          </w:p>
        </w:tc>
        <w:tc>
          <w:tcPr>
            <w:tcW w:w="0" w:type="auto"/>
          </w:tcPr>
          <w:p w14:paraId="7D514B4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0.00051</w:t>
            </w:r>
          </w:p>
        </w:tc>
        <w:tc>
          <w:tcPr>
            <w:tcW w:w="0" w:type="auto"/>
          </w:tcPr>
          <w:p w14:paraId="32C11ED6"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t>
            </w:r>
          </w:p>
        </w:tc>
      </w:tr>
      <w:tr w:rsidR="007C2E0A" w:rsidRPr="00802222" w14:paraId="5023FB93" w14:textId="77777777">
        <w:tc>
          <w:tcPr>
            <w:tcW w:w="0" w:type="auto"/>
          </w:tcPr>
          <w:p w14:paraId="6FD30433"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 to outlet</w:t>
            </w:r>
          </w:p>
        </w:tc>
        <w:tc>
          <w:tcPr>
            <w:tcW w:w="0" w:type="auto"/>
          </w:tcPr>
          <w:p w14:paraId="0D5519A2"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 &amp; Tunnel</w:t>
            </w:r>
          </w:p>
        </w:tc>
        <w:tc>
          <w:tcPr>
            <w:tcW w:w="0" w:type="auto"/>
          </w:tcPr>
          <w:p w14:paraId="14C50E2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0.50170</w:t>
            </w:r>
          </w:p>
        </w:tc>
        <w:tc>
          <w:tcPr>
            <w:tcW w:w="0" w:type="auto"/>
          </w:tcPr>
          <w:p w14:paraId="66BBDD41"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homoscedastic</w:t>
            </w:r>
          </w:p>
        </w:tc>
      </w:tr>
      <w:tr w:rsidR="007C2E0A" w:rsidRPr="00802222" w14:paraId="4ADA8C87" w14:textId="77777777">
        <w:tc>
          <w:tcPr>
            <w:tcW w:w="0" w:type="auto"/>
          </w:tcPr>
          <w:p w14:paraId="0F772500"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 to outlet</w:t>
            </w:r>
          </w:p>
        </w:tc>
        <w:tc>
          <w:tcPr>
            <w:tcW w:w="0" w:type="auto"/>
          </w:tcPr>
          <w:p w14:paraId="68D3285F"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 &amp; Tunnel</w:t>
            </w:r>
          </w:p>
        </w:tc>
        <w:tc>
          <w:tcPr>
            <w:tcW w:w="0" w:type="auto"/>
          </w:tcPr>
          <w:p w14:paraId="07C0A74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0.10260</w:t>
            </w:r>
          </w:p>
        </w:tc>
        <w:tc>
          <w:tcPr>
            <w:tcW w:w="0" w:type="auto"/>
          </w:tcPr>
          <w:p w14:paraId="04DDC4FB"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homoscedastic</w:t>
            </w:r>
          </w:p>
        </w:tc>
      </w:tr>
      <w:tr w:rsidR="007C2E0A" w:rsidRPr="00802222" w14:paraId="68E73282" w14:textId="77777777">
        <w:tc>
          <w:tcPr>
            <w:tcW w:w="0" w:type="auto"/>
          </w:tcPr>
          <w:p w14:paraId="3D4DEB7D"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mainstem to outlet</w:t>
            </w:r>
          </w:p>
        </w:tc>
        <w:tc>
          <w:tcPr>
            <w:tcW w:w="0" w:type="auto"/>
          </w:tcPr>
          <w:p w14:paraId="714FE915"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 &amp; Tunnel</w:t>
            </w:r>
          </w:p>
        </w:tc>
        <w:tc>
          <w:tcPr>
            <w:tcW w:w="0" w:type="auto"/>
          </w:tcPr>
          <w:p w14:paraId="21ADC03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0.03433</w:t>
            </w:r>
          </w:p>
        </w:tc>
        <w:tc>
          <w:tcPr>
            <w:tcW w:w="0" w:type="auto"/>
          </w:tcPr>
          <w:p w14:paraId="21B2F17E"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t>
            </w:r>
          </w:p>
        </w:tc>
      </w:tr>
    </w:tbl>
    <w:p w14:paraId="088986DD" w14:textId="77777777" w:rsidR="007C2E0A" w:rsidRDefault="00192FFF">
      <w:r>
        <w:t> </w:t>
      </w:r>
    </w:p>
    <w:p w14:paraId="1F077366" w14:textId="77777777" w:rsidR="007C2E0A" w:rsidRDefault="00192FFF">
      <w:pPr>
        <w:pStyle w:val="Heading4"/>
      </w:pPr>
      <w:bookmarkStart w:id="213" w:name="temporal-trends-in-doc-seasonality"/>
      <w:bookmarkStart w:id="214" w:name="_Toc43678736"/>
      <w:r>
        <w:t>Temporal trends in DOC: seasonality</w:t>
      </w:r>
      <w:bookmarkEnd w:id="213"/>
      <w:bookmarkEnd w:id="214"/>
    </w:p>
    <w:p w14:paraId="7BE2E2D9" w14:textId="77777777" w:rsidR="007C2E0A" w:rsidRDefault="00192FFF">
      <w:r>
        <w:t>Over the study period, DOC concentrations followed similar trends across each of the six LWSA sites (Figure 16). DOC was highest early in the wet season and progressively decreased through the fall and winter, reaching minimum concentrations in the spring before progressively increasing again through the summer. </w:t>
      </w:r>
    </w:p>
    <w:p w14:paraId="4A259405" w14:textId="77777777" w:rsidR="007C2E0A" w:rsidRDefault="00192FFF" w:rsidP="00802222">
      <w:pPr>
        <w:spacing w:line="240" w:lineRule="auto"/>
        <w:jc w:val="center"/>
      </w:pPr>
      <w:r>
        <w:rPr>
          <w:noProof/>
        </w:rPr>
        <w:drawing>
          <wp:inline distT="0" distB="0" distL="0" distR="0" wp14:anchorId="2D091022" wp14:editId="4FBCB454">
            <wp:extent cx="5321300" cy="5199380"/>
            <wp:effectExtent l="0" t="0" r="0" b="0"/>
            <wp:docPr id="16" name="Picture" descr="Figure 16:  Trends in dissolved organic carbon concentrations over sixteen months (Oct 2018 to Feb 2020) at six sites across the Leech water supply area (n = 323: 153 grab samples, 170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32"/>
                    <a:stretch>
                      <a:fillRect/>
                    </a:stretch>
                  </pic:blipFill>
                  <pic:spPr bwMode="auto">
                    <a:xfrm>
                      <a:off x="0" y="0"/>
                      <a:ext cx="5321852" cy="5199919"/>
                    </a:xfrm>
                    <a:prstGeom prst="rect">
                      <a:avLst/>
                    </a:prstGeom>
                    <a:noFill/>
                    <a:ln w="9525">
                      <a:noFill/>
                      <a:headEnd/>
                      <a:tailEnd/>
                    </a:ln>
                  </pic:spPr>
                </pic:pic>
              </a:graphicData>
            </a:graphic>
          </wp:inline>
        </w:drawing>
      </w:r>
    </w:p>
    <w:p w14:paraId="1EAC60F4" w14:textId="77777777" w:rsidR="007C2E0A" w:rsidRDefault="00192FFF" w:rsidP="00802222">
      <w:pPr>
        <w:spacing w:line="240" w:lineRule="auto"/>
      </w:pPr>
      <w:r>
        <w:t xml:space="preserve">Figure 16:  </w:t>
      </w:r>
      <w:r>
        <w:rPr>
          <w:i/>
        </w:rPr>
        <w:t xml:space="preserve">Trends in dissolved organic carbon concentrations over sixteen months (Oct 2018 to Feb 2020) at six sites across the Leech water supply area (n = 323: 153 grab samples, 170 vertical rack </w:t>
      </w:r>
      <w:commentRangeStart w:id="215"/>
      <w:r>
        <w:rPr>
          <w:i/>
        </w:rPr>
        <w:t>samples</w:t>
      </w:r>
      <w:commentRangeEnd w:id="215"/>
      <w:r w:rsidR="00B11AE9">
        <w:rPr>
          <w:rStyle w:val="CommentReference"/>
        </w:rPr>
        <w:commentReference w:id="215"/>
      </w:r>
      <w:r>
        <w:rPr>
          <w:i/>
        </w:rPr>
        <w:t>.</w:t>
      </w:r>
    </w:p>
    <w:p w14:paraId="56104203" w14:textId="77777777" w:rsidR="007C2E0A" w:rsidRDefault="00192FFF">
      <w:r>
        <w:t> </w:t>
      </w:r>
    </w:p>
    <w:p w14:paraId="48C150F8" w14:textId="77777777" w:rsidR="007C2E0A" w:rsidRDefault="00192FFF">
      <w:r>
        <w:t xml:space="preserve">Overall, there was very little difference between mean DOC concentration through the wet season (6.2 ± 3 mg/L) compared to the dry season (5.5 ± 3 mg/L). However, there were far fewer samples collected in the dry season than during the wet season (Figure </w:t>
      </w:r>
      <w:commentRangeStart w:id="216"/>
      <w:r>
        <w:t>17</w:t>
      </w:r>
      <w:commentRangeEnd w:id="216"/>
      <w:r w:rsidR="00972786">
        <w:rPr>
          <w:rStyle w:val="CommentReference"/>
        </w:rPr>
        <w:commentReference w:id="216"/>
      </w:r>
      <w:r>
        <w:t>.</w:t>
      </w:r>
    </w:p>
    <w:p w14:paraId="3B4C18CE" w14:textId="77777777" w:rsidR="007C2E0A" w:rsidRDefault="00192FFF">
      <w:r>
        <w:t> </w:t>
      </w:r>
    </w:p>
    <w:p w14:paraId="71606116" w14:textId="77777777" w:rsidR="007C2E0A" w:rsidRDefault="00192FFF" w:rsidP="00802222">
      <w:pPr>
        <w:spacing w:line="240" w:lineRule="auto"/>
      </w:pPr>
      <w:r>
        <w:rPr>
          <w:noProof/>
        </w:rPr>
        <w:drawing>
          <wp:inline distT="0" distB="0" distL="0" distR="0" wp14:anchorId="155EDB67" wp14:editId="7313AC92">
            <wp:extent cx="5504749" cy="3211103"/>
            <wp:effectExtent l="0" t="0" r="0" b="0"/>
            <wp:docPr id="17" name="Picture" descr="Figure 17:  Boxplots of DOC concentrations at six LWSA sites during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png"/>
                    <pic:cNvPicPr>
                      <a:picLocks noChangeAspect="1" noChangeArrowheads="1"/>
                    </pic:cNvPicPr>
                  </pic:nvPicPr>
                  <pic:blipFill>
                    <a:blip r:embed="rId33"/>
                    <a:stretch>
                      <a:fillRect/>
                    </a:stretch>
                  </pic:blipFill>
                  <pic:spPr bwMode="auto">
                    <a:xfrm>
                      <a:off x="0" y="0"/>
                      <a:ext cx="5504749" cy="3211103"/>
                    </a:xfrm>
                    <a:prstGeom prst="rect">
                      <a:avLst/>
                    </a:prstGeom>
                    <a:noFill/>
                    <a:ln w="9525">
                      <a:noFill/>
                      <a:headEnd/>
                      <a:tailEnd/>
                    </a:ln>
                  </pic:spPr>
                </pic:pic>
              </a:graphicData>
            </a:graphic>
          </wp:inline>
        </w:drawing>
      </w:r>
    </w:p>
    <w:p w14:paraId="1979896C" w14:textId="77777777" w:rsidR="007C2E0A" w:rsidRDefault="00192FFF" w:rsidP="00802222">
      <w:pPr>
        <w:spacing w:line="240" w:lineRule="auto"/>
      </w:pPr>
      <w:r>
        <w:t xml:space="preserve">Figure 17:  </w:t>
      </w:r>
      <w:r>
        <w:rPr>
          <w:i/>
        </w:rPr>
        <w:t>Boxplots of DOC concentrations at six LWSA sites during dry and wet seasons.</w:t>
      </w:r>
    </w:p>
    <w:p w14:paraId="6699B499" w14:textId="77777777" w:rsidR="007C2E0A" w:rsidRDefault="00192FFF">
      <w:r>
        <w:t> </w:t>
      </w:r>
    </w:p>
    <w:p w14:paraId="31B22C8C" w14:textId="77777777" w:rsidR="007C2E0A" w:rsidRDefault="00192FFF">
      <w:r>
        <w:t xml:space="preserve">The wet season </w:t>
      </w:r>
      <w:commentRangeStart w:id="217"/>
      <w:r>
        <w:t>was</w:t>
      </w:r>
      <w:commentRangeEnd w:id="217"/>
      <w:r w:rsidR="00972786">
        <w:rPr>
          <w:rStyle w:val="CommentReference"/>
        </w:rPr>
        <w:commentReference w:id="217"/>
      </w:r>
      <w:r>
        <w:t xml:space="preserve"> better represented (more samples) than the dry and therefore more interesting in terms of DOC concentration patterns, and the wet season is more relevant with respect to water supply because that is when flows are great enough to allow diversion for inter-basin transfer. High flows also showed increased DOC concentrations. Stormflow samples collected on vertical Racks showed higher DOC than Grab samples manually collected across wet seasons (Figure </w:t>
      </w:r>
      <w:commentRangeStart w:id="218"/>
      <w:r>
        <w:t>18</w:t>
      </w:r>
      <w:commentRangeEnd w:id="218"/>
      <w:r w:rsidR="00972786">
        <w:rPr>
          <w:rStyle w:val="CommentReference"/>
        </w:rPr>
        <w:commentReference w:id="218"/>
      </w:r>
      <w:r>
        <w:t>.</w:t>
      </w:r>
    </w:p>
    <w:p w14:paraId="1B63BDF8" w14:textId="77777777" w:rsidR="007C2E0A" w:rsidRDefault="00192FFF">
      <w:r>
        <w:t> </w:t>
      </w:r>
    </w:p>
    <w:p w14:paraId="5C7B9507" w14:textId="77777777" w:rsidR="007C2E0A" w:rsidRDefault="00192FFF" w:rsidP="00802222">
      <w:pPr>
        <w:spacing w:line="240" w:lineRule="auto"/>
      </w:pPr>
      <w:r>
        <w:rPr>
          <w:noProof/>
        </w:rPr>
        <w:drawing>
          <wp:inline distT="0" distB="0" distL="0" distR="0" wp14:anchorId="54D0590B" wp14:editId="57F4EC83">
            <wp:extent cx="4587290" cy="3211103"/>
            <wp:effectExtent l="0" t="0" r="0" b="0"/>
            <wp:docPr id="18" name="Picture" descr="Figure 18: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34"/>
                    <a:stretch>
                      <a:fillRect/>
                    </a:stretch>
                  </pic:blipFill>
                  <pic:spPr bwMode="auto">
                    <a:xfrm>
                      <a:off x="0" y="0"/>
                      <a:ext cx="4587290" cy="3211103"/>
                    </a:xfrm>
                    <a:prstGeom prst="rect">
                      <a:avLst/>
                    </a:prstGeom>
                    <a:noFill/>
                    <a:ln w="9525">
                      <a:noFill/>
                      <a:headEnd/>
                      <a:tailEnd/>
                    </a:ln>
                  </pic:spPr>
                </pic:pic>
              </a:graphicData>
            </a:graphic>
          </wp:inline>
        </w:drawing>
      </w:r>
    </w:p>
    <w:p w14:paraId="0C1127C1" w14:textId="77777777" w:rsidR="007C2E0A" w:rsidRDefault="00192FFF" w:rsidP="00802222">
      <w:pPr>
        <w:spacing w:line="240" w:lineRule="auto"/>
      </w:pPr>
      <w:r>
        <w:t xml:space="preserve">Figure 18: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14:paraId="092ED469" w14:textId="77777777" w:rsidR="007C2E0A" w:rsidRDefault="00192FFF">
      <w:r>
        <w:t> </w:t>
      </w:r>
    </w:p>
    <w:p w14:paraId="64976395" w14:textId="77777777" w:rsidR="007C2E0A" w:rsidRDefault="00192FFF">
      <w:pPr>
        <w:pStyle w:val="Heading4"/>
      </w:pPr>
      <w:bookmarkStart w:id="219" w:name="Xc2630683f9dc53106c8f6f2575ed377c9a57537"/>
      <w:bookmarkStart w:id="220" w:name="_Toc43678737"/>
      <w:r>
        <w:t>Spatiotemporal synchrony in local extrema: river stage and DOC</w:t>
      </w:r>
      <w:bookmarkEnd w:id="219"/>
      <w:bookmarkEnd w:id="220"/>
    </w:p>
    <w:p w14:paraId="1ED4481D" w14:textId="77777777" w:rsidR="00802222" w:rsidRPr="00802222" w:rsidRDefault="00802222" w:rsidP="00802222">
      <w:r>
        <w:t xml:space="preserve">* </w:t>
      </w:r>
      <w:r>
        <w:rPr>
          <w:color w:val="FF0000"/>
        </w:rPr>
        <w:t>underdevelopment</w:t>
      </w:r>
    </w:p>
    <w:p w14:paraId="50DF331C" w14:textId="77777777" w:rsidR="007C2E0A" w:rsidRDefault="00192FFF">
      <w:r>
        <w:t>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w:t>
      </w:r>
    </w:p>
    <w:p w14:paraId="1DB8AA51" w14:textId="77777777" w:rsidR="007C2E0A" w:rsidRPr="00802222" w:rsidRDefault="00192FFF" w:rsidP="005B0621">
      <w:pPr>
        <w:numPr>
          <w:ilvl w:val="0"/>
          <w:numId w:val="3"/>
        </w:numPr>
        <w:rPr>
          <w:color w:val="FF0000"/>
        </w:rPr>
      </w:pPr>
      <w:r w:rsidRPr="00802222">
        <w:rPr>
          <w:color w:val="FF0000"/>
        </w:rPr>
        <w:t>rising limb DOC (unsure if this is helpful)</w:t>
      </w:r>
      <w:r w:rsidR="00802222">
        <w:rPr>
          <w:color w:val="FF0000"/>
        </w:rPr>
        <w:t xml:space="preserve">  </w:t>
      </w:r>
    </w:p>
    <w:p w14:paraId="506AA38A" w14:textId="77777777" w:rsidR="007C2E0A" w:rsidRDefault="00192FFF">
      <w:r>
        <w:rPr>
          <w:i/>
        </w:rPr>
        <w:t>Figure 19 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14:paraId="2610D53A" w14:textId="77777777" w:rsidR="007C2E0A" w:rsidRDefault="00192FFF" w:rsidP="00802222">
      <w:pPr>
        <w:spacing w:line="240" w:lineRule="auto"/>
      </w:pPr>
      <w:r>
        <w:rPr>
          <w:noProof/>
        </w:rPr>
        <w:drawing>
          <wp:inline distT="0" distB="0" distL="0" distR="0" wp14:anchorId="6A223E8B" wp14:editId="3EC65C59">
            <wp:extent cx="4587290" cy="6422207"/>
            <wp:effectExtent l="0" t="0" r="0" b="0"/>
            <wp:docPr id="19" name="Picture" descr="Figure 19: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5"/>
                    <a:stretch>
                      <a:fillRect/>
                    </a:stretch>
                  </pic:blipFill>
                  <pic:spPr bwMode="auto">
                    <a:xfrm>
                      <a:off x="0" y="0"/>
                      <a:ext cx="4587290" cy="6422207"/>
                    </a:xfrm>
                    <a:prstGeom prst="rect">
                      <a:avLst/>
                    </a:prstGeom>
                    <a:noFill/>
                    <a:ln w="9525">
                      <a:noFill/>
                      <a:headEnd/>
                      <a:tailEnd/>
                    </a:ln>
                  </pic:spPr>
                </pic:pic>
              </a:graphicData>
            </a:graphic>
          </wp:inline>
        </w:drawing>
      </w:r>
    </w:p>
    <w:p w14:paraId="6ED0E1B7" w14:textId="77777777" w:rsidR="007C2E0A" w:rsidRDefault="00192FFF" w:rsidP="00802222">
      <w:pPr>
        <w:spacing w:line="240" w:lineRule="auto"/>
      </w:pPr>
      <w:r>
        <w:t xml:space="preserve">Figure 19:  </w:t>
      </w:r>
      <w:r>
        <w:rPr>
          <w:i/>
        </w:rPr>
        <w:t>DOC concentration trends in rising limb samples categorized by rain events</w:t>
      </w:r>
    </w:p>
    <w:p w14:paraId="5E702CE7" w14:textId="77777777" w:rsidR="007C2E0A" w:rsidRDefault="00192FFF">
      <w:r>
        <w:t> </w:t>
      </w:r>
    </w:p>
    <w:p w14:paraId="10778AD7" w14:textId="77777777" w:rsidR="00802222" w:rsidRPr="00802222" w:rsidRDefault="00802222" w:rsidP="00802222">
      <w:pPr>
        <w:rPr>
          <w:color w:val="FF0000"/>
        </w:rPr>
      </w:pPr>
      <w:r>
        <w:rPr>
          <w:i/>
          <w:color w:val="FF0000"/>
        </w:rPr>
        <w:t xml:space="preserve">I think </w:t>
      </w:r>
      <w:r w:rsidR="00192FFF" w:rsidRPr="00802222">
        <w:rPr>
          <w:i/>
          <w:color w:val="FF0000"/>
        </w:rPr>
        <w:t>th</w:t>
      </w:r>
      <w:r>
        <w:rPr>
          <w:i/>
          <w:color w:val="FF0000"/>
        </w:rPr>
        <w:t xml:space="preserve">e following </w:t>
      </w:r>
      <w:r w:rsidR="00192FFF" w:rsidRPr="00802222">
        <w:rPr>
          <w:i/>
          <w:color w:val="FF0000"/>
        </w:rPr>
        <w:t>is good though</w:t>
      </w:r>
      <w:r w:rsidR="00192FFF" w:rsidRPr="00802222">
        <w:rPr>
          <w:color w:val="FF0000"/>
        </w:rPr>
        <w:t>:</w:t>
      </w:r>
    </w:p>
    <w:p w14:paraId="55160351" w14:textId="77777777" w:rsidR="007C2E0A" w:rsidRDefault="00192FFF">
      <w:r>
        <w:t>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14 summarizes proportions of common DOC and stage extrema samples, where 1 indicates perfect agreement between samples of extreme DOC and sample-stage, and zero indicates complete asynchrony between DOC and stage highs and lows.</w:t>
      </w:r>
    </w:p>
    <w:p w14:paraId="488A1085" w14:textId="77777777" w:rsidR="007C2E0A" w:rsidRDefault="00192FFF">
      <w:r>
        <w:t xml:space="preserve">Table 14: </w:t>
      </w:r>
      <w:r>
        <w:rPr>
          <w:i/>
        </w:rPr>
        <w:t>Proportion of samples for which peak DOC was found in the highest sample stage.</w:t>
      </w:r>
    </w:p>
    <w:tbl>
      <w:tblPr>
        <w:tblW w:w="0" w:type="pct"/>
        <w:tblLook w:val="07E0" w:firstRow="1" w:lastRow="1" w:firstColumn="1" w:lastColumn="1" w:noHBand="1" w:noVBand="1"/>
      </w:tblPr>
      <w:tblGrid>
        <w:gridCol w:w="1309"/>
        <w:gridCol w:w="3236"/>
        <w:gridCol w:w="3196"/>
      </w:tblGrid>
      <w:tr w:rsidR="007C2E0A" w14:paraId="264F05A3" w14:textId="77777777">
        <w:tc>
          <w:tcPr>
            <w:tcW w:w="0" w:type="auto"/>
            <w:tcBorders>
              <w:bottom w:val="single" w:sz="0" w:space="0" w:color="auto"/>
            </w:tcBorders>
            <w:vAlign w:val="bottom"/>
          </w:tcPr>
          <w:p w14:paraId="73A88CD7" w14:textId="77777777" w:rsidR="007C2E0A" w:rsidRDefault="00192FFF" w:rsidP="00802222">
            <w:pPr>
              <w:spacing w:line="240" w:lineRule="auto"/>
            </w:pPr>
            <w:r>
              <w:t>Site</w:t>
            </w:r>
          </w:p>
        </w:tc>
        <w:tc>
          <w:tcPr>
            <w:tcW w:w="0" w:type="auto"/>
            <w:tcBorders>
              <w:bottom w:val="single" w:sz="0" w:space="0" w:color="auto"/>
            </w:tcBorders>
            <w:vAlign w:val="bottom"/>
          </w:tcPr>
          <w:p w14:paraId="242FFBBC" w14:textId="77777777" w:rsidR="007C2E0A" w:rsidRDefault="00192FFF" w:rsidP="00802222">
            <w:pPr>
              <w:spacing w:line="240" w:lineRule="auto"/>
              <w:jc w:val="right"/>
            </w:pPr>
            <w:r>
              <w:t>Proportion of common maxima</w:t>
            </w:r>
          </w:p>
        </w:tc>
        <w:tc>
          <w:tcPr>
            <w:tcW w:w="0" w:type="auto"/>
            <w:tcBorders>
              <w:bottom w:val="single" w:sz="0" w:space="0" w:color="auto"/>
            </w:tcBorders>
            <w:vAlign w:val="bottom"/>
          </w:tcPr>
          <w:p w14:paraId="5FD916DD" w14:textId="77777777" w:rsidR="007C2E0A" w:rsidRDefault="00192FFF" w:rsidP="00802222">
            <w:pPr>
              <w:spacing w:line="240" w:lineRule="auto"/>
              <w:jc w:val="right"/>
            </w:pPr>
            <w:r>
              <w:t>Proportion of common minima</w:t>
            </w:r>
          </w:p>
        </w:tc>
      </w:tr>
      <w:tr w:rsidR="007C2E0A" w14:paraId="5BE04434" w14:textId="77777777">
        <w:tc>
          <w:tcPr>
            <w:tcW w:w="0" w:type="auto"/>
          </w:tcPr>
          <w:p w14:paraId="40980087" w14:textId="77777777" w:rsidR="007C2E0A" w:rsidRDefault="00192FFF" w:rsidP="00802222">
            <w:pPr>
              <w:spacing w:line="240" w:lineRule="auto"/>
            </w:pPr>
            <w:r>
              <w:t>Weeks</w:t>
            </w:r>
          </w:p>
        </w:tc>
        <w:tc>
          <w:tcPr>
            <w:tcW w:w="0" w:type="auto"/>
          </w:tcPr>
          <w:p w14:paraId="22590B5E" w14:textId="77777777" w:rsidR="007C2E0A" w:rsidRDefault="00192FFF" w:rsidP="00802222">
            <w:pPr>
              <w:spacing w:line="240" w:lineRule="auto"/>
              <w:jc w:val="right"/>
            </w:pPr>
            <w:r>
              <w:t>0.588</w:t>
            </w:r>
          </w:p>
        </w:tc>
        <w:tc>
          <w:tcPr>
            <w:tcW w:w="0" w:type="auto"/>
          </w:tcPr>
          <w:p w14:paraId="4D15E433" w14:textId="77777777" w:rsidR="007C2E0A" w:rsidRDefault="00192FFF" w:rsidP="00802222">
            <w:pPr>
              <w:spacing w:line="240" w:lineRule="auto"/>
              <w:jc w:val="right"/>
            </w:pPr>
            <w:r>
              <w:t>0.647</w:t>
            </w:r>
          </w:p>
        </w:tc>
      </w:tr>
      <w:tr w:rsidR="007C2E0A" w14:paraId="499C5EC6" w14:textId="77777777">
        <w:tc>
          <w:tcPr>
            <w:tcW w:w="0" w:type="auto"/>
          </w:tcPr>
          <w:p w14:paraId="45A56A43" w14:textId="77777777" w:rsidR="007C2E0A" w:rsidRDefault="00192FFF" w:rsidP="00802222">
            <w:pPr>
              <w:spacing w:line="240" w:lineRule="auto"/>
            </w:pPr>
            <w:r>
              <w:t>ChrisCrk</w:t>
            </w:r>
          </w:p>
        </w:tc>
        <w:tc>
          <w:tcPr>
            <w:tcW w:w="0" w:type="auto"/>
          </w:tcPr>
          <w:p w14:paraId="75EA7157" w14:textId="77777777" w:rsidR="007C2E0A" w:rsidRDefault="00192FFF" w:rsidP="00802222">
            <w:pPr>
              <w:spacing w:line="240" w:lineRule="auto"/>
              <w:jc w:val="right"/>
            </w:pPr>
            <w:r>
              <w:t>0.800</w:t>
            </w:r>
          </w:p>
        </w:tc>
        <w:tc>
          <w:tcPr>
            <w:tcW w:w="0" w:type="auto"/>
          </w:tcPr>
          <w:p w14:paraId="3E0B111D" w14:textId="77777777" w:rsidR="007C2E0A" w:rsidRDefault="00192FFF" w:rsidP="00802222">
            <w:pPr>
              <w:spacing w:line="240" w:lineRule="auto"/>
              <w:jc w:val="right"/>
            </w:pPr>
            <w:r>
              <w:t>0.800</w:t>
            </w:r>
          </w:p>
        </w:tc>
      </w:tr>
      <w:tr w:rsidR="007C2E0A" w14:paraId="0A571120" w14:textId="77777777">
        <w:tc>
          <w:tcPr>
            <w:tcW w:w="0" w:type="auto"/>
          </w:tcPr>
          <w:p w14:paraId="0EECB896" w14:textId="77777777" w:rsidR="007C2E0A" w:rsidRDefault="00192FFF" w:rsidP="00802222">
            <w:pPr>
              <w:spacing w:line="240" w:lineRule="auto"/>
            </w:pPr>
            <w:r>
              <w:t>LeechHead</w:t>
            </w:r>
          </w:p>
        </w:tc>
        <w:tc>
          <w:tcPr>
            <w:tcW w:w="0" w:type="auto"/>
          </w:tcPr>
          <w:p w14:paraId="2A720020" w14:textId="77777777" w:rsidR="007C2E0A" w:rsidRDefault="00192FFF" w:rsidP="00802222">
            <w:pPr>
              <w:spacing w:line="240" w:lineRule="auto"/>
              <w:jc w:val="right"/>
            </w:pPr>
            <w:r>
              <w:t>0.889</w:t>
            </w:r>
          </w:p>
        </w:tc>
        <w:tc>
          <w:tcPr>
            <w:tcW w:w="0" w:type="auto"/>
          </w:tcPr>
          <w:p w14:paraId="727B96DA" w14:textId="77777777" w:rsidR="007C2E0A" w:rsidRDefault="00192FFF" w:rsidP="00802222">
            <w:pPr>
              <w:spacing w:line="240" w:lineRule="auto"/>
              <w:jc w:val="right"/>
            </w:pPr>
            <w:r>
              <w:t>0.889</w:t>
            </w:r>
          </w:p>
        </w:tc>
      </w:tr>
      <w:tr w:rsidR="007C2E0A" w14:paraId="32A0E19F" w14:textId="77777777">
        <w:tc>
          <w:tcPr>
            <w:tcW w:w="0" w:type="auto"/>
          </w:tcPr>
          <w:p w14:paraId="4938A9B4" w14:textId="77777777" w:rsidR="007C2E0A" w:rsidRDefault="00192FFF" w:rsidP="00802222">
            <w:pPr>
              <w:spacing w:line="240" w:lineRule="auto"/>
            </w:pPr>
            <w:r>
              <w:t>CraggCrk</w:t>
            </w:r>
          </w:p>
        </w:tc>
        <w:tc>
          <w:tcPr>
            <w:tcW w:w="0" w:type="auto"/>
          </w:tcPr>
          <w:p w14:paraId="1DD33742" w14:textId="77777777" w:rsidR="007C2E0A" w:rsidRDefault="00192FFF" w:rsidP="00802222">
            <w:pPr>
              <w:spacing w:line="240" w:lineRule="auto"/>
              <w:jc w:val="right"/>
            </w:pPr>
            <w:r>
              <w:t>0.800</w:t>
            </w:r>
          </w:p>
        </w:tc>
        <w:tc>
          <w:tcPr>
            <w:tcW w:w="0" w:type="auto"/>
          </w:tcPr>
          <w:p w14:paraId="4AFBA2C9" w14:textId="77777777" w:rsidR="007C2E0A" w:rsidRDefault="00192FFF" w:rsidP="00802222">
            <w:pPr>
              <w:spacing w:line="240" w:lineRule="auto"/>
              <w:jc w:val="right"/>
            </w:pPr>
            <w:r>
              <w:t>0.900</w:t>
            </w:r>
          </w:p>
        </w:tc>
      </w:tr>
      <w:tr w:rsidR="007C2E0A" w14:paraId="2DBCB400" w14:textId="77777777">
        <w:tc>
          <w:tcPr>
            <w:tcW w:w="0" w:type="auto"/>
          </w:tcPr>
          <w:p w14:paraId="60FC5A1D" w14:textId="77777777" w:rsidR="007C2E0A" w:rsidRDefault="00192FFF" w:rsidP="00802222">
            <w:pPr>
              <w:spacing w:line="240" w:lineRule="auto"/>
            </w:pPr>
            <w:r>
              <w:t>WestLeech</w:t>
            </w:r>
          </w:p>
        </w:tc>
        <w:tc>
          <w:tcPr>
            <w:tcW w:w="0" w:type="auto"/>
          </w:tcPr>
          <w:p w14:paraId="4C1A0412" w14:textId="77777777" w:rsidR="007C2E0A" w:rsidRDefault="00192FFF" w:rsidP="00802222">
            <w:pPr>
              <w:spacing w:line="240" w:lineRule="auto"/>
              <w:jc w:val="right"/>
            </w:pPr>
            <w:r>
              <w:t>0.864</w:t>
            </w:r>
          </w:p>
        </w:tc>
        <w:tc>
          <w:tcPr>
            <w:tcW w:w="0" w:type="auto"/>
          </w:tcPr>
          <w:p w14:paraId="1D1AF1D8" w14:textId="77777777" w:rsidR="007C2E0A" w:rsidRDefault="00192FFF" w:rsidP="00802222">
            <w:pPr>
              <w:spacing w:line="240" w:lineRule="auto"/>
              <w:jc w:val="right"/>
            </w:pPr>
            <w:r>
              <w:t>0.773</w:t>
            </w:r>
          </w:p>
        </w:tc>
      </w:tr>
      <w:tr w:rsidR="007C2E0A" w14:paraId="2911D6F5" w14:textId="77777777">
        <w:tc>
          <w:tcPr>
            <w:tcW w:w="0" w:type="auto"/>
          </w:tcPr>
          <w:p w14:paraId="3B52373F" w14:textId="77777777" w:rsidR="007C2E0A" w:rsidRDefault="00192FFF" w:rsidP="00802222">
            <w:pPr>
              <w:spacing w:line="240" w:lineRule="auto"/>
            </w:pPr>
            <w:r>
              <w:t>Tunnel</w:t>
            </w:r>
          </w:p>
        </w:tc>
        <w:tc>
          <w:tcPr>
            <w:tcW w:w="0" w:type="auto"/>
          </w:tcPr>
          <w:p w14:paraId="5C1E3E28" w14:textId="77777777" w:rsidR="007C2E0A" w:rsidRDefault="00192FFF" w:rsidP="00802222">
            <w:pPr>
              <w:spacing w:line="240" w:lineRule="auto"/>
              <w:jc w:val="right"/>
            </w:pPr>
            <w:r>
              <w:t>0.765</w:t>
            </w:r>
          </w:p>
        </w:tc>
        <w:tc>
          <w:tcPr>
            <w:tcW w:w="0" w:type="auto"/>
          </w:tcPr>
          <w:p w14:paraId="0F436F4F" w14:textId="77777777" w:rsidR="007C2E0A" w:rsidRDefault="00192FFF" w:rsidP="00802222">
            <w:pPr>
              <w:spacing w:line="240" w:lineRule="auto"/>
              <w:jc w:val="right"/>
            </w:pPr>
            <w:r>
              <w:t>0.941</w:t>
            </w:r>
          </w:p>
        </w:tc>
      </w:tr>
      <w:tr w:rsidR="007C2E0A" w14:paraId="25E127D0" w14:textId="77777777">
        <w:tc>
          <w:tcPr>
            <w:tcW w:w="0" w:type="auto"/>
          </w:tcPr>
          <w:p w14:paraId="2C7043C1" w14:textId="77777777" w:rsidR="007C2E0A" w:rsidRDefault="00192FFF" w:rsidP="00802222">
            <w:pPr>
              <w:spacing w:line="240" w:lineRule="auto"/>
            </w:pPr>
            <w:r>
              <w:t>all sites</w:t>
            </w:r>
          </w:p>
        </w:tc>
        <w:tc>
          <w:tcPr>
            <w:tcW w:w="0" w:type="auto"/>
          </w:tcPr>
          <w:p w14:paraId="69E41947" w14:textId="77777777" w:rsidR="007C2E0A" w:rsidRDefault="00192FFF" w:rsidP="00802222">
            <w:pPr>
              <w:spacing w:line="240" w:lineRule="auto"/>
              <w:jc w:val="right"/>
            </w:pPr>
            <w:r>
              <w:t>0.789</w:t>
            </w:r>
          </w:p>
        </w:tc>
        <w:tc>
          <w:tcPr>
            <w:tcW w:w="0" w:type="auto"/>
          </w:tcPr>
          <w:p w14:paraId="6EAAB4A6" w14:textId="77777777" w:rsidR="007C2E0A" w:rsidRDefault="00192FFF" w:rsidP="00802222">
            <w:pPr>
              <w:spacing w:line="240" w:lineRule="auto"/>
              <w:jc w:val="right"/>
            </w:pPr>
            <w:r>
              <w:t>0.825</w:t>
            </w:r>
          </w:p>
        </w:tc>
      </w:tr>
    </w:tbl>
    <w:p w14:paraId="49C1126E" w14:textId="77777777" w:rsidR="007C2E0A" w:rsidRDefault="00192FFF">
      <w:r>
        <w:t> </w:t>
      </w:r>
    </w:p>
    <w:p w14:paraId="0EECE4D3" w14:textId="77777777" w:rsidR="007C2E0A" w:rsidRDefault="00192FFF">
      <w:r>
        <w:t>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20 shows the extrema samples with stage at each site. </w:t>
      </w:r>
    </w:p>
    <w:p w14:paraId="3113247B" w14:textId="77777777" w:rsidR="007C2E0A" w:rsidRDefault="00192FFF" w:rsidP="00802222">
      <w:pPr>
        <w:spacing w:line="240" w:lineRule="auto"/>
      </w:pPr>
      <w:r>
        <w:rPr>
          <w:noProof/>
        </w:rPr>
        <w:drawing>
          <wp:inline distT="0" distB="0" distL="0" distR="0" wp14:anchorId="5AD193DA" wp14:editId="35220403">
            <wp:extent cx="5700714" cy="6080760"/>
            <wp:effectExtent l="0" t="0" r="0" b="0"/>
            <wp:docPr id="20" name="Picture" descr="Figure 20: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a:stretch>
                      <a:fillRect/>
                    </a:stretch>
                  </pic:blipFill>
                  <pic:spPr bwMode="auto">
                    <a:xfrm>
                      <a:off x="0" y="0"/>
                      <a:ext cx="5705461" cy="6085824"/>
                    </a:xfrm>
                    <a:prstGeom prst="rect">
                      <a:avLst/>
                    </a:prstGeom>
                    <a:noFill/>
                    <a:ln w="9525">
                      <a:noFill/>
                      <a:headEnd/>
                      <a:tailEnd/>
                    </a:ln>
                  </pic:spPr>
                </pic:pic>
              </a:graphicData>
            </a:graphic>
          </wp:inline>
        </w:drawing>
      </w:r>
    </w:p>
    <w:p w14:paraId="466B5481" w14:textId="77777777" w:rsidR="007C2E0A" w:rsidRDefault="00192FFF" w:rsidP="00802222">
      <w:pPr>
        <w:spacing w:line="240" w:lineRule="auto"/>
      </w:pPr>
      <w:r>
        <w:t xml:space="preserve">Figure 20:  </w:t>
      </w:r>
      <w:r>
        <w:rPr>
          <w:i/>
        </w:rPr>
        <w:t>Stage and samples collected, highlighting samples with maximum and minimum DOC concentrations for each rain event and collection period. Black vertical lines indicate a subset of samples that were assessed more closely.</w:t>
      </w:r>
    </w:p>
    <w:p w14:paraId="1E95C031" w14:textId="77777777" w:rsidR="007C2E0A" w:rsidRDefault="00192FFF">
      <w:r>
        <w:t> </w:t>
      </w:r>
    </w:p>
    <w:p w14:paraId="71FADDC8" w14:textId="77777777" w:rsidR="007C2E0A" w:rsidRPr="00802222" w:rsidRDefault="00192FFF" w:rsidP="005B0621">
      <w:pPr>
        <w:numPr>
          <w:ilvl w:val="0"/>
          <w:numId w:val="4"/>
        </w:numPr>
        <w:rPr>
          <w:color w:val="FF0000"/>
        </w:rPr>
      </w:pPr>
      <w:r w:rsidRPr="00802222">
        <w:rPr>
          <w:i/>
          <w:color w:val="FF0000"/>
        </w:rPr>
        <w:t>needs work:</w:t>
      </w:r>
    </w:p>
    <w:p w14:paraId="401B3486" w14:textId="77777777" w:rsidR="007C2E0A" w:rsidRDefault="00192FFF" w:rsidP="005B0621">
      <w:pPr>
        <w:numPr>
          <w:ilvl w:val="0"/>
          <w:numId w:val="4"/>
        </w:numPr>
      </w:pPr>
      <w:r>
        <w:t>Rates of stream response (times to peak):</w:t>
      </w:r>
      <w:r w:rsidR="00802222">
        <w:t xml:space="preserve"> Table</w:t>
      </w:r>
      <w:r>
        <w:t xml:space="preserve"> 15</w:t>
      </w:r>
    </w:p>
    <w:p w14:paraId="6EBABDB0" w14:textId="77777777" w:rsidR="007C2E0A" w:rsidRDefault="00192FFF">
      <w:r>
        <w:t> </w:t>
      </w:r>
    </w:p>
    <w:p w14:paraId="0D0BEDF2" w14:textId="77777777" w:rsidR="007C2E0A" w:rsidRDefault="00192FFF" w:rsidP="00802222">
      <w:pPr>
        <w:spacing w:line="240" w:lineRule="auto"/>
      </w:pPr>
      <w:r>
        <w:t xml:space="preserve">Table 15: </w:t>
      </w:r>
      <w:r>
        <w:rPr>
          <w:i/>
        </w:rPr>
        <w:t>Summary of stream response to precipitation events across the LWSA.</w:t>
      </w:r>
    </w:p>
    <w:tbl>
      <w:tblPr>
        <w:tblW w:w="0" w:type="pct"/>
        <w:tblLook w:val="07E0" w:firstRow="1" w:lastRow="1" w:firstColumn="1" w:lastColumn="1" w:noHBand="1" w:noVBand="1"/>
      </w:tblPr>
      <w:tblGrid>
        <w:gridCol w:w="1295"/>
        <w:gridCol w:w="1435"/>
        <w:gridCol w:w="1287"/>
        <w:gridCol w:w="1397"/>
        <w:gridCol w:w="1286"/>
        <w:gridCol w:w="1322"/>
        <w:gridCol w:w="1338"/>
      </w:tblGrid>
      <w:tr w:rsidR="007C2E0A" w:rsidRPr="00802222" w14:paraId="4822CB32" w14:textId="77777777">
        <w:tc>
          <w:tcPr>
            <w:tcW w:w="0" w:type="auto"/>
            <w:tcBorders>
              <w:bottom w:val="single" w:sz="0" w:space="0" w:color="auto"/>
            </w:tcBorders>
            <w:vAlign w:val="bottom"/>
          </w:tcPr>
          <w:p w14:paraId="1DB40AB3"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14:paraId="1F0B27D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shortest time to peak stage (hr)</w:t>
            </w:r>
          </w:p>
        </w:tc>
        <w:tc>
          <w:tcPr>
            <w:tcW w:w="0" w:type="auto"/>
            <w:tcBorders>
              <w:bottom w:val="single" w:sz="0" w:space="0" w:color="auto"/>
            </w:tcBorders>
            <w:vAlign w:val="bottom"/>
          </w:tcPr>
          <w:p w14:paraId="0A03CFB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 xml:space="preserve">fastest </w:t>
            </w:r>
            <w:commentRangeStart w:id="221"/>
            <w:r w:rsidRPr="00802222">
              <w:rPr>
                <w:rFonts w:asciiTheme="minorHAnsi" w:hAnsiTheme="minorHAnsi" w:cstheme="minorHAnsi"/>
              </w:rPr>
              <w:t>time</w:t>
            </w:r>
            <w:commentRangeEnd w:id="221"/>
            <w:r w:rsidR="00972786">
              <w:rPr>
                <w:rStyle w:val="CommentReference"/>
              </w:rPr>
              <w:commentReference w:id="221"/>
            </w:r>
            <w:r w:rsidRPr="00802222">
              <w:rPr>
                <w:rFonts w:asciiTheme="minorHAnsi" w:hAnsiTheme="minorHAnsi" w:cstheme="minorHAnsi"/>
              </w:rPr>
              <w:t xml:space="preserve"> to </w:t>
            </w:r>
            <w:commentRangeStart w:id="222"/>
            <w:r w:rsidRPr="00802222">
              <w:rPr>
                <w:rFonts w:asciiTheme="minorHAnsi" w:hAnsiTheme="minorHAnsi" w:cstheme="minorHAnsi"/>
              </w:rPr>
              <w:t>peak</w:t>
            </w:r>
            <w:commentRangeEnd w:id="222"/>
            <w:r w:rsidR="00972786">
              <w:rPr>
                <w:rStyle w:val="CommentReference"/>
              </w:rPr>
              <w:commentReference w:id="222"/>
            </w:r>
            <w:r w:rsidRPr="00802222">
              <w:rPr>
                <w:rFonts w:asciiTheme="minorHAnsi" w:hAnsiTheme="minorHAnsi" w:cstheme="minorHAnsi"/>
              </w:rPr>
              <w:t xml:space="preserve"> stage (hr)</w:t>
            </w:r>
          </w:p>
        </w:tc>
        <w:tc>
          <w:tcPr>
            <w:tcW w:w="0" w:type="auto"/>
            <w:tcBorders>
              <w:bottom w:val="single" w:sz="0" w:space="0" w:color="auto"/>
            </w:tcBorders>
            <w:vAlign w:val="bottom"/>
          </w:tcPr>
          <w:p w14:paraId="4F43DE2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smallest change in stage (cm)</w:t>
            </w:r>
          </w:p>
        </w:tc>
        <w:tc>
          <w:tcPr>
            <w:tcW w:w="0" w:type="auto"/>
            <w:tcBorders>
              <w:bottom w:val="single" w:sz="0" w:space="0" w:color="auto"/>
            </w:tcBorders>
            <w:vAlign w:val="bottom"/>
          </w:tcPr>
          <w:p w14:paraId="79ADFC4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largest change in stage (cm)</w:t>
            </w:r>
          </w:p>
        </w:tc>
        <w:tc>
          <w:tcPr>
            <w:tcW w:w="0" w:type="auto"/>
            <w:tcBorders>
              <w:bottom w:val="single" w:sz="0" w:space="0" w:color="auto"/>
            </w:tcBorders>
            <w:vAlign w:val="bottom"/>
          </w:tcPr>
          <w:p w14:paraId="22B4B4B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fastest time to peak (cm/hr)</w:t>
            </w:r>
          </w:p>
        </w:tc>
        <w:tc>
          <w:tcPr>
            <w:tcW w:w="0" w:type="auto"/>
            <w:tcBorders>
              <w:bottom w:val="single" w:sz="0" w:space="0" w:color="auto"/>
            </w:tcBorders>
            <w:vAlign w:val="bottom"/>
          </w:tcPr>
          <w:p w14:paraId="0984D66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slowest time to peak (cm/hr)</w:t>
            </w:r>
          </w:p>
        </w:tc>
      </w:tr>
      <w:tr w:rsidR="007C2E0A" w:rsidRPr="00802222" w14:paraId="62725E54" w14:textId="77777777">
        <w:tc>
          <w:tcPr>
            <w:tcW w:w="0" w:type="auto"/>
          </w:tcPr>
          <w:p w14:paraId="79DA0E75"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14:paraId="3D69A1C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16.5</w:t>
            </w:r>
          </w:p>
        </w:tc>
        <w:tc>
          <w:tcPr>
            <w:tcW w:w="0" w:type="auto"/>
          </w:tcPr>
          <w:p w14:paraId="1870322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159.8</w:t>
            </w:r>
          </w:p>
        </w:tc>
        <w:tc>
          <w:tcPr>
            <w:tcW w:w="0" w:type="auto"/>
          </w:tcPr>
          <w:p w14:paraId="233FBF8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9.9</w:t>
            </w:r>
          </w:p>
        </w:tc>
        <w:tc>
          <w:tcPr>
            <w:tcW w:w="0" w:type="auto"/>
          </w:tcPr>
          <w:p w14:paraId="5FA2957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47.9</w:t>
            </w:r>
          </w:p>
        </w:tc>
        <w:tc>
          <w:tcPr>
            <w:tcW w:w="0" w:type="auto"/>
          </w:tcPr>
          <w:p w14:paraId="7B4C319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0.2</w:t>
            </w:r>
          </w:p>
        </w:tc>
        <w:tc>
          <w:tcPr>
            <w:tcW w:w="0" w:type="auto"/>
          </w:tcPr>
          <w:p w14:paraId="351785B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0.6</w:t>
            </w:r>
          </w:p>
        </w:tc>
      </w:tr>
      <w:tr w:rsidR="007C2E0A" w:rsidRPr="00802222" w14:paraId="7C7A4606" w14:textId="77777777">
        <w:tc>
          <w:tcPr>
            <w:tcW w:w="0" w:type="auto"/>
          </w:tcPr>
          <w:p w14:paraId="58999EF8"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14:paraId="187483D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15.0</w:t>
            </w:r>
          </w:p>
        </w:tc>
        <w:tc>
          <w:tcPr>
            <w:tcW w:w="0" w:type="auto"/>
          </w:tcPr>
          <w:p w14:paraId="48F35AC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192.3</w:t>
            </w:r>
          </w:p>
        </w:tc>
        <w:tc>
          <w:tcPr>
            <w:tcW w:w="0" w:type="auto"/>
          </w:tcPr>
          <w:p w14:paraId="3AED4AB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5.3</w:t>
            </w:r>
          </w:p>
        </w:tc>
        <w:tc>
          <w:tcPr>
            <w:tcW w:w="0" w:type="auto"/>
          </w:tcPr>
          <w:p w14:paraId="3C576B6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44.6</w:t>
            </w:r>
          </w:p>
        </w:tc>
        <w:tc>
          <w:tcPr>
            <w:tcW w:w="0" w:type="auto"/>
          </w:tcPr>
          <w:p w14:paraId="00C1097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w:t>
            </w:r>
          </w:p>
        </w:tc>
        <w:tc>
          <w:tcPr>
            <w:tcW w:w="0" w:type="auto"/>
          </w:tcPr>
          <w:p w14:paraId="0895F8E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2.7</w:t>
            </w:r>
          </w:p>
        </w:tc>
      </w:tr>
      <w:tr w:rsidR="007C2E0A" w:rsidRPr="00802222" w14:paraId="3BA626CA" w14:textId="77777777">
        <w:tc>
          <w:tcPr>
            <w:tcW w:w="0" w:type="auto"/>
          </w:tcPr>
          <w:p w14:paraId="79DD61E7"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14:paraId="3D01DDF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33.0</w:t>
            </w:r>
          </w:p>
        </w:tc>
        <w:tc>
          <w:tcPr>
            <w:tcW w:w="0" w:type="auto"/>
          </w:tcPr>
          <w:p w14:paraId="0BAD411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167.7</w:t>
            </w:r>
          </w:p>
        </w:tc>
        <w:tc>
          <w:tcPr>
            <w:tcW w:w="0" w:type="auto"/>
          </w:tcPr>
          <w:p w14:paraId="10A712E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22.1</w:t>
            </w:r>
          </w:p>
        </w:tc>
        <w:tc>
          <w:tcPr>
            <w:tcW w:w="0" w:type="auto"/>
          </w:tcPr>
          <w:p w14:paraId="748E0CC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57.1</w:t>
            </w:r>
          </w:p>
        </w:tc>
        <w:tc>
          <w:tcPr>
            <w:tcW w:w="0" w:type="auto"/>
          </w:tcPr>
          <w:p w14:paraId="088DF43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0.3</w:t>
            </w:r>
          </w:p>
        </w:tc>
        <w:tc>
          <w:tcPr>
            <w:tcW w:w="0" w:type="auto"/>
          </w:tcPr>
          <w:p w14:paraId="48DF5AA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1.3</w:t>
            </w:r>
          </w:p>
        </w:tc>
      </w:tr>
      <w:tr w:rsidR="007C2E0A" w:rsidRPr="00802222" w14:paraId="166953D9" w14:textId="77777777">
        <w:tc>
          <w:tcPr>
            <w:tcW w:w="0" w:type="auto"/>
          </w:tcPr>
          <w:p w14:paraId="702AF6F6"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14:paraId="3B51249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18.2</w:t>
            </w:r>
          </w:p>
        </w:tc>
        <w:tc>
          <w:tcPr>
            <w:tcW w:w="0" w:type="auto"/>
          </w:tcPr>
          <w:p w14:paraId="32F4A96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125.2</w:t>
            </w:r>
          </w:p>
        </w:tc>
        <w:tc>
          <w:tcPr>
            <w:tcW w:w="0" w:type="auto"/>
          </w:tcPr>
          <w:p w14:paraId="6F14201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32.7</w:t>
            </w:r>
          </w:p>
        </w:tc>
        <w:tc>
          <w:tcPr>
            <w:tcW w:w="0" w:type="auto"/>
          </w:tcPr>
          <w:p w14:paraId="721F473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97.3</w:t>
            </w:r>
          </w:p>
        </w:tc>
        <w:tc>
          <w:tcPr>
            <w:tcW w:w="0" w:type="auto"/>
          </w:tcPr>
          <w:p w14:paraId="34FB68B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0.3</w:t>
            </w:r>
          </w:p>
        </w:tc>
        <w:tc>
          <w:tcPr>
            <w:tcW w:w="0" w:type="auto"/>
          </w:tcPr>
          <w:p w14:paraId="2BEBF6D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5.4</w:t>
            </w:r>
          </w:p>
        </w:tc>
      </w:tr>
      <w:tr w:rsidR="007C2E0A" w:rsidRPr="00802222" w14:paraId="0FC8E502" w14:textId="77777777">
        <w:tc>
          <w:tcPr>
            <w:tcW w:w="0" w:type="auto"/>
          </w:tcPr>
          <w:p w14:paraId="61C27915"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14:paraId="7CABFEE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25.8</w:t>
            </w:r>
          </w:p>
        </w:tc>
        <w:tc>
          <w:tcPr>
            <w:tcW w:w="0" w:type="auto"/>
          </w:tcPr>
          <w:p w14:paraId="6D5DFF4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122.8</w:t>
            </w:r>
          </w:p>
        </w:tc>
        <w:tc>
          <w:tcPr>
            <w:tcW w:w="0" w:type="auto"/>
          </w:tcPr>
          <w:p w14:paraId="4A1795F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36.7</w:t>
            </w:r>
          </w:p>
        </w:tc>
        <w:tc>
          <w:tcPr>
            <w:tcW w:w="0" w:type="auto"/>
          </w:tcPr>
          <w:p w14:paraId="05E12E1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70.2</w:t>
            </w:r>
          </w:p>
        </w:tc>
        <w:tc>
          <w:tcPr>
            <w:tcW w:w="0" w:type="auto"/>
          </w:tcPr>
          <w:p w14:paraId="2AB166B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0.3</w:t>
            </w:r>
          </w:p>
        </w:tc>
        <w:tc>
          <w:tcPr>
            <w:tcW w:w="0" w:type="auto"/>
          </w:tcPr>
          <w:p w14:paraId="72BE762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1.4</w:t>
            </w:r>
          </w:p>
        </w:tc>
      </w:tr>
      <w:tr w:rsidR="007C2E0A" w:rsidRPr="00802222" w14:paraId="42F968D1" w14:textId="77777777">
        <w:tc>
          <w:tcPr>
            <w:tcW w:w="0" w:type="auto"/>
          </w:tcPr>
          <w:p w14:paraId="290641FD"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14:paraId="701E4C9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18.2</w:t>
            </w:r>
          </w:p>
        </w:tc>
        <w:tc>
          <w:tcPr>
            <w:tcW w:w="0" w:type="auto"/>
          </w:tcPr>
          <w:p w14:paraId="556D3A3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123.8</w:t>
            </w:r>
          </w:p>
        </w:tc>
        <w:tc>
          <w:tcPr>
            <w:tcW w:w="0" w:type="auto"/>
          </w:tcPr>
          <w:p w14:paraId="5A5EFF1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29.0</w:t>
            </w:r>
          </w:p>
        </w:tc>
        <w:tc>
          <w:tcPr>
            <w:tcW w:w="0" w:type="auto"/>
          </w:tcPr>
          <w:p w14:paraId="096DB8A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135.3</w:t>
            </w:r>
          </w:p>
        </w:tc>
        <w:tc>
          <w:tcPr>
            <w:tcW w:w="0" w:type="auto"/>
          </w:tcPr>
          <w:p w14:paraId="5152A71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0.4</w:t>
            </w:r>
          </w:p>
        </w:tc>
        <w:tc>
          <w:tcPr>
            <w:tcW w:w="0" w:type="auto"/>
          </w:tcPr>
          <w:p w14:paraId="6AE0891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7.4</w:t>
            </w:r>
          </w:p>
        </w:tc>
      </w:tr>
    </w:tbl>
    <w:p w14:paraId="7536EBD2" w14:textId="77777777" w:rsidR="007C2E0A" w:rsidRDefault="00192FFF">
      <w:r>
        <w:t> </w:t>
      </w:r>
    </w:p>
    <w:p w14:paraId="5701C595" w14:textId="77777777" w:rsidR="007C2E0A" w:rsidRDefault="00192FFF" w:rsidP="005B0621">
      <w:pPr>
        <w:numPr>
          <w:ilvl w:val="0"/>
          <w:numId w:val="5"/>
        </w:numPr>
      </w:pPr>
      <w:r>
        <w:t>DOC changes in stormflow</w:t>
      </w:r>
    </w:p>
    <w:p w14:paraId="7A05CD5A" w14:textId="77777777" w:rsidR="007C2E0A" w:rsidRDefault="00192FFF" w:rsidP="005B0621">
      <w:pPr>
        <w:numPr>
          <w:ilvl w:val="0"/>
          <w:numId w:val="5"/>
        </w:numPr>
      </w:pPr>
      <w:r>
        <w:t>range of DOC in each event:</w:t>
      </w:r>
      <w:r w:rsidR="00802222">
        <w:t xml:space="preserve"> Table</w:t>
      </w:r>
      <w:r>
        <w:t xml:space="preserve"> 16</w:t>
      </w:r>
    </w:p>
    <w:p w14:paraId="4BA3E8EF" w14:textId="77777777" w:rsidR="007C2E0A" w:rsidRDefault="00192FFF">
      <w:r>
        <w:t> </w:t>
      </w:r>
    </w:p>
    <w:p w14:paraId="6A2C00BF" w14:textId="77777777" w:rsidR="007C2E0A" w:rsidRDefault="00192FFF" w:rsidP="00802222">
      <w:pPr>
        <w:spacing w:line="240" w:lineRule="auto"/>
      </w:pPr>
      <w:r>
        <w:t xml:space="preserve">Table 16: </w:t>
      </w:r>
      <w:r>
        <w:rPr>
          <w:i/>
        </w:rPr>
        <w:t>Summary of DOC changes within stormflow response to precipitation events across the LWSA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7C2E0A" w:rsidRPr="00802222" w14:paraId="7C4D671C" w14:textId="77777777" w:rsidTr="00802222">
        <w:tc>
          <w:tcPr>
            <w:tcW w:w="0" w:type="auto"/>
            <w:tcBorders>
              <w:bottom w:val="single" w:sz="0" w:space="0" w:color="auto"/>
            </w:tcBorders>
            <w:vAlign w:val="bottom"/>
          </w:tcPr>
          <w:p w14:paraId="35259D1E"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14:paraId="7F0959C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lowest DOC in stormflow (mg/L)</w:t>
            </w:r>
          </w:p>
        </w:tc>
        <w:tc>
          <w:tcPr>
            <w:tcW w:w="0" w:type="auto"/>
            <w:tcBorders>
              <w:bottom w:val="single" w:sz="0" w:space="0" w:color="auto"/>
            </w:tcBorders>
            <w:vAlign w:val="bottom"/>
          </w:tcPr>
          <w:p w14:paraId="24C6AF0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highest DOC in stormflow (mg/L)</w:t>
            </w:r>
          </w:p>
        </w:tc>
        <w:tc>
          <w:tcPr>
            <w:tcW w:w="0" w:type="auto"/>
            <w:tcBorders>
              <w:bottom w:val="single" w:sz="0" w:space="0" w:color="auto"/>
            </w:tcBorders>
            <w:vAlign w:val="bottom"/>
          </w:tcPr>
          <w:p w14:paraId="7535FAD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smallest change in DOC (mg/L)</w:t>
            </w:r>
          </w:p>
        </w:tc>
        <w:tc>
          <w:tcPr>
            <w:tcW w:w="0" w:type="auto"/>
            <w:tcBorders>
              <w:bottom w:val="single" w:sz="0" w:space="0" w:color="auto"/>
            </w:tcBorders>
            <w:vAlign w:val="bottom"/>
          </w:tcPr>
          <w:p w14:paraId="32E596C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largest change in DOC (mg/L)</w:t>
            </w:r>
          </w:p>
        </w:tc>
        <w:tc>
          <w:tcPr>
            <w:tcW w:w="0" w:type="auto"/>
            <w:tcBorders>
              <w:bottom w:val="single" w:sz="0" w:space="0" w:color="auto"/>
            </w:tcBorders>
            <w:vAlign w:val="bottom"/>
          </w:tcPr>
          <w:p w14:paraId="2CD6F80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smallest difference in DOC during stormflow (%)</w:t>
            </w:r>
          </w:p>
        </w:tc>
        <w:tc>
          <w:tcPr>
            <w:tcW w:w="0" w:type="auto"/>
            <w:tcBorders>
              <w:bottom w:val="single" w:sz="0" w:space="0" w:color="auto"/>
            </w:tcBorders>
            <w:vAlign w:val="bottom"/>
          </w:tcPr>
          <w:p w14:paraId="4DF648A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largest difference in DOC during stormflow (%)</w:t>
            </w:r>
          </w:p>
        </w:tc>
      </w:tr>
      <w:tr w:rsidR="007C2E0A" w:rsidRPr="00802222" w14:paraId="27D845A9" w14:textId="77777777" w:rsidTr="00802222">
        <w:tc>
          <w:tcPr>
            <w:tcW w:w="0" w:type="auto"/>
          </w:tcPr>
          <w:p w14:paraId="40798B77"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14:paraId="11E83C7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6.1</w:t>
            </w:r>
          </w:p>
        </w:tc>
        <w:tc>
          <w:tcPr>
            <w:tcW w:w="0" w:type="auto"/>
          </w:tcPr>
          <w:p w14:paraId="1564216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16.1</w:t>
            </w:r>
          </w:p>
        </w:tc>
        <w:tc>
          <w:tcPr>
            <w:tcW w:w="0" w:type="auto"/>
          </w:tcPr>
          <w:p w14:paraId="3D616E04"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w:t>
            </w:r>
          </w:p>
        </w:tc>
        <w:tc>
          <w:tcPr>
            <w:tcW w:w="0" w:type="auto"/>
          </w:tcPr>
          <w:p w14:paraId="5DC658E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6.4</w:t>
            </w:r>
          </w:p>
        </w:tc>
        <w:tc>
          <w:tcPr>
            <w:tcW w:w="0" w:type="auto"/>
          </w:tcPr>
          <w:p w14:paraId="1D4CB03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9.6</w:t>
            </w:r>
          </w:p>
        </w:tc>
        <w:tc>
          <w:tcPr>
            <w:tcW w:w="0" w:type="auto"/>
          </w:tcPr>
          <w:p w14:paraId="221201B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53.2</w:t>
            </w:r>
          </w:p>
        </w:tc>
      </w:tr>
      <w:tr w:rsidR="007C2E0A" w:rsidRPr="00802222" w14:paraId="06FE9BB6" w14:textId="77777777" w:rsidTr="00802222">
        <w:tc>
          <w:tcPr>
            <w:tcW w:w="0" w:type="auto"/>
          </w:tcPr>
          <w:p w14:paraId="2EF5341F"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14:paraId="0FDD46E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2.3</w:t>
            </w:r>
          </w:p>
        </w:tc>
        <w:tc>
          <w:tcPr>
            <w:tcW w:w="0" w:type="auto"/>
          </w:tcPr>
          <w:p w14:paraId="36F6DEB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9.2</w:t>
            </w:r>
          </w:p>
        </w:tc>
        <w:tc>
          <w:tcPr>
            <w:tcW w:w="0" w:type="auto"/>
          </w:tcPr>
          <w:p w14:paraId="37CC076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w:t>
            </w:r>
          </w:p>
        </w:tc>
        <w:tc>
          <w:tcPr>
            <w:tcW w:w="0" w:type="auto"/>
          </w:tcPr>
          <w:p w14:paraId="2944AED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3.9</w:t>
            </w:r>
          </w:p>
        </w:tc>
        <w:tc>
          <w:tcPr>
            <w:tcW w:w="0" w:type="auto"/>
          </w:tcPr>
          <w:p w14:paraId="4AF55A2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26.1</w:t>
            </w:r>
          </w:p>
        </w:tc>
        <w:tc>
          <w:tcPr>
            <w:tcW w:w="0" w:type="auto"/>
          </w:tcPr>
          <w:p w14:paraId="4191874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82.0</w:t>
            </w:r>
          </w:p>
        </w:tc>
      </w:tr>
      <w:tr w:rsidR="007C2E0A" w:rsidRPr="00802222" w14:paraId="6B52487A" w14:textId="77777777" w:rsidTr="00802222">
        <w:tc>
          <w:tcPr>
            <w:tcW w:w="0" w:type="auto"/>
          </w:tcPr>
          <w:p w14:paraId="70A85973"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14:paraId="057C83C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5.7</w:t>
            </w:r>
          </w:p>
        </w:tc>
        <w:tc>
          <w:tcPr>
            <w:tcW w:w="0" w:type="auto"/>
          </w:tcPr>
          <w:p w14:paraId="14D8D5B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10.3</w:t>
            </w:r>
          </w:p>
        </w:tc>
        <w:tc>
          <w:tcPr>
            <w:tcW w:w="0" w:type="auto"/>
          </w:tcPr>
          <w:p w14:paraId="5D8AC40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0.1</w:t>
            </w:r>
          </w:p>
        </w:tc>
        <w:tc>
          <w:tcPr>
            <w:tcW w:w="0" w:type="auto"/>
          </w:tcPr>
          <w:p w14:paraId="2F906EB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2.0</w:t>
            </w:r>
          </w:p>
        </w:tc>
        <w:tc>
          <w:tcPr>
            <w:tcW w:w="0" w:type="auto"/>
          </w:tcPr>
          <w:p w14:paraId="52F3E7E0"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w:t>
            </w:r>
          </w:p>
        </w:tc>
        <w:tc>
          <w:tcPr>
            <w:tcW w:w="0" w:type="auto"/>
          </w:tcPr>
          <w:p w14:paraId="7213593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29.5</w:t>
            </w:r>
          </w:p>
        </w:tc>
      </w:tr>
      <w:tr w:rsidR="007C2E0A" w:rsidRPr="00802222" w14:paraId="2BAACAEC" w14:textId="77777777" w:rsidTr="00802222">
        <w:tc>
          <w:tcPr>
            <w:tcW w:w="0" w:type="auto"/>
          </w:tcPr>
          <w:p w14:paraId="4EB364D5"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14:paraId="53302A9A"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3.0</w:t>
            </w:r>
          </w:p>
        </w:tc>
        <w:tc>
          <w:tcPr>
            <w:tcW w:w="0" w:type="auto"/>
          </w:tcPr>
          <w:p w14:paraId="79DF2D02"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8.2</w:t>
            </w:r>
          </w:p>
        </w:tc>
        <w:tc>
          <w:tcPr>
            <w:tcW w:w="0" w:type="auto"/>
          </w:tcPr>
          <w:p w14:paraId="01CEA87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1.2</w:t>
            </w:r>
          </w:p>
        </w:tc>
        <w:tc>
          <w:tcPr>
            <w:tcW w:w="0" w:type="auto"/>
          </w:tcPr>
          <w:p w14:paraId="702228C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3.2</w:t>
            </w:r>
          </w:p>
        </w:tc>
        <w:tc>
          <w:tcPr>
            <w:tcW w:w="0" w:type="auto"/>
          </w:tcPr>
          <w:p w14:paraId="69847AE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28.8</w:t>
            </w:r>
          </w:p>
        </w:tc>
        <w:tc>
          <w:tcPr>
            <w:tcW w:w="0" w:type="auto"/>
          </w:tcPr>
          <w:p w14:paraId="1A6B911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67.5</w:t>
            </w:r>
          </w:p>
        </w:tc>
      </w:tr>
      <w:tr w:rsidR="007C2E0A" w:rsidRPr="00802222" w14:paraId="5E4930FE" w14:textId="77777777" w:rsidTr="00802222">
        <w:tc>
          <w:tcPr>
            <w:tcW w:w="0" w:type="auto"/>
          </w:tcPr>
          <w:p w14:paraId="52377AD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14:paraId="3570E319"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2.5</w:t>
            </w:r>
          </w:p>
        </w:tc>
        <w:tc>
          <w:tcPr>
            <w:tcW w:w="0" w:type="auto"/>
          </w:tcPr>
          <w:p w14:paraId="46C5111F"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10.9</w:t>
            </w:r>
          </w:p>
        </w:tc>
        <w:tc>
          <w:tcPr>
            <w:tcW w:w="0" w:type="auto"/>
          </w:tcPr>
          <w:p w14:paraId="112EA05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0.1</w:t>
            </w:r>
          </w:p>
        </w:tc>
        <w:tc>
          <w:tcPr>
            <w:tcW w:w="0" w:type="auto"/>
          </w:tcPr>
          <w:p w14:paraId="44C9E76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5.8</w:t>
            </w:r>
          </w:p>
        </w:tc>
        <w:tc>
          <w:tcPr>
            <w:tcW w:w="0" w:type="auto"/>
          </w:tcPr>
          <w:p w14:paraId="10BFEE75"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4.5</w:t>
            </w:r>
          </w:p>
        </w:tc>
        <w:tc>
          <w:tcPr>
            <w:tcW w:w="0" w:type="auto"/>
          </w:tcPr>
          <w:p w14:paraId="2E2BB84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94.6</w:t>
            </w:r>
          </w:p>
        </w:tc>
      </w:tr>
      <w:tr w:rsidR="007C2E0A" w:rsidRPr="00802222" w14:paraId="7AEA3389" w14:textId="77777777" w:rsidTr="00802222">
        <w:tc>
          <w:tcPr>
            <w:tcW w:w="0" w:type="auto"/>
          </w:tcPr>
          <w:p w14:paraId="38E958C4"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14:paraId="6AFF1E8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3.4</w:t>
            </w:r>
          </w:p>
        </w:tc>
        <w:tc>
          <w:tcPr>
            <w:tcW w:w="0" w:type="auto"/>
          </w:tcPr>
          <w:p w14:paraId="5843449C"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5.9</w:t>
            </w:r>
          </w:p>
        </w:tc>
        <w:tc>
          <w:tcPr>
            <w:tcW w:w="0" w:type="auto"/>
          </w:tcPr>
          <w:p w14:paraId="27AC029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w:t>
            </w:r>
          </w:p>
        </w:tc>
        <w:tc>
          <w:tcPr>
            <w:tcW w:w="0" w:type="auto"/>
          </w:tcPr>
          <w:p w14:paraId="0CEC469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2.0</w:t>
            </w:r>
          </w:p>
        </w:tc>
        <w:tc>
          <w:tcPr>
            <w:tcW w:w="0" w:type="auto"/>
          </w:tcPr>
          <w:p w14:paraId="5F5D636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1.4</w:t>
            </w:r>
          </w:p>
        </w:tc>
        <w:tc>
          <w:tcPr>
            <w:tcW w:w="0" w:type="auto"/>
          </w:tcPr>
          <w:p w14:paraId="1CBC328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42.5</w:t>
            </w:r>
          </w:p>
        </w:tc>
      </w:tr>
    </w:tbl>
    <w:p w14:paraId="05C80336" w14:textId="77777777" w:rsidR="00802222" w:rsidRDefault="00802222" w:rsidP="00802222">
      <w:pPr>
        <w:rPr>
          <w:i/>
          <w:color w:val="FF0000"/>
        </w:rPr>
      </w:pPr>
    </w:p>
    <w:p w14:paraId="652FEC95" w14:textId="77777777" w:rsidR="007C2E0A" w:rsidRPr="00802222" w:rsidRDefault="00802222">
      <w:pPr>
        <w:rPr>
          <w:color w:val="FF0000"/>
        </w:rPr>
      </w:pPr>
      <w:r w:rsidRPr="00802222">
        <w:rPr>
          <w:i/>
          <w:color w:val="FF0000"/>
        </w:rPr>
        <w:t>needs work:</w:t>
      </w:r>
    </w:p>
    <w:p w14:paraId="7A93F248" w14:textId="77777777" w:rsidR="007C2E0A" w:rsidRDefault="00192FFF">
      <w:r>
        <w:t>To better understand how timing of peak DOC varied among sites during the wet season, a subset of samples was selected for closer analysis (highlighted in Figure 20 and expanded in Figure 21).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17).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14:paraId="18C2B26A" w14:textId="77777777" w:rsidR="007C2E0A" w:rsidRDefault="00192FFF">
      <w:r>
        <w:t> </w:t>
      </w:r>
    </w:p>
    <w:p w14:paraId="00434289" w14:textId="77777777" w:rsidR="007C2E0A" w:rsidRDefault="00192FFF" w:rsidP="00802222">
      <w:pPr>
        <w:spacing w:line="240" w:lineRule="auto"/>
      </w:pPr>
      <w:r>
        <w:t xml:space="preserve">Table 17: </w:t>
      </w:r>
      <w:r>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Pr>
      <w:tblGrid>
        <w:gridCol w:w="1294"/>
        <w:gridCol w:w="1953"/>
        <w:gridCol w:w="927"/>
      </w:tblGrid>
      <w:tr w:rsidR="007C2E0A" w:rsidRPr="00802222" w14:paraId="66FE714C" w14:textId="77777777">
        <w:tc>
          <w:tcPr>
            <w:tcW w:w="0" w:type="auto"/>
            <w:tcBorders>
              <w:bottom w:val="single" w:sz="0" w:space="0" w:color="auto"/>
            </w:tcBorders>
            <w:vAlign w:val="bottom"/>
          </w:tcPr>
          <w:p w14:paraId="2F5C33D3"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site</w:t>
            </w:r>
          </w:p>
        </w:tc>
        <w:tc>
          <w:tcPr>
            <w:tcW w:w="0" w:type="auto"/>
            <w:tcBorders>
              <w:bottom w:val="single" w:sz="0" w:space="0" w:color="auto"/>
            </w:tcBorders>
            <w:vAlign w:val="bottom"/>
          </w:tcPr>
          <w:p w14:paraId="7F3CE604"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Parameter</w:t>
            </w:r>
          </w:p>
        </w:tc>
        <w:tc>
          <w:tcPr>
            <w:tcW w:w="0" w:type="auto"/>
            <w:tcBorders>
              <w:bottom w:val="single" w:sz="0" w:space="0" w:color="auto"/>
            </w:tcBorders>
            <w:vAlign w:val="bottom"/>
          </w:tcPr>
          <w:p w14:paraId="5E5110CD"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p.value</w:t>
            </w:r>
          </w:p>
        </w:tc>
      </w:tr>
      <w:tr w:rsidR="007C2E0A" w:rsidRPr="00802222" w14:paraId="2F3903D0" w14:textId="77777777">
        <w:tc>
          <w:tcPr>
            <w:tcW w:w="0" w:type="auto"/>
          </w:tcPr>
          <w:p w14:paraId="4A4D4EDE"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Weeks</w:t>
            </w:r>
          </w:p>
        </w:tc>
        <w:tc>
          <w:tcPr>
            <w:tcW w:w="0" w:type="auto"/>
          </w:tcPr>
          <w:p w14:paraId="12D787D2"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14:paraId="71824FB7"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0.3469</w:t>
            </w:r>
          </w:p>
        </w:tc>
      </w:tr>
      <w:tr w:rsidR="007C2E0A" w:rsidRPr="00802222" w14:paraId="40A9F081" w14:textId="77777777">
        <w:tc>
          <w:tcPr>
            <w:tcW w:w="0" w:type="auto"/>
          </w:tcPr>
          <w:p w14:paraId="3953FE6E"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ChrisCrk</w:t>
            </w:r>
          </w:p>
        </w:tc>
        <w:tc>
          <w:tcPr>
            <w:tcW w:w="0" w:type="auto"/>
          </w:tcPr>
          <w:p w14:paraId="6654A0D1"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14:paraId="57AA707B"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0.4864</w:t>
            </w:r>
          </w:p>
        </w:tc>
      </w:tr>
      <w:tr w:rsidR="007C2E0A" w:rsidRPr="00802222" w14:paraId="6C9C199C" w14:textId="77777777">
        <w:tc>
          <w:tcPr>
            <w:tcW w:w="0" w:type="auto"/>
          </w:tcPr>
          <w:p w14:paraId="527C6C30"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LeechHead</w:t>
            </w:r>
          </w:p>
        </w:tc>
        <w:tc>
          <w:tcPr>
            <w:tcW w:w="0" w:type="auto"/>
          </w:tcPr>
          <w:p w14:paraId="0A4F59CA"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14:paraId="21344086"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0.1514</w:t>
            </w:r>
          </w:p>
        </w:tc>
      </w:tr>
      <w:tr w:rsidR="007C2E0A" w:rsidRPr="00802222" w14:paraId="62A97E38" w14:textId="77777777">
        <w:tc>
          <w:tcPr>
            <w:tcW w:w="0" w:type="auto"/>
          </w:tcPr>
          <w:p w14:paraId="3B8F7A12"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CraggCrk</w:t>
            </w:r>
          </w:p>
        </w:tc>
        <w:tc>
          <w:tcPr>
            <w:tcW w:w="0" w:type="auto"/>
          </w:tcPr>
          <w:p w14:paraId="0A4ADCE2"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14:paraId="7508837E"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0.9821</w:t>
            </w:r>
          </w:p>
        </w:tc>
      </w:tr>
      <w:tr w:rsidR="007C2E0A" w:rsidRPr="00802222" w14:paraId="3BE3DCD5" w14:textId="77777777">
        <w:tc>
          <w:tcPr>
            <w:tcW w:w="0" w:type="auto"/>
          </w:tcPr>
          <w:p w14:paraId="1B5C1784"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WestLeech</w:t>
            </w:r>
          </w:p>
        </w:tc>
        <w:tc>
          <w:tcPr>
            <w:tcW w:w="0" w:type="auto"/>
          </w:tcPr>
          <w:p w14:paraId="36FEEF62"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14:paraId="6D32409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0.8507</w:t>
            </w:r>
          </w:p>
        </w:tc>
      </w:tr>
      <w:tr w:rsidR="007C2E0A" w:rsidRPr="00802222" w14:paraId="48ABECD4" w14:textId="77777777">
        <w:tc>
          <w:tcPr>
            <w:tcW w:w="0" w:type="auto"/>
          </w:tcPr>
          <w:p w14:paraId="2F9BAF6C"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Tunnel</w:t>
            </w:r>
          </w:p>
        </w:tc>
        <w:tc>
          <w:tcPr>
            <w:tcW w:w="0" w:type="auto"/>
          </w:tcPr>
          <w:p w14:paraId="02A58620"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DOC (mg/L)</w:t>
            </w:r>
          </w:p>
        </w:tc>
        <w:tc>
          <w:tcPr>
            <w:tcW w:w="0" w:type="auto"/>
          </w:tcPr>
          <w:p w14:paraId="23171C78"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0.0613</w:t>
            </w:r>
          </w:p>
        </w:tc>
      </w:tr>
      <w:tr w:rsidR="007C2E0A" w:rsidRPr="00802222" w14:paraId="4C71F718" w14:textId="77777777">
        <w:tc>
          <w:tcPr>
            <w:tcW w:w="0" w:type="auto"/>
          </w:tcPr>
          <w:p w14:paraId="06A96B91"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LWSA</w:t>
            </w:r>
          </w:p>
        </w:tc>
        <w:tc>
          <w:tcPr>
            <w:tcW w:w="0" w:type="auto"/>
          </w:tcPr>
          <w:p w14:paraId="2C905864"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Rain (mm)</w:t>
            </w:r>
          </w:p>
        </w:tc>
        <w:tc>
          <w:tcPr>
            <w:tcW w:w="0" w:type="auto"/>
          </w:tcPr>
          <w:p w14:paraId="389BCF71"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0.5735</w:t>
            </w:r>
          </w:p>
        </w:tc>
      </w:tr>
      <w:tr w:rsidR="007C2E0A" w:rsidRPr="00802222" w14:paraId="0C05D83A" w14:textId="77777777">
        <w:tc>
          <w:tcPr>
            <w:tcW w:w="0" w:type="auto"/>
          </w:tcPr>
          <w:p w14:paraId="4B2133C7"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LWSA</w:t>
            </w:r>
          </w:p>
        </w:tc>
        <w:tc>
          <w:tcPr>
            <w:tcW w:w="0" w:type="auto"/>
          </w:tcPr>
          <w:p w14:paraId="53CC2DE3" w14:textId="77777777" w:rsidR="007C2E0A" w:rsidRPr="00802222" w:rsidRDefault="00192FFF" w:rsidP="00802222">
            <w:pPr>
              <w:spacing w:line="240" w:lineRule="auto"/>
              <w:rPr>
                <w:rFonts w:asciiTheme="minorHAnsi" w:hAnsiTheme="minorHAnsi" w:cstheme="minorHAnsi"/>
              </w:rPr>
            </w:pPr>
            <w:r w:rsidRPr="00802222">
              <w:rPr>
                <w:rFonts w:asciiTheme="minorHAnsi" w:hAnsiTheme="minorHAnsi" w:cstheme="minorHAnsi"/>
              </w:rPr>
              <w:t>Intensity (mm/hr)</w:t>
            </w:r>
          </w:p>
        </w:tc>
        <w:tc>
          <w:tcPr>
            <w:tcW w:w="0" w:type="auto"/>
          </w:tcPr>
          <w:p w14:paraId="5B093A13" w14:textId="77777777" w:rsidR="007C2E0A" w:rsidRPr="00802222" w:rsidRDefault="00192FFF" w:rsidP="00802222">
            <w:pPr>
              <w:spacing w:line="240" w:lineRule="auto"/>
              <w:jc w:val="right"/>
              <w:rPr>
                <w:rFonts w:asciiTheme="minorHAnsi" w:hAnsiTheme="minorHAnsi" w:cstheme="minorHAnsi"/>
              </w:rPr>
            </w:pPr>
            <w:r w:rsidRPr="00802222">
              <w:rPr>
                <w:rFonts w:asciiTheme="minorHAnsi" w:hAnsiTheme="minorHAnsi" w:cstheme="minorHAnsi"/>
              </w:rPr>
              <w:t>0.4265</w:t>
            </w:r>
          </w:p>
        </w:tc>
      </w:tr>
    </w:tbl>
    <w:p w14:paraId="5744DD12" w14:textId="77777777" w:rsidR="007C2E0A" w:rsidRDefault="00192FFF">
      <w:r>
        <w:t> </w:t>
      </w:r>
    </w:p>
    <w:p w14:paraId="07E1D7A1" w14:textId="77777777" w:rsidR="00D12631" w:rsidRDefault="00D12631"/>
    <w:p w14:paraId="7E19F807" w14:textId="77777777" w:rsidR="00D12631" w:rsidRDefault="00D12631"/>
    <w:p w14:paraId="454D1BC1" w14:textId="77777777" w:rsidR="007C2E0A" w:rsidRDefault="00192FFF" w:rsidP="005B0621">
      <w:pPr>
        <w:numPr>
          <w:ilvl w:val="0"/>
          <w:numId w:val="6"/>
        </w:numPr>
      </w:pPr>
      <w:r>
        <w:t xml:space="preserve">Rates of stream response (times to peak): </w:t>
      </w:r>
      <w:r w:rsidR="00802222">
        <w:t xml:space="preserve">Table </w:t>
      </w:r>
      <w:r>
        <w:t>18</w:t>
      </w:r>
    </w:p>
    <w:p w14:paraId="3A2E94A7" w14:textId="77777777" w:rsidR="007C2E0A" w:rsidRDefault="00192FFF">
      <w:r>
        <w:t> </w:t>
      </w:r>
    </w:p>
    <w:p w14:paraId="2809A6D5" w14:textId="77777777" w:rsidR="007C2E0A" w:rsidRDefault="00192FFF">
      <w:r>
        <w:t xml:space="preserve">Table 18: </w:t>
      </w:r>
      <w:r>
        <w:rPr>
          <w:i/>
        </w:rPr>
        <w:t>Summary of stream response to precipitation events 10-12 across the LWSA.</w:t>
      </w:r>
    </w:p>
    <w:tbl>
      <w:tblPr>
        <w:tblW w:w="0" w:type="pct"/>
        <w:tblLook w:val="07E0" w:firstRow="1" w:lastRow="1" w:firstColumn="1" w:lastColumn="1" w:noHBand="1" w:noVBand="1"/>
      </w:tblPr>
      <w:tblGrid>
        <w:gridCol w:w="1294"/>
        <w:gridCol w:w="1083"/>
        <w:gridCol w:w="1083"/>
        <w:gridCol w:w="1048"/>
        <w:gridCol w:w="900"/>
        <w:gridCol w:w="1045"/>
        <w:gridCol w:w="942"/>
        <w:gridCol w:w="982"/>
        <w:gridCol w:w="983"/>
      </w:tblGrid>
      <w:tr w:rsidR="007C2E0A" w:rsidRPr="00D12631" w14:paraId="3E219EB3" w14:textId="77777777">
        <w:tc>
          <w:tcPr>
            <w:tcW w:w="0" w:type="auto"/>
            <w:tcBorders>
              <w:bottom w:val="single" w:sz="0" w:space="0" w:color="auto"/>
            </w:tcBorders>
            <w:vAlign w:val="bottom"/>
          </w:tcPr>
          <w:p w14:paraId="1551FCE4"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site</w:t>
            </w:r>
          </w:p>
        </w:tc>
        <w:tc>
          <w:tcPr>
            <w:tcW w:w="0" w:type="auto"/>
            <w:tcBorders>
              <w:bottom w:val="single" w:sz="0" w:space="0" w:color="auto"/>
            </w:tcBorders>
            <w:vAlign w:val="bottom"/>
          </w:tcPr>
          <w:p w14:paraId="055F838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max. rain intensity (mm/hr)</w:t>
            </w:r>
          </w:p>
        </w:tc>
        <w:tc>
          <w:tcPr>
            <w:tcW w:w="0" w:type="auto"/>
            <w:tcBorders>
              <w:bottom w:val="single" w:sz="0" w:space="0" w:color="auto"/>
            </w:tcBorders>
            <w:vAlign w:val="bottom"/>
          </w:tcPr>
          <w:p w14:paraId="3C46B86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min. rain intensity (mm/hr)</w:t>
            </w:r>
          </w:p>
        </w:tc>
        <w:tc>
          <w:tcPr>
            <w:tcW w:w="0" w:type="auto"/>
            <w:tcBorders>
              <w:bottom w:val="single" w:sz="0" w:space="0" w:color="auto"/>
            </w:tcBorders>
            <w:vAlign w:val="bottom"/>
          </w:tcPr>
          <w:p w14:paraId="001DFF4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shortest time to peak stage (hr)</w:t>
            </w:r>
          </w:p>
        </w:tc>
        <w:tc>
          <w:tcPr>
            <w:tcW w:w="0" w:type="auto"/>
            <w:tcBorders>
              <w:bottom w:val="single" w:sz="0" w:space="0" w:color="auto"/>
            </w:tcBorders>
            <w:vAlign w:val="bottom"/>
          </w:tcPr>
          <w:p w14:paraId="19D6D37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fastest time to peak stage (hr)</w:t>
            </w:r>
          </w:p>
        </w:tc>
        <w:tc>
          <w:tcPr>
            <w:tcW w:w="0" w:type="auto"/>
            <w:tcBorders>
              <w:bottom w:val="single" w:sz="0" w:space="0" w:color="auto"/>
            </w:tcBorders>
            <w:vAlign w:val="bottom"/>
          </w:tcPr>
          <w:p w14:paraId="617AFDB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smallest change in stage (cm)</w:t>
            </w:r>
          </w:p>
        </w:tc>
        <w:tc>
          <w:tcPr>
            <w:tcW w:w="0" w:type="auto"/>
            <w:tcBorders>
              <w:bottom w:val="single" w:sz="0" w:space="0" w:color="auto"/>
            </w:tcBorders>
            <w:vAlign w:val="bottom"/>
          </w:tcPr>
          <w:p w14:paraId="4664C90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largest change in stage (cm)</w:t>
            </w:r>
          </w:p>
        </w:tc>
        <w:tc>
          <w:tcPr>
            <w:tcW w:w="0" w:type="auto"/>
            <w:tcBorders>
              <w:bottom w:val="single" w:sz="0" w:space="0" w:color="auto"/>
            </w:tcBorders>
            <w:vAlign w:val="bottom"/>
          </w:tcPr>
          <w:p w14:paraId="2381ED2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fastest time to peak (cm/hr)</w:t>
            </w:r>
          </w:p>
        </w:tc>
        <w:tc>
          <w:tcPr>
            <w:tcW w:w="0" w:type="auto"/>
            <w:tcBorders>
              <w:bottom w:val="single" w:sz="0" w:space="0" w:color="auto"/>
            </w:tcBorders>
            <w:vAlign w:val="bottom"/>
          </w:tcPr>
          <w:p w14:paraId="4A73236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slowest time to peak (cm/hr)</w:t>
            </w:r>
          </w:p>
        </w:tc>
      </w:tr>
      <w:tr w:rsidR="007C2E0A" w:rsidRPr="00D12631" w14:paraId="14DD5DEA" w14:textId="77777777">
        <w:tc>
          <w:tcPr>
            <w:tcW w:w="0" w:type="auto"/>
          </w:tcPr>
          <w:p w14:paraId="2AD21E08"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Weeks</w:t>
            </w:r>
          </w:p>
        </w:tc>
        <w:tc>
          <w:tcPr>
            <w:tcW w:w="0" w:type="auto"/>
          </w:tcPr>
          <w:p w14:paraId="59D6ED0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0.9</w:t>
            </w:r>
          </w:p>
        </w:tc>
        <w:tc>
          <w:tcPr>
            <w:tcW w:w="0" w:type="auto"/>
          </w:tcPr>
          <w:p w14:paraId="2550E4E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14:paraId="2B69B82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57.3</w:t>
            </w:r>
          </w:p>
        </w:tc>
        <w:tc>
          <w:tcPr>
            <w:tcW w:w="0" w:type="auto"/>
          </w:tcPr>
          <w:p w14:paraId="11CA61E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159.8</w:t>
            </w:r>
          </w:p>
        </w:tc>
        <w:tc>
          <w:tcPr>
            <w:tcW w:w="0" w:type="auto"/>
          </w:tcPr>
          <w:p w14:paraId="1C1B659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34.6</w:t>
            </w:r>
          </w:p>
        </w:tc>
        <w:tc>
          <w:tcPr>
            <w:tcW w:w="0" w:type="auto"/>
          </w:tcPr>
          <w:p w14:paraId="621516F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47.9</w:t>
            </w:r>
          </w:p>
        </w:tc>
        <w:tc>
          <w:tcPr>
            <w:tcW w:w="0" w:type="auto"/>
          </w:tcPr>
          <w:p w14:paraId="5E1DE12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0.3</w:t>
            </w:r>
          </w:p>
        </w:tc>
        <w:tc>
          <w:tcPr>
            <w:tcW w:w="0" w:type="auto"/>
          </w:tcPr>
          <w:p w14:paraId="3B53B1E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0.6</w:t>
            </w:r>
          </w:p>
        </w:tc>
      </w:tr>
      <w:tr w:rsidR="007C2E0A" w:rsidRPr="00D12631" w14:paraId="7921ACD4" w14:textId="77777777">
        <w:tc>
          <w:tcPr>
            <w:tcW w:w="0" w:type="auto"/>
          </w:tcPr>
          <w:p w14:paraId="0B688FCF"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ChrisCrk</w:t>
            </w:r>
          </w:p>
        </w:tc>
        <w:tc>
          <w:tcPr>
            <w:tcW w:w="0" w:type="auto"/>
          </w:tcPr>
          <w:p w14:paraId="4561BBB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0.8</w:t>
            </w:r>
          </w:p>
        </w:tc>
        <w:tc>
          <w:tcPr>
            <w:tcW w:w="0" w:type="auto"/>
          </w:tcPr>
          <w:p w14:paraId="516B01D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14:paraId="1132955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34.2</w:t>
            </w:r>
          </w:p>
        </w:tc>
        <w:tc>
          <w:tcPr>
            <w:tcW w:w="0" w:type="auto"/>
          </w:tcPr>
          <w:p w14:paraId="5C96C95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192.3</w:t>
            </w:r>
          </w:p>
        </w:tc>
        <w:tc>
          <w:tcPr>
            <w:tcW w:w="0" w:type="auto"/>
          </w:tcPr>
          <w:p w14:paraId="1FB81AE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5.3</w:t>
            </w:r>
          </w:p>
        </w:tc>
        <w:tc>
          <w:tcPr>
            <w:tcW w:w="0" w:type="auto"/>
          </w:tcPr>
          <w:p w14:paraId="74ECDE2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18.6</w:t>
            </w:r>
          </w:p>
        </w:tc>
        <w:tc>
          <w:tcPr>
            <w:tcW w:w="0" w:type="auto"/>
          </w:tcPr>
          <w:p w14:paraId="3E12FD3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w:t>
            </w:r>
          </w:p>
        </w:tc>
        <w:tc>
          <w:tcPr>
            <w:tcW w:w="0" w:type="auto"/>
          </w:tcPr>
          <w:p w14:paraId="7988333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0.5</w:t>
            </w:r>
          </w:p>
        </w:tc>
      </w:tr>
      <w:tr w:rsidR="007C2E0A" w:rsidRPr="00D12631" w14:paraId="2ADB8AD9" w14:textId="77777777">
        <w:tc>
          <w:tcPr>
            <w:tcW w:w="0" w:type="auto"/>
          </w:tcPr>
          <w:p w14:paraId="1BF037EE"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LeechHead</w:t>
            </w:r>
          </w:p>
        </w:tc>
        <w:tc>
          <w:tcPr>
            <w:tcW w:w="0" w:type="auto"/>
          </w:tcPr>
          <w:p w14:paraId="699E632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c>
          <w:tcPr>
            <w:tcW w:w="0" w:type="auto"/>
          </w:tcPr>
          <w:p w14:paraId="7C4DAF4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14:paraId="4B49D27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33.0</w:t>
            </w:r>
          </w:p>
        </w:tc>
        <w:tc>
          <w:tcPr>
            <w:tcW w:w="0" w:type="auto"/>
          </w:tcPr>
          <w:p w14:paraId="6A1B13F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38.8</w:t>
            </w:r>
          </w:p>
        </w:tc>
        <w:tc>
          <w:tcPr>
            <w:tcW w:w="0" w:type="auto"/>
          </w:tcPr>
          <w:p w14:paraId="2BD8C4B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31.9</w:t>
            </w:r>
          </w:p>
        </w:tc>
        <w:tc>
          <w:tcPr>
            <w:tcW w:w="0" w:type="auto"/>
          </w:tcPr>
          <w:p w14:paraId="35FE805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36.5</w:t>
            </w:r>
          </w:p>
        </w:tc>
        <w:tc>
          <w:tcPr>
            <w:tcW w:w="0" w:type="auto"/>
          </w:tcPr>
          <w:p w14:paraId="7F8F1CE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0.9</w:t>
            </w:r>
          </w:p>
        </w:tc>
        <w:tc>
          <w:tcPr>
            <w:tcW w:w="0" w:type="auto"/>
          </w:tcPr>
          <w:p w14:paraId="30543E0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r>
      <w:tr w:rsidR="007C2E0A" w:rsidRPr="00D12631" w14:paraId="2A60408C" w14:textId="77777777">
        <w:tc>
          <w:tcPr>
            <w:tcW w:w="0" w:type="auto"/>
          </w:tcPr>
          <w:p w14:paraId="436A828B"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CraggCrk</w:t>
            </w:r>
          </w:p>
        </w:tc>
        <w:tc>
          <w:tcPr>
            <w:tcW w:w="0" w:type="auto"/>
          </w:tcPr>
          <w:p w14:paraId="681EF4E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c>
          <w:tcPr>
            <w:tcW w:w="0" w:type="auto"/>
          </w:tcPr>
          <w:p w14:paraId="06A6E73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14:paraId="4BFFF40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35.3</w:t>
            </w:r>
          </w:p>
        </w:tc>
        <w:tc>
          <w:tcPr>
            <w:tcW w:w="0" w:type="auto"/>
          </w:tcPr>
          <w:p w14:paraId="3541975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39.5</w:t>
            </w:r>
          </w:p>
        </w:tc>
        <w:tc>
          <w:tcPr>
            <w:tcW w:w="0" w:type="auto"/>
          </w:tcPr>
          <w:p w14:paraId="3057ECE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46.8</w:t>
            </w:r>
          </w:p>
        </w:tc>
        <w:tc>
          <w:tcPr>
            <w:tcW w:w="0" w:type="auto"/>
          </w:tcPr>
          <w:p w14:paraId="38281CE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49.0</w:t>
            </w:r>
          </w:p>
        </w:tc>
        <w:tc>
          <w:tcPr>
            <w:tcW w:w="0" w:type="auto"/>
          </w:tcPr>
          <w:p w14:paraId="75E9B29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14:paraId="2175418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1.3</w:t>
            </w:r>
          </w:p>
        </w:tc>
      </w:tr>
      <w:tr w:rsidR="007C2E0A" w:rsidRPr="00D12631" w14:paraId="4DD2C23A" w14:textId="77777777">
        <w:tc>
          <w:tcPr>
            <w:tcW w:w="0" w:type="auto"/>
          </w:tcPr>
          <w:p w14:paraId="49990689"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WestLeech</w:t>
            </w:r>
          </w:p>
        </w:tc>
        <w:tc>
          <w:tcPr>
            <w:tcW w:w="0" w:type="auto"/>
          </w:tcPr>
          <w:p w14:paraId="0E9CA12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c>
          <w:tcPr>
            <w:tcW w:w="0" w:type="auto"/>
          </w:tcPr>
          <w:p w14:paraId="29DEC71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c>
          <w:tcPr>
            <w:tcW w:w="0" w:type="auto"/>
          </w:tcPr>
          <w:p w14:paraId="628844C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25.8</w:t>
            </w:r>
          </w:p>
        </w:tc>
        <w:tc>
          <w:tcPr>
            <w:tcW w:w="0" w:type="auto"/>
          </w:tcPr>
          <w:p w14:paraId="20C3391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25.8</w:t>
            </w:r>
          </w:p>
        </w:tc>
        <w:tc>
          <w:tcPr>
            <w:tcW w:w="0" w:type="auto"/>
          </w:tcPr>
          <w:p w14:paraId="7C722D6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36.7</w:t>
            </w:r>
          </w:p>
        </w:tc>
        <w:tc>
          <w:tcPr>
            <w:tcW w:w="0" w:type="auto"/>
          </w:tcPr>
          <w:p w14:paraId="4344A08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36.7</w:t>
            </w:r>
          </w:p>
        </w:tc>
        <w:tc>
          <w:tcPr>
            <w:tcW w:w="0" w:type="auto"/>
          </w:tcPr>
          <w:p w14:paraId="3ACF72A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1.4</w:t>
            </w:r>
          </w:p>
        </w:tc>
        <w:tc>
          <w:tcPr>
            <w:tcW w:w="0" w:type="auto"/>
          </w:tcPr>
          <w:p w14:paraId="436D293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1.4</w:t>
            </w:r>
          </w:p>
        </w:tc>
      </w:tr>
      <w:tr w:rsidR="007C2E0A" w:rsidRPr="00D12631" w14:paraId="029A5F32" w14:textId="77777777">
        <w:tc>
          <w:tcPr>
            <w:tcW w:w="0" w:type="auto"/>
          </w:tcPr>
          <w:p w14:paraId="2971FB18"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Tunnel</w:t>
            </w:r>
          </w:p>
        </w:tc>
        <w:tc>
          <w:tcPr>
            <w:tcW w:w="0" w:type="auto"/>
          </w:tcPr>
          <w:p w14:paraId="14BAA14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w:t>
            </w:r>
          </w:p>
        </w:tc>
        <w:tc>
          <w:tcPr>
            <w:tcW w:w="0" w:type="auto"/>
          </w:tcPr>
          <w:p w14:paraId="56C93D2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14:paraId="013B519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25.8</w:t>
            </w:r>
          </w:p>
        </w:tc>
        <w:tc>
          <w:tcPr>
            <w:tcW w:w="0" w:type="auto"/>
          </w:tcPr>
          <w:p w14:paraId="5BB5DA9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37.3</w:t>
            </w:r>
          </w:p>
        </w:tc>
        <w:tc>
          <w:tcPr>
            <w:tcW w:w="0" w:type="auto"/>
          </w:tcPr>
          <w:p w14:paraId="6A8F5FF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65.9</w:t>
            </w:r>
          </w:p>
        </w:tc>
        <w:tc>
          <w:tcPr>
            <w:tcW w:w="0" w:type="auto"/>
          </w:tcPr>
          <w:p w14:paraId="19618A3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78.3</w:t>
            </w:r>
          </w:p>
        </w:tc>
        <w:tc>
          <w:tcPr>
            <w:tcW w:w="0" w:type="auto"/>
          </w:tcPr>
          <w:p w14:paraId="4E00CAC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w:t>
            </w:r>
          </w:p>
        </w:tc>
        <w:tc>
          <w:tcPr>
            <w:tcW w:w="0" w:type="auto"/>
          </w:tcPr>
          <w:p w14:paraId="0F7124B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3.0</w:t>
            </w:r>
          </w:p>
        </w:tc>
      </w:tr>
    </w:tbl>
    <w:p w14:paraId="7742A50D" w14:textId="77777777" w:rsidR="007C2E0A" w:rsidRDefault="00192FFF">
      <w:r>
        <w:t> </w:t>
      </w:r>
    </w:p>
    <w:p w14:paraId="52C2E427" w14:textId="77777777" w:rsidR="007C2E0A" w:rsidRDefault="00192FFF" w:rsidP="005B0621">
      <w:pPr>
        <w:numPr>
          <w:ilvl w:val="0"/>
          <w:numId w:val="7"/>
        </w:numPr>
      </w:pPr>
      <w:r>
        <w:t>DOC changes in stormflow</w:t>
      </w:r>
    </w:p>
    <w:p w14:paraId="19B78376" w14:textId="77777777" w:rsidR="007C2E0A" w:rsidRDefault="00192FFF" w:rsidP="005B0621">
      <w:pPr>
        <w:numPr>
          <w:ilvl w:val="0"/>
          <w:numId w:val="7"/>
        </w:numPr>
      </w:pPr>
      <w:r>
        <w:t>range of DOC in each event: 19</w:t>
      </w:r>
    </w:p>
    <w:p w14:paraId="303B10CC" w14:textId="77777777" w:rsidR="007C2E0A" w:rsidRDefault="00192FFF">
      <w:r>
        <w:t> </w:t>
      </w:r>
    </w:p>
    <w:p w14:paraId="65002E29" w14:textId="77777777" w:rsidR="007C2E0A" w:rsidRDefault="00192FFF" w:rsidP="00D12631">
      <w:pPr>
        <w:spacing w:line="240" w:lineRule="auto"/>
      </w:pPr>
      <w:r>
        <w:t xml:space="preserve">Table 19: </w:t>
      </w:r>
      <w:r>
        <w:rPr>
          <w:i/>
        </w:rPr>
        <w:t>Summary of DOC changes within stormflow response to precipitation events 10-12 across the LWSA.</w:t>
      </w:r>
    </w:p>
    <w:tbl>
      <w:tblPr>
        <w:tblW w:w="0" w:type="pct"/>
        <w:tblLook w:val="07E0" w:firstRow="1" w:lastRow="1" w:firstColumn="1" w:lastColumn="1" w:noHBand="1" w:noVBand="1"/>
      </w:tblPr>
      <w:tblGrid>
        <w:gridCol w:w="1294"/>
        <w:gridCol w:w="1386"/>
        <w:gridCol w:w="1392"/>
        <w:gridCol w:w="1193"/>
        <w:gridCol w:w="1086"/>
        <w:gridCol w:w="1510"/>
        <w:gridCol w:w="1499"/>
      </w:tblGrid>
      <w:tr w:rsidR="007C2E0A" w:rsidRPr="00D12631" w14:paraId="6ACD6564" w14:textId="77777777">
        <w:tc>
          <w:tcPr>
            <w:tcW w:w="0" w:type="auto"/>
            <w:tcBorders>
              <w:bottom w:val="single" w:sz="0" w:space="0" w:color="auto"/>
            </w:tcBorders>
            <w:vAlign w:val="bottom"/>
          </w:tcPr>
          <w:p w14:paraId="52F7C2BF"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site</w:t>
            </w:r>
          </w:p>
        </w:tc>
        <w:tc>
          <w:tcPr>
            <w:tcW w:w="0" w:type="auto"/>
            <w:tcBorders>
              <w:bottom w:val="single" w:sz="0" w:space="0" w:color="auto"/>
            </w:tcBorders>
            <w:vAlign w:val="bottom"/>
          </w:tcPr>
          <w:p w14:paraId="05F6E9C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lowest DOC in stormflow (mg/L)</w:t>
            </w:r>
          </w:p>
        </w:tc>
        <w:tc>
          <w:tcPr>
            <w:tcW w:w="0" w:type="auto"/>
            <w:tcBorders>
              <w:bottom w:val="single" w:sz="0" w:space="0" w:color="auto"/>
            </w:tcBorders>
            <w:vAlign w:val="bottom"/>
          </w:tcPr>
          <w:p w14:paraId="6C739A0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highest DOC in stormflow (mg/L)</w:t>
            </w:r>
          </w:p>
        </w:tc>
        <w:tc>
          <w:tcPr>
            <w:tcW w:w="0" w:type="auto"/>
            <w:tcBorders>
              <w:bottom w:val="single" w:sz="0" w:space="0" w:color="auto"/>
            </w:tcBorders>
            <w:vAlign w:val="bottom"/>
          </w:tcPr>
          <w:p w14:paraId="29E9393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smallest change in DOC (mg/L)</w:t>
            </w:r>
          </w:p>
        </w:tc>
        <w:tc>
          <w:tcPr>
            <w:tcW w:w="0" w:type="auto"/>
            <w:tcBorders>
              <w:bottom w:val="single" w:sz="0" w:space="0" w:color="auto"/>
            </w:tcBorders>
            <w:vAlign w:val="bottom"/>
          </w:tcPr>
          <w:p w14:paraId="7343D24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largest change in DOC (mg/L)</w:t>
            </w:r>
          </w:p>
        </w:tc>
        <w:tc>
          <w:tcPr>
            <w:tcW w:w="0" w:type="auto"/>
            <w:tcBorders>
              <w:bottom w:val="single" w:sz="0" w:space="0" w:color="auto"/>
            </w:tcBorders>
            <w:vAlign w:val="bottom"/>
          </w:tcPr>
          <w:p w14:paraId="0BE6166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smallest difference in DOC during stormflow (%)</w:t>
            </w:r>
          </w:p>
        </w:tc>
        <w:tc>
          <w:tcPr>
            <w:tcW w:w="0" w:type="auto"/>
            <w:tcBorders>
              <w:bottom w:val="single" w:sz="0" w:space="0" w:color="auto"/>
            </w:tcBorders>
            <w:vAlign w:val="bottom"/>
          </w:tcPr>
          <w:p w14:paraId="14F7358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largest difference in DOC during stormflow (%)</w:t>
            </w:r>
          </w:p>
        </w:tc>
      </w:tr>
      <w:tr w:rsidR="007C2E0A" w:rsidRPr="00D12631" w14:paraId="416907DD" w14:textId="77777777">
        <w:tc>
          <w:tcPr>
            <w:tcW w:w="0" w:type="auto"/>
          </w:tcPr>
          <w:p w14:paraId="64B79600"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Weeks</w:t>
            </w:r>
          </w:p>
        </w:tc>
        <w:tc>
          <w:tcPr>
            <w:tcW w:w="0" w:type="auto"/>
          </w:tcPr>
          <w:p w14:paraId="720274C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7.4</w:t>
            </w:r>
          </w:p>
        </w:tc>
        <w:tc>
          <w:tcPr>
            <w:tcW w:w="0" w:type="auto"/>
          </w:tcPr>
          <w:p w14:paraId="634632D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16.1</w:t>
            </w:r>
          </w:p>
        </w:tc>
        <w:tc>
          <w:tcPr>
            <w:tcW w:w="0" w:type="auto"/>
          </w:tcPr>
          <w:p w14:paraId="1719E97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w:t>
            </w:r>
          </w:p>
        </w:tc>
        <w:tc>
          <w:tcPr>
            <w:tcW w:w="0" w:type="auto"/>
          </w:tcPr>
          <w:p w14:paraId="581ED91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6.4</w:t>
            </w:r>
          </w:p>
        </w:tc>
        <w:tc>
          <w:tcPr>
            <w:tcW w:w="0" w:type="auto"/>
          </w:tcPr>
          <w:p w14:paraId="327A42A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16.3</w:t>
            </w:r>
          </w:p>
        </w:tc>
        <w:tc>
          <w:tcPr>
            <w:tcW w:w="0" w:type="auto"/>
          </w:tcPr>
          <w:p w14:paraId="175C0CF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49.8</w:t>
            </w:r>
          </w:p>
        </w:tc>
      </w:tr>
      <w:tr w:rsidR="007C2E0A" w:rsidRPr="00D12631" w14:paraId="64060502" w14:textId="77777777">
        <w:tc>
          <w:tcPr>
            <w:tcW w:w="0" w:type="auto"/>
          </w:tcPr>
          <w:p w14:paraId="755F775C"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ChrisCrk</w:t>
            </w:r>
          </w:p>
        </w:tc>
        <w:tc>
          <w:tcPr>
            <w:tcW w:w="0" w:type="auto"/>
          </w:tcPr>
          <w:p w14:paraId="6A72E89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2.6</w:t>
            </w:r>
          </w:p>
        </w:tc>
        <w:tc>
          <w:tcPr>
            <w:tcW w:w="0" w:type="auto"/>
          </w:tcPr>
          <w:p w14:paraId="5552303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6.7</w:t>
            </w:r>
          </w:p>
        </w:tc>
        <w:tc>
          <w:tcPr>
            <w:tcW w:w="0" w:type="auto"/>
          </w:tcPr>
          <w:p w14:paraId="4D117B4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2.2</w:t>
            </w:r>
          </w:p>
        </w:tc>
        <w:tc>
          <w:tcPr>
            <w:tcW w:w="0" w:type="auto"/>
          </w:tcPr>
          <w:p w14:paraId="32B290C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3.9</w:t>
            </w:r>
          </w:p>
        </w:tc>
        <w:tc>
          <w:tcPr>
            <w:tcW w:w="0" w:type="auto"/>
          </w:tcPr>
          <w:p w14:paraId="0769218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60.1</w:t>
            </w:r>
          </w:p>
        </w:tc>
        <w:tc>
          <w:tcPr>
            <w:tcW w:w="0" w:type="auto"/>
          </w:tcPr>
          <w:p w14:paraId="6737D57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82.0</w:t>
            </w:r>
          </w:p>
        </w:tc>
      </w:tr>
      <w:tr w:rsidR="007C2E0A" w:rsidRPr="00D12631" w14:paraId="794D78EB" w14:textId="77777777">
        <w:tc>
          <w:tcPr>
            <w:tcW w:w="0" w:type="auto"/>
          </w:tcPr>
          <w:p w14:paraId="55FB0D72"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LeechHead</w:t>
            </w:r>
          </w:p>
        </w:tc>
        <w:tc>
          <w:tcPr>
            <w:tcW w:w="0" w:type="auto"/>
          </w:tcPr>
          <w:p w14:paraId="1B3FA19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5.7</w:t>
            </w:r>
          </w:p>
        </w:tc>
        <w:tc>
          <w:tcPr>
            <w:tcW w:w="0" w:type="auto"/>
          </w:tcPr>
          <w:p w14:paraId="7326C2C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8.1</w:t>
            </w:r>
          </w:p>
        </w:tc>
        <w:tc>
          <w:tcPr>
            <w:tcW w:w="0" w:type="auto"/>
          </w:tcPr>
          <w:p w14:paraId="310BD4A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1.4</w:t>
            </w:r>
          </w:p>
        </w:tc>
        <w:tc>
          <w:tcPr>
            <w:tcW w:w="0" w:type="auto"/>
          </w:tcPr>
          <w:p w14:paraId="2DE96AD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w:t>
            </w:r>
          </w:p>
        </w:tc>
        <w:tc>
          <w:tcPr>
            <w:tcW w:w="0" w:type="auto"/>
          </w:tcPr>
          <w:p w14:paraId="6EB3F2E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18.2</w:t>
            </w:r>
          </w:p>
        </w:tc>
        <w:tc>
          <w:tcPr>
            <w:tcW w:w="0" w:type="auto"/>
          </w:tcPr>
          <w:p w14:paraId="087B328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29.5</w:t>
            </w:r>
          </w:p>
        </w:tc>
      </w:tr>
      <w:tr w:rsidR="007C2E0A" w:rsidRPr="00D12631" w14:paraId="09256AB3" w14:textId="77777777">
        <w:tc>
          <w:tcPr>
            <w:tcW w:w="0" w:type="auto"/>
          </w:tcPr>
          <w:p w14:paraId="2C24CB74"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CraggCrk</w:t>
            </w:r>
          </w:p>
        </w:tc>
        <w:tc>
          <w:tcPr>
            <w:tcW w:w="0" w:type="auto"/>
          </w:tcPr>
          <w:p w14:paraId="1A9DF33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3.5</w:t>
            </w:r>
          </w:p>
        </w:tc>
        <w:tc>
          <w:tcPr>
            <w:tcW w:w="0" w:type="auto"/>
          </w:tcPr>
          <w:p w14:paraId="38874E4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6.8</w:t>
            </w:r>
          </w:p>
        </w:tc>
        <w:tc>
          <w:tcPr>
            <w:tcW w:w="0" w:type="auto"/>
          </w:tcPr>
          <w:p w14:paraId="39D3E65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2.7</w:t>
            </w:r>
          </w:p>
        </w:tc>
        <w:tc>
          <w:tcPr>
            <w:tcW w:w="0" w:type="auto"/>
          </w:tcPr>
          <w:p w14:paraId="1137A56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3.2</w:t>
            </w:r>
          </w:p>
        </w:tc>
        <w:tc>
          <w:tcPr>
            <w:tcW w:w="0" w:type="auto"/>
          </w:tcPr>
          <w:p w14:paraId="1ED1B43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53.0</w:t>
            </w:r>
          </w:p>
        </w:tc>
        <w:tc>
          <w:tcPr>
            <w:tcW w:w="0" w:type="auto"/>
          </w:tcPr>
          <w:p w14:paraId="6DFC751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63.1</w:t>
            </w:r>
          </w:p>
        </w:tc>
      </w:tr>
      <w:tr w:rsidR="007C2E0A" w:rsidRPr="00D12631" w14:paraId="758A88D3" w14:textId="77777777">
        <w:tc>
          <w:tcPr>
            <w:tcW w:w="0" w:type="auto"/>
          </w:tcPr>
          <w:p w14:paraId="7B7AF911"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WestLeech</w:t>
            </w:r>
          </w:p>
        </w:tc>
        <w:tc>
          <w:tcPr>
            <w:tcW w:w="0" w:type="auto"/>
          </w:tcPr>
          <w:p w14:paraId="37B1E92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14:paraId="3F4B41A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9.5</w:t>
            </w:r>
          </w:p>
        </w:tc>
        <w:tc>
          <w:tcPr>
            <w:tcW w:w="0" w:type="auto"/>
          </w:tcPr>
          <w:p w14:paraId="4523A45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5.8</w:t>
            </w:r>
          </w:p>
        </w:tc>
        <w:tc>
          <w:tcPr>
            <w:tcW w:w="0" w:type="auto"/>
          </w:tcPr>
          <w:p w14:paraId="0364D90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5.8</w:t>
            </w:r>
          </w:p>
        </w:tc>
        <w:tc>
          <w:tcPr>
            <w:tcW w:w="0" w:type="auto"/>
          </w:tcPr>
          <w:p w14:paraId="4EE5B9B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87.1</w:t>
            </w:r>
          </w:p>
        </w:tc>
        <w:tc>
          <w:tcPr>
            <w:tcW w:w="0" w:type="auto"/>
          </w:tcPr>
          <w:p w14:paraId="5E120D0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87.1</w:t>
            </w:r>
          </w:p>
        </w:tc>
      </w:tr>
      <w:tr w:rsidR="007C2E0A" w:rsidRPr="00D12631" w14:paraId="6DA04010" w14:textId="77777777">
        <w:tc>
          <w:tcPr>
            <w:tcW w:w="0" w:type="auto"/>
          </w:tcPr>
          <w:p w14:paraId="5EB00B33"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Tunnel</w:t>
            </w:r>
          </w:p>
        </w:tc>
        <w:tc>
          <w:tcPr>
            <w:tcW w:w="0" w:type="auto"/>
          </w:tcPr>
          <w:p w14:paraId="22AA89C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14:paraId="03757B5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5.6</w:t>
            </w:r>
          </w:p>
        </w:tc>
        <w:tc>
          <w:tcPr>
            <w:tcW w:w="0" w:type="auto"/>
          </w:tcPr>
          <w:p w14:paraId="4D0A0B8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w:t>
            </w:r>
          </w:p>
        </w:tc>
        <w:tc>
          <w:tcPr>
            <w:tcW w:w="0" w:type="auto"/>
          </w:tcPr>
          <w:p w14:paraId="1569201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w:t>
            </w:r>
          </w:p>
        </w:tc>
        <w:tc>
          <w:tcPr>
            <w:tcW w:w="0" w:type="auto"/>
          </w:tcPr>
          <w:p w14:paraId="7D0121B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42.5</w:t>
            </w:r>
          </w:p>
        </w:tc>
        <w:tc>
          <w:tcPr>
            <w:tcW w:w="0" w:type="auto"/>
          </w:tcPr>
          <w:p w14:paraId="2F766F8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42.5</w:t>
            </w:r>
          </w:p>
        </w:tc>
      </w:tr>
    </w:tbl>
    <w:p w14:paraId="37C6995A" w14:textId="77777777" w:rsidR="007C2E0A" w:rsidRDefault="00192FFF">
      <w:r>
        <w:t> </w:t>
      </w:r>
    </w:p>
    <w:p w14:paraId="58F5EF21" w14:textId="77777777" w:rsidR="007C2E0A" w:rsidRDefault="00192FFF" w:rsidP="00D12631">
      <w:pPr>
        <w:spacing w:line="240" w:lineRule="auto"/>
      </w:pPr>
      <w:r>
        <w:rPr>
          <w:noProof/>
        </w:rPr>
        <w:drawing>
          <wp:inline distT="0" distB="0" distL="0" distR="0" wp14:anchorId="7500BD8E" wp14:editId="3874E1F4">
            <wp:extent cx="5943600" cy="5943600"/>
            <wp:effectExtent l="0" t="0" r="0" b="0"/>
            <wp:docPr id="21" name="Picture" descr="Figure 21: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14:paraId="6DE3B23B" w14:textId="77777777" w:rsidR="007C2E0A" w:rsidRDefault="00192FFF" w:rsidP="00D12631">
      <w:pPr>
        <w:spacing w:line="240" w:lineRule="auto"/>
      </w:pPr>
      <w:r>
        <w:t xml:space="preserve">Figure 21:  </w:t>
      </w:r>
      <w:r>
        <w:rPr>
          <w:i/>
        </w:rPr>
        <w:t>Stage and samples collected for the subset of samples collected over rain events 9-12, highlighting samples with maximum and minimum DOC concentrations for each rain event and collection period.</w:t>
      </w:r>
    </w:p>
    <w:p w14:paraId="53397B31" w14:textId="77777777" w:rsidR="007C2E0A" w:rsidRDefault="00192FFF">
      <w:r>
        <w:t> </w:t>
      </w:r>
    </w:p>
    <w:p w14:paraId="5F37E715" w14:textId="77777777" w:rsidR="007C2E0A" w:rsidRDefault="00192FFF" w:rsidP="005B0621">
      <w:pPr>
        <w:numPr>
          <w:ilvl w:val="0"/>
          <w:numId w:val="8"/>
        </w:numPr>
      </w:pPr>
      <w:r>
        <w:t>density plots of stage with DOC, UV</w:t>
      </w:r>
      <w:r>
        <w:rPr>
          <w:vertAlign w:val="subscript"/>
        </w:rPr>
        <w:t>254</w:t>
      </w:r>
      <w:r>
        <w:t xml:space="preserve"> and SUVA~254 for each site: 22</w:t>
      </w:r>
    </w:p>
    <w:p w14:paraId="7EA8FA20" w14:textId="77777777" w:rsidR="007C2E0A" w:rsidRDefault="00192FFF" w:rsidP="00D12631">
      <w:pPr>
        <w:spacing w:line="240" w:lineRule="auto"/>
      </w:pPr>
      <w:r>
        <w:rPr>
          <w:noProof/>
        </w:rPr>
        <w:drawing>
          <wp:inline distT="0" distB="0" distL="0" distR="0" wp14:anchorId="770D20BC" wp14:editId="4DADB6FF">
            <wp:extent cx="5504749" cy="6422207"/>
            <wp:effectExtent l="0" t="0" r="0" b="0"/>
            <wp:docPr id="22" name="Picture" descr="Figure 22:  Two dimensional density distributions of normalized stage in relation to DOC concentration and DOM molecular character parameter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38"/>
                    <a:stretch>
                      <a:fillRect/>
                    </a:stretch>
                  </pic:blipFill>
                  <pic:spPr bwMode="auto">
                    <a:xfrm>
                      <a:off x="0" y="0"/>
                      <a:ext cx="5504749" cy="6422207"/>
                    </a:xfrm>
                    <a:prstGeom prst="rect">
                      <a:avLst/>
                    </a:prstGeom>
                    <a:noFill/>
                    <a:ln w="9525">
                      <a:noFill/>
                      <a:headEnd/>
                      <a:tailEnd/>
                    </a:ln>
                  </pic:spPr>
                </pic:pic>
              </a:graphicData>
            </a:graphic>
          </wp:inline>
        </w:drawing>
      </w:r>
    </w:p>
    <w:p w14:paraId="3390943D" w14:textId="77777777" w:rsidR="007C2E0A" w:rsidRDefault="00192FFF" w:rsidP="00D12631">
      <w:pPr>
        <w:spacing w:line="240" w:lineRule="auto"/>
      </w:pPr>
      <w:r>
        <w:t xml:space="preserve">Figure 22:  </w:t>
      </w:r>
      <w:r>
        <w:rPr>
          <w:i/>
        </w:rPr>
        <w:t>Two dimensional density distributions of normalized stage in relation to DOC concentration and DOM molecular character parameters.</w:t>
      </w:r>
    </w:p>
    <w:p w14:paraId="4C93B051" w14:textId="77777777" w:rsidR="007C2E0A" w:rsidRDefault="00192FFF">
      <w:pPr>
        <w:pStyle w:val="Heading3"/>
      </w:pPr>
      <w:bookmarkStart w:id="223" w:name="synoptic-sampling-1"/>
      <w:bookmarkStart w:id="224" w:name="_Toc43678738"/>
      <w:r>
        <w:t>Synoptic Sampling</w:t>
      </w:r>
      <w:bookmarkEnd w:id="223"/>
      <w:bookmarkEnd w:id="224"/>
    </w:p>
    <w:p w14:paraId="58DFEA31" w14:textId="77777777" w:rsidR="007C2E0A" w:rsidRDefault="00192FFF">
      <w:r>
        <w:t>Thirteen river sites across the Leech and Sooke water supply areas were sampled synoptically over the sixteen month study period (3). DOC concentrations from the 201 quality assured synoptic grab samples are shown in Figure 23 and summarized in Table 20.</w:t>
      </w:r>
    </w:p>
    <w:p w14:paraId="212840AE" w14:textId="77777777" w:rsidR="007C2E0A" w:rsidRDefault="00192FFF">
      <w:r>
        <w:t> </w:t>
      </w:r>
    </w:p>
    <w:p w14:paraId="204615C0" w14:textId="77777777" w:rsidR="007C2E0A" w:rsidRDefault="00192FFF" w:rsidP="00D12631">
      <w:pPr>
        <w:spacing w:line="240" w:lineRule="auto"/>
      </w:pPr>
      <w:r>
        <w:rPr>
          <w:noProof/>
        </w:rPr>
        <w:drawing>
          <wp:inline distT="0" distB="0" distL="0" distR="0" wp14:anchorId="1C52214A" wp14:editId="15D3E6C2">
            <wp:extent cx="5943600" cy="3657600"/>
            <wp:effectExtent l="0" t="0" r="0" b="0"/>
            <wp:docPr id="23" name="Picture" descr="Figure 23:  Synoptic sampling results of dissolved organic carbon concentrations from 13 sites over 16 months (201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39"/>
                    <a:stretch>
                      <a:fillRect/>
                    </a:stretch>
                  </pic:blipFill>
                  <pic:spPr bwMode="auto">
                    <a:xfrm>
                      <a:off x="0" y="0"/>
                      <a:ext cx="5943600" cy="3657600"/>
                    </a:xfrm>
                    <a:prstGeom prst="rect">
                      <a:avLst/>
                    </a:prstGeom>
                    <a:noFill/>
                    <a:ln w="9525">
                      <a:noFill/>
                      <a:headEnd/>
                      <a:tailEnd/>
                    </a:ln>
                  </pic:spPr>
                </pic:pic>
              </a:graphicData>
            </a:graphic>
          </wp:inline>
        </w:drawing>
      </w:r>
    </w:p>
    <w:p w14:paraId="3BBD259E" w14:textId="77777777" w:rsidR="007C2E0A" w:rsidRDefault="00192FFF" w:rsidP="00D12631">
      <w:pPr>
        <w:spacing w:line="240" w:lineRule="auto"/>
      </w:pPr>
      <w:r>
        <w:t xml:space="preserve">Figure 23:  </w:t>
      </w:r>
      <w:r>
        <w:rPr>
          <w:i/>
        </w:rPr>
        <w:t>Synoptic sampling results of dissolved organic carbon concentrations from 13 sites over 16 months (201 grab samples).</w:t>
      </w:r>
    </w:p>
    <w:p w14:paraId="6258E115" w14:textId="77777777" w:rsidR="00D12631" w:rsidRDefault="00192FFF">
      <w:pPr>
        <w:sectPr w:rsidR="00D12631" w:rsidSect="00864AAB">
          <w:pgSz w:w="12240" w:h="15840" w:code="1"/>
          <w:pgMar w:top="1440" w:right="1440" w:bottom="1440" w:left="1440" w:header="706" w:footer="706" w:gutter="0"/>
          <w:cols w:space="708"/>
          <w:titlePg/>
          <w:docGrid w:linePitch="326"/>
        </w:sectPr>
      </w:pPr>
      <w:r>
        <w:t> </w:t>
      </w:r>
    </w:p>
    <w:p w14:paraId="06BFD5CC" w14:textId="77777777" w:rsidR="007C2E0A" w:rsidRDefault="007C2E0A"/>
    <w:p w14:paraId="0879AD8F" w14:textId="77777777" w:rsidR="007C2E0A" w:rsidRDefault="00192FFF">
      <w:r>
        <w:t xml:space="preserve">Table 20: </w:t>
      </w:r>
      <w:r>
        <w:rPr>
          <w:i/>
        </w:rPr>
        <w:t>Summary of dissolved organic carbon across thirteen synoptically sampled river sites</w:t>
      </w:r>
    </w:p>
    <w:tbl>
      <w:tblPr>
        <w:tblW w:w="0" w:type="pct"/>
        <w:tblLook w:val="07E0" w:firstRow="1" w:lastRow="1" w:firstColumn="1" w:lastColumn="1" w:noHBand="1" w:noVBand="1"/>
      </w:tblPr>
      <w:tblGrid>
        <w:gridCol w:w="1561"/>
        <w:gridCol w:w="4473"/>
        <w:gridCol w:w="777"/>
        <w:gridCol w:w="1203"/>
        <w:gridCol w:w="871"/>
        <w:gridCol w:w="605"/>
        <w:gridCol w:w="1024"/>
        <w:gridCol w:w="1384"/>
        <w:gridCol w:w="1062"/>
      </w:tblGrid>
      <w:tr w:rsidR="007C2E0A" w:rsidRPr="00D12631" w14:paraId="306055EF" w14:textId="77777777">
        <w:tc>
          <w:tcPr>
            <w:tcW w:w="0" w:type="auto"/>
            <w:tcBorders>
              <w:bottom w:val="single" w:sz="0" w:space="0" w:color="auto"/>
            </w:tcBorders>
            <w:vAlign w:val="bottom"/>
          </w:tcPr>
          <w:p w14:paraId="3F03EE23"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site</w:t>
            </w:r>
          </w:p>
        </w:tc>
        <w:tc>
          <w:tcPr>
            <w:tcW w:w="0" w:type="auto"/>
            <w:tcBorders>
              <w:bottom w:val="single" w:sz="0" w:space="0" w:color="auto"/>
            </w:tcBorders>
            <w:vAlign w:val="bottom"/>
          </w:tcPr>
          <w:p w14:paraId="14D38E7B"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description</w:t>
            </w:r>
          </w:p>
        </w:tc>
        <w:tc>
          <w:tcPr>
            <w:tcW w:w="0" w:type="auto"/>
            <w:tcBorders>
              <w:bottom w:val="single" w:sz="0" w:space="0" w:color="auto"/>
            </w:tcBorders>
            <w:vAlign w:val="bottom"/>
          </w:tcPr>
          <w:p w14:paraId="130DCF6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count</w:t>
            </w:r>
          </w:p>
        </w:tc>
        <w:tc>
          <w:tcPr>
            <w:tcW w:w="0" w:type="auto"/>
            <w:tcBorders>
              <w:bottom w:val="single" w:sz="0" w:space="0" w:color="auto"/>
            </w:tcBorders>
            <w:vAlign w:val="bottom"/>
          </w:tcPr>
          <w:p w14:paraId="13D9E67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DOCmean</w:t>
            </w:r>
          </w:p>
        </w:tc>
        <w:tc>
          <w:tcPr>
            <w:tcW w:w="0" w:type="auto"/>
            <w:tcBorders>
              <w:bottom w:val="single" w:sz="0" w:space="0" w:color="auto"/>
            </w:tcBorders>
            <w:vAlign w:val="bottom"/>
          </w:tcPr>
          <w:p w14:paraId="296BA42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DOCsd</w:t>
            </w:r>
          </w:p>
        </w:tc>
        <w:tc>
          <w:tcPr>
            <w:tcW w:w="0" w:type="auto"/>
            <w:tcBorders>
              <w:bottom w:val="single" w:sz="0" w:space="0" w:color="auto"/>
            </w:tcBorders>
            <w:vAlign w:val="bottom"/>
          </w:tcPr>
          <w:p w14:paraId="2185FB4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RSD</w:t>
            </w:r>
          </w:p>
        </w:tc>
        <w:tc>
          <w:tcPr>
            <w:tcW w:w="0" w:type="auto"/>
            <w:tcBorders>
              <w:bottom w:val="single" w:sz="0" w:space="0" w:color="auto"/>
            </w:tcBorders>
            <w:vAlign w:val="bottom"/>
          </w:tcPr>
          <w:p w14:paraId="2C04F39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DOCmin</w:t>
            </w:r>
          </w:p>
        </w:tc>
        <w:tc>
          <w:tcPr>
            <w:tcW w:w="0" w:type="auto"/>
            <w:tcBorders>
              <w:bottom w:val="single" w:sz="0" w:space="0" w:color="auto"/>
            </w:tcBorders>
            <w:vAlign w:val="bottom"/>
          </w:tcPr>
          <w:p w14:paraId="550093F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DOCmedian</w:t>
            </w:r>
          </w:p>
        </w:tc>
        <w:tc>
          <w:tcPr>
            <w:tcW w:w="0" w:type="auto"/>
            <w:tcBorders>
              <w:bottom w:val="single" w:sz="0" w:space="0" w:color="auto"/>
            </w:tcBorders>
            <w:vAlign w:val="bottom"/>
          </w:tcPr>
          <w:p w14:paraId="1239042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DOCmax</w:t>
            </w:r>
          </w:p>
        </w:tc>
      </w:tr>
      <w:tr w:rsidR="007C2E0A" w:rsidRPr="00D12631" w14:paraId="2EBF459B" w14:textId="77777777">
        <w:tc>
          <w:tcPr>
            <w:tcW w:w="0" w:type="auto"/>
          </w:tcPr>
          <w:p w14:paraId="7ACD7388"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Weeks</w:t>
            </w:r>
          </w:p>
        </w:tc>
        <w:tc>
          <w:tcPr>
            <w:tcW w:w="0" w:type="auto"/>
          </w:tcPr>
          <w:p w14:paraId="36D63413"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headwater of Leech Rv., LWSA</w:t>
            </w:r>
          </w:p>
        </w:tc>
        <w:tc>
          <w:tcPr>
            <w:tcW w:w="0" w:type="auto"/>
          </w:tcPr>
          <w:p w14:paraId="5298868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21</w:t>
            </w:r>
          </w:p>
        </w:tc>
        <w:tc>
          <w:tcPr>
            <w:tcW w:w="0" w:type="auto"/>
          </w:tcPr>
          <w:p w14:paraId="406EE4A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9.5</w:t>
            </w:r>
          </w:p>
        </w:tc>
        <w:tc>
          <w:tcPr>
            <w:tcW w:w="0" w:type="auto"/>
          </w:tcPr>
          <w:p w14:paraId="7945D5A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14:paraId="0722F18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31</w:t>
            </w:r>
          </w:p>
        </w:tc>
        <w:tc>
          <w:tcPr>
            <w:tcW w:w="0" w:type="auto"/>
          </w:tcPr>
          <w:p w14:paraId="62981A1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6.4</w:t>
            </w:r>
          </w:p>
        </w:tc>
        <w:tc>
          <w:tcPr>
            <w:tcW w:w="0" w:type="auto"/>
          </w:tcPr>
          <w:p w14:paraId="002E971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9.0</w:t>
            </w:r>
          </w:p>
        </w:tc>
        <w:tc>
          <w:tcPr>
            <w:tcW w:w="0" w:type="auto"/>
          </w:tcPr>
          <w:p w14:paraId="1667FF7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w:t>
            </w:r>
          </w:p>
        </w:tc>
      </w:tr>
      <w:tr w:rsidR="007C2E0A" w:rsidRPr="00D12631" w14:paraId="26472190" w14:textId="77777777">
        <w:tc>
          <w:tcPr>
            <w:tcW w:w="0" w:type="auto"/>
          </w:tcPr>
          <w:p w14:paraId="7ADE0BF3"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ChrisCrk</w:t>
            </w:r>
          </w:p>
        </w:tc>
        <w:tc>
          <w:tcPr>
            <w:tcW w:w="0" w:type="auto"/>
          </w:tcPr>
          <w:p w14:paraId="337D67FB"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headwater of Leech Rv., LWSA</w:t>
            </w:r>
          </w:p>
        </w:tc>
        <w:tc>
          <w:tcPr>
            <w:tcW w:w="0" w:type="auto"/>
          </w:tcPr>
          <w:p w14:paraId="6D0AE80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w:t>
            </w:r>
          </w:p>
        </w:tc>
        <w:tc>
          <w:tcPr>
            <w:tcW w:w="0" w:type="auto"/>
          </w:tcPr>
          <w:p w14:paraId="5673C78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14:paraId="32B988F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14:paraId="12C925A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54</w:t>
            </w:r>
          </w:p>
        </w:tc>
        <w:tc>
          <w:tcPr>
            <w:tcW w:w="0" w:type="auto"/>
          </w:tcPr>
          <w:p w14:paraId="49B760E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w:t>
            </w:r>
          </w:p>
        </w:tc>
        <w:tc>
          <w:tcPr>
            <w:tcW w:w="0" w:type="auto"/>
          </w:tcPr>
          <w:p w14:paraId="1B0D257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3.3</w:t>
            </w:r>
          </w:p>
        </w:tc>
        <w:tc>
          <w:tcPr>
            <w:tcW w:w="0" w:type="auto"/>
          </w:tcPr>
          <w:p w14:paraId="6263B5E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w:t>
            </w:r>
          </w:p>
        </w:tc>
      </w:tr>
      <w:tr w:rsidR="007C2E0A" w:rsidRPr="00D12631" w14:paraId="5CB1F67D" w14:textId="77777777">
        <w:tc>
          <w:tcPr>
            <w:tcW w:w="0" w:type="auto"/>
          </w:tcPr>
          <w:p w14:paraId="11DF4A56"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LeechHead</w:t>
            </w:r>
          </w:p>
        </w:tc>
        <w:tc>
          <w:tcPr>
            <w:tcW w:w="0" w:type="auto"/>
          </w:tcPr>
          <w:p w14:paraId="3E33817C"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mainstem river, LWSA</w:t>
            </w:r>
          </w:p>
        </w:tc>
        <w:tc>
          <w:tcPr>
            <w:tcW w:w="0" w:type="auto"/>
          </w:tcPr>
          <w:p w14:paraId="58FB4D6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w:t>
            </w:r>
          </w:p>
        </w:tc>
        <w:tc>
          <w:tcPr>
            <w:tcW w:w="0" w:type="auto"/>
          </w:tcPr>
          <w:p w14:paraId="3BD4928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6.8</w:t>
            </w:r>
          </w:p>
        </w:tc>
        <w:tc>
          <w:tcPr>
            <w:tcW w:w="0" w:type="auto"/>
          </w:tcPr>
          <w:p w14:paraId="6506FEE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14:paraId="586E531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25</w:t>
            </w:r>
          </w:p>
        </w:tc>
        <w:tc>
          <w:tcPr>
            <w:tcW w:w="0" w:type="auto"/>
          </w:tcPr>
          <w:p w14:paraId="1B766B6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4.0</w:t>
            </w:r>
          </w:p>
        </w:tc>
        <w:tc>
          <w:tcPr>
            <w:tcW w:w="0" w:type="auto"/>
          </w:tcPr>
          <w:p w14:paraId="2903244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6.2</w:t>
            </w:r>
          </w:p>
        </w:tc>
        <w:tc>
          <w:tcPr>
            <w:tcW w:w="0" w:type="auto"/>
          </w:tcPr>
          <w:p w14:paraId="7893E48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r>
      <w:tr w:rsidR="007C2E0A" w:rsidRPr="00D12631" w14:paraId="2B6596AA" w14:textId="77777777">
        <w:tc>
          <w:tcPr>
            <w:tcW w:w="0" w:type="auto"/>
          </w:tcPr>
          <w:p w14:paraId="3249FA25"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Jarvis-crk</w:t>
            </w:r>
          </w:p>
        </w:tc>
        <w:tc>
          <w:tcPr>
            <w:tcW w:w="0" w:type="auto"/>
          </w:tcPr>
          <w:p w14:paraId="5B0E2406"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headwater of Cragg Crk., LWSA</w:t>
            </w:r>
          </w:p>
        </w:tc>
        <w:tc>
          <w:tcPr>
            <w:tcW w:w="0" w:type="auto"/>
          </w:tcPr>
          <w:p w14:paraId="4888D81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w:t>
            </w:r>
          </w:p>
        </w:tc>
        <w:tc>
          <w:tcPr>
            <w:tcW w:w="0" w:type="auto"/>
          </w:tcPr>
          <w:p w14:paraId="44D5CE8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9.7</w:t>
            </w:r>
          </w:p>
        </w:tc>
        <w:tc>
          <w:tcPr>
            <w:tcW w:w="0" w:type="auto"/>
          </w:tcPr>
          <w:p w14:paraId="59600BE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14:paraId="54B532A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30</w:t>
            </w:r>
          </w:p>
        </w:tc>
        <w:tc>
          <w:tcPr>
            <w:tcW w:w="0" w:type="auto"/>
          </w:tcPr>
          <w:p w14:paraId="4664D7B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5.9</w:t>
            </w:r>
          </w:p>
        </w:tc>
        <w:tc>
          <w:tcPr>
            <w:tcW w:w="0" w:type="auto"/>
          </w:tcPr>
          <w:p w14:paraId="25B4069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9.7</w:t>
            </w:r>
          </w:p>
        </w:tc>
        <w:tc>
          <w:tcPr>
            <w:tcW w:w="0" w:type="auto"/>
          </w:tcPr>
          <w:p w14:paraId="066D551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17</w:t>
            </w:r>
          </w:p>
        </w:tc>
      </w:tr>
      <w:tr w:rsidR="007C2E0A" w:rsidRPr="00D12631" w14:paraId="18328CC1" w14:textId="77777777">
        <w:tc>
          <w:tcPr>
            <w:tcW w:w="0" w:type="auto"/>
          </w:tcPr>
          <w:p w14:paraId="7351CCA6"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Lazar-crk</w:t>
            </w:r>
          </w:p>
        </w:tc>
        <w:tc>
          <w:tcPr>
            <w:tcW w:w="0" w:type="auto"/>
          </w:tcPr>
          <w:p w14:paraId="2424F4CB"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headwater of Cragg Crk., LWSA</w:t>
            </w:r>
          </w:p>
        </w:tc>
        <w:tc>
          <w:tcPr>
            <w:tcW w:w="0" w:type="auto"/>
          </w:tcPr>
          <w:p w14:paraId="38CFC63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w:t>
            </w:r>
          </w:p>
        </w:tc>
        <w:tc>
          <w:tcPr>
            <w:tcW w:w="0" w:type="auto"/>
          </w:tcPr>
          <w:p w14:paraId="15F42E3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6.3</w:t>
            </w:r>
          </w:p>
        </w:tc>
        <w:tc>
          <w:tcPr>
            <w:tcW w:w="0" w:type="auto"/>
          </w:tcPr>
          <w:p w14:paraId="539D754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14:paraId="5AA81BD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27</w:t>
            </w:r>
          </w:p>
        </w:tc>
        <w:tc>
          <w:tcPr>
            <w:tcW w:w="0" w:type="auto"/>
          </w:tcPr>
          <w:p w14:paraId="7E4045F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14:paraId="02CA010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6.5</w:t>
            </w:r>
          </w:p>
        </w:tc>
        <w:tc>
          <w:tcPr>
            <w:tcW w:w="0" w:type="auto"/>
          </w:tcPr>
          <w:p w14:paraId="1A966F2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w:t>
            </w:r>
          </w:p>
        </w:tc>
      </w:tr>
      <w:tr w:rsidR="007C2E0A" w:rsidRPr="00D12631" w14:paraId="18BA30F8" w14:textId="77777777">
        <w:tc>
          <w:tcPr>
            <w:tcW w:w="0" w:type="auto"/>
          </w:tcPr>
          <w:p w14:paraId="664E75F8"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CraggCrk</w:t>
            </w:r>
          </w:p>
        </w:tc>
        <w:tc>
          <w:tcPr>
            <w:tcW w:w="0" w:type="auto"/>
          </w:tcPr>
          <w:p w14:paraId="6B108B39"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mainstem river, LWSA</w:t>
            </w:r>
          </w:p>
        </w:tc>
        <w:tc>
          <w:tcPr>
            <w:tcW w:w="0" w:type="auto"/>
          </w:tcPr>
          <w:p w14:paraId="74BA0BA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30</w:t>
            </w:r>
          </w:p>
        </w:tc>
        <w:tc>
          <w:tcPr>
            <w:tcW w:w="0" w:type="auto"/>
          </w:tcPr>
          <w:p w14:paraId="205D1E7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4.1</w:t>
            </w:r>
          </w:p>
        </w:tc>
        <w:tc>
          <w:tcPr>
            <w:tcW w:w="0" w:type="auto"/>
          </w:tcPr>
          <w:p w14:paraId="2F679D1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w:t>
            </w:r>
          </w:p>
        </w:tc>
        <w:tc>
          <w:tcPr>
            <w:tcW w:w="0" w:type="auto"/>
          </w:tcPr>
          <w:p w14:paraId="35035D7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32</w:t>
            </w:r>
          </w:p>
        </w:tc>
        <w:tc>
          <w:tcPr>
            <w:tcW w:w="0" w:type="auto"/>
          </w:tcPr>
          <w:p w14:paraId="5D2588B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w:t>
            </w:r>
          </w:p>
        </w:tc>
        <w:tc>
          <w:tcPr>
            <w:tcW w:w="0" w:type="auto"/>
          </w:tcPr>
          <w:p w14:paraId="03FA3F8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14:paraId="3262F0B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w:t>
            </w:r>
          </w:p>
        </w:tc>
      </w:tr>
      <w:tr w:rsidR="007C2E0A" w:rsidRPr="00D12631" w14:paraId="5B57BAC4" w14:textId="77777777">
        <w:tc>
          <w:tcPr>
            <w:tcW w:w="0" w:type="auto"/>
          </w:tcPr>
          <w:p w14:paraId="39F55750"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WestLeech</w:t>
            </w:r>
          </w:p>
        </w:tc>
        <w:tc>
          <w:tcPr>
            <w:tcW w:w="0" w:type="auto"/>
          </w:tcPr>
          <w:p w14:paraId="14235AE7"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mainstem river, LWSA</w:t>
            </w:r>
          </w:p>
        </w:tc>
        <w:tc>
          <w:tcPr>
            <w:tcW w:w="0" w:type="auto"/>
          </w:tcPr>
          <w:p w14:paraId="2B63044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21</w:t>
            </w:r>
          </w:p>
        </w:tc>
        <w:tc>
          <w:tcPr>
            <w:tcW w:w="0" w:type="auto"/>
          </w:tcPr>
          <w:p w14:paraId="10A889D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4.3</w:t>
            </w:r>
          </w:p>
        </w:tc>
        <w:tc>
          <w:tcPr>
            <w:tcW w:w="0" w:type="auto"/>
          </w:tcPr>
          <w:p w14:paraId="2CBBBED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14:paraId="3995F70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14:paraId="4931CF9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w:t>
            </w:r>
          </w:p>
        </w:tc>
        <w:tc>
          <w:tcPr>
            <w:tcW w:w="0" w:type="auto"/>
          </w:tcPr>
          <w:p w14:paraId="16F5686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14:paraId="5FB26EF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w:t>
            </w:r>
          </w:p>
        </w:tc>
      </w:tr>
      <w:tr w:rsidR="007C2E0A" w:rsidRPr="00D12631" w14:paraId="7EC892AF" w14:textId="77777777">
        <w:tc>
          <w:tcPr>
            <w:tcW w:w="0" w:type="auto"/>
          </w:tcPr>
          <w:p w14:paraId="4FA4E484"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Leech-Beach</w:t>
            </w:r>
          </w:p>
        </w:tc>
        <w:tc>
          <w:tcPr>
            <w:tcW w:w="0" w:type="auto"/>
          </w:tcPr>
          <w:p w14:paraId="03DF8AB3"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below confluence of WestLeech with Leech Rv.</w:t>
            </w:r>
          </w:p>
        </w:tc>
        <w:tc>
          <w:tcPr>
            <w:tcW w:w="0" w:type="auto"/>
          </w:tcPr>
          <w:p w14:paraId="31D8BA5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14:paraId="62714FC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4.7</w:t>
            </w:r>
          </w:p>
        </w:tc>
        <w:tc>
          <w:tcPr>
            <w:tcW w:w="0" w:type="auto"/>
          </w:tcPr>
          <w:p w14:paraId="300D892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w:t>
            </w:r>
          </w:p>
        </w:tc>
        <w:tc>
          <w:tcPr>
            <w:tcW w:w="0" w:type="auto"/>
          </w:tcPr>
          <w:p w14:paraId="1252DE6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26</w:t>
            </w:r>
          </w:p>
        </w:tc>
        <w:tc>
          <w:tcPr>
            <w:tcW w:w="0" w:type="auto"/>
          </w:tcPr>
          <w:p w14:paraId="102A00D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3.3</w:t>
            </w:r>
          </w:p>
        </w:tc>
        <w:tc>
          <w:tcPr>
            <w:tcW w:w="0" w:type="auto"/>
          </w:tcPr>
          <w:p w14:paraId="366EE42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5.1</w:t>
            </w:r>
          </w:p>
        </w:tc>
        <w:tc>
          <w:tcPr>
            <w:tcW w:w="0" w:type="auto"/>
          </w:tcPr>
          <w:p w14:paraId="5733F19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w:t>
            </w:r>
          </w:p>
        </w:tc>
      </w:tr>
      <w:tr w:rsidR="007C2E0A" w:rsidRPr="00D12631" w14:paraId="7C2AEE08" w14:textId="77777777">
        <w:tc>
          <w:tcPr>
            <w:tcW w:w="0" w:type="auto"/>
          </w:tcPr>
          <w:p w14:paraId="6FB0396F"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Tunnel</w:t>
            </w:r>
          </w:p>
        </w:tc>
        <w:tc>
          <w:tcPr>
            <w:tcW w:w="0" w:type="auto"/>
          </w:tcPr>
          <w:p w14:paraId="56984CE3"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inlet of Leech Tunnel, LWSA outlet</w:t>
            </w:r>
          </w:p>
        </w:tc>
        <w:tc>
          <w:tcPr>
            <w:tcW w:w="0" w:type="auto"/>
          </w:tcPr>
          <w:p w14:paraId="2BCA7A2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38</w:t>
            </w:r>
          </w:p>
        </w:tc>
        <w:tc>
          <w:tcPr>
            <w:tcW w:w="0" w:type="auto"/>
          </w:tcPr>
          <w:p w14:paraId="11BD144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14:paraId="1DBF565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14:paraId="505FEEB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41</w:t>
            </w:r>
          </w:p>
        </w:tc>
        <w:tc>
          <w:tcPr>
            <w:tcW w:w="0" w:type="auto"/>
          </w:tcPr>
          <w:p w14:paraId="0B55DBA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w:t>
            </w:r>
          </w:p>
        </w:tc>
        <w:tc>
          <w:tcPr>
            <w:tcW w:w="0" w:type="auto"/>
          </w:tcPr>
          <w:p w14:paraId="77D7F16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14:paraId="3254D98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9</w:t>
            </w:r>
          </w:p>
        </w:tc>
      </w:tr>
      <w:tr w:rsidR="007C2E0A" w:rsidRPr="00D12631" w14:paraId="5826AF73" w14:textId="77777777">
        <w:tc>
          <w:tcPr>
            <w:tcW w:w="0" w:type="auto"/>
          </w:tcPr>
          <w:p w14:paraId="15FA93C2"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Rithet-crk</w:t>
            </w:r>
          </w:p>
        </w:tc>
        <w:tc>
          <w:tcPr>
            <w:tcW w:w="0" w:type="auto"/>
          </w:tcPr>
          <w:p w14:paraId="49032DDA"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key tributary to Sooke Reservoir, SWSA</w:t>
            </w:r>
          </w:p>
        </w:tc>
        <w:tc>
          <w:tcPr>
            <w:tcW w:w="0" w:type="auto"/>
          </w:tcPr>
          <w:p w14:paraId="1A02DCC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13</w:t>
            </w:r>
          </w:p>
        </w:tc>
        <w:tc>
          <w:tcPr>
            <w:tcW w:w="0" w:type="auto"/>
          </w:tcPr>
          <w:p w14:paraId="7ADBF32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5.4</w:t>
            </w:r>
          </w:p>
        </w:tc>
        <w:tc>
          <w:tcPr>
            <w:tcW w:w="0" w:type="auto"/>
          </w:tcPr>
          <w:p w14:paraId="630B7EC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w:t>
            </w:r>
          </w:p>
        </w:tc>
        <w:tc>
          <w:tcPr>
            <w:tcW w:w="0" w:type="auto"/>
          </w:tcPr>
          <w:p w14:paraId="4B0C465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71</w:t>
            </w:r>
          </w:p>
        </w:tc>
        <w:tc>
          <w:tcPr>
            <w:tcW w:w="0" w:type="auto"/>
          </w:tcPr>
          <w:p w14:paraId="30F2E5C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w:t>
            </w:r>
          </w:p>
        </w:tc>
        <w:tc>
          <w:tcPr>
            <w:tcW w:w="0" w:type="auto"/>
          </w:tcPr>
          <w:p w14:paraId="7165ADE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3.5</w:t>
            </w:r>
          </w:p>
        </w:tc>
        <w:tc>
          <w:tcPr>
            <w:tcW w:w="0" w:type="auto"/>
          </w:tcPr>
          <w:p w14:paraId="64CE447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13</w:t>
            </w:r>
          </w:p>
        </w:tc>
      </w:tr>
      <w:tr w:rsidR="007C2E0A" w:rsidRPr="00D12631" w14:paraId="77755276" w14:textId="77777777">
        <w:tc>
          <w:tcPr>
            <w:tcW w:w="0" w:type="auto"/>
          </w:tcPr>
          <w:p w14:paraId="5F25BD85"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Judge-crk</w:t>
            </w:r>
          </w:p>
        </w:tc>
        <w:tc>
          <w:tcPr>
            <w:tcW w:w="0" w:type="auto"/>
          </w:tcPr>
          <w:p w14:paraId="45E482FD"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key tributary to Sooke Reservoir, SWSA</w:t>
            </w:r>
          </w:p>
        </w:tc>
        <w:tc>
          <w:tcPr>
            <w:tcW w:w="0" w:type="auto"/>
          </w:tcPr>
          <w:p w14:paraId="6A81FE6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w:t>
            </w:r>
          </w:p>
        </w:tc>
        <w:tc>
          <w:tcPr>
            <w:tcW w:w="0" w:type="auto"/>
          </w:tcPr>
          <w:p w14:paraId="180A5F4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5.7</w:t>
            </w:r>
          </w:p>
        </w:tc>
        <w:tc>
          <w:tcPr>
            <w:tcW w:w="0" w:type="auto"/>
          </w:tcPr>
          <w:p w14:paraId="60F541A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w:t>
            </w:r>
          </w:p>
        </w:tc>
        <w:tc>
          <w:tcPr>
            <w:tcW w:w="0" w:type="auto"/>
          </w:tcPr>
          <w:p w14:paraId="3BE4022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w:t>
            </w:r>
          </w:p>
        </w:tc>
        <w:tc>
          <w:tcPr>
            <w:tcW w:w="0" w:type="auto"/>
          </w:tcPr>
          <w:p w14:paraId="35344AC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4.4</w:t>
            </w:r>
          </w:p>
        </w:tc>
        <w:tc>
          <w:tcPr>
            <w:tcW w:w="0" w:type="auto"/>
          </w:tcPr>
          <w:p w14:paraId="322539E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5.3</w:t>
            </w:r>
          </w:p>
        </w:tc>
        <w:tc>
          <w:tcPr>
            <w:tcW w:w="0" w:type="auto"/>
          </w:tcPr>
          <w:p w14:paraId="592B916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8</w:t>
            </w:r>
          </w:p>
        </w:tc>
      </w:tr>
      <w:tr w:rsidR="007C2E0A" w:rsidRPr="00D12631" w14:paraId="488F977B" w14:textId="77777777">
        <w:tc>
          <w:tcPr>
            <w:tcW w:w="0" w:type="auto"/>
          </w:tcPr>
          <w:p w14:paraId="6AE96E5A"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Deception-res</w:t>
            </w:r>
          </w:p>
        </w:tc>
        <w:tc>
          <w:tcPr>
            <w:tcW w:w="0" w:type="auto"/>
          </w:tcPr>
          <w:p w14:paraId="183B6BB5"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outlet of Leech Tunnel, SWSA</w:t>
            </w:r>
          </w:p>
        </w:tc>
        <w:tc>
          <w:tcPr>
            <w:tcW w:w="0" w:type="auto"/>
          </w:tcPr>
          <w:p w14:paraId="3A9FBFB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14:paraId="1D8ABBD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4.9</w:t>
            </w:r>
          </w:p>
        </w:tc>
        <w:tc>
          <w:tcPr>
            <w:tcW w:w="0" w:type="auto"/>
          </w:tcPr>
          <w:p w14:paraId="6E54808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14:paraId="3AD3334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40</w:t>
            </w:r>
          </w:p>
        </w:tc>
        <w:tc>
          <w:tcPr>
            <w:tcW w:w="0" w:type="auto"/>
          </w:tcPr>
          <w:p w14:paraId="5361FC4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3.1</w:t>
            </w:r>
          </w:p>
        </w:tc>
        <w:tc>
          <w:tcPr>
            <w:tcW w:w="0" w:type="auto"/>
          </w:tcPr>
          <w:p w14:paraId="711854C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4.5</w:t>
            </w:r>
          </w:p>
        </w:tc>
        <w:tc>
          <w:tcPr>
            <w:tcW w:w="0" w:type="auto"/>
          </w:tcPr>
          <w:p w14:paraId="4D797BC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w:t>
            </w:r>
          </w:p>
        </w:tc>
      </w:tr>
      <w:tr w:rsidR="007C2E0A" w:rsidRPr="00D12631" w14:paraId="2A8DD9B7" w14:textId="77777777">
        <w:tc>
          <w:tcPr>
            <w:tcW w:w="0" w:type="auto"/>
          </w:tcPr>
          <w:p w14:paraId="47B31702"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Boneyard</w:t>
            </w:r>
          </w:p>
        </w:tc>
        <w:tc>
          <w:tcPr>
            <w:tcW w:w="0" w:type="auto"/>
          </w:tcPr>
          <w:p w14:paraId="3C8692F3"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downstream from Leech Tunnel</w:t>
            </w:r>
          </w:p>
        </w:tc>
        <w:tc>
          <w:tcPr>
            <w:tcW w:w="0" w:type="auto"/>
          </w:tcPr>
          <w:p w14:paraId="11C04B5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w:t>
            </w:r>
          </w:p>
        </w:tc>
        <w:tc>
          <w:tcPr>
            <w:tcW w:w="0" w:type="auto"/>
          </w:tcPr>
          <w:p w14:paraId="19174B5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2.9</w:t>
            </w:r>
          </w:p>
        </w:tc>
        <w:tc>
          <w:tcPr>
            <w:tcW w:w="0" w:type="auto"/>
          </w:tcPr>
          <w:p w14:paraId="2DB2BA7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w:t>
            </w:r>
          </w:p>
        </w:tc>
        <w:tc>
          <w:tcPr>
            <w:tcW w:w="0" w:type="auto"/>
          </w:tcPr>
          <w:p w14:paraId="3CA89AA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60</w:t>
            </w:r>
          </w:p>
        </w:tc>
        <w:tc>
          <w:tcPr>
            <w:tcW w:w="0" w:type="auto"/>
          </w:tcPr>
          <w:p w14:paraId="2B43068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w:t>
            </w:r>
          </w:p>
        </w:tc>
        <w:tc>
          <w:tcPr>
            <w:tcW w:w="0" w:type="auto"/>
          </w:tcPr>
          <w:p w14:paraId="455EA33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w:t>
            </w:r>
          </w:p>
        </w:tc>
        <w:tc>
          <w:tcPr>
            <w:tcW w:w="0" w:type="auto"/>
          </w:tcPr>
          <w:p w14:paraId="5AA9437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w:t>
            </w:r>
          </w:p>
        </w:tc>
      </w:tr>
      <w:tr w:rsidR="007C2E0A" w:rsidRPr="00D12631" w14:paraId="729921A9" w14:textId="77777777">
        <w:tc>
          <w:tcPr>
            <w:tcW w:w="0" w:type="auto"/>
          </w:tcPr>
          <w:p w14:paraId="1EE5FEC6"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all sites</w:t>
            </w:r>
          </w:p>
        </w:tc>
        <w:tc>
          <w:tcPr>
            <w:tcW w:w="0" w:type="auto"/>
          </w:tcPr>
          <w:p w14:paraId="786BBBBB"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summary</w:t>
            </w:r>
          </w:p>
        </w:tc>
        <w:tc>
          <w:tcPr>
            <w:tcW w:w="0" w:type="auto"/>
          </w:tcPr>
          <w:p w14:paraId="580DF1E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w:t>
            </w:r>
          </w:p>
        </w:tc>
        <w:tc>
          <w:tcPr>
            <w:tcW w:w="0" w:type="auto"/>
          </w:tcPr>
          <w:p w14:paraId="2A0676F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5.5</w:t>
            </w:r>
          </w:p>
        </w:tc>
        <w:tc>
          <w:tcPr>
            <w:tcW w:w="0" w:type="auto"/>
          </w:tcPr>
          <w:p w14:paraId="550E130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14:paraId="17FDE49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53</w:t>
            </w:r>
          </w:p>
        </w:tc>
        <w:tc>
          <w:tcPr>
            <w:tcW w:w="0" w:type="auto"/>
          </w:tcPr>
          <w:p w14:paraId="0236586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w:t>
            </w:r>
          </w:p>
        </w:tc>
        <w:tc>
          <w:tcPr>
            <w:tcW w:w="0" w:type="auto"/>
          </w:tcPr>
          <w:p w14:paraId="79EA5D6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5.1</w:t>
            </w:r>
          </w:p>
        </w:tc>
        <w:tc>
          <w:tcPr>
            <w:tcW w:w="0" w:type="auto"/>
          </w:tcPr>
          <w:p w14:paraId="2F0F220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w:t>
            </w:r>
          </w:p>
        </w:tc>
      </w:tr>
    </w:tbl>
    <w:p w14:paraId="77AD364B" w14:textId="77777777" w:rsidR="007C2E0A" w:rsidRDefault="00192FFF">
      <w:r>
        <w:t> </w:t>
      </w:r>
    </w:p>
    <w:p w14:paraId="4B08DCA6" w14:textId="77777777" w:rsidR="00D12631" w:rsidRDefault="00D12631">
      <w:pPr>
        <w:sectPr w:rsidR="00D12631" w:rsidSect="00D12631">
          <w:pgSz w:w="15840" w:h="12240" w:orient="landscape" w:code="1"/>
          <w:pgMar w:top="1440" w:right="1440" w:bottom="1440" w:left="1440" w:header="706" w:footer="706" w:gutter="0"/>
          <w:cols w:space="708"/>
          <w:titlePg/>
          <w:docGrid w:linePitch="326"/>
        </w:sectPr>
      </w:pPr>
    </w:p>
    <w:p w14:paraId="2E059A75" w14:textId="77777777" w:rsidR="007C2E0A" w:rsidRDefault="00192FFF">
      <w:r>
        <w:t>Rithet Creek, the largest tributary to Sooke Reservoir, showed a range of DOC concentrations comparable to those observed at the Tunnel site. And median DOC at Judge Creek, the second largest tributary to Sooke Reservoir, was greater than concentrations at any of the LWSA mainstem rivers and the Tunnel site.</w:t>
      </w:r>
    </w:p>
    <w:p w14:paraId="28033F4A" w14:textId="77777777" w:rsidR="007C2E0A" w:rsidRDefault="00192FFF">
      <w:r>
        <w:t> </w:t>
      </w:r>
    </w:p>
    <w:p w14:paraId="1F9FC9FC" w14:textId="77777777" w:rsidR="007C2E0A" w:rsidRDefault="00192FFF">
      <w:pPr>
        <w:pStyle w:val="Heading4"/>
      </w:pPr>
      <w:bookmarkStart w:id="225" w:name="seasonal-patterns-in-dom-character"/>
      <w:bookmarkStart w:id="226" w:name="_Toc43678739"/>
      <w:r>
        <w:t>Seasonal patterns in DOM character</w:t>
      </w:r>
      <w:bookmarkEnd w:id="225"/>
      <w:bookmarkEnd w:id="226"/>
    </w:p>
    <w:p w14:paraId="501482B1" w14:textId="77777777" w:rsidR="007C2E0A" w:rsidRDefault="00192FFF">
      <w:r>
        <w:t>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 24 shows DOC (NPOC) plotted against CDOM for all quality assured data (i.e., both Rack and Grab samples).</w:t>
      </w:r>
    </w:p>
    <w:p w14:paraId="3DE69858" w14:textId="77777777" w:rsidR="007C2E0A" w:rsidRDefault="00192FFF">
      <w:r>
        <w:t> </w:t>
      </w:r>
    </w:p>
    <w:p w14:paraId="526F2BDA" w14:textId="77777777" w:rsidR="007C2E0A" w:rsidRDefault="00192FFF" w:rsidP="00D12631">
      <w:pPr>
        <w:spacing w:line="240" w:lineRule="auto"/>
      </w:pPr>
      <w:r>
        <w:rPr>
          <w:noProof/>
        </w:rPr>
        <w:drawing>
          <wp:inline distT="0" distB="0" distL="0" distR="0" wp14:anchorId="7D484FE7" wp14:editId="5A2E504B">
            <wp:extent cx="4587290" cy="4587290"/>
            <wp:effectExtent l="0" t="0" r="0" b="0"/>
            <wp:docPr id="24" name="Picture" descr="Figure 24:  Dissolved organic carbon measured directly (as NPOC) plotted against concentrations estimated via UV-Vis spectroscopy, with a dashed lined indicating best fit (1:1). The 276 samples are grouped by season (nwet = 210, nfirst-flush = 15,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40"/>
                    <a:stretch>
                      <a:fillRect/>
                    </a:stretch>
                  </pic:blipFill>
                  <pic:spPr bwMode="auto">
                    <a:xfrm>
                      <a:off x="0" y="0"/>
                      <a:ext cx="4587290" cy="4587290"/>
                    </a:xfrm>
                    <a:prstGeom prst="rect">
                      <a:avLst/>
                    </a:prstGeom>
                    <a:noFill/>
                    <a:ln w="9525">
                      <a:noFill/>
                      <a:headEnd/>
                      <a:tailEnd/>
                    </a:ln>
                  </pic:spPr>
                </pic:pic>
              </a:graphicData>
            </a:graphic>
          </wp:inline>
        </w:drawing>
      </w:r>
    </w:p>
    <w:p w14:paraId="0DF239C4" w14:textId="77777777" w:rsidR="007C2E0A" w:rsidRDefault="00192FFF" w:rsidP="00D12631">
      <w:pPr>
        <w:spacing w:line="240" w:lineRule="auto"/>
      </w:pPr>
      <w:r>
        <w:t xml:space="preserve">Figure 24:  </w:t>
      </w:r>
      <w:r>
        <w:rPr>
          <w:i/>
        </w:rPr>
        <w:t>Dissolved organic carbon measured directly (as NPOC) plotted against concentrations estimated via UV-Vis spectroscopy, with a dashed lined indicating best fit (1:1). The 276 samples are grouped by season (n</w:t>
      </w:r>
      <w:r>
        <w:rPr>
          <w:i/>
          <w:vertAlign w:val="subscript"/>
        </w:rPr>
        <w:t>wet</w:t>
      </w:r>
      <w:r>
        <w:rPr>
          <w:i/>
        </w:rPr>
        <w:t xml:space="preserve"> = 210, n</w:t>
      </w:r>
      <w:r>
        <w:rPr>
          <w:i/>
          <w:vertAlign w:val="subscript"/>
        </w:rPr>
        <w:t>first-flush</w:t>
      </w:r>
      <w:r>
        <w:rPr>
          <w:i/>
        </w:rPr>
        <w:t xml:space="preserve"> = 15, n</w:t>
      </w:r>
      <w:r>
        <w:rPr>
          <w:i/>
          <w:vertAlign w:val="subscript"/>
        </w:rPr>
        <w:t>dry</w:t>
      </w:r>
      <w:r>
        <w:rPr>
          <w:i/>
        </w:rPr>
        <w:t xml:space="preserve"> = 27).</w:t>
      </w:r>
    </w:p>
    <w:p w14:paraId="209ED970" w14:textId="77777777" w:rsidR="007C2E0A" w:rsidRDefault="00192FFF">
      <w:r>
        <w:t> </w:t>
      </w:r>
    </w:p>
    <w:p w14:paraId="0908713C" w14:textId="77777777" w:rsidR="007C2E0A" w:rsidRDefault="00192FFF">
      <w:r>
        <w:t>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14:paraId="23ECD295" w14:textId="77777777" w:rsidR="007C2E0A" w:rsidRDefault="00192FFF">
      <w:r>
        <w:t> </w:t>
      </w:r>
    </w:p>
    <w:p w14:paraId="4F57520E" w14:textId="77777777" w:rsidR="007C2E0A" w:rsidRDefault="00192FFF">
      <w:r>
        <w:t>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254</w:t>
      </w:r>
      <w:r>
        <w:t>) is a widely adopted indicator of a sample’s aromaticity. SUVA</w:t>
      </w:r>
      <w:r>
        <w:rPr>
          <w:vertAlign w:val="subscript"/>
        </w:rPr>
        <w:t>254</w:t>
      </w:r>
      <w:r>
        <w:t xml:space="preserve"> was calculated by dividing each samples absorbance at 254nm by its DOC concentration; a larger SUVA</w:t>
      </w:r>
      <w:r>
        <w:rPr>
          <w:vertAlign w:val="subscript"/>
        </w:rPr>
        <w:t>254</w:t>
      </w:r>
      <w:r>
        <w:t xml:space="preserve"> value indicates a sample with more aromatic character than a sample with low SUVA</w:t>
      </w:r>
      <w:r>
        <w:rPr>
          <w:vertAlign w:val="subscript"/>
        </w:rPr>
        <w:t>254</w:t>
      </w:r>
      <w:r>
        <w:t>. Figure 25 shows seasonally grouped samples’ DOC plotted against SUVA</w:t>
      </w:r>
      <w:r>
        <w:rPr>
          <w:vertAlign w:val="subscript"/>
        </w:rPr>
        <w:t>254</w:t>
      </w:r>
      <w:r>
        <w:t>, which indicates a greater aromatic character of river water during the wet season compared to dry season.</w:t>
      </w:r>
    </w:p>
    <w:p w14:paraId="63F3B834" w14:textId="77777777" w:rsidR="007C2E0A" w:rsidRDefault="00192FFF">
      <w:r>
        <w:t> </w:t>
      </w:r>
    </w:p>
    <w:p w14:paraId="17EE89EB" w14:textId="77777777" w:rsidR="007C2E0A" w:rsidRDefault="00192FFF" w:rsidP="00D12631">
      <w:pPr>
        <w:spacing w:line="240" w:lineRule="auto"/>
      </w:pPr>
      <w:r>
        <w:rPr>
          <w:noProof/>
        </w:rPr>
        <w:drawing>
          <wp:inline distT="0" distB="0" distL="0" distR="0" wp14:anchorId="3DCB455B" wp14:editId="3A30946B">
            <wp:extent cx="4587290" cy="3211103"/>
            <wp:effectExtent l="0" t="0" r="0" b="0"/>
            <wp:docPr id="25" name="Picture" descr="Figure 25: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41"/>
                    <a:stretch>
                      <a:fillRect/>
                    </a:stretch>
                  </pic:blipFill>
                  <pic:spPr bwMode="auto">
                    <a:xfrm>
                      <a:off x="0" y="0"/>
                      <a:ext cx="4587290" cy="3211103"/>
                    </a:xfrm>
                    <a:prstGeom prst="rect">
                      <a:avLst/>
                    </a:prstGeom>
                    <a:noFill/>
                    <a:ln w="9525">
                      <a:noFill/>
                      <a:headEnd/>
                      <a:tailEnd/>
                    </a:ln>
                  </pic:spPr>
                </pic:pic>
              </a:graphicData>
            </a:graphic>
          </wp:inline>
        </w:drawing>
      </w:r>
    </w:p>
    <w:p w14:paraId="352DCCD8" w14:textId="77777777" w:rsidR="007C2E0A" w:rsidRDefault="00192FFF" w:rsidP="00D12631">
      <w:pPr>
        <w:spacing w:line="240" w:lineRule="auto"/>
      </w:pPr>
      <w:r>
        <w:t xml:space="preserve">Figure 25:  </w:t>
      </w:r>
      <w:r>
        <w:rPr>
          <w:i/>
        </w:rPr>
        <w:t>Dissolved organic carbon plotted against specific UV absorbance at 254 nm (SUVA{254}) with samples (n = 282) grouped by season (n{wet} = 237, n{first-flush} = 18, n{dry} = 27) showing greater aromaticity (more humic-like organic matter) in wet season samples.</w:t>
      </w:r>
    </w:p>
    <w:p w14:paraId="39185775" w14:textId="77777777" w:rsidR="007C2E0A" w:rsidRDefault="00192FFF">
      <w:r>
        <w:t> </w:t>
      </w:r>
    </w:p>
    <w:p w14:paraId="75DFE6F0" w14:textId="77777777" w:rsidR="007C2E0A" w:rsidRDefault="00192FFF">
      <w:r>
        <w:rPr>
          <w:b/>
          <w:i/>
        </w:rPr>
        <w:t>Random Forests</w:t>
      </w:r>
    </w:p>
    <w:p w14:paraId="29AB7150" w14:textId="77777777" w:rsidR="007C2E0A" w:rsidRDefault="00192FFF" w:rsidP="005B0621">
      <w:pPr>
        <w:numPr>
          <w:ilvl w:val="0"/>
          <w:numId w:val="9"/>
        </w:numPr>
      </w:pPr>
      <w:r>
        <w:t>in progress –</w:t>
      </w:r>
    </w:p>
    <w:p w14:paraId="3126C1BC" w14:textId="77777777" w:rsidR="007C2E0A" w:rsidRDefault="00192FFF">
      <w:pPr>
        <w:pStyle w:val="Heading2"/>
      </w:pPr>
      <w:bookmarkStart w:id="227" w:name="discussion"/>
      <w:bookmarkStart w:id="228" w:name="_Toc43678740"/>
      <w:r>
        <w:t>Discussion</w:t>
      </w:r>
      <w:bookmarkEnd w:id="227"/>
      <w:bookmarkEnd w:id="228"/>
    </w:p>
    <w:p w14:paraId="36E32190" w14:textId="77777777" w:rsidR="007C2E0A" w:rsidRDefault="00192FFF" w:rsidP="005B0621">
      <w:pPr>
        <w:numPr>
          <w:ilvl w:val="0"/>
          <w:numId w:val="10"/>
        </w:numPr>
      </w:pPr>
      <w:r>
        <w:t>in progress: this section will be included in the next draft, following feedback on results</w:t>
      </w:r>
    </w:p>
    <w:p w14:paraId="428B6A1A" w14:textId="77777777" w:rsidR="007C2E0A" w:rsidRDefault="00192FFF">
      <w:pPr>
        <w:pStyle w:val="Heading2"/>
      </w:pPr>
      <w:bookmarkStart w:id="229" w:name="conclusions"/>
      <w:bookmarkStart w:id="230" w:name="_Toc43678741"/>
      <w:r>
        <w:t>Conclusions</w:t>
      </w:r>
      <w:bookmarkEnd w:id="229"/>
      <w:bookmarkEnd w:id="230"/>
    </w:p>
    <w:p w14:paraId="79724AA6" w14:textId="77777777" w:rsidR="007C2E0A" w:rsidRDefault="00192FFF">
      <w:pPr>
        <w:pStyle w:val="Heading1"/>
      </w:pPr>
      <w:bookmarkStart w:id="231" w:name="references"/>
      <w:bookmarkStart w:id="232" w:name="_Toc43678742"/>
      <w:r>
        <w:t>References</w:t>
      </w:r>
      <w:bookmarkEnd w:id="231"/>
      <w:bookmarkEnd w:id="232"/>
    </w:p>
    <w:p w14:paraId="30A6AF07" w14:textId="77777777" w:rsidR="00D12631" w:rsidRDefault="00D12631" w:rsidP="00D12631">
      <w:pPr>
        <w:spacing w:after="240" w:line="360" w:lineRule="auto"/>
      </w:pPr>
      <w:bookmarkStart w:id="233" w:name="ref-Abbott2018"/>
      <w:bookmarkStart w:id="234"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42">
        <w:r>
          <w:rPr>
            <w:rStyle w:val="Hyperlink"/>
          </w:rPr>
          <w:t>https://doi.org/10.1111/ele.12897</w:t>
        </w:r>
      </w:hyperlink>
      <w:r>
        <w:t>.</w:t>
      </w:r>
    </w:p>
    <w:p w14:paraId="0595689A" w14:textId="77777777" w:rsidR="00D12631" w:rsidRDefault="00D12631" w:rsidP="00D12631">
      <w:pPr>
        <w:spacing w:after="240" w:line="360" w:lineRule="auto"/>
      </w:pPr>
      <w:bookmarkStart w:id="235" w:name="ref-Aiken2011"/>
      <w:bookmarkEnd w:id="233"/>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43">
        <w:r>
          <w:rPr>
            <w:rStyle w:val="Hyperlink"/>
          </w:rPr>
          <w:t>https://doi.org/10.1021/es103992s</w:t>
        </w:r>
      </w:hyperlink>
      <w:r>
        <w:t>.</w:t>
      </w:r>
    </w:p>
    <w:p w14:paraId="4FDA933E" w14:textId="77777777" w:rsidR="00D12631" w:rsidRDefault="00D12631" w:rsidP="00D12631">
      <w:pPr>
        <w:spacing w:after="240" w:line="360" w:lineRule="auto"/>
      </w:pPr>
      <w:bookmarkStart w:id="236" w:name="ref-Avagyan2014"/>
      <w:bookmarkEnd w:id="235"/>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44">
        <w:r>
          <w:rPr>
            <w:rStyle w:val="Hyperlink"/>
          </w:rPr>
          <w:t>https://doi.org/10.1016/j.jhydrol.2014.05.060</w:t>
        </w:r>
      </w:hyperlink>
      <w:r>
        <w:t>.</w:t>
      </w:r>
    </w:p>
    <w:p w14:paraId="0F4F8D50" w14:textId="77777777" w:rsidR="00D12631" w:rsidRDefault="00D12631" w:rsidP="00D12631">
      <w:pPr>
        <w:spacing w:after="240" w:line="360" w:lineRule="auto"/>
      </w:pPr>
      <w:bookmarkStart w:id="237" w:name="ref-BC2019"/>
      <w:bookmarkEnd w:id="236"/>
      <w:r>
        <w:t xml:space="preserve">British Columbia Ministry of Environment. 2017. “Source Drinking Water Quality Guidelines: Guideline Summary.” Victoria, B.C.: Prov. B.C. </w:t>
      </w:r>
      <w:hyperlink r:id="rId45">
        <w:r>
          <w:rPr>
            <w:rStyle w:val="Hyperlink"/>
          </w:rPr>
          <w:t>https://www2.gov.bc.ca/gov/content/governments/organizational-structure/ministries-organizations/ministries/environment-climate-change</w:t>
        </w:r>
      </w:hyperlink>
      <w:r>
        <w:t>.</w:t>
      </w:r>
    </w:p>
    <w:p w14:paraId="79ECFD17" w14:textId="77777777" w:rsidR="00D12631" w:rsidRDefault="00D12631" w:rsidP="00D12631">
      <w:pPr>
        <w:spacing w:after="240" w:line="360" w:lineRule="auto"/>
      </w:pPr>
      <w:bookmarkStart w:id="238" w:name="ref-CCME2004"/>
      <w:bookmarkEnd w:id="237"/>
      <w:r>
        <w:t>Canadian Council of Ministers of the Environment. 2004. “From source to tap : guidance on the multi-barrier approach to safe drinking water.”</w:t>
      </w:r>
    </w:p>
    <w:p w14:paraId="13B6630E" w14:textId="77777777" w:rsidR="00D12631" w:rsidRDefault="00D12631" w:rsidP="00D12631">
      <w:pPr>
        <w:spacing w:after="240" w:line="360" w:lineRule="auto"/>
      </w:pPr>
      <w:bookmarkStart w:id="239" w:name="ref-Chow2008"/>
      <w:bookmarkEnd w:id="238"/>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6">
        <w:r>
          <w:rPr>
            <w:rStyle w:val="Hyperlink"/>
          </w:rPr>
          <w:t>https://doi.org/10.2166/aqua.2008.064</w:t>
        </w:r>
      </w:hyperlink>
      <w:r>
        <w:t>.</w:t>
      </w:r>
    </w:p>
    <w:p w14:paraId="5702C1C3" w14:textId="77777777" w:rsidR="00D12631" w:rsidRDefault="00D12631" w:rsidP="00D12631">
      <w:pPr>
        <w:spacing w:after="240" w:line="360" w:lineRule="auto"/>
      </w:pPr>
      <w:bookmarkStart w:id="240" w:name="ref-CapitalRegionDistrict2017"/>
      <w:bookmarkEnd w:id="239"/>
      <w:r>
        <w:t xml:space="preserve">CRD. 2017. “Regional Water Supply 2017 Strategic Plan.” Victoria, B.C.: Capital Region District, Integrated Water Services. </w:t>
      </w:r>
      <w:hyperlink r:id="rId47">
        <w:r>
          <w:rPr>
            <w:rStyle w:val="Hyperlink"/>
          </w:rPr>
          <w:t>https://www.crd.bc.ca/project/past-capital-projects-and-initiatives/water-supply-plan</w:t>
        </w:r>
      </w:hyperlink>
      <w:r>
        <w:t>.</w:t>
      </w:r>
    </w:p>
    <w:p w14:paraId="1FD04017" w14:textId="77777777" w:rsidR="00D12631" w:rsidRDefault="00D12631" w:rsidP="00D12631">
      <w:pPr>
        <w:spacing w:after="240" w:line="360" w:lineRule="auto"/>
      </w:pPr>
      <w:bookmarkStart w:id="241" w:name="ref-CRD2019"/>
      <w:bookmarkEnd w:id="240"/>
      <w:r>
        <w:t xml:space="preserve">———. 2019. “Leech Water Supply Area Restoration Update: Report to Regional Water Supply Commission (Wednesday, June 19, 2019).” Victoria, B.C.: Capital Regional District. </w:t>
      </w:r>
      <w:hyperlink r:id="rId48">
        <w:r>
          <w:rPr>
            <w:rStyle w:val="Hyperlink"/>
          </w:rPr>
          <w:t>https://doi.org/IWSS-297445977-5079</w:t>
        </w:r>
      </w:hyperlink>
      <w:r>
        <w:t>.</w:t>
      </w:r>
    </w:p>
    <w:p w14:paraId="13377B90" w14:textId="77777777" w:rsidR="00D12631" w:rsidRDefault="00D12631" w:rsidP="00D12631">
      <w:pPr>
        <w:spacing w:after="240" w:line="360" w:lineRule="auto"/>
      </w:pPr>
      <w:bookmarkStart w:id="242" w:name="ref-Creed2015"/>
      <w:bookmarkEnd w:id="241"/>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49">
        <w:r>
          <w:rPr>
            <w:rStyle w:val="Hyperlink"/>
          </w:rPr>
          <w:t>https://doi.org/10.1139/cjfas-2014-0400</w:t>
        </w:r>
      </w:hyperlink>
      <w:r>
        <w:t>.</w:t>
      </w:r>
    </w:p>
    <w:p w14:paraId="528C088C" w14:textId="77777777" w:rsidR="00D12631" w:rsidRDefault="00D12631" w:rsidP="00D12631">
      <w:pPr>
        <w:spacing w:after="240" w:line="360" w:lineRule="auto"/>
      </w:pPr>
      <w:bookmarkStart w:id="243" w:name="ref-MWH2014"/>
      <w:bookmarkEnd w:id="242"/>
      <w:r>
        <w:t xml:space="preserve">Critten, John C. Trussell, Rhodes. Hand, David. Howe, Kerry. Tchobanoglous, George. 2014. </w:t>
      </w:r>
      <w:r>
        <w:rPr>
          <w:i/>
        </w:rPr>
        <w:t>MWH Water Treatment Principles and Design</w:t>
      </w:r>
      <w:r>
        <w:t xml:space="preserve">. </w:t>
      </w:r>
      <w:hyperlink r:id="rId50">
        <w:r>
          <w:rPr>
            <w:rStyle w:val="Hyperlink"/>
          </w:rPr>
          <w:t>https://doi.org/10.1016/B978-0-12-382092-1.00019-1</w:t>
        </w:r>
      </w:hyperlink>
      <w:r>
        <w:t>.</w:t>
      </w:r>
    </w:p>
    <w:p w14:paraId="6130B667" w14:textId="77777777" w:rsidR="00D12631" w:rsidRDefault="00D12631" w:rsidP="00D12631">
      <w:pPr>
        <w:spacing w:after="240" w:line="360" w:lineRule="auto"/>
      </w:pPr>
      <w:bookmarkStart w:id="244" w:name="ref-Delpla2016"/>
      <w:bookmarkEnd w:id="243"/>
      <w:r>
        <w:t xml:space="preserve">Delpla, Ianis, and Manuel J. Rodriguez. 2016. “Experimental disinfection by-product formation potential following rainfall events.” </w:t>
      </w:r>
      <w:r>
        <w:rPr>
          <w:i/>
        </w:rPr>
        <w:t>Water Research</w:t>
      </w:r>
      <w:r>
        <w:t xml:space="preserve"> 104: 340–48. </w:t>
      </w:r>
      <w:hyperlink r:id="rId51">
        <w:r>
          <w:rPr>
            <w:rStyle w:val="Hyperlink"/>
          </w:rPr>
          <w:t>https://doi.org/10.1016/j.watres.2016.08.031</w:t>
        </w:r>
      </w:hyperlink>
      <w:r>
        <w:t>.</w:t>
      </w:r>
    </w:p>
    <w:p w14:paraId="24D27B91" w14:textId="77777777" w:rsidR="00D12631" w:rsidRDefault="00D12631" w:rsidP="00D12631">
      <w:pPr>
        <w:spacing w:after="240" w:line="360" w:lineRule="auto"/>
      </w:pPr>
      <w:bookmarkStart w:id="245" w:name="ref-Dudley2003"/>
      <w:bookmarkEnd w:id="244"/>
      <w:r>
        <w:t xml:space="preserve">Dudley, N, and S Stolton. 2003. “Running Pure: The importance of forest protected areas to drinking water.” World Bank / WWF Alliance for Forest Conservation; Sustainable Use. </w:t>
      </w:r>
      <w:hyperlink r:id="rId52" w:anchor="%7D1">
        <w:r>
          <w:rPr>
            <w:rStyle w:val="Hyperlink"/>
          </w:rPr>
          <w:t>http://scholar.google.com/scholar?hl=en{\&amp;}btnG=Search{\&amp;}q=intitle:Running+Pure{\#}1</w:t>
        </w:r>
      </w:hyperlink>
      <w:r>
        <w:t>.</w:t>
      </w:r>
    </w:p>
    <w:p w14:paraId="39DB1D9A" w14:textId="77777777" w:rsidR="00D12631" w:rsidRDefault="00D12631" w:rsidP="00D12631">
      <w:pPr>
        <w:spacing w:after="240" w:line="360" w:lineRule="auto"/>
      </w:pPr>
      <w:bookmarkStart w:id="246" w:name="ref-StdMet2000"/>
      <w:bookmarkEnd w:id="245"/>
      <w:r>
        <w:t xml:space="preserve">Eaton, A. D., Clesceri, L. S., Greenberg, A. E., Franson, M. A. H. 2000. “Total Organic Carbon (TOC) - 5310 A.” In </w:t>
      </w:r>
      <w:r>
        <w:rPr>
          <w:i/>
        </w:rPr>
        <w:t>Standard Methods for the Examination of Water and Wastewater</w:t>
      </w:r>
      <w:r>
        <w:t xml:space="preserve">, 6th ed., 19–20. Washington, DC: American Public Health Association. </w:t>
      </w:r>
      <w:hyperlink r:id="rId53">
        <w:r>
          <w:rPr>
            <w:rStyle w:val="Hyperlink"/>
          </w:rPr>
          <w:t>http://www.standardmethods.org/</w:t>
        </w:r>
      </w:hyperlink>
      <w:r>
        <w:t>.</w:t>
      </w:r>
    </w:p>
    <w:p w14:paraId="260B7211" w14:textId="77777777" w:rsidR="00D12631" w:rsidRDefault="00D12631" w:rsidP="00D12631">
      <w:pPr>
        <w:spacing w:after="240" w:line="360" w:lineRule="auto"/>
      </w:pPr>
      <w:bookmarkStart w:id="247" w:name="ref-Emelko2011"/>
      <w:bookmarkEnd w:id="246"/>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54">
        <w:r>
          <w:rPr>
            <w:rStyle w:val="Hyperlink"/>
          </w:rPr>
          <w:t>https://doi.org/10.1016/j.watres.2010.08.051</w:t>
        </w:r>
      </w:hyperlink>
      <w:r>
        <w:t>.</w:t>
      </w:r>
    </w:p>
    <w:p w14:paraId="2023B6D7" w14:textId="77777777" w:rsidR="00D12631" w:rsidRDefault="00D12631" w:rsidP="00D12631">
      <w:pPr>
        <w:spacing w:after="240" w:line="360" w:lineRule="auto"/>
      </w:pPr>
      <w:bookmarkStart w:id="248" w:name="ref-Graczyk2000"/>
      <w:bookmarkEnd w:id="247"/>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55">
        <w:r>
          <w:rPr>
            <w:rStyle w:val="Hyperlink"/>
          </w:rPr>
          <w:t>https://doi.org/10.3133/fs06700</w:t>
        </w:r>
      </w:hyperlink>
      <w:r>
        <w:t>.</w:t>
      </w:r>
    </w:p>
    <w:p w14:paraId="152A2695" w14:textId="77777777" w:rsidR="00D12631" w:rsidRDefault="00D12631" w:rsidP="00D12631">
      <w:pPr>
        <w:spacing w:after="240" w:line="360" w:lineRule="auto"/>
      </w:pPr>
      <w:bookmarkStart w:id="249" w:name="ref-HealthCanada2019"/>
      <w:bookmarkEnd w:id="248"/>
      <w:r>
        <w:t xml:space="preserve">Health Canada. 2019. “Guidance on Natural Organic Matter in Drinking Water.” </w:t>
      </w:r>
      <w:hyperlink r:id="rId56">
        <w:r>
          <w:rPr>
            <w:rStyle w:val="Hyperlink"/>
          </w:rPr>
          <w:t>https://www.canada.ca/content/dam/hc-sc/documents/programs/consultation-organic-matter-drinking-water/NOM20190129-eng.pdf</w:t>
        </w:r>
      </w:hyperlink>
      <w:r>
        <w:t>.</w:t>
      </w:r>
    </w:p>
    <w:p w14:paraId="0D16D8C1" w14:textId="77777777" w:rsidR="00D12631" w:rsidRDefault="00D12631" w:rsidP="00D12631">
      <w:pPr>
        <w:spacing w:after="240" w:line="360" w:lineRule="auto"/>
      </w:pPr>
      <w:bookmarkStart w:id="250" w:name="ref-HealthCanada2006"/>
      <w:bookmarkEnd w:id="249"/>
      <w:r>
        <w:t xml:space="preserve">HealthCanada. 2006. “Drinking Water Chlorination.” </w:t>
      </w:r>
      <w:hyperlink r:id="rId57">
        <w:r>
          <w:rPr>
            <w:rStyle w:val="Hyperlink"/>
          </w:rPr>
          <w:t>https://www.canada.ca/en/health-canada/services/healthy-living/your-health/environment/drinking-water-chlorination.html</w:t>
        </w:r>
      </w:hyperlink>
      <w:r>
        <w:t>.</w:t>
      </w:r>
    </w:p>
    <w:p w14:paraId="4086278D" w14:textId="77777777" w:rsidR="00D12631" w:rsidRDefault="00D12631" w:rsidP="00D12631">
      <w:pPr>
        <w:spacing w:after="240" w:line="360" w:lineRule="auto"/>
      </w:pPr>
      <w:bookmarkStart w:id="251" w:name="ref-HealthLinkBC2018"/>
      <w:bookmarkEnd w:id="250"/>
      <w:r>
        <w:t xml:space="preserve">HealthLinkBC. 2018. “Drinking Water Chlorination,” no. 49. </w:t>
      </w:r>
      <w:hyperlink r:id="rId58">
        <w:r>
          <w:rPr>
            <w:rStyle w:val="Hyperlink"/>
          </w:rPr>
          <w:t>https://www.healthlinkbc.ca/healthlinkbc-files/drinking-water-chlorination</w:t>
        </w:r>
      </w:hyperlink>
      <w:r>
        <w:t>.</w:t>
      </w:r>
    </w:p>
    <w:p w14:paraId="75A811FA" w14:textId="77777777" w:rsidR="00D12631" w:rsidRDefault="00D12631" w:rsidP="00D12631">
      <w:pPr>
        <w:spacing w:after="240" w:line="360" w:lineRule="auto"/>
      </w:pPr>
      <w:bookmarkStart w:id="252" w:name="ref-Helms2008"/>
      <w:bookmarkEnd w:id="251"/>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 </w:t>
      </w:r>
      <w:r>
        <w:rPr>
          <w:i/>
        </w:rPr>
        <w:t>Limnology and Oceanography</w:t>
      </w:r>
      <w:r>
        <w:t xml:space="preserve"> 53 (3): 955–69. </w:t>
      </w:r>
      <w:hyperlink r:id="rId59">
        <w:r>
          <w:rPr>
            <w:rStyle w:val="Hyperlink"/>
          </w:rPr>
          <w:t>https://www.jstor.org/stable/40058211</w:t>
        </w:r>
      </w:hyperlink>
      <w:r>
        <w:t>.</w:t>
      </w:r>
    </w:p>
    <w:p w14:paraId="4BC6A825" w14:textId="77777777" w:rsidR="00D12631" w:rsidRDefault="00D12631" w:rsidP="00D12631">
      <w:pPr>
        <w:spacing w:after="240" w:line="360" w:lineRule="auto"/>
      </w:pPr>
      <w:bookmarkStart w:id="253" w:name="ref-Hua2015"/>
      <w:bookmarkEnd w:id="252"/>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60">
        <w:r>
          <w:rPr>
            <w:rStyle w:val="Hyperlink"/>
          </w:rPr>
          <w:t>https://doi.org/10.1016/j.chemosphere.2015.03.039</w:t>
        </w:r>
      </w:hyperlink>
      <w:r>
        <w:t>.</w:t>
      </w:r>
    </w:p>
    <w:p w14:paraId="1F2D64E4" w14:textId="77777777" w:rsidR="00D12631" w:rsidRDefault="00D12631" w:rsidP="00D12631">
      <w:pPr>
        <w:spacing w:after="240" w:line="360" w:lineRule="auto"/>
      </w:pPr>
      <w:bookmarkStart w:id="254" w:name="ref-Jacangelo1995"/>
      <w:bookmarkEnd w:id="253"/>
      <w:r>
        <w:t xml:space="preserve">Jacangelo, Joseph G., Jack DeMarco, Douglas M. Owen, and Stephen J. Randtke. 1995. “Selected processes for removing NOM: An overview.” </w:t>
      </w:r>
      <w:r>
        <w:rPr>
          <w:i/>
        </w:rPr>
        <w:t>Journal / American Water Works Association</w:t>
      </w:r>
      <w:r>
        <w:t xml:space="preserve"> 87 (1): 64–77. </w:t>
      </w:r>
      <w:hyperlink r:id="rId61">
        <w:r>
          <w:rPr>
            <w:rStyle w:val="Hyperlink"/>
          </w:rPr>
          <w:t>https://doi.org/10.1002/j.1551-8833.1995.tb06302.x</w:t>
        </w:r>
      </w:hyperlink>
      <w:r>
        <w:t>.</w:t>
      </w:r>
    </w:p>
    <w:p w14:paraId="2B844350" w14:textId="77777777" w:rsidR="00D12631" w:rsidRDefault="00D12631" w:rsidP="00D12631">
      <w:pPr>
        <w:spacing w:after="240" w:line="360" w:lineRule="auto"/>
      </w:pPr>
      <w:bookmarkStart w:id="255" w:name="ref-Johnson1997"/>
      <w:bookmarkEnd w:id="254"/>
      <w:r>
        <w:t xml:space="preserve">Johnson, Lucinda, Carl Richards, George Host, and John Arthur. 1997. “Landscape influences on water chemistry in Midwestern stream ecosystems.” </w:t>
      </w:r>
      <w:r>
        <w:rPr>
          <w:i/>
        </w:rPr>
        <w:t>Freshwater Biology</w:t>
      </w:r>
      <w:r>
        <w:t xml:space="preserve"> 37: 193–208. </w:t>
      </w:r>
      <w:hyperlink r:id="rId62">
        <w:r>
          <w:rPr>
            <w:rStyle w:val="Hyperlink"/>
          </w:rPr>
          <w:t>https://doi.org/doi:10.1046/j.1365-2427.1997.d01-539.x</w:t>
        </w:r>
      </w:hyperlink>
      <w:r>
        <w:t>.</w:t>
      </w:r>
    </w:p>
    <w:p w14:paraId="0C172EA8" w14:textId="77777777" w:rsidR="00D12631" w:rsidRDefault="00D12631" w:rsidP="00D12631">
      <w:pPr>
        <w:spacing w:after="240" w:line="360" w:lineRule="auto"/>
      </w:pPr>
      <w:bookmarkStart w:id="256" w:name="ref-LaZerte1991"/>
      <w:bookmarkEnd w:id="255"/>
      <w:r>
        <w:t xml:space="preserve">LaZerte, Bruce. 1991. “Metal transport and retention: the role of dissolved organic carbon.” December. Ontario: Dorset Research Centre, for Ontario Ministry of the Environment. </w:t>
      </w:r>
      <w:hyperlink r:id="rId63">
        <w:r>
          <w:rPr>
            <w:rStyle w:val="Hyperlink"/>
          </w:rPr>
          <w:t>https://archive.org/details/metaltransportre00lazeuoft/mode/2up</w:t>
        </w:r>
      </w:hyperlink>
      <w:r>
        <w:t>.</w:t>
      </w:r>
    </w:p>
    <w:p w14:paraId="7065874B" w14:textId="77777777" w:rsidR="00D12631" w:rsidRDefault="00D12631" w:rsidP="00D12631">
      <w:pPr>
        <w:spacing w:after="240" w:line="360" w:lineRule="auto"/>
      </w:pPr>
      <w:bookmarkStart w:id="257" w:name="ref-Li2014"/>
      <w:bookmarkEnd w:id="256"/>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64">
        <w:r>
          <w:rPr>
            <w:rStyle w:val="Hyperlink"/>
          </w:rPr>
          <w:t>https://doi.org/10.1016/j.jhazmat.2014.02.009</w:t>
        </w:r>
      </w:hyperlink>
      <w:r>
        <w:t>.</w:t>
      </w:r>
    </w:p>
    <w:p w14:paraId="02044528" w14:textId="77777777" w:rsidR="00D12631" w:rsidRDefault="00D12631" w:rsidP="00D12631">
      <w:pPr>
        <w:spacing w:after="240" w:line="360" w:lineRule="auto"/>
      </w:pPr>
      <w:bookmarkStart w:id="258" w:name="ref-Matilainen2011"/>
      <w:bookmarkEnd w:id="257"/>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65">
        <w:r>
          <w:rPr>
            <w:rStyle w:val="Hyperlink"/>
          </w:rPr>
          <w:t>https://doi.org/10.1016/j.chemosphere.2011.01.018</w:t>
        </w:r>
      </w:hyperlink>
      <w:r>
        <w:t>.</w:t>
      </w:r>
    </w:p>
    <w:p w14:paraId="78DDBB36" w14:textId="77777777" w:rsidR="00D12631" w:rsidRDefault="00D12631" w:rsidP="00D12631">
      <w:pPr>
        <w:spacing w:after="240" w:line="360" w:lineRule="auto"/>
      </w:pPr>
      <w:bookmarkStart w:id="259" w:name="ref-Matilainen2010"/>
      <w:bookmarkEnd w:id="258"/>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66">
        <w:r>
          <w:rPr>
            <w:rStyle w:val="Hyperlink"/>
          </w:rPr>
          <w:t>https://doi.org/10.1016/j.cis.2010.06.007</w:t>
        </w:r>
      </w:hyperlink>
      <w:r>
        <w:t>.</w:t>
      </w:r>
    </w:p>
    <w:p w14:paraId="6D6402D9" w14:textId="77777777" w:rsidR="00D12631" w:rsidRDefault="00D12631" w:rsidP="00D12631">
      <w:pPr>
        <w:spacing w:after="240" w:line="360" w:lineRule="auto"/>
      </w:pPr>
      <w:bookmarkStart w:id="260" w:name="ref-Meyer1983"/>
      <w:bookmarkEnd w:id="259"/>
      <w:r>
        <w:t xml:space="preserve">Meyer, Judy L., and Cathy M . Tate. 1983. “The Effects of Watershed Disturbance on Dissolved Organic Carbon Dynamics of a Stream.” </w:t>
      </w:r>
      <w:r>
        <w:rPr>
          <w:i/>
        </w:rPr>
        <w:t>Ecology</w:t>
      </w:r>
      <w:r>
        <w:t xml:space="preserve"> 64 (1): 33–44. </w:t>
      </w:r>
      <w:hyperlink r:id="rId67">
        <w:r>
          <w:rPr>
            <w:rStyle w:val="Hyperlink"/>
          </w:rPr>
          <w:t>https://www.jstor.org/stable/1937326</w:t>
        </w:r>
      </w:hyperlink>
      <w:r>
        <w:t>.</w:t>
      </w:r>
    </w:p>
    <w:p w14:paraId="30CE35E5" w14:textId="77777777" w:rsidR="00D12631" w:rsidRDefault="00D12631" w:rsidP="00D12631">
      <w:pPr>
        <w:spacing w:after="240" w:line="360" w:lineRule="auto"/>
      </w:pPr>
      <w:bookmarkStart w:id="261" w:name="ref-Mistick2019"/>
      <w:bookmarkEnd w:id="260"/>
      <w:r>
        <w:t>Mistick, Emily. 2019. “Forest harvest and water treatability: Analysis of dissolved organic carbon in headwater streams of contrasting forest harvest history during base flow and storm flow.” PhD thesis, UNIVERSITY OF BRITISH COLUMBIA.</w:t>
      </w:r>
    </w:p>
    <w:p w14:paraId="71F65DCB" w14:textId="77777777" w:rsidR="00D12631" w:rsidRDefault="00D12631" w:rsidP="00D12631">
      <w:pPr>
        <w:spacing w:after="240" w:line="360" w:lineRule="auto"/>
      </w:pPr>
      <w:bookmarkStart w:id="262" w:name="ref-Mosher2015"/>
      <w:bookmarkEnd w:id="261"/>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68">
        <w:r>
          <w:rPr>
            <w:rStyle w:val="Hyperlink"/>
          </w:rPr>
          <w:t>https://doi.org/10.1007/s10533-015-0103-6</w:t>
        </w:r>
      </w:hyperlink>
      <w:r>
        <w:t>.</w:t>
      </w:r>
    </w:p>
    <w:p w14:paraId="13791927" w14:textId="77777777" w:rsidR="00D12631" w:rsidRDefault="00D12631" w:rsidP="00D12631">
      <w:pPr>
        <w:spacing w:after="240" w:line="360" w:lineRule="auto"/>
      </w:pPr>
      <w:bookmarkStart w:id="263" w:name="ref-Oni2013"/>
      <w:bookmarkEnd w:id="262"/>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69">
        <w:r>
          <w:rPr>
            <w:rStyle w:val="Hyperlink"/>
          </w:rPr>
          <w:t>https://doi.org/10.5194/bg-10-2315-2013</w:t>
        </w:r>
      </w:hyperlink>
      <w:r>
        <w:t>.</w:t>
      </w:r>
    </w:p>
    <w:p w14:paraId="27C6AFEE" w14:textId="77777777" w:rsidR="00D12631" w:rsidRDefault="00D12631" w:rsidP="00D12631">
      <w:pPr>
        <w:spacing w:after="240" w:line="360" w:lineRule="auto"/>
      </w:pPr>
      <w:bookmarkStart w:id="264" w:name="ref-Palleiro2013"/>
      <w:bookmarkEnd w:id="263"/>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70">
        <w:r>
          <w:rPr>
            <w:rStyle w:val="Hyperlink"/>
          </w:rPr>
          <w:t>https://doi.org/10.1007/s11270-013-1651-9</w:t>
        </w:r>
      </w:hyperlink>
      <w:r>
        <w:t>.</w:t>
      </w:r>
    </w:p>
    <w:p w14:paraId="0C58113C" w14:textId="77777777" w:rsidR="00D12631" w:rsidRDefault="00D12631" w:rsidP="00D12631">
      <w:pPr>
        <w:spacing w:after="240" w:line="360" w:lineRule="auto"/>
      </w:pPr>
      <w:bookmarkStart w:id="265" w:name="ref-Peuravuori1997"/>
      <w:bookmarkEnd w:id="264"/>
      <w:r>
        <w:t xml:space="preserve">Peuravuori, Juhani, and Kalevi Pihlaja. 1997. “Molecular size distribution and spectroscopic properties of aquatic humic substances.” </w:t>
      </w:r>
      <w:r>
        <w:rPr>
          <w:i/>
        </w:rPr>
        <w:t>Analytica Chimica Acta</w:t>
      </w:r>
      <w:r>
        <w:t xml:space="preserve"> 337 (2): 133–49. </w:t>
      </w:r>
      <w:hyperlink r:id="rId71">
        <w:r>
          <w:rPr>
            <w:rStyle w:val="Hyperlink"/>
          </w:rPr>
          <w:t>https://doi.org/10.1016/S0003-2670(96)00412-6</w:t>
        </w:r>
      </w:hyperlink>
      <w:r>
        <w:t>.</w:t>
      </w:r>
    </w:p>
    <w:p w14:paraId="2999E11F" w14:textId="77777777" w:rsidR="00D12631" w:rsidRDefault="00D12631" w:rsidP="00D12631">
      <w:pPr>
        <w:spacing w:after="240" w:line="360" w:lineRule="auto"/>
      </w:pPr>
      <w:bookmarkStart w:id="266" w:name="ref-Pike2010"/>
      <w:bookmarkEnd w:id="265"/>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72">
        <w:r>
          <w:rPr>
            <w:rStyle w:val="Hyperlink"/>
          </w:rPr>
          <w:t>https://www.for.gov.bc.ca/hfd/pubs/docs/lmh/Lmh66/LMH66{\_}volume2of2.pdf</w:t>
        </w:r>
      </w:hyperlink>
      <w:r>
        <w:t>.</w:t>
      </w:r>
    </w:p>
    <w:p w14:paraId="0F5E3031" w14:textId="77777777" w:rsidR="00D12631" w:rsidRDefault="00D12631" w:rsidP="00D12631">
      <w:pPr>
        <w:spacing w:after="240" w:line="360" w:lineRule="auto"/>
      </w:pPr>
      <w:bookmarkStart w:id="267" w:name="ref-Rautu2019"/>
      <w:bookmarkEnd w:id="266"/>
      <w:r>
        <w:t>Rautu, Roxana. 2019. “Linking Seasonal and Spatial Stream Carbon Dynamics to Landscape Characteristics in Selected Watersheds on the Olympic Peninsula.” PhD thesis, University of Washington.</w:t>
      </w:r>
    </w:p>
    <w:p w14:paraId="2B6B77AE" w14:textId="77777777" w:rsidR="00D12631" w:rsidRDefault="00D12631" w:rsidP="00D12631">
      <w:pPr>
        <w:spacing w:after="240" w:line="360" w:lineRule="auto"/>
      </w:pPr>
      <w:bookmarkStart w:id="268" w:name="ref-Raymond2010"/>
      <w:bookmarkEnd w:id="267"/>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73">
        <w:r>
          <w:rPr>
            <w:rStyle w:val="Hyperlink"/>
          </w:rPr>
          <w:t>https://doi.org/10.1007/sl0533-010-9416-7</w:t>
        </w:r>
      </w:hyperlink>
      <w:r>
        <w:t>.</w:t>
      </w:r>
    </w:p>
    <w:p w14:paraId="54DB2AAC" w14:textId="77777777" w:rsidR="00D12631" w:rsidRDefault="00D12631" w:rsidP="00D12631">
      <w:pPr>
        <w:spacing w:after="240" w:line="360" w:lineRule="auto"/>
      </w:pPr>
      <w:bookmarkStart w:id="269" w:name="ref-Raymond2016"/>
      <w:bookmarkEnd w:id="268"/>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74">
        <w:r>
          <w:rPr>
            <w:rStyle w:val="Hyperlink"/>
          </w:rPr>
          <w:t>https://www.jstor.org/stable/24702986</w:t>
        </w:r>
      </w:hyperlink>
      <w:r>
        <w:t>.</w:t>
      </w:r>
    </w:p>
    <w:p w14:paraId="7700E7DD" w14:textId="77777777" w:rsidR="00D12631" w:rsidRDefault="00D12631" w:rsidP="00D12631">
      <w:pPr>
        <w:spacing w:after="240" w:line="360" w:lineRule="auto"/>
      </w:pPr>
      <w:bookmarkStart w:id="270" w:name="ref-Richardson2007"/>
      <w:bookmarkEnd w:id="269"/>
      <w:r>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75">
        <w:r>
          <w:rPr>
            <w:rStyle w:val="Hyperlink"/>
          </w:rPr>
          <w:t>https://doi.org/10.1016/j.mrrev.2007.09.001</w:t>
        </w:r>
      </w:hyperlink>
      <w:r>
        <w:t>.</w:t>
      </w:r>
    </w:p>
    <w:p w14:paraId="78CC1240" w14:textId="77777777" w:rsidR="00D12631" w:rsidRDefault="00D12631" w:rsidP="00D12631">
      <w:pPr>
        <w:spacing w:after="240" w:line="360" w:lineRule="auto"/>
      </w:pPr>
      <w:bookmarkStart w:id="271" w:name="ref-Stanley2012"/>
      <w:bookmarkEnd w:id="270"/>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76">
        <w:r>
          <w:rPr>
            <w:rStyle w:val="Hyperlink"/>
          </w:rPr>
          <w:t>https://doi.org/10.1111/j.1365-2427.2011.02613.x</w:t>
        </w:r>
      </w:hyperlink>
      <w:r>
        <w:t>.</w:t>
      </w:r>
    </w:p>
    <w:p w14:paraId="47E522F3" w14:textId="77777777" w:rsidR="00D12631" w:rsidRDefault="00D12631" w:rsidP="00D12631">
      <w:pPr>
        <w:spacing w:after="240" w:line="360" w:lineRule="auto"/>
      </w:pPr>
      <w:bookmarkStart w:id="272" w:name="ref-Ussery2015"/>
      <w:bookmarkEnd w:id="271"/>
      <w:r>
        <w:t>Ussery, Joel, and AECOM. 2015. “Leech Water Supply Area: An Assessment for Source Water Protection and Land Management.” April. Victoria, B.C.: Capital Regional District, Watershed Protection Division, Integrated Water Services.</w:t>
      </w:r>
    </w:p>
    <w:p w14:paraId="3C7AAE4D" w14:textId="77777777" w:rsidR="00D12631" w:rsidRDefault="00D12631" w:rsidP="00D12631">
      <w:pPr>
        <w:spacing w:after="240" w:line="360" w:lineRule="auto"/>
      </w:pPr>
      <w:bookmarkStart w:id="273" w:name="ref-Vannote1980"/>
      <w:bookmarkEnd w:id="272"/>
      <w:r>
        <w:t xml:space="preserve">Vannote, Robin L., G. Wayne Minshall, Kenneth W. Cummins, James R. Sedell, and Colbert E. Cushing. 1980. “The River Continuum Concept.” </w:t>
      </w:r>
      <w:r>
        <w:rPr>
          <w:i/>
        </w:rPr>
        <w:t>Canadian Journal of Fisheries and Aquatic Sciences</w:t>
      </w:r>
      <w:r>
        <w:t xml:space="preserve"> 30 (1): 130–37.</w:t>
      </w:r>
    </w:p>
    <w:p w14:paraId="497D9AA3" w14:textId="77777777" w:rsidR="00D12631" w:rsidRDefault="00D12631" w:rsidP="00D12631">
      <w:pPr>
        <w:spacing w:after="240" w:line="360" w:lineRule="auto"/>
      </w:pPr>
      <w:bookmarkStart w:id="274" w:name="ref-Vidon2008"/>
      <w:bookmarkEnd w:id="273"/>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77">
        <w:r>
          <w:rPr>
            <w:rStyle w:val="Hyperlink"/>
          </w:rPr>
          <w:t>https://doi.org/10.1007/s10533-008-9207-6</w:t>
        </w:r>
      </w:hyperlink>
      <w:r>
        <w:t>.</w:t>
      </w:r>
    </w:p>
    <w:p w14:paraId="72A230CF" w14:textId="77777777" w:rsidR="00D12631" w:rsidRDefault="00D12631" w:rsidP="00D12631">
      <w:pPr>
        <w:spacing w:after="240" w:line="360" w:lineRule="auto"/>
      </w:pPr>
      <w:bookmarkStart w:id="275" w:name="ref-Weishaar2003"/>
      <w:bookmarkEnd w:id="274"/>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78">
        <w:r>
          <w:rPr>
            <w:rStyle w:val="Hyperlink"/>
          </w:rPr>
          <w:t>https://doi.org/10.1021/es030360x</w:t>
        </w:r>
      </w:hyperlink>
      <w:r>
        <w:t>.</w:t>
      </w:r>
    </w:p>
    <w:p w14:paraId="53376DFC" w14:textId="77777777" w:rsidR="00D12631" w:rsidRDefault="00D12631" w:rsidP="00D12631">
      <w:pPr>
        <w:spacing w:after="240" w:line="360" w:lineRule="auto"/>
      </w:pPr>
      <w:bookmarkStart w:id="276" w:name="ref-Yang2015"/>
      <w:bookmarkEnd w:id="275"/>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79">
        <w:r>
          <w:rPr>
            <w:rStyle w:val="Hyperlink"/>
          </w:rPr>
          <w:t>https://doi.org/10.1007/s11356-015-4078-6</w:t>
        </w:r>
      </w:hyperlink>
      <w:r>
        <w:t>.</w:t>
      </w:r>
    </w:p>
    <w:p w14:paraId="10832EE5" w14:textId="77777777" w:rsidR="00D12631" w:rsidRDefault="00D12631" w:rsidP="00D12631">
      <w:pPr>
        <w:spacing w:after="240" w:line="360" w:lineRule="auto"/>
      </w:pPr>
      <w:bookmarkStart w:id="277" w:name="ref-Zarnetske2018"/>
      <w:bookmarkEnd w:id="276"/>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80">
        <w:r>
          <w:rPr>
            <w:rStyle w:val="Hyperlink"/>
          </w:rPr>
          <w:t>https://doi.org/10.1029/2018GL080005</w:t>
        </w:r>
      </w:hyperlink>
      <w:r>
        <w:t>.</w:t>
      </w:r>
      <w:bookmarkEnd w:id="234"/>
      <w:bookmarkEnd w:id="277"/>
    </w:p>
    <w:p w14:paraId="13AAD293" w14:textId="77777777" w:rsidR="00D12631" w:rsidRDefault="00D12631" w:rsidP="00D12631">
      <w:pPr>
        <w:sectPr w:rsidR="00D12631" w:rsidSect="00864AAB">
          <w:pgSz w:w="12240" w:h="15840" w:code="1"/>
          <w:pgMar w:top="1440" w:right="1440" w:bottom="1440" w:left="1440" w:header="706" w:footer="706" w:gutter="0"/>
          <w:cols w:space="708"/>
          <w:titlePg/>
          <w:docGrid w:linePitch="326"/>
        </w:sectPr>
      </w:pPr>
    </w:p>
    <w:p w14:paraId="1B5CFA8A" w14:textId="77777777" w:rsidR="007C2E0A" w:rsidRDefault="007C2E0A" w:rsidP="00D12631">
      <w:pPr>
        <w:pStyle w:val="Heading7"/>
      </w:pPr>
      <w:bookmarkStart w:id="278" w:name="_Toc43678743"/>
      <w:bookmarkEnd w:id="278"/>
    </w:p>
    <w:p w14:paraId="59044F42" w14:textId="77777777" w:rsidR="007C2E0A" w:rsidRPr="00D12631" w:rsidRDefault="00192FFF" w:rsidP="00D12631">
      <w:pPr>
        <w:pStyle w:val="Heading8"/>
      </w:pPr>
      <w:bookmarkStart w:id="279" w:name="the-forwater-network"/>
      <w:r w:rsidRPr="00D12631">
        <w:t>The forWater Network</w:t>
      </w:r>
      <w:bookmarkEnd w:id="279"/>
    </w:p>
    <w:p w14:paraId="156169A0" w14:textId="77777777" w:rsidR="007C2E0A" w:rsidRDefault="00192FFF">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14:paraId="551DE003" w14:textId="77777777" w:rsidR="007C2E0A" w:rsidRDefault="00192FFF" w:rsidP="00D12631">
      <w:pPr>
        <w:pStyle w:val="Heading8"/>
      </w:pPr>
      <w:bookmarkStart w:id="280" w:name="X264f14d3eae9d18c35d78736d0a098750021930"/>
      <w:r>
        <w:t>Greater Victoria Regional Water Supply System</w:t>
      </w:r>
      <w:bookmarkEnd w:id="280"/>
    </w:p>
    <w:p w14:paraId="7627B877" w14:textId="77777777" w:rsidR="007C2E0A" w:rsidRDefault="00192FF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6CDCA437" w14:textId="77777777" w:rsidR="007C2E0A" w:rsidRDefault="00192FFF">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794BCE7" w14:textId="77777777" w:rsidR="007C2E0A" w:rsidRDefault="00192FF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501FCB8D" w14:textId="77777777" w:rsidR="007C2E0A" w:rsidRDefault="00192FFF">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6ED0ADB2" w14:textId="77777777" w:rsidR="007C2E0A" w:rsidRDefault="00192FFF" w:rsidP="00D12631">
      <w:pPr>
        <w:pStyle w:val="Heading7"/>
      </w:pPr>
      <w:bookmarkStart w:id="281" w:name="leech-river-watershed-site-details"/>
      <w:bookmarkStart w:id="282" w:name="_Toc43678744"/>
      <w:r>
        <w:t>Leech River Watershed Site Details</w:t>
      </w:r>
      <w:bookmarkEnd w:id="281"/>
      <w:bookmarkEnd w:id="282"/>
    </w:p>
    <w:p w14:paraId="56A47ED2" w14:textId="77777777" w:rsidR="007C2E0A" w:rsidRDefault="00192FFF">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14:paraId="7FA2338C" w14:textId="77777777" w:rsidR="007C2E0A" w:rsidRDefault="00192FFF">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CA08C55" w14:textId="77777777" w:rsidR="007C2E0A" w:rsidRDefault="00192FF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14:paraId="06343FC5" w14:textId="77777777" w:rsidR="007C2E0A" w:rsidRDefault="00192FFF">
      <w:r>
        <w:t>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1D7F2676" w14:textId="77777777" w:rsidR="007C2E0A" w:rsidRDefault="00192FFF" w:rsidP="00D12631">
      <w:pPr>
        <w:pStyle w:val="Heading8"/>
      </w:pPr>
      <w:bookmarkStart w:id="283" w:name="installation-monitoring-sites"/>
      <w:r>
        <w:t>Installation / monitoring sites</w:t>
      </w:r>
      <w:bookmarkEnd w:id="283"/>
    </w:p>
    <w:p w14:paraId="31F331B1" w14:textId="77777777" w:rsidR="007C2E0A" w:rsidRDefault="00192FFF">
      <w:r>
        <w:t>Six sites were selected across the Leech Water Supply Area. The six research sites represent five nested catchments and the entire water supply area basin defined from the point of (future) diversion, the Leech Tunnel.</w:t>
      </w:r>
    </w:p>
    <w:p w14:paraId="59C62F50" w14:textId="77777777" w:rsidR="00D12631" w:rsidRDefault="00D12631"/>
    <w:p w14:paraId="2311EC00" w14:textId="77777777" w:rsidR="007C2E0A" w:rsidRDefault="00192FFF">
      <w:r>
        <w:rPr>
          <w:b/>
          <w:i/>
        </w:rPr>
        <w:t>Weeks Outlet</w:t>
      </w:r>
    </w:p>
    <w:p w14:paraId="019790F9" w14:textId="77777777" w:rsidR="007C2E0A" w:rsidRDefault="00192FFF">
      <w:r>
        <w:t>The Weeks Outlet research site monitors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Outlet”,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14:paraId="2EA1532F" w14:textId="77777777" w:rsidR="007C2E0A" w:rsidRDefault="00192FFF">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14:paraId="7E010AC9" w14:textId="77777777" w:rsidR="007C2E0A" w:rsidRDefault="00192FFF">
      <w:r>
        <w:t> </w:t>
      </w:r>
    </w:p>
    <w:p w14:paraId="0907CF20" w14:textId="77777777" w:rsidR="007C2E0A" w:rsidRDefault="00192FFF">
      <w:r>
        <w:rPr>
          <w:b/>
          <w:i/>
        </w:rPr>
        <w:t>Chris Creek</w:t>
      </w:r>
    </w:p>
    <w:p w14:paraId="0BA1B181" w14:textId="77777777" w:rsidR="007C2E0A" w:rsidRDefault="00192FFF">
      <w:r>
        <w:t>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14:paraId="55236227" w14:textId="77777777" w:rsidR="00D12631" w:rsidRDefault="00192FFF">
      <w:r>
        <w:t> </w:t>
      </w:r>
    </w:p>
    <w:p w14:paraId="4979462A" w14:textId="77777777" w:rsidR="007C2E0A" w:rsidRDefault="00192FFF">
      <w:r>
        <w:rPr>
          <w:b/>
          <w:i/>
        </w:rPr>
        <w:t>Leech Head</w:t>
      </w:r>
    </w:p>
    <w:p w14:paraId="4C85847C" w14:textId="77777777" w:rsidR="007C2E0A" w:rsidRDefault="00192FFF">
      <w:r>
        <w:t>Research site 3 was approxiamtely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14:paraId="393870F9" w14:textId="77777777" w:rsidR="00D12631" w:rsidRDefault="00D12631"/>
    <w:p w14:paraId="4552D7D3" w14:textId="77777777" w:rsidR="007C2E0A" w:rsidRDefault="00192FFF">
      <w:r>
        <w:t> </w:t>
      </w:r>
    </w:p>
    <w:p w14:paraId="162E8B8D" w14:textId="77777777" w:rsidR="007C2E0A" w:rsidRDefault="00192FFF">
      <w:r>
        <w:rPr>
          <w:b/>
          <w:i/>
        </w:rPr>
        <w:t>Cragg Creek</w:t>
      </w:r>
    </w:p>
    <w:p w14:paraId="12AC6828" w14:textId="77777777" w:rsidR="007C2E0A" w:rsidRDefault="00192FFF">
      <w:r>
        <w:t>Cragg Creek is a mainstem river that originates in the northeast of the Leech River watershed. Cragg Creek is a 4th order stream and this research site location has a drainage area of approximately 37 km</w:t>
      </w:r>
      <w:r>
        <w:rPr>
          <w:vertAlign w:val="superscript"/>
        </w:rPr>
        <w:t>2</w:t>
      </w:r>
      <w:r>
        <w:t>,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14:paraId="7B248864" w14:textId="77777777" w:rsidR="007C2E0A" w:rsidRDefault="00192FFF">
      <w:r>
        <w:t> </w:t>
      </w:r>
    </w:p>
    <w:p w14:paraId="43915791" w14:textId="77777777" w:rsidR="007C2E0A" w:rsidRDefault="00192FFF">
      <w:r>
        <w:rPr>
          <w:b/>
          <w:i/>
        </w:rPr>
        <w:t>West Leech</w:t>
      </w:r>
    </w:p>
    <w:p w14:paraId="39D93D9A" w14:textId="77777777" w:rsidR="007C2E0A" w:rsidRDefault="00192FFF">
      <w:r>
        <w:t>Originating in the west of the Leech River watershed, West Leech River is a 4th order mainstem river. The West Leech research site monitors a drainage area of approximately 35 km</w:t>
      </w:r>
      <w:r>
        <w:rPr>
          <w:vertAlign w:val="superscript"/>
        </w:rPr>
        <w:t>2</w:t>
      </w:r>
      <w:r>
        <w:t xml:space="preserve"> 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14:paraId="5E1D144F" w14:textId="77777777" w:rsidR="007C2E0A" w:rsidRDefault="00192FFF">
      <w:r>
        <w:t> </w:t>
      </w:r>
    </w:p>
    <w:p w14:paraId="1CA112F6" w14:textId="77777777" w:rsidR="00D12631" w:rsidRDefault="00D12631"/>
    <w:p w14:paraId="6A612F4C" w14:textId="77777777" w:rsidR="007C2E0A" w:rsidRDefault="00192FFF">
      <w:r>
        <w:rPr>
          <w:b/>
          <w:i/>
        </w:rPr>
        <w:t>Leech Tunnel</w:t>
      </w:r>
    </w:p>
    <w:p w14:paraId="2D605ED6" w14:textId="77777777" w:rsidR="007C2E0A" w:rsidRDefault="00192FFF">
      <w:r>
        <w:t>This research site is at the point of future diversion, the Leech Tunnel. The Leech River is 5th order, and this research site has a drainage area of approximately 99 km</w:t>
      </w:r>
      <w:r>
        <w:rPr>
          <w:vertAlign w:val="superscript"/>
        </w:rPr>
        <w:t>2</w:t>
      </w:r>
      <w:r>
        <w:t>. The stream bed here is dominated by Schist bedrock and boulders. The bedrock in the center of the channel is deeply incised, but overall the river is wider than is is deep. The Tunnel site is approximately 1km downstream of the West Leech confluence.</w:t>
      </w:r>
    </w:p>
    <w:p w14:paraId="6523049E" w14:textId="77777777" w:rsidR="007C2E0A" w:rsidRDefault="00192FFF" w:rsidP="00D12631">
      <w:pPr>
        <w:pStyle w:val="Heading7"/>
      </w:pPr>
      <w:bookmarkStart w:id="284" w:name="extended-methods"/>
      <w:bookmarkStart w:id="285" w:name="_Toc43678745"/>
      <w:r>
        <w:t>Extended Methods</w:t>
      </w:r>
      <w:bookmarkEnd w:id="284"/>
      <w:bookmarkEnd w:id="285"/>
    </w:p>
    <w:p w14:paraId="0B75092D" w14:textId="77777777" w:rsidR="007C2E0A" w:rsidRDefault="00192FFF">
      <w:r>
        <w:t>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23EDCCC8" w14:textId="77777777" w:rsidR="007C2E0A" w:rsidRDefault="00192FFF">
      <w:r>
        <w:t>Siphon sampler background – separate from vertical rack? Mark’s suggestion</w:t>
      </w:r>
    </w:p>
    <w:p w14:paraId="74D5C86E" w14:textId="77777777" w:rsidR="00D12631" w:rsidRDefault="00D12631"/>
    <w:p w14:paraId="48771182" w14:textId="77777777" w:rsidR="007C2E0A" w:rsidRDefault="00192FFF">
      <w:r>
        <w:rPr>
          <w:b/>
          <w:i/>
        </w:rPr>
        <w:t>Vertical racks</w:t>
      </w:r>
    </w:p>
    <w:p w14:paraId="1AE77149" w14:textId="77777777" w:rsidR="007C2E0A" w:rsidRDefault="00192FFF">
      <w:r>
        <w:rPr>
          <w:i/>
        </w:rPr>
        <w:t>Passive water sampling on the rising limb of hydrograph</w:t>
      </w:r>
    </w:p>
    <w:p w14:paraId="3BF1B4D1" w14:textId="77777777" w:rsidR="007C2E0A" w:rsidRDefault="00192FFF">
      <w:r>
        <w:t>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14:paraId="42B291B7" w14:textId="77777777" w:rsidR="007C2E0A" w:rsidRDefault="00192FFF">
      <w:r>
        <w:t>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578CE083" w14:textId="77777777" w:rsidR="007C2E0A" w:rsidRDefault="00192FFF">
      <w:r>
        <w:t>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14:paraId="528DE2EC" w14:textId="77777777" w:rsidR="007C2E0A" w:rsidRDefault="00192FFF">
      <w:r>
        <w:t>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14:paraId="28474FB4" w14:textId="77777777" w:rsidR="007C2E0A" w:rsidRDefault="00192FFF">
      <w:r>
        <w:rPr>
          <w:i/>
        </w:rPr>
        <w:t>Benefits, challenges and assumptions</w:t>
      </w:r>
    </w:p>
    <w:p w14:paraId="52C9694E" w14:textId="77777777" w:rsidR="007C2E0A" w:rsidRDefault="00192FFF">
      <w:r>
        <w:t>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14:paraId="13D9C907" w14:textId="77777777" w:rsidR="007C2E0A" w:rsidRDefault="00192FFF" w:rsidP="00D12631">
      <w:pPr>
        <w:pStyle w:val="Heading8"/>
      </w:pPr>
      <w:bookmarkStart w:id="286" w:name="field-protocol"/>
      <w:r>
        <w:t>Field protocol</w:t>
      </w:r>
      <w:bookmarkEnd w:id="286"/>
    </w:p>
    <w:p w14:paraId="2501D667" w14:textId="77777777" w:rsidR="007C2E0A" w:rsidRDefault="00192FF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528B047C" w14:textId="77777777" w:rsidR="007C2E0A" w:rsidRDefault="00192FFF">
      <w:r>
        <w:t> </w:t>
      </w:r>
    </w:p>
    <w:p w14:paraId="3A37E56F" w14:textId="77777777" w:rsidR="007C2E0A" w:rsidRDefault="00192FFF" w:rsidP="00D12631">
      <w:pPr>
        <w:pStyle w:val="Heading8"/>
      </w:pPr>
      <w:bookmarkStart w:id="287" w:name="X4e3eb70344da6a931ae15671e47b67ae69cdd36"/>
      <w:r>
        <w:t>Prototype for falling limb passive sampling</w:t>
      </w:r>
      <w:bookmarkEnd w:id="287"/>
    </w:p>
    <w:p w14:paraId="0D69ABBE" w14:textId="77777777" w:rsidR="007C2E0A" w:rsidRDefault="00192FFF">
      <w:r>
        <w:rPr>
          <w:i/>
        </w:rPr>
        <w:t>Development of a modified siphon sampler designed for passive water collection on the falling limb of hydrograph</w:t>
      </w:r>
    </w:p>
    <w:p w14:paraId="29EE5863" w14:textId="77777777" w:rsidR="007C2E0A" w:rsidRDefault="00192FFF">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14:paraId="37C1A8EE" w14:textId="77777777" w:rsidR="007C2E0A" w:rsidRDefault="00192FFF" w:rsidP="00D12631">
      <w:pPr>
        <w:pStyle w:val="Heading7"/>
      </w:pPr>
      <w:bookmarkStart w:id="288" w:name="collaborative-sampling"/>
      <w:bookmarkStart w:id="289" w:name="_Toc43678746"/>
      <w:r>
        <w:t>Collaborative sampling</w:t>
      </w:r>
      <w:bookmarkEnd w:id="288"/>
      <w:bookmarkEnd w:id="289"/>
    </w:p>
    <w:p w14:paraId="1B7A7992" w14:textId="77777777" w:rsidR="007C2E0A" w:rsidRDefault="00192FFF">
      <w:pPr>
        <w:pStyle w:val="Heading9"/>
      </w:pPr>
      <w:bookmarkStart w:id="290" w:name="Xff9c1916dd8d278b07e9d95ebf125bc565f5754"/>
      <w:r>
        <w:t>forWater-coordinated treatability analyses sites</w:t>
      </w:r>
      <w:bookmarkEnd w:id="290"/>
    </w:p>
    <w:p w14:paraId="449697FA" w14:textId="77777777" w:rsidR="007C2E0A" w:rsidRDefault="00192FFF">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14:paraId="605125AA" w14:textId="77777777" w:rsidR="007C2E0A" w:rsidRDefault="00192FFF" w:rsidP="005B0621">
      <w:pPr>
        <w:numPr>
          <w:ilvl w:val="0"/>
          <w:numId w:val="11"/>
        </w:numPr>
      </w:pPr>
      <w:r>
        <w:t>Leech River at the future point of diversion (near Leech Tunnel inlet)</w:t>
      </w:r>
    </w:p>
    <w:p w14:paraId="241ECE6A" w14:textId="77777777" w:rsidR="007C2E0A" w:rsidRDefault="00192FFF" w:rsidP="005B0621">
      <w:pPr>
        <w:numPr>
          <w:ilvl w:val="0"/>
          <w:numId w:val="11"/>
        </w:numPr>
      </w:pPr>
      <w:r>
        <w:t>Deception Reservoir, downstream from Deception Gulch (outlet of Leech Tunnel)</w:t>
      </w:r>
    </w:p>
    <w:p w14:paraId="4CE18250" w14:textId="77777777" w:rsidR="007C2E0A" w:rsidRDefault="00192FFF" w:rsidP="005B0621">
      <w:pPr>
        <w:numPr>
          <w:ilvl w:val="0"/>
          <w:numId w:val="11"/>
        </w:numPr>
      </w:pPr>
      <w:r>
        <w:t>Rithet Creek (main tributary to Sooke Reservoir)</w:t>
      </w:r>
    </w:p>
    <w:p w14:paraId="02510DAF" w14:textId="77777777" w:rsidR="007C2E0A" w:rsidRDefault="00192FFF" w:rsidP="005B0621">
      <w:pPr>
        <w:numPr>
          <w:ilvl w:val="0"/>
          <w:numId w:val="11"/>
        </w:numPr>
      </w:pPr>
      <w:r>
        <w:t>Judge Creek (2nd largest tributary to Sooke Reservoir)</w:t>
      </w:r>
    </w:p>
    <w:p w14:paraId="7A86A526" w14:textId="77777777" w:rsidR="007C2E0A" w:rsidRDefault="00192FFF">
      <w:r>
        <w:t> </w:t>
      </w:r>
    </w:p>
    <w:p w14:paraId="1A7A93F4" w14:textId="77777777" w:rsidR="007C2E0A" w:rsidRDefault="00192FFF">
      <w:r>
        <w:t>These sites were selected to represent future supplemental source water , the future balancing reservoir between the Leech and Sooke water supply areas, and the current tributary source waters to the Sooke Reservoir.</w:t>
      </w:r>
    </w:p>
    <w:p w14:paraId="6B8AA678" w14:textId="77777777" w:rsidR="007C2E0A" w:rsidRDefault="00192FFF">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41213797" w14:textId="77777777" w:rsidR="007C2E0A" w:rsidRDefault="00192FFF">
      <w:r>
        <w:t>At the University of Alberta, field-filtered samples were analyzed using a spectrofluorometer (for excitation emission matrices spectra), as well as an Fourier transform ion cyclotron resonance mass spectrometer to determine molecular characteristics of the DOM.</w:t>
      </w:r>
    </w:p>
    <w:p w14:paraId="325E6835" w14:textId="77777777" w:rsidR="007C2E0A" w:rsidRDefault="00192FFF">
      <w:pPr>
        <w:pStyle w:val="Heading9"/>
      </w:pPr>
      <w:bookmarkStart w:id="291" w:name="sampling-for-metals-on-behalf-of-the-crd"/>
      <w:r>
        <w:t>Sampling for Metals on behalf of the CRD</w:t>
      </w:r>
      <w:bookmarkEnd w:id="291"/>
    </w:p>
    <w:p w14:paraId="6AD0969D" w14:textId="77777777" w:rsidR="007C2E0A" w:rsidRDefault="00192FFF">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5F2EEB50" w14:textId="77777777" w:rsidR="007C2E0A" w:rsidRDefault="00192FFF">
      <w:r>
        <w:t> </w:t>
      </w:r>
    </w:p>
    <w:p w14:paraId="260633A8" w14:textId="77777777" w:rsidR="007C2E0A" w:rsidRDefault="00192FFF" w:rsidP="00D12631">
      <w:pPr>
        <w:pStyle w:val="Heading7"/>
      </w:pPr>
      <w:bookmarkStart w:id="292" w:name="results-extended"/>
      <w:bookmarkStart w:id="293" w:name="_Toc43678747"/>
      <w:r>
        <w:t>Results extended</w:t>
      </w:r>
      <w:bookmarkEnd w:id="292"/>
      <w:bookmarkEnd w:id="293"/>
    </w:p>
    <w:p w14:paraId="56F87478" w14:textId="77777777" w:rsidR="007C2E0A" w:rsidRDefault="00192FFF">
      <w:pPr>
        <w:pStyle w:val="Heading9"/>
      </w:pPr>
      <w:bookmarkStart w:id="294" w:name="malahat-5-year-weather"/>
      <w:r>
        <w:t>Malahat 5 year weather</w:t>
      </w:r>
      <w:bookmarkEnd w:id="294"/>
    </w:p>
    <w:p w14:paraId="14990187" w14:textId="77777777" w:rsidR="007C2E0A" w:rsidRDefault="00192FFF">
      <w:r>
        <w:t>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 26 shows Malahat weather data, which are summarized in Table 21.</w:t>
      </w:r>
    </w:p>
    <w:p w14:paraId="4CDC5B07" w14:textId="77777777" w:rsidR="007C2E0A" w:rsidRDefault="00192FFF" w:rsidP="00D12631">
      <w:pPr>
        <w:spacing w:line="240" w:lineRule="auto"/>
      </w:pPr>
      <w:r>
        <w:rPr>
          <w:noProof/>
        </w:rPr>
        <w:drawing>
          <wp:inline distT="0" distB="0" distL="0" distR="0" wp14:anchorId="74BA96F9" wp14:editId="353EC0F3">
            <wp:extent cx="5943600" cy="3668888"/>
            <wp:effectExtent l="0" t="0" r="0" b="0"/>
            <wp:docPr id="26" name="Picture" descr="Figure 26: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81"/>
                    <a:stretch>
                      <a:fillRect/>
                    </a:stretch>
                  </pic:blipFill>
                  <pic:spPr bwMode="auto">
                    <a:xfrm>
                      <a:off x="0" y="0"/>
                      <a:ext cx="5943600" cy="3668888"/>
                    </a:xfrm>
                    <a:prstGeom prst="rect">
                      <a:avLst/>
                    </a:prstGeom>
                    <a:noFill/>
                    <a:ln w="9525">
                      <a:noFill/>
                      <a:headEnd/>
                      <a:tailEnd/>
                    </a:ln>
                  </pic:spPr>
                </pic:pic>
              </a:graphicData>
            </a:graphic>
          </wp:inline>
        </w:drawing>
      </w:r>
    </w:p>
    <w:p w14:paraId="3C9D0438" w14:textId="77777777" w:rsidR="007C2E0A" w:rsidRDefault="00192FFF" w:rsidP="00D12631">
      <w:pPr>
        <w:spacing w:line="240" w:lineRule="auto"/>
      </w:pPr>
      <w:r>
        <w:t xml:space="preserve">Figure 26:  </w:t>
      </w:r>
      <w:r>
        <w:rPr>
          <w:i/>
        </w:rPr>
        <w:t>Five year weather from nearby Malahat station (MoTI ID 62091).</w:t>
      </w:r>
    </w:p>
    <w:p w14:paraId="6EB7A8AA" w14:textId="77777777" w:rsidR="007C2E0A" w:rsidRDefault="00192FFF">
      <w:r>
        <w:t> </w:t>
      </w:r>
    </w:p>
    <w:p w14:paraId="16CE772C" w14:textId="77777777" w:rsidR="007C2E0A" w:rsidRDefault="00192FFF">
      <w:r>
        <w:t xml:space="preserve">Table 21: </w:t>
      </w:r>
      <w:r>
        <w:rPr>
          <w:i/>
        </w:rPr>
        <w:t>Annual weather data from Malahat station (MoTI ID 62091)</w:t>
      </w:r>
    </w:p>
    <w:tbl>
      <w:tblPr>
        <w:tblW w:w="0" w:type="pct"/>
        <w:tblLook w:val="07E0" w:firstRow="1" w:lastRow="1" w:firstColumn="1" w:lastColumn="1" w:noHBand="1" w:noVBand="1"/>
      </w:tblPr>
      <w:tblGrid>
        <w:gridCol w:w="703"/>
        <w:gridCol w:w="2190"/>
        <w:gridCol w:w="2118"/>
        <w:gridCol w:w="1575"/>
      </w:tblGrid>
      <w:tr w:rsidR="007C2E0A" w:rsidRPr="00D12631" w14:paraId="3A4D0276" w14:textId="77777777">
        <w:tc>
          <w:tcPr>
            <w:tcW w:w="0" w:type="auto"/>
            <w:tcBorders>
              <w:bottom w:val="single" w:sz="0" w:space="0" w:color="auto"/>
            </w:tcBorders>
            <w:vAlign w:val="bottom"/>
          </w:tcPr>
          <w:p w14:paraId="09BE9EB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year</w:t>
            </w:r>
          </w:p>
        </w:tc>
        <w:tc>
          <w:tcPr>
            <w:tcW w:w="0" w:type="auto"/>
            <w:tcBorders>
              <w:bottom w:val="single" w:sz="0" w:space="0" w:color="auto"/>
            </w:tcBorders>
            <w:vAlign w:val="bottom"/>
          </w:tcPr>
          <w:p w14:paraId="70DC84A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annual precip. (mm)</w:t>
            </w:r>
          </w:p>
        </w:tc>
        <w:tc>
          <w:tcPr>
            <w:tcW w:w="0" w:type="auto"/>
            <w:tcBorders>
              <w:bottom w:val="single" w:sz="0" w:space="0" w:color="auto"/>
            </w:tcBorders>
            <w:vAlign w:val="bottom"/>
          </w:tcPr>
          <w:p w14:paraId="56D9421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mean air temp. (°C)</w:t>
            </w:r>
          </w:p>
        </w:tc>
        <w:tc>
          <w:tcPr>
            <w:tcW w:w="0" w:type="auto"/>
            <w:tcBorders>
              <w:bottom w:val="single" w:sz="0" w:space="0" w:color="auto"/>
            </w:tcBorders>
            <w:vAlign w:val="bottom"/>
          </w:tcPr>
          <w:p w14:paraId="67C98DA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std.dev. (± °C)</w:t>
            </w:r>
          </w:p>
        </w:tc>
      </w:tr>
      <w:tr w:rsidR="007C2E0A" w:rsidRPr="00D12631" w14:paraId="52D1967B" w14:textId="77777777">
        <w:tc>
          <w:tcPr>
            <w:tcW w:w="0" w:type="auto"/>
          </w:tcPr>
          <w:p w14:paraId="37642FD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2014</w:t>
            </w:r>
          </w:p>
        </w:tc>
        <w:tc>
          <w:tcPr>
            <w:tcW w:w="0" w:type="auto"/>
          </w:tcPr>
          <w:p w14:paraId="198B8C0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1260</w:t>
            </w:r>
          </w:p>
        </w:tc>
        <w:tc>
          <w:tcPr>
            <w:tcW w:w="0" w:type="auto"/>
          </w:tcPr>
          <w:p w14:paraId="1987518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10.6</w:t>
            </w:r>
          </w:p>
        </w:tc>
        <w:tc>
          <w:tcPr>
            <w:tcW w:w="0" w:type="auto"/>
          </w:tcPr>
          <w:p w14:paraId="774FFE0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6.7</w:t>
            </w:r>
          </w:p>
        </w:tc>
      </w:tr>
      <w:tr w:rsidR="007C2E0A" w:rsidRPr="00D12631" w14:paraId="2E78EE9F" w14:textId="77777777">
        <w:tc>
          <w:tcPr>
            <w:tcW w:w="0" w:type="auto"/>
          </w:tcPr>
          <w:p w14:paraId="4D86C63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2015</w:t>
            </w:r>
          </w:p>
        </w:tc>
        <w:tc>
          <w:tcPr>
            <w:tcW w:w="0" w:type="auto"/>
          </w:tcPr>
          <w:p w14:paraId="466F54D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1281</w:t>
            </w:r>
          </w:p>
        </w:tc>
        <w:tc>
          <w:tcPr>
            <w:tcW w:w="0" w:type="auto"/>
          </w:tcPr>
          <w:p w14:paraId="3817B28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11.3</w:t>
            </w:r>
          </w:p>
        </w:tc>
        <w:tc>
          <w:tcPr>
            <w:tcW w:w="0" w:type="auto"/>
          </w:tcPr>
          <w:p w14:paraId="00288B6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6.3</w:t>
            </w:r>
          </w:p>
        </w:tc>
      </w:tr>
      <w:tr w:rsidR="007C2E0A" w:rsidRPr="00D12631" w14:paraId="29223307" w14:textId="77777777">
        <w:tc>
          <w:tcPr>
            <w:tcW w:w="0" w:type="auto"/>
          </w:tcPr>
          <w:p w14:paraId="70671B6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2016</w:t>
            </w:r>
          </w:p>
        </w:tc>
        <w:tc>
          <w:tcPr>
            <w:tcW w:w="0" w:type="auto"/>
          </w:tcPr>
          <w:p w14:paraId="3E94591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1526</w:t>
            </w:r>
          </w:p>
        </w:tc>
        <w:tc>
          <w:tcPr>
            <w:tcW w:w="0" w:type="auto"/>
          </w:tcPr>
          <w:p w14:paraId="5C2B03F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10.6</w:t>
            </w:r>
          </w:p>
        </w:tc>
        <w:tc>
          <w:tcPr>
            <w:tcW w:w="0" w:type="auto"/>
          </w:tcPr>
          <w:p w14:paraId="7943626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6.2</w:t>
            </w:r>
          </w:p>
        </w:tc>
      </w:tr>
      <w:tr w:rsidR="007C2E0A" w:rsidRPr="00D12631" w14:paraId="2582F487" w14:textId="77777777">
        <w:tc>
          <w:tcPr>
            <w:tcW w:w="0" w:type="auto"/>
          </w:tcPr>
          <w:p w14:paraId="200C5CE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2017</w:t>
            </w:r>
          </w:p>
        </w:tc>
        <w:tc>
          <w:tcPr>
            <w:tcW w:w="0" w:type="auto"/>
          </w:tcPr>
          <w:p w14:paraId="1554B6B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1331</w:t>
            </w:r>
          </w:p>
        </w:tc>
        <w:tc>
          <w:tcPr>
            <w:tcW w:w="0" w:type="auto"/>
          </w:tcPr>
          <w:p w14:paraId="6DF2C8D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10.5</w:t>
            </w:r>
          </w:p>
        </w:tc>
        <w:tc>
          <w:tcPr>
            <w:tcW w:w="0" w:type="auto"/>
          </w:tcPr>
          <w:p w14:paraId="161101E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7.1</w:t>
            </w:r>
          </w:p>
        </w:tc>
      </w:tr>
      <w:tr w:rsidR="007C2E0A" w:rsidRPr="00D12631" w14:paraId="72F434EF" w14:textId="77777777">
        <w:tc>
          <w:tcPr>
            <w:tcW w:w="0" w:type="auto"/>
          </w:tcPr>
          <w:p w14:paraId="2BEBB15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2018</w:t>
            </w:r>
          </w:p>
        </w:tc>
        <w:tc>
          <w:tcPr>
            <w:tcW w:w="0" w:type="auto"/>
          </w:tcPr>
          <w:p w14:paraId="0BFE34D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1636</w:t>
            </w:r>
          </w:p>
        </w:tc>
        <w:tc>
          <w:tcPr>
            <w:tcW w:w="0" w:type="auto"/>
          </w:tcPr>
          <w:p w14:paraId="323DC95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10.6</w:t>
            </w:r>
          </w:p>
        </w:tc>
        <w:tc>
          <w:tcPr>
            <w:tcW w:w="0" w:type="auto"/>
          </w:tcPr>
          <w:p w14:paraId="0762C38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6.6</w:t>
            </w:r>
          </w:p>
        </w:tc>
      </w:tr>
      <w:tr w:rsidR="007C2E0A" w:rsidRPr="00D12631" w14:paraId="60C86F36" w14:textId="77777777">
        <w:tc>
          <w:tcPr>
            <w:tcW w:w="0" w:type="auto"/>
          </w:tcPr>
          <w:p w14:paraId="1D9FB0A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2019</w:t>
            </w:r>
          </w:p>
        </w:tc>
        <w:tc>
          <w:tcPr>
            <w:tcW w:w="0" w:type="auto"/>
          </w:tcPr>
          <w:p w14:paraId="1249E6C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1494</w:t>
            </w:r>
          </w:p>
        </w:tc>
        <w:tc>
          <w:tcPr>
            <w:tcW w:w="0" w:type="auto"/>
          </w:tcPr>
          <w:p w14:paraId="3827BC9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10.1</w:t>
            </w:r>
          </w:p>
        </w:tc>
        <w:tc>
          <w:tcPr>
            <w:tcW w:w="0" w:type="auto"/>
          </w:tcPr>
          <w:p w14:paraId="677A7AD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6.3</w:t>
            </w:r>
          </w:p>
        </w:tc>
      </w:tr>
    </w:tbl>
    <w:p w14:paraId="045F5F49" w14:textId="77777777" w:rsidR="007C2E0A" w:rsidRDefault="00192FFF">
      <w:r>
        <w:t> </w:t>
      </w:r>
    </w:p>
    <w:p w14:paraId="59D71FE0" w14:textId="77777777" w:rsidR="007C2E0A" w:rsidRDefault="00192FFF">
      <w:r>
        <w:t>Malahat weather station data were grouped by years 2016-2017 and 2018-2019 to check if there was a statistical difference in precipitation and air temperature for the two years prior to this study compared to the two years associated with this study (Figure 27). Table (tab:MalahatTest) summarizes the results Wilcoxon rank sum test comparing these two sets. Based on this two-set, two-year comparison, it was determined that precipitation during the 2018-2019 period was different than the 2016-2017 period.</w:t>
      </w:r>
    </w:p>
    <w:p w14:paraId="2CEEC299" w14:textId="77777777" w:rsidR="007C2E0A" w:rsidRDefault="00192FFF" w:rsidP="00D12631">
      <w:pPr>
        <w:spacing w:line="240" w:lineRule="auto"/>
      </w:pPr>
      <w:r>
        <w:rPr>
          <w:noProof/>
        </w:rPr>
        <w:drawing>
          <wp:inline distT="0" distB="0" distL="0" distR="0" wp14:anchorId="437CF2BC" wp14:editId="2B78E293">
            <wp:extent cx="5943600" cy="3668888"/>
            <wp:effectExtent l="0" t="0" r="0" b="0"/>
            <wp:docPr id="27" name="Picture" descr="Figure 27: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82"/>
                    <a:stretch>
                      <a:fillRect/>
                    </a:stretch>
                  </pic:blipFill>
                  <pic:spPr bwMode="auto">
                    <a:xfrm>
                      <a:off x="0" y="0"/>
                      <a:ext cx="5943600" cy="3668888"/>
                    </a:xfrm>
                    <a:prstGeom prst="rect">
                      <a:avLst/>
                    </a:prstGeom>
                    <a:noFill/>
                    <a:ln w="9525">
                      <a:noFill/>
                      <a:headEnd/>
                      <a:tailEnd/>
                    </a:ln>
                  </pic:spPr>
                </pic:pic>
              </a:graphicData>
            </a:graphic>
          </wp:inline>
        </w:drawing>
      </w:r>
    </w:p>
    <w:p w14:paraId="5EAC2279" w14:textId="77777777" w:rsidR="007C2E0A" w:rsidRDefault="00192FFF" w:rsidP="00D12631">
      <w:pPr>
        <w:spacing w:line="240" w:lineRule="auto"/>
      </w:pPr>
      <w:r>
        <w:t xml:space="preserve">Figure 27:  </w:t>
      </w:r>
      <w:r>
        <w:rPr>
          <w:i/>
        </w:rPr>
        <w:t>Weather from the Malahat station for two year periods prior to and during this study (MoTI ID 62091).</w:t>
      </w:r>
    </w:p>
    <w:p w14:paraId="0CB37352" w14:textId="77777777" w:rsidR="007C2E0A" w:rsidRDefault="00192FFF" w:rsidP="00D12631">
      <w:pPr>
        <w:spacing w:line="240" w:lineRule="auto"/>
      </w:pPr>
      <w:r>
        <w:t> </w:t>
      </w:r>
    </w:p>
    <w:p w14:paraId="5B5BD1D3" w14:textId="77777777" w:rsidR="007C2E0A" w:rsidRDefault="00192FFF">
      <w:r>
        <w:t xml:space="preserve">Table 22: </w:t>
      </w:r>
      <w:r>
        <w:rPr>
          <w:i/>
        </w:rPr>
        <w:t>Results of Wilcoxon test for Malahat weather data before and during the study period</w:t>
      </w:r>
    </w:p>
    <w:tbl>
      <w:tblPr>
        <w:tblW w:w="0" w:type="pct"/>
        <w:tblLook w:val="07E0" w:firstRow="1" w:lastRow="1" w:firstColumn="1" w:lastColumn="1" w:noHBand="1" w:noVBand="1"/>
      </w:tblPr>
      <w:tblGrid>
        <w:gridCol w:w="1406"/>
        <w:gridCol w:w="1565"/>
        <w:gridCol w:w="1296"/>
      </w:tblGrid>
      <w:tr w:rsidR="007C2E0A" w:rsidRPr="00D12631" w14:paraId="5C74EBBE" w14:textId="77777777">
        <w:tc>
          <w:tcPr>
            <w:tcW w:w="0" w:type="auto"/>
            <w:tcBorders>
              <w:bottom w:val="single" w:sz="0" w:space="0" w:color="auto"/>
            </w:tcBorders>
            <w:vAlign w:val="bottom"/>
          </w:tcPr>
          <w:p w14:paraId="6C8D7EF7"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Parameter</w:t>
            </w:r>
          </w:p>
        </w:tc>
        <w:tc>
          <w:tcPr>
            <w:tcW w:w="0" w:type="auto"/>
            <w:tcBorders>
              <w:bottom w:val="single" w:sz="0" w:space="0" w:color="auto"/>
            </w:tcBorders>
            <w:vAlign w:val="bottom"/>
          </w:tcPr>
          <w:p w14:paraId="0B4CB87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p.value</w:t>
            </w:r>
          </w:p>
        </w:tc>
        <w:tc>
          <w:tcPr>
            <w:tcW w:w="0" w:type="auto"/>
            <w:tcBorders>
              <w:bottom w:val="single" w:sz="0" w:space="0" w:color="auto"/>
            </w:tcBorders>
            <w:vAlign w:val="bottom"/>
          </w:tcPr>
          <w:p w14:paraId="194DE5C8"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signifcance</w:t>
            </w:r>
          </w:p>
        </w:tc>
      </w:tr>
      <w:tr w:rsidR="007C2E0A" w:rsidRPr="00D12631" w14:paraId="1279926A" w14:textId="77777777">
        <w:tc>
          <w:tcPr>
            <w:tcW w:w="0" w:type="auto"/>
          </w:tcPr>
          <w:p w14:paraId="0C84B9CF"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rain</w:t>
            </w:r>
          </w:p>
        </w:tc>
        <w:tc>
          <w:tcPr>
            <w:tcW w:w="0" w:type="auto"/>
          </w:tcPr>
          <w:p w14:paraId="5AD8EF3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1.910000e-10</w:t>
            </w:r>
          </w:p>
        </w:tc>
        <w:tc>
          <w:tcPr>
            <w:tcW w:w="0" w:type="auto"/>
          </w:tcPr>
          <w:p w14:paraId="4F5F34CE"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at 99%</w:t>
            </w:r>
          </w:p>
        </w:tc>
      </w:tr>
      <w:tr w:rsidR="007C2E0A" w:rsidRPr="00D12631" w14:paraId="3BB39162" w14:textId="77777777">
        <w:tc>
          <w:tcPr>
            <w:tcW w:w="0" w:type="auto"/>
          </w:tcPr>
          <w:p w14:paraId="5CF29C3C"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temp_mean</w:t>
            </w:r>
          </w:p>
        </w:tc>
        <w:tc>
          <w:tcPr>
            <w:tcW w:w="0" w:type="auto"/>
          </w:tcPr>
          <w:p w14:paraId="62609EA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3.904246e-01</w:t>
            </w:r>
          </w:p>
        </w:tc>
        <w:tc>
          <w:tcPr>
            <w:tcW w:w="0" w:type="auto"/>
          </w:tcPr>
          <w:p w14:paraId="2FB48734" w14:textId="77777777" w:rsidR="007C2E0A" w:rsidRPr="00D12631" w:rsidRDefault="007C2E0A" w:rsidP="00D12631">
            <w:pPr>
              <w:spacing w:line="240" w:lineRule="auto"/>
              <w:rPr>
                <w:rFonts w:asciiTheme="minorHAnsi" w:hAnsiTheme="minorHAnsi" w:cstheme="minorHAnsi"/>
              </w:rPr>
            </w:pPr>
          </w:p>
        </w:tc>
      </w:tr>
      <w:tr w:rsidR="007C2E0A" w:rsidRPr="00D12631" w14:paraId="0A264AED" w14:textId="77777777">
        <w:tc>
          <w:tcPr>
            <w:tcW w:w="0" w:type="auto"/>
          </w:tcPr>
          <w:p w14:paraId="72DD3EFB"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temp_min</w:t>
            </w:r>
          </w:p>
        </w:tc>
        <w:tc>
          <w:tcPr>
            <w:tcW w:w="0" w:type="auto"/>
          </w:tcPr>
          <w:p w14:paraId="2CC60FF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3.826166e-01</w:t>
            </w:r>
          </w:p>
        </w:tc>
        <w:tc>
          <w:tcPr>
            <w:tcW w:w="0" w:type="auto"/>
          </w:tcPr>
          <w:p w14:paraId="455FE022" w14:textId="77777777" w:rsidR="007C2E0A" w:rsidRPr="00D12631" w:rsidRDefault="007C2E0A" w:rsidP="00D12631">
            <w:pPr>
              <w:spacing w:line="240" w:lineRule="auto"/>
              <w:rPr>
                <w:rFonts w:asciiTheme="minorHAnsi" w:hAnsiTheme="minorHAnsi" w:cstheme="minorHAnsi"/>
              </w:rPr>
            </w:pPr>
          </w:p>
        </w:tc>
      </w:tr>
      <w:tr w:rsidR="007C2E0A" w:rsidRPr="00D12631" w14:paraId="485D84E9" w14:textId="77777777">
        <w:tc>
          <w:tcPr>
            <w:tcW w:w="0" w:type="auto"/>
          </w:tcPr>
          <w:p w14:paraId="7A152004"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temp_max</w:t>
            </w:r>
          </w:p>
        </w:tc>
        <w:tc>
          <w:tcPr>
            <w:tcW w:w="0" w:type="auto"/>
          </w:tcPr>
          <w:p w14:paraId="177A22F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4.694509e-01</w:t>
            </w:r>
          </w:p>
        </w:tc>
        <w:tc>
          <w:tcPr>
            <w:tcW w:w="0" w:type="auto"/>
          </w:tcPr>
          <w:p w14:paraId="439BBAE4" w14:textId="77777777" w:rsidR="007C2E0A" w:rsidRPr="00D12631" w:rsidRDefault="007C2E0A" w:rsidP="00D12631">
            <w:pPr>
              <w:spacing w:line="240" w:lineRule="auto"/>
              <w:rPr>
                <w:rFonts w:asciiTheme="minorHAnsi" w:hAnsiTheme="minorHAnsi" w:cstheme="minorHAnsi"/>
              </w:rPr>
            </w:pPr>
          </w:p>
        </w:tc>
      </w:tr>
    </w:tbl>
    <w:p w14:paraId="46C0AE71" w14:textId="77777777" w:rsidR="007C2E0A" w:rsidRDefault="00192FFF">
      <w:r>
        <w:t> </w:t>
      </w:r>
    </w:p>
    <w:p w14:paraId="68F1100C" w14:textId="77777777" w:rsidR="007C2E0A" w:rsidRDefault="00192FFF">
      <w:pPr>
        <w:pStyle w:val="Heading9"/>
      </w:pPr>
      <w:bookmarkStart w:id="295" w:name="Xce8fa8365ce60c173c7cf963ead1de6f5cbd7c4"/>
      <w:r>
        <w:t>DOC association with other water quality parameters</w:t>
      </w:r>
      <w:bookmarkEnd w:id="295"/>
    </w:p>
    <w:p w14:paraId="030184E3" w14:textId="77777777" w:rsidR="007C2E0A" w:rsidRDefault="00192FFF">
      <w:r>
        <w:rPr>
          <w:b/>
          <w:i/>
        </w:rPr>
        <w:t>Metals &amp; DOC</w:t>
      </w:r>
    </w:p>
    <w:p w14:paraId="6C53BAD9" w14:textId="77777777" w:rsidR="007C2E0A" w:rsidRDefault="00192FFF">
      <w:r>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28 shows DOC with total metals in μg/L, and Figure 29 shows metals in mg/L).</w:t>
      </w:r>
    </w:p>
    <w:p w14:paraId="6334147D" w14:textId="77777777" w:rsidR="007C2E0A" w:rsidRDefault="00192FFF">
      <w:r>
        <w:t> </w:t>
      </w:r>
    </w:p>
    <w:p w14:paraId="6002E157" w14:textId="77777777" w:rsidR="007C2E0A" w:rsidRDefault="00192FFF" w:rsidP="00D12631">
      <w:pPr>
        <w:spacing w:line="240" w:lineRule="auto"/>
      </w:pPr>
      <w:r>
        <w:rPr>
          <w:noProof/>
        </w:rPr>
        <w:drawing>
          <wp:inline distT="0" distB="0" distL="0" distR="0" wp14:anchorId="5798F7CB" wp14:editId="22671125">
            <wp:extent cx="5943600" cy="3668888"/>
            <wp:effectExtent l="0" t="0" r="0" b="0"/>
            <wp:docPr id="28" name="Picture" descr="Figure 28: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83"/>
                    <a:stretch>
                      <a:fillRect/>
                    </a:stretch>
                  </pic:blipFill>
                  <pic:spPr bwMode="auto">
                    <a:xfrm>
                      <a:off x="0" y="0"/>
                      <a:ext cx="5943600" cy="3668888"/>
                    </a:xfrm>
                    <a:prstGeom prst="rect">
                      <a:avLst/>
                    </a:prstGeom>
                    <a:noFill/>
                    <a:ln w="9525">
                      <a:noFill/>
                      <a:headEnd/>
                      <a:tailEnd/>
                    </a:ln>
                  </pic:spPr>
                </pic:pic>
              </a:graphicData>
            </a:graphic>
          </wp:inline>
        </w:drawing>
      </w:r>
    </w:p>
    <w:p w14:paraId="698BAFF4" w14:textId="77777777" w:rsidR="007C2E0A" w:rsidRDefault="00192FFF" w:rsidP="00D12631">
      <w:pPr>
        <w:spacing w:line="240" w:lineRule="auto"/>
      </w:pPr>
      <w:r>
        <w:t xml:space="preserve">Figure 28:  </w:t>
      </w:r>
      <w:r>
        <w:rPr>
          <w:i/>
        </w:rPr>
        <w:t>Concentrations of total metals (in µg/L) and dissolved organic carbon.</w:t>
      </w:r>
    </w:p>
    <w:p w14:paraId="2EEA0C51" w14:textId="77777777" w:rsidR="007C2E0A" w:rsidRDefault="00192FFF">
      <w:r>
        <w:t> </w:t>
      </w:r>
    </w:p>
    <w:p w14:paraId="63E74FBF" w14:textId="77777777" w:rsidR="007C2E0A" w:rsidRDefault="00192FFF" w:rsidP="00D12631">
      <w:pPr>
        <w:spacing w:line="240" w:lineRule="auto"/>
        <w:jc w:val="center"/>
      </w:pPr>
      <w:r>
        <w:rPr>
          <w:noProof/>
        </w:rPr>
        <w:drawing>
          <wp:inline distT="0" distB="0" distL="0" distR="0" wp14:anchorId="67098F95" wp14:editId="74D62A7B">
            <wp:extent cx="5273040" cy="3254963"/>
            <wp:effectExtent l="0" t="0" r="0" b="0"/>
            <wp:docPr id="29" name="Picture" descr="Figure 29: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84"/>
                    <a:stretch>
                      <a:fillRect/>
                    </a:stretch>
                  </pic:blipFill>
                  <pic:spPr bwMode="auto">
                    <a:xfrm>
                      <a:off x="0" y="0"/>
                      <a:ext cx="5308440" cy="3276815"/>
                    </a:xfrm>
                    <a:prstGeom prst="rect">
                      <a:avLst/>
                    </a:prstGeom>
                    <a:noFill/>
                    <a:ln w="9525">
                      <a:noFill/>
                      <a:headEnd/>
                      <a:tailEnd/>
                    </a:ln>
                  </pic:spPr>
                </pic:pic>
              </a:graphicData>
            </a:graphic>
          </wp:inline>
        </w:drawing>
      </w:r>
    </w:p>
    <w:p w14:paraId="3BEB47CD" w14:textId="77777777" w:rsidR="007C2E0A" w:rsidRDefault="00192FFF" w:rsidP="00D12631">
      <w:pPr>
        <w:spacing w:line="240" w:lineRule="auto"/>
      </w:pPr>
      <w:r>
        <w:t xml:space="preserve">Figure 29:  </w:t>
      </w:r>
      <w:r>
        <w:rPr>
          <w:i/>
        </w:rPr>
        <w:t>Concentrations of total metals (in mg/L) and dissolved organic carbon.</w:t>
      </w:r>
    </w:p>
    <w:p w14:paraId="4C2E4F26" w14:textId="77777777" w:rsidR="007C2E0A" w:rsidRDefault="00192FFF">
      <w:r>
        <w:t> </w:t>
      </w:r>
    </w:p>
    <w:p w14:paraId="279F502E" w14:textId="77777777" w:rsidR="007C2E0A" w:rsidRDefault="00192FFF">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23).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5D3B35A" w14:textId="77777777" w:rsidR="007C2E0A" w:rsidRDefault="00192FFF">
      <w:r>
        <w:t> </w:t>
      </w:r>
    </w:p>
    <w:p w14:paraId="459457D7" w14:textId="77777777" w:rsidR="007C2E0A" w:rsidRDefault="00192FFF">
      <w:r>
        <w:t xml:space="preserve">Table 23: </w:t>
      </w:r>
      <w:r>
        <w:rPr>
          <w:i/>
        </w:rPr>
        <w:t>Relationships between total metals with dissolved organic carbon</w:t>
      </w:r>
    </w:p>
    <w:tbl>
      <w:tblPr>
        <w:tblW w:w="0" w:type="pct"/>
        <w:tblLook w:val="07E0" w:firstRow="1" w:lastRow="1" w:firstColumn="1" w:lastColumn="1" w:noHBand="1" w:noVBand="1"/>
      </w:tblPr>
      <w:tblGrid>
        <w:gridCol w:w="2523"/>
        <w:gridCol w:w="715"/>
        <w:gridCol w:w="777"/>
        <w:gridCol w:w="837"/>
        <w:gridCol w:w="1280"/>
        <w:gridCol w:w="1191"/>
      </w:tblGrid>
      <w:tr w:rsidR="007C2E0A" w:rsidRPr="00D12631" w14:paraId="44D78A3B" w14:textId="77777777">
        <w:tc>
          <w:tcPr>
            <w:tcW w:w="0" w:type="auto"/>
            <w:tcBorders>
              <w:bottom w:val="single" w:sz="0" w:space="0" w:color="auto"/>
            </w:tcBorders>
            <w:vAlign w:val="bottom"/>
          </w:tcPr>
          <w:p w14:paraId="66FAAC45"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Metal</w:t>
            </w:r>
          </w:p>
        </w:tc>
        <w:tc>
          <w:tcPr>
            <w:tcW w:w="0" w:type="auto"/>
            <w:tcBorders>
              <w:bottom w:val="single" w:sz="0" w:space="0" w:color="auto"/>
            </w:tcBorders>
            <w:vAlign w:val="bottom"/>
          </w:tcPr>
          <w:p w14:paraId="39AFB2C0"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unit</w:t>
            </w:r>
          </w:p>
        </w:tc>
        <w:tc>
          <w:tcPr>
            <w:tcW w:w="0" w:type="auto"/>
            <w:tcBorders>
              <w:bottom w:val="single" w:sz="0" w:space="0" w:color="auto"/>
            </w:tcBorders>
            <w:vAlign w:val="bottom"/>
          </w:tcPr>
          <w:p w14:paraId="246947DE"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count</w:t>
            </w:r>
          </w:p>
        </w:tc>
        <w:tc>
          <w:tcPr>
            <w:tcW w:w="0" w:type="auto"/>
            <w:tcBorders>
              <w:bottom w:val="single" w:sz="0" w:space="0" w:color="auto"/>
            </w:tcBorders>
            <w:vAlign w:val="bottom"/>
          </w:tcPr>
          <w:p w14:paraId="75F6DA8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slope</w:t>
            </w:r>
          </w:p>
        </w:tc>
        <w:tc>
          <w:tcPr>
            <w:tcW w:w="0" w:type="auto"/>
            <w:tcBorders>
              <w:bottom w:val="single" w:sz="0" w:space="0" w:color="auto"/>
            </w:tcBorders>
            <w:vAlign w:val="bottom"/>
          </w:tcPr>
          <w:p w14:paraId="1A294BF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Y intercept</w:t>
            </w:r>
          </w:p>
        </w:tc>
        <w:tc>
          <w:tcPr>
            <w:tcW w:w="0" w:type="auto"/>
            <w:tcBorders>
              <w:bottom w:val="single" w:sz="0" w:space="0" w:color="auto"/>
            </w:tcBorders>
            <w:vAlign w:val="bottom"/>
          </w:tcPr>
          <w:p w14:paraId="3D536F0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R squared</w:t>
            </w:r>
          </w:p>
        </w:tc>
      </w:tr>
      <w:tr w:rsidR="007C2E0A" w:rsidRPr="00D12631" w14:paraId="2C5EF87A" w14:textId="77777777">
        <w:tc>
          <w:tcPr>
            <w:tcW w:w="0" w:type="auto"/>
          </w:tcPr>
          <w:p w14:paraId="1BDECABC"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Mercury (Hg)</w:t>
            </w:r>
          </w:p>
        </w:tc>
        <w:tc>
          <w:tcPr>
            <w:tcW w:w="0" w:type="auto"/>
          </w:tcPr>
          <w:p w14:paraId="4D1444D8"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14:paraId="1DA1F54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w:t>
            </w:r>
          </w:p>
        </w:tc>
        <w:tc>
          <w:tcPr>
            <w:tcW w:w="0" w:type="auto"/>
          </w:tcPr>
          <w:p w14:paraId="694C54D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0.00</w:t>
            </w:r>
          </w:p>
        </w:tc>
        <w:tc>
          <w:tcPr>
            <w:tcW w:w="0" w:type="auto"/>
          </w:tcPr>
          <w:p w14:paraId="30600CC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0.00</w:t>
            </w:r>
          </w:p>
        </w:tc>
        <w:tc>
          <w:tcPr>
            <w:tcW w:w="0" w:type="auto"/>
          </w:tcPr>
          <w:p w14:paraId="6FD7297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0.9998</w:t>
            </w:r>
          </w:p>
        </w:tc>
      </w:tr>
      <w:tr w:rsidR="007C2E0A" w:rsidRPr="00D12631" w14:paraId="7985C5FE" w14:textId="77777777">
        <w:tc>
          <w:tcPr>
            <w:tcW w:w="0" w:type="auto"/>
          </w:tcPr>
          <w:p w14:paraId="526F1AFD"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Iron (Fe)</w:t>
            </w:r>
          </w:p>
        </w:tc>
        <w:tc>
          <w:tcPr>
            <w:tcW w:w="0" w:type="auto"/>
          </w:tcPr>
          <w:p w14:paraId="0B6B3E5F"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14:paraId="2C44698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40</w:t>
            </w:r>
          </w:p>
        </w:tc>
        <w:tc>
          <w:tcPr>
            <w:tcW w:w="0" w:type="auto"/>
          </w:tcPr>
          <w:p w14:paraId="5792120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30.86</w:t>
            </w:r>
          </w:p>
        </w:tc>
        <w:tc>
          <w:tcPr>
            <w:tcW w:w="0" w:type="auto"/>
          </w:tcPr>
          <w:p w14:paraId="19CB4FA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-74.47</w:t>
            </w:r>
          </w:p>
        </w:tc>
        <w:tc>
          <w:tcPr>
            <w:tcW w:w="0" w:type="auto"/>
          </w:tcPr>
          <w:p w14:paraId="27BC2FE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0.6933</w:t>
            </w:r>
          </w:p>
        </w:tc>
      </w:tr>
      <w:tr w:rsidR="007C2E0A" w:rsidRPr="00D12631" w14:paraId="41460724" w14:textId="77777777">
        <w:tc>
          <w:tcPr>
            <w:tcW w:w="0" w:type="auto"/>
          </w:tcPr>
          <w:p w14:paraId="1C0999C3"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Manganese (Mn)</w:t>
            </w:r>
          </w:p>
        </w:tc>
        <w:tc>
          <w:tcPr>
            <w:tcW w:w="0" w:type="auto"/>
          </w:tcPr>
          <w:p w14:paraId="375C8450"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14:paraId="734CCCE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18</w:t>
            </w:r>
          </w:p>
        </w:tc>
        <w:tc>
          <w:tcPr>
            <w:tcW w:w="0" w:type="auto"/>
          </w:tcPr>
          <w:p w14:paraId="645E6E1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4.38</w:t>
            </w:r>
          </w:p>
        </w:tc>
        <w:tc>
          <w:tcPr>
            <w:tcW w:w="0" w:type="auto"/>
          </w:tcPr>
          <w:p w14:paraId="15B2925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-21.41</w:t>
            </w:r>
          </w:p>
        </w:tc>
        <w:tc>
          <w:tcPr>
            <w:tcW w:w="0" w:type="auto"/>
          </w:tcPr>
          <w:p w14:paraId="7EA5FF7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0.5939</w:t>
            </w:r>
          </w:p>
        </w:tc>
      </w:tr>
      <w:tr w:rsidR="007C2E0A" w:rsidRPr="00D12631" w14:paraId="18E1BBF0" w14:textId="77777777">
        <w:tc>
          <w:tcPr>
            <w:tcW w:w="0" w:type="auto"/>
          </w:tcPr>
          <w:p w14:paraId="368CCF9D"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Aluminum (Al)</w:t>
            </w:r>
          </w:p>
        </w:tc>
        <w:tc>
          <w:tcPr>
            <w:tcW w:w="0" w:type="auto"/>
          </w:tcPr>
          <w:p w14:paraId="53058437"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14:paraId="15AE051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14:paraId="5005949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20.13</w:t>
            </w:r>
          </w:p>
        </w:tc>
        <w:tc>
          <w:tcPr>
            <w:tcW w:w="0" w:type="auto"/>
          </w:tcPr>
          <w:p w14:paraId="0122A49A"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-1.21</w:t>
            </w:r>
          </w:p>
        </w:tc>
        <w:tc>
          <w:tcPr>
            <w:tcW w:w="0" w:type="auto"/>
          </w:tcPr>
          <w:p w14:paraId="2911547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0.3965</w:t>
            </w:r>
          </w:p>
        </w:tc>
      </w:tr>
      <w:tr w:rsidR="007C2E0A" w:rsidRPr="00D12631" w14:paraId="787C47F5" w14:textId="77777777">
        <w:tc>
          <w:tcPr>
            <w:tcW w:w="0" w:type="auto"/>
          </w:tcPr>
          <w:p w14:paraId="26F3A458"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Barium (Ba)</w:t>
            </w:r>
          </w:p>
        </w:tc>
        <w:tc>
          <w:tcPr>
            <w:tcW w:w="0" w:type="auto"/>
          </w:tcPr>
          <w:p w14:paraId="6BF47E00"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14:paraId="1D92A6C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14:paraId="1E14B0D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0.22</w:t>
            </w:r>
          </w:p>
        </w:tc>
        <w:tc>
          <w:tcPr>
            <w:tcW w:w="0" w:type="auto"/>
          </w:tcPr>
          <w:p w14:paraId="1AD17A8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2.28</w:t>
            </w:r>
          </w:p>
        </w:tc>
        <w:tc>
          <w:tcPr>
            <w:tcW w:w="0" w:type="auto"/>
          </w:tcPr>
          <w:p w14:paraId="7155827F"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0.2251</w:t>
            </w:r>
          </w:p>
        </w:tc>
      </w:tr>
      <w:tr w:rsidR="007C2E0A" w:rsidRPr="00D12631" w14:paraId="6B41EF7D" w14:textId="77777777">
        <w:tc>
          <w:tcPr>
            <w:tcW w:w="0" w:type="auto"/>
          </w:tcPr>
          <w:p w14:paraId="52E16BBA"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Copper (Cu)</w:t>
            </w:r>
          </w:p>
        </w:tc>
        <w:tc>
          <w:tcPr>
            <w:tcW w:w="0" w:type="auto"/>
          </w:tcPr>
          <w:p w14:paraId="2CEEA3CD"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14:paraId="5A0EB22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39</w:t>
            </w:r>
          </w:p>
        </w:tc>
        <w:tc>
          <w:tcPr>
            <w:tcW w:w="0" w:type="auto"/>
          </w:tcPr>
          <w:p w14:paraId="00D59BB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0.06</w:t>
            </w:r>
          </w:p>
        </w:tc>
        <w:tc>
          <w:tcPr>
            <w:tcW w:w="0" w:type="auto"/>
          </w:tcPr>
          <w:p w14:paraId="1DC2DC7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0.40</w:t>
            </w:r>
          </w:p>
        </w:tc>
        <w:tc>
          <w:tcPr>
            <w:tcW w:w="0" w:type="auto"/>
          </w:tcPr>
          <w:p w14:paraId="5790DB8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0.1762</w:t>
            </w:r>
          </w:p>
        </w:tc>
      </w:tr>
      <w:tr w:rsidR="007C2E0A" w:rsidRPr="00D12631" w14:paraId="76854491" w14:textId="77777777">
        <w:tc>
          <w:tcPr>
            <w:tcW w:w="0" w:type="auto"/>
          </w:tcPr>
          <w:p w14:paraId="5B8D8E16"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Arsenic (As)</w:t>
            </w:r>
          </w:p>
        </w:tc>
        <w:tc>
          <w:tcPr>
            <w:tcW w:w="0" w:type="auto"/>
          </w:tcPr>
          <w:p w14:paraId="6090CF9C"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14:paraId="2E7989E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14</w:t>
            </w:r>
          </w:p>
        </w:tc>
        <w:tc>
          <w:tcPr>
            <w:tcW w:w="0" w:type="auto"/>
          </w:tcPr>
          <w:p w14:paraId="07AC7B4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0.00</w:t>
            </w:r>
          </w:p>
        </w:tc>
        <w:tc>
          <w:tcPr>
            <w:tcW w:w="0" w:type="auto"/>
          </w:tcPr>
          <w:p w14:paraId="7F010449"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0.14</w:t>
            </w:r>
          </w:p>
        </w:tc>
        <w:tc>
          <w:tcPr>
            <w:tcW w:w="0" w:type="auto"/>
          </w:tcPr>
          <w:p w14:paraId="650E740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0.1112</w:t>
            </w:r>
          </w:p>
        </w:tc>
      </w:tr>
      <w:tr w:rsidR="007C2E0A" w:rsidRPr="00D12631" w14:paraId="5C5B9C76" w14:textId="77777777">
        <w:tc>
          <w:tcPr>
            <w:tcW w:w="0" w:type="auto"/>
          </w:tcPr>
          <w:p w14:paraId="71A478B1"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Strontium (Sr)</w:t>
            </w:r>
          </w:p>
        </w:tc>
        <w:tc>
          <w:tcPr>
            <w:tcW w:w="0" w:type="auto"/>
          </w:tcPr>
          <w:p w14:paraId="4DB70E9E"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14:paraId="02B8A80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14:paraId="0112EC3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0.69</w:t>
            </w:r>
          </w:p>
        </w:tc>
        <w:tc>
          <w:tcPr>
            <w:tcW w:w="0" w:type="auto"/>
          </w:tcPr>
          <w:p w14:paraId="4DFC9B0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12.21</w:t>
            </w:r>
          </w:p>
        </w:tc>
        <w:tc>
          <w:tcPr>
            <w:tcW w:w="0" w:type="auto"/>
          </w:tcPr>
          <w:p w14:paraId="6ED429FC"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0.0445</w:t>
            </w:r>
          </w:p>
        </w:tc>
      </w:tr>
      <w:tr w:rsidR="007C2E0A" w:rsidRPr="00D12631" w14:paraId="3B923DEC" w14:textId="77777777">
        <w:tc>
          <w:tcPr>
            <w:tcW w:w="0" w:type="auto"/>
          </w:tcPr>
          <w:p w14:paraId="418E34B5"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Silicon (Si)</w:t>
            </w:r>
          </w:p>
        </w:tc>
        <w:tc>
          <w:tcPr>
            <w:tcW w:w="0" w:type="auto"/>
          </w:tcPr>
          <w:p w14:paraId="0788D56E"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ug/L</w:t>
            </w:r>
          </w:p>
        </w:tc>
        <w:tc>
          <w:tcPr>
            <w:tcW w:w="0" w:type="auto"/>
          </w:tcPr>
          <w:p w14:paraId="27708FF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14:paraId="2450AB23"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-37.45</w:t>
            </w:r>
          </w:p>
        </w:tc>
        <w:tc>
          <w:tcPr>
            <w:tcW w:w="0" w:type="auto"/>
          </w:tcPr>
          <w:p w14:paraId="45C2297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2433.98</w:t>
            </w:r>
          </w:p>
        </w:tc>
        <w:tc>
          <w:tcPr>
            <w:tcW w:w="0" w:type="auto"/>
          </w:tcPr>
          <w:p w14:paraId="44BDAC9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0.0383</w:t>
            </w:r>
          </w:p>
        </w:tc>
      </w:tr>
      <w:tr w:rsidR="007C2E0A" w:rsidRPr="00D12631" w14:paraId="6BC07300" w14:textId="77777777">
        <w:tc>
          <w:tcPr>
            <w:tcW w:w="0" w:type="auto"/>
          </w:tcPr>
          <w:p w14:paraId="745E5B40"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Magnesium (Mg)</w:t>
            </w:r>
          </w:p>
        </w:tc>
        <w:tc>
          <w:tcPr>
            <w:tcW w:w="0" w:type="auto"/>
          </w:tcPr>
          <w:p w14:paraId="62DFA241"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mg/L</w:t>
            </w:r>
          </w:p>
        </w:tc>
        <w:tc>
          <w:tcPr>
            <w:tcW w:w="0" w:type="auto"/>
          </w:tcPr>
          <w:p w14:paraId="3860892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14:paraId="6A7997F1"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0.01</w:t>
            </w:r>
          </w:p>
        </w:tc>
        <w:tc>
          <w:tcPr>
            <w:tcW w:w="0" w:type="auto"/>
          </w:tcPr>
          <w:p w14:paraId="55C6FA6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0.55</w:t>
            </w:r>
          </w:p>
        </w:tc>
        <w:tc>
          <w:tcPr>
            <w:tcW w:w="0" w:type="auto"/>
          </w:tcPr>
          <w:p w14:paraId="4D8112F0"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0.0298</w:t>
            </w:r>
          </w:p>
        </w:tc>
      </w:tr>
      <w:tr w:rsidR="007C2E0A" w:rsidRPr="00D12631" w14:paraId="13B37B30" w14:textId="77777777">
        <w:tc>
          <w:tcPr>
            <w:tcW w:w="0" w:type="auto"/>
          </w:tcPr>
          <w:p w14:paraId="5108C3D4"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Potassium (K)</w:t>
            </w:r>
          </w:p>
        </w:tc>
        <w:tc>
          <w:tcPr>
            <w:tcW w:w="0" w:type="auto"/>
          </w:tcPr>
          <w:p w14:paraId="584D8D88"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mg/L</w:t>
            </w:r>
          </w:p>
        </w:tc>
        <w:tc>
          <w:tcPr>
            <w:tcW w:w="0" w:type="auto"/>
          </w:tcPr>
          <w:p w14:paraId="323B7B5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32</w:t>
            </w:r>
          </w:p>
        </w:tc>
        <w:tc>
          <w:tcPr>
            <w:tcW w:w="0" w:type="auto"/>
          </w:tcPr>
          <w:p w14:paraId="2EF87A4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-0.01</w:t>
            </w:r>
          </w:p>
        </w:tc>
        <w:tc>
          <w:tcPr>
            <w:tcW w:w="0" w:type="auto"/>
          </w:tcPr>
          <w:p w14:paraId="0D77A0F5"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0.17</w:t>
            </w:r>
          </w:p>
        </w:tc>
        <w:tc>
          <w:tcPr>
            <w:tcW w:w="0" w:type="auto"/>
          </w:tcPr>
          <w:p w14:paraId="41667C18"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0.0216</w:t>
            </w:r>
          </w:p>
        </w:tc>
      </w:tr>
      <w:tr w:rsidR="007C2E0A" w:rsidRPr="00D12631" w14:paraId="58764A98" w14:textId="77777777">
        <w:tc>
          <w:tcPr>
            <w:tcW w:w="0" w:type="auto"/>
          </w:tcPr>
          <w:p w14:paraId="6789AB70"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Hardness (CaCO3)</w:t>
            </w:r>
          </w:p>
        </w:tc>
        <w:tc>
          <w:tcPr>
            <w:tcW w:w="0" w:type="auto"/>
          </w:tcPr>
          <w:p w14:paraId="2782E113"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mg/L</w:t>
            </w:r>
          </w:p>
        </w:tc>
        <w:tc>
          <w:tcPr>
            <w:tcW w:w="0" w:type="auto"/>
          </w:tcPr>
          <w:p w14:paraId="6301534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41</w:t>
            </w:r>
          </w:p>
        </w:tc>
        <w:tc>
          <w:tcPr>
            <w:tcW w:w="0" w:type="auto"/>
          </w:tcPr>
          <w:p w14:paraId="44E44ED7"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0.19</w:t>
            </w:r>
          </w:p>
        </w:tc>
        <w:tc>
          <w:tcPr>
            <w:tcW w:w="0" w:type="auto"/>
          </w:tcPr>
          <w:p w14:paraId="05B1609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7.87</w:t>
            </w:r>
          </w:p>
        </w:tc>
        <w:tc>
          <w:tcPr>
            <w:tcW w:w="0" w:type="auto"/>
          </w:tcPr>
          <w:p w14:paraId="00D3CD4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0.0153</w:t>
            </w:r>
          </w:p>
        </w:tc>
      </w:tr>
      <w:tr w:rsidR="007C2E0A" w:rsidRPr="00D12631" w14:paraId="25558770" w14:textId="77777777">
        <w:tc>
          <w:tcPr>
            <w:tcW w:w="0" w:type="auto"/>
          </w:tcPr>
          <w:p w14:paraId="4D189F75"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Calcium (Ca)</w:t>
            </w:r>
          </w:p>
        </w:tc>
        <w:tc>
          <w:tcPr>
            <w:tcW w:w="0" w:type="auto"/>
          </w:tcPr>
          <w:p w14:paraId="44AA2292"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mg/L</w:t>
            </w:r>
          </w:p>
        </w:tc>
        <w:tc>
          <w:tcPr>
            <w:tcW w:w="0" w:type="auto"/>
          </w:tcPr>
          <w:p w14:paraId="4DFD176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42</w:t>
            </w:r>
          </w:p>
        </w:tc>
        <w:tc>
          <w:tcPr>
            <w:tcW w:w="0" w:type="auto"/>
          </w:tcPr>
          <w:p w14:paraId="0178890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0.04</w:t>
            </w:r>
          </w:p>
        </w:tc>
        <w:tc>
          <w:tcPr>
            <w:tcW w:w="0" w:type="auto"/>
          </w:tcPr>
          <w:p w14:paraId="082D1ED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2.30</w:t>
            </w:r>
          </w:p>
        </w:tc>
        <w:tc>
          <w:tcPr>
            <w:tcW w:w="0" w:type="auto"/>
          </w:tcPr>
          <w:p w14:paraId="460412E4"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0.0095</w:t>
            </w:r>
          </w:p>
        </w:tc>
      </w:tr>
      <w:tr w:rsidR="007C2E0A" w:rsidRPr="00D12631" w14:paraId="3B9D576E" w14:textId="77777777">
        <w:tc>
          <w:tcPr>
            <w:tcW w:w="0" w:type="auto"/>
          </w:tcPr>
          <w:p w14:paraId="5D39A44F"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Total Sodium (Na)</w:t>
            </w:r>
          </w:p>
        </w:tc>
        <w:tc>
          <w:tcPr>
            <w:tcW w:w="0" w:type="auto"/>
          </w:tcPr>
          <w:p w14:paraId="076155A0" w14:textId="77777777" w:rsidR="007C2E0A" w:rsidRPr="00D12631" w:rsidRDefault="00192FFF" w:rsidP="00D12631">
            <w:pPr>
              <w:spacing w:line="240" w:lineRule="auto"/>
              <w:rPr>
                <w:rFonts w:asciiTheme="minorHAnsi" w:hAnsiTheme="minorHAnsi" w:cstheme="minorHAnsi"/>
              </w:rPr>
            </w:pPr>
            <w:r w:rsidRPr="00D12631">
              <w:rPr>
                <w:rFonts w:asciiTheme="minorHAnsi" w:hAnsiTheme="minorHAnsi" w:cstheme="minorHAnsi"/>
              </w:rPr>
              <w:t>mg/L</w:t>
            </w:r>
          </w:p>
        </w:tc>
        <w:tc>
          <w:tcPr>
            <w:tcW w:w="0" w:type="auto"/>
          </w:tcPr>
          <w:p w14:paraId="3C1E9652"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37</w:t>
            </w:r>
          </w:p>
        </w:tc>
        <w:tc>
          <w:tcPr>
            <w:tcW w:w="0" w:type="auto"/>
          </w:tcPr>
          <w:p w14:paraId="7C798E4B"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0.03</w:t>
            </w:r>
          </w:p>
        </w:tc>
        <w:tc>
          <w:tcPr>
            <w:tcW w:w="0" w:type="auto"/>
          </w:tcPr>
          <w:p w14:paraId="5E54D086"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1.70</w:t>
            </w:r>
          </w:p>
        </w:tc>
        <w:tc>
          <w:tcPr>
            <w:tcW w:w="0" w:type="auto"/>
          </w:tcPr>
          <w:p w14:paraId="76D0997D" w14:textId="77777777" w:rsidR="007C2E0A" w:rsidRPr="00D12631" w:rsidRDefault="00192FFF" w:rsidP="00D12631">
            <w:pPr>
              <w:spacing w:line="240" w:lineRule="auto"/>
              <w:jc w:val="right"/>
              <w:rPr>
                <w:rFonts w:asciiTheme="minorHAnsi" w:hAnsiTheme="minorHAnsi" w:cstheme="minorHAnsi"/>
              </w:rPr>
            </w:pPr>
            <w:r w:rsidRPr="00D12631">
              <w:rPr>
                <w:rFonts w:asciiTheme="minorHAnsi" w:hAnsiTheme="minorHAnsi" w:cstheme="minorHAnsi"/>
              </w:rPr>
              <w:t>0.0081</w:t>
            </w:r>
          </w:p>
        </w:tc>
      </w:tr>
    </w:tbl>
    <w:p w14:paraId="1E2FFD17" w14:textId="77777777" w:rsidR="007C2E0A" w:rsidRDefault="00192FFF">
      <w:r>
        <w:t> </w:t>
      </w:r>
    </w:p>
    <w:p w14:paraId="320D24F0" w14:textId="77777777" w:rsidR="00D12631" w:rsidRDefault="00D12631"/>
    <w:p w14:paraId="3D4ECCE6" w14:textId="77777777" w:rsidR="00D12631" w:rsidRDefault="00D12631"/>
    <w:p w14:paraId="131778DC" w14:textId="77777777" w:rsidR="00D12631" w:rsidRDefault="00D12631"/>
    <w:p w14:paraId="06845995" w14:textId="77777777" w:rsidR="00D12631" w:rsidRDefault="00D12631"/>
    <w:p w14:paraId="1E6D4B73" w14:textId="77777777" w:rsidR="007C2E0A" w:rsidRDefault="00192FFF">
      <w:r>
        <w:rPr>
          <w:b/>
          <w:i/>
        </w:rPr>
        <w:t>Nitrate &amp; DOC</w:t>
      </w:r>
    </w:p>
    <w:p w14:paraId="61F43598" w14:textId="77777777" w:rsidR="007C2E0A" w:rsidRDefault="00192FFF">
      <w:r>
        <w:t>Each sample that was analyzed on the Spectrolyser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 30). Nitrate can be a spectroscopic interferant for DOM estimates, and it’s unclear how the spectrolyser destinguishes between the two.</w:t>
      </w:r>
    </w:p>
    <w:p w14:paraId="70B8F89C" w14:textId="77777777" w:rsidR="007C2E0A" w:rsidRDefault="00192FFF">
      <w:r>
        <w:t> </w:t>
      </w:r>
    </w:p>
    <w:p w14:paraId="03266433" w14:textId="77777777" w:rsidR="007C2E0A" w:rsidRDefault="00192FFF" w:rsidP="00D12631">
      <w:pPr>
        <w:spacing w:line="240" w:lineRule="auto"/>
      </w:pPr>
      <w:r>
        <w:rPr>
          <w:noProof/>
        </w:rPr>
        <w:drawing>
          <wp:inline distT="0" distB="0" distL="0" distR="0" wp14:anchorId="5728AB57" wp14:editId="4E420FC8">
            <wp:extent cx="5504749" cy="3669832"/>
            <wp:effectExtent l="0" t="0" r="0" b="0"/>
            <wp:docPr id="30" name="Picture" descr="Figure 30: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85"/>
                    <a:stretch>
                      <a:fillRect/>
                    </a:stretch>
                  </pic:blipFill>
                  <pic:spPr bwMode="auto">
                    <a:xfrm>
                      <a:off x="0" y="0"/>
                      <a:ext cx="5504749" cy="3669832"/>
                    </a:xfrm>
                    <a:prstGeom prst="rect">
                      <a:avLst/>
                    </a:prstGeom>
                    <a:noFill/>
                    <a:ln w="9525">
                      <a:noFill/>
                      <a:headEnd/>
                      <a:tailEnd/>
                    </a:ln>
                  </pic:spPr>
                </pic:pic>
              </a:graphicData>
            </a:graphic>
          </wp:inline>
        </w:drawing>
      </w:r>
    </w:p>
    <w:p w14:paraId="72DE9ED0" w14:textId="77777777" w:rsidR="007C2E0A" w:rsidRDefault="00192FFF" w:rsidP="00D12631">
      <w:pPr>
        <w:spacing w:line="240" w:lineRule="auto"/>
      </w:pPr>
      <w:r>
        <w:t xml:space="preserve">Figure 30:  </w:t>
      </w:r>
      <w:r>
        <w:rPr>
          <w:i/>
        </w:rPr>
        <w:t>Concentration of nitrate (estimated via UV-Vis absorption) and dissolved organic carbon.</w:t>
      </w:r>
    </w:p>
    <w:p w14:paraId="617F8ACC" w14:textId="77777777" w:rsidR="007C2E0A" w:rsidRDefault="00192FFF">
      <w:r>
        <w:t> </w:t>
      </w:r>
    </w:p>
    <w:p w14:paraId="74FCA0FA" w14:textId="77777777" w:rsidR="00D12631" w:rsidRDefault="00D12631">
      <w:pPr>
        <w:rPr>
          <w:b/>
          <w:i/>
        </w:rPr>
      </w:pPr>
    </w:p>
    <w:p w14:paraId="1AB8941A" w14:textId="77777777" w:rsidR="00D12631" w:rsidRDefault="00D12631">
      <w:pPr>
        <w:rPr>
          <w:b/>
          <w:i/>
        </w:rPr>
      </w:pPr>
    </w:p>
    <w:p w14:paraId="361677E5" w14:textId="77777777" w:rsidR="007C2E0A" w:rsidRDefault="00192FFF">
      <w:r>
        <w:rPr>
          <w:b/>
          <w:i/>
        </w:rPr>
        <w:t>Treatability &amp; DOC</w:t>
      </w:r>
    </w:p>
    <w:p w14:paraId="17026CDA" w14:textId="77777777" w:rsidR="007C2E0A" w:rsidRDefault="00192FF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 31). The relatively stronger correlation between DBP-FPs and UV-254 indicates that while DOM concentration is an important indicator of source water treatability challenges, the aromaticity of source water NOM may be an even more important driver.</w:t>
      </w:r>
    </w:p>
    <w:p w14:paraId="5316A6CF" w14:textId="77777777" w:rsidR="007C2E0A" w:rsidRDefault="00192FFF">
      <w:r>
        <w:t> </w:t>
      </w:r>
    </w:p>
    <w:p w14:paraId="270A3535" w14:textId="77777777" w:rsidR="007C2E0A" w:rsidRDefault="00192FFF" w:rsidP="00D12631">
      <w:pPr>
        <w:spacing w:line="240" w:lineRule="auto"/>
      </w:pPr>
      <w:r>
        <w:rPr>
          <w:noProof/>
        </w:rPr>
        <w:drawing>
          <wp:inline distT="0" distB="0" distL="0" distR="0" wp14:anchorId="57644A11" wp14:editId="3D7A42EC">
            <wp:extent cx="5504886" cy="7077710"/>
            <wp:effectExtent l="0" t="0" r="0" b="0"/>
            <wp:docPr id="31" name="Picture" descr="Figure 31: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86"/>
                    <a:stretch>
                      <a:fillRect/>
                    </a:stretch>
                  </pic:blipFill>
                  <pic:spPr bwMode="auto">
                    <a:xfrm>
                      <a:off x="0" y="0"/>
                      <a:ext cx="5510191" cy="7084531"/>
                    </a:xfrm>
                    <a:prstGeom prst="rect">
                      <a:avLst/>
                    </a:prstGeom>
                    <a:noFill/>
                    <a:ln w="9525">
                      <a:noFill/>
                      <a:headEnd/>
                      <a:tailEnd/>
                    </a:ln>
                  </pic:spPr>
                </pic:pic>
              </a:graphicData>
            </a:graphic>
          </wp:inline>
        </w:drawing>
      </w:r>
    </w:p>
    <w:p w14:paraId="4DA7FC35" w14:textId="77777777" w:rsidR="007C2E0A" w:rsidRDefault="00192FFF" w:rsidP="00D12631">
      <w:pPr>
        <w:spacing w:line="240" w:lineRule="auto"/>
      </w:pPr>
      <w:r>
        <w:t xml:space="preserve">Figure 31:  </w:t>
      </w:r>
      <w:r>
        <w:rPr>
          <w:i/>
        </w:rPr>
        <w:t>Plots of disinfection by-product formation potentials (DBP-FPs) with dissolved organic carbon (left column) and UV absorbance at 254 nm (right column). Samples collected at four sites on two occasions.</w:t>
      </w:r>
    </w:p>
    <w:p w14:paraId="408361CF" w14:textId="77777777" w:rsidR="007C2E0A" w:rsidRDefault="00192FFF">
      <w:r>
        <w:t> </w:t>
      </w:r>
    </w:p>
    <w:p w14:paraId="0B4C12E7" w14:textId="77777777" w:rsidR="007C2E0A" w:rsidRDefault="00192FFF">
      <w:r>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14:paraId="007DCD16" w14:textId="77777777" w:rsidR="007C2E0A" w:rsidRDefault="00192FFF">
      <w:r>
        <w:t> </w:t>
      </w:r>
    </w:p>
    <w:p w14:paraId="75317C10" w14:textId="77777777" w:rsidR="00D12631" w:rsidRDefault="00D12631"/>
    <w:p w14:paraId="06715F10" w14:textId="77777777" w:rsidR="00D12631" w:rsidRDefault="00D12631"/>
    <w:p w14:paraId="4658A162" w14:textId="77777777" w:rsidR="00D12631" w:rsidRDefault="00D12631"/>
    <w:p w14:paraId="51340BC3" w14:textId="77777777" w:rsidR="00D12631" w:rsidRDefault="00D12631"/>
    <w:p w14:paraId="54B4058A" w14:textId="77777777" w:rsidR="00D12631" w:rsidRDefault="00D12631"/>
    <w:p w14:paraId="194566D6" w14:textId="77777777" w:rsidR="00D12631" w:rsidRDefault="00D12631"/>
    <w:p w14:paraId="1686E235" w14:textId="77777777" w:rsidR="007C2E0A" w:rsidRDefault="00192FFF" w:rsidP="005B0621">
      <w:pPr>
        <w:numPr>
          <w:ilvl w:val="0"/>
          <w:numId w:val="12"/>
        </w:numPr>
      </w:pPr>
      <w:r>
        <w:t>TO DO: add comparison of treatability metrics at Tunnel versus Sooke Tribs</w:t>
      </w:r>
    </w:p>
    <w:p w14:paraId="4FA0C326" w14:textId="77777777" w:rsidR="007C2E0A" w:rsidRDefault="00192FFF">
      <w:r>
        <w:t> </w:t>
      </w:r>
    </w:p>
    <w:p w14:paraId="656B75F9" w14:textId="77777777" w:rsidR="007C2E0A" w:rsidRDefault="00192FFF">
      <w:r>
        <w:rPr>
          <w:b/>
          <w:i/>
        </w:rPr>
        <w:t>?</w:t>
      </w:r>
    </w:p>
    <w:p w14:paraId="6699C43F" w14:textId="77777777" w:rsidR="007C2E0A" w:rsidRDefault="00192FFF" w:rsidP="005B0621">
      <w:pPr>
        <w:numPr>
          <w:ilvl w:val="0"/>
          <w:numId w:val="13"/>
        </w:numPr>
      </w:pPr>
      <w:r>
        <w:t>Gauging Streamflow (?)</w:t>
      </w:r>
    </w:p>
    <w:p w14:paraId="340A8937" w14:textId="77777777" w:rsidR="007C2E0A" w:rsidRDefault="00192FFF" w:rsidP="005B0621">
      <w:pPr>
        <w:numPr>
          <w:ilvl w:val="0"/>
          <w:numId w:val="13"/>
        </w:numPr>
      </w:pPr>
      <w:r>
        <w:t>Instrument calibration</w:t>
      </w:r>
    </w:p>
    <w:p w14:paraId="133EE524" w14:textId="77777777" w:rsidR="00D12631" w:rsidRDefault="00192FFF" w:rsidP="005B0621">
      <w:pPr>
        <w:numPr>
          <w:ilvl w:val="0"/>
          <w:numId w:val="13"/>
        </w:numPr>
      </w:pPr>
      <w:r>
        <w:t>Calibration verification (cal vers</w:t>
      </w:r>
      <w:r w:rsidR="00D12631">
        <w:t>)</w:t>
      </w:r>
    </w:p>
    <w:sectPr w:rsidR="00D12631" w:rsidSect="00864AAB">
      <w:pgSz w:w="12240" w:h="15840" w:code="1"/>
      <w:pgMar w:top="1440" w:right="1440" w:bottom="1440" w:left="1440" w:header="706" w:footer="706"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ill Floyd" w:date="2020-06-25T13:52:00Z" w:initials="BF">
    <w:p w14:paraId="166CDF6C" w14:textId="77777777" w:rsidR="00B46053" w:rsidRDefault="00B46053">
      <w:pPr>
        <w:pStyle w:val="CommentText"/>
      </w:pPr>
      <w:r>
        <w:rPr>
          <w:rStyle w:val="CommentReference"/>
        </w:rPr>
        <w:annotationRef/>
      </w:r>
      <w:r>
        <w:t>Too wordy – maybe something like:  Spatial-temporal variation in water quality across a second growth forested watershed on Vancouver Island, BC.</w:t>
      </w:r>
    </w:p>
  </w:comment>
  <w:comment w:id="7" w:author="Bill Floyd" w:date="2020-06-25T13:57:00Z" w:initials="BF">
    <w:p w14:paraId="69C3EF86" w14:textId="77777777" w:rsidR="00B46053" w:rsidRDefault="00B46053">
      <w:pPr>
        <w:pStyle w:val="CommentText"/>
      </w:pPr>
      <w:r>
        <w:rPr>
          <w:rStyle w:val="CommentReference"/>
        </w:rPr>
        <w:annotationRef/>
      </w:r>
      <w:r>
        <w:t>Don’t use “we”, or if you do keep it consistent through the paper ie “Observed seasonal difference in DOM character was assessed by SUVA254…..”</w:t>
      </w:r>
    </w:p>
  </w:comment>
  <w:comment w:id="8" w:author="Bill Floyd" w:date="2020-06-25T13:59:00Z" w:initials="BF">
    <w:p w14:paraId="1CC8D7DA" w14:textId="77777777" w:rsidR="00B46053" w:rsidRDefault="00B46053">
      <w:pPr>
        <w:pStyle w:val="CommentText"/>
      </w:pPr>
      <w:r>
        <w:rPr>
          <w:rStyle w:val="CommentReference"/>
        </w:rPr>
        <w:annotationRef/>
      </w:r>
      <w:r>
        <w:t>This will obviously change when your results are done.</w:t>
      </w:r>
    </w:p>
  </w:comment>
  <w:comment w:id="11" w:author="Bill Floyd" w:date="2020-06-25T14:00:00Z" w:initials="BF">
    <w:p w14:paraId="600D7673" w14:textId="77777777" w:rsidR="00B46053" w:rsidRDefault="00B46053">
      <w:pPr>
        <w:pStyle w:val="CommentText"/>
      </w:pPr>
      <w:r>
        <w:rPr>
          <w:rStyle w:val="CommentReference"/>
        </w:rPr>
        <w:annotationRef/>
      </w:r>
      <w:r>
        <w:t>Not natural, more the variability in a previously harvested watershed.</w:t>
      </w:r>
    </w:p>
  </w:comment>
  <w:comment w:id="12" w:author="Bill Floyd" w:date="2020-06-25T14:01:00Z" w:initials="BF">
    <w:p w14:paraId="7F85F2B7" w14:textId="77777777" w:rsidR="00B46053" w:rsidRDefault="00B46053">
      <w:pPr>
        <w:pStyle w:val="CommentText"/>
      </w:pPr>
      <w:r>
        <w:rPr>
          <w:rStyle w:val="CommentReference"/>
        </w:rPr>
        <w:annotationRef/>
      </w:r>
      <w:r>
        <w:t>I disagree that land use impacts are minimal -  avery large percentage of the watershed has been harvested</w:t>
      </w:r>
    </w:p>
  </w:comment>
  <w:comment w:id="13" w:author="Bill Floyd" w:date="2020-06-25T14:01:00Z" w:initials="BF">
    <w:p w14:paraId="50BD479F" w14:textId="77777777" w:rsidR="00B46053" w:rsidRDefault="00B46053">
      <w:pPr>
        <w:pStyle w:val="CommentText"/>
      </w:pPr>
      <w:r>
        <w:rPr>
          <w:rStyle w:val="CommentReference"/>
        </w:rPr>
        <w:annotationRef/>
      </w:r>
    </w:p>
  </w:comment>
  <w:comment w:id="14" w:author="Bill Floyd" w:date="2020-06-25T14:01:00Z" w:initials="BF">
    <w:p w14:paraId="08718365" w14:textId="77777777" w:rsidR="00B46053" w:rsidRDefault="00B46053">
      <w:pPr>
        <w:pStyle w:val="CommentText"/>
      </w:pPr>
      <w:r>
        <w:rPr>
          <w:rStyle w:val="CommentReference"/>
        </w:rPr>
        <w:annotationRef/>
      </w:r>
    </w:p>
  </w:comment>
  <w:comment w:id="15" w:author="Bill Floyd" w:date="2020-06-25T14:03:00Z" w:initials="BF">
    <w:p w14:paraId="05CA6B00" w14:textId="77777777" w:rsidR="00B46053" w:rsidRDefault="00B46053">
      <w:pPr>
        <w:pStyle w:val="CommentText"/>
      </w:pPr>
      <w:r>
        <w:rPr>
          <w:rStyle w:val="CommentReference"/>
        </w:rPr>
        <w:annotationRef/>
      </w:r>
      <w:r>
        <w:t>Passive? Automatic?</w:t>
      </w:r>
    </w:p>
  </w:comment>
  <w:comment w:id="16" w:author="Bill Floyd" w:date="2020-06-25T14:04:00Z" w:initials="BF">
    <w:p w14:paraId="4177800B" w14:textId="77777777" w:rsidR="00B46053" w:rsidRDefault="00B46053">
      <w:pPr>
        <w:pStyle w:val="CommentText"/>
      </w:pPr>
      <w:r>
        <w:rPr>
          <w:rStyle w:val="CommentReference"/>
        </w:rPr>
        <w:annotationRef/>
      </w:r>
      <w:r>
        <w:t>Only mention this if you are going to present it</w:t>
      </w:r>
    </w:p>
  </w:comment>
  <w:comment w:id="17" w:author="Bill Floyd" w:date="2020-06-25T14:03:00Z" w:initials="BF">
    <w:p w14:paraId="207803CF" w14:textId="77777777" w:rsidR="00B46053" w:rsidRDefault="00B46053">
      <w:pPr>
        <w:pStyle w:val="CommentText"/>
      </w:pPr>
      <w:r>
        <w:rPr>
          <w:rStyle w:val="CommentReference"/>
        </w:rPr>
        <w:annotationRef/>
      </w:r>
    </w:p>
  </w:comment>
  <w:comment w:id="18" w:author="Bill Floyd" w:date="2020-06-25T14:04:00Z" w:initials="BF">
    <w:p w14:paraId="3736DF90" w14:textId="77777777" w:rsidR="00B46053" w:rsidRDefault="00B46053">
      <w:pPr>
        <w:pStyle w:val="CommentText"/>
      </w:pPr>
      <w:r>
        <w:rPr>
          <w:rStyle w:val="CommentReference"/>
        </w:rPr>
        <w:annotationRef/>
      </w:r>
      <w:r>
        <w:t>Avoid qualitative descriptives that aren’t defined through data.</w:t>
      </w:r>
    </w:p>
  </w:comment>
  <w:comment w:id="29" w:author="Bill Floyd" w:date="2020-06-25T14:06:00Z" w:initials="BF">
    <w:p w14:paraId="4F2B561A" w14:textId="306E879A" w:rsidR="00B46053" w:rsidRDefault="00B46053">
      <w:pPr>
        <w:pStyle w:val="CommentText"/>
      </w:pPr>
      <w:r>
        <w:rPr>
          <w:rStyle w:val="CommentReference"/>
        </w:rPr>
        <w:annotationRef/>
      </w:r>
      <w:r>
        <w:t>which can result</w:t>
      </w:r>
    </w:p>
  </w:comment>
  <w:comment w:id="32" w:author="Bill Floyd" w:date="2020-06-25T14:07:00Z" w:initials="BF">
    <w:p w14:paraId="4C930587" w14:textId="77777777" w:rsidR="00B46053" w:rsidRDefault="00B46053">
      <w:pPr>
        <w:pStyle w:val="CommentText"/>
      </w:pPr>
      <w:r>
        <w:rPr>
          <w:rStyle w:val="CommentReference"/>
        </w:rPr>
        <w:annotationRef/>
      </w:r>
      <w:r>
        <w:t>What is a runoff process?</w:t>
      </w:r>
    </w:p>
  </w:comment>
  <w:comment w:id="35" w:author="Bill Floyd" w:date="2020-06-25T14:07:00Z" w:initials="BF">
    <w:p w14:paraId="3F47DCF7" w14:textId="77777777" w:rsidR="00B46053" w:rsidRDefault="00B46053">
      <w:pPr>
        <w:pStyle w:val="CommentText"/>
      </w:pPr>
      <w:r>
        <w:rPr>
          <w:rStyle w:val="CommentReference"/>
        </w:rPr>
        <w:annotationRef/>
      </w:r>
      <w:r>
        <w:t>Is it?</w:t>
      </w:r>
    </w:p>
  </w:comment>
  <w:comment w:id="36" w:author="Bill Floyd" w:date="2020-06-25T14:09:00Z" w:initials="BF">
    <w:p w14:paraId="42F4D02A" w14:textId="1B54EEE5" w:rsidR="00B46053" w:rsidRDefault="00B46053">
      <w:pPr>
        <w:pStyle w:val="CommentText"/>
      </w:pPr>
      <w:r>
        <w:rPr>
          <w:rStyle w:val="CommentReference"/>
        </w:rPr>
        <w:annotationRef/>
      </w:r>
      <w:r>
        <w:t>What about heavy metals and other things bad for peoples heatlh?</w:t>
      </w:r>
    </w:p>
  </w:comment>
  <w:comment w:id="37" w:author="Bill Floyd" w:date="2020-06-25T14:14:00Z" w:initials="BF">
    <w:p w14:paraId="44E2AC55" w14:textId="77777777" w:rsidR="00B46053" w:rsidRDefault="00B46053">
      <w:pPr>
        <w:pStyle w:val="CommentText"/>
      </w:pPr>
      <w:r>
        <w:rPr>
          <w:rStyle w:val="CommentReference"/>
        </w:rPr>
        <w:annotationRef/>
      </w:r>
      <w:r>
        <w:t>Rework this sentence</w:t>
      </w:r>
    </w:p>
  </w:comment>
  <w:comment w:id="42" w:author="Bill Floyd" w:date="2020-06-25T14:17:00Z" w:initials="BF">
    <w:p w14:paraId="46FA00E3" w14:textId="245D99C4" w:rsidR="00B46053" w:rsidRDefault="00B46053">
      <w:pPr>
        <w:pStyle w:val="CommentText"/>
      </w:pPr>
      <w:r>
        <w:rPr>
          <w:rStyle w:val="CommentReference"/>
        </w:rPr>
        <w:annotationRef/>
      </w:r>
      <w:r>
        <w:t>References?</w:t>
      </w:r>
    </w:p>
  </w:comment>
  <w:comment w:id="48" w:author="Bill Floyd" w:date="2020-06-25T14:25:00Z" w:initials="BF">
    <w:p w14:paraId="39D0A55E" w14:textId="77777777" w:rsidR="00B46053" w:rsidRDefault="00B46053">
      <w:pPr>
        <w:pStyle w:val="CommentText"/>
      </w:pPr>
      <w:r>
        <w:rPr>
          <w:rStyle w:val="CommentReference"/>
        </w:rPr>
        <w:annotationRef/>
      </w:r>
      <w:r>
        <w:t>When you get to your discussion, it will be useful to refer back to this paper to see how it fits – the leach is analogous to some watesheds in Washington state</w:t>
      </w:r>
    </w:p>
  </w:comment>
  <w:comment w:id="49" w:author="Bill Floyd" w:date="2020-06-25T14:26:00Z" w:initials="BF">
    <w:p w14:paraId="1464C8F1" w14:textId="77777777" w:rsidR="00B46053" w:rsidRDefault="00B46053">
      <w:pPr>
        <w:pStyle w:val="CommentText"/>
      </w:pPr>
      <w:r>
        <w:rPr>
          <w:rStyle w:val="CommentReference"/>
        </w:rPr>
        <w:annotationRef/>
      </w:r>
      <w:r>
        <w:t>There are many, many papers that show this – try to include them as references</w:t>
      </w:r>
    </w:p>
  </w:comment>
  <w:comment w:id="50" w:author="Bill Floyd" w:date="2020-06-25T14:28:00Z" w:initials="BF">
    <w:p w14:paraId="797D72E1" w14:textId="77777777" w:rsidR="00B46053" w:rsidRDefault="00B46053">
      <w:pPr>
        <w:pStyle w:val="CommentText"/>
      </w:pPr>
      <w:r>
        <w:rPr>
          <w:rStyle w:val="CommentReference"/>
        </w:rPr>
        <w:annotationRef/>
      </w:r>
    </w:p>
  </w:comment>
  <w:comment w:id="51" w:author="Bill Floyd" w:date="2020-06-25T14:28:00Z" w:initials="BF">
    <w:p w14:paraId="5CAD1DD1" w14:textId="77777777" w:rsidR="00B46053" w:rsidRDefault="00B46053">
      <w:pPr>
        <w:pStyle w:val="CommentText"/>
      </w:pPr>
      <w:r>
        <w:rPr>
          <w:rStyle w:val="CommentReference"/>
        </w:rPr>
        <w:annotationRef/>
      </w:r>
      <w:r>
        <w:t>Are there other studies that show this?</w:t>
      </w:r>
    </w:p>
  </w:comment>
  <w:comment w:id="52" w:author="Bill Floyd" w:date="2020-06-25T14:29:00Z" w:initials="BF">
    <w:p w14:paraId="785DD355" w14:textId="77777777" w:rsidR="00B46053" w:rsidRDefault="00B46053">
      <w:pPr>
        <w:pStyle w:val="CommentText"/>
      </w:pPr>
      <w:r>
        <w:rPr>
          <w:rStyle w:val="CommentReference"/>
        </w:rPr>
        <w:annotationRef/>
      </w:r>
      <w:r>
        <w:t>References……</w:t>
      </w:r>
    </w:p>
  </w:comment>
  <w:comment w:id="53" w:author="Bill Floyd" w:date="2020-06-25T14:29:00Z" w:initials="BF">
    <w:p w14:paraId="4281601C" w14:textId="3219730C" w:rsidR="00B46053" w:rsidRDefault="00B46053">
      <w:pPr>
        <w:pStyle w:val="CommentText"/>
      </w:pPr>
      <w:r>
        <w:rPr>
          <w:rStyle w:val="CommentReference"/>
        </w:rPr>
        <w:annotationRef/>
      </w:r>
      <w:r>
        <w:t>There is a huge amount of literature related to this, and you can also use literature that describes changes to peak flows, yield and low flows that will affect water quality and biogeochemical fluxes</w:t>
      </w:r>
    </w:p>
  </w:comment>
  <w:comment w:id="57" w:author="Bill Floyd" w:date="2020-06-26T22:05:00Z" w:initials="BF">
    <w:p w14:paraId="155F5586" w14:textId="0854EACA" w:rsidR="00B46053" w:rsidRDefault="00B46053">
      <w:pPr>
        <w:pStyle w:val="CommentText"/>
      </w:pPr>
      <w:r>
        <w:rPr>
          <w:rStyle w:val="CommentReference"/>
        </w:rPr>
        <w:annotationRef/>
      </w:r>
      <w:r>
        <w:t>References?</w:t>
      </w:r>
    </w:p>
  </w:comment>
  <w:comment w:id="61" w:author="Bill Floyd" w:date="2020-06-25T14:41:00Z" w:initials="BF">
    <w:p w14:paraId="7850F24D" w14:textId="77777777" w:rsidR="00B46053" w:rsidRDefault="00B46053">
      <w:pPr>
        <w:pStyle w:val="CommentText"/>
      </w:pPr>
      <w:r>
        <w:rPr>
          <w:rStyle w:val="CommentReference"/>
        </w:rPr>
        <w:annotationRef/>
      </w:r>
      <w:r>
        <w:t>Reference or include link</w:t>
      </w:r>
    </w:p>
  </w:comment>
  <w:comment w:id="62" w:author="Bill Floyd" w:date="2020-06-25T14:42:00Z" w:initials="BF">
    <w:p w14:paraId="546C75E6" w14:textId="77777777" w:rsidR="00B46053" w:rsidRDefault="00B46053">
      <w:pPr>
        <w:pStyle w:val="CommentText"/>
      </w:pPr>
      <w:r>
        <w:rPr>
          <w:rStyle w:val="CommentReference"/>
        </w:rPr>
        <w:annotationRef/>
      </w:r>
      <w:r>
        <w:t>Be consistent in yoru terminology</w:t>
      </w:r>
    </w:p>
  </w:comment>
  <w:comment w:id="65" w:author="Bill Floyd" w:date="2020-06-25T14:43:00Z" w:initials="BF">
    <w:p w14:paraId="5FF3D131" w14:textId="77777777" w:rsidR="00B46053" w:rsidRDefault="00B46053">
      <w:pPr>
        <w:pStyle w:val="CommentText"/>
      </w:pPr>
      <w:r>
        <w:rPr>
          <w:rStyle w:val="CommentReference"/>
        </w:rPr>
        <w:annotationRef/>
      </w:r>
      <w:r>
        <w:t>This whole section is saying the same thing in different ways and is not specific enough.  What research question(s) are you trying to answer?  You then set out research objectives to answer that questions.  For example “How do watershed characteristics affect the form and function of Dissolved organic carbon?</w:t>
      </w:r>
    </w:p>
    <w:p w14:paraId="27AD406F" w14:textId="77777777" w:rsidR="00B46053" w:rsidRDefault="00B46053">
      <w:pPr>
        <w:pStyle w:val="CommentText"/>
      </w:pPr>
    </w:p>
    <w:p w14:paraId="3C8DB0ED" w14:textId="77777777" w:rsidR="00B46053" w:rsidRDefault="00B46053">
      <w:pPr>
        <w:pStyle w:val="CommentText"/>
      </w:pPr>
      <w:r>
        <w:t>Does seasonality affect the form and function affect DOC?</w:t>
      </w:r>
    </w:p>
    <w:p w14:paraId="22C93C55" w14:textId="77777777" w:rsidR="00B46053" w:rsidRDefault="00B46053">
      <w:pPr>
        <w:pStyle w:val="CommentText"/>
      </w:pPr>
    </w:p>
    <w:p w14:paraId="1D1C4041" w14:textId="77777777" w:rsidR="00B46053" w:rsidRDefault="00B46053">
      <w:pPr>
        <w:pStyle w:val="CommentText"/>
      </w:pPr>
      <w:r>
        <w:t>What are the main processes that drive DOC export and variation in the leach river watershed?</w:t>
      </w:r>
    </w:p>
    <w:p w14:paraId="5FD9BA01" w14:textId="77777777" w:rsidR="00B46053" w:rsidRDefault="00B46053">
      <w:pPr>
        <w:pStyle w:val="CommentText"/>
      </w:pPr>
    </w:p>
    <w:p w14:paraId="3EC1A1A3" w14:textId="77777777" w:rsidR="00B46053" w:rsidRDefault="00B46053">
      <w:pPr>
        <w:pStyle w:val="CommentText"/>
      </w:pPr>
      <w:r>
        <w:t>You then lay out objectives:</w:t>
      </w:r>
    </w:p>
    <w:p w14:paraId="3CBFF16B" w14:textId="77777777" w:rsidR="00B46053" w:rsidRDefault="00B46053">
      <w:pPr>
        <w:pStyle w:val="CommentText"/>
      </w:pPr>
    </w:p>
    <w:p w14:paraId="2A9D6BE4" w14:textId="7440D162" w:rsidR="00B46053" w:rsidRDefault="00B46053">
      <w:pPr>
        <w:pStyle w:val="CommentText"/>
      </w:pPr>
      <w:r>
        <w:t>Objectice 1</w:t>
      </w:r>
    </w:p>
    <w:p w14:paraId="2562CBEC" w14:textId="77777777" w:rsidR="00B46053" w:rsidRDefault="00B46053">
      <w:pPr>
        <w:pStyle w:val="CommentText"/>
      </w:pPr>
    </w:p>
    <w:p w14:paraId="5A35F12D" w14:textId="77777777" w:rsidR="00B46053" w:rsidRDefault="00B46053">
      <w:pPr>
        <w:pStyle w:val="CommentText"/>
      </w:pPr>
      <w:r>
        <w:t>Design a sampling strategy to measure the spatial and temporal variation of DOM and DOC in the leach River watershed</w:t>
      </w:r>
    </w:p>
    <w:p w14:paraId="62724062" w14:textId="77777777" w:rsidR="00B46053" w:rsidRDefault="00B46053">
      <w:pPr>
        <w:pStyle w:val="CommentText"/>
      </w:pPr>
    </w:p>
    <w:p w14:paraId="541CE52A" w14:textId="77777777" w:rsidR="00B46053" w:rsidRDefault="00B46053">
      <w:pPr>
        <w:pStyle w:val="CommentText"/>
      </w:pPr>
      <w:r>
        <w:t>Objective 2</w:t>
      </w:r>
    </w:p>
    <w:p w14:paraId="739055DF" w14:textId="77777777" w:rsidR="00B46053" w:rsidRDefault="00B46053">
      <w:pPr>
        <w:pStyle w:val="CommentText"/>
      </w:pPr>
    </w:p>
    <w:p w14:paraId="033B2F25" w14:textId="030A67ED" w:rsidR="00B46053" w:rsidRDefault="00B46053">
      <w:pPr>
        <w:pStyle w:val="CommentText"/>
      </w:pPr>
      <w:r>
        <w:t>Assess the role of land-use characteristics in explaining this variation</w:t>
      </w:r>
    </w:p>
    <w:p w14:paraId="41419370" w14:textId="77777777" w:rsidR="00B46053" w:rsidRDefault="00B46053">
      <w:pPr>
        <w:pStyle w:val="CommentText"/>
      </w:pPr>
    </w:p>
    <w:p w14:paraId="0BC20D34" w14:textId="2E814262" w:rsidR="00B46053" w:rsidRDefault="00B46053">
      <w:pPr>
        <w:pStyle w:val="CommentText"/>
      </w:pPr>
      <w:r>
        <w:t>Objective 3</w:t>
      </w:r>
    </w:p>
    <w:p w14:paraId="108C5DE9" w14:textId="77777777" w:rsidR="00B46053" w:rsidRDefault="00B46053">
      <w:pPr>
        <w:pStyle w:val="CommentText"/>
      </w:pPr>
    </w:p>
    <w:p w14:paraId="73FB615A" w14:textId="77777777" w:rsidR="00B46053" w:rsidRDefault="00B46053">
      <w:pPr>
        <w:pStyle w:val="CommentText"/>
      </w:pPr>
      <w:r>
        <w:t>Assess the role that storm events and baseflow affect DOC variation and export and transport to DS areas.</w:t>
      </w:r>
    </w:p>
    <w:p w14:paraId="0DD2A2E6" w14:textId="77777777" w:rsidR="00B46053" w:rsidRDefault="00B46053">
      <w:pPr>
        <w:pStyle w:val="CommentText"/>
      </w:pPr>
    </w:p>
    <w:p w14:paraId="64C005ED" w14:textId="77777777" w:rsidR="00B46053" w:rsidRDefault="00B46053">
      <w:pPr>
        <w:pStyle w:val="CommentText"/>
      </w:pPr>
      <w:r>
        <w:t>Objective 4 – Provide context of how the above will affect the design of and planning for future water treatment and uses to assess future management related to wild fire risk reduction.</w:t>
      </w:r>
    </w:p>
    <w:p w14:paraId="35B05407" w14:textId="77777777" w:rsidR="00B46053" w:rsidRDefault="00B46053">
      <w:pPr>
        <w:pStyle w:val="CommentText"/>
      </w:pPr>
    </w:p>
    <w:p w14:paraId="48945ED8" w14:textId="77777777" w:rsidR="00B46053" w:rsidRDefault="00B46053">
      <w:pPr>
        <w:pStyle w:val="CommentText"/>
      </w:pPr>
      <w:r>
        <w:t>And the after this you link your methods directly to these objectives to ensure you can meet the objectives and answer the questions.</w:t>
      </w:r>
    </w:p>
  </w:comment>
  <w:comment w:id="71" w:author="Bill Floyd" w:date="2020-06-25T14:53:00Z" w:initials="BF">
    <w:p w14:paraId="7F075730" w14:textId="530BDAD2" w:rsidR="00B46053" w:rsidRDefault="00B46053">
      <w:pPr>
        <w:pStyle w:val="CommentText"/>
      </w:pPr>
      <w:r>
        <w:rPr>
          <w:rStyle w:val="CommentReference"/>
        </w:rPr>
        <w:annotationRef/>
      </w:r>
      <w:r>
        <w:t>Have a paragraph to lay out your methods and then a heading for geospatial data</w:t>
      </w:r>
    </w:p>
  </w:comment>
  <w:comment w:id="76" w:author="Bill Floyd" w:date="2020-06-25T14:54:00Z" w:initials="BF">
    <w:p w14:paraId="57A8BAA8" w14:textId="015881D9" w:rsidR="00B46053" w:rsidRDefault="00B46053">
      <w:pPr>
        <w:pStyle w:val="CommentText"/>
      </w:pPr>
      <w:r>
        <w:rPr>
          <w:rStyle w:val="CommentReference"/>
        </w:rPr>
        <w:annotationRef/>
      </w:r>
      <w:r>
        <w:t>Some of this is repeated.  Put in area and elevation range, mean elevation and lat long. Also be sure to reference a figure – you don’t need to put a sentence in at the end, but rather reference it in the first sentence.  Numerous examples of this throughout the document where you say what the Figure shows, avoid that – you need to pull out and highlight what is important from the figure or table, describe it and then reference the table or fig at the end of the sentence</w:t>
      </w:r>
    </w:p>
  </w:comment>
  <w:comment w:id="80" w:author="Bill Floyd" w:date="2020-06-26T12:22:00Z" w:initials="BF">
    <w:p w14:paraId="7F0DA05C" w14:textId="0F8A1FB0" w:rsidR="00B46053" w:rsidRDefault="00B46053">
      <w:pPr>
        <w:pStyle w:val="CommentText"/>
      </w:pPr>
      <w:r>
        <w:rPr>
          <w:rStyle w:val="CommentReference"/>
        </w:rPr>
        <w:annotationRef/>
      </w:r>
      <w:r>
        <w:t>Rework – more like, “the hydrology and water quality monitoring program began in 2017and is currently being built out, thus there is little historical data to describe watershed function</w:t>
      </w:r>
    </w:p>
  </w:comment>
  <w:comment w:id="81" w:author="Bill Floyd" w:date="2020-06-26T22:13:00Z" w:initials="BF">
    <w:p w14:paraId="5DD51C9F" w14:textId="19E56ACB" w:rsidR="00B46053" w:rsidRDefault="00B46053">
      <w:pPr>
        <w:pStyle w:val="CommentText"/>
      </w:pPr>
      <w:r>
        <w:rPr>
          <w:rStyle w:val="CommentReference"/>
        </w:rPr>
        <w:annotationRef/>
      </w:r>
      <w:r>
        <w:t>Tributaries, or three primary sub-basins</w:t>
      </w:r>
    </w:p>
  </w:comment>
  <w:comment w:id="82" w:author="Bill Floyd" w:date="2020-06-26T12:28:00Z" w:initials="BF">
    <w:p w14:paraId="48CDE7C0" w14:textId="1200177C" w:rsidR="00B46053" w:rsidRDefault="00B46053">
      <w:pPr>
        <w:pStyle w:val="CommentText"/>
      </w:pPr>
      <w:r>
        <w:rPr>
          <w:rStyle w:val="CommentReference"/>
        </w:rPr>
        <w:annotationRef/>
      </w:r>
      <w:r>
        <w:t>Show a hydrograph of a nearby station – there are historical data from the sooke river, maybe that?</w:t>
      </w:r>
    </w:p>
  </w:comment>
  <w:comment w:id="83" w:author="Bill Floyd" w:date="2020-06-26T12:27:00Z" w:initials="BF">
    <w:p w14:paraId="1E40942F" w14:textId="6DF1519E" w:rsidR="00B46053" w:rsidRDefault="00B46053">
      <w:pPr>
        <w:pStyle w:val="CommentText"/>
      </w:pPr>
      <w:r>
        <w:rPr>
          <w:rStyle w:val="CommentReference"/>
        </w:rPr>
        <w:annotationRef/>
      </w:r>
      <w:r>
        <w:rPr>
          <w:rStyle w:val="CommentReference"/>
        </w:rPr>
        <w:t>Reference a map.  Include sizes of subasins</w:t>
      </w:r>
    </w:p>
  </w:comment>
  <w:comment w:id="86" w:author="Bill Floyd" w:date="2020-06-26T12:26:00Z" w:initials="BF">
    <w:p w14:paraId="2E8183FA" w14:textId="77777777" w:rsidR="00B46053" w:rsidRDefault="00B46053">
      <w:pPr>
        <w:pStyle w:val="CommentText"/>
      </w:pPr>
      <w:r>
        <w:rPr>
          <w:rStyle w:val="CommentReference"/>
        </w:rPr>
        <w:annotationRef/>
      </w:r>
      <w:r>
        <w:t>Where is this info from?</w:t>
      </w:r>
    </w:p>
  </w:comment>
  <w:comment w:id="87" w:author="Bill Floyd" w:date="2020-06-25T14:56:00Z" w:initials="BF">
    <w:p w14:paraId="39B0CA70" w14:textId="77777777" w:rsidR="00B46053" w:rsidRDefault="00B46053">
      <w:pPr>
        <w:pStyle w:val="CommentText"/>
      </w:pPr>
      <w:r>
        <w:rPr>
          <w:rStyle w:val="CommentReference"/>
        </w:rPr>
        <w:annotationRef/>
      </w:r>
      <w:r>
        <w:t>Where do these data come from?</w:t>
      </w:r>
    </w:p>
  </w:comment>
  <w:comment w:id="88" w:author="Bill Floyd" w:date="2020-06-26T12:25:00Z" w:initials="BF">
    <w:p w14:paraId="4E530281" w14:textId="77777777" w:rsidR="00B46053" w:rsidRDefault="00B46053">
      <w:pPr>
        <w:pStyle w:val="CommentText"/>
      </w:pPr>
      <w:r>
        <w:rPr>
          <w:rStyle w:val="CommentReference"/>
        </w:rPr>
        <w:annotationRef/>
      </w:r>
      <w:r>
        <w:t>Provide elevations and what they measure and length of record.</w:t>
      </w:r>
    </w:p>
  </w:comment>
  <w:comment w:id="89" w:author="Bill Floyd" w:date="2020-06-26T12:31:00Z" w:initials="BF">
    <w:p w14:paraId="6193E434" w14:textId="0B69021A" w:rsidR="00B46053" w:rsidRDefault="00B46053">
      <w:pPr>
        <w:pStyle w:val="CommentText"/>
      </w:pPr>
      <w:r>
        <w:rPr>
          <w:rStyle w:val="CommentReference"/>
        </w:rPr>
        <w:annotationRef/>
      </w:r>
      <w:r>
        <w:t>Not sure what that snow depth represents – if you are accumulating a snow depth sensor, it will give you very wonky numbers due to noise – just plot the actual snow depth values, it should look like what you see on our website.</w:t>
      </w:r>
    </w:p>
  </w:comment>
  <w:comment w:id="90" w:author="Bill Floyd" w:date="2020-06-26T12:33:00Z" w:initials="BF">
    <w:p w14:paraId="01A69AD3" w14:textId="27AE98FA" w:rsidR="00B46053" w:rsidRDefault="00B46053">
      <w:pPr>
        <w:pStyle w:val="CommentText"/>
      </w:pPr>
      <w:r>
        <w:rPr>
          <w:rStyle w:val="CommentReference"/>
        </w:rPr>
        <w:annotationRef/>
      </w:r>
      <w:r>
        <w:t>When you are describing results, highlight what is interesting and state a value and then just reference the figure at the end of the sentence.  Ie in 2018 there was almost 600mm of rain then in 2019 (Table 2).  And then if you are going to show jan –feb rain for 2020, you should show it for the other years.  And ideally you show the long term averages somewhere too.  And are those data from a rain gauge or a precip gauge?  if from a rain gauge, then it will be under-estimated because it doesn’t measure snow</w:t>
      </w:r>
    </w:p>
  </w:comment>
  <w:comment w:id="91" w:author="Bill Floyd" w:date="2020-06-26T12:39:00Z" w:initials="BF">
    <w:p w14:paraId="6F8E54C2" w14:textId="77777777" w:rsidR="00B46053" w:rsidRDefault="00B46053">
      <w:pPr>
        <w:pStyle w:val="CommentText"/>
      </w:pPr>
      <w:r>
        <w:rPr>
          <w:rStyle w:val="CommentReference"/>
        </w:rPr>
        <w:annotationRef/>
      </w:r>
      <w:r>
        <w:t>If you show jan feb 2020 you should sbow Jan feb 2019 and 2018; and is the annual precip from a rain gauge or total precip pipe?  If rain guage then likely an under estimate</w:t>
      </w:r>
    </w:p>
  </w:comment>
  <w:comment w:id="92" w:author="Bill Floyd" w:date="2020-06-26T12:41:00Z" w:initials="BF">
    <w:p w14:paraId="42569AF3" w14:textId="77777777" w:rsidR="00B46053" w:rsidRDefault="00B46053">
      <w:pPr>
        <w:pStyle w:val="CommentText"/>
      </w:pPr>
      <w:r>
        <w:rPr>
          <w:rStyle w:val="CommentReference"/>
        </w:rPr>
        <w:annotationRef/>
      </w:r>
      <w:r>
        <w:t>This is a method and not sure how this fits in here</w:t>
      </w:r>
    </w:p>
  </w:comment>
  <w:comment w:id="93" w:author="Bill Floyd" w:date="2020-06-25T14:57:00Z" w:initials="BF">
    <w:p w14:paraId="0F83470E" w14:textId="77777777" w:rsidR="00B46053" w:rsidRDefault="00B46053">
      <w:pPr>
        <w:pStyle w:val="CommentText"/>
      </w:pPr>
      <w:r>
        <w:rPr>
          <w:rStyle w:val="CommentReference"/>
        </w:rPr>
        <w:annotationRef/>
      </w:r>
      <w:r>
        <w:t>Some where you need to put how your study period fits within the normal – this can be done through PCIC data, or with data from the CRD.</w:t>
      </w:r>
    </w:p>
  </w:comment>
  <w:comment w:id="94" w:author="Bill Floyd" w:date="2020-06-26T12:41:00Z" w:initials="BF">
    <w:p w14:paraId="3A499158" w14:textId="77777777" w:rsidR="00B46053" w:rsidRDefault="00B46053">
      <w:pPr>
        <w:pStyle w:val="CommentText"/>
      </w:pPr>
      <w:r>
        <w:rPr>
          <w:rStyle w:val="CommentReference"/>
        </w:rPr>
        <w:annotationRef/>
      </w:r>
      <w:r>
        <w:t>This needs to be defined better – you should state in general what this ened up being ie June through Sept or whatever it actually is.</w:t>
      </w:r>
    </w:p>
  </w:comment>
  <w:comment w:id="97" w:author="Bill Floyd" w:date="2020-06-25T14:58:00Z" w:initials="BF">
    <w:p w14:paraId="3359ABB8" w14:textId="77777777" w:rsidR="00B46053" w:rsidRDefault="00B46053">
      <w:pPr>
        <w:pStyle w:val="CommentText"/>
      </w:pPr>
      <w:r>
        <w:rPr>
          <w:rStyle w:val="CommentReference"/>
        </w:rPr>
        <w:annotationRef/>
      </w:r>
      <w:r>
        <w:t>You don’t need to repeat why here, just say that samping occurred over a 16 month period from Nov 2018 to Feb 2020</w:t>
      </w:r>
    </w:p>
  </w:comment>
  <w:comment w:id="98" w:author="Bill Floyd" w:date="2020-06-26T12:43:00Z" w:initials="BF">
    <w:p w14:paraId="121D8804" w14:textId="77777777" w:rsidR="00B46053" w:rsidRDefault="00B46053">
      <w:pPr>
        <w:pStyle w:val="CommentText"/>
      </w:pPr>
      <w:r>
        <w:rPr>
          <w:rStyle w:val="CommentReference"/>
        </w:rPr>
        <w:annotationRef/>
      </w:r>
      <w:r>
        <w:t>These are results –you don’t need a table here, just describe the frequency of collection and where you did it</w:t>
      </w:r>
    </w:p>
  </w:comment>
  <w:comment w:id="99" w:author="Bill Floyd" w:date="2020-06-25T14:59:00Z" w:initials="BF">
    <w:p w14:paraId="11F7B096" w14:textId="77777777" w:rsidR="00B46053" w:rsidRDefault="00B46053">
      <w:pPr>
        <w:pStyle w:val="CommentText"/>
      </w:pPr>
      <w:r>
        <w:rPr>
          <w:rStyle w:val="CommentReference"/>
        </w:rPr>
        <w:annotationRef/>
      </w:r>
      <w:r>
        <w:t>Define and say why.</w:t>
      </w:r>
    </w:p>
  </w:comment>
  <w:comment w:id="102" w:author="Bill Floyd" w:date="2020-06-26T12:44:00Z" w:initials="BF">
    <w:p w14:paraId="663E27A2" w14:textId="77777777" w:rsidR="00B46053" w:rsidRDefault="00B46053">
      <w:pPr>
        <w:pStyle w:val="CommentText"/>
      </w:pPr>
      <w:r>
        <w:rPr>
          <w:rStyle w:val="CommentReference"/>
        </w:rPr>
        <w:annotationRef/>
      </w:r>
      <w:r>
        <w:t>Details about how long they were held before analysis etc.</w:t>
      </w:r>
    </w:p>
  </w:comment>
  <w:comment w:id="119" w:author="Bill Floyd" w:date="2020-06-26T12:48:00Z" w:initials="BF">
    <w:p w14:paraId="79835414" w14:textId="0B7227ED" w:rsidR="00B46053" w:rsidRDefault="00B46053">
      <w:pPr>
        <w:pStyle w:val="CommentText"/>
      </w:pPr>
      <w:r>
        <w:rPr>
          <w:rStyle w:val="CommentReference"/>
        </w:rPr>
        <w:annotationRef/>
      </w:r>
      <w:r>
        <w:t>Pull out some more interesting facts related to forest cover and harvest history, where it was greatest, when it was highest etc.  All of this stuff can be combined  under the forests, climate etc column at the start of this.  Describe how your sub-basins were selected, then describe there characteristics and how they differ.</w:t>
      </w:r>
    </w:p>
  </w:comment>
  <w:comment w:id="124" w:author="Bill Floyd" w:date="2020-06-26T22:26:00Z" w:initials="BF">
    <w:p w14:paraId="4BD3828E" w14:textId="3A403E43" w:rsidR="00B46053" w:rsidRDefault="00B46053">
      <w:pPr>
        <w:pStyle w:val="CommentText"/>
      </w:pPr>
      <w:r>
        <w:rPr>
          <w:rStyle w:val="CommentReference"/>
        </w:rPr>
        <w:annotationRef/>
      </w:r>
      <w:r>
        <w:t>Lota of redundancy in this section – please rewrite – describe why its important to sample across the hydrograph. Describe a few methods to do this ie on site, with pump samplers or passive methods such as rack samplers.  Then say why you chose the rack and synoptic and then describe your installations.</w:t>
      </w:r>
    </w:p>
  </w:comment>
  <w:comment w:id="136" w:author="Bill Floyd" w:date="2020-06-26T22:24:00Z" w:initials="BF">
    <w:p w14:paraId="4F4A858B" w14:textId="406E2210" w:rsidR="00B46053" w:rsidRDefault="00B46053">
      <w:pPr>
        <w:pStyle w:val="CommentText"/>
      </w:pPr>
      <w:r>
        <w:rPr>
          <w:rStyle w:val="CommentReference"/>
        </w:rPr>
        <w:annotationRef/>
      </w:r>
      <w:r>
        <w:t>Advanced? Not sure what that means in this context – maybe stay, vertical rack samples are comparatively simple to install and much less expensive then automated pump samples</w:t>
      </w:r>
    </w:p>
  </w:comment>
  <w:comment w:id="137" w:author="Bill Floyd" w:date="2020-06-26T22:26:00Z" w:initials="BF">
    <w:p w14:paraId="618B0F22" w14:textId="4E0C6034" w:rsidR="00B46053" w:rsidRDefault="00B46053">
      <w:pPr>
        <w:pStyle w:val="CommentText"/>
      </w:pPr>
      <w:r>
        <w:rPr>
          <w:rStyle w:val="CommentReference"/>
        </w:rPr>
        <w:annotationRef/>
      </w:r>
      <w:r>
        <w:t>You already said this</w:t>
      </w:r>
    </w:p>
  </w:comment>
  <w:comment w:id="138" w:author="Bill Floyd" w:date="2020-06-26T12:51:00Z" w:initials="BF">
    <w:p w14:paraId="3E3D887D" w14:textId="77777777" w:rsidR="00B46053" w:rsidRDefault="00B46053">
      <w:pPr>
        <w:pStyle w:val="CommentText"/>
      </w:pPr>
      <w:r>
        <w:rPr>
          <w:rStyle w:val="CommentReference"/>
        </w:rPr>
        <w:annotationRef/>
      </w:r>
      <w:r>
        <w:t>This is more of a discussion point, not need here.  All you need to say is that we installed rack samplers to collect data on the rising limb of the hydrograph to determine if discharge affected concentrations.  And note when possible we collected sample on the falling limb during manual sample collection.</w:t>
      </w:r>
    </w:p>
  </w:comment>
  <w:comment w:id="141" w:author="Bill Floyd" w:date="2020-06-26T22:30:00Z" w:initials="BF">
    <w:p w14:paraId="4456BBF4" w14:textId="3C0860C3" w:rsidR="00B46053" w:rsidRDefault="00B46053">
      <w:pPr>
        <w:pStyle w:val="CommentText"/>
      </w:pPr>
      <w:r>
        <w:rPr>
          <w:rStyle w:val="CommentReference"/>
        </w:rPr>
        <w:annotationRef/>
      </w:r>
      <w:r>
        <w:t>This detail not needed. Just say that samples were collected in the field and transported in coolers with ice  form the field to the lab for analysis.  Then describe how samples were prepared for analysis and then describe the methods of analysis.</w:t>
      </w:r>
    </w:p>
  </w:comment>
  <w:comment w:id="155" w:author="Bill Floyd" w:date="2020-06-26T13:00:00Z" w:initials="BF">
    <w:p w14:paraId="59A9FBC0" w14:textId="77777777" w:rsidR="00B46053" w:rsidRDefault="00B46053">
      <w:pPr>
        <w:pStyle w:val="CommentText"/>
      </w:pPr>
      <w:r>
        <w:rPr>
          <w:rStyle w:val="CommentReference"/>
        </w:rPr>
        <w:annotationRef/>
      </w:r>
      <w:r>
        <w:t>This is more appropriate for the discussion section, or could be included in the justification of why you are using this method as you restructure the section (see comment before this)</w:t>
      </w:r>
    </w:p>
  </w:comment>
  <w:comment w:id="152" w:author="Bill Floyd" w:date="2020-06-26T12:57:00Z" w:initials="BF">
    <w:p w14:paraId="692BD482" w14:textId="77777777" w:rsidR="00B46053" w:rsidRDefault="00B46053">
      <w:pPr>
        <w:pStyle w:val="CommentText"/>
      </w:pPr>
      <w:r>
        <w:rPr>
          <w:rStyle w:val="CommentReference"/>
        </w:rPr>
        <w:annotationRef/>
      </w:r>
      <w:r>
        <w:t>This entire section should be reorganized –start with what you are wanting to measure and why, and then describe the methods</w:t>
      </w:r>
    </w:p>
  </w:comment>
  <w:comment w:id="160" w:author="Bill Floyd" w:date="2020-06-26T13:01:00Z" w:initials="BF">
    <w:p w14:paraId="51845E4F" w14:textId="75E70D6A" w:rsidR="00B46053" w:rsidRDefault="00B46053">
      <w:pPr>
        <w:pStyle w:val="CommentText"/>
      </w:pPr>
      <w:r>
        <w:rPr>
          <w:rStyle w:val="CommentReference"/>
        </w:rPr>
        <w:annotationRef/>
      </w:r>
      <w:r>
        <w:t>Make sure you define this.  Have an intro to this section broadly describing the QAQC you are going do to do, then have a subsection for each</w:t>
      </w:r>
      <w:r w:rsidR="00A5025C">
        <w:t xml:space="preserve"> ie field transport; lab QAQC and vertical sample collection ie the mixing part; and then the hold time part.</w:t>
      </w:r>
    </w:p>
  </w:comment>
  <w:comment w:id="171" w:author="Bill Floyd" w:date="2020-06-26T13:05:00Z" w:initials="BF">
    <w:p w14:paraId="5E22E9CB" w14:textId="77777777" w:rsidR="00B46053" w:rsidRDefault="00B46053">
      <w:pPr>
        <w:pStyle w:val="CommentText"/>
      </w:pPr>
      <w:r>
        <w:rPr>
          <w:rStyle w:val="CommentReference"/>
        </w:rPr>
        <w:annotationRef/>
      </w:r>
      <w:r>
        <w:t>State some where in here why this is important – ie what can happen to DOC when sample are left oiut</w:t>
      </w:r>
    </w:p>
  </w:comment>
  <w:comment w:id="176" w:author="Bill Floyd" w:date="2020-06-26T13:07:00Z" w:initials="BF">
    <w:p w14:paraId="7C6FFC91" w14:textId="77777777" w:rsidR="00B46053" w:rsidRDefault="00B46053">
      <w:pPr>
        <w:pStyle w:val="CommentText"/>
      </w:pPr>
      <w:r>
        <w:rPr>
          <w:rStyle w:val="CommentReference"/>
        </w:rPr>
        <w:annotationRef/>
      </w:r>
      <w:r>
        <w:t>This a repeat from the study design and methods section……</w:t>
      </w:r>
    </w:p>
  </w:comment>
  <w:comment w:id="177" w:author="Bill Floyd" w:date="2020-06-26T13:11:00Z" w:initials="BF">
    <w:p w14:paraId="6F392F20" w14:textId="77777777" w:rsidR="00B46053" w:rsidRDefault="00B46053">
      <w:pPr>
        <w:pStyle w:val="CommentText"/>
      </w:pPr>
      <w:r>
        <w:rPr>
          <w:rStyle w:val="CommentReference"/>
        </w:rPr>
        <w:annotationRef/>
      </w:r>
      <w:r>
        <w:t>Why are you comparing these?  Be sure to link this pack to an objective and question you are trying to answer.</w:t>
      </w:r>
    </w:p>
  </w:comment>
  <w:comment w:id="178" w:author="Bill Floyd" w:date="2020-06-26T13:12:00Z" w:initials="BF">
    <w:p w14:paraId="7FD1C08D" w14:textId="77777777" w:rsidR="00B46053" w:rsidRDefault="00B46053">
      <w:pPr>
        <w:pStyle w:val="CommentText"/>
      </w:pPr>
      <w:r>
        <w:rPr>
          <w:rStyle w:val="CommentReference"/>
        </w:rPr>
        <w:annotationRef/>
      </w:r>
      <w:r>
        <w:t>What stations? Do you see a lapse rate for temp or rain between stations?  Does it actually matter as it pertains to your overall research question and objectives?</w:t>
      </w:r>
    </w:p>
  </w:comment>
  <w:comment w:id="181" w:author="Bill Floyd" w:date="2020-06-26T13:09:00Z" w:initials="BF">
    <w:p w14:paraId="2CD4F103" w14:textId="77777777" w:rsidR="00B46053" w:rsidRDefault="00B46053">
      <w:pPr>
        <w:pStyle w:val="CommentText"/>
      </w:pPr>
      <w:r>
        <w:rPr>
          <w:rStyle w:val="CommentReference"/>
        </w:rPr>
        <w:annotationRef/>
      </w:r>
      <w:r>
        <w:t>Unclear as to why you defined rain events?  You need to state somewhere how this is being used for either your analysis or for some general description of how your year of sampling fits in the context of the general climate of the watershed.</w:t>
      </w:r>
    </w:p>
  </w:comment>
  <w:comment w:id="182" w:author="Bill Floyd" w:date="2020-06-26T13:14:00Z" w:initials="BF">
    <w:p w14:paraId="002EC973" w14:textId="4D3EAAF2" w:rsidR="00B46053" w:rsidRDefault="00B46053">
      <w:pPr>
        <w:pStyle w:val="CommentText"/>
      </w:pPr>
      <w:r>
        <w:rPr>
          <w:rStyle w:val="CommentReference"/>
        </w:rPr>
        <w:annotationRef/>
      </w:r>
      <w:r>
        <w:t xml:space="preserve">Why is this figure here?  Are you trying to show that you were able to get samples across most events?  Maybe you should be stating this somewhere that x number of rain events were captured through </w:t>
      </w:r>
      <w:r w:rsidR="00A5025C">
        <w:t>the</w:t>
      </w:r>
      <w:r>
        <w:t xml:space="preserve"> sampling regime?</w:t>
      </w:r>
    </w:p>
  </w:comment>
  <w:comment w:id="183" w:author="Bill Floyd" w:date="2020-06-26T13:15:00Z" w:initials="BF">
    <w:p w14:paraId="1DF2ED96" w14:textId="77777777" w:rsidR="00B46053" w:rsidRDefault="00B46053">
      <w:pPr>
        <w:pStyle w:val="CommentText"/>
      </w:pPr>
      <w:r>
        <w:rPr>
          <w:rStyle w:val="CommentReference"/>
        </w:rPr>
        <w:annotationRef/>
      </w:r>
      <w:r>
        <w:t xml:space="preserve">Put in values – ie 100mm/24 hours – also very helpful to put the event in context of history – can you look of flood return intervals elsewhere for that storm?  Did you actually capture any data from it?  If not, does it warrant any description?  Maybe it does if you think it altered the stream channels and possible led to changes in the export of DOC or POC? </w:t>
      </w:r>
    </w:p>
  </w:comment>
  <w:comment w:id="184" w:author="Bill Floyd" w:date="2020-06-26T13:18:00Z" w:initials="BF">
    <w:p w14:paraId="0B915ECD" w14:textId="77777777" w:rsidR="00B46053" w:rsidRDefault="00B46053">
      <w:pPr>
        <w:pStyle w:val="CommentText"/>
      </w:pPr>
      <w:r>
        <w:rPr>
          <w:rStyle w:val="CommentReference"/>
        </w:rPr>
        <w:annotationRef/>
      </w:r>
      <w:r>
        <w:t>Interesting but not sure it belongs here?</w:t>
      </w:r>
    </w:p>
  </w:comment>
  <w:comment w:id="187" w:author="Bill Floyd" w:date="2020-06-26T14:17:00Z" w:initials="BF">
    <w:p w14:paraId="62EE8F06" w14:textId="77777777" w:rsidR="00B46053" w:rsidRDefault="00B46053">
      <w:pPr>
        <w:pStyle w:val="CommentText"/>
      </w:pPr>
      <w:r>
        <w:rPr>
          <w:rStyle w:val="CommentReference"/>
        </w:rPr>
        <w:annotationRef/>
      </w:r>
      <w:r>
        <w:t>This should be described in the methods, not here</w:t>
      </w:r>
    </w:p>
  </w:comment>
  <w:comment w:id="188" w:author="Bill Floyd" w:date="2020-06-26T14:17:00Z" w:initials="BF">
    <w:p w14:paraId="74F1CDFD" w14:textId="77777777" w:rsidR="00B46053" w:rsidRDefault="00B46053">
      <w:pPr>
        <w:pStyle w:val="CommentText"/>
      </w:pPr>
      <w:r>
        <w:rPr>
          <w:rStyle w:val="CommentReference"/>
        </w:rPr>
        <w:annotationRef/>
      </w:r>
    </w:p>
  </w:comment>
  <w:comment w:id="189" w:author="Bill Floyd" w:date="2020-06-26T14:25:00Z" w:initials="BF">
    <w:p w14:paraId="7B7869ED" w14:textId="09745937" w:rsidR="00B46053" w:rsidRDefault="00B46053">
      <w:pPr>
        <w:pStyle w:val="CommentText"/>
      </w:pPr>
      <w:r>
        <w:rPr>
          <w:rStyle w:val="CommentReference"/>
        </w:rPr>
        <w:annotationRef/>
      </w:r>
      <w:r>
        <w:t xml:space="preserve">Only include </w:t>
      </w:r>
      <w:r w:rsidR="00A5025C">
        <w:t>plots</w:t>
      </w:r>
      <w:r>
        <w:t xml:space="preserve"> like this if they are contributing to a research objective</w:t>
      </w:r>
    </w:p>
  </w:comment>
  <w:comment w:id="192" w:author="Bill Floyd" w:date="2020-06-26T13:19:00Z" w:initials="BF">
    <w:p w14:paraId="5584B596" w14:textId="77777777" w:rsidR="00B46053" w:rsidRDefault="00B46053">
      <w:pPr>
        <w:pStyle w:val="CommentText"/>
      </w:pPr>
      <w:r>
        <w:rPr>
          <w:rStyle w:val="CommentReference"/>
        </w:rPr>
        <w:annotationRef/>
      </w:r>
      <w:r>
        <w:t>Why?  You should only present data that are related to an objective – is this for QAQC? How will it be used for QAQC?</w:t>
      </w:r>
    </w:p>
  </w:comment>
  <w:comment w:id="193" w:author="Bill Floyd" w:date="2020-06-26T13:21:00Z" w:initials="BF">
    <w:p w14:paraId="5F372B82" w14:textId="77777777" w:rsidR="00B46053" w:rsidRDefault="00B46053">
      <w:pPr>
        <w:pStyle w:val="CommentText"/>
      </w:pPr>
      <w:r>
        <w:rPr>
          <w:rStyle w:val="CommentReference"/>
        </w:rPr>
        <w:annotationRef/>
      </w:r>
      <w:r>
        <w:t>Ok, here is your why – this needs to be stated right at the start of this section.</w:t>
      </w:r>
    </w:p>
  </w:comment>
  <w:comment w:id="194" w:author="Bill Floyd" w:date="2020-06-26T13:23:00Z" w:initials="BF">
    <w:p w14:paraId="628D0945" w14:textId="77777777" w:rsidR="00B46053" w:rsidRDefault="00B46053">
      <w:pPr>
        <w:pStyle w:val="CommentText"/>
      </w:pPr>
      <w:r>
        <w:rPr>
          <w:rStyle w:val="CommentReference"/>
        </w:rPr>
        <w:annotationRef/>
      </w:r>
      <w:r>
        <w:t>I would just show mean daily</w:t>
      </w:r>
    </w:p>
  </w:comment>
  <w:comment w:id="197" w:author="Bill Floyd" w:date="2020-06-26T14:13:00Z" w:initials="BF">
    <w:p w14:paraId="57A97D3F" w14:textId="77777777" w:rsidR="00B46053" w:rsidRDefault="00B46053">
      <w:pPr>
        <w:pStyle w:val="CommentText"/>
      </w:pPr>
      <w:r>
        <w:rPr>
          <w:rStyle w:val="CommentReference"/>
        </w:rPr>
        <w:annotationRef/>
      </w:r>
      <w:r>
        <w:t>Define what a,b and c represent in both the table and figure.  Tables and figure should always have enough info to stand alone and not require looking through the text to figure out what things mean</w:t>
      </w:r>
    </w:p>
  </w:comment>
  <w:comment w:id="200" w:author="Bill Floyd" w:date="2020-06-26T14:28:00Z" w:initials="BF">
    <w:p w14:paraId="1C36CA48" w14:textId="77777777" w:rsidR="00B46053" w:rsidRDefault="00B46053">
      <w:pPr>
        <w:pStyle w:val="CommentText"/>
      </w:pPr>
      <w:r>
        <w:rPr>
          <w:rStyle w:val="CommentReference"/>
        </w:rPr>
        <w:annotationRef/>
      </w:r>
      <w:r>
        <w:t>?</w:t>
      </w:r>
    </w:p>
  </w:comment>
  <w:comment w:id="203" w:author="Bill Floyd" w:date="2020-06-26T14:29:00Z" w:initials="BF">
    <w:p w14:paraId="7CFAF150" w14:textId="77777777" w:rsidR="00B46053" w:rsidRDefault="00B46053">
      <w:pPr>
        <w:pStyle w:val="CommentText"/>
      </w:pPr>
      <w:r>
        <w:rPr>
          <w:rStyle w:val="CommentReference"/>
        </w:rPr>
        <w:annotationRef/>
      </w:r>
      <w:r>
        <w:t>No need to repeat this. And as elsewhere, provide a description and then reference the Figure.  IE the samples from the vertical rack samples captured x number of events and were collected across the entire range of conditions (Figure 14).</w:t>
      </w:r>
    </w:p>
  </w:comment>
  <w:comment w:id="204" w:author="Bill Floyd" w:date="2020-06-26T14:34:00Z" w:initials="BF">
    <w:p w14:paraId="42087D01" w14:textId="77777777" w:rsidR="00B46053" w:rsidRDefault="00B46053">
      <w:pPr>
        <w:pStyle w:val="CommentText"/>
      </w:pPr>
      <w:r>
        <w:rPr>
          <w:rStyle w:val="CommentReference"/>
        </w:rPr>
        <w:annotationRef/>
      </w:r>
    </w:p>
  </w:comment>
  <w:comment w:id="205" w:author="Bill Floyd" w:date="2020-06-26T14:34:00Z" w:initials="BF">
    <w:p w14:paraId="5AB05B6A" w14:textId="77777777" w:rsidR="00B46053" w:rsidRDefault="00B46053">
      <w:pPr>
        <w:pStyle w:val="CommentText"/>
      </w:pPr>
      <w:r>
        <w:rPr>
          <w:rStyle w:val="CommentReference"/>
        </w:rPr>
        <w:annotationRef/>
      </w:r>
      <w:r>
        <w:t>The figure also shows grab samples – the first sentence makes it sound like only rack samples’ were collected.</w:t>
      </w:r>
    </w:p>
  </w:comment>
  <w:comment w:id="206" w:author="Bill Floyd" w:date="2020-06-26T14:32:00Z" w:initials="BF">
    <w:p w14:paraId="3AAFD95C" w14:textId="77777777" w:rsidR="00B46053" w:rsidRDefault="00B46053">
      <w:pPr>
        <w:pStyle w:val="CommentText"/>
      </w:pPr>
      <w:r>
        <w:rPr>
          <w:rStyle w:val="CommentReference"/>
        </w:rPr>
        <w:annotationRef/>
      </w:r>
      <w:r>
        <w:t>You need to link these statements together better – how do these stats relate to your conclusion that they were temporarily synchronized – and what defines synchronization?</w:t>
      </w:r>
    </w:p>
  </w:comment>
  <w:comment w:id="209" w:author="Bill Floyd" w:date="2020-06-26T14:47:00Z" w:initials="BF">
    <w:p w14:paraId="07326ED3" w14:textId="77777777" w:rsidR="00B46053" w:rsidRDefault="00B46053">
      <w:pPr>
        <w:pStyle w:val="CommentText"/>
      </w:pPr>
      <w:r>
        <w:rPr>
          <w:rStyle w:val="CommentReference"/>
        </w:rPr>
        <w:annotationRef/>
      </w:r>
      <w:r>
        <w:t>Try to make some statement supported by numbers that show that capturing samples through an event provided different or the same results as grab only</w:t>
      </w:r>
    </w:p>
  </w:comment>
  <w:comment w:id="211" w:author="Bill Floyd" w:date="2020-06-26T14:38:00Z" w:initials="BF">
    <w:p w14:paraId="34D2444F" w14:textId="77777777" w:rsidR="00B46053" w:rsidRDefault="00B46053">
      <w:pPr>
        <w:pStyle w:val="CommentText"/>
      </w:pPr>
      <w:r>
        <w:rPr>
          <w:rStyle w:val="CommentReference"/>
        </w:rPr>
        <w:annotationRef/>
      </w:r>
      <w:r>
        <w:t>How about “The leach river tunnel sample location integrates the upstream sources</w:t>
      </w:r>
    </w:p>
  </w:comment>
  <w:comment w:id="212" w:author="Bill Floyd" w:date="2020-06-26T14:39:00Z" w:initials="BF">
    <w:p w14:paraId="01935243" w14:textId="77777777" w:rsidR="00B46053" w:rsidRDefault="00B46053">
      <w:pPr>
        <w:pStyle w:val="CommentText"/>
      </w:pPr>
      <w:r>
        <w:rPr>
          <w:rStyle w:val="CommentReference"/>
        </w:rPr>
        <w:annotationRef/>
      </w:r>
      <w:r>
        <w:t>You need to tell me what is interesting from the table, ie the concentration at Weeks, a headwater location more than ties the concentration at the tunnel”, and “there is a general decrease in DOC concentration as you move downstream”</w:t>
      </w:r>
    </w:p>
  </w:comment>
  <w:comment w:id="215" w:author="Bill Floyd" w:date="2020-06-26T14:53:00Z" w:initials="BF">
    <w:p w14:paraId="0BC7735D" w14:textId="77777777" w:rsidR="00B46053" w:rsidRDefault="00B46053">
      <w:pPr>
        <w:pStyle w:val="CommentText"/>
      </w:pPr>
      <w:r>
        <w:rPr>
          <w:rStyle w:val="CommentReference"/>
        </w:rPr>
        <w:annotationRef/>
      </w:r>
      <w:r>
        <w:t>What curve are you fitting to those data?  Put the same scale for DOC</w:t>
      </w:r>
    </w:p>
  </w:comment>
  <w:comment w:id="216" w:author="Bill Floyd" w:date="2020-06-26T14:54:00Z" w:initials="BF">
    <w:p w14:paraId="7DA171E7" w14:textId="473B406B" w:rsidR="00B46053" w:rsidRDefault="00B46053">
      <w:pPr>
        <w:pStyle w:val="CommentText"/>
      </w:pPr>
      <w:r>
        <w:rPr>
          <w:rStyle w:val="CommentReference"/>
        </w:rPr>
        <w:annotationRef/>
      </w:r>
      <w:r>
        <w:t>Even though you have less samples, do you think you captured the variance in</w:t>
      </w:r>
      <w:r w:rsidR="00A5025C">
        <w:t xml:space="preserve"> stage measurements and events?</w:t>
      </w:r>
    </w:p>
  </w:comment>
  <w:comment w:id="217" w:author="Bill Floyd" w:date="2020-06-26T14:55:00Z" w:initials="BF">
    <w:p w14:paraId="359B9C53" w14:textId="77777777" w:rsidR="00B46053" w:rsidRDefault="00B46053">
      <w:pPr>
        <w:pStyle w:val="CommentText"/>
      </w:pPr>
      <w:r>
        <w:rPr>
          <w:rStyle w:val="CommentReference"/>
        </w:rPr>
        <w:annotationRef/>
      </w:r>
      <w:r>
        <w:t>Define the dates for this somewhere.</w:t>
      </w:r>
    </w:p>
  </w:comment>
  <w:comment w:id="218" w:author="Bill Floyd" w:date="2020-06-26T14:57:00Z" w:initials="BF">
    <w:p w14:paraId="2DC8DF84" w14:textId="77777777" w:rsidR="00B46053" w:rsidRDefault="00B46053">
      <w:pPr>
        <w:pStyle w:val="CommentText"/>
      </w:pPr>
      <w:r>
        <w:rPr>
          <w:rStyle w:val="CommentReference"/>
        </w:rPr>
        <w:annotationRef/>
      </w:r>
      <w:r>
        <w:t>How about some stats for these comparisons</w:t>
      </w:r>
    </w:p>
  </w:comment>
  <w:comment w:id="221" w:author="Bill Floyd" w:date="2020-06-26T15:01:00Z" w:initials="BF">
    <w:p w14:paraId="0E3389BF" w14:textId="77777777" w:rsidR="00B46053" w:rsidRDefault="00B46053">
      <w:pPr>
        <w:pStyle w:val="CommentText"/>
      </w:pPr>
      <w:r>
        <w:rPr>
          <w:rStyle w:val="CommentReference"/>
        </w:rPr>
        <w:annotationRef/>
      </w:r>
      <w:r>
        <w:t>Longest?  These column titles are wrong I think</w:t>
      </w:r>
    </w:p>
  </w:comment>
  <w:comment w:id="222" w:author="Bill Floyd" w:date="2020-06-26T15:00:00Z" w:initials="BF">
    <w:p w14:paraId="6A38201A" w14:textId="77777777" w:rsidR="00B46053" w:rsidRDefault="00B4605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6CDF6C" w15:done="0"/>
  <w15:commentEx w15:paraId="69C3EF86" w15:done="0"/>
  <w15:commentEx w15:paraId="1CC8D7DA" w15:done="0"/>
  <w15:commentEx w15:paraId="600D7673" w15:done="0"/>
  <w15:commentEx w15:paraId="7F85F2B7" w15:done="0"/>
  <w15:commentEx w15:paraId="50BD479F" w15:done="0"/>
  <w15:commentEx w15:paraId="08718365" w15:done="0"/>
  <w15:commentEx w15:paraId="05CA6B00" w15:done="0"/>
  <w15:commentEx w15:paraId="4177800B" w15:done="0"/>
  <w15:commentEx w15:paraId="207803CF" w15:done="0"/>
  <w15:commentEx w15:paraId="3736DF90" w15:done="0"/>
  <w15:commentEx w15:paraId="4F2B561A" w15:done="0"/>
  <w15:commentEx w15:paraId="4C930587" w15:done="0"/>
  <w15:commentEx w15:paraId="3F47DCF7" w15:done="0"/>
  <w15:commentEx w15:paraId="42F4D02A" w15:done="0"/>
  <w15:commentEx w15:paraId="44E2AC55" w15:done="0"/>
  <w15:commentEx w15:paraId="46FA00E3" w15:done="0"/>
  <w15:commentEx w15:paraId="39D0A55E" w15:done="0"/>
  <w15:commentEx w15:paraId="1464C8F1" w15:done="0"/>
  <w15:commentEx w15:paraId="797D72E1" w15:done="0"/>
  <w15:commentEx w15:paraId="5CAD1DD1" w15:paraIdParent="797D72E1" w15:done="0"/>
  <w15:commentEx w15:paraId="785DD355" w15:done="0"/>
  <w15:commentEx w15:paraId="4281601C" w15:done="0"/>
  <w15:commentEx w15:paraId="155F5586" w15:done="0"/>
  <w15:commentEx w15:paraId="7850F24D" w15:done="0"/>
  <w15:commentEx w15:paraId="546C75E6" w15:done="0"/>
  <w15:commentEx w15:paraId="48945ED8" w15:done="0"/>
  <w15:commentEx w15:paraId="7F075730" w15:done="0"/>
  <w15:commentEx w15:paraId="57A8BAA8" w15:done="0"/>
  <w15:commentEx w15:paraId="7F0DA05C" w15:done="0"/>
  <w15:commentEx w15:paraId="5DD51C9F" w15:done="0"/>
  <w15:commentEx w15:paraId="48CDE7C0" w15:done="0"/>
  <w15:commentEx w15:paraId="1E40942F" w15:done="0"/>
  <w15:commentEx w15:paraId="2E8183FA" w15:done="0"/>
  <w15:commentEx w15:paraId="39B0CA70" w15:done="0"/>
  <w15:commentEx w15:paraId="4E530281" w15:done="0"/>
  <w15:commentEx w15:paraId="6193E434" w15:done="0"/>
  <w15:commentEx w15:paraId="01A69AD3" w15:done="0"/>
  <w15:commentEx w15:paraId="6F8E54C2" w15:done="0"/>
  <w15:commentEx w15:paraId="42569AF3" w15:done="0"/>
  <w15:commentEx w15:paraId="0F83470E" w15:done="0"/>
  <w15:commentEx w15:paraId="3A499158" w15:done="0"/>
  <w15:commentEx w15:paraId="3359ABB8" w15:done="0"/>
  <w15:commentEx w15:paraId="121D8804" w15:done="0"/>
  <w15:commentEx w15:paraId="11F7B096" w15:done="0"/>
  <w15:commentEx w15:paraId="663E27A2" w15:done="0"/>
  <w15:commentEx w15:paraId="79835414" w15:done="0"/>
  <w15:commentEx w15:paraId="4BD3828E" w15:done="0"/>
  <w15:commentEx w15:paraId="4F4A858B" w15:done="0"/>
  <w15:commentEx w15:paraId="618B0F22" w15:done="0"/>
  <w15:commentEx w15:paraId="3E3D887D" w15:done="0"/>
  <w15:commentEx w15:paraId="4456BBF4" w15:done="0"/>
  <w15:commentEx w15:paraId="59A9FBC0" w15:done="0"/>
  <w15:commentEx w15:paraId="692BD482" w15:done="0"/>
  <w15:commentEx w15:paraId="51845E4F" w15:done="0"/>
  <w15:commentEx w15:paraId="5E22E9CB" w15:done="0"/>
  <w15:commentEx w15:paraId="7C6FFC91" w15:done="0"/>
  <w15:commentEx w15:paraId="6F392F20" w15:done="0"/>
  <w15:commentEx w15:paraId="7FD1C08D" w15:done="0"/>
  <w15:commentEx w15:paraId="2CD4F103" w15:done="0"/>
  <w15:commentEx w15:paraId="002EC973" w15:done="0"/>
  <w15:commentEx w15:paraId="1DF2ED96" w15:done="0"/>
  <w15:commentEx w15:paraId="0B915ECD" w15:done="0"/>
  <w15:commentEx w15:paraId="62EE8F06" w15:done="0"/>
  <w15:commentEx w15:paraId="74F1CDFD" w15:done="0"/>
  <w15:commentEx w15:paraId="7B7869ED" w15:done="0"/>
  <w15:commentEx w15:paraId="5584B596" w15:done="0"/>
  <w15:commentEx w15:paraId="5F372B82" w15:done="0"/>
  <w15:commentEx w15:paraId="628D0945" w15:done="0"/>
  <w15:commentEx w15:paraId="57A97D3F" w15:done="0"/>
  <w15:commentEx w15:paraId="1C36CA48" w15:done="0"/>
  <w15:commentEx w15:paraId="7CFAF150" w15:done="0"/>
  <w15:commentEx w15:paraId="42087D01" w15:paraIdParent="7CFAF150" w15:done="0"/>
  <w15:commentEx w15:paraId="5AB05B6A" w15:done="0"/>
  <w15:commentEx w15:paraId="3AAFD95C" w15:done="0"/>
  <w15:commentEx w15:paraId="07326ED3" w15:done="0"/>
  <w15:commentEx w15:paraId="34D2444F" w15:done="0"/>
  <w15:commentEx w15:paraId="01935243" w15:done="0"/>
  <w15:commentEx w15:paraId="0BC7735D" w15:done="0"/>
  <w15:commentEx w15:paraId="7DA171E7" w15:done="0"/>
  <w15:commentEx w15:paraId="359B9C53" w15:done="0"/>
  <w15:commentEx w15:paraId="2DC8DF84" w15:done="0"/>
  <w15:commentEx w15:paraId="0E3389BF" w15:done="0"/>
  <w15:commentEx w15:paraId="6A3820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6CDF6C" w16cid:durableId="22A21706"/>
  <w16cid:commentId w16cid:paraId="69C3EF86" w16cid:durableId="22A21707"/>
  <w16cid:commentId w16cid:paraId="1CC8D7DA" w16cid:durableId="22A21708"/>
  <w16cid:commentId w16cid:paraId="600D7673" w16cid:durableId="22A21709"/>
  <w16cid:commentId w16cid:paraId="7F85F2B7" w16cid:durableId="22A2170A"/>
  <w16cid:commentId w16cid:paraId="50BD479F" w16cid:durableId="22A2170B"/>
  <w16cid:commentId w16cid:paraId="08718365" w16cid:durableId="22A2170C"/>
  <w16cid:commentId w16cid:paraId="05CA6B00" w16cid:durableId="22A2170D"/>
  <w16cid:commentId w16cid:paraId="4177800B" w16cid:durableId="22A2170E"/>
  <w16cid:commentId w16cid:paraId="207803CF" w16cid:durableId="22A2170F"/>
  <w16cid:commentId w16cid:paraId="3736DF90" w16cid:durableId="22A21710"/>
  <w16cid:commentId w16cid:paraId="4F2B561A" w16cid:durableId="22A21711"/>
  <w16cid:commentId w16cid:paraId="4C930587" w16cid:durableId="22A21712"/>
  <w16cid:commentId w16cid:paraId="3F47DCF7" w16cid:durableId="22A21713"/>
  <w16cid:commentId w16cid:paraId="42F4D02A" w16cid:durableId="22A21714"/>
  <w16cid:commentId w16cid:paraId="44E2AC55" w16cid:durableId="22A21715"/>
  <w16cid:commentId w16cid:paraId="46FA00E3" w16cid:durableId="22A21716"/>
  <w16cid:commentId w16cid:paraId="39D0A55E" w16cid:durableId="22A21717"/>
  <w16cid:commentId w16cid:paraId="1464C8F1" w16cid:durableId="22A21718"/>
  <w16cid:commentId w16cid:paraId="797D72E1" w16cid:durableId="22A21719"/>
  <w16cid:commentId w16cid:paraId="5CAD1DD1" w16cid:durableId="22A2171A"/>
  <w16cid:commentId w16cid:paraId="785DD355" w16cid:durableId="22A2171B"/>
  <w16cid:commentId w16cid:paraId="4281601C" w16cid:durableId="22A2171C"/>
  <w16cid:commentId w16cid:paraId="155F5586" w16cid:durableId="22A2171D"/>
  <w16cid:commentId w16cid:paraId="7850F24D" w16cid:durableId="22A2171E"/>
  <w16cid:commentId w16cid:paraId="546C75E6" w16cid:durableId="22A2171F"/>
  <w16cid:commentId w16cid:paraId="48945ED8" w16cid:durableId="22A21720"/>
  <w16cid:commentId w16cid:paraId="7F075730" w16cid:durableId="22A21721"/>
  <w16cid:commentId w16cid:paraId="57A8BAA8" w16cid:durableId="22A21722"/>
  <w16cid:commentId w16cid:paraId="7F0DA05C" w16cid:durableId="22A21723"/>
  <w16cid:commentId w16cid:paraId="5DD51C9F" w16cid:durableId="22A21724"/>
  <w16cid:commentId w16cid:paraId="48CDE7C0" w16cid:durableId="22A21725"/>
  <w16cid:commentId w16cid:paraId="1E40942F" w16cid:durableId="22A21726"/>
  <w16cid:commentId w16cid:paraId="2E8183FA" w16cid:durableId="22A21727"/>
  <w16cid:commentId w16cid:paraId="39B0CA70" w16cid:durableId="22A21728"/>
  <w16cid:commentId w16cid:paraId="4E530281" w16cid:durableId="22A21729"/>
  <w16cid:commentId w16cid:paraId="6193E434" w16cid:durableId="22A2172A"/>
  <w16cid:commentId w16cid:paraId="01A69AD3" w16cid:durableId="22A2172B"/>
  <w16cid:commentId w16cid:paraId="6F8E54C2" w16cid:durableId="22A2172C"/>
  <w16cid:commentId w16cid:paraId="42569AF3" w16cid:durableId="22A2172D"/>
  <w16cid:commentId w16cid:paraId="0F83470E" w16cid:durableId="22A2172E"/>
  <w16cid:commentId w16cid:paraId="3A499158" w16cid:durableId="22A2172F"/>
  <w16cid:commentId w16cid:paraId="3359ABB8" w16cid:durableId="22A21730"/>
  <w16cid:commentId w16cid:paraId="121D8804" w16cid:durableId="22A21731"/>
  <w16cid:commentId w16cid:paraId="11F7B096" w16cid:durableId="22A21732"/>
  <w16cid:commentId w16cid:paraId="663E27A2" w16cid:durableId="22A21733"/>
  <w16cid:commentId w16cid:paraId="79835414" w16cid:durableId="22A21734"/>
  <w16cid:commentId w16cid:paraId="4BD3828E" w16cid:durableId="22A21735"/>
  <w16cid:commentId w16cid:paraId="4F4A858B" w16cid:durableId="22A21736"/>
  <w16cid:commentId w16cid:paraId="618B0F22" w16cid:durableId="22A21737"/>
  <w16cid:commentId w16cid:paraId="3E3D887D" w16cid:durableId="22A21738"/>
  <w16cid:commentId w16cid:paraId="4456BBF4" w16cid:durableId="22A21739"/>
  <w16cid:commentId w16cid:paraId="59A9FBC0" w16cid:durableId="22A2173A"/>
  <w16cid:commentId w16cid:paraId="692BD482" w16cid:durableId="22A2173B"/>
  <w16cid:commentId w16cid:paraId="51845E4F" w16cid:durableId="22A2173C"/>
  <w16cid:commentId w16cid:paraId="5E22E9CB" w16cid:durableId="22A2173D"/>
  <w16cid:commentId w16cid:paraId="7C6FFC91" w16cid:durableId="22A2173E"/>
  <w16cid:commentId w16cid:paraId="6F392F20" w16cid:durableId="22A2173F"/>
  <w16cid:commentId w16cid:paraId="7FD1C08D" w16cid:durableId="22A21740"/>
  <w16cid:commentId w16cid:paraId="2CD4F103" w16cid:durableId="22A21741"/>
  <w16cid:commentId w16cid:paraId="002EC973" w16cid:durableId="22A21742"/>
  <w16cid:commentId w16cid:paraId="1DF2ED96" w16cid:durableId="22A21743"/>
  <w16cid:commentId w16cid:paraId="0B915ECD" w16cid:durableId="22A21744"/>
  <w16cid:commentId w16cid:paraId="62EE8F06" w16cid:durableId="22A21745"/>
  <w16cid:commentId w16cid:paraId="74F1CDFD" w16cid:durableId="22A21746"/>
  <w16cid:commentId w16cid:paraId="7B7869ED" w16cid:durableId="22A21747"/>
  <w16cid:commentId w16cid:paraId="5584B596" w16cid:durableId="22A21748"/>
  <w16cid:commentId w16cid:paraId="5F372B82" w16cid:durableId="22A21749"/>
  <w16cid:commentId w16cid:paraId="628D0945" w16cid:durableId="22A2174A"/>
  <w16cid:commentId w16cid:paraId="57A97D3F" w16cid:durableId="22A2174B"/>
  <w16cid:commentId w16cid:paraId="1C36CA48" w16cid:durableId="22A2174C"/>
  <w16cid:commentId w16cid:paraId="7CFAF150" w16cid:durableId="22A2174D"/>
  <w16cid:commentId w16cid:paraId="42087D01" w16cid:durableId="22A2174E"/>
  <w16cid:commentId w16cid:paraId="5AB05B6A" w16cid:durableId="22A2174F"/>
  <w16cid:commentId w16cid:paraId="3AAFD95C" w16cid:durableId="22A21750"/>
  <w16cid:commentId w16cid:paraId="07326ED3" w16cid:durableId="22A21751"/>
  <w16cid:commentId w16cid:paraId="34D2444F" w16cid:durableId="22A21752"/>
  <w16cid:commentId w16cid:paraId="01935243" w16cid:durableId="22A21753"/>
  <w16cid:commentId w16cid:paraId="0BC7735D" w16cid:durableId="22A21754"/>
  <w16cid:commentId w16cid:paraId="7DA171E7" w16cid:durableId="22A21755"/>
  <w16cid:commentId w16cid:paraId="359B9C53" w16cid:durableId="22A21756"/>
  <w16cid:commentId w16cid:paraId="2DC8DF84" w16cid:durableId="22A21757"/>
  <w16cid:commentId w16cid:paraId="0E3389BF" w16cid:durableId="22A21758"/>
  <w16cid:commentId w16cid:paraId="6A38201A" w16cid:durableId="22A217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83173B" w14:textId="77777777" w:rsidR="006B562E" w:rsidRDefault="006B562E">
      <w:pPr>
        <w:spacing w:line="240" w:lineRule="auto"/>
      </w:pPr>
      <w:r>
        <w:separator/>
      </w:r>
    </w:p>
  </w:endnote>
  <w:endnote w:type="continuationSeparator" w:id="0">
    <w:p w14:paraId="0D0AC5F3" w14:textId="77777777" w:rsidR="006B562E" w:rsidRDefault="006B56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6FA07" w14:textId="77777777" w:rsidR="00B46053" w:rsidRDefault="00B46053">
    <w:pPr>
      <w:pStyle w:val="Footer"/>
      <w:jc w:val="right"/>
    </w:pPr>
    <w:r>
      <w:fldChar w:fldCharType="begin"/>
    </w:r>
    <w:r>
      <w:instrText xml:space="preserve"> PAGE   \* MERGEFORMAT </w:instrText>
    </w:r>
    <w:r>
      <w:fldChar w:fldCharType="separate"/>
    </w:r>
    <w:r w:rsidR="00A5025C">
      <w:rPr>
        <w:noProof/>
      </w:rPr>
      <w:t>15</w:t>
    </w:r>
    <w:r>
      <w:rPr>
        <w:noProof/>
      </w:rPr>
      <w:fldChar w:fldCharType="end"/>
    </w:r>
  </w:p>
  <w:p w14:paraId="7D02B814" w14:textId="77777777" w:rsidR="00B46053" w:rsidRDefault="00B46053" w:rsidP="00192FFF">
    <w:pPr>
      <w:pStyle w:val="Footer"/>
    </w:pPr>
  </w:p>
  <w:p w14:paraId="6C5CD9CA" w14:textId="77777777" w:rsidR="00B46053" w:rsidRDefault="00B4605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14:paraId="6AE1E484" w14:textId="77777777" w:rsidR="00B46053" w:rsidRDefault="00B46053">
        <w:pPr>
          <w:pStyle w:val="Footer"/>
          <w:jc w:val="right"/>
        </w:pPr>
        <w:r>
          <w:fldChar w:fldCharType="begin"/>
        </w:r>
        <w:r>
          <w:instrText xml:space="preserve"> PAGE   \* MERGEFORMAT </w:instrText>
        </w:r>
        <w:r>
          <w:fldChar w:fldCharType="separate"/>
        </w:r>
        <w:r w:rsidR="00A5025C">
          <w:rPr>
            <w:noProof/>
          </w:rPr>
          <w:t>1</w:t>
        </w:r>
        <w:r>
          <w:rPr>
            <w:noProof/>
          </w:rPr>
          <w:fldChar w:fldCharType="end"/>
        </w:r>
      </w:p>
    </w:sdtContent>
  </w:sdt>
  <w:p w14:paraId="77089AE1" w14:textId="77777777" w:rsidR="00B46053" w:rsidRDefault="00B46053">
    <w:pPr>
      <w:pStyle w:val="Footer"/>
    </w:pPr>
  </w:p>
  <w:p w14:paraId="202A9E8E" w14:textId="77777777" w:rsidR="00B46053" w:rsidRDefault="00B4605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1687559"/>
      <w:docPartObj>
        <w:docPartGallery w:val="Page Numbers (Bottom of Page)"/>
        <w:docPartUnique/>
      </w:docPartObj>
    </w:sdtPr>
    <w:sdtEndPr>
      <w:rPr>
        <w:noProof/>
      </w:rPr>
    </w:sdtEndPr>
    <w:sdtContent>
      <w:p w14:paraId="1CCDE897" w14:textId="77777777" w:rsidR="00B46053" w:rsidRDefault="00B46053">
        <w:pPr>
          <w:pStyle w:val="Footer"/>
          <w:jc w:val="right"/>
        </w:pPr>
        <w:r>
          <w:fldChar w:fldCharType="begin"/>
        </w:r>
        <w:r>
          <w:instrText xml:space="preserve"> PAGE   \* MERGEFORMAT </w:instrText>
        </w:r>
        <w:r>
          <w:fldChar w:fldCharType="separate"/>
        </w:r>
        <w:r w:rsidR="00A5025C">
          <w:rPr>
            <w:noProof/>
          </w:rPr>
          <w:t>90</w:t>
        </w:r>
        <w:r>
          <w:rPr>
            <w:noProof/>
          </w:rPr>
          <w:fldChar w:fldCharType="end"/>
        </w:r>
      </w:p>
    </w:sdtContent>
  </w:sdt>
  <w:p w14:paraId="2260A061" w14:textId="77777777" w:rsidR="00B46053" w:rsidRDefault="00B46053">
    <w:pPr>
      <w:pStyle w:val="Footer"/>
    </w:pPr>
  </w:p>
  <w:p w14:paraId="6FF57391" w14:textId="77777777" w:rsidR="00B46053" w:rsidRDefault="00B46053" w:rsidP="00864AAB">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22C858" w14:textId="77777777" w:rsidR="006B562E" w:rsidRDefault="006B562E">
      <w:r>
        <w:separator/>
      </w:r>
    </w:p>
  </w:footnote>
  <w:footnote w:type="continuationSeparator" w:id="0">
    <w:p w14:paraId="599F8274" w14:textId="77777777" w:rsidR="006B562E" w:rsidRDefault="006B562E">
      <w:r>
        <w:continuationSeparator/>
      </w:r>
    </w:p>
  </w:footnote>
  <w:footnote w:id="1">
    <w:p w14:paraId="232A70E4" w14:textId="3B9B8179" w:rsidR="00B46053" w:rsidRDefault="00B46053">
      <w:pPr>
        <w:pStyle w:val="FootnoteText"/>
      </w:pPr>
      <w:r>
        <w:rPr>
          <w:rStyle w:val="FootnoteReference"/>
        </w:rPr>
        <w:footnoteRef/>
      </w:r>
      <w:r>
        <w:t xml:space="preserve"> Any and all geospatial data provided by the CRD was used with permission from the Capital Regional District.</w:t>
      </w:r>
      <w:ins w:id="72" w:author="Bill Floyd" w:date="2020-06-26T22:10:00Z">
        <w:r>
          <w:t xml:space="preserve">  DO not put this here, you generally do this in acknowledgements at the end.</w:t>
        </w:r>
      </w:ins>
    </w:p>
  </w:footnote>
  <w:footnote w:id="2">
    <w:p w14:paraId="2E39A289" w14:textId="77777777" w:rsidR="00B46053" w:rsidRDefault="00B46053">
      <w:pPr>
        <w:pStyle w:val="FootnoteText"/>
      </w:pPr>
      <w:r>
        <w:rPr>
          <w:rStyle w:val="FootnoteReference"/>
        </w:rPr>
        <w:footnoteRef/>
      </w:r>
      <w:r>
        <w:t xml:space="preserve"> Following the Jan.30, 2020 major event, changes to the stream-bed morphology were evident at LeechHead (site 3) in the form of gravel and cobble deposition, and there was evidence of substantial coarse woody debris transport at ChrisCrk (site 2).</w:t>
      </w:r>
    </w:p>
  </w:footnote>
  <w:footnote w:id="3">
    <w:p w14:paraId="741D3516" w14:textId="77777777" w:rsidR="00B46053" w:rsidRDefault="00B46053">
      <w:pPr>
        <w:pStyle w:val="FootnoteText"/>
      </w:pPr>
      <w:r>
        <w:rPr>
          <w:rStyle w:val="FootnoteReference"/>
        </w:rPr>
        <w:footnoteRef/>
      </w:r>
      <w:r>
        <w:t xml:space="preserve"> 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4">
    <w:p w14:paraId="1F8A8C99" w14:textId="77777777" w:rsidR="00B46053" w:rsidRDefault="00B46053">
      <w:pPr>
        <w:pStyle w:val="FootnoteText"/>
      </w:pPr>
      <w:r>
        <w:rPr>
          <w:rStyle w:val="FootnoteReference"/>
        </w:rP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47261BAD"/>
    <w:multiLevelType w:val="multilevel"/>
    <w:tmpl w:val="8932D0E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4C4C4CF5"/>
    <w:multiLevelType w:val="multilevel"/>
    <w:tmpl w:val="E0FCE82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ll Floyd">
    <w15:presenceInfo w15:providerId="AD" w15:userId="S-1-5-21-1542403177-3275365000-3172300963-31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97A"/>
    <w:rsid w:val="00011C8B"/>
    <w:rsid w:val="00091291"/>
    <w:rsid w:val="00123363"/>
    <w:rsid w:val="00192FFF"/>
    <w:rsid w:val="00201CAE"/>
    <w:rsid w:val="00340B66"/>
    <w:rsid w:val="004D6942"/>
    <w:rsid w:val="004E29B3"/>
    <w:rsid w:val="00504881"/>
    <w:rsid w:val="00590D07"/>
    <w:rsid w:val="005B0621"/>
    <w:rsid w:val="005C627F"/>
    <w:rsid w:val="00690A10"/>
    <w:rsid w:val="006B562E"/>
    <w:rsid w:val="006C7966"/>
    <w:rsid w:val="00784D58"/>
    <w:rsid w:val="007C2E0A"/>
    <w:rsid w:val="007E401D"/>
    <w:rsid w:val="00802222"/>
    <w:rsid w:val="00856CA7"/>
    <w:rsid w:val="00864AAB"/>
    <w:rsid w:val="008D6863"/>
    <w:rsid w:val="00972786"/>
    <w:rsid w:val="009A14A0"/>
    <w:rsid w:val="00A5025C"/>
    <w:rsid w:val="00A603D0"/>
    <w:rsid w:val="00B066F0"/>
    <w:rsid w:val="00B11AE9"/>
    <w:rsid w:val="00B46053"/>
    <w:rsid w:val="00B661A5"/>
    <w:rsid w:val="00B86B75"/>
    <w:rsid w:val="00BC48D5"/>
    <w:rsid w:val="00C36279"/>
    <w:rsid w:val="00D12631"/>
    <w:rsid w:val="00D20FAE"/>
    <w:rsid w:val="00E02C48"/>
    <w:rsid w:val="00E315A3"/>
    <w:rsid w:val="00E81DE3"/>
    <w:rsid w:val="00E95307"/>
    <w:rsid w:val="00EF4B2E"/>
    <w:rsid w:val="00F07997"/>
    <w:rsid w:val="00F601D7"/>
    <w:rsid w:val="00FF46B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63C1D"/>
  <w15:docId w15:val="{035748E1-AEDD-4173-8EE1-364894F27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1"/>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1"/>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1"/>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1"/>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1"/>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1"/>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D12631"/>
    <w:pPr>
      <w:numPr>
        <w:ilvl w:val="6"/>
        <w:numId w:val="1"/>
      </w:numPr>
      <w:spacing w:before="240" w:after="240"/>
      <w:outlineLvl w:val="6"/>
    </w:pPr>
    <w:rPr>
      <w:rFonts w:eastAsia="Times New Roman"/>
      <w:b/>
    </w:rPr>
  </w:style>
  <w:style w:type="paragraph" w:styleId="Heading8">
    <w:name w:val="heading 8"/>
    <w:basedOn w:val="Normal"/>
    <w:next w:val="Normal"/>
    <w:link w:val="Heading8Char"/>
    <w:uiPriority w:val="1"/>
    <w:qFormat/>
    <w:rsid w:val="00D12631"/>
    <w:pPr>
      <w:keepNext/>
      <w:numPr>
        <w:ilvl w:val="7"/>
        <w:numId w:val="1"/>
      </w:numPr>
      <w:spacing w:before="240"/>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1"/>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eastAsia="SimSun"/>
      <w:b/>
      <w:bCs/>
      <w:sz w:val="28"/>
      <w:szCs w:val="32"/>
    </w:rPr>
  </w:style>
  <w:style w:type="character" w:customStyle="1" w:styleId="Heading2Char">
    <w:name w:val="Heading 2 Char"/>
    <w:link w:val="Heading2"/>
    <w:uiPriority w:val="1"/>
    <w:locked/>
    <w:rsid w:val="00D821BF"/>
    <w:rPr>
      <w:rFonts w:eastAsia="SimSun"/>
      <w:b/>
      <w:bCs/>
      <w:sz w:val="28"/>
      <w:szCs w:val="26"/>
    </w:rPr>
  </w:style>
  <w:style w:type="character" w:customStyle="1" w:styleId="Heading3Char">
    <w:name w:val="Heading 3 Char"/>
    <w:link w:val="Heading3"/>
    <w:uiPriority w:val="1"/>
    <w:locked/>
    <w:rsid w:val="00E24359"/>
    <w:rPr>
      <w:rFonts w:eastAsia="SimSun"/>
      <w:b/>
      <w:bCs/>
    </w:rPr>
  </w:style>
  <w:style w:type="character" w:customStyle="1" w:styleId="Heading4Char">
    <w:name w:val="Heading 4 Char"/>
    <w:link w:val="Heading4"/>
    <w:uiPriority w:val="1"/>
    <w:locked/>
    <w:rsid w:val="00E24359"/>
    <w:rPr>
      <w:rFonts w:eastAsia="SimSun"/>
      <w:b/>
      <w:bCs/>
      <w:iCs/>
    </w:rPr>
  </w:style>
  <w:style w:type="paragraph" w:styleId="TOC2">
    <w:name w:val="toc 2"/>
    <w:basedOn w:val="Normal"/>
    <w:next w:val="Normal"/>
    <w:autoRedefine/>
    <w:uiPriority w:val="39"/>
    <w:rsid w:val="00192FFF"/>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eastAsia="Times New Roman"/>
      <w:b/>
      <w:bCs/>
      <w:iCs/>
      <w:szCs w:val="26"/>
    </w:rPr>
  </w:style>
  <w:style w:type="character" w:customStyle="1" w:styleId="Heading6Char">
    <w:name w:val="Heading 6 Char"/>
    <w:link w:val="Heading6"/>
    <w:uiPriority w:val="1"/>
    <w:rsid w:val="00E24359"/>
    <w:rPr>
      <w:rFonts w:eastAsia="Times New Roman"/>
      <w:b/>
      <w:bCs/>
      <w:szCs w:val="22"/>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D12631"/>
    <w:rPr>
      <w:rFonts w:eastAsia="Times New Roman"/>
      <w:b/>
    </w:rPr>
  </w:style>
  <w:style w:type="character" w:customStyle="1" w:styleId="Heading8Char">
    <w:name w:val="Heading 8 Char"/>
    <w:link w:val="Heading8"/>
    <w:uiPriority w:val="1"/>
    <w:rsid w:val="00D12631"/>
    <w:rPr>
      <w:rFonts w:eastAsia="Times New Roman"/>
      <w:b/>
      <w:iCs/>
    </w:rPr>
  </w:style>
  <w:style w:type="character" w:customStyle="1" w:styleId="Heading9Char">
    <w:name w:val="Heading 9 Char"/>
    <w:link w:val="Heading9"/>
    <w:uiPriority w:val="1"/>
    <w:rsid w:val="00F572C2"/>
    <w:rPr>
      <w:rFonts w:ascii="Calibri" w:eastAsia="Times New Roman" w:hAnsi="Calibri"/>
      <w:sz w:val="22"/>
      <w:szCs w:val="22"/>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 w:type="character" w:styleId="CommentReference">
    <w:name w:val="annotation reference"/>
    <w:basedOn w:val="DefaultParagraphFont"/>
    <w:semiHidden/>
    <w:unhideWhenUsed/>
    <w:rsid w:val="00690A10"/>
    <w:rPr>
      <w:sz w:val="16"/>
      <w:szCs w:val="16"/>
    </w:rPr>
  </w:style>
  <w:style w:type="paragraph" w:styleId="CommentText">
    <w:name w:val="annotation text"/>
    <w:basedOn w:val="Normal"/>
    <w:link w:val="CommentTextChar"/>
    <w:semiHidden/>
    <w:unhideWhenUsed/>
    <w:rsid w:val="00690A10"/>
    <w:pPr>
      <w:spacing w:line="240" w:lineRule="auto"/>
    </w:pPr>
    <w:rPr>
      <w:sz w:val="20"/>
      <w:szCs w:val="20"/>
    </w:rPr>
  </w:style>
  <w:style w:type="character" w:customStyle="1" w:styleId="CommentTextChar">
    <w:name w:val="Comment Text Char"/>
    <w:basedOn w:val="DefaultParagraphFont"/>
    <w:link w:val="CommentText"/>
    <w:semiHidden/>
    <w:rsid w:val="00690A10"/>
    <w:rPr>
      <w:sz w:val="20"/>
      <w:szCs w:val="20"/>
    </w:rPr>
  </w:style>
  <w:style w:type="paragraph" w:styleId="CommentSubject">
    <w:name w:val="annotation subject"/>
    <w:basedOn w:val="CommentText"/>
    <w:next w:val="CommentText"/>
    <w:link w:val="CommentSubjectChar"/>
    <w:semiHidden/>
    <w:unhideWhenUsed/>
    <w:rsid w:val="00690A10"/>
    <w:rPr>
      <w:b/>
      <w:bCs/>
    </w:rPr>
  </w:style>
  <w:style w:type="character" w:customStyle="1" w:styleId="CommentSubjectChar">
    <w:name w:val="Comment Subject Char"/>
    <w:basedOn w:val="CommentTextChar"/>
    <w:link w:val="CommentSubject"/>
    <w:semiHidden/>
    <w:rsid w:val="00690A1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3.xml"/><Relationship Id="rId26" Type="http://schemas.openxmlformats.org/officeDocument/2006/relationships/image" Target="media/image10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doi.org/10.1111/ele.12897" TargetMode="External"/><Relationship Id="rId47" Type="http://schemas.openxmlformats.org/officeDocument/2006/relationships/hyperlink" Target="https://www.crd.bc.ca/project/past-capital-projects-and-initiatives/water-supply-plan" TargetMode="External"/><Relationship Id="rId50" Type="http://schemas.openxmlformats.org/officeDocument/2006/relationships/hyperlink" Target="https://doi.org/10.1016/B978-0-12-382092-1.00019-1" TargetMode="External"/><Relationship Id="rId55" Type="http://schemas.openxmlformats.org/officeDocument/2006/relationships/hyperlink" Target="https://doi.org/10.3133/fs06700" TargetMode="External"/><Relationship Id="rId63" Type="http://schemas.openxmlformats.org/officeDocument/2006/relationships/hyperlink" Target="https://archive.org/details/metaltransportre00lazeuoft/mode/2up" TargetMode="External"/><Relationship Id="rId68" Type="http://schemas.openxmlformats.org/officeDocument/2006/relationships/hyperlink" Target="https://doi.org/10.1007/s10533-015-0103-6" TargetMode="External"/><Relationship Id="rId76" Type="http://schemas.openxmlformats.org/officeDocument/2006/relationships/hyperlink" Target="https://doi.org/10.1111/j.1365-2427.2011.02613.x" TargetMode="External"/><Relationship Id="rId84" Type="http://schemas.openxmlformats.org/officeDocument/2006/relationships/image" Target="media/image29.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i.org/10.1016/S0003-2670(96)00412-6"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yperlink" Target="https://www.grad.ubc.ca/sites/default/files/doc/page/thesis_sample_prefaces.pdf"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2.gov.bc.ca/gov/content/governments/organizational-structure/ministries-organizations/ministries/environment-climate-change" TargetMode="External"/><Relationship Id="rId53" Type="http://schemas.openxmlformats.org/officeDocument/2006/relationships/hyperlink" Target="http://www.standardmethods.org/" TargetMode="External"/><Relationship Id="rId58" Type="http://schemas.openxmlformats.org/officeDocument/2006/relationships/hyperlink" Target="https://www.healthlinkbc.ca/healthlinkbc-files/drinking-water-chlorination" TargetMode="External"/><Relationship Id="rId66" Type="http://schemas.openxmlformats.org/officeDocument/2006/relationships/hyperlink" Target="https://doi.org/10.1016/j.cis.2010.06.007" TargetMode="External"/><Relationship Id="rId74" Type="http://schemas.openxmlformats.org/officeDocument/2006/relationships/hyperlink" Target="https://www.jstor.org/stable/24702986" TargetMode="External"/><Relationship Id="rId79" Type="http://schemas.openxmlformats.org/officeDocument/2006/relationships/hyperlink" Target="https://doi.org/10.1007/s11356-015-4078-6"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02/j.1551-8833.1995.tb06302.x" TargetMode="External"/><Relationship Id="rId82" Type="http://schemas.openxmlformats.org/officeDocument/2006/relationships/image" Target="media/image27.png"/><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1021/es103992s" TargetMode="External"/><Relationship Id="rId48" Type="http://schemas.openxmlformats.org/officeDocument/2006/relationships/hyperlink" Target="https://doi.org/IWSS-297445977-5079" TargetMode="External"/><Relationship Id="rId56" Type="http://schemas.openxmlformats.org/officeDocument/2006/relationships/hyperlink" Target="https://www.canada.ca/content/dam/hc-sc/documents/programs/consultation-organic-matter-drinking-water/NOM20190129-eng.pdf" TargetMode="External"/><Relationship Id="rId64" Type="http://schemas.openxmlformats.org/officeDocument/2006/relationships/hyperlink" Target="https://doi.org/10.1016/j.jhazmat.2014.02.009" TargetMode="External"/><Relationship Id="rId69" Type="http://schemas.openxmlformats.org/officeDocument/2006/relationships/hyperlink" Target="https://doi.org/10.5194/bg-10-2315-2013" TargetMode="External"/><Relationship Id="rId77" Type="http://schemas.openxmlformats.org/officeDocument/2006/relationships/hyperlink" Target="https://doi.org/10.1007/s10533-008-9207-6" TargetMode="External"/><Relationship Id="rId8" Type="http://schemas.openxmlformats.org/officeDocument/2006/relationships/comments" Target="comments.xml"/><Relationship Id="rId51" Type="http://schemas.openxmlformats.org/officeDocument/2006/relationships/hyperlink" Target="https://doi.org/10.1016/j.watres.2016.08.031" TargetMode="External"/><Relationship Id="rId72" Type="http://schemas.openxmlformats.org/officeDocument/2006/relationships/hyperlink" Target="https://www.for.gov.bc.ca/hfd/pubs/docs/lmh/Lmh66/LMH66%7B\_%7Dvolume2of2.pdf" TargetMode="External"/><Relationship Id="rId80" Type="http://schemas.openxmlformats.org/officeDocument/2006/relationships/hyperlink" Target="https://doi.org/10.1029/2018GL080005" TargetMode="External"/><Relationship Id="rId85"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oi.org/10.2166/aqua.2008.064" TargetMode="External"/><Relationship Id="rId59" Type="http://schemas.openxmlformats.org/officeDocument/2006/relationships/hyperlink" Target="https://www.jstor.org/stable/40058211" TargetMode="External"/><Relationship Id="rId67" Type="http://schemas.openxmlformats.org/officeDocument/2006/relationships/hyperlink" Target="https://www.jstor.org/stable/1937326" TargetMode="External"/><Relationship Id="rId20" Type="http://schemas.openxmlformats.org/officeDocument/2006/relationships/image" Target="media/image50.png"/><Relationship Id="rId41" Type="http://schemas.openxmlformats.org/officeDocument/2006/relationships/image" Target="media/image25.png"/><Relationship Id="rId54" Type="http://schemas.openxmlformats.org/officeDocument/2006/relationships/hyperlink" Target="https://doi.org/10.1016/j.watres.2010.08.051" TargetMode="External"/><Relationship Id="rId62" Type="http://schemas.openxmlformats.org/officeDocument/2006/relationships/hyperlink" Target="https://doi.org/doi:10.1046/j.1365-2427.1997.d01-539.x" TargetMode="External"/><Relationship Id="rId70" Type="http://schemas.openxmlformats.org/officeDocument/2006/relationships/hyperlink" Target="https://doi.org/10.1007/s11270-013-1651-9" TargetMode="External"/><Relationship Id="rId75" Type="http://schemas.openxmlformats.org/officeDocument/2006/relationships/hyperlink" Target="https://doi.org/10.1016/j.mrrev.2007.09.001" TargetMode="External"/><Relationship Id="rId83" Type="http://schemas.openxmlformats.org/officeDocument/2006/relationships/image" Target="media/image28.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oi.org/10.1139/cjfas-2014-0400" TargetMode="External"/><Relationship Id="rId57" Type="http://schemas.openxmlformats.org/officeDocument/2006/relationships/hyperlink" Target="https://www.canada.ca/en/health-canada/services/healthy-living/your-health/environment/drinking-water-chlorination.html" TargetMode="External"/><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hyperlink" Target="https://doi.org/10.1016/j.jhydrol.2014.05.060" TargetMode="External"/><Relationship Id="rId52" Type="http://schemas.openxmlformats.org/officeDocument/2006/relationships/hyperlink" Target="http://scholar.google.com/scholar?hl=en%7B\&amp;%7DbtnG=Search%7B\&amp;%7Dq=intitle:Running+Pure%7B\" TargetMode="External"/><Relationship Id="rId60" Type="http://schemas.openxmlformats.org/officeDocument/2006/relationships/hyperlink" Target="https://doi.org/10.1016/j.chemosphere.2015.03.039" TargetMode="External"/><Relationship Id="rId65" Type="http://schemas.openxmlformats.org/officeDocument/2006/relationships/hyperlink" Target="https://doi.org/10.1016/j.chemosphere.2011.01.018" TargetMode="External"/><Relationship Id="rId73" Type="http://schemas.openxmlformats.org/officeDocument/2006/relationships/hyperlink" Target="https://doi.org/10.1007/sl0533-010-9416-7" TargetMode="External"/><Relationship Id="rId78" Type="http://schemas.openxmlformats.org/officeDocument/2006/relationships/hyperlink" Target="https://doi.org/10.1021/es030360x" TargetMode="External"/><Relationship Id="rId81" Type="http://schemas.openxmlformats.org/officeDocument/2006/relationships/image" Target="media/image26.png"/><Relationship Id="rId86" Type="http://schemas.openxmlformats.org/officeDocument/2006/relationships/image" Target="media/image31.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5E9A4-0A90-457D-97E2-B99FF1347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20707</Words>
  <Characters>118035</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138466</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2</cp:revision>
  <dcterms:created xsi:type="dcterms:W3CDTF">2020-06-28T02:06:00Z</dcterms:created>
  <dcterms:modified xsi:type="dcterms:W3CDTF">2020-06-28T02:06:00Z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