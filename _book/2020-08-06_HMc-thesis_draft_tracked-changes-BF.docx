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76EAF" w14:textId="77777777" w:rsidR="007B2B14" w:rsidRDefault="007B2B14" w:rsidP="007B2B14">
      <w:pPr>
        <w:jc w:val="center"/>
        <w:rPr>
          <w:ins w:id="1" w:author="Hannah McSorley" w:date="2020-08-05T02:53:00Z"/>
        </w:rPr>
      </w:pPr>
    </w:p>
    <w:p w14:paraId="0A7E1B40" w14:textId="77777777" w:rsidR="007B2B14" w:rsidRDefault="007B2B14" w:rsidP="007B2B14">
      <w:pPr>
        <w:jc w:val="center"/>
        <w:rPr>
          <w:ins w:id="2" w:author="Hannah McSorley" w:date="2020-08-05T02:53:00Z"/>
        </w:rPr>
      </w:pPr>
    </w:p>
    <w:p w14:paraId="22E81A67" w14:textId="77777777" w:rsidR="007B2B14" w:rsidRDefault="007B2B14" w:rsidP="007B2B14">
      <w:pPr>
        <w:jc w:val="center"/>
        <w:rPr>
          <w:ins w:id="3" w:author="Hannah McSorley" w:date="2020-08-05T02:53:00Z"/>
        </w:rPr>
      </w:pPr>
    </w:p>
    <w:p w14:paraId="3D49A514" w14:textId="77777777" w:rsidR="007B2B14" w:rsidRDefault="007B2B14" w:rsidP="007B2B14">
      <w:pPr>
        <w:jc w:val="center"/>
        <w:rPr>
          <w:ins w:id="4" w:author="Hannah McSorley" w:date="2020-08-05T02:53:00Z"/>
        </w:rPr>
      </w:pPr>
    </w:p>
    <w:p w14:paraId="4D4ECAEE" w14:textId="77777777" w:rsidR="007B2B14" w:rsidRDefault="007B2B14" w:rsidP="007B2B14">
      <w:pPr>
        <w:jc w:val="center"/>
        <w:rPr>
          <w:ins w:id="5" w:author="Hannah McSorley" w:date="2020-08-05T02:53:00Z"/>
        </w:rPr>
      </w:pPr>
    </w:p>
    <w:p w14:paraId="62CBDE0E" w14:textId="77777777" w:rsidR="007B2B14" w:rsidRDefault="007B2B14" w:rsidP="007B2B14">
      <w:pPr>
        <w:jc w:val="center"/>
        <w:rPr>
          <w:ins w:id="6" w:author="Hannah McSorley" w:date="2020-08-05T02:53:00Z"/>
        </w:rPr>
      </w:pPr>
    </w:p>
    <w:p w14:paraId="4212B7DF" w14:textId="77777777" w:rsidR="00D3555D" w:rsidRPr="007B2B14" w:rsidRDefault="005D6F31" w:rsidP="007B2B14">
      <w:pPr>
        <w:jc w:val="center"/>
        <w:rPr>
          <w:ins w:id="7" w:author="Hannah McSorley" w:date="2020-08-05T02:53:00Z"/>
          <w:b/>
          <w:bCs/>
        </w:rPr>
      </w:pPr>
      <w:ins w:id="8" w:author="Hannah McSorley" w:date="2020-08-05T02:53:00Z">
        <w:r w:rsidRPr="007B2B14">
          <w:rPr>
            <w:b/>
            <w:bCs/>
          </w:rPr>
          <w:t>Spatial and temporal variation in natural organic matter and dissolved organic carbon across a second growth forested watershed on Vancouver Island, BC</w:t>
        </w:r>
      </w:ins>
    </w:p>
    <w:p w14:paraId="6324B85B" w14:textId="77777777" w:rsidR="007B2B14" w:rsidRDefault="007B2B14" w:rsidP="007B2B14">
      <w:pPr>
        <w:jc w:val="center"/>
        <w:rPr>
          <w:ins w:id="9" w:author="Hannah McSorley" w:date="2020-08-05T02:53:00Z"/>
        </w:rPr>
      </w:pPr>
    </w:p>
    <w:p w14:paraId="12C16CCE" w14:textId="77777777" w:rsidR="007B2B14" w:rsidRDefault="007B2B14" w:rsidP="007B2B14">
      <w:pPr>
        <w:jc w:val="center"/>
        <w:rPr>
          <w:ins w:id="10" w:author="Hannah McSorley" w:date="2020-08-05T02:53:00Z"/>
        </w:rPr>
      </w:pPr>
    </w:p>
    <w:p w14:paraId="2177C3F9" w14:textId="77777777" w:rsidR="007B2B14" w:rsidRDefault="007B2B14" w:rsidP="007B2B14">
      <w:pPr>
        <w:jc w:val="center"/>
        <w:rPr>
          <w:ins w:id="11" w:author="Hannah McSorley" w:date="2020-08-05T02:53:00Z"/>
        </w:rPr>
      </w:pPr>
    </w:p>
    <w:p w14:paraId="0AA5F696" w14:textId="77777777" w:rsidR="007B2B14" w:rsidRDefault="007B2B14" w:rsidP="007B2B14">
      <w:pPr>
        <w:jc w:val="center"/>
        <w:rPr>
          <w:ins w:id="12" w:author="Hannah McSorley" w:date="2020-08-05T02:53:00Z"/>
        </w:rPr>
      </w:pPr>
    </w:p>
    <w:p w14:paraId="1BF184C7" w14:textId="77777777" w:rsidR="00D3555D" w:rsidRDefault="005D6F31" w:rsidP="007B2B14">
      <w:pPr>
        <w:jc w:val="center"/>
        <w:rPr>
          <w:ins w:id="13" w:author="Hannah McSorley" w:date="2020-08-05T02:53:00Z"/>
        </w:rPr>
      </w:pPr>
      <w:ins w:id="14" w:author="Hannah McSorley" w:date="2020-08-05T02:53:00Z">
        <w:r>
          <w:t>Hannah J. McSorley</w:t>
        </w:r>
      </w:ins>
    </w:p>
    <w:p w14:paraId="1B7F872F" w14:textId="77777777" w:rsidR="004B49FF" w:rsidRDefault="005D6F31" w:rsidP="007B2B14">
      <w:pPr>
        <w:jc w:val="center"/>
        <w:rPr>
          <w:ins w:id="15" w:author="Hannah McSorley" w:date="2020-08-05T02:53:00Z"/>
        </w:rPr>
      </w:pPr>
      <w:ins w:id="16" w:author="Hannah McSorley" w:date="2020-08-05T02:53:00Z">
        <w:r>
          <w:t>2020</w:t>
        </w:r>
      </w:ins>
    </w:p>
    <w:p w14:paraId="0671D518" w14:textId="77777777" w:rsidR="007B2B14" w:rsidRDefault="007B2B14" w:rsidP="007B2B14">
      <w:pPr>
        <w:jc w:val="center"/>
        <w:rPr>
          <w:ins w:id="17" w:author="Hannah McSorley" w:date="2020-08-05T02:53:00Z"/>
        </w:rPr>
      </w:pPr>
    </w:p>
    <w:p w14:paraId="5808A3FA" w14:textId="77777777" w:rsidR="007B2B14" w:rsidRDefault="007B2B14" w:rsidP="007B2B14">
      <w:pPr>
        <w:jc w:val="center"/>
        <w:rPr>
          <w:ins w:id="18" w:author="Hannah McSorley" w:date="2020-08-05T02:53:00Z"/>
        </w:rPr>
      </w:pPr>
    </w:p>
    <w:p w14:paraId="5E8798BE" w14:textId="77777777" w:rsidR="007B2B14" w:rsidRDefault="007B2B14" w:rsidP="007B2B14">
      <w:pPr>
        <w:jc w:val="center"/>
        <w:rPr>
          <w:ins w:id="19" w:author="Hannah McSorley" w:date="2020-08-05T02:53:00Z"/>
        </w:rPr>
      </w:pPr>
    </w:p>
    <w:p w14:paraId="12FB9295" w14:textId="77777777" w:rsidR="007B2B14" w:rsidRDefault="007B2B14" w:rsidP="007B2B14">
      <w:pPr>
        <w:jc w:val="center"/>
        <w:rPr>
          <w:ins w:id="20" w:author="Hannah McSorley" w:date="2020-08-05T02:53:00Z"/>
        </w:rPr>
        <w:sectPr w:rsidR="007B2B14" w:rsidSect="005D6F31">
          <w:headerReference w:type="default" r:id="rId8"/>
          <w:footerReference w:type="default" r:id="rId9"/>
          <w:type w:val="continuous"/>
          <w:pgSz w:w="12240" w:h="15840" w:code="1"/>
          <w:pgMar w:top="1440" w:right="1440" w:bottom="1440" w:left="1440" w:header="706" w:footer="706" w:gutter="0"/>
          <w:pgNumType w:fmt="lowerRoman" w:start="1"/>
          <w:cols w:space="708"/>
          <w:titlePg/>
          <w:docGrid w:linePitch="326"/>
        </w:sectPr>
      </w:pPr>
      <w:ins w:id="21" w:author="Hannah McSorley" w:date="2020-08-05T02:53:00Z">
        <w:r>
          <w:t>August 6 draft</w:t>
        </w:r>
      </w:ins>
    </w:p>
    <w:customXmlInsRangeStart w:id="22" w:author="Hannah McSorley" w:date="2020-08-05T02:53:00Z"/>
    <w:sdt>
      <w:sdtPr>
        <w:id w:val="502241875"/>
        <w:docPartObj>
          <w:docPartGallery w:val="Table of Contents"/>
          <w:docPartUnique/>
        </w:docPartObj>
      </w:sdtPr>
      <w:sdtContent>
        <w:customXmlInsRangeEnd w:id="22"/>
        <w:p w14:paraId="583324A3" w14:textId="77777777" w:rsidR="00D3555D" w:rsidRDefault="005D6F31">
          <w:pPr>
            <w:rPr>
              <w:ins w:id="23" w:author="Hannah McSorley" w:date="2020-08-05T02:53:00Z"/>
            </w:rPr>
          </w:pPr>
          <w:ins w:id="24" w:author="Hannah McSorley" w:date="2020-08-05T02:53:00Z">
            <w:r>
              <w:t>Table of Contents</w:t>
            </w:r>
          </w:ins>
        </w:p>
        <w:p w14:paraId="3D115822" w14:textId="77777777" w:rsidR="00467FD5" w:rsidRDefault="0030368D">
          <w:pPr>
            <w:pStyle w:val="TOC2"/>
            <w:rPr>
              <w:ins w:id="25" w:author="Hannah McSorley" w:date="2020-08-05T02:53:00Z"/>
              <w:rFonts w:asciiTheme="minorHAnsi" w:eastAsiaTheme="minorEastAsia" w:hAnsiTheme="minorHAnsi" w:cstheme="minorBidi"/>
              <w:b w:val="0"/>
              <w:bCs w:val="0"/>
              <w:sz w:val="22"/>
              <w:lang w:val="en-CA" w:eastAsia="en-CA"/>
            </w:rPr>
          </w:pPr>
          <w:ins w:id="26" w:author="Hannah McSorley" w:date="2020-08-05T02:53:00Z">
            <w:r>
              <w:rPr>
                <w:b w:val="0"/>
                <w:bCs w:val="0"/>
              </w:rPr>
              <w:fldChar w:fldCharType="begin"/>
            </w:r>
            <w:r>
              <w:rPr>
                <w:b w:val="0"/>
                <w:bCs w:val="0"/>
              </w:rPr>
              <w:instrText xml:space="preserve"> TOC \o "1-4" \h \z \u </w:instrText>
            </w:r>
            <w:r>
              <w:rPr>
                <w:b w:val="0"/>
                <w:bCs w:val="0"/>
              </w:rPr>
              <w:fldChar w:fldCharType="separate"/>
            </w:r>
            <w:r w:rsidR="00467FD5" w:rsidRPr="00E57039">
              <w:rPr>
                <w:rStyle w:val="Hyperlink"/>
              </w:rPr>
              <w:fldChar w:fldCharType="begin"/>
            </w:r>
            <w:r w:rsidR="00467FD5" w:rsidRPr="00E57039">
              <w:rPr>
                <w:rStyle w:val="Hyperlink"/>
              </w:rPr>
              <w:instrText xml:space="preserve"> </w:instrText>
            </w:r>
            <w:r w:rsidR="00467FD5">
              <w:instrText>HYPERLINK \l "_Toc47488272"</w:instrText>
            </w:r>
            <w:r w:rsidR="00467FD5" w:rsidRPr="00E57039">
              <w:rPr>
                <w:rStyle w:val="Hyperlink"/>
              </w:rPr>
              <w:instrText xml:space="preserve"> </w:instrText>
            </w:r>
            <w:r w:rsidR="00467FD5" w:rsidRPr="00E57039">
              <w:rPr>
                <w:rStyle w:val="Hyperlink"/>
              </w:rPr>
              <w:fldChar w:fldCharType="separate"/>
            </w:r>
            <w:r w:rsidR="00467FD5" w:rsidRPr="00E57039">
              <w:rPr>
                <w:rStyle w:val="Hyperlink"/>
              </w:rPr>
              <w:t>Chapter 1: Introduction &amp; background</w:t>
            </w:r>
            <w:r w:rsidR="00467FD5">
              <w:rPr>
                <w:webHidden/>
              </w:rPr>
              <w:tab/>
            </w:r>
            <w:r w:rsidR="00467FD5">
              <w:rPr>
                <w:webHidden/>
              </w:rPr>
              <w:fldChar w:fldCharType="begin"/>
            </w:r>
            <w:r w:rsidR="00467FD5">
              <w:rPr>
                <w:webHidden/>
              </w:rPr>
              <w:instrText xml:space="preserve"> PAGEREF _Toc47488272 \h </w:instrText>
            </w:r>
          </w:ins>
          <w:r w:rsidR="00467FD5">
            <w:rPr>
              <w:webHidden/>
            </w:rPr>
          </w:r>
          <w:ins w:id="27" w:author="Hannah McSorley" w:date="2020-08-05T02:53:00Z">
            <w:r w:rsidR="00467FD5">
              <w:rPr>
                <w:webHidden/>
              </w:rPr>
              <w:fldChar w:fldCharType="separate"/>
            </w:r>
            <w:r w:rsidR="00467FD5">
              <w:rPr>
                <w:webHidden/>
              </w:rPr>
              <w:t>1</w:t>
            </w:r>
            <w:r w:rsidR="00467FD5">
              <w:rPr>
                <w:webHidden/>
              </w:rPr>
              <w:fldChar w:fldCharType="end"/>
            </w:r>
            <w:r w:rsidR="00467FD5" w:rsidRPr="00E57039">
              <w:rPr>
                <w:rStyle w:val="Hyperlink"/>
              </w:rPr>
              <w:fldChar w:fldCharType="end"/>
            </w:r>
          </w:ins>
        </w:p>
        <w:p w14:paraId="5D6EDECD" w14:textId="77777777" w:rsidR="00467FD5" w:rsidRDefault="00467FD5">
          <w:pPr>
            <w:pStyle w:val="TOC3"/>
            <w:tabs>
              <w:tab w:val="left" w:pos="1200"/>
              <w:tab w:val="right" w:leader="dot" w:pos="9350"/>
            </w:tabs>
            <w:rPr>
              <w:ins w:id="28" w:author="Hannah McSorley" w:date="2020-08-05T02:53:00Z"/>
              <w:rFonts w:asciiTheme="minorHAnsi" w:eastAsiaTheme="minorEastAsia" w:hAnsiTheme="minorHAnsi" w:cstheme="minorBidi"/>
              <w:noProof/>
              <w:sz w:val="22"/>
              <w:lang w:val="en-CA" w:eastAsia="en-CA"/>
            </w:rPr>
          </w:pPr>
          <w:ins w:id="29"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"_Toc47488273"</w:instrText>
            </w:r>
            <w:r w:rsidRPr="00E57039">
              <w:rPr>
                <w:rStyle w:val="Hyperlink"/>
                <w:noProof/>
              </w:rPr>
              <w:instrText xml:space="preserve"> </w:instrText>
            </w:r>
            <w:r w:rsidRPr="00E57039">
              <w:rPr>
                <w:rStyle w:val="Hyperlink"/>
                <w:noProof/>
              </w:rPr>
              <w:fldChar w:fldCharType="separate"/>
            </w:r>
            <w:r w:rsidRPr="00E57039">
              <w:rPr>
                <w:rStyle w:val="Hyperlink"/>
                <w:noProof/>
              </w:rPr>
              <w:t>1.1</w:t>
            </w:r>
            <w:r>
              <w:rPr>
                <w:rFonts w:asciiTheme="minorHAnsi" w:eastAsiaTheme="minorEastAsia" w:hAnsiTheme="minorHAnsi" w:cstheme="minorBidi"/>
                <w:noProof/>
                <w:sz w:val="22"/>
                <w:lang w:val="en-CA" w:eastAsia="en-CA"/>
              </w:rPr>
              <w:tab/>
            </w:r>
            <w:r w:rsidRPr="00E57039">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_Toc47488273 \h </w:instrText>
            </w:r>
          </w:ins>
          <w:r>
            <w:rPr>
              <w:noProof/>
              <w:webHidden/>
            </w:rPr>
          </w:r>
          <w:ins w:id="30" w:author="Hannah McSorley" w:date="2020-08-05T02:53:00Z">
            <w:r>
              <w:rPr>
                <w:noProof/>
                <w:webHidden/>
              </w:rPr>
              <w:fldChar w:fldCharType="separate"/>
            </w:r>
            <w:r>
              <w:rPr>
                <w:noProof/>
                <w:webHidden/>
              </w:rPr>
              <w:t>1</w:t>
            </w:r>
            <w:r>
              <w:rPr>
                <w:noProof/>
                <w:webHidden/>
              </w:rPr>
              <w:fldChar w:fldCharType="end"/>
            </w:r>
            <w:r w:rsidRPr="00E57039">
              <w:rPr>
                <w:rStyle w:val="Hyperlink"/>
                <w:noProof/>
              </w:rPr>
              <w:fldChar w:fldCharType="end"/>
            </w:r>
          </w:ins>
        </w:p>
        <w:p w14:paraId="01663F22" w14:textId="77777777" w:rsidR="00467FD5" w:rsidRDefault="00467FD5">
          <w:pPr>
            <w:pStyle w:val="TOC4"/>
            <w:tabs>
              <w:tab w:val="left" w:pos="1440"/>
              <w:tab w:val="right" w:leader="dot" w:pos="9350"/>
            </w:tabs>
            <w:rPr>
              <w:ins w:id="31" w:author="Hannah McSorley" w:date="2020-08-05T02:53:00Z"/>
              <w:rFonts w:asciiTheme="minorHAnsi" w:eastAsiaTheme="minorEastAsia" w:hAnsiTheme="minorHAnsi" w:cstheme="minorBidi"/>
              <w:noProof/>
              <w:sz w:val="22"/>
              <w:szCs w:val="22"/>
              <w:lang w:val="en-CA" w:eastAsia="en-CA"/>
            </w:rPr>
          </w:pPr>
          <w:ins w:id="32"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"_Toc47488274"</w:instrText>
            </w:r>
            <w:r w:rsidRPr="00E57039">
              <w:rPr>
                <w:rStyle w:val="Hyperlink"/>
                <w:noProof/>
              </w:rPr>
              <w:instrText xml:space="preserve"> </w:instrText>
            </w:r>
            <w:r w:rsidRPr="00E57039">
              <w:rPr>
                <w:rStyle w:val="Hyperlink"/>
                <w:noProof/>
              </w:rPr>
              <w:fldChar w:fldCharType="separate"/>
            </w:r>
            <w:r w:rsidRPr="00E57039">
              <w:rPr>
                <w:rStyle w:val="Hyperlink"/>
                <w:noProof/>
              </w:rPr>
              <w:t>1.1.1</w:t>
            </w:r>
            <w:r>
              <w:rPr>
                <w:rFonts w:asciiTheme="minorHAnsi" w:eastAsiaTheme="minorEastAsia" w:hAnsiTheme="minorHAnsi" w:cstheme="minorBidi"/>
                <w:noProof/>
                <w:sz w:val="22"/>
                <w:szCs w:val="22"/>
                <w:lang w:val="en-CA" w:eastAsia="en-CA"/>
              </w:rPr>
              <w:tab/>
            </w:r>
            <w:r w:rsidRPr="00E57039">
              <w:rPr>
                <w:rStyle w:val="Hyperlink"/>
                <w:noProof/>
              </w:rPr>
              <w:t>Aqueous natural organic matter in drinking source water supply</w:t>
            </w:r>
            <w:r>
              <w:rPr>
                <w:noProof/>
                <w:webHidden/>
              </w:rPr>
              <w:tab/>
            </w:r>
            <w:r>
              <w:rPr>
                <w:noProof/>
                <w:webHidden/>
              </w:rPr>
              <w:fldChar w:fldCharType="begin"/>
            </w:r>
            <w:r>
              <w:rPr>
                <w:noProof/>
                <w:webHidden/>
              </w:rPr>
              <w:instrText xml:space="preserve"> PAGEREF _Toc47488274 \h </w:instrText>
            </w:r>
          </w:ins>
          <w:r>
            <w:rPr>
              <w:noProof/>
              <w:webHidden/>
            </w:rPr>
          </w:r>
          <w:ins w:id="33" w:author="Hannah McSorley" w:date="2020-08-05T02:53:00Z">
            <w:r>
              <w:rPr>
                <w:noProof/>
                <w:webHidden/>
              </w:rPr>
              <w:fldChar w:fldCharType="separate"/>
            </w:r>
            <w:r>
              <w:rPr>
                <w:noProof/>
                <w:webHidden/>
              </w:rPr>
              <w:t>2</w:t>
            </w:r>
            <w:r>
              <w:rPr>
                <w:noProof/>
                <w:webHidden/>
              </w:rPr>
              <w:fldChar w:fldCharType="end"/>
            </w:r>
            <w:r w:rsidRPr="00E57039">
              <w:rPr>
                <w:rStyle w:val="Hyperlink"/>
                <w:noProof/>
              </w:rPr>
              <w:fldChar w:fldCharType="end"/>
            </w:r>
          </w:ins>
        </w:p>
        <w:p w14:paraId="4A90BAF7" w14:textId="77777777" w:rsidR="00467FD5" w:rsidRDefault="00467FD5">
          <w:pPr>
            <w:pStyle w:val="TOC4"/>
            <w:tabs>
              <w:tab w:val="left" w:pos="1440"/>
              <w:tab w:val="right" w:leader="dot" w:pos="9350"/>
            </w:tabs>
            <w:rPr>
              <w:ins w:id="34" w:author="Hannah McSorley" w:date="2020-08-05T02:53:00Z"/>
              <w:rFonts w:asciiTheme="minorHAnsi" w:eastAsiaTheme="minorEastAsia" w:hAnsiTheme="minorHAnsi" w:cstheme="minorBidi"/>
              <w:noProof/>
              <w:sz w:val="22"/>
              <w:szCs w:val="22"/>
              <w:lang w:val="en-CA" w:eastAsia="en-CA"/>
            </w:rPr>
          </w:pPr>
          <w:ins w:id="35"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"_Toc47488275"</w:instrText>
            </w:r>
            <w:r w:rsidRPr="00E57039">
              <w:rPr>
                <w:rStyle w:val="Hyperlink"/>
                <w:noProof/>
              </w:rPr>
              <w:instrText xml:space="preserve"> </w:instrText>
            </w:r>
            <w:r w:rsidRPr="00E57039">
              <w:rPr>
                <w:rStyle w:val="Hyperlink"/>
                <w:noProof/>
              </w:rPr>
              <w:fldChar w:fldCharType="separate"/>
            </w:r>
            <w:r w:rsidRPr="00E57039">
              <w:rPr>
                <w:rStyle w:val="Hyperlink"/>
                <w:noProof/>
              </w:rPr>
              <w:t>1.1.2</w:t>
            </w:r>
            <w:r>
              <w:rPr>
                <w:rFonts w:asciiTheme="minorHAnsi" w:eastAsiaTheme="minorEastAsia" w:hAnsiTheme="minorHAnsi" w:cstheme="minorBidi"/>
                <w:noProof/>
                <w:sz w:val="22"/>
                <w:szCs w:val="22"/>
                <w:lang w:val="en-CA" w:eastAsia="en-CA"/>
              </w:rPr>
              <w:tab/>
            </w:r>
            <w:r w:rsidRPr="00E57039">
              <w:rPr>
                <w:rStyle w:val="Hyperlink"/>
                <w:noProof/>
              </w:rPr>
              <w:t>Watershed processes and water quality</w:t>
            </w:r>
            <w:r>
              <w:rPr>
                <w:noProof/>
                <w:webHidden/>
              </w:rPr>
              <w:tab/>
            </w:r>
            <w:r>
              <w:rPr>
                <w:noProof/>
                <w:webHidden/>
              </w:rPr>
              <w:fldChar w:fldCharType="begin"/>
            </w:r>
            <w:r>
              <w:rPr>
                <w:noProof/>
                <w:webHidden/>
              </w:rPr>
              <w:instrText xml:space="preserve"> PAGEREF _Toc47488275 \h </w:instrText>
            </w:r>
          </w:ins>
          <w:r>
            <w:rPr>
              <w:noProof/>
              <w:webHidden/>
            </w:rPr>
          </w:r>
          <w:ins w:id="36" w:author="Hannah McSorley" w:date="2020-08-05T02:53:00Z">
            <w:r>
              <w:rPr>
                <w:noProof/>
                <w:webHidden/>
              </w:rPr>
              <w:fldChar w:fldCharType="separate"/>
            </w:r>
            <w:r>
              <w:rPr>
                <w:noProof/>
                <w:webHidden/>
              </w:rPr>
              <w:t>7</w:t>
            </w:r>
            <w:r>
              <w:rPr>
                <w:noProof/>
                <w:webHidden/>
              </w:rPr>
              <w:fldChar w:fldCharType="end"/>
            </w:r>
            <w:r w:rsidRPr="00E57039">
              <w:rPr>
                <w:rStyle w:val="Hyperlink"/>
                <w:noProof/>
              </w:rPr>
              <w:fldChar w:fldCharType="end"/>
            </w:r>
          </w:ins>
        </w:p>
        <w:p w14:paraId="2D6177BD" w14:textId="77777777" w:rsidR="00467FD5" w:rsidRDefault="00467FD5">
          <w:pPr>
            <w:pStyle w:val="TOC3"/>
            <w:tabs>
              <w:tab w:val="left" w:pos="1200"/>
              <w:tab w:val="right" w:leader="dot" w:pos="9350"/>
            </w:tabs>
            <w:rPr>
              <w:ins w:id="37" w:author="Hannah McSorley" w:date="2020-08-05T02:53:00Z"/>
              <w:rFonts w:asciiTheme="minorHAnsi" w:eastAsiaTheme="minorEastAsia" w:hAnsiTheme="minorHAnsi" w:cstheme="minorBidi"/>
              <w:noProof/>
              <w:sz w:val="22"/>
              <w:lang w:val="en-CA" w:eastAsia="en-CA"/>
            </w:rPr>
          </w:pPr>
          <w:ins w:id="38"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"_Toc47488276"</w:instrText>
            </w:r>
            <w:r w:rsidRPr="00E57039">
              <w:rPr>
                <w:rStyle w:val="Hyperlink"/>
                <w:noProof/>
              </w:rPr>
              <w:instrText xml:space="preserve"> </w:instrText>
            </w:r>
            <w:r w:rsidRPr="00E57039">
              <w:rPr>
                <w:rStyle w:val="Hyperlink"/>
                <w:noProof/>
              </w:rPr>
              <w:fldChar w:fldCharType="separate"/>
            </w:r>
            <w:r w:rsidRPr="00E57039">
              <w:rPr>
                <w:rStyle w:val="Hyperlink"/>
                <w:noProof/>
              </w:rPr>
              <w:t>1.2</w:t>
            </w:r>
            <w:r>
              <w:rPr>
                <w:rFonts w:asciiTheme="minorHAnsi" w:eastAsiaTheme="minorEastAsia" w:hAnsiTheme="minorHAnsi" w:cstheme="minorBidi"/>
                <w:noProof/>
                <w:sz w:val="22"/>
                <w:lang w:val="en-CA" w:eastAsia="en-CA"/>
              </w:rPr>
              <w:tab/>
            </w:r>
            <w:r w:rsidRPr="00E57039">
              <w:rPr>
                <w:rStyle w:val="Hyperlink"/>
                <w:noProof/>
              </w:rPr>
              <w:t>Surface water sampling strategies</w:t>
            </w:r>
            <w:r>
              <w:rPr>
                <w:noProof/>
                <w:webHidden/>
              </w:rPr>
              <w:tab/>
            </w:r>
            <w:r>
              <w:rPr>
                <w:noProof/>
                <w:webHidden/>
              </w:rPr>
              <w:fldChar w:fldCharType="begin"/>
            </w:r>
            <w:r>
              <w:rPr>
                <w:noProof/>
                <w:webHidden/>
              </w:rPr>
              <w:instrText xml:space="preserve"> PAGEREF _Toc47488276 \h </w:instrText>
            </w:r>
          </w:ins>
          <w:r>
            <w:rPr>
              <w:noProof/>
              <w:webHidden/>
            </w:rPr>
          </w:r>
          <w:ins w:id="39" w:author="Hannah McSorley" w:date="2020-08-05T02:53:00Z">
            <w:r>
              <w:rPr>
                <w:noProof/>
                <w:webHidden/>
              </w:rPr>
              <w:fldChar w:fldCharType="separate"/>
            </w:r>
            <w:r>
              <w:rPr>
                <w:noProof/>
                <w:webHidden/>
              </w:rPr>
              <w:t>11</w:t>
            </w:r>
            <w:r>
              <w:rPr>
                <w:noProof/>
                <w:webHidden/>
              </w:rPr>
              <w:fldChar w:fldCharType="end"/>
            </w:r>
            <w:r w:rsidRPr="00E57039">
              <w:rPr>
                <w:rStyle w:val="Hyperlink"/>
                <w:noProof/>
              </w:rPr>
              <w:fldChar w:fldCharType="end"/>
            </w:r>
          </w:ins>
        </w:p>
        <w:p w14:paraId="0F3B6315" w14:textId="77777777" w:rsidR="00467FD5" w:rsidRDefault="00467FD5">
          <w:pPr>
            <w:pStyle w:val="TOC3"/>
            <w:tabs>
              <w:tab w:val="left" w:pos="1200"/>
              <w:tab w:val="right" w:leader="dot" w:pos="9350"/>
            </w:tabs>
            <w:rPr>
              <w:ins w:id="40" w:author="Hannah McSorley" w:date="2020-08-05T02:53:00Z"/>
              <w:rFonts w:asciiTheme="minorHAnsi" w:eastAsiaTheme="minorEastAsia" w:hAnsiTheme="minorHAnsi" w:cstheme="minorBidi"/>
              <w:noProof/>
              <w:sz w:val="22"/>
              <w:lang w:val="en-CA" w:eastAsia="en-CA"/>
            </w:rPr>
          </w:pPr>
          <w:ins w:id="41"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"_Toc47488277"</w:instrText>
            </w:r>
            <w:r w:rsidRPr="00E57039">
              <w:rPr>
                <w:rStyle w:val="Hyperlink"/>
                <w:noProof/>
              </w:rPr>
              <w:instrText xml:space="preserve"> </w:instrText>
            </w:r>
            <w:r w:rsidRPr="00E57039">
              <w:rPr>
                <w:rStyle w:val="Hyperlink"/>
                <w:noProof/>
              </w:rPr>
              <w:fldChar w:fldCharType="separate"/>
            </w:r>
            <w:r w:rsidRPr="00E57039">
              <w:rPr>
                <w:rStyle w:val="Hyperlink"/>
                <w:noProof/>
              </w:rPr>
              <w:t>1.3</w:t>
            </w:r>
            <w:r>
              <w:rPr>
                <w:rFonts w:asciiTheme="minorHAnsi" w:eastAsiaTheme="minorEastAsia" w:hAnsiTheme="minorHAnsi" w:cstheme="minorBidi"/>
                <w:noProof/>
                <w:sz w:val="22"/>
                <w:lang w:val="en-CA" w:eastAsia="en-CA"/>
              </w:rPr>
              <w:tab/>
            </w:r>
            <w:r w:rsidRPr="00E57039">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_Toc47488277 \h </w:instrText>
            </w:r>
          </w:ins>
          <w:r>
            <w:rPr>
              <w:noProof/>
              <w:webHidden/>
            </w:rPr>
          </w:r>
          <w:ins w:id="42" w:author="Hannah McSorley" w:date="2020-08-05T02:53:00Z">
            <w:r>
              <w:rPr>
                <w:noProof/>
                <w:webHidden/>
              </w:rPr>
              <w:fldChar w:fldCharType="separate"/>
            </w:r>
            <w:r>
              <w:rPr>
                <w:noProof/>
                <w:webHidden/>
              </w:rPr>
              <w:t>14</w:t>
            </w:r>
            <w:r>
              <w:rPr>
                <w:noProof/>
                <w:webHidden/>
              </w:rPr>
              <w:fldChar w:fldCharType="end"/>
            </w:r>
            <w:r w:rsidRPr="00E57039">
              <w:rPr>
                <w:rStyle w:val="Hyperlink"/>
                <w:noProof/>
              </w:rPr>
              <w:fldChar w:fldCharType="end"/>
            </w:r>
          </w:ins>
        </w:p>
        <w:p w14:paraId="7454D2CD" w14:textId="77777777" w:rsidR="00467FD5" w:rsidRDefault="00467FD5">
          <w:pPr>
            <w:pStyle w:val="TOC3"/>
            <w:tabs>
              <w:tab w:val="left" w:pos="1200"/>
              <w:tab w:val="right" w:leader="dot" w:pos="9350"/>
            </w:tabs>
            <w:rPr>
              <w:ins w:id="43" w:author="Hannah McSorley" w:date="2020-08-05T02:53:00Z"/>
              <w:rFonts w:asciiTheme="minorHAnsi" w:eastAsiaTheme="minorEastAsia" w:hAnsiTheme="minorHAnsi" w:cstheme="minorBidi"/>
              <w:noProof/>
              <w:sz w:val="22"/>
              <w:lang w:val="en-CA" w:eastAsia="en-CA"/>
            </w:rPr>
          </w:pPr>
          <w:ins w:id="44"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"_Toc47488278"</w:instrText>
            </w:r>
            <w:r w:rsidRPr="00E57039">
              <w:rPr>
                <w:rStyle w:val="Hyperlink"/>
                <w:noProof/>
              </w:rPr>
              <w:instrText xml:space="preserve"> </w:instrText>
            </w:r>
            <w:r w:rsidRPr="00E57039">
              <w:rPr>
                <w:rStyle w:val="Hyperlink"/>
                <w:noProof/>
              </w:rPr>
              <w:fldChar w:fldCharType="separate"/>
            </w:r>
            <w:r w:rsidRPr="00E57039">
              <w:rPr>
                <w:rStyle w:val="Hyperlink"/>
                <w:noProof/>
              </w:rPr>
              <w:t>1.4</w:t>
            </w:r>
            <w:r>
              <w:rPr>
                <w:rFonts w:asciiTheme="minorHAnsi" w:eastAsiaTheme="minorEastAsia" w:hAnsiTheme="minorHAnsi" w:cstheme="minorBidi"/>
                <w:noProof/>
                <w:sz w:val="22"/>
                <w:lang w:val="en-CA" w:eastAsia="en-CA"/>
              </w:rPr>
              <w:tab/>
            </w:r>
            <w:r w:rsidRPr="00E57039">
              <w:rPr>
                <w:rStyle w:val="Hyperlink"/>
                <w:noProof/>
              </w:rPr>
              <w:t>Research questions and objectives</w:t>
            </w:r>
            <w:r>
              <w:rPr>
                <w:noProof/>
                <w:webHidden/>
              </w:rPr>
              <w:tab/>
            </w:r>
            <w:r>
              <w:rPr>
                <w:noProof/>
                <w:webHidden/>
              </w:rPr>
              <w:fldChar w:fldCharType="begin"/>
            </w:r>
            <w:r>
              <w:rPr>
                <w:noProof/>
                <w:webHidden/>
              </w:rPr>
              <w:instrText xml:space="preserve"> PAGEREF _Toc47488278 \h </w:instrText>
            </w:r>
          </w:ins>
          <w:r>
            <w:rPr>
              <w:noProof/>
              <w:webHidden/>
            </w:rPr>
          </w:r>
          <w:ins w:id="45" w:author="Hannah McSorley" w:date="2020-08-05T02:53:00Z">
            <w:r>
              <w:rPr>
                <w:noProof/>
                <w:webHidden/>
              </w:rPr>
              <w:fldChar w:fldCharType="separate"/>
            </w:r>
            <w:r>
              <w:rPr>
                <w:noProof/>
                <w:webHidden/>
              </w:rPr>
              <w:t>17</w:t>
            </w:r>
            <w:r>
              <w:rPr>
                <w:noProof/>
                <w:webHidden/>
              </w:rPr>
              <w:fldChar w:fldCharType="end"/>
            </w:r>
            <w:r w:rsidRPr="00E57039">
              <w:rPr>
                <w:rStyle w:val="Hyperlink"/>
                <w:noProof/>
              </w:rPr>
              <w:fldChar w:fldCharType="end"/>
            </w:r>
          </w:ins>
        </w:p>
        <w:p w14:paraId="7527E8D2" w14:textId="77777777" w:rsidR="00467FD5" w:rsidRDefault="00467FD5">
          <w:pPr>
            <w:pStyle w:val="TOC4"/>
            <w:tabs>
              <w:tab w:val="left" w:pos="1440"/>
              <w:tab w:val="right" w:leader="dot" w:pos="9350"/>
            </w:tabs>
            <w:rPr>
              <w:ins w:id="46" w:author="Hannah McSorley" w:date="2020-08-05T02:53:00Z"/>
              <w:rFonts w:asciiTheme="minorHAnsi" w:eastAsiaTheme="minorEastAsia" w:hAnsiTheme="minorHAnsi" w:cstheme="minorBidi"/>
              <w:noProof/>
              <w:sz w:val="22"/>
              <w:szCs w:val="22"/>
              <w:lang w:val="en-CA" w:eastAsia="en-CA"/>
            </w:rPr>
          </w:pPr>
          <w:ins w:id="47"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"_Toc47488279"</w:instrText>
            </w:r>
            <w:r w:rsidRPr="00E57039">
              <w:rPr>
                <w:rStyle w:val="Hyperlink"/>
                <w:noProof/>
              </w:rPr>
              <w:instrText xml:space="preserve"> </w:instrText>
            </w:r>
            <w:r w:rsidRPr="00E57039">
              <w:rPr>
                <w:rStyle w:val="Hyperlink"/>
                <w:noProof/>
              </w:rPr>
              <w:fldChar w:fldCharType="separate"/>
            </w:r>
            <w:r w:rsidRPr="00E57039">
              <w:rPr>
                <w:rStyle w:val="Hyperlink"/>
                <w:noProof/>
              </w:rPr>
              <w:t>1.4.1</w:t>
            </w:r>
            <w:r>
              <w:rPr>
                <w:rFonts w:asciiTheme="minorHAnsi" w:eastAsiaTheme="minorEastAsia" w:hAnsiTheme="minorHAnsi" w:cstheme="minorBidi"/>
                <w:noProof/>
                <w:sz w:val="22"/>
                <w:szCs w:val="22"/>
                <w:lang w:val="en-CA" w:eastAsia="en-CA"/>
              </w:rPr>
              <w:tab/>
            </w:r>
            <w:r w:rsidRPr="00E57039">
              <w:rPr>
                <w:rStyle w:val="Hyperlink"/>
                <w:noProof/>
              </w:rPr>
              <w:t>Thesis structure outline</w:t>
            </w:r>
            <w:r>
              <w:rPr>
                <w:noProof/>
                <w:webHidden/>
              </w:rPr>
              <w:tab/>
            </w:r>
            <w:r>
              <w:rPr>
                <w:noProof/>
                <w:webHidden/>
              </w:rPr>
              <w:fldChar w:fldCharType="begin"/>
            </w:r>
            <w:r>
              <w:rPr>
                <w:noProof/>
                <w:webHidden/>
              </w:rPr>
              <w:instrText xml:space="preserve"> PAGEREF _Toc47488279 \h </w:instrText>
            </w:r>
          </w:ins>
          <w:r>
            <w:rPr>
              <w:noProof/>
              <w:webHidden/>
            </w:rPr>
          </w:r>
          <w:ins w:id="48" w:author="Hannah McSorley" w:date="2020-08-05T02:53:00Z">
            <w:r>
              <w:rPr>
                <w:noProof/>
                <w:webHidden/>
              </w:rPr>
              <w:fldChar w:fldCharType="separate"/>
            </w:r>
            <w:r>
              <w:rPr>
                <w:noProof/>
                <w:webHidden/>
              </w:rPr>
              <w:t>18</w:t>
            </w:r>
            <w:r>
              <w:rPr>
                <w:noProof/>
                <w:webHidden/>
              </w:rPr>
              <w:fldChar w:fldCharType="end"/>
            </w:r>
            <w:r w:rsidRPr="00E57039">
              <w:rPr>
                <w:rStyle w:val="Hyperlink"/>
                <w:noProof/>
              </w:rPr>
              <w:fldChar w:fldCharType="end"/>
            </w:r>
          </w:ins>
        </w:p>
        <w:p w14:paraId="171BC54A" w14:textId="77777777" w:rsidR="00467FD5" w:rsidRDefault="00467FD5">
          <w:pPr>
            <w:pStyle w:val="TOC2"/>
            <w:rPr>
              <w:ins w:id="49" w:author="Hannah McSorley" w:date="2020-08-05T02:53:00Z"/>
              <w:rFonts w:asciiTheme="minorHAnsi" w:eastAsiaTheme="minorEastAsia" w:hAnsiTheme="minorHAnsi" w:cstheme="minorBidi"/>
              <w:b w:val="0"/>
              <w:bCs w:val="0"/>
              <w:sz w:val="22"/>
              <w:lang w:val="en-CA" w:eastAsia="en-CA"/>
            </w:rPr>
          </w:pPr>
          <w:ins w:id="50" w:author="Hannah McSorley" w:date="2020-08-05T02:53:00Z">
            <w:r w:rsidRPr="00E57039">
              <w:rPr>
                <w:rStyle w:val="Hyperlink"/>
              </w:rPr>
              <w:fldChar w:fldCharType="begin"/>
            </w:r>
            <w:r w:rsidRPr="00E57039">
              <w:rPr>
                <w:rStyle w:val="Hyperlink"/>
              </w:rPr>
              <w:instrText xml:space="preserve"> </w:instrText>
            </w:r>
            <w:r>
              <w:instrText>HYPERLINK \l "_Toc47488280"</w:instrText>
            </w:r>
            <w:r w:rsidRPr="00E57039">
              <w:rPr>
                <w:rStyle w:val="Hyperlink"/>
              </w:rPr>
              <w:instrText xml:space="preserve"> </w:instrText>
            </w:r>
            <w:r w:rsidRPr="00E57039">
              <w:rPr>
                <w:rStyle w:val="Hyperlink"/>
              </w:rPr>
              <w:fldChar w:fldCharType="separate"/>
            </w:r>
            <w:r w:rsidRPr="00E57039">
              <w:rPr>
                <w:rStyle w:val="Hyperlink"/>
              </w:rPr>
              <w:t>Chapter 2: Common Methods</w:t>
            </w:r>
            <w:r>
              <w:rPr>
                <w:webHidden/>
              </w:rPr>
              <w:tab/>
            </w:r>
            <w:r>
              <w:rPr>
                <w:webHidden/>
              </w:rPr>
              <w:fldChar w:fldCharType="begin"/>
            </w:r>
            <w:r>
              <w:rPr>
                <w:webHidden/>
              </w:rPr>
              <w:instrText xml:space="preserve"> PAGEREF _Toc47488280 \h </w:instrText>
            </w:r>
          </w:ins>
          <w:r>
            <w:rPr>
              <w:webHidden/>
            </w:rPr>
          </w:r>
          <w:ins w:id="51" w:author="Hannah McSorley" w:date="2020-08-05T02:53:00Z">
            <w:r>
              <w:rPr>
                <w:webHidden/>
              </w:rPr>
              <w:fldChar w:fldCharType="separate"/>
            </w:r>
            <w:r>
              <w:rPr>
                <w:webHidden/>
              </w:rPr>
              <w:t>19</w:t>
            </w:r>
            <w:r>
              <w:rPr>
                <w:webHidden/>
              </w:rPr>
              <w:fldChar w:fldCharType="end"/>
            </w:r>
            <w:r w:rsidRPr="00E57039">
              <w:rPr>
                <w:rStyle w:val="Hyperlink"/>
              </w:rPr>
              <w:fldChar w:fldCharType="end"/>
            </w:r>
          </w:ins>
        </w:p>
        <w:p w14:paraId="1F6C6B3F" w14:textId="77777777" w:rsidR="00467FD5" w:rsidRDefault="00467FD5">
          <w:pPr>
            <w:pStyle w:val="TOC3"/>
            <w:tabs>
              <w:tab w:val="left" w:pos="1200"/>
              <w:tab w:val="right" w:leader="dot" w:pos="9350"/>
            </w:tabs>
            <w:rPr>
              <w:ins w:id="52" w:author="Hannah McSorley" w:date="2020-08-05T02:53:00Z"/>
              <w:rFonts w:asciiTheme="minorHAnsi" w:eastAsiaTheme="minorEastAsia" w:hAnsiTheme="minorHAnsi" w:cstheme="minorBidi"/>
              <w:noProof/>
              <w:sz w:val="22"/>
              <w:lang w:val="en-CA" w:eastAsia="en-CA"/>
            </w:rPr>
          </w:pPr>
          <w:ins w:id="53"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"_Toc47488281"</w:instrText>
            </w:r>
            <w:r w:rsidRPr="00E57039">
              <w:rPr>
                <w:rStyle w:val="Hyperlink"/>
                <w:noProof/>
              </w:rPr>
              <w:instrText xml:space="preserve"> </w:instrText>
            </w:r>
            <w:r w:rsidRPr="00E57039">
              <w:rPr>
                <w:rStyle w:val="Hyperlink"/>
                <w:noProof/>
              </w:rPr>
              <w:fldChar w:fldCharType="separate"/>
            </w:r>
            <w:r w:rsidRPr="00E57039">
              <w:rPr>
                <w:rStyle w:val="Hyperlink"/>
                <w:noProof/>
              </w:rPr>
              <w:t>2.1</w:t>
            </w:r>
            <w:r>
              <w:rPr>
                <w:rFonts w:asciiTheme="minorHAnsi" w:eastAsiaTheme="minorEastAsia" w:hAnsiTheme="minorHAnsi" w:cstheme="minorBidi"/>
                <w:noProof/>
                <w:sz w:val="22"/>
                <w:lang w:val="en-CA" w:eastAsia="en-CA"/>
              </w:rPr>
              <w:tab/>
            </w:r>
            <w:r w:rsidRPr="00E57039">
              <w:rPr>
                <w:rStyle w:val="Hyperlink"/>
                <w:noProof/>
              </w:rPr>
              <w:t>Introduction</w:t>
            </w:r>
            <w:r>
              <w:rPr>
                <w:noProof/>
                <w:webHidden/>
              </w:rPr>
              <w:tab/>
            </w:r>
            <w:r>
              <w:rPr>
                <w:noProof/>
                <w:webHidden/>
              </w:rPr>
              <w:fldChar w:fldCharType="begin"/>
            </w:r>
            <w:r>
              <w:rPr>
                <w:noProof/>
                <w:webHidden/>
              </w:rPr>
              <w:instrText xml:space="preserve"> PAGEREF _Toc47488281 \h </w:instrText>
            </w:r>
          </w:ins>
          <w:r>
            <w:rPr>
              <w:noProof/>
              <w:webHidden/>
            </w:rPr>
          </w:r>
          <w:ins w:id="54" w:author="Hannah McSorley" w:date="2020-08-05T02:53:00Z">
            <w:r>
              <w:rPr>
                <w:noProof/>
                <w:webHidden/>
              </w:rPr>
              <w:fldChar w:fldCharType="separate"/>
            </w:r>
            <w:r>
              <w:rPr>
                <w:noProof/>
                <w:webHidden/>
              </w:rPr>
              <w:t>19</w:t>
            </w:r>
            <w:r>
              <w:rPr>
                <w:noProof/>
                <w:webHidden/>
              </w:rPr>
              <w:fldChar w:fldCharType="end"/>
            </w:r>
            <w:r w:rsidRPr="00E57039">
              <w:rPr>
                <w:rStyle w:val="Hyperlink"/>
                <w:noProof/>
              </w:rPr>
              <w:fldChar w:fldCharType="end"/>
            </w:r>
          </w:ins>
        </w:p>
        <w:p w14:paraId="1D5B0EAE" w14:textId="77777777" w:rsidR="00467FD5" w:rsidRDefault="00467FD5">
          <w:pPr>
            <w:pStyle w:val="TOC3"/>
            <w:tabs>
              <w:tab w:val="left" w:pos="1200"/>
              <w:tab w:val="right" w:leader="dot" w:pos="9350"/>
            </w:tabs>
            <w:rPr>
              <w:ins w:id="55" w:author="Hannah McSorley" w:date="2020-08-05T02:53:00Z"/>
              <w:rFonts w:asciiTheme="minorHAnsi" w:eastAsiaTheme="minorEastAsia" w:hAnsiTheme="minorHAnsi" w:cstheme="minorBidi"/>
              <w:noProof/>
              <w:sz w:val="22"/>
              <w:lang w:val="en-CA" w:eastAsia="en-CA"/>
            </w:rPr>
          </w:pPr>
          <w:ins w:id="56"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"_Toc47488282"</w:instrText>
            </w:r>
            <w:r w:rsidRPr="00E57039">
              <w:rPr>
                <w:rStyle w:val="Hyperlink"/>
                <w:noProof/>
              </w:rPr>
              <w:instrText xml:space="preserve"> </w:instrText>
            </w:r>
            <w:r w:rsidRPr="00E57039">
              <w:rPr>
                <w:rStyle w:val="Hyperlink"/>
                <w:noProof/>
              </w:rPr>
              <w:fldChar w:fldCharType="separate"/>
            </w:r>
            <w:r w:rsidRPr="00E57039">
              <w:rPr>
                <w:rStyle w:val="Hyperlink"/>
                <w:noProof/>
              </w:rPr>
              <w:t>2.2</w:t>
            </w:r>
            <w:r>
              <w:rPr>
                <w:rFonts w:asciiTheme="minorHAnsi" w:eastAsiaTheme="minorEastAsia" w:hAnsiTheme="minorHAnsi" w:cstheme="minorBidi"/>
                <w:noProof/>
                <w:sz w:val="22"/>
                <w:lang w:val="en-CA" w:eastAsia="en-CA"/>
              </w:rPr>
              <w:tab/>
            </w:r>
            <w:r w:rsidRPr="00E57039">
              <w:rPr>
                <w:rStyle w:val="Hyperlink"/>
                <w:noProof/>
              </w:rPr>
              <w:t>Synoptic Sampling sites</w:t>
            </w:r>
            <w:r>
              <w:rPr>
                <w:noProof/>
                <w:webHidden/>
              </w:rPr>
              <w:tab/>
            </w:r>
            <w:r>
              <w:rPr>
                <w:noProof/>
                <w:webHidden/>
              </w:rPr>
              <w:fldChar w:fldCharType="begin"/>
            </w:r>
            <w:r>
              <w:rPr>
                <w:noProof/>
                <w:webHidden/>
              </w:rPr>
              <w:instrText xml:space="preserve"> PAGEREF _Toc47488282 \h </w:instrText>
            </w:r>
          </w:ins>
          <w:r>
            <w:rPr>
              <w:noProof/>
              <w:webHidden/>
            </w:rPr>
          </w:r>
          <w:ins w:id="57" w:author="Hannah McSorley" w:date="2020-08-05T02:53:00Z">
            <w:r>
              <w:rPr>
                <w:noProof/>
                <w:webHidden/>
              </w:rPr>
              <w:fldChar w:fldCharType="separate"/>
            </w:r>
            <w:r>
              <w:rPr>
                <w:noProof/>
                <w:webHidden/>
              </w:rPr>
              <w:t>20</w:t>
            </w:r>
            <w:r>
              <w:rPr>
                <w:noProof/>
                <w:webHidden/>
              </w:rPr>
              <w:fldChar w:fldCharType="end"/>
            </w:r>
            <w:r w:rsidRPr="00E57039">
              <w:rPr>
                <w:rStyle w:val="Hyperlink"/>
                <w:noProof/>
              </w:rPr>
              <w:fldChar w:fldCharType="end"/>
            </w:r>
          </w:ins>
        </w:p>
        <w:p w14:paraId="494EE4EE" w14:textId="77777777" w:rsidR="00467FD5" w:rsidRDefault="00467FD5">
          <w:pPr>
            <w:pStyle w:val="TOC3"/>
            <w:tabs>
              <w:tab w:val="left" w:pos="1200"/>
              <w:tab w:val="right" w:leader="dot" w:pos="9350"/>
            </w:tabs>
            <w:rPr>
              <w:ins w:id="58" w:author="Hannah McSorley" w:date="2020-08-05T02:53:00Z"/>
              <w:rFonts w:asciiTheme="minorHAnsi" w:eastAsiaTheme="minorEastAsia" w:hAnsiTheme="minorHAnsi" w:cstheme="minorBidi"/>
              <w:noProof/>
              <w:sz w:val="22"/>
              <w:lang w:val="en-CA" w:eastAsia="en-CA"/>
            </w:rPr>
          </w:pPr>
          <w:ins w:id="59"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"_Toc47488283"</w:instrText>
            </w:r>
            <w:r w:rsidRPr="00E57039">
              <w:rPr>
                <w:rStyle w:val="Hyperlink"/>
                <w:noProof/>
              </w:rPr>
              <w:instrText xml:space="preserve"> </w:instrText>
            </w:r>
            <w:r w:rsidRPr="00E57039">
              <w:rPr>
                <w:rStyle w:val="Hyperlink"/>
                <w:noProof/>
              </w:rPr>
              <w:fldChar w:fldCharType="separate"/>
            </w:r>
            <w:r w:rsidRPr="00E57039">
              <w:rPr>
                <w:rStyle w:val="Hyperlink"/>
                <w:noProof/>
              </w:rPr>
              <w:t>2.3</w:t>
            </w:r>
            <w:r>
              <w:rPr>
                <w:rFonts w:asciiTheme="minorHAnsi" w:eastAsiaTheme="minorEastAsia" w:hAnsiTheme="minorHAnsi" w:cstheme="minorBidi"/>
                <w:noProof/>
                <w:sz w:val="22"/>
                <w:lang w:val="en-CA" w:eastAsia="en-CA"/>
              </w:rPr>
              <w:tab/>
            </w:r>
            <w:r w:rsidRPr="00E57039">
              <w:rPr>
                <w:rStyle w:val="Hyperlink"/>
                <w:noProof/>
              </w:rPr>
              <w:t>Sampling methods</w:t>
            </w:r>
            <w:r>
              <w:rPr>
                <w:noProof/>
                <w:webHidden/>
              </w:rPr>
              <w:tab/>
            </w:r>
            <w:r>
              <w:rPr>
                <w:noProof/>
                <w:webHidden/>
              </w:rPr>
              <w:fldChar w:fldCharType="begin"/>
            </w:r>
            <w:r>
              <w:rPr>
                <w:noProof/>
                <w:webHidden/>
              </w:rPr>
              <w:instrText xml:space="preserve"> PAGEREF _Toc47488283 \h </w:instrText>
            </w:r>
          </w:ins>
          <w:r>
            <w:rPr>
              <w:noProof/>
              <w:webHidden/>
            </w:rPr>
          </w:r>
          <w:ins w:id="60" w:author="Hannah McSorley" w:date="2020-08-05T02:53:00Z">
            <w:r>
              <w:rPr>
                <w:noProof/>
                <w:webHidden/>
              </w:rPr>
              <w:fldChar w:fldCharType="separate"/>
            </w:r>
            <w:r>
              <w:rPr>
                <w:noProof/>
                <w:webHidden/>
              </w:rPr>
              <w:t>25</w:t>
            </w:r>
            <w:r>
              <w:rPr>
                <w:noProof/>
                <w:webHidden/>
              </w:rPr>
              <w:fldChar w:fldCharType="end"/>
            </w:r>
            <w:r w:rsidRPr="00E57039">
              <w:rPr>
                <w:rStyle w:val="Hyperlink"/>
                <w:noProof/>
              </w:rPr>
              <w:fldChar w:fldCharType="end"/>
            </w:r>
          </w:ins>
        </w:p>
        <w:p w14:paraId="72B14F61" w14:textId="77777777" w:rsidR="00467FD5" w:rsidRDefault="00467FD5">
          <w:pPr>
            <w:pStyle w:val="TOC4"/>
            <w:tabs>
              <w:tab w:val="left" w:pos="1440"/>
              <w:tab w:val="right" w:leader="dot" w:pos="9350"/>
            </w:tabs>
            <w:rPr>
              <w:ins w:id="61" w:author="Hannah McSorley" w:date="2020-08-05T02:53:00Z"/>
              <w:rFonts w:asciiTheme="minorHAnsi" w:eastAsiaTheme="minorEastAsia" w:hAnsiTheme="minorHAnsi" w:cstheme="minorBidi"/>
              <w:noProof/>
              <w:sz w:val="22"/>
              <w:szCs w:val="22"/>
              <w:lang w:val="en-CA" w:eastAsia="en-CA"/>
            </w:rPr>
          </w:pPr>
          <w:ins w:id="62"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"_Toc47488284"</w:instrText>
            </w:r>
            <w:r w:rsidRPr="00E57039">
              <w:rPr>
                <w:rStyle w:val="Hyperlink"/>
                <w:noProof/>
              </w:rPr>
              <w:instrText xml:space="preserve"> </w:instrText>
            </w:r>
            <w:r w:rsidRPr="00E57039">
              <w:rPr>
                <w:rStyle w:val="Hyperlink"/>
                <w:noProof/>
              </w:rPr>
              <w:fldChar w:fldCharType="separate"/>
            </w:r>
            <w:r w:rsidRPr="00E57039">
              <w:rPr>
                <w:rStyle w:val="Hyperlink"/>
                <w:noProof/>
              </w:rPr>
              <w:t>2.3.1</w:t>
            </w:r>
            <w:r>
              <w:rPr>
                <w:rFonts w:asciiTheme="minorHAnsi" w:eastAsiaTheme="minorEastAsia" w:hAnsiTheme="minorHAnsi" w:cstheme="minorBidi"/>
                <w:noProof/>
                <w:sz w:val="22"/>
                <w:szCs w:val="22"/>
                <w:lang w:val="en-CA" w:eastAsia="en-CA"/>
              </w:rPr>
              <w:tab/>
            </w:r>
            <w:r w:rsidRPr="00E57039">
              <w:rPr>
                <w:rStyle w:val="Hyperlink"/>
                <w:noProof/>
              </w:rPr>
              <w:t>Synoptic sampling</w:t>
            </w:r>
            <w:r>
              <w:rPr>
                <w:noProof/>
                <w:webHidden/>
              </w:rPr>
              <w:tab/>
            </w:r>
            <w:r>
              <w:rPr>
                <w:noProof/>
                <w:webHidden/>
              </w:rPr>
              <w:fldChar w:fldCharType="begin"/>
            </w:r>
            <w:r>
              <w:rPr>
                <w:noProof/>
                <w:webHidden/>
              </w:rPr>
              <w:instrText xml:space="preserve"> PAGEREF _Toc47488284 \h </w:instrText>
            </w:r>
          </w:ins>
          <w:r>
            <w:rPr>
              <w:noProof/>
              <w:webHidden/>
            </w:rPr>
          </w:r>
          <w:ins w:id="63" w:author="Hannah McSorley" w:date="2020-08-05T02:53:00Z">
            <w:r>
              <w:rPr>
                <w:noProof/>
                <w:webHidden/>
              </w:rPr>
              <w:fldChar w:fldCharType="separate"/>
            </w:r>
            <w:r>
              <w:rPr>
                <w:noProof/>
                <w:webHidden/>
              </w:rPr>
              <w:t>25</w:t>
            </w:r>
            <w:r>
              <w:rPr>
                <w:noProof/>
                <w:webHidden/>
              </w:rPr>
              <w:fldChar w:fldCharType="end"/>
            </w:r>
            <w:r w:rsidRPr="00E57039">
              <w:rPr>
                <w:rStyle w:val="Hyperlink"/>
                <w:noProof/>
              </w:rPr>
              <w:fldChar w:fldCharType="end"/>
            </w:r>
          </w:ins>
        </w:p>
        <w:p w14:paraId="173F4309" w14:textId="77777777" w:rsidR="00467FD5" w:rsidRDefault="00467FD5">
          <w:pPr>
            <w:pStyle w:val="TOC4"/>
            <w:tabs>
              <w:tab w:val="left" w:pos="1440"/>
              <w:tab w:val="right" w:leader="dot" w:pos="9350"/>
            </w:tabs>
            <w:rPr>
              <w:ins w:id="64" w:author="Hannah McSorley" w:date="2020-08-05T02:53:00Z"/>
              <w:rFonts w:asciiTheme="minorHAnsi" w:eastAsiaTheme="minorEastAsia" w:hAnsiTheme="minorHAnsi" w:cstheme="minorBidi"/>
              <w:noProof/>
              <w:sz w:val="22"/>
              <w:szCs w:val="22"/>
              <w:lang w:val="en-CA" w:eastAsia="en-CA"/>
            </w:rPr>
          </w:pPr>
          <w:ins w:id="65"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"_Toc47488285"</w:instrText>
            </w:r>
            <w:r w:rsidRPr="00E57039">
              <w:rPr>
                <w:rStyle w:val="Hyperlink"/>
                <w:noProof/>
              </w:rPr>
              <w:instrText xml:space="preserve"> </w:instrText>
            </w:r>
            <w:r w:rsidRPr="00E57039">
              <w:rPr>
                <w:rStyle w:val="Hyperlink"/>
                <w:noProof/>
              </w:rPr>
              <w:fldChar w:fldCharType="separate"/>
            </w:r>
            <w:r w:rsidRPr="00E57039">
              <w:rPr>
                <w:rStyle w:val="Hyperlink"/>
                <w:noProof/>
              </w:rPr>
              <w:t>2.3.2</w:t>
            </w:r>
            <w:r>
              <w:rPr>
                <w:rFonts w:asciiTheme="minorHAnsi" w:eastAsiaTheme="minorEastAsia" w:hAnsiTheme="minorHAnsi" w:cstheme="minorBidi"/>
                <w:noProof/>
                <w:sz w:val="22"/>
                <w:szCs w:val="22"/>
                <w:lang w:val="en-CA" w:eastAsia="en-CA"/>
              </w:rPr>
              <w:tab/>
            </w:r>
            <w:r w:rsidRPr="00E57039">
              <w:rPr>
                <w:rStyle w:val="Hyperlink"/>
                <w:noProof/>
              </w:rPr>
              <w:t>Monitoring &amp; sampling stations</w:t>
            </w:r>
            <w:r>
              <w:rPr>
                <w:noProof/>
                <w:webHidden/>
              </w:rPr>
              <w:tab/>
            </w:r>
            <w:r>
              <w:rPr>
                <w:noProof/>
                <w:webHidden/>
              </w:rPr>
              <w:fldChar w:fldCharType="begin"/>
            </w:r>
            <w:r>
              <w:rPr>
                <w:noProof/>
                <w:webHidden/>
              </w:rPr>
              <w:instrText xml:space="preserve"> PAGEREF _Toc47488285 \h </w:instrText>
            </w:r>
          </w:ins>
          <w:r>
            <w:rPr>
              <w:noProof/>
              <w:webHidden/>
            </w:rPr>
          </w:r>
          <w:ins w:id="66" w:author="Hannah McSorley" w:date="2020-08-05T02:53:00Z">
            <w:r>
              <w:rPr>
                <w:noProof/>
                <w:webHidden/>
              </w:rPr>
              <w:fldChar w:fldCharType="separate"/>
            </w:r>
            <w:r>
              <w:rPr>
                <w:noProof/>
                <w:webHidden/>
              </w:rPr>
              <w:t>26</w:t>
            </w:r>
            <w:r>
              <w:rPr>
                <w:noProof/>
                <w:webHidden/>
              </w:rPr>
              <w:fldChar w:fldCharType="end"/>
            </w:r>
            <w:r w:rsidRPr="00E57039">
              <w:rPr>
                <w:rStyle w:val="Hyperlink"/>
                <w:noProof/>
              </w:rPr>
              <w:fldChar w:fldCharType="end"/>
            </w:r>
          </w:ins>
        </w:p>
        <w:p w14:paraId="70FB816A" w14:textId="77777777" w:rsidR="00467FD5" w:rsidRDefault="00467FD5">
          <w:pPr>
            <w:pStyle w:val="TOC3"/>
            <w:tabs>
              <w:tab w:val="left" w:pos="1200"/>
              <w:tab w:val="right" w:leader="dot" w:pos="9350"/>
            </w:tabs>
            <w:rPr>
              <w:ins w:id="67" w:author="Hannah McSorley" w:date="2020-08-05T02:53:00Z"/>
              <w:rFonts w:asciiTheme="minorHAnsi" w:eastAsiaTheme="minorEastAsia" w:hAnsiTheme="minorHAnsi" w:cstheme="minorBidi"/>
              <w:noProof/>
              <w:sz w:val="22"/>
              <w:lang w:val="en-CA" w:eastAsia="en-CA"/>
            </w:rPr>
          </w:pPr>
          <w:ins w:id="68"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"_Toc47488286"</w:instrText>
            </w:r>
            <w:r w:rsidRPr="00E57039">
              <w:rPr>
                <w:rStyle w:val="Hyperlink"/>
                <w:noProof/>
              </w:rPr>
              <w:instrText xml:space="preserve"> </w:instrText>
            </w:r>
            <w:r w:rsidRPr="00E57039">
              <w:rPr>
                <w:rStyle w:val="Hyperlink"/>
                <w:noProof/>
              </w:rPr>
              <w:fldChar w:fldCharType="separate"/>
            </w:r>
            <w:r w:rsidRPr="00E57039">
              <w:rPr>
                <w:rStyle w:val="Hyperlink"/>
                <w:noProof/>
              </w:rPr>
              <w:t>2.4</w:t>
            </w:r>
            <w:r>
              <w:rPr>
                <w:rFonts w:asciiTheme="minorHAnsi" w:eastAsiaTheme="minorEastAsia" w:hAnsiTheme="minorHAnsi" w:cstheme="minorBidi"/>
                <w:noProof/>
                <w:sz w:val="22"/>
                <w:lang w:val="en-CA" w:eastAsia="en-CA"/>
              </w:rPr>
              <w:tab/>
            </w:r>
            <w:r w:rsidRPr="00E57039">
              <w:rPr>
                <w:rStyle w:val="Hyperlink"/>
                <w:noProof/>
              </w:rPr>
              <w:t>Laboratory analyses of water samples</w:t>
            </w:r>
            <w:r>
              <w:rPr>
                <w:noProof/>
                <w:webHidden/>
              </w:rPr>
              <w:tab/>
            </w:r>
            <w:r>
              <w:rPr>
                <w:noProof/>
                <w:webHidden/>
              </w:rPr>
              <w:fldChar w:fldCharType="begin"/>
            </w:r>
            <w:r>
              <w:rPr>
                <w:noProof/>
                <w:webHidden/>
              </w:rPr>
              <w:instrText xml:space="preserve"> PAGEREF _Toc47488286 \h </w:instrText>
            </w:r>
          </w:ins>
          <w:r>
            <w:rPr>
              <w:noProof/>
              <w:webHidden/>
            </w:rPr>
          </w:r>
          <w:ins w:id="69" w:author="Hannah McSorley" w:date="2020-08-05T02:53:00Z">
            <w:r>
              <w:rPr>
                <w:noProof/>
                <w:webHidden/>
              </w:rPr>
              <w:fldChar w:fldCharType="separate"/>
            </w:r>
            <w:r>
              <w:rPr>
                <w:noProof/>
                <w:webHidden/>
              </w:rPr>
              <w:t>30</w:t>
            </w:r>
            <w:r>
              <w:rPr>
                <w:noProof/>
                <w:webHidden/>
              </w:rPr>
              <w:fldChar w:fldCharType="end"/>
            </w:r>
            <w:r w:rsidRPr="00E57039">
              <w:rPr>
                <w:rStyle w:val="Hyperlink"/>
                <w:noProof/>
              </w:rPr>
              <w:fldChar w:fldCharType="end"/>
            </w:r>
          </w:ins>
        </w:p>
        <w:p w14:paraId="7BA0B4D8" w14:textId="77777777" w:rsidR="00467FD5" w:rsidRDefault="00467FD5">
          <w:pPr>
            <w:pStyle w:val="TOC4"/>
            <w:tabs>
              <w:tab w:val="left" w:pos="1440"/>
              <w:tab w:val="right" w:leader="dot" w:pos="9350"/>
            </w:tabs>
            <w:rPr>
              <w:ins w:id="70" w:author="Hannah McSorley" w:date="2020-08-05T02:53:00Z"/>
              <w:rFonts w:asciiTheme="minorHAnsi" w:eastAsiaTheme="minorEastAsia" w:hAnsiTheme="minorHAnsi" w:cstheme="minorBidi"/>
              <w:noProof/>
              <w:sz w:val="22"/>
              <w:szCs w:val="22"/>
              <w:lang w:val="en-CA" w:eastAsia="en-CA"/>
            </w:rPr>
          </w:pPr>
          <w:ins w:id="71"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"_Toc47488287"</w:instrText>
            </w:r>
            <w:r w:rsidRPr="00E57039">
              <w:rPr>
                <w:rStyle w:val="Hyperlink"/>
                <w:noProof/>
              </w:rPr>
              <w:instrText xml:space="preserve"> </w:instrText>
            </w:r>
            <w:r w:rsidRPr="00E57039">
              <w:rPr>
                <w:rStyle w:val="Hyperlink"/>
                <w:noProof/>
              </w:rPr>
              <w:fldChar w:fldCharType="separate"/>
            </w:r>
            <w:r w:rsidRPr="00E57039">
              <w:rPr>
                <w:rStyle w:val="Hyperlink"/>
                <w:noProof/>
              </w:rPr>
              <w:t>2.4.1</w:t>
            </w:r>
            <w:r>
              <w:rPr>
                <w:rFonts w:asciiTheme="minorHAnsi" w:eastAsiaTheme="minorEastAsia" w:hAnsiTheme="minorHAnsi" w:cstheme="minorBidi"/>
                <w:noProof/>
                <w:sz w:val="22"/>
                <w:szCs w:val="22"/>
                <w:lang w:val="en-CA" w:eastAsia="en-CA"/>
              </w:rPr>
              <w:tab/>
            </w:r>
            <w:r w:rsidRPr="00E57039">
              <w:rPr>
                <w:rStyle w:val="Hyperlink"/>
                <w:noProof/>
              </w:rPr>
              <w:t>Quantifying DOC (dissolved organic carbon)</w:t>
            </w:r>
            <w:r>
              <w:rPr>
                <w:noProof/>
                <w:webHidden/>
              </w:rPr>
              <w:tab/>
            </w:r>
            <w:r>
              <w:rPr>
                <w:noProof/>
                <w:webHidden/>
              </w:rPr>
              <w:fldChar w:fldCharType="begin"/>
            </w:r>
            <w:r>
              <w:rPr>
                <w:noProof/>
                <w:webHidden/>
              </w:rPr>
              <w:instrText xml:space="preserve"> PAGEREF _Toc47488287 \h </w:instrText>
            </w:r>
          </w:ins>
          <w:r>
            <w:rPr>
              <w:noProof/>
              <w:webHidden/>
            </w:rPr>
          </w:r>
          <w:ins w:id="72" w:author="Hannah McSorley" w:date="2020-08-05T02:53:00Z">
            <w:r>
              <w:rPr>
                <w:noProof/>
                <w:webHidden/>
              </w:rPr>
              <w:fldChar w:fldCharType="separate"/>
            </w:r>
            <w:r>
              <w:rPr>
                <w:noProof/>
                <w:webHidden/>
              </w:rPr>
              <w:t>31</w:t>
            </w:r>
            <w:r>
              <w:rPr>
                <w:noProof/>
                <w:webHidden/>
              </w:rPr>
              <w:fldChar w:fldCharType="end"/>
            </w:r>
            <w:r w:rsidRPr="00E57039">
              <w:rPr>
                <w:rStyle w:val="Hyperlink"/>
                <w:noProof/>
              </w:rPr>
              <w:fldChar w:fldCharType="end"/>
            </w:r>
          </w:ins>
        </w:p>
        <w:p w14:paraId="5F46ADB1" w14:textId="77777777" w:rsidR="00467FD5" w:rsidRDefault="00467FD5">
          <w:pPr>
            <w:pStyle w:val="TOC4"/>
            <w:tabs>
              <w:tab w:val="left" w:pos="1440"/>
              <w:tab w:val="right" w:leader="dot" w:pos="9350"/>
            </w:tabs>
            <w:rPr>
              <w:ins w:id="73" w:author="Hannah McSorley" w:date="2020-08-05T02:53:00Z"/>
              <w:rFonts w:asciiTheme="minorHAnsi" w:eastAsiaTheme="minorEastAsia" w:hAnsiTheme="minorHAnsi" w:cstheme="minorBidi"/>
              <w:noProof/>
              <w:sz w:val="22"/>
              <w:szCs w:val="22"/>
              <w:lang w:val="en-CA" w:eastAsia="en-CA"/>
            </w:rPr>
          </w:pPr>
          <w:ins w:id="74"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"_Toc47488288"</w:instrText>
            </w:r>
            <w:r w:rsidRPr="00E57039">
              <w:rPr>
                <w:rStyle w:val="Hyperlink"/>
                <w:noProof/>
              </w:rPr>
              <w:instrText xml:space="preserve"> </w:instrText>
            </w:r>
            <w:r w:rsidRPr="00E57039">
              <w:rPr>
                <w:rStyle w:val="Hyperlink"/>
                <w:noProof/>
              </w:rPr>
              <w:fldChar w:fldCharType="separate"/>
            </w:r>
            <w:r w:rsidRPr="00E57039">
              <w:rPr>
                <w:rStyle w:val="Hyperlink"/>
                <w:noProof/>
              </w:rPr>
              <w:t>2.4.2</w:t>
            </w:r>
            <w:r>
              <w:rPr>
                <w:rFonts w:asciiTheme="minorHAnsi" w:eastAsiaTheme="minorEastAsia" w:hAnsiTheme="minorHAnsi" w:cstheme="minorBidi"/>
                <w:noProof/>
                <w:sz w:val="22"/>
                <w:szCs w:val="22"/>
                <w:lang w:val="en-CA" w:eastAsia="en-CA"/>
              </w:rPr>
              <w:tab/>
            </w:r>
            <w:r w:rsidRPr="00E57039">
              <w:rPr>
                <w:rStyle w:val="Hyperlink"/>
                <w:noProof/>
              </w:rPr>
              <w:t>Characterization of NOM (natural organic matter)</w:t>
            </w:r>
            <w:r>
              <w:rPr>
                <w:noProof/>
                <w:webHidden/>
              </w:rPr>
              <w:tab/>
            </w:r>
            <w:r>
              <w:rPr>
                <w:noProof/>
                <w:webHidden/>
              </w:rPr>
              <w:fldChar w:fldCharType="begin"/>
            </w:r>
            <w:r>
              <w:rPr>
                <w:noProof/>
                <w:webHidden/>
              </w:rPr>
              <w:instrText xml:space="preserve"> PAGEREF _Toc47488288 \h </w:instrText>
            </w:r>
          </w:ins>
          <w:r>
            <w:rPr>
              <w:noProof/>
              <w:webHidden/>
            </w:rPr>
          </w:r>
          <w:ins w:id="75" w:author="Hannah McSorley" w:date="2020-08-05T02:53:00Z">
            <w:r>
              <w:rPr>
                <w:noProof/>
                <w:webHidden/>
              </w:rPr>
              <w:fldChar w:fldCharType="separate"/>
            </w:r>
            <w:r>
              <w:rPr>
                <w:noProof/>
                <w:webHidden/>
              </w:rPr>
              <w:t>32</w:t>
            </w:r>
            <w:r>
              <w:rPr>
                <w:noProof/>
                <w:webHidden/>
              </w:rPr>
              <w:fldChar w:fldCharType="end"/>
            </w:r>
            <w:r w:rsidRPr="00E57039">
              <w:rPr>
                <w:rStyle w:val="Hyperlink"/>
                <w:noProof/>
              </w:rPr>
              <w:fldChar w:fldCharType="end"/>
            </w:r>
          </w:ins>
        </w:p>
        <w:p w14:paraId="35823671" w14:textId="77777777" w:rsidR="00467FD5" w:rsidRDefault="00467FD5">
          <w:pPr>
            <w:pStyle w:val="TOC3"/>
            <w:tabs>
              <w:tab w:val="left" w:pos="1200"/>
              <w:tab w:val="right" w:leader="dot" w:pos="9350"/>
            </w:tabs>
            <w:rPr>
              <w:ins w:id="76" w:author="Hannah McSorley" w:date="2020-08-05T02:53:00Z"/>
              <w:rFonts w:asciiTheme="minorHAnsi" w:eastAsiaTheme="minorEastAsia" w:hAnsiTheme="minorHAnsi" w:cstheme="minorBidi"/>
              <w:noProof/>
              <w:sz w:val="22"/>
              <w:lang w:val="en-CA" w:eastAsia="en-CA"/>
            </w:rPr>
          </w:pPr>
          <w:ins w:id="77"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"_Toc47488289"</w:instrText>
            </w:r>
            <w:r w:rsidRPr="00E57039">
              <w:rPr>
                <w:rStyle w:val="Hyperlink"/>
                <w:noProof/>
              </w:rPr>
              <w:instrText xml:space="preserve"> </w:instrText>
            </w:r>
            <w:r w:rsidRPr="00E57039">
              <w:rPr>
                <w:rStyle w:val="Hyperlink"/>
                <w:noProof/>
              </w:rPr>
              <w:fldChar w:fldCharType="separate"/>
            </w:r>
            <w:r w:rsidRPr="00E57039">
              <w:rPr>
                <w:rStyle w:val="Hyperlink"/>
                <w:noProof/>
              </w:rPr>
              <w:t>2.5</w:t>
            </w:r>
            <w:r>
              <w:rPr>
                <w:rFonts w:asciiTheme="minorHAnsi" w:eastAsiaTheme="minorEastAsia" w:hAnsiTheme="minorHAnsi" w:cstheme="minorBidi"/>
                <w:noProof/>
                <w:sz w:val="22"/>
                <w:lang w:val="en-CA" w:eastAsia="en-CA"/>
              </w:rPr>
              <w:tab/>
            </w:r>
            <w:r w:rsidRPr="00E57039">
              <w:rPr>
                <w:rStyle w:val="Hyperlink"/>
                <w:noProof/>
              </w:rPr>
              <w:t>Defining seasons</w:t>
            </w:r>
            <w:r>
              <w:rPr>
                <w:noProof/>
                <w:webHidden/>
              </w:rPr>
              <w:tab/>
            </w:r>
            <w:r>
              <w:rPr>
                <w:noProof/>
                <w:webHidden/>
              </w:rPr>
              <w:fldChar w:fldCharType="begin"/>
            </w:r>
            <w:r>
              <w:rPr>
                <w:noProof/>
                <w:webHidden/>
              </w:rPr>
              <w:instrText xml:space="preserve"> PAGEREF _Toc47488289 \h </w:instrText>
            </w:r>
          </w:ins>
          <w:r>
            <w:rPr>
              <w:noProof/>
              <w:webHidden/>
            </w:rPr>
          </w:r>
          <w:ins w:id="78" w:author="Hannah McSorley" w:date="2020-08-05T02:53:00Z">
            <w:r>
              <w:rPr>
                <w:noProof/>
                <w:webHidden/>
              </w:rPr>
              <w:fldChar w:fldCharType="separate"/>
            </w:r>
            <w:r>
              <w:rPr>
                <w:noProof/>
                <w:webHidden/>
              </w:rPr>
              <w:t>34</w:t>
            </w:r>
            <w:r>
              <w:rPr>
                <w:noProof/>
                <w:webHidden/>
              </w:rPr>
              <w:fldChar w:fldCharType="end"/>
            </w:r>
            <w:r w:rsidRPr="00E57039">
              <w:rPr>
                <w:rStyle w:val="Hyperlink"/>
                <w:noProof/>
              </w:rPr>
              <w:fldChar w:fldCharType="end"/>
            </w:r>
          </w:ins>
        </w:p>
        <w:p w14:paraId="5F6F7067" w14:textId="77777777" w:rsidR="00467FD5" w:rsidRDefault="00467FD5">
          <w:pPr>
            <w:pStyle w:val="TOC3"/>
            <w:tabs>
              <w:tab w:val="left" w:pos="1200"/>
              <w:tab w:val="right" w:leader="dot" w:pos="9350"/>
            </w:tabs>
            <w:rPr>
              <w:ins w:id="79" w:author="Hannah McSorley" w:date="2020-08-05T02:53:00Z"/>
              <w:rFonts w:asciiTheme="minorHAnsi" w:eastAsiaTheme="minorEastAsia" w:hAnsiTheme="minorHAnsi" w:cstheme="minorBidi"/>
              <w:noProof/>
              <w:sz w:val="22"/>
              <w:lang w:val="en-CA" w:eastAsia="en-CA"/>
            </w:rPr>
          </w:pPr>
          <w:ins w:id="80"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"_Toc47488290"</w:instrText>
            </w:r>
            <w:r w:rsidRPr="00E57039">
              <w:rPr>
                <w:rStyle w:val="Hyperlink"/>
                <w:noProof/>
              </w:rPr>
              <w:instrText xml:space="preserve"> </w:instrText>
            </w:r>
            <w:r w:rsidRPr="00E57039">
              <w:rPr>
                <w:rStyle w:val="Hyperlink"/>
                <w:noProof/>
              </w:rPr>
              <w:fldChar w:fldCharType="separate"/>
            </w:r>
            <w:r w:rsidRPr="00E57039">
              <w:rPr>
                <w:rStyle w:val="Hyperlink"/>
                <w:noProof/>
              </w:rPr>
              <w:t>2.6</w:t>
            </w:r>
            <w:r>
              <w:rPr>
                <w:rFonts w:asciiTheme="minorHAnsi" w:eastAsiaTheme="minorEastAsia" w:hAnsiTheme="minorHAnsi" w:cstheme="minorBidi"/>
                <w:noProof/>
                <w:sz w:val="22"/>
                <w:lang w:val="en-CA" w:eastAsia="en-CA"/>
              </w:rPr>
              <w:tab/>
            </w:r>
            <w:r w:rsidRPr="00E57039">
              <w:rPr>
                <w:rStyle w:val="Hyperlink"/>
                <w:noProof/>
              </w:rPr>
              <w:t>Foundational Results</w:t>
            </w:r>
            <w:r>
              <w:rPr>
                <w:noProof/>
                <w:webHidden/>
              </w:rPr>
              <w:tab/>
            </w:r>
            <w:r>
              <w:rPr>
                <w:noProof/>
                <w:webHidden/>
              </w:rPr>
              <w:fldChar w:fldCharType="begin"/>
            </w:r>
            <w:r>
              <w:rPr>
                <w:noProof/>
                <w:webHidden/>
              </w:rPr>
              <w:instrText xml:space="preserve"> PAGEREF _Toc47488290 \h </w:instrText>
            </w:r>
          </w:ins>
          <w:r>
            <w:rPr>
              <w:noProof/>
              <w:webHidden/>
            </w:rPr>
          </w:r>
          <w:ins w:id="81" w:author="Hannah McSorley" w:date="2020-08-05T02:53:00Z">
            <w:r>
              <w:rPr>
                <w:noProof/>
                <w:webHidden/>
              </w:rPr>
              <w:fldChar w:fldCharType="separate"/>
            </w:r>
            <w:r>
              <w:rPr>
                <w:noProof/>
                <w:webHidden/>
              </w:rPr>
              <w:t>35</w:t>
            </w:r>
            <w:r>
              <w:rPr>
                <w:noProof/>
                <w:webHidden/>
              </w:rPr>
              <w:fldChar w:fldCharType="end"/>
            </w:r>
            <w:r w:rsidRPr="00E57039">
              <w:rPr>
                <w:rStyle w:val="Hyperlink"/>
                <w:noProof/>
              </w:rPr>
              <w:fldChar w:fldCharType="end"/>
            </w:r>
          </w:ins>
        </w:p>
        <w:p w14:paraId="51381A13" w14:textId="77777777" w:rsidR="00467FD5" w:rsidRDefault="00467FD5">
          <w:pPr>
            <w:pStyle w:val="TOC4"/>
            <w:tabs>
              <w:tab w:val="left" w:pos="1440"/>
              <w:tab w:val="right" w:leader="dot" w:pos="9350"/>
            </w:tabs>
            <w:rPr>
              <w:ins w:id="82" w:author="Hannah McSorley" w:date="2020-08-05T02:53:00Z"/>
              <w:rFonts w:asciiTheme="minorHAnsi" w:eastAsiaTheme="minorEastAsia" w:hAnsiTheme="minorHAnsi" w:cstheme="minorBidi"/>
              <w:noProof/>
              <w:sz w:val="22"/>
              <w:szCs w:val="22"/>
              <w:lang w:val="en-CA" w:eastAsia="en-CA"/>
            </w:rPr>
          </w:pPr>
          <w:ins w:id="83"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"_Toc47488291"</w:instrText>
            </w:r>
            <w:r w:rsidRPr="00E57039">
              <w:rPr>
                <w:rStyle w:val="Hyperlink"/>
                <w:noProof/>
              </w:rPr>
              <w:instrText xml:space="preserve"> </w:instrText>
            </w:r>
            <w:r w:rsidRPr="00E57039">
              <w:rPr>
                <w:rStyle w:val="Hyperlink"/>
                <w:noProof/>
              </w:rPr>
              <w:fldChar w:fldCharType="separate"/>
            </w:r>
            <w:r w:rsidRPr="00E57039">
              <w:rPr>
                <w:rStyle w:val="Hyperlink"/>
                <w:noProof/>
              </w:rPr>
              <w:t>2.6.1</w:t>
            </w:r>
            <w:r>
              <w:rPr>
                <w:rFonts w:asciiTheme="minorHAnsi" w:eastAsiaTheme="minorEastAsia" w:hAnsiTheme="minorHAnsi" w:cstheme="minorBidi"/>
                <w:noProof/>
                <w:sz w:val="22"/>
                <w:szCs w:val="22"/>
                <w:lang w:val="en-CA" w:eastAsia="en-CA"/>
              </w:rPr>
              <w:tab/>
            </w:r>
            <w:r w:rsidRPr="00E57039">
              <w:rPr>
                <w:rStyle w:val="Hyperlink"/>
                <w:noProof/>
              </w:rPr>
              <w:t>CRD Weather data</w:t>
            </w:r>
            <w:r>
              <w:rPr>
                <w:noProof/>
                <w:webHidden/>
              </w:rPr>
              <w:tab/>
            </w:r>
            <w:r>
              <w:rPr>
                <w:noProof/>
                <w:webHidden/>
              </w:rPr>
              <w:fldChar w:fldCharType="begin"/>
            </w:r>
            <w:r>
              <w:rPr>
                <w:noProof/>
                <w:webHidden/>
              </w:rPr>
              <w:instrText xml:space="preserve"> PAGEREF _Toc47488291 \h </w:instrText>
            </w:r>
          </w:ins>
          <w:r>
            <w:rPr>
              <w:noProof/>
              <w:webHidden/>
            </w:rPr>
          </w:r>
          <w:ins w:id="84" w:author="Hannah McSorley" w:date="2020-08-05T02:53:00Z">
            <w:r>
              <w:rPr>
                <w:noProof/>
                <w:webHidden/>
              </w:rPr>
              <w:fldChar w:fldCharType="separate"/>
            </w:r>
            <w:r>
              <w:rPr>
                <w:noProof/>
                <w:webHidden/>
              </w:rPr>
              <w:t>35</w:t>
            </w:r>
            <w:r>
              <w:rPr>
                <w:noProof/>
                <w:webHidden/>
              </w:rPr>
              <w:fldChar w:fldCharType="end"/>
            </w:r>
            <w:r w:rsidRPr="00E57039">
              <w:rPr>
                <w:rStyle w:val="Hyperlink"/>
                <w:noProof/>
              </w:rPr>
              <w:fldChar w:fldCharType="end"/>
            </w:r>
          </w:ins>
        </w:p>
        <w:p w14:paraId="704D3200" w14:textId="77777777" w:rsidR="00467FD5" w:rsidRDefault="00467FD5">
          <w:pPr>
            <w:pStyle w:val="TOC4"/>
            <w:tabs>
              <w:tab w:val="left" w:pos="1440"/>
              <w:tab w:val="right" w:leader="dot" w:pos="9350"/>
            </w:tabs>
            <w:rPr>
              <w:ins w:id="85" w:author="Hannah McSorley" w:date="2020-08-05T02:53:00Z"/>
              <w:rFonts w:asciiTheme="minorHAnsi" w:eastAsiaTheme="minorEastAsia" w:hAnsiTheme="minorHAnsi" w:cstheme="minorBidi"/>
              <w:noProof/>
              <w:sz w:val="22"/>
              <w:szCs w:val="22"/>
              <w:lang w:val="en-CA" w:eastAsia="en-CA"/>
            </w:rPr>
          </w:pPr>
          <w:ins w:id="86"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"_Toc47488292"</w:instrText>
            </w:r>
            <w:r w:rsidRPr="00E57039">
              <w:rPr>
                <w:rStyle w:val="Hyperlink"/>
                <w:noProof/>
              </w:rPr>
              <w:instrText xml:space="preserve"> </w:instrText>
            </w:r>
            <w:r w:rsidRPr="00E57039">
              <w:rPr>
                <w:rStyle w:val="Hyperlink"/>
                <w:noProof/>
              </w:rPr>
              <w:fldChar w:fldCharType="separate"/>
            </w:r>
            <w:r w:rsidRPr="00E57039">
              <w:rPr>
                <w:rStyle w:val="Hyperlink"/>
                <w:noProof/>
              </w:rPr>
              <w:t>2.6.2</w:t>
            </w:r>
            <w:r>
              <w:rPr>
                <w:rFonts w:asciiTheme="minorHAnsi" w:eastAsiaTheme="minorEastAsia" w:hAnsiTheme="minorHAnsi" w:cstheme="minorBidi"/>
                <w:noProof/>
                <w:sz w:val="22"/>
                <w:szCs w:val="22"/>
                <w:lang w:val="en-CA" w:eastAsia="en-CA"/>
              </w:rPr>
              <w:tab/>
            </w:r>
            <w:r w:rsidRPr="00E57039">
              <w:rPr>
                <w:rStyle w:val="Hyperlink"/>
                <w:noProof/>
              </w:rPr>
              <w:t>Seasonal delineation</w:t>
            </w:r>
            <w:r>
              <w:rPr>
                <w:noProof/>
                <w:webHidden/>
              </w:rPr>
              <w:tab/>
            </w:r>
            <w:r>
              <w:rPr>
                <w:noProof/>
                <w:webHidden/>
              </w:rPr>
              <w:fldChar w:fldCharType="begin"/>
            </w:r>
            <w:r>
              <w:rPr>
                <w:noProof/>
                <w:webHidden/>
              </w:rPr>
              <w:instrText xml:space="preserve"> PAGEREF _Toc47488292 \h </w:instrText>
            </w:r>
          </w:ins>
          <w:r>
            <w:rPr>
              <w:noProof/>
              <w:webHidden/>
            </w:rPr>
          </w:r>
          <w:ins w:id="87" w:author="Hannah McSorley" w:date="2020-08-05T02:53:00Z">
            <w:r>
              <w:rPr>
                <w:noProof/>
                <w:webHidden/>
              </w:rPr>
              <w:fldChar w:fldCharType="separate"/>
            </w:r>
            <w:r>
              <w:rPr>
                <w:noProof/>
                <w:webHidden/>
              </w:rPr>
              <w:t>37</w:t>
            </w:r>
            <w:r>
              <w:rPr>
                <w:noProof/>
                <w:webHidden/>
              </w:rPr>
              <w:fldChar w:fldCharType="end"/>
            </w:r>
            <w:r w:rsidRPr="00E57039">
              <w:rPr>
                <w:rStyle w:val="Hyperlink"/>
                <w:noProof/>
              </w:rPr>
              <w:fldChar w:fldCharType="end"/>
            </w:r>
          </w:ins>
        </w:p>
        <w:p w14:paraId="5C8427CE" w14:textId="77777777" w:rsidR="00467FD5" w:rsidRDefault="00467FD5">
          <w:pPr>
            <w:pStyle w:val="TOC4"/>
            <w:tabs>
              <w:tab w:val="left" w:pos="1440"/>
              <w:tab w:val="right" w:leader="dot" w:pos="9350"/>
            </w:tabs>
            <w:rPr>
              <w:ins w:id="88" w:author="Hannah McSorley" w:date="2020-08-05T02:53:00Z"/>
              <w:rFonts w:asciiTheme="minorHAnsi" w:eastAsiaTheme="minorEastAsia" w:hAnsiTheme="minorHAnsi" w:cstheme="minorBidi"/>
              <w:noProof/>
              <w:sz w:val="22"/>
              <w:szCs w:val="22"/>
              <w:lang w:val="en-CA" w:eastAsia="en-CA"/>
            </w:rPr>
          </w:pPr>
          <w:ins w:id="89"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"_Toc47488293"</w:instrText>
            </w:r>
            <w:r w:rsidRPr="00E57039">
              <w:rPr>
                <w:rStyle w:val="Hyperlink"/>
                <w:noProof/>
              </w:rPr>
              <w:instrText xml:space="preserve"> </w:instrText>
            </w:r>
            <w:r w:rsidRPr="00E57039">
              <w:rPr>
                <w:rStyle w:val="Hyperlink"/>
                <w:noProof/>
              </w:rPr>
              <w:fldChar w:fldCharType="separate"/>
            </w:r>
            <w:r w:rsidRPr="00E57039">
              <w:rPr>
                <w:rStyle w:val="Hyperlink"/>
                <w:noProof/>
              </w:rPr>
              <w:t>2.6.3</w:t>
            </w:r>
            <w:r>
              <w:rPr>
                <w:rFonts w:asciiTheme="minorHAnsi" w:eastAsiaTheme="minorEastAsia" w:hAnsiTheme="minorHAnsi" w:cstheme="minorBidi"/>
                <w:noProof/>
                <w:sz w:val="22"/>
                <w:szCs w:val="22"/>
                <w:lang w:val="en-CA" w:eastAsia="en-CA"/>
              </w:rPr>
              <w:tab/>
            </w:r>
            <w:r w:rsidRPr="00E57039">
              <w:rPr>
                <w:rStyle w:val="Hyperlink"/>
                <w:noProof/>
              </w:rPr>
              <w:t>Vertical Rack sampling quality control</w:t>
            </w:r>
            <w:r>
              <w:rPr>
                <w:noProof/>
                <w:webHidden/>
              </w:rPr>
              <w:tab/>
            </w:r>
            <w:r>
              <w:rPr>
                <w:noProof/>
                <w:webHidden/>
              </w:rPr>
              <w:fldChar w:fldCharType="begin"/>
            </w:r>
            <w:r>
              <w:rPr>
                <w:noProof/>
                <w:webHidden/>
              </w:rPr>
              <w:instrText xml:space="preserve"> PAGEREF _Toc47488293 \h </w:instrText>
            </w:r>
          </w:ins>
          <w:r>
            <w:rPr>
              <w:noProof/>
              <w:webHidden/>
            </w:rPr>
          </w:r>
          <w:ins w:id="90" w:author="Hannah McSorley" w:date="2020-08-05T02:53:00Z">
            <w:r>
              <w:rPr>
                <w:noProof/>
                <w:webHidden/>
              </w:rPr>
              <w:fldChar w:fldCharType="separate"/>
            </w:r>
            <w:r>
              <w:rPr>
                <w:noProof/>
                <w:webHidden/>
              </w:rPr>
              <w:t>41</w:t>
            </w:r>
            <w:r>
              <w:rPr>
                <w:noProof/>
                <w:webHidden/>
              </w:rPr>
              <w:fldChar w:fldCharType="end"/>
            </w:r>
            <w:r w:rsidRPr="00E57039">
              <w:rPr>
                <w:rStyle w:val="Hyperlink"/>
                <w:noProof/>
              </w:rPr>
              <w:fldChar w:fldCharType="end"/>
            </w:r>
          </w:ins>
        </w:p>
        <w:p w14:paraId="54F7E2C6" w14:textId="77777777" w:rsidR="00467FD5" w:rsidRDefault="00467FD5">
          <w:pPr>
            <w:pStyle w:val="TOC4"/>
            <w:tabs>
              <w:tab w:val="left" w:pos="1440"/>
              <w:tab w:val="right" w:leader="dot" w:pos="9350"/>
            </w:tabs>
            <w:rPr>
              <w:ins w:id="91" w:author="Hannah McSorley" w:date="2020-08-05T02:53:00Z"/>
              <w:rFonts w:asciiTheme="minorHAnsi" w:eastAsiaTheme="minorEastAsia" w:hAnsiTheme="minorHAnsi" w:cstheme="minorBidi"/>
              <w:noProof/>
              <w:sz w:val="22"/>
              <w:szCs w:val="22"/>
              <w:lang w:val="en-CA" w:eastAsia="en-CA"/>
            </w:rPr>
          </w:pPr>
          <w:ins w:id="92" w:author="Hannah McSorley" w:date="2020-08-05T02:53:00Z">
            <w:r w:rsidRPr="00E57039">
              <w:rPr>
                <w:rStyle w:val="Hyperlink"/>
                <w:noProof/>
              </w:rPr>
              <w:lastRenderedPageBreak/>
              <w:fldChar w:fldCharType="begin"/>
            </w:r>
            <w:r w:rsidRPr="00E57039">
              <w:rPr>
                <w:rStyle w:val="Hyperlink"/>
                <w:noProof/>
              </w:rPr>
              <w:instrText xml:space="preserve"> </w:instrText>
            </w:r>
            <w:r>
              <w:rPr>
                <w:noProof/>
              </w:rPr>
              <w:instrText>HYPERLINK \l "_Toc47488294"</w:instrText>
            </w:r>
            <w:r w:rsidRPr="00E57039">
              <w:rPr>
                <w:rStyle w:val="Hyperlink"/>
                <w:noProof/>
              </w:rPr>
              <w:instrText xml:space="preserve"> </w:instrText>
            </w:r>
            <w:r w:rsidRPr="00E57039">
              <w:rPr>
                <w:rStyle w:val="Hyperlink"/>
                <w:noProof/>
              </w:rPr>
              <w:fldChar w:fldCharType="separate"/>
            </w:r>
            <w:r w:rsidRPr="00E57039">
              <w:rPr>
                <w:rStyle w:val="Hyperlink"/>
                <w:noProof/>
              </w:rPr>
              <w:t>2.6.4</w:t>
            </w:r>
            <w:r>
              <w:rPr>
                <w:rFonts w:asciiTheme="minorHAnsi" w:eastAsiaTheme="minorEastAsia" w:hAnsiTheme="minorHAnsi" w:cstheme="minorBidi"/>
                <w:noProof/>
                <w:sz w:val="22"/>
                <w:szCs w:val="22"/>
                <w:lang w:val="en-CA" w:eastAsia="en-CA"/>
              </w:rPr>
              <w:tab/>
            </w:r>
            <w:r w:rsidRPr="00E57039">
              <w:rPr>
                <w:rStyle w:val="Hyperlink"/>
                <w:noProof/>
              </w:rPr>
              <w:t>Results summary</w:t>
            </w:r>
            <w:r>
              <w:rPr>
                <w:noProof/>
                <w:webHidden/>
              </w:rPr>
              <w:tab/>
            </w:r>
            <w:r>
              <w:rPr>
                <w:noProof/>
                <w:webHidden/>
              </w:rPr>
              <w:fldChar w:fldCharType="begin"/>
            </w:r>
            <w:r>
              <w:rPr>
                <w:noProof/>
                <w:webHidden/>
              </w:rPr>
              <w:instrText xml:space="preserve"> PAGEREF _Toc47488294 \h </w:instrText>
            </w:r>
          </w:ins>
          <w:r>
            <w:rPr>
              <w:noProof/>
              <w:webHidden/>
            </w:rPr>
          </w:r>
          <w:ins w:id="93" w:author="Hannah McSorley" w:date="2020-08-05T02:53:00Z">
            <w:r>
              <w:rPr>
                <w:noProof/>
                <w:webHidden/>
              </w:rPr>
              <w:fldChar w:fldCharType="separate"/>
            </w:r>
            <w:r>
              <w:rPr>
                <w:noProof/>
                <w:webHidden/>
              </w:rPr>
              <w:t>46</w:t>
            </w:r>
            <w:r>
              <w:rPr>
                <w:noProof/>
                <w:webHidden/>
              </w:rPr>
              <w:fldChar w:fldCharType="end"/>
            </w:r>
            <w:r w:rsidRPr="00E57039">
              <w:rPr>
                <w:rStyle w:val="Hyperlink"/>
                <w:noProof/>
              </w:rPr>
              <w:fldChar w:fldCharType="end"/>
            </w:r>
          </w:ins>
        </w:p>
        <w:p w14:paraId="44C3B712" w14:textId="77777777" w:rsidR="00467FD5" w:rsidRDefault="00467FD5">
          <w:pPr>
            <w:pStyle w:val="TOC2"/>
            <w:rPr>
              <w:ins w:id="94" w:author="Hannah McSorley" w:date="2020-08-05T02:53:00Z"/>
              <w:rFonts w:asciiTheme="minorHAnsi" w:eastAsiaTheme="minorEastAsia" w:hAnsiTheme="minorHAnsi" w:cstheme="minorBidi"/>
              <w:b w:val="0"/>
              <w:bCs w:val="0"/>
              <w:sz w:val="22"/>
              <w:lang w:val="en-CA" w:eastAsia="en-CA"/>
            </w:rPr>
          </w:pPr>
          <w:ins w:id="95" w:author="Hannah McSorley" w:date="2020-08-05T02:53:00Z">
            <w:r w:rsidRPr="00E57039">
              <w:rPr>
                <w:rStyle w:val="Hyperlink"/>
              </w:rPr>
              <w:fldChar w:fldCharType="begin"/>
            </w:r>
            <w:r w:rsidRPr="00E57039">
              <w:rPr>
                <w:rStyle w:val="Hyperlink"/>
              </w:rPr>
              <w:instrText xml:space="preserve"> </w:instrText>
            </w:r>
            <w:r>
              <w:instrText>HYPERLINK \l "_Toc47488295"</w:instrText>
            </w:r>
            <w:r w:rsidRPr="00E57039">
              <w:rPr>
                <w:rStyle w:val="Hyperlink"/>
              </w:rPr>
              <w:instrText xml:space="preserve"> </w:instrText>
            </w:r>
            <w:r w:rsidRPr="00E57039">
              <w:rPr>
                <w:rStyle w:val="Hyperlink"/>
              </w:rPr>
              <w:fldChar w:fldCharType="separate"/>
            </w:r>
            <w:r w:rsidRPr="00E57039">
              <w:rPr>
                <w:rStyle w:val="Hyperlink"/>
              </w:rPr>
              <w:t>Chapter 3: Spatial and Temporal Patterns in DOC &amp; NOM across the Greater Victoria Water Supply Area</w:t>
            </w:r>
            <w:r>
              <w:rPr>
                <w:webHidden/>
              </w:rPr>
              <w:tab/>
            </w:r>
            <w:r>
              <w:rPr>
                <w:webHidden/>
              </w:rPr>
              <w:fldChar w:fldCharType="begin"/>
            </w:r>
            <w:r>
              <w:rPr>
                <w:webHidden/>
              </w:rPr>
              <w:instrText xml:space="preserve"> PAGEREF _Toc47488295 \h </w:instrText>
            </w:r>
          </w:ins>
          <w:r>
            <w:rPr>
              <w:webHidden/>
            </w:rPr>
          </w:r>
          <w:ins w:id="96" w:author="Hannah McSorley" w:date="2020-08-05T02:53:00Z">
            <w:r>
              <w:rPr>
                <w:webHidden/>
              </w:rPr>
              <w:fldChar w:fldCharType="separate"/>
            </w:r>
            <w:r>
              <w:rPr>
                <w:webHidden/>
              </w:rPr>
              <w:t>48</w:t>
            </w:r>
            <w:r>
              <w:rPr>
                <w:webHidden/>
              </w:rPr>
              <w:fldChar w:fldCharType="end"/>
            </w:r>
            <w:r w:rsidRPr="00E57039">
              <w:rPr>
                <w:rStyle w:val="Hyperlink"/>
              </w:rPr>
              <w:fldChar w:fldCharType="end"/>
            </w:r>
          </w:ins>
        </w:p>
        <w:p w14:paraId="23531205" w14:textId="77777777" w:rsidR="00467FD5" w:rsidRDefault="00467FD5">
          <w:pPr>
            <w:pStyle w:val="TOC3"/>
            <w:tabs>
              <w:tab w:val="left" w:pos="1200"/>
              <w:tab w:val="right" w:leader="dot" w:pos="9350"/>
            </w:tabs>
            <w:rPr>
              <w:ins w:id="97" w:author="Hannah McSorley" w:date="2020-08-05T02:53:00Z"/>
              <w:rFonts w:asciiTheme="minorHAnsi" w:eastAsiaTheme="minorEastAsia" w:hAnsiTheme="minorHAnsi" w:cstheme="minorBidi"/>
              <w:noProof/>
              <w:sz w:val="22"/>
              <w:lang w:val="en-CA" w:eastAsia="en-CA"/>
            </w:rPr>
          </w:pPr>
          <w:ins w:id="98"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"_Toc47488296"</w:instrText>
            </w:r>
            <w:r w:rsidRPr="00E57039">
              <w:rPr>
                <w:rStyle w:val="Hyperlink"/>
                <w:noProof/>
              </w:rPr>
              <w:instrText xml:space="preserve"> </w:instrText>
            </w:r>
            <w:r w:rsidRPr="00E57039">
              <w:rPr>
                <w:rStyle w:val="Hyperlink"/>
                <w:noProof/>
              </w:rPr>
              <w:fldChar w:fldCharType="separate"/>
            </w:r>
            <w:r w:rsidRPr="00E57039">
              <w:rPr>
                <w:rStyle w:val="Hyperlink"/>
                <w:noProof/>
              </w:rPr>
              <w:t>3.1</w:t>
            </w:r>
            <w:r>
              <w:rPr>
                <w:rFonts w:asciiTheme="minorHAnsi" w:eastAsiaTheme="minorEastAsia" w:hAnsiTheme="minorHAnsi" w:cstheme="minorBidi"/>
                <w:noProof/>
                <w:sz w:val="22"/>
                <w:lang w:val="en-CA" w:eastAsia="en-CA"/>
              </w:rPr>
              <w:tab/>
            </w:r>
            <w:r w:rsidRPr="00E57039">
              <w:rPr>
                <w:rStyle w:val="Hyperlink"/>
                <w:noProof/>
              </w:rPr>
              <w:t>Synopsis</w:t>
            </w:r>
            <w:r>
              <w:rPr>
                <w:noProof/>
                <w:webHidden/>
              </w:rPr>
              <w:tab/>
            </w:r>
            <w:r>
              <w:rPr>
                <w:noProof/>
                <w:webHidden/>
              </w:rPr>
              <w:fldChar w:fldCharType="begin"/>
            </w:r>
            <w:r>
              <w:rPr>
                <w:noProof/>
                <w:webHidden/>
              </w:rPr>
              <w:instrText xml:space="preserve"> PAGEREF _Toc47488296 \h </w:instrText>
            </w:r>
          </w:ins>
          <w:r>
            <w:rPr>
              <w:noProof/>
              <w:webHidden/>
            </w:rPr>
          </w:r>
          <w:ins w:id="99" w:author="Hannah McSorley" w:date="2020-08-05T02:53:00Z">
            <w:r>
              <w:rPr>
                <w:noProof/>
                <w:webHidden/>
              </w:rPr>
              <w:fldChar w:fldCharType="separate"/>
            </w:r>
            <w:r>
              <w:rPr>
                <w:noProof/>
                <w:webHidden/>
              </w:rPr>
              <w:t>48</w:t>
            </w:r>
            <w:r>
              <w:rPr>
                <w:noProof/>
                <w:webHidden/>
              </w:rPr>
              <w:fldChar w:fldCharType="end"/>
            </w:r>
            <w:r w:rsidRPr="00E57039">
              <w:rPr>
                <w:rStyle w:val="Hyperlink"/>
                <w:noProof/>
              </w:rPr>
              <w:fldChar w:fldCharType="end"/>
            </w:r>
          </w:ins>
        </w:p>
        <w:p w14:paraId="44E7138C" w14:textId="77777777" w:rsidR="00467FD5" w:rsidRDefault="00467FD5">
          <w:pPr>
            <w:pStyle w:val="TOC3"/>
            <w:tabs>
              <w:tab w:val="left" w:pos="1200"/>
              <w:tab w:val="right" w:leader="dot" w:pos="9350"/>
            </w:tabs>
            <w:rPr>
              <w:ins w:id="100" w:author="Hannah McSorley" w:date="2020-08-05T02:53:00Z"/>
              <w:rFonts w:asciiTheme="minorHAnsi" w:eastAsiaTheme="minorEastAsia" w:hAnsiTheme="minorHAnsi" w:cstheme="minorBidi"/>
              <w:noProof/>
              <w:sz w:val="22"/>
              <w:lang w:val="en-CA" w:eastAsia="en-CA"/>
            </w:rPr>
          </w:pPr>
          <w:ins w:id="101"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"_Toc47488297"</w:instrText>
            </w:r>
            <w:r w:rsidRPr="00E57039">
              <w:rPr>
                <w:rStyle w:val="Hyperlink"/>
                <w:noProof/>
              </w:rPr>
              <w:instrText xml:space="preserve"> </w:instrText>
            </w:r>
            <w:r w:rsidRPr="00E57039">
              <w:rPr>
                <w:rStyle w:val="Hyperlink"/>
                <w:noProof/>
              </w:rPr>
              <w:fldChar w:fldCharType="separate"/>
            </w:r>
            <w:r w:rsidRPr="00E57039">
              <w:rPr>
                <w:rStyle w:val="Hyperlink"/>
                <w:noProof/>
              </w:rPr>
              <w:t>3.2</w:t>
            </w:r>
            <w:r>
              <w:rPr>
                <w:rFonts w:asciiTheme="minorHAnsi" w:eastAsiaTheme="minorEastAsia" w:hAnsiTheme="minorHAnsi" w:cstheme="minorBidi"/>
                <w:noProof/>
                <w:sz w:val="22"/>
                <w:lang w:val="en-CA" w:eastAsia="en-CA"/>
              </w:rPr>
              <w:tab/>
            </w:r>
            <w:r w:rsidRPr="00E57039">
              <w:rPr>
                <w:rStyle w:val="Hyperlink"/>
                <w:noProof/>
              </w:rPr>
              <w:t>Sampling Results</w:t>
            </w:r>
            <w:r>
              <w:rPr>
                <w:noProof/>
                <w:webHidden/>
              </w:rPr>
              <w:tab/>
            </w:r>
            <w:r>
              <w:rPr>
                <w:noProof/>
                <w:webHidden/>
              </w:rPr>
              <w:fldChar w:fldCharType="begin"/>
            </w:r>
            <w:r>
              <w:rPr>
                <w:noProof/>
                <w:webHidden/>
              </w:rPr>
              <w:instrText xml:space="preserve"> PAGEREF _Toc47488297 \h </w:instrText>
            </w:r>
          </w:ins>
          <w:r>
            <w:rPr>
              <w:noProof/>
              <w:webHidden/>
            </w:rPr>
          </w:r>
          <w:ins w:id="102" w:author="Hannah McSorley" w:date="2020-08-05T02:53:00Z">
            <w:r>
              <w:rPr>
                <w:noProof/>
                <w:webHidden/>
              </w:rPr>
              <w:fldChar w:fldCharType="separate"/>
            </w:r>
            <w:r>
              <w:rPr>
                <w:noProof/>
                <w:webHidden/>
              </w:rPr>
              <w:t>48</w:t>
            </w:r>
            <w:r>
              <w:rPr>
                <w:noProof/>
                <w:webHidden/>
              </w:rPr>
              <w:fldChar w:fldCharType="end"/>
            </w:r>
            <w:r w:rsidRPr="00E57039">
              <w:rPr>
                <w:rStyle w:val="Hyperlink"/>
                <w:noProof/>
              </w:rPr>
              <w:fldChar w:fldCharType="end"/>
            </w:r>
          </w:ins>
        </w:p>
        <w:p w14:paraId="6FE5B181" w14:textId="77777777" w:rsidR="00467FD5" w:rsidRDefault="00467FD5">
          <w:pPr>
            <w:pStyle w:val="TOC4"/>
            <w:tabs>
              <w:tab w:val="left" w:pos="1440"/>
              <w:tab w:val="right" w:leader="dot" w:pos="9350"/>
            </w:tabs>
            <w:rPr>
              <w:ins w:id="103" w:author="Hannah McSorley" w:date="2020-08-05T02:53:00Z"/>
              <w:rFonts w:asciiTheme="minorHAnsi" w:eastAsiaTheme="minorEastAsia" w:hAnsiTheme="minorHAnsi" w:cstheme="minorBidi"/>
              <w:noProof/>
              <w:sz w:val="22"/>
              <w:szCs w:val="22"/>
              <w:lang w:val="en-CA" w:eastAsia="en-CA"/>
            </w:rPr>
          </w:pPr>
          <w:ins w:id="104"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"_Toc47488298"</w:instrText>
            </w:r>
            <w:r w:rsidRPr="00E57039">
              <w:rPr>
                <w:rStyle w:val="Hyperlink"/>
                <w:noProof/>
              </w:rPr>
              <w:instrText xml:space="preserve"> </w:instrText>
            </w:r>
            <w:r w:rsidRPr="00E57039">
              <w:rPr>
                <w:rStyle w:val="Hyperlink"/>
                <w:noProof/>
              </w:rPr>
              <w:fldChar w:fldCharType="separate"/>
            </w:r>
            <w:r w:rsidRPr="00E57039">
              <w:rPr>
                <w:rStyle w:val="Hyperlink"/>
                <w:noProof/>
              </w:rPr>
              <w:t>3.2.1</w:t>
            </w:r>
            <w:r>
              <w:rPr>
                <w:rFonts w:asciiTheme="minorHAnsi" w:eastAsiaTheme="minorEastAsia" w:hAnsiTheme="minorHAnsi" w:cstheme="minorBidi"/>
                <w:noProof/>
                <w:sz w:val="22"/>
                <w:szCs w:val="22"/>
                <w:lang w:val="en-CA" w:eastAsia="en-CA"/>
              </w:rPr>
              <w:tab/>
            </w:r>
            <w:r w:rsidRPr="00E57039">
              <w:rPr>
                <w:rStyle w:val="Hyperlink"/>
                <w:noProof/>
              </w:rPr>
              <w:t>Spatial patterns in DOC &amp; NOM</w:t>
            </w:r>
            <w:r>
              <w:rPr>
                <w:noProof/>
                <w:webHidden/>
              </w:rPr>
              <w:tab/>
            </w:r>
            <w:r>
              <w:rPr>
                <w:noProof/>
                <w:webHidden/>
              </w:rPr>
              <w:fldChar w:fldCharType="begin"/>
            </w:r>
            <w:r>
              <w:rPr>
                <w:noProof/>
                <w:webHidden/>
              </w:rPr>
              <w:instrText xml:space="preserve"> PAGEREF _Toc47488298 \h </w:instrText>
            </w:r>
          </w:ins>
          <w:r>
            <w:rPr>
              <w:noProof/>
              <w:webHidden/>
            </w:rPr>
          </w:r>
          <w:ins w:id="105" w:author="Hannah McSorley" w:date="2020-08-05T02:53:00Z">
            <w:r>
              <w:rPr>
                <w:noProof/>
                <w:webHidden/>
              </w:rPr>
              <w:fldChar w:fldCharType="separate"/>
            </w:r>
            <w:r>
              <w:rPr>
                <w:noProof/>
                <w:webHidden/>
              </w:rPr>
              <w:t>49</w:t>
            </w:r>
            <w:r>
              <w:rPr>
                <w:noProof/>
                <w:webHidden/>
              </w:rPr>
              <w:fldChar w:fldCharType="end"/>
            </w:r>
            <w:r w:rsidRPr="00E57039">
              <w:rPr>
                <w:rStyle w:val="Hyperlink"/>
                <w:noProof/>
              </w:rPr>
              <w:fldChar w:fldCharType="end"/>
            </w:r>
          </w:ins>
        </w:p>
        <w:p w14:paraId="59D7A549" w14:textId="77777777" w:rsidR="00467FD5" w:rsidRDefault="00467FD5">
          <w:pPr>
            <w:pStyle w:val="TOC4"/>
            <w:tabs>
              <w:tab w:val="left" w:pos="1440"/>
              <w:tab w:val="right" w:leader="dot" w:pos="9350"/>
            </w:tabs>
            <w:rPr>
              <w:ins w:id="106" w:author="Hannah McSorley" w:date="2020-08-05T02:53:00Z"/>
              <w:rFonts w:asciiTheme="minorHAnsi" w:eastAsiaTheme="minorEastAsia" w:hAnsiTheme="minorHAnsi" w:cstheme="minorBidi"/>
              <w:noProof/>
              <w:sz w:val="22"/>
              <w:szCs w:val="22"/>
              <w:lang w:val="en-CA" w:eastAsia="en-CA"/>
            </w:rPr>
          </w:pPr>
          <w:ins w:id="107"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"_Toc47488299"</w:instrText>
            </w:r>
            <w:r w:rsidRPr="00E57039">
              <w:rPr>
                <w:rStyle w:val="Hyperlink"/>
                <w:noProof/>
              </w:rPr>
              <w:instrText xml:space="preserve"> </w:instrText>
            </w:r>
            <w:r w:rsidRPr="00E57039">
              <w:rPr>
                <w:rStyle w:val="Hyperlink"/>
                <w:noProof/>
              </w:rPr>
              <w:fldChar w:fldCharType="separate"/>
            </w:r>
            <w:r w:rsidRPr="00E57039">
              <w:rPr>
                <w:rStyle w:val="Hyperlink"/>
                <w:noProof/>
              </w:rPr>
              <w:t>3.2.2</w:t>
            </w:r>
            <w:r>
              <w:rPr>
                <w:rFonts w:asciiTheme="minorHAnsi" w:eastAsiaTheme="minorEastAsia" w:hAnsiTheme="minorHAnsi" w:cstheme="minorBidi"/>
                <w:noProof/>
                <w:sz w:val="22"/>
                <w:szCs w:val="22"/>
                <w:lang w:val="en-CA" w:eastAsia="en-CA"/>
              </w:rPr>
              <w:tab/>
            </w:r>
            <w:r w:rsidRPr="00E57039">
              <w:rPr>
                <w:rStyle w:val="Hyperlink"/>
                <w:noProof/>
              </w:rPr>
              <w:t>Temporal patterns in DOC &amp; NOM</w:t>
            </w:r>
            <w:r>
              <w:rPr>
                <w:noProof/>
                <w:webHidden/>
              </w:rPr>
              <w:tab/>
            </w:r>
            <w:r>
              <w:rPr>
                <w:noProof/>
                <w:webHidden/>
              </w:rPr>
              <w:fldChar w:fldCharType="begin"/>
            </w:r>
            <w:r>
              <w:rPr>
                <w:noProof/>
                <w:webHidden/>
              </w:rPr>
              <w:instrText xml:space="preserve"> PAGEREF _Toc47488299 \h </w:instrText>
            </w:r>
          </w:ins>
          <w:r>
            <w:rPr>
              <w:noProof/>
              <w:webHidden/>
            </w:rPr>
          </w:r>
          <w:ins w:id="108" w:author="Hannah McSorley" w:date="2020-08-05T02:53:00Z">
            <w:r>
              <w:rPr>
                <w:noProof/>
                <w:webHidden/>
              </w:rPr>
              <w:fldChar w:fldCharType="separate"/>
            </w:r>
            <w:r>
              <w:rPr>
                <w:noProof/>
                <w:webHidden/>
              </w:rPr>
              <w:t>59</w:t>
            </w:r>
            <w:r>
              <w:rPr>
                <w:noProof/>
                <w:webHidden/>
              </w:rPr>
              <w:fldChar w:fldCharType="end"/>
            </w:r>
            <w:r w:rsidRPr="00E57039">
              <w:rPr>
                <w:rStyle w:val="Hyperlink"/>
                <w:noProof/>
              </w:rPr>
              <w:fldChar w:fldCharType="end"/>
            </w:r>
          </w:ins>
        </w:p>
        <w:p w14:paraId="40ECD270" w14:textId="77777777" w:rsidR="00467FD5" w:rsidRDefault="00467FD5">
          <w:pPr>
            <w:pStyle w:val="TOC3"/>
            <w:tabs>
              <w:tab w:val="left" w:pos="1200"/>
              <w:tab w:val="right" w:leader="dot" w:pos="9350"/>
            </w:tabs>
            <w:rPr>
              <w:ins w:id="109" w:author="Hannah McSorley" w:date="2020-08-05T02:53:00Z"/>
              <w:rFonts w:asciiTheme="minorHAnsi" w:eastAsiaTheme="minorEastAsia" w:hAnsiTheme="minorHAnsi" w:cstheme="minorBidi"/>
              <w:noProof/>
              <w:sz w:val="22"/>
              <w:lang w:val="en-CA" w:eastAsia="en-CA"/>
            </w:rPr>
          </w:pPr>
          <w:ins w:id="110"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"_Toc47488300"</w:instrText>
            </w:r>
            <w:r w:rsidRPr="00E57039">
              <w:rPr>
                <w:rStyle w:val="Hyperlink"/>
                <w:noProof/>
              </w:rPr>
              <w:instrText xml:space="preserve"> </w:instrText>
            </w:r>
            <w:r w:rsidRPr="00E57039">
              <w:rPr>
                <w:rStyle w:val="Hyperlink"/>
                <w:noProof/>
              </w:rPr>
              <w:fldChar w:fldCharType="separate"/>
            </w:r>
            <w:r w:rsidRPr="00E57039">
              <w:rPr>
                <w:rStyle w:val="Hyperlink"/>
                <w:noProof/>
              </w:rPr>
              <w:t>3.3</w:t>
            </w:r>
            <w:r>
              <w:rPr>
                <w:rFonts w:asciiTheme="minorHAnsi" w:eastAsiaTheme="minorEastAsia" w:hAnsiTheme="minorHAnsi" w:cstheme="minorBidi"/>
                <w:noProof/>
                <w:sz w:val="22"/>
                <w:lang w:val="en-CA" w:eastAsia="en-CA"/>
              </w:rPr>
              <w:tab/>
            </w:r>
            <w:r w:rsidRPr="00E57039">
              <w:rPr>
                <w:rStyle w:val="Hyperlink"/>
                <w:noProof/>
              </w:rPr>
              <w:t>Discussion</w:t>
            </w:r>
            <w:r>
              <w:rPr>
                <w:noProof/>
                <w:webHidden/>
              </w:rPr>
              <w:tab/>
            </w:r>
            <w:r>
              <w:rPr>
                <w:noProof/>
                <w:webHidden/>
              </w:rPr>
              <w:fldChar w:fldCharType="begin"/>
            </w:r>
            <w:r>
              <w:rPr>
                <w:noProof/>
                <w:webHidden/>
              </w:rPr>
              <w:instrText xml:space="preserve"> PAGEREF _Toc47488300 \h </w:instrText>
            </w:r>
          </w:ins>
          <w:r>
            <w:rPr>
              <w:noProof/>
              <w:webHidden/>
            </w:rPr>
          </w:r>
          <w:ins w:id="111" w:author="Hannah McSorley" w:date="2020-08-05T02:53:00Z">
            <w:r>
              <w:rPr>
                <w:noProof/>
                <w:webHidden/>
              </w:rPr>
              <w:fldChar w:fldCharType="separate"/>
            </w:r>
            <w:r>
              <w:rPr>
                <w:noProof/>
                <w:webHidden/>
              </w:rPr>
              <w:t>65</w:t>
            </w:r>
            <w:r>
              <w:rPr>
                <w:noProof/>
                <w:webHidden/>
              </w:rPr>
              <w:fldChar w:fldCharType="end"/>
            </w:r>
            <w:r w:rsidRPr="00E57039">
              <w:rPr>
                <w:rStyle w:val="Hyperlink"/>
                <w:noProof/>
              </w:rPr>
              <w:fldChar w:fldCharType="end"/>
            </w:r>
          </w:ins>
        </w:p>
        <w:p w14:paraId="5851E243" w14:textId="77777777" w:rsidR="00467FD5" w:rsidRDefault="00467FD5">
          <w:pPr>
            <w:pStyle w:val="TOC3"/>
            <w:tabs>
              <w:tab w:val="left" w:pos="1200"/>
              <w:tab w:val="right" w:leader="dot" w:pos="9350"/>
            </w:tabs>
            <w:rPr>
              <w:ins w:id="112" w:author="Hannah McSorley" w:date="2020-08-05T02:53:00Z"/>
              <w:rFonts w:asciiTheme="minorHAnsi" w:eastAsiaTheme="minorEastAsia" w:hAnsiTheme="minorHAnsi" w:cstheme="minorBidi"/>
              <w:noProof/>
              <w:sz w:val="22"/>
              <w:lang w:val="en-CA" w:eastAsia="en-CA"/>
            </w:rPr>
          </w:pPr>
          <w:ins w:id="113"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"_Toc47488301"</w:instrText>
            </w:r>
            <w:r w:rsidRPr="00E57039">
              <w:rPr>
                <w:rStyle w:val="Hyperlink"/>
                <w:noProof/>
              </w:rPr>
              <w:instrText xml:space="preserve"> </w:instrText>
            </w:r>
            <w:r w:rsidRPr="00E57039">
              <w:rPr>
                <w:rStyle w:val="Hyperlink"/>
                <w:noProof/>
              </w:rPr>
              <w:fldChar w:fldCharType="separate"/>
            </w:r>
            <w:r w:rsidRPr="00E57039">
              <w:rPr>
                <w:rStyle w:val="Hyperlink"/>
                <w:noProof/>
              </w:rPr>
              <w:t>3.4</w:t>
            </w:r>
            <w:r>
              <w:rPr>
                <w:rFonts w:asciiTheme="minorHAnsi" w:eastAsiaTheme="minorEastAsia" w:hAnsiTheme="minorHAnsi" w:cstheme="minorBidi"/>
                <w:noProof/>
                <w:sz w:val="22"/>
                <w:lang w:val="en-CA" w:eastAsia="en-CA"/>
              </w:rPr>
              <w:tab/>
            </w:r>
            <w:r w:rsidRPr="00E57039">
              <w:rPr>
                <w:rStyle w:val="Hyperlink"/>
                <w:noProof/>
              </w:rPr>
              <w:t>Conclusions and future directions</w:t>
            </w:r>
            <w:r>
              <w:rPr>
                <w:noProof/>
                <w:webHidden/>
              </w:rPr>
              <w:tab/>
            </w:r>
            <w:r>
              <w:rPr>
                <w:noProof/>
                <w:webHidden/>
              </w:rPr>
              <w:fldChar w:fldCharType="begin"/>
            </w:r>
            <w:r>
              <w:rPr>
                <w:noProof/>
                <w:webHidden/>
              </w:rPr>
              <w:instrText xml:space="preserve"> PAGEREF _Toc47488301 \h </w:instrText>
            </w:r>
          </w:ins>
          <w:r>
            <w:rPr>
              <w:noProof/>
              <w:webHidden/>
            </w:rPr>
          </w:r>
          <w:ins w:id="114" w:author="Hannah McSorley" w:date="2020-08-05T02:53:00Z">
            <w:r>
              <w:rPr>
                <w:noProof/>
                <w:webHidden/>
              </w:rPr>
              <w:fldChar w:fldCharType="separate"/>
            </w:r>
            <w:r>
              <w:rPr>
                <w:noProof/>
                <w:webHidden/>
              </w:rPr>
              <w:t>68</w:t>
            </w:r>
            <w:r>
              <w:rPr>
                <w:noProof/>
                <w:webHidden/>
              </w:rPr>
              <w:fldChar w:fldCharType="end"/>
            </w:r>
            <w:r w:rsidRPr="00E57039">
              <w:rPr>
                <w:rStyle w:val="Hyperlink"/>
                <w:noProof/>
              </w:rPr>
              <w:fldChar w:fldCharType="end"/>
            </w:r>
          </w:ins>
        </w:p>
        <w:p w14:paraId="5861FA6E" w14:textId="77777777" w:rsidR="00467FD5" w:rsidRDefault="00467FD5">
          <w:pPr>
            <w:pStyle w:val="TOC2"/>
            <w:rPr>
              <w:ins w:id="115" w:author="Hannah McSorley" w:date="2020-08-05T02:53:00Z"/>
              <w:rFonts w:asciiTheme="minorHAnsi" w:eastAsiaTheme="minorEastAsia" w:hAnsiTheme="minorHAnsi" w:cstheme="minorBidi"/>
              <w:b w:val="0"/>
              <w:bCs w:val="0"/>
              <w:sz w:val="22"/>
              <w:lang w:val="en-CA" w:eastAsia="en-CA"/>
            </w:rPr>
          </w:pPr>
          <w:ins w:id="116" w:author="Hannah McSorley" w:date="2020-08-05T02:53:00Z">
            <w:r w:rsidRPr="00E57039">
              <w:rPr>
                <w:rStyle w:val="Hyperlink"/>
              </w:rPr>
              <w:fldChar w:fldCharType="begin"/>
            </w:r>
            <w:r w:rsidRPr="00E57039">
              <w:rPr>
                <w:rStyle w:val="Hyperlink"/>
              </w:rPr>
              <w:instrText xml:space="preserve"> </w:instrText>
            </w:r>
            <w:r>
              <w:instrText>HYPERLINK \l "_Toc47488302"</w:instrText>
            </w:r>
            <w:r w:rsidRPr="00E57039">
              <w:rPr>
                <w:rStyle w:val="Hyperlink"/>
              </w:rPr>
              <w:instrText xml:space="preserve"> </w:instrText>
            </w:r>
            <w:r w:rsidRPr="00E57039">
              <w:rPr>
                <w:rStyle w:val="Hyperlink"/>
              </w:rPr>
              <w:fldChar w:fldCharType="separate"/>
            </w:r>
            <w:r w:rsidRPr="00E57039">
              <w:rPr>
                <w:rStyle w:val="Hyperlink"/>
              </w:rPr>
              <w:t>Chapter 4: Leech Watershed Monitoring Sites &amp; Driving Forces for Dynamics of Aqueous Natural Organic Matter</w:t>
            </w:r>
            <w:r>
              <w:rPr>
                <w:webHidden/>
              </w:rPr>
              <w:tab/>
            </w:r>
            <w:r>
              <w:rPr>
                <w:webHidden/>
              </w:rPr>
              <w:fldChar w:fldCharType="begin"/>
            </w:r>
            <w:r>
              <w:rPr>
                <w:webHidden/>
              </w:rPr>
              <w:instrText xml:space="preserve"> PAGEREF _Toc47488302 \h </w:instrText>
            </w:r>
          </w:ins>
          <w:r>
            <w:rPr>
              <w:webHidden/>
            </w:rPr>
          </w:r>
          <w:ins w:id="117" w:author="Hannah McSorley" w:date="2020-08-05T02:53:00Z">
            <w:r>
              <w:rPr>
                <w:webHidden/>
              </w:rPr>
              <w:fldChar w:fldCharType="separate"/>
            </w:r>
            <w:r>
              <w:rPr>
                <w:webHidden/>
              </w:rPr>
              <w:t>70</w:t>
            </w:r>
            <w:r>
              <w:rPr>
                <w:webHidden/>
              </w:rPr>
              <w:fldChar w:fldCharType="end"/>
            </w:r>
            <w:r w:rsidRPr="00E57039">
              <w:rPr>
                <w:rStyle w:val="Hyperlink"/>
              </w:rPr>
              <w:fldChar w:fldCharType="end"/>
            </w:r>
          </w:ins>
        </w:p>
        <w:p w14:paraId="41D142D9" w14:textId="77777777" w:rsidR="00467FD5" w:rsidRDefault="00467FD5">
          <w:pPr>
            <w:pStyle w:val="TOC3"/>
            <w:tabs>
              <w:tab w:val="left" w:pos="1200"/>
              <w:tab w:val="right" w:leader="dot" w:pos="9350"/>
            </w:tabs>
            <w:rPr>
              <w:ins w:id="118" w:author="Hannah McSorley" w:date="2020-08-05T02:53:00Z"/>
              <w:rFonts w:asciiTheme="minorHAnsi" w:eastAsiaTheme="minorEastAsia" w:hAnsiTheme="minorHAnsi" w:cstheme="minorBidi"/>
              <w:noProof/>
              <w:sz w:val="22"/>
              <w:lang w:val="en-CA" w:eastAsia="en-CA"/>
            </w:rPr>
          </w:pPr>
          <w:ins w:id="119"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"_Toc47488303"</w:instrText>
            </w:r>
            <w:r w:rsidRPr="00E57039">
              <w:rPr>
                <w:rStyle w:val="Hyperlink"/>
                <w:noProof/>
              </w:rPr>
              <w:instrText xml:space="preserve"> </w:instrText>
            </w:r>
            <w:r w:rsidRPr="00E57039">
              <w:rPr>
                <w:rStyle w:val="Hyperlink"/>
                <w:noProof/>
              </w:rPr>
              <w:fldChar w:fldCharType="separate"/>
            </w:r>
            <w:r w:rsidRPr="00E57039">
              <w:rPr>
                <w:rStyle w:val="Hyperlink"/>
                <w:noProof/>
              </w:rPr>
              <w:t>4.1</w:t>
            </w:r>
            <w:r>
              <w:rPr>
                <w:rFonts w:asciiTheme="minorHAnsi" w:eastAsiaTheme="minorEastAsia" w:hAnsiTheme="minorHAnsi" w:cstheme="minorBidi"/>
                <w:noProof/>
                <w:sz w:val="22"/>
                <w:lang w:val="en-CA" w:eastAsia="en-CA"/>
              </w:rPr>
              <w:tab/>
            </w:r>
            <w:r w:rsidRPr="00E57039">
              <w:rPr>
                <w:rStyle w:val="Hyperlink"/>
                <w:noProof/>
              </w:rPr>
              <w:t>Synopsis</w:t>
            </w:r>
            <w:r>
              <w:rPr>
                <w:noProof/>
                <w:webHidden/>
              </w:rPr>
              <w:tab/>
            </w:r>
            <w:r>
              <w:rPr>
                <w:noProof/>
                <w:webHidden/>
              </w:rPr>
              <w:fldChar w:fldCharType="begin"/>
            </w:r>
            <w:r>
              <w:rPr>
                <w:noProof/>
                <w:webHidden/>
              </w:rPr>
              <w:instrText xml:space="preserve"> PAGEREF _Toc47488303 \h </w:instrText>
            </w:r>
          </w:ins>
          <w:r>
            <w:rPr>
              <w:noProof/>
              <w:webHidden/>
            </w:rPr>
          </w:r>
          <w:ins w:id="120" w:author="Hannah McSorley" w:date="2020-08-05T02:53:00Z">
            <w:r>
              <w:rPr>
                <w:noProof/>
                <w:webHidden/>
              </w:rPr>
              <w:fldChar w:fldCharType="separate"/>
            </w:r>
            <w:r>
              <w:rPr>
                <w:noProof/>
                <w:webHidden/>
              </w:rPr>
              <w:t>70</w:t>
            </w:r>
            <w:r>
              <w:rPr>
                <w:noProof/>
                <w:webHidden/>
              </w:rPr>
              <w:fldChar w:fldCharType="end"/>
            </w:r>
            <w:r w:rsidRPr="00E57039">
              <w:rPr>
                <w:rStyle w:val="Hyperlink"/>
                <w:noProof/>
              </w:rPr>
              <w:fldChar w:fldCharType="end"/>
            </w:r>
          </w:ins>
        </w:p>
        <w:p w14:paraId="13FE6676" w14:textId="77777777" w:rsidR="00467FD5" w:rsidRDefault="00467FD5">
          <w:pPr>
            <w:pStyle w:val="TOC3"/>
            <w:tabs>
              <w:tab w:val="left" w:pos="1200"/>
              <w:tab w:val="right" w:leader="dot" w:pos="9350"/>
            </w:tabs>
            <w:rPr>
              <w:ins w:id="121" w:author="Hannah McSorley" w:date="2020-08-05T02:53:00Z"/>
              <w:rFonts w:asciiTheme="minorHAnsi" w:eastAsiaTheme="minorEastAsia" w:hAnsiTheme="minorHAnsi" w:cstheme="minorBidi"/>
              <w:noProof/>
              <w:sz w:val="22"/>
              <w:lang w:val="en-CA" w:eastAsia="en-CA"/>
            </w:rPr>
          </w:pPr>
          <w:ins w:id="122"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"_Toc47488304"</w:instrText>
            </w:r>
            <w:r w:rsidRPr="00E57039">
              <w:rPr>
                <w:rStyle w:val="Hyperlink"/>
                <w:noProof/>
              </w:rPr>
              <w:instrText xml:space="preserve"> </w:instrText>
            </w:r>
            <w:r w:rsidRPr="00E57039">
              <w:rPr>
                <w:rStyle w:val="Hyperlink"/>
                <w:noProof/>
              </w:rPr>
              <w:fldChar w:fldCharType="separate"/>
            </w:r>
            <w:r w:rsidRPr="00E57039">
              <w:rPr>
                <w:rStyle w:val="Hyperlink"/>
                <w:noProof/>
              </w:rPr>
              <w:t>4.2</w:t>
            </w:r>
            <w:r>
              <w:rPr>
                <w:rFonts w:asciiTheme="minorHAnsi" w:eastAsiaTheme="minorEastAsia" w:hAnsiTheme="minorHAnsi" w:cstheme="minorBidi"/>
                <w:noProof/>
                <w:sz w:val="22"/>
                <w:lang w:val="en-CA" w:eastAsia="en-CA"/>
              </w:rPr>
              <w:tab/>
            </w:r>
            <w:r w:rsidRPr="00E57039">
              <w:rPr>
                <w:rStyle w:val="Hyperlink"/>
                <w:noProof/>
              </w:rPr>
              <w:t>Methods</w:t>
            </w:r>
            <w:r>
              <w:rPr>
                <w:noProof/>
                <w:webHidden/>
              </w:rPr>
              <w:tab/>
            </w:r>
            <w:r>
              <w:rPr>
                <w:noProof/>
                <w:webHidden/>
              </w:rPr>
              <w:fldChar w:fldCharType="begin"/>
            </w:r>
            <w:r>
              <w:rPr>
                <w:noProof/>
                <w:webHidden/>
              </w:rPr>
              <w:instrText xml:space="preserve"> PAGEREF _Toc47488304 \h </w:instrText>
            </w:r>
          </w:ins>
          <w:r>
            <w:rPr>
              <w:noProof/>
              <w:webHidden/>
            </w:rPr>
          </w:r>
          <w:ins w:id="123" w:author="Hannah McSorley" w:date="2020-08-05T02:53:00Z">
            <w:r>
              <w:rPr>
                <w:noProof/>
                <w:webHidden/>
              </w:rPr>
              <w:fldChar w:fldCharType="separate"/>
            </w:r>
            <w:r>
              <w:rPr>
                <w:noProof/>
                <w:webHidden/>
              </w:rPr>
              <w:t>70</w:t>
            </w:r>
            <w:r>
              <w:rPr>
                <w:noProof/>
                <w:webHidden/>
              </w:rPr>
              <w:fldChar w:fldCharType="end"/>
            </w:r>
            <w:r w:rsidRPr="00E57039">
              <w:rPr>
                <w:rStyle w:val="Hyperlink"/>
                <w:noProof/>
              </w:rPr>
              <w:fldChar w:fldCharType="end"/>
            </w:r>
          </w:ins>
        </w:p>
        <w:p w14:paraId="21AD785D" w14:textId="77777777" w:rsidR="00467FD5" w:rsidRDefault="00467FD5">
          <w:pPr>
            <w:pStyle w:val="TOC4"/>
            <w:tabs>
              <w:tab w:val="left" w:pos="1440"/>
              <w:tab w:val="right" w:leader="dot" w:pos="9350"/>
            </w:tabs>
            <w:rPr>
              <w:ins w:id="124" w:author="Hannah McSorley" w:date="2020-08-05T02:53:00Z"/>
              <w:rFonts w:asciiTheme="minorHAnsi" w:eastAsiaTheme="minorEastAsia" w:hAnsiTheme="minorHAnsi" w:cstheme="minorBidi"/>
              <w:noProof/>
              <w:sz w:val="22"/>
              <w:szCs w:val="22"/>
              <w:lang w:val="en-CA" w:eastAsia="en-CA"/>
            </w:rPr>
          </w:pPr>
          <w:ins w:id="125"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"_Toc47488305"</w:instrText>
            </w:r>
            <w:r w:rsidRPr="00E57039">
              <w:rPr>
                <w:rStyle w:val="Hyperlink"/>
                <w:noProof/>
              </w:rPr>
              <w:instrText xml:space="preserve"> </w:instrText>
            </w:r>
            <w:r w:rsidRPr="00E57039">
              <w:rPr>
                <w:rStyle w:val="Hyperlink"/>
                <w:noProof/>
              </w:rPr>
              <w:fldChar w:fldCharType="separate"/>
            </w:r>
            <w:r w:rsidRPr="00E57039">
              <w:rPr>
                <w:rStyle w:val="Hyperlink"/>
                <w:noProof/>
              </w:rPr>
              <w:t>4.2.1</w:t>
            </w:r>
            <w:r>
              <w:rPr>
                <w:rFonts w:asciiTheme="minorHAnsi" w:eastAsiaTheme="minorEastAsia" w:hAnsiTheme="minorHAnsi" w:cstheme="minorBidi"/>
                <w:noProof/>
                <w:sz w:val="22"/>
                <w:szCs w:val="22"/>
                <w:lang w:val="en-CA" w:eastAsia="en-CA"/>
              </w:rPr>
              <w:tab/>
            </w:r>
            <w:r w:rsidRPr="00E57039">
              <w:rPr>
                <w:rStyle w:val="Hyperlink"/>
                <w:noProof/>
              </w:rPr>
              <w:t>Predictor variable refinement</w:t>
            </w:r>
            <w:r>
              <w:rPr>
                <w:noProof/>
                <w:webHidden/>
              </w:rPr>
              <w:tab/>
            </w:r>
            <w:r>
              <w:rPr>
                <w:noProof/>
                <w:webHidden/>
              </w:rPr>
              <w:fldChar w:fldCharType="begin"/>
            </w:r>
            <w:r>
              <w:rPr>
                <w:noProof/>
                <w:webHidden/>
              </w:rPr>
              <w:instrText xml:space="preserve"> PAGEREF _Toc47488305 \h </w:instrText>
            </w:r>
          </w:ins>
          <w:r>
            <w:rPr>
              <w:noProof/>
              <w:webHidden/>
            </w:rPr>
          </w:r>
          <w:ins w:id="126" w:author="Hannah McSorley" w:date="2020-08-05T02:53:00Z">
            <w:r>
              <w:rPr>
                <w:noProof/>
                <w:webHidden/>
              </w:rPr>
              <w:fldChar w:fldCharType="separate"/>
            </w:r>
            <w:r>
              <w:rPr>
                <w:noProof/>
                <w:webHidden/>
              </w:rPr>
              <w:t>76</w:t>
            </w:r>
            <w:r>
              <w:rPr>
                <w:noProof/>
                <w:webHidden/>
              </w:rPr>
              <w:fldChar w:fldCharType="end"/>
            </w:r>
            <w:r w:rsidRPr="00E57039">
              <w:rPr>
                <w:rStyle w:val="Hyperlink"/>
                <w:noProof/>
              </w:rPr>
              <w:fldChar w:fldCharType="end"/>
            </w:r>
          </w:ins>
        </w:p>
        <w:p w14:paraId="16EF43CE" w14:textId="77777777" w:rsidR="00467FD5" w:rsidRDefault="00467FD5">
          <w:pPr>
            <w:pStyle w:val="TOC3"/>
            <w:tabs>
              <w:tab w:val="left" w:pos="1200"/>
              <w:tab w:val="right" w:leader="dot" w:pos="9350"/>
            </w:tabs>
            <w:rPr>
              <w:ins w:id="127" w:author="Hannah McSorley" w:date="2020-08-05T02:53:00Z"/>
              <w:rFonts w:asciiTheme="minorHAnsi" w:eastAsiaTheme="minorEastAsia" w:hAnsiTheme="minorHAnsi" w:cstheme="minorBidi"/>
              <w:noProof/>
              <w:sz w:val="22"/>
              <w:lang w:val="en-CA" w:eastAsia="en-CA"/>
            </w:rPr>
          </w:pPr>
          <w:ins w:id="128"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"_Toc47488306"</w:instrText>
            </w:r>
            <w:r w:rsidRPr="00E57039">
              <w:rPr>
                <w:rStyle w:val="Hyperlink"/>
                <w:noProof/>
              </w:rPr>
              <w:instrText xml:space="preserve"> </w:instrText>
            </w:r>
            <w:r w:rsidRPr="00E57039">
              <w:rPr>
                <w:rStyle w:val="Hyperlink"/>
                <w:noProof/>
              </w:rPr>
              <w:fldChar w:fldCharType="separate"/>
            </w:r>
            <w:r w:rsidRPr="00E57039">
              <w:rPr>
                <w:rStyle w:val="Hyperlink"/>
                <w:noProof/>
              </w:rPr>
              <w:t>4.3</w:t>
            </w:r>
            <w:r>
              <w:rPr>
                <w:rFonts w:asciiTheme="minorHAnsi" w:eastAsiaTheme="minorEastAsia" w:hAnsiTheme="minorHAnsi" w:cstheme="minorBidi"/>
                <w:noProof/>
                <w:sz w:val="22"/>
                <w:lang w:val="en-CA" w:eastAsia="en-CA"/>
              </w:rPr>
              <w:tab/>
            </w:r>
            <w:r w:rsidRPr="00E57039">
              <w:rPr>
                <w:rStyle w:val="Hyperlink"/>
                <w:noProof/>
              </w:rPr>
              <w:t>Evaluating local extrema</w:t>
            </w:r>
            <w:r>
              <w:rPr>
                <w:noProof/>
                <w:webHidden/>
              </w:rPr>
              <w:tab/>
            </w:r>
            <w:r>
              <w:rPr>
                <w:noProof/>
                <w:webHidden/>
              </w:rPr>
              <w:fldChar w:fldCharType="begin"/>
            </w:r>
            <w:r>
              <w:rPr>
                <w:noProof/>
                <w:webHidden/>
              </w:rPr>
              <w:instrText xml:space="preserve"> PAGEREF _Toc47488306 \h </w:instrText>
            </w:r>
          </w:ins>
          <w:r>
            <w:rPr>
              <w:noProof/>
              <w:webHidden/>
            </w:rPr>
          </w:r>
          <w:ins w:id="129" w:author="Hannah McSorley" w:date="2020-08-05T02:53:00Z">
            <w:r>
              <w:rPr>
                <w:noProof/>
                <w:webHidden/>
              </w:rPr>
              <w:fldChar w:fldCharType="separate"/>
            </w:r>
            <w:r>
              <w:rPr>
                <w:noProof/>
                <w:webHidden/>
              </w:rPr>
              <w:t>78</w:t>
            </w:r>
            <w:r>
              <w:rPr>
                <w:noProof/>
                <w:webHidden/>
              </w:rPr>
              <w:fldChar w:fldCharType="end"/>
            </w:r>
            <w:r w:rsidRPr="00E57039">
              <w:rPr>
                <w:rStyle w:val="Hyperlink"/>
                <w:noProof/>
              </w:rPr>
              <w:fldChar w:fldCharType="end"/>
            </w:r>
          </w:ins>
        </w:p>
        <w:p w14:paraId="7408FC44" w14:textId="77777777" w:rsidR="00467FD5" w:rsidRDefault="00467FD5">
          <w:pPr>
            <w:pStyle w:val="TOC3"/>
            <w:tabs>
              <w:tab w:val="left" w:pos="1200"/>
              <w:tab w:val="right" w:leader="dot" w:pos="9350"/>
            </w:tabs>
            <w:rPr>
              <w:ins w:id="130" w:author="Hannah McSorley" w:date="2020-08-05T02:53:00Z"/>
              <w:rFonts w:asciiTheme="minorHAnsi" w:eastAsiaTheme="minorEastAsia" w:hAnsiTheme="minorHAnsi" w:cstheme="minorBidi"/>
              <w:noProof/>
              <w:sz w:val="22"/>
              <w:lang w:val="en-CA" w:eastAsia="en-CA"/>
            </w:rPr>
          </w:pPr>
          <w:ins w:id="131"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"_Toc47488307"</w:instrText>
            </w:r>
            <w:r w:rsidRPr="00E57039">
              <w:rPr>
                <w:rStyle w:val="Hyperlink"/>
                <w:noProof/>
              </w:rPr>
              <w:instrText xml:space="preserve"> </w:instrText>
            </w:r>
            <w:r w:rsidRPr="00E57039">
              <w:rPr>
                <w:rStyle w:val="Hyperlink"/>
                <w:noProof/>
              </w:rPr>
              <w:fldChar w:fldCharType="separate"/>
            </w:r>
            <w:r w:rsidRPr="00E57039">
              <w:rPr>
                <w:rStyle w:val="Hyperlink"/>
                <w:noProof/>
              </w:rPr>
              <w:t>4.4</w:t>
            </w:r>
            <w:r>
              <w:rPr>
                <w:rFonts w:asciiTheme="minorHAnsi" w:eastAsiaTheme="minorEastAsia" w:hAnsiTheme="minorHAnsi" w:cstheme="minorBidi"/>
                <w:noProof/>
                <w:sz w:val="22"/>
                <w:lang w:val="en-CA" w:eastAsia="en-CA"/>
              </w:rPr>
              <w:tab/>
            </w:r>
            <w:r w:rsidRPr="00E57039">
              <w:rPr>
                <w:rStyle w:val="Hyperlink"/>
                <w:noProof/>
              </w:rPr>
              <w:t>Results of variable importance measure</w:t>
            </w:r>
            <w:r>
              <w:rPr>
                <w:noProof/>
                <w:webHidden/>
              </w:rPr>
              <w:tab/>
            </w:r>
            <w:r>
              <w:rPr>
                <w:noProof/>
                <w:webHidden/>
              </w:rPr>
              <w:fldChar w:fldCharType="begin"/>
            </w:r>
            <w:r>
              <w:rPr>
                <w:noProof/>
                <w:webHidden/>
              </w:rPr>
              <w:instrText xml:space="preserve"> PAGEREF _Toc47488307 \h </w:instrText>
            </w:r>
          </w:ins>
          <w:r>
            <w:rPr>
              <w:noProof/>
              <w:webHidden/>
            </w:rPr>
          </w:r>
          <w:ins w:id="132" w:author="Hannah McSorley" w:date="2020-08-05T02:53:00Z">
            <w:r>
              <w:rPr>
                <w:noProof/>
                <w:webHidden/>
              </w:rPr>
              <w:fldChar w:fldCharType="separate"/>
            </w:r>
            <w:r>
              <w:rPr>
                <w:noProof/>
                <w:webHidden/>
              </w:rPr>
              <w:t>79</w:t>
            </w:r>
            <w:r>
              <w:rPr>
                <w:noProof/>
                <w:webHidden/>
              </w:rPr>
              <w:fldChar w:fldCharType="end"/>
            </w:r>
            <w:r w:rsidRPr="00E57039">
              <w:rPr>
                <w:rStyle w:val="Hyperlink"/>
                <w:noProof/>
              </w:rPr>
              <w:fldChar w:fldCharType="end"/>
            </w:r>
          </w:ins>
        </w:p>
        <w:p w14:paraId="17C2B305" w14:textId="77777777" w:rsidR="00467FD5" w:rsidRDefault="00467FD5">
          <w:pPr>
            <w:pStyle w:val="TOC4"/>
            <w:tabs>
              <w:tab w:val="left" w:pos="1440"/>
              <w:tab w:val="right" w:leader="dot" w:pos="9350"/>
            </w:tabs>
            <w:rPr>
              <w:ins w:id="133" w:author="Hannah McSorley" w:date="2020-08-05T02:53:00Z"/>
              <w:rFonts w:asciiTheme="minorHAnsi" w:eastAsiaTheme="minorEastAsia" w:hAnsiTheme="minorHAnsi" w:cstheme="minorBidi"/>
              <w:noProof/>
              <w:sz w:val="22"/>
              <w:szCs w:val="22"/>
              <w:lang w:val="en-CA" w:eastAsia="en-CA"/>
            </w:rPr>
          </w:pPr>
          <w:ins w:id="134"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"_Toc47488308"</w:instrText>
            </w:r>
            <w:r w:rsidRPr="00E57039">
              <w:rPr>
                <w:rStyle w:val="Hyperlink"/>
                <w:noProof/>
              </w:rPr>
              <w:instrText xml:space="preserve"> </w:instrText>
            </w:r>
            <w:r w:rsidRPr="00E57039">
              <w:rPr>
                <w:rStyle w:val="Hyperlink"/>
                <w:noProof/>
              </w:rPr>
              <w:fldChar w:fldCharType="separate"/>
            </w:r>
            <w:r w:rsidRPr="00E57039">
              <w:rPr>
                <w:rStyle w:val="Hyperlink"/>
                <w:noProof/>
              </w:rPr>
              <w:t>4.4.1</w:t>
            </w:r>
            <w:r>
              <w:rPr>
                <w:rFonts w:asciiTheme="minorHAnsi" w:eastAsiaTheme="minorEastAsia" w:hAnsiTheme="minorHAnsi" w:cstheme="minorBidi"/>
                <w:noProof/>
                <w:sz w:val="22"/>
                <w:szCs w:val="22"/>
                <w:lang w:val="en-CA" w:eastAsia="en-CA"/>
              </w:rPr>
              <w:tab/>
            </w:r>
            <w:r w:rsidRPr="00E57039">
              <w:rPr>
                <w:rStyle w:val="Hyperlink"/>
                <w:noProof/>
              </w:rPr>
              <w:t>Evaluating rain events with NOM concentration and character</w:t>
            </w:r>
            <w:r>
              <w:rPr>
                <w:noProof/>
                <w:webHidden/>
              </w:rPr>
              <w:tab/>
            </w:r>
            <w:r>
              <w:rPr>
                <w:noProof/>
                <w:webHidden/>
              </w:rPr>
              <w:fldChar w:fldCharType="begin"/>
            </w:r>
            <w:r>
              <w:rPr>
                <w:noProof/>
                <w:webHidden/>
              </w:rPr>
              <w:instrText xml:space="preserve"> PAGEREF _Toc47488308 \h </w:instrText>
            </w:r>
          </w:ins>
          <w:r>
            <w:rPr>
              <w:noProof/>
              <w:webHidden/>
            </w:rPr>
          </w:r>
          <w:ins w:id="135" w:author="Hannah McSorley" w:date="2020-08-05T02:53:00Z">
            <w:r>
              <w:rPr>
                <w:noProof/>
                <w:webHidden/>
              </w:rPr>
              <w:fldChar w:fldCharType="separate"/>
            </w:r>
            <w:r>
              <w:rPr>
                <w:noProof/>
                <w:webHidden/>
              </w:rPr>
              <w:t>81</w:t>
            </w:r>
            <w:r>
              <w:rPr>
                <w:noProof/>
                <w:webHidden/>
              </w:rPr>
              <w:fldChar w:fldCharType="end"/>
            </w:r>
            <w:r w:rsidRPr="00E57039">
              <w:rPr>
                <w:rStyle w:val="Hyperlink"/>
                <w:noProof/>
              </w:rPr>
              <w:fldChar w:fldCharType="end"/>
            </w:r>
          </w:ins>
        </w:p>
        <w:p w14:paraId="235A731A" w14:textId="77777777" w:rsidR="00467FD5" w:rsidRDefault="00467FD5">
          <w:pPr>
            <w:pStyle w:val="TOC4"/>
            <w:tabs>
              <w:tab w:val="left" w:pos="1440"/>
              <w:tab w:val="right" w:leader="dot" w:pos="9350"/>
            </w:tabs>
            <w:rPr>
              <w:ins w:id="136" w:author="Hannah McSorley" w:date="2020-08-05T02:53:00Z"/>
              <w:rFonts w:asciiTheme="minorHAnsi" w:eastAsiaTheme="minorEastAsia" w:hAnsiTheme="minorHAnsi" w:cstheme="minorBidi"/>
              <w:noProof/>
              <w:sz w:val="22"/>
              <w:szCs w:val="22"/>
              <w:lang w:val="en-CA" w:eastAsia="en-CA"/>
            </w:rPr>
          </w:pPr>
          <w:ins w:id="137"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"_Toc47488309"</w:instrText>
            </w:r>
            <w:r w:rsidRPr="00E57039">
              <w:rPr>
                <w:rStyle w:val="Hyperlink"/>
                <w:noProof/>
              </w:rPr>
              <w:instrText xml:space="preserve"> </w:instrText>
            </w:r>
            <w:r w:rsidRPr="00E57039">
              <w:rPr>
                <w:rStyle w:val="Hyperlink"/>
                <w:noProof/>
              </w:rPr>
              <w:fldChar w:fldCharType="separate"/>
            </w:r>
            <w:r w:rsidRPr="00E57039">
              <w:rPr>
                <w:rStyle w:val="Hyperlink"/>
                <w:noProof/>
              </w:rPr>
              <w:t>4.4.2</w:t>
            </w:r>
            <w:r>
              <w:rPr>
                <w:rFonts w:asciiTheme="minorHAnsi" w:eastAsiaTheme="minorEastAsia" w:hAnsiTheme="minorHAnsi" w:cstheme="minorBidi"/>
                <w:noProof/>
                <w:sz w:val="22"/>
                <w:szCs w:val="22"/>
                <w:lang w:val="en-CA" w:eastAsia="en-CA"/>
              </w:rPr>
              <w:tab/>
            </w:r>
            <w:r w:rsidRPr="00E57039">
              <w:rPr>
                <w:rStyle w:val="Hyperlink"/>
                <w:noProof/>
              </w:rPr>
              <w:t>Predicting DOC</w:t>
            </w:r>
            <w:r>
              <w:rPr>
                <w:noProof/>
                <w:webHidden/>
              </w:rPr>
              <w:tab/>
            </w:r>
            <w:r>
              <w:rPr>
                <w:noProof/>
                <w:webHidden/>
              </w:rPr>
              <w:fldChar w:fldCharType="begin"/>
            </w:r>
            <w:r>
              <w:rPr>
                <w:noProof/>
                <w:webHidden/>
              </w:rPr>
              <w:instrText xml:space="preserve"> PAGEREF _Toc47488309 \h </w:instrText>
            </w:r>
          </w:ins>
          <w:r>
            <w:rPr>
              <w:noProof/>
              <w:webHidden/>
            </w:rPr>
          </w:r>
          <w:ins w:id="138" w:author="Hannah McSorley" w:date="2020-08-05T02:53:00Z">
            <w:r>
              <w:rPr>
                <w:noProof/>
                <w:webHidden/>
              </w:rPr>
              <w:fldChar w:fldCharType="separate"/>
            </w:r>
            <w:r>
              <w:rPr>
                <w:noProof/>
                <w:webHidden/>
              </w:rPr>
              <w:t>84</w:t>
            </w:r>
            <w:r>
              <w:rPr>
                <w:noProof/>
                <w:webHidden/>
              </w:rPr>
              <w:fldChar w:fldCharType="end"/>
            </w:r>
            <w:r w:rsidRPr="00E57039">
              <w:rPr>
                <w:rStyle w:val="Hyperlink"/>
                <w:noProof/>
              </w:rPr>
              <w:fldChar w:fldCharType="end"/>
            </w:r>
          </w:ins>
        </w:p>
        <w:p w14:paraId="5FFE6D55" w14:textId="77777777" w:rsidR="00467FD5" w:rsidRDefault="00467FD5">
          <w:pPr>
            <w:pStyle w:val="TOC4"/>
            <w:tabs>
              <w:tab w:val="left" w:pos="1440"/>
              <w:tab w:val="right" w:leader="dot" w:pos="9350"/>
            </w:tabs>
            <w:rPr>
              <w:ins w:id="139" w:author="Hannah McSorley" w:date="2020-08-05T02:53:00Z"/>
              <w:rFonts w:asciiTheme="minorHAnsi" w:eastAsiaTheme="minorEastAsia" w:hAnsiTheme="minorHAnsi" w:cstheme="minorBidi"/>
              <w:noProof/>
              <w:sz w:val="22"/>
              <w:szCs w:val="22"/>
              <w:lang w:val="en-CA" w:eastAsia="en-CA"/>
            </w:rPr>
          </w:pPr>
          <w:ins w:id="140"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"_Toc47488310"</w:instrText>
            </w:r>
            <w:r w:rsidRPr="00E57039">
              <w:rPr>
                <w:rStyle w:val="Hyperlink"/>
                <w:noProof/>
              </w:rPr>
              <w:instrText xml:space="preserve"> </w:instrText>
            </w:r>
            <w:r w:rsidRPr="00E57039">
              <w:rPr>
                <w:rStyle w:val="Hyperlink"/>
                <w:noProof/>
              </w:rPr>
              <w:fldChar w:fldCharType="separate"/>
            </w:r>
            <w:r w:rsidRPr="00E57039">
              <w:rPr>
                <w:rStyle w:val="Hyperlink"/>
                <w:noProof/>
              </w:rPr>
              <w:t>4.4.3</w:t>
            </w:r>
            <w:r>
              <w:rPr>
                <w:rFonts w:asciiTheme="minorHAnsi" w:eastAsiaTheme="minorEastAsia" w:hAnsiTheme="minorHAnsi" w:cstheme="minorBidi"/>
                <w:noProof/>
                <w:sz w:val="22"/>
                <w:szCs w:val="22"/>
                <w:lang w:val="en-CA" w:eastAsia="en-CA"/>
              </w:rPr>
              <w:tab/>
            </w:r>
            <w:r w:rsidRPr="00E57039">
              <w:rPr>
                <w:rStyle w:val="Hyperlink"/>
                <w:noProof/>
              </w:rPr>
              <w:t>Predicting SAC</w:t>
            </w:r>
            <w:r w:rsidRPr="00E57039">
              <w:rPr>
                <w:rStyle w:val="Hyperlink"/>
                <w:noProof/>
                <w:vertAlign w:val="subscript"/>
              </w:rPr>
              <w:t>254</w:t>
            </w:r>
            <w:r>
              <w:rPr>
                <w:noProof/>
                <w:webHidden/>
              </w:rPr>
              <w:tab/>
            </w:r>
            <w:r>
              <w:rPr>
                <w:noProof/>
                <w:webHidden/>
              </w:rPr>
              <w:fldChar w:fldCharType="begin"/>
            </w:r>
            <w:r>
              <w:rPr>
                <w:noProof/>
                <w:webHidden/>
              </w:rPr>
              <w:instrText xml:space="preserve"> PAGEREF _Toc47488310 \h </w:instrText>
            </w:r>
          </w:ins>
          <w:r>
            <w:rPr>
              <w:noProof/>
              <w:webHidden/>
            </w:rPr>
          </w:r>
          <w:ins w:id="141" w:author="Hannah McSorley" w:date="2020-08-05T02:53:00Z">
            <w:r>
              <w:rPr>
                <w:noProof/>
                <w:webHidden/>
              </w:rPr>
              <w:fldChar w:fldCharType="separate"/>
            </w:r>
            <w:r>
              <w:rPr>
                <w:noProof/>
                <w:webHidden/>
              </w:rPr>
              <w:t>87</w:t>
            </w:r>
            <w:r>
              <w:rPr>
                <w:noProof/>
                <w:webHidden/>
              </w:rPr>
              <w:fldChar w:fldCharType="end"/>
            </w:r>
            <w:r w:rsidRPr="00E57039">
              <w:rPr>
                <w:rStyle w:val="Hyperlink"/>
                <w:noProof/>
              </w:rPr>
              <w:fldChar w:fldCharType="end"/>
            </w:r>
          </w:ins>
        </w:p>
        <w:p w14:paraId="3EB53B42" w14:textId="77777777" w:rsidR="00467FD5" w:rsidRDefault="00467FD5">
          <w:pPr>
            <w:pStyle w:val="TOC4"/>
            <w:tabs>
              <w:tab w:val="left" w:pos="1440"/>
              <w:tab w:val="right" w:leader="dot" w:pos="9350"/>
            </w:tabs>
            <w:rPr>
              <w:ins w:id="142" w:author="Hannah McSorley" w:date="2020-08-05T02:53:00Z"/>
              <w:rFonts w:asciiTheme="minorHAnsi" w:eastAsiaTheme="minorEastAsia" w:hAnsiTheme="minorHAnsi" w:cstheme="minorBidi"/>
              <w:noProof/>
              <w:sz w:val="22"/>
              <w:szCs w:val="22"/>
              <w:lang w:val="en-CA" w:eastAsia="en-CA"/>
            </w:rPr>
          </w:pPr>
          <w:ins w:id="143"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"_Toc47488311"</w:instrText>
            </w:r>
            <w:r w:rsidRPr="00E57039">
              <w:rPr>
                <w:rStyle w:val="Hyperlink"/>
                <w:noProof/>
              </w:rPr>
              <w:instrText xml:space="preserve"> </w:instrText>
            </w:r>
            <w:r w:rsidRPr="00E57039">
              <w:rPr>
                <w:rStyle w:val="Hyperlink"/>
                <w:noProof/>
              </w:rPr>
              <w:fldChar w:fldCharType="separate"/>
            </w:r>
            <w:r w:rsidRPr="00E57039">
              <w:rPr>
                <w:rStyle w:val="Hyperlink"/>
                <w:noProof/>
              </w:rPr>
              <w:t>4.4.4</w:t>
            </w:r>
            <w:r>
              <w:rPr>
                <w:rFonts w:asciiTheme="minorHAnsi" w:eastAsiaTheme="minorEastAsia" w:hAnsiTheme="minorHAnsi" w:cstheme="minorBidi"/>
                <w:noProof/>
                <w:sz w:val="22"/>
                <w:szCs w:val="22"/>
                <w:lang w:val="en-CA" w:eastAsia="en-CA"/>
              </w:rPr>
              <w:tab/>
            </w:r>
            <w:r w:rsidRPr="00E57039">
              <w:rPr>
                <w:rStyle w:val="Hyperlink"/>
                <w:noProof/>
              </w:rPr>
              <w:t>Predicting E</w:t>
            </w:r>
            <w:r w:rsidRPr="00E57039">
              <w:rPr>
                <w:rStyle w:val="Hyperlink"/>
                <w:noProof/>
                <w:vertAlign w:val="subscript"/>
              </w:rPr>
              <w:t>2</w:t>
            </w:r>
            <w:r w:rsidRPr="00E57039">
              <w:rPr>
                <w:rStyle w:val="Hyperlink"/>
                <w:noProof/>
              </w:rPr>
              <w:t>:E</w:t>
            </w:r>
            <w:r w:rsidRPr="00E57039">
              <w:rPr>
                <w:rStyle w:val="Hyperlink"/>
                <w:noProof/>
                <w:vertAlign w:val="subscript"/>
              </w:rPr>
              <w:t>3</w:t>
            </w:r>
            <w:r>
              <w:rPr>
                <w:noProof/>
                <w:webHidden/>
              </w:rPr>
              <w:tab/>
            </w:r>
            <w:r>
              <w:rPr>
                <w:noProof/>
                <w:webHidden/>
              </w:rPr>
              <w:fldChar w:fldCharType="begin"/>
            </w:r>
            <w:r>
              <w:rPr>
                <w:noProof/>
                <w:webHidden/>
              </w:rPr>
              <w:instrText xml:space="preserve"> PAGEREF _Toc47488311 \h </w:instrText>
            </w:r>
          </w:ins>
          <w:r>
            <w:rPr>
              <w:noProof/>
              <w:webHidden/>
            </w:rPr>
          </w:r>
          <w:ins w:id="144" w:author="Hannah McSorley" w:date="2020-08-05T02:53:00Z">
            <w:r>
              <w:rPr>
                <w:noProof/>
                <w:webHidden/>
              </w:rPr>
              <w:fldChar w:fldCharType="separate"/>
            </w:r>
            <w:r>
              <w:rPr>
                <w:noProof/>
                <w:webHidden/>
              </w:rPr>
              <w:t>91</w:t>
            </w:r>
            <w:r>
              <w:rPr>
                <w:noProof/>
                <w:webHidden/>
              </w:rPr>
              <w:fldChar w:fldCharType="end"/>
            </w:r>
            <w:r w:rsidRPr="00E57039">
              <w:rPr>
                <w:rStyle w:val="Hyperlink"/>
                <w:noProof/>
              </w:rPr>
              <w:fldChar w:fldCharType="end"/>
            </w:r>
          </w:ins>
        </w:p>
        <w:p w14:paraId="49AF2399" w14:textId="77777777" w:rsidR="00467FD5" w:rsidRDefault="00467FD5">
          <w:pPr>
            <w:pStyle w:val="TOC3"/>
            <w:tabs>
              <w:tab w:val="left" w:pos="1200"/>
              <w:tab w:val="right" w:leader="dot" w:pos="9350"/>
            </w:tabs>
            <w:rPr>
              <w:ins w:id="145" w:author="Hannah McSorley" w:date="2020-08-05T02:53:00Z"/>
              <w:rFonts w:asciiTheme="minorHAnsi" w:eastAsiaTheme="minorEastAsia" w:hAnsiTheme="minorHAnsi" w:cstheme="minorBidi"/>
              <w:noProof/>
              <w:sz w:val="22"/>
              <w:lang w:val="en-CA" w:eastAsia="en-CA"/>
            </w:rPr>
          </w:pPr>
          <w:ins w:id="146"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"_Toc47488312"</w:instrText>
            </w:r>
            <w:r w:rsidRPr="00E57039">
              <w:rPr>
                <w:rStyle w:val="Hyperlink"/>
                <w:noProof/>
              </w:rPr>
              <w:instrText xml:space="preserve"> </w:instrText>
            </w:r>
            <w:r w:rsidRPr="00E57039">
              <w:rPr>
                <w:rStyle w:val="Hyperlink"/>
                <w:noProof/>
              </w:rPr>
              <w:fldChar w:fldCharType="separate"/>
            </w:r>
            <w:r w:rsidRPr="00E57039">
              <w:rPr>
                <w:rStyle w:val="Hyperlink"/>
                <w:noProof/>
              </w:rPr>
              <w:t>4.5</w:t>
            </w:r>
            <w:r>
              <w:rPr>
                <w:rFonts w:asciiTheme="minorHAnsi" w:eastAsiaTheme="minorEastAsia" w:hAnsiTheme="minorHAnsi" w:cstheme="minorBidi"/>
                <w:noProof/>
                <w:sz w:val="22"/>
                <w:lang w:val="en-CA" w:eastAsia="en-CA"/>
              </w:rPr>
              <w:tab/>
            </w:r>
            <w:r w:rsidRPr="00E57039">
              <w:rPr>
                <w:rStyle w:val="Hyperlink"/>
                <w:noProof/>
              </w:rPr>
              <w:t>Rising stage and NOM dynamics</w:t>
            </w:r>
            <w:r>
              <w:rPr>
                <w:noProof/>
                <w:webHidden/>
              </w:rPr>
              <w:tab/>
            </w:r>
            <w:r>
              <w:rPr>
                <w:noProof/>
                <w:webHidden/>
              </w:rPr>
              <w:fldChar w:fldCharType="begin"/>
            </w:r>
            <w:r>
              <w:rPr>
                <w:noProof/>
                <w:webHidden/>
              </w:rPr>
              <w:instrText xml:space="preserve"> PAGEREF _Toc47488312 \h </w:instrText>
            </w:r>
          </w:ins>
          <w:r>
            <w:rPr>
              <w:noProof/>
              <w:webHidden/>
            </w:rPr>
          </w:r>
          <w:ins w:id="147" w:author="Hannah McSorley" w:date="2020-08-05T02:53:00Z">
            <w:r>
              <w:rPr>
                <w:noProof/>
                <w:webHidden/>
              </w:rPr>
              <w:fldChar w:fldCharType="separate"/>
            </w:r>
            <w:r>
              <w:rPr>
                <w:noProof/>
                <w:webHidden/>
              </w:rPr>
              <w:t>95</w:t>
            </w:r>
            <w:r>
              <w:rPr>
                <w:noProof/>
                <w:webHidden/>
              </w:rPr>
              <w:fldChar w:fldCharType="end"/>
            </w:r>
            <w:r w:rsidRPr="00E57039">
              <w:rPr>
                <w:rStyle w:val="Hyperlink"/>
                <w:noProof/>
              </w:rPr>
              <w:fldChar w:fldCharType="end"/>
            </w:r>
          </w:ins>
        </w:p>
        <w:p w14:paraId="5EF58F81" w14:textId="77777777" w:rsidR="00467FD5" w:rsidRDefault="00467FD5">
          <w:pPr>
            <w:pStyle w:val="TOC3"/>
            <w:tabs>
              <w:tab w:val="left" w:pos="1200"/>
              <w:tab w:val="right" w:leader="dot" w:pos="9350"/>
            </w:tabs>
            <w:rPr>
              <w:ins w:id="148" w:author="Hannah McSorley" w:date="2020-08-05T02:53:00Z"/>
              <w:rFonts w:asciiTheme="minorHAnsi" w:eastAsiaTheme="minorEastAsia" w:hAnsiTheme="minorHAnsi" w:cstheme="minorBidi"/>
              <w:noProof/>
              <w:sz w:val="22"/>
              <w:lang w:val="en-CA" w:eastAsia="en-CA"/>
            </w:rPr>
          </w:pPr>
          <w:ins w:id="149"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"_Toc47488313"</w:instrText>
            </w:r>
            <w:r w:rsidRPr="00E57039">
              <w:rPr>
                <w:rStyle w:val="Hyperlink"/>
                <w:noProof/>
              </w:rPr>
              <w:instrText xml:space="preserve"> </w:instrText>
            </w:r>
            <w:r w:rsidRPr="00E57039">
              <w:rPr>
                <w:rStyle w:val="Hyperlink"/>
                <w:noProof/>
              </w:rPr>
              <w:fldChar w:fldCharType="separate"/>
            </w:r>
            <w:r w:rsidRPr="00E57039">
              <w:rPr>
                <w:rStyle w:val="Hyperlink"/>
                <w:noProof/>
              </w:rPr>
              <w:t>4.6</w:t>
            </w:r>
            <w:r>
              <w:rPr>
                <w:rFonts w:asciiTheme="minorHAnsi" w:eastAsiaTheme="minorEastAsia" w:hAnsiTheme="minorHAnsi" w:cstheme="minorBidi"/>
                <w:noProof/>
                <w:sz w:val="22"/>
                <w:lang w:val="en-CA" w:eastAsia="en-CA"/>
              </w:rPr>
              <w:tab/>
            </w:r>
            <w:r w:rsidRPr="00E57039">
              <w:rPr>
                <w:rStyle w:val="Hyperlink"/>
                <w:noProof/>
              </w:rPr>
              <w:t>Discussion</w:t>
            </w:r>
            <w:r>
              <w:rPr>
                <w:noProof/>
                <w:webHidden/>
              </w:rPr>
              <w:tab/>
            </w:r>
            <w:r>
              <w:rPr>
                <w:noProof/>
                <w:webHidden/>
              </w:rPr>
              <w:fldChar w:fldCharType="begin"/>
            </w:r>
            <w:r>
              <w:rPr>
                <w:noProof/>
                <w:webHidden/>
              </w:rPr>
              <w:instrText xml:space="preserve"> PAGEREF _Toc47488313 \h </w:instrText>
            </w:r>
          </w:ins>
          <w:r>
            <w:rPr>
              <w:noProof/>
              <w:webHidden/>
            </w:rPr>
          </w:r>
          <w:ins w:id="150" w:author="Hannah McSorley" w:date="2020-08-05T02:53:00Z">
            <w:r>
              <w:rPr>
                <w:noProof/>
                <w:webHidden/>
              </w:rPr>
              <w:fldChar w:fldCharType="separate"/>
            </w:r>
            <w:r>
              <w:rPr>
                <w:noProof/>
                <w:webHidden/>
              </w:rPr>
              <w:t>99</w:t>
            </w:r>
            <w:r>
              <w:rPr>
                <w:noProof/>
                <w:webHidden/>
              </w:rPr>
              <w:fldChar w:fldCharType="end"/>
            </w:r>
            <w:r w:rsidRPr="00E57039">
              <w:rPr>
                <w:rStyle w:val="Hyperlink"/>
                <w:noProof/>
              </w:rPr>
              <w:fldChar w:fldCharType="end"/>
            </w:r>
          </w:ins>
        </w:p>
        <w:p w14:paraId="0D8F296C" w14:textId="77777777" w:rsidR="00467FD5" w:rsidRDefault="00467FD5">
          <w:pPr>
            <w:pStyle w:val="TOC3"/>
            <w:tabs>
              <w:tab w:val="left" w:pos="1200"/>
              <w:tab w:val="right" w:leader="dot" w:pos="9350"/>
            </w:tabs>
            <w:rPr>
              <w:ins w:id="151" w:author="Hannah McSorley" w:date="2020-08-05T02:53:00Z"/>
              <w:rFonts w:asciiTheme="minorHAnsi" w:eastAsiaTheme="minorEastAsia" w:hAnsiTheme="minorHAnsi" w:cstheme="minorBidi"/>
              <w:noProof/>
              <w:sz w:val="22"/>
              <w:lang w:val="en-CA" w:eastAsia="en-CA"/>
            </w:rPr>
          </w:pPr>
          <w:ins w:id="152"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"_Toc47488314"</w:instrText>
            </w:r>
            <w:r w:rsidRPr="00E57039">
              <w:rPr>
                <w:rStyle w:val="Hyperlink"/>
                <w:noProof/>
              </w:rPr>
              <w:instrText xml:space="preserve"> </w:instrText>
            </w:r>
            <w:r w:rsidRPr="00E57039">
              <w:rPr>
                <w:rStyle w:val="Hyperlink"/>
                <w:noProof/>
              </w:rPr>
              <w:fldChar w:fldCharType="separate"/>
            </w:r>
            <w:r w:rsidRPr="00E57039">
              <w:rPr>
                <w:rStyle w:val="Hyperlink"/>
                <w:noProof/>
              </w:rPr>
              <w:t>4.7</w:t>
            </w:r>
            <w:r>
              <w:rPr>
                <w:rFonts w:asciiTheme="minorHAnsi" w:eastAsiaTheme="minorEastAsia" w:hAnsiTheme="minorHAnsi" w:cstheme="minorBidi"/>
                <w:noProof/>
                <w:sz w:val="22"/>
                <w:lang w:val="en-CA" w:eastAsia="en-CA"/>
              </w:rPr>
              <w:tab/>
            </w:r>
            <w:r w:rsidRPr="00E57039">
              <w:rPr>
                <w:rStyle w:val="Hyperlink"/>
                <w:noProof/>
              </w:rPr>
              <w:t>Conculsions</w:t>
            </w:r>
            <w:r>
              <w:rPr>
                <w:noProof/>
                <w:webHidden/>
              </w:rPr>
              <w:tab/>
            </w:r>
            <w:r>
              <w:rPr>
                <w:noProof/>
                <w:webHidden/>
              </w:rPr>
              <w:fldChar w:fldCharType="begin"/>
            </w:r>
            <w:r>
              <w:rPr>
                <w:noProof/>
                <w:webHidden/>
              </w:rPr>
              <w:instrText xml:space="preserve"> PAGEREF _Toc47488314 \h </w:instrText>
            </w:r>
          </w:ins>
          <w:r>
            <w:rPr>
              <w:noProof/>
              <w:webHidden/>
            </w:rPr>
          </w:r>
          <w:ins w:id="153" w:author="Hannah McSorley" w:date="2020-08-05T02:53:00Z">
            <w:r>
              <w:rPr>
                <w:noProof/>
                <w:webHidden/>
              </w:rPr>
              <w:fldChar w:fldCharType="separate"/>
            </w:r>
            <w:r>
              <w:rPr>
                <w:noProof/>
                <w:webHidden/>
              </w:rPr>
              <w:t>101</w:t>
            </w:r>
            <w:r>
              <w:rPr>
                <w:noProof/>
                <w:webHidden/>
              </w:rPr>
              <w:fldChar w:fldCharType="end"/>
            </w:r>
            <w:r w:rsidRPr="00E57039">
              <w:rPr>
                <w:rStyle w:val="Hyperlink"/>
                <w:noProof/>
              </w:rPr>
              <w:fldChar w:fldCharType="end"/>
            </w:r>
          </w:ins>
        </w:p>
        <w:p w14:paraId="4834DABE" w14:textId="77777777" w:rsidR="00467FD5" w:rsidRDefault="00467FD5">
          <w:pPr>
            <w:pStyle w:val="TOC2"/>
            <w:rPr>
              <w:ins w:id="154" w:author="Hannah McSorley" w:date="2020-08-05T02:53:00Z"/>
              <w:rFonts w:asciiTheme="minorHAnsi" w:eastAsiaTheme="minorEastAsia" w:hAnsiTheme="minorHAnsi" w:cstheme="minorBidi"/>
              <w:b w:val="0"/>
              <w:bCs w:val="0"/>
              <w:sz w:val="22"/>
              <w:lang w:val="en-CA" w:eastAsia="en-CA"/>
            </w:rPr>
          </w:pPr>
          <w:ins w:id="155" w:author="Hannah McSorley" w:date="2020-08-05T02:53:00Z">
            <w:r w:rsidRPr="00E57039">
              <w:rPr>
                <w:rStyle w:val="Hyperlink"/>
              </w:rPr>
              <w:lastRenderedPageBreak/>
              <w:fldChar w:fldCharType="begin"/>
            </w:r>
            <w:r w:rsidRPr="00E57039">
              <w:rPr>
                <w:rStyle w:val="Hyperlink"/>
              </w:rPr>
              <w:instrText xml:space="preserve"> </w:instrText>
            </w:r>
            <w:r>
              <w:instrText>HYPERLINK \l "_Toc47488315"</w:instrText>
            </w:r>
            <w:r w:rsidRPr="00E57039">
              <w:rPr>
                <w:rStyle w:val="Hyperlink"/>
              </w:rPr>
              <w:instrText xml:space="preserve"> </w:instrText>
            </w:r>
            <w:r w:rsidRPr="00E57039">
              <w:rPr>
                <w:rStyle w:val="Hyperlink"/>
              </w:rPr>
              <w:fldChar w:fldCharType="separate"/>
            </w:r>
            <w:r w:rsidRPr="00E57039">
              <w:rPr>
                <w:rStyle w:val="Hyperlink"/>
              </w:rPr>
              <w:t>Chapter 5: Summary &amp; Conclusions</w:t>
            </w:r>
            <w:r>
              <w:rPr>
                <w:webHidden/>
              </w:rPr>
              <w:tab/>
            </w:r>
            <w:r>
              <w:rPr>
                <w:webHidden/>
              </w:rPr>
              <w:fldChar w:fldCharType="begin"/>
            </w:r>
            <w:r>
              <w:rPr>
                <w:webHidden/>
              </w:rPr>
              <w:instrText xml:space="preserve"> PAGEREF _Toc47488315 \h </w:instrText>
            </w:r>
          </w:ins>
          <w:r>
            <w:rPr>
              <w:webHidden/>
            </w:rPr>
          </w:r>
          <w:ins w:id="156" w:author="Hannah McSorley" w:date="2020-08-05T02:53:00Z">
            <w:r>
              <w:rPr>
                <w:webHidden/>
              </w:rPr>
              <w:fldChar w:fldCharType="separate"/>
            </w:r>
            <w:r>
              <w:rPr>
                <w:webHidden/>
              </w:rPr>
              <w:t>102</w:t>
            </w:r>
            <w:r>
              <w:rPr>
                <w:webHidden/>
              </w:rPr>
              <w:fldChar w:fldCharType="end"/>
            </w:r>
            <w:r w:rsidRPr="00E57039">
              <w:rPr>
                <w:rStyle w:val="Hyperlink"/>
              </w:rPr>
              <w:fldChar w:fldCharType="end"/>
            </w:r>
          </w:ins>
        </w:p>
        <w:p w14:paraId="2EB881F1" w14:textId="77777777" w:rsidR="00467FD5" w:rsidRDefault="00467FD5">
          <w:pPr>
            <w:pStyle w:val="TOC3"/>
            <w:tabs>
              <w:tab w:val="left" w:pos="1200"/>
              <w:tab w:val="right" w:leader="dot" w:pos="9350"/>
            </w:tabs>
            <w:rPr>
              <w:ins w:id="157" w:author="Hannah McSorley" w:date="2020-08-05T02:53:00Z"/>
              <w:rFonts w:asciiTheme="minorHAnsi" w:eastAsiaTheme="minorEastAsia" w:hAnsiTheme="minorHAnsi" w:cstheme="minorBidi"/>
              <w:noProof/>
              <w:sz w:val="22"/>
              <w:lang w:val="en-CA" w:eastAsia="en-CA"/>
            </w:rPr>
          </w:pPr>
          <w:ins w:id="158"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"_Toc47488316"</w:instrText>
            </w:r>
            <w:r w:rsidRPr="00E57039">
              <w:rPr>
                <w:rStyle w:val="Hyperlink"/>
                <w:noProof/>
              </w:rPr>
              <w:instrText xml:space="preserve"> </w:instrText>
            </w:r>
            <w:r w:rsidRPr="00E57039">
              <w:rPr>
                <w:rStyle w:val="Hyperlink"/>
                <w:noProof/>
              </w:rPr>
              <w:fldChar w:fldCharType="separate"/>
            </w:r>
            <w:r w:rsidRPr="00E57039">
              <w:rPr>
                <w:rStyle w:val="Hyperlink"/>
                <w:noProof/>
              </w:rPr>
              <w:t>5.1</w:t>
            </w:r>
            <w:r>
              <w:rPr>
                <w:rFonts w:asciiTheme="minorHAnsi" w:eastAsiaTheme="minorEastAsia" w:hAnsiTheme="minorHAnsi" w:cstheme="minorBidi"/>
                <w:noProof/>
                <w:sz w:val="22"/>
                <w:lang w:val="en-CA" w:eastAsia="en-CA"/>
              </w:rPr>
              <w:tab/>
            </w:r>
            <w:r w:rsidRPr="00E57039">
              <w:rPr>
                <w:rStyle w:val="Hyperlink"/>
                <w:noProof/>
              </w:rPr>
              <w:t>Discussion of results in context of drinking water supply</w:t>
            </w:r>
            <w:r>
              <w:rPr>
                <w:noProof/>
                <w:webHidden/>
              </w:rPr>
              <w:tab/>
            </w:r>
            <w:r>
              <w:rPr>
                <w:noProof/>
                <w:webHidden/>
              </w:rPr>
              <w:fldChar w:fldCharType="begin"/>
            </w:r>
            <w:r>
              <w:rPr>
                <w:noProof/>
                <w:webHidden/>
              </w:rPr>
              <w:instrText xml:space="preserve"> PAGEREF _Toc47488316 \h </w:instrText>
            </w:r>
          </w:ins>
          <w:r>
            <w:rPr>
              <w:noProof/>
              <w:webHidden/>
            </w:rPr>
          </w:r>
          <w:ins w:id="159" w:author="Hannah McSorley" w:date="2020-08-05T02:53:00Z">
            <w:r>
              <w:rPr>
                <w:noProof/>
                <w:webHidden/>
              </w:rPr>
              <w:fldChar w:fldCharType="separate"/>
            </w:r>
            <w:r>
              <w:rPr>
                <w:noProof/>
                <w:webHidden/>
              </w:rPr>
              <w:t>102</w:t>
            </w:r>
            <w:r>
              <w:rPr>
                <w:noProof/>
                <w:webHidden/>
              </w:rPr>
              <w:fldChar w:fldCharType="end"/>
            </w:r>
            <w:r w:rsidRPr="00E57039">
              <w:rPr>
                <w:rStyle w:val="Hyperlink"/>
                <w:noProof/>
              </w:rPr>
              <w:fldChar w:fldCharType="end"/>
            </w:r>
          </w:ins>
        </w:p>
        <w:p w14:paraId="775DC8FF" w14:textId="77777777" w:rsidR="00467FD5" w:rsidRDefault="00467FD5">
          <w:pPr>
            <w:pStyle w:val="TOC3"/>
            <w:tabs>
              <w:tab w:val="left" w:pos="1200"/>
              <w:tab w:val="right" w:leader="dot" w:pos="9350"/>
            </w:tabs>
            <w:rPr>
              <w:ins w:id="160" w:author="Hannah McSorley" w:date="2020-08-05T02:53:00Z"/>
              <w:rFonts w:asciiTheme="minorHAnsi" w:eastAsiaTheme="minorEastAsia" w:hAnsiTheme="minorHAnsi" w:cstheme="minorBidi"/>
              <w:noProof/>
              <w:sz w:val="22"/>
              <w:lang w:val="en-CA" w:eastAsia="en-CA"/>
            </w:rPr>
          </w:pPr>
          <w:ins w:id="161"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"_Toc47488317"</w:instrText>
            </w:r>
            <w:r w:rsidRPr="00E57039">
              <w:rPr>
                <w:rStyle w:val="Hyperlink"/>
                <w:noProof/>
              </w:rPr>
              <w:instrText xml:space="preserve"> </w:instrText>
            </w:r>
            <w:r w:rsidRPr="00E57039">
              <w:rPr>
                <w:rStyle w:val="Hyperlink"/>
                <w:noProof/>
              </w:rPr>
              <w:fldChar w:fldCharType="separate"/>
            </w:r>
            <w:r w:rsidRPr="00E57039">
              <w:rPr>
                <w:rStyle w:val="Hyperlink"/>
                <w:noProof/>
              </w:rPr>
              <w:t>5.2</w:t>
            </w:r>
            <w:r>
              <w:rPr>
                <w:rFonts w:asciiTheme="minorHAnsi" w:eastAsiaTheme="minorEastAsia" w:hAnsiTheme="minorHAnsi" w:cstheme="minorBidi"/>
                <w:noProof/>
                <w:sz w:val="22"/>
                <w:lang w:val="en-CA" w:eastAsia="en-CA"/>
              </w:rPr>
              <w:tab/>
            </w:r>
            <w:r w:rsidRPr="00E57039">
              <w:rPr>
                <w:rStyle w:val="Hyperlink"/>
                <w:noProof/>
              </w:rPr>
              <w:t>Concluding remarks</w:t>
            </w:r>
            <w:r>
              <w:rPr>
                <w:noProof/>
                <w:webHidden/>
              </w:rPr>
              <w:tab/>
            </w:r>
            <w:r>
              <w:rPr>
                <w:noProof/>
                <w:webHidden/>
              </w:rPr>
              <w:fldChar w:fldCharType="begin"/>
            </w:r>
            <w:r>
              <w:rPr>
                <w:noProof/>
                <w:webHidden/>
              </w:rPr>
              <w:instrText xml:space="preserve"> PAGEREF _Toc47488317 \h </w:instrText>
            </w:r>
          </w:ins>
          <w:r>
            <w:rPr>
              <w:noProof/>
              <w:webHidden/>
            </w:rPr>
          </w:r>
          <w:ins w:id="162" w:author="Hannah McSorley" w:date="2020-08-05T02:53:00Z">
            <w:r>
              <w:rPr>
                <w:noProof/>
                <w:webHidden/>
              </w:rPr>
              <w:fldChar w:fldCharType="separate"/>
            </w:r>
            <w:r>
              <w:rPr>
                <w:noProof/>
                <w:webHidden/>
              </w:rPr>
              <w:t>103</w:t>
            </w:r>
            <w:r>
              <w:rPr>
                <w:noProof/>
                <w:webHidden/>
              </w:rPr>
              <w:fldChar w:fldCharType="end"/>
            </w:r>
            <w:r w:rsidRPr="00E57039">
              <w:rPr>
                <w:rStyle w:val="Hyperlink"/>
                <w:noProof/>
              </w:rPr>
              <w:fldChar w:fldCharType="end"/>
            </w:r>
          </w:ins>
        </w:p>
        <w:p w14:paraId="63F4E5A8" w14:textId="77777777" w:rsidR="00467FD5" w:rsidRDefault="00467FD5">
          <w:pPr>
            <w:pStyle w:val="TOC1"/>
            <w:rPr>
              <w:ins w:id="163" w:author="Hannah McSorley" w:date="2020-08-05T02:53:00Z"/>
              <w:rFonts w:asciiTheme="minorHAnsi" w:eastAsiaTheme="minorEastAsia" w:hAnsiTheme="minorHAnsi" w:cstheme="minorBidi"/>
              <w:b w:val="0"/>
              <w:noProof/>
              <w:sz w:val="22"/>
              <w:szCs w:val="22"/>
              <w:lang w:val="en-CA" w:eastAsia="en-CA"/>
            </w:rPr>
          </w:pPr>
          <w:ins w:id="164" w:author="Hannah McSorley" w:date="2020-08-05T02:53:00Z">
            <w:r w:rsidRPr="00E57039">
              <w:rPr>
                <w:rStyle w:val="Hyperlink"/>
                <w:noProof/>
              </w:rPr>
              <w:fldChar w:fldCharType="begin"/>
            </w:r>
            <w:r w:rsidRPr="00E57039">
              <w:rPr>
                <w:rStyle w:val="Hyperlink"/>
                <w:noProof/>
              </w:rPr>
              <w:instrText xml:space="preserve"> </w:instrText>
            </w:r>
            <w:r>
              <w:rPr>
                <w:noProof/>
              </w:rPr>
              <w:instrText>HYPERLINK \l "_Toc47488318"</w:instrText>
            </w:r>
            <w:r w:rsidRPr="00E57039">
              <w:rPr>
                <w:rStyle w:val="Hyperlink"/>
                <w:noProof/>
              </w:rPr>
              <w:instrText xml:space="preserve"> </w:instrText>
            </w:r>
            <w:r w:rsidRPr="00E57039">
              <w:rPr>
                <w:rStyle w:val="Hyperlink"/>
                <w:noProof/>
              </w:rPr>
              <w:fldChar w:fldCharType="separate"/>
            </w:r>
            <w:r w:rsidRPr="00E57039">
              <w:rPr>
                <w:rStyle w:val="Hyperlink"/>
                <w:noProof/>
              </w:rPr>
              <w:t>References</w:t>
            </w:r>
            <w:r>
              <w:rPr>
                <w:noProof/>
                <w:webHidden/>
              </w:rPr>
              <w:tab/>
            </w:r>
            <w:r>
              <w:rPr>
                <w:noProof/>
                <w:webHidden/>
              </w:rPr>
              <w:fldChar w:fldCharType="begin"/>
            </w:r>
            <w:r>
              <w:rPr>
                <w:noProof/>
                <w:webHidden/>
              </w:rPr>
              <w:instrText xml:space="preserve"> PAGEREF _Toc47488318 \h </w:instrText>
            </w:r>
          </w:ins>
          <w:r>
            <w:rPr>
              <w:noProof/>
              <w:webHidden/>
            </w:rPr>
          </w:r>
          <w:ins w:id="165" w:author="Hannah McSorley" w:date="2020-08-05T02:53:00Z">
            <w:r>
              <w:rPr>
                <w:noProof/>
                <w:webHidden/>
              </w:rPr>
              <w:fldChar w:fldCharType="separate"/>
            </w:r>
            <w:r>
              <w:rPr>
                <w:noProof/>
                <w:webHidden/>
              </w:rPr>
              <w:t>106</w:t>
            </w:r>
            <w:r>
              <w:rPr>
                <w:noProof/>
                <w:webHidden/>
              </w:rPr>
              <w:fldChar w:fldCharType="end"/>
            </w:r>
            <w:r w:rsidRPr="00E57039">
              <w:rPr>
                <w:rStyle w:val="Hyperlink"/>
                <w:noProof/>
              </w:rPr>
              <w:fldChar w:fldCharType="end"/>
            </w:r>
          </w:ins>
        </w:p>
        <w:p w14:paraId="451B4429" w14:textId="77777777" w:rsidR="0030368D" w:rsidRDefault="0030368D">
          <w:pPr>
            <w:rPr>
              <w:ins w:id="166" w:author="Hannah McSorley" w:date="2020-08-05T02:53:00Z"/>
              <w:b/>
              <w:bCs/>
              <w:noProof/>
              <w:szCs w:val="22"/>
            </w:rPr>
          </w:pPr>
          <w:ins w:id="167" w:author="Hannah McSorley" w:date="2020-08-05T02:53:00Z">
            <w:r>
              <w:rPr>
                <w:b/>
                <w:bCs/>
                <w:noProof/>
                <w:szCs w:val="22"/>
              </w:rPr>
              <w:fldChar w:fldCharType="end"/>
            </w:r>
          </w:ins>
        </w:p>
        <w:p w14:paraId="4212A279" w14:textId="77777777" w:rsidR="00D3555D" w:rsidRDefault="00A748CC">
          <w:pPr>
            <w:rPr>
              <w:ins w:id="168" w:author="Hannah McSorley" w:date="2020-08-05T02:53:00Z"/>
            </w:rPr>
          </w:pPr>
        </w:p>
        <w:customXmlInsRangeStart w:id="169" w:author="Hannah McSorley" w:date="2020-08-05T02:53:00Z"/>
      </w:sdtContent>
    </w:sdt>
    <w:customXmlInsRangeEnd w:id="169"/>
    <w:p w14:paraId="5FEFE408" w14:textId="77777777" w:rsidR="0030368D" w:rsidRDefault="0030368D">
      <w:pPr>
        <w:rPr>
          <w:ins w:id="170" w:author="Hannah McSorley" w:date="2020-08-05T02:53:00Z"/>
        </w:rPr>
      </w:pPr>
    </w:p>
    <w:p w14:paraId="110BEC36" w14:textId="77777777" w:rsidR="0030368D" w:rsidRDefault="0030368D">
      <w:pPr>
        <w:rPr>
          <w:ins w:id="171" w:author="Hannah McSorley" w:date="2020-08-05T02:53:00Z"/>
        </w:rPr>
        <w:sectPr w:rsidR="0030368D" w:rsidSect="004B49FF">
          <w:pgSz w:w="12240" w:h="15840" w:code="1"/>
          <w:pgMar w:top="1440" w:right="1440" w:bottom="1440" w:left="1440" w:header="706" w:footer="706" w:gutter="0"/>
          <w:pgNumType w:fmt="lowerRoman" w:start="1"/>
          <w:cols w:space="708"/>
          <w:titlePg/>
          <w:docGrid w:linePitch="326"/>
        </w:sectPr>
      </w:pPr>
    </w:p>
    <w:p w14:paraId="11719D46" w14:textId="77777777" w:rsidR="00D3555D" w:rsidRDefault="005D6F31">
      <w:pPr>
        <w:pStyle w:val="Heading2"/>
        <w:rPr>
          <w:ins w:id="172" w:author="Hannah McSorley" w:date="2020-08-05T02:53:00Z"/>
        </w:rPr>
      </w:pPr>
      <w:bookmarkStart w:id="173" w:name="introduction-background"/>
      <w:bookmarkStart w:id="174" w:name="_Toc47488272"/>
      <w:ins w:id="175" w:author="Hannah McSorley" w:date="2020-08-05T02:53:00Z">
        <w:r>
          <w:lastRenderedPageBreak/>
          <w:t>Introduction &amp; background</w:t>
        </w:r>
        <w:bookmarkEnd w:id="173"/>
        <w:bookmarkEnd w:id="174"/>
      </w:ins>
    </w:p>
    <w:p w14:paraId="4EAB4F1C" w14:textId="77777777" w:rsidR="00D3555D" w:rsidRDefault="005D6F31">
      <w:pPr>
        <w:pStyle w:val="Heading3"/>
        <w:rPr>
          <w:ins w:id="176" w:author="Hannah McSorley" w:date="2020-08-05T02:53:00Z"/>
        </w:rPr>
      </w:pPr>
      <w:bookmarkStart w:id="177" w:name="X950a60ad65bf96ca879ca6f7ac714147c4499d1"/>
      <w:bookmarkStart w:id="178" w:name="_Toc47488273"/>
      <w:ins w:id="179" w:author="Hannah McSorley" w:date="2020-08-05T02:53:00Z">
        <w:r>
          <w:t>Forested source water supplies and drinking water treatment</w:t>
        </w:r>
        <w:bookmarkEnd w:id="177"/>
        <w:bookmarkEnd w:id="178"/>
      </w:ins>
    </w:p>
    <w:p w14:paraId="3541D499" w14:textId="77777777" w:rsidR="00F77BDD" w:rsidRDefault="005D6F31" w:rsidP="006D238B">
      <w:pPr>
        <w:pStyle w:val="Heading2"/>
        <w:pBdr>
          <w:bottom w:val="single" w:sz="4" w:space="1" w:color="auto"/>
        </w:pBdr>
        <w:spacing w:after="240" w:line="240" w:lineRule="auto"/>
        <w:rPr>
          <w:del w:id="180" w:author="Hannah McSorley" w:date="2020-08-05T02:53:00Z"/>
        </w:rPr>
      </w:pPr>
      <w:moveToRangeStart w:id="181" w:author="Hannah McSorley" w:date="2020-08-05T02:53:00Z" w:name="move47488422"/>
      <w:moveTo w:id="182" w:author="Hannah McSorley" w:date="2020-08-05T02:53:00Z">
        <w:r>
          <w:t xml:space="preserve">Drinking water in Canada is primarily sourced from surface water supplies. Over 85% of Canadians, and approximately 80% of British Columbians depend on drinking water that originates from forested headwaters (Pike et al. </w:t>
        </w:r>
      </w:moveTo>
      <w:bookmarkStart w:id="183" w:name="_Toc46783694"/>
      <w:moveToRangeEnd w:id="181"/>
      <w:del w:id="184" w:author="Hannah McSorley" w:date="2020-08-05T02:53:00Z">
        <w:r w:rsidR="006D238B">
          <w:delText>Introduction &amp; background</w:delText>
        </w:r>
        <w:bookmarkEnd w:id="183"/>
      </w:del>
    </w:p>
    <w:p w14:paraId="3985C07B" w14:textId="77777777" w:rsidR="00F77BDD" w:rsidRDefault="006D238B">
      <w:pPr>
        <w:pStyle w:val="Heading3"/>
        <w:rPr>
          <w:del w:id="185" w:author="Hannah McSorley" w:date="2020-08-05T02:53:00Z"/>
        </w:rPr>
      </w:pPr>
      <w:bookmarkStart w:id="186" w:name="_Toc46783695"/>
      <w:del w:id="187" w:author="Hannah McSorley" w:date="2020-08-05T02:53:00Z">
        <w:r>
          <w:delText>Forested source water supplies and drinking water treatment</w:delText>
        </w:r>
        <w:bookmarkEnd w:id="186"/>
      </w:del>
    </w:p>
    <w:p w14:paraId="1D06C65B" w14:textId="33E26309" w:rsidR="00D3555D" w:rsidRDefault="006D238B">
      <w:del w:id="188" w:author="Hannah McSorley" w:date="2020-08-05T02:53:00Z">
        <w:r>
          <w:delText xml:space="preserve">Surface water is the primary source of drinking water for over 85% of the Canadian population and in the province of British Columbia, approximately 80% of drinking water originates from forested headwaters (Pike et al. </w:delText>
        </w:r>
        <w:r w:rsidR="0061415C">
          <w:fldChar w:fldCharType="begin"/>
        </w:r>
        <w:r w:rsidR="0061415C" w:rsidRPr="00A748CC">
          <w:rPr>
            <w:rPrChange w:id="189" w:author="Hannah McSorley" w:date="2020-08-06T21:33:00Z">
              <w:rPr/>
            </w:rPrChange>
          </w:rPr>
          <w:delInstrText xml:space="preserve"> HYPERLINK \l "ref-Pike2010" \h </w:delInstrText>
        </w:r>
        <w:r w:rsidR="0061415C">
          <w:fldChar w:fldCharType="separate"/>
        </w:r>
        <w:r>
          <w:rPr>
            <w:rStyle w:val="Hyperlink"/>
          </w:rPr>
          <w:delText>2010</w:delText>
        </w:r>
        <w:r w:rsidR="0061415C">
          <w:rPr>
            <w:rStyle w:val="Hyperlink"/>
          </w:rPr>
          <w:fldChar w:fldCharType="end"/>
        </w:r>
        <w:r>
          <w:delText>).</w:delText>
        </w:r>
      </w:del>
      <w:ins w:id="190" w:author="Hannah McSorley" w:date="2020-08-05T02:53:00Z">
        <w:r w:rsidR="005D6F31">
          <w:fldChar w:fldCharType="begin"/>
        </w:r>
        <w:r w:rsidR="005D6F31">
          <w:instrText xml:space="preserve"> HYPERLINK \l "ref-Pike2010" \h </w:instrText>
        </w:r>
        <w:r w:rsidR="005D6F31">
          <w:fldChar w:fldCharType="separate"/>
        </w:r>
        <w:r w:rsidR="005D6F31">
          <w:rPr>
            <w:rStyle w:val="Hyperlink"/>
          </w:rPr>
          <w:t>2010</w:t>
        </w:r>
        <w:r w:rsidR="005D6F31">
          <w:rPr>
            <w:rStyle w:val="Hyperlink"/>
          </w:rPr>
          <w:fldChar w:fldCharType="end"/>
        </w:r>
        <w:r w:rsidR="005D6F31">
          <w:t>).</w:t>
        </w:r>
      </w:ins>
      <w:r w:rsidR="005D6F31">
        <w:t xml:space="preserve"> Forests offer a variety of ecosystem services (e.g. biodiversity) and also slow and filter runoff which can result in high quality source water supply (Dudley and </w:t>
      </w:r>
      <w:proofErr w:type="spellStart"/>
      <w:r w:rsidR="005D6F31">
        <w:t>Stolton</w:t>
      </w:r>
      <w:proofErr w:type="spellEnd"/>
      <w:r w:rsidR="005D6F31">
        <w:t xml:space="preserve"> </w:t>
      </w:r>
      <w:del w:id="191" w:author="Hannah McSorley" w:date="2020-08-05T02:53:00Z">
        <w:r w:rsidR="0061415C">
          <w:fldChar w:fldCharType="begin"/>
        </w:r>
        <w:r w:rsidR="0061415C">
          <w:delInstrText xml:space="preserve"> HYPERLINK \l "ref-Dudley2003" \h </w:delInstrText>
        </w:r>
        <w:r w:rsidR="0061415C">
          <w:fldChar w:fldCharType="separate"/>
        </w:r>
        <w:r>
          <w:rPr>
            <w:rStyle w:val="Hyperlink"/>
          </w:rPr>
          <w:delText>2003</w:delText>
        </w:r>
        <w:r w:rsidR="0061415C">
          <w:rPr>
            <w:rStyle w:val="Hyperlink"/>
          </w:rPr>
          <w:fldChar w:fldCharType="end"/>
        </w:r>
      </w:del>
      <w:ins w:id="192" w:author="Hannah McSorley" w:date="2020-08-05T02:53:00Z">
        <w:r w:rsidR="005D6F31">
          <w:fldChar w:fldCharType="begin"/>
        </w:r>
        <w:r w:rsidR="005D6F31">
          <w:instrText xml:space="preserve"> HYPERLINK \l "ref-Dudley2003" \h </w:instrText>
        </w:r>
        <w:r w:rsidR="005D6F31">
          <w:fldChar w:fldCharType="separate"/>
        </w:r>
        <w:r w:rsidR="005D6F31">
          <w:rPr>
            <w:rStyle w:val="Hyperlink"/>
          </w:rPr>
          <w:t>2003</w:t>
        </w:r>
        <w:r w:rsidR="005D6F31">
          <w:rPr>
            <w:rStyle w:val="Hyperlink"/>
          </w:rPr>
          <w:fldChar w:fldCharType="end"/>
        </w:r>
      </w:ins>
      <w:r w:rsidR="005D6F31">
        <w:t xml:space="preserve">). </w:t>
      </w:r>
      <w:del w:id="193" w:author="Hannah McSorley" w:date="2020-08-05T02:53:00Z">
        <w:r>
          <w:delText>Surface water quality varies over time and space due to climate</w:delText>
        </w:r>
      </w:del>
      <w:ins w:id="194" w:author="Hannah McSorley" w:date="2020-08-05T02:53:00Z">
        <w:r w:rsidR="005D6F31">
          <w:t>Climate</w:t>
        </w:r>
      </w:ins>
      <w:r w:rsidR="005D6F31">
        <w:t xml:space="preserve">, weather, and physical characteristics of </w:t>
      </w:r>
      <w:del w:id="195" w:author="Hannah McSorley" w:date="2020-08-05T02:53:00Z">
        <w:r>
          <w:delText>the</w:delText>
        </w:r>
      </w:del>
      <w:ins w:id="196" w:author="Hannah McSorley" w:date="2020-08-05T02:53:00Z">
        <w:r w:rsidR="005D6F31">
          <w:t>a</w:t>
        </w:r>
      </w:ins>
      <w:r w:rsidR="005D6F31">
        <w:t xml:space="preserve"> watershed (such as topography, land cover and geology</w:t>
      </w:r>
      <w:del w:id="197" w:author="Hannah McSorley" w:date="2020-08-05T02:53:00Z">
        <w:r>
          <w:delText>), with</w:delText>
        </w:r>
      </w:del>
      <w:ins w:id="198" w:author="Hannah McSorley" w:date="2020-08-05T02:53:00Z">
        <w:r w:rsidR="005D6F31">
          <w:t>) lead to spatial and temporal variations in surface water quality, and</w:t>
        </w:r>
      </w:ins>
      <w:r w:rsidR="005D6F31">
        <w:t xml:space="preserve"> runoff </w:t>
      </w:r>
      <w:del w:id="199" w:author="Hannah McSorley" w:date="2020-08-05T02:53:00Z">
        <w:r>
          <w:delText xml:space="preserve">introducing </w:delText>
        </w:r>
      </w:del>
      <w:ins w:id="200" w:author="Hannah McSorley" w:date="2020-08-05T02:53:00Z">
        <w:r w:rsidR="005D6F31">
          <w:t xml:space="preserve">links surface waters to the </w:t>
        </w:r>
      </w:ins>
      <w:r w:rsidR="005D6F31">
        <w:t xml:space="preserve">terrestrial </w:t>
      </w:r>
      <w:del w:id="201" w:author="Hannah McSorley" w:date="2020-08-05T02:53:00Z">
        <w:r>
          <w:delText xml:space="preserve">material, </w:delText>
        </w:r>
      </w:del>
      <w:ins w:id="202" w:author="Hannah McSorley" w:date="2020-08-05T02:53:00Z">
        <w:r w:rsidR="005D6F31">
          <w:t xml:space="preserve">landscape by introducing </w:t>
        </w:r>
      </w:ins>
      <w:r w:rsidR="005D6F31">
        <w:t xml:space="preserve">sediments, nutrients, and organic matter into </w:t>
      </w:r>
      <w:del w:id="203" w:author="Hannah McSorley" w:date="2020-08-05T02:53:00Z">
        <w:r>
          <w:delText xml:space="preserve">surface waters </w:delText>
        </w:r>
      </w:del>
      <w:ins w:id="204" w:author="Hannah McSorley" w:date="2020-08-05T02:53:00Z">
        <w:r w:rsidR="005D6F31">
          <w:t xml:space="preserve">solution </w:t>
        </w:r>
      </w:ins>
      <w:r w:rsidR="005D6F31">
        <w:t xml:space="preserve">(Pike et al. </w:t>
      </w:r>
      <w:del w:id="205" w:author="Hannah McSorley" w:date="2020-08-05T02:53:00Z">
        <w:r w:rsidR="0061415C">
          <w:fldChar w:fldCharType="begin"/>
        </w:r>
        <w:r w:rsidR="0061415C">
          <w:delInstrText xml:space="preserve"> HYPERLINK \l "ref-Pike2010" \h </w:delInstrText>
        </w:r>
        <w:r w:rsidR="0061415C">
          <w:fldChar w:fldCharType="separate"/>
        </w:r>
        <w:r>
          <w:rPr>
            <w:rStyle w:val="Hyperlink"/>
          </w:rPr>
          <w:delText>2010</w:delText>
        </w:r>
        <w:r w:rsidR="0061415C">
          <w:rPr>
            <w:rStyle w:val="Hyperlink"/>
          </w:rPr>
          <w:fldChar w:fldCharType="end"/>
        </w:r>
      </w:del>
      <w:ins w:id="206" w:author="Hannah McSorley" w:date="2020-08-05T02:53:00Z">
        <w:r w:rsidR="005D6F31">
          <w:fldChar w:fldCharType="begin"/>
        </w:r>
        <w:r w:rsidR="005D6F31">
          <w:instrText xml:space="preserve"> HYPERLINK \l "ref-Pike2010" \h </w:instrText>
        </w:r>
        <w:r w:rsidR="005D6F31">
          <w:fldChar w:fldCharType="separate"/>
        </w:r>
        <w:r w:rsidR="005D6F31">
          <w:rPr>
            <w:rStyle w:val="Hyperlink"/>
          </w:rPr>
          <w:t>2010</w:t>
        </w:r>
        <w:r w:rsidR="005D6F31">
          <w:rPr>
            <w:rStyle w:val="Hyperlink"/>
          </w:rPr>
          <w:fldChar w:fldCharType="end"/>
        </w:r>
      </w:ins>
      <w:r w:rsidR="005D6F31">
        <w:t xml:space="preserve">; Johnson et al. </w:t>
      </w:r>
      <w:del w:id="207" w:author="Hannah McSorley" w:date="2020-08-05T02:53:00Z">
        <w:r w:rsidR="0061415C">
          <w:fldChar w:fldCharType="begin"/>
        </w:r>
        <w:r w:rsidR="0061415C">
          <w:delInstrText xml:space="preserve"> HYPERLINK \l "ref-Johnson1997" \h </w:delInstrText>
        </w:r>
        <w:r w:rsidR="0061415C">
          <w:fldChar w:fldCharType="separate"/>
        </w:r>
        <w:r>
          <w:rPr>
            <w:rStyle w:val="Hyperlink"/>
          </w:rPr>
          <w:delText>1997</w:delText>
        </w:r>
        <w:r w:rsidR="0061415C">
          <w:rPr>
            <w:rStyle w:val="Hyperlink"/>
          </w:rPr>
          <w:fldChar w:fldCharType="end"/>
        </w:r>
      </w:del>
      <w:ins w:id="208" w:author="Hannah McSorley" w:date="2020-08-05T02:53:00Z">
        <w:r w:rsidR="005D6F31">
          <w:fldChar w:fldCharType="begin"/>
        </w:r>
        <w:r w:rsidR="005D6F31">
          <w:instrText xml:space="preserve"> HYPERLINK \l "ref-Johnson1997" \h </w:instrText>
        </w:r>
        <w:r w:rsidR="005D6F31">
          <w:fldChar w:fldCharType="separate"/>
        </w:r>
        <w:r w:rsidR="005D6F31">
          <w:rPr>
            <w:rStyle w:val="Hyperlink"/>
          </w:rPr>
          <w:t>1997</w:t>
        </w:r>
        <w:r w:rsidR="005D6F31">
          <w:rPr>
            <w:rStyle w:val="Hyperlink"/>
          </w:rPr>
          <w:fldChar w:fldCharType="end"/>
        </w:r>
      </w:ins>
      <w:r w:rsidR="005D6F31">
        <w:t xml:space="preserve">; </w:t>
      </w:r>
      <w:proofErr w:type="spellStart"/>
      <w:r w:rsidR="005D6F31">
        <w:t>Delpla</w:t>
      </w:r>
      <w:proofErr w:type="spellEnd"/>
      <w:r w:rsidR="005D6F31">
        <w:t xml:space="preserve"> and Rodriguez </w:t>
      </w:r>
      <w:del w:id="209" w:author="Hannah McSorley" w:date="2020-08-05T02:53:00Z">
        <w:r w:rsidR="0061415C">
          <w:fldChar w:fldCharType="begin"/>
        </w:r>
        <w:r w:rsidR="0061415C">
          <w:delInstrText xml:space="preserve"> HYPERLINK \l "ref-Delpla2016" \h </w:delInstrText>
        </w:r>
        <w:r w:rsidR="0061415C">
          <w:fldChar w:fldCharType="separate"/>
        </w:r>
        <w:r>
          <w:rPr>
            <w:rStyle w:val="Hyperlink"/>
          </w:rPr>
          <w:delText>2016</w:delText>
        </w:r>
        <w:r w:rsidR="0061415C">
          <w:rPr>
            <w:rStyle w:val="Hyperlink"/>
          </w:rPr>
          <w:fldChar w:fldCharType="end"/>
        </w:r>
      </w:del>
      <w:ins w:id="210" w:author="Hannah McSorley" w:date="2020-08-05T02:53:00Z">
        <w:r w:rsidR="005D6F31">
          <w:fldChar w:fldCharType="begin"/>
        </w:r>
        <w:r w:rsidR="005D6F31">
          <w:instrText xml:space="preserve"> HYPERLINK \l "ref-Delpla2016" \h </w:instrText>
        </w:r>
        <w:r w:rsidR="005D6F31">
          <w:fldChar w:fldCharType="separate"/>
        </w:r>
        <w:r w:rsidR="005D6F31">
          <w:rPr>
            <w:rStyle w:val="Hyperlink"/>
          </w:rPr>
          <w:t>2016</w:t>
        </w:r>
        <w:r w:rsidR="005D6F31">
          <w:rPr>
            <w:rStyle w:val="Hyperlink"/>
          </w:rPr>
          <w:fldChar w:fldCharType="end"/>
        </w:r>
      </w:ins>
      <w:r w:rsidR="005D6F31">
        <w:t xml:space="preserve">; Health Canada </w:t>
      </w:r>
      <w:del w:id="211" w:author="Hannah McSorley" w:date="2020-08-05T02:53:00Z">
        <w:r w:rsidR="0061415C">
          <w:fldChar w:fldCharType="begin"/>
        </w:r>
        <w:r w:rsidR="0061415C">
          <w:delInstrText xml:space="preserve"> HYPERLINK \l "ref-HealthCanada2019" \h </w:delInstrText>
        </w:r>
        <w:r w:rsidR="0061415C">
          <w:fldChar w:fldCharType="separate"/>
        </w:r>
        <w:r>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Pr>
            <w:rStyle w:val="Hyperlink"/>
          </w:rPr>
          <w:delText>a</w:delText>
        </w:r>
        <w:r w:rsidR="0061415C">
          <w:rPr>
            <w:rStyle w:val="Hyperlink"/>
          </w:rPr>
          <w:fldChar w:fldCharType="end"/>
        </w:r>
      </w:del>
      <w:ins w:id="212" w:author="Hannah McSorley" w:date="2020-08-05T02:53:00Z">
        <w:r w:rsidR="005D6F31">
          <w:fldChar w:fldCharType="begin"/>
        </w:r>
        <w:r w:rsidR="005D6F31">
          <w:instrText xml:space="preserve"> HYPERLINK \l "ref-HealthCanada2019" \h </w:instrText>
        </w:r>
        <w:r w:rsidR="005D6F31">
          <w:fldChar w:fldCharType="separate"/>
        </w:r>
        <w:proofErr w:type="spellStart"/>
        <w:r w:rsidR="005D6F31">
          <w:rPr>
            <w:rStyle w:val="Hyperlink"/>
          </w:rPr>
          <w:t>2019</w:t>
        </w:r>
        <w:r w:rsidR="005D6F31">
          <w:rPr>
            <w:rStyle w:val="Hyperlink"/>
          </w:rPr>
          <w:fldChar w:fldCharType="end"/>
        </w:r>
        <w:r w:rsidR="005D6F31">
          <w:fldChar w:fldCharType="begin"/>
        </w:r>
        <w:r w:rsidR="005D6F31">
          <w:instrText xml:space="preserve"> HYPERLINK \l "ref-HealthCanada2019" \h </w:instrText>
        </w:r>
        <w:r w:rsidR="005D6F31">
          <w:fldChar w:fldCharType="separate"/>
        </w:r>
        <w:r w:rsidR="005D6F31">
          <w:rPr>
            <w:rStyle w:val="Hyperlink"/>
          </w:rPr>
          <w:t>a</w:t>
        </w:r>
        <w:proofErr w:type="spellEnd"/>
        <w:r w:rsidR="005D6F31">
          <w:rPr>
            <w:rStyle w:val="Hyperlink"/>
          </w:rPr>
          <w:fldChar w:fldCharType="end"/>
        </w:r>
      </w:ins>
      <w:r w:rsidR="005D6F31">
        <w:t xml:space="preserve">; Yang et al. </w:t>
      </w:r>
      <w:del w:id="213" w:author="Hannah McSorley" w:date="2020-08-05T02:53:00Z">
        <w:r w:rsidR="0061415C">
          <w:fldChar w:fldCharType="begin"/>
        </w:r>
        <w:r w:rsidR="0061415C">
          <w:delInstrText xml:space="preserve"> HYPERLINK \l "ref-Yang2015" \h </w:delInstrText>
        </w:r>
        <w:r w:rsidR="0061415C">
          <w:fldChar w:fldCharType="separate"/>
        </w:r>
        <w:r>
          <w:rPr>
            <w:rStyle w:val="Hyperlink"/>
          </w:rPr>
          <w:delText>2015</w:delText>
        </w:r>
        <w:r w:rsidR="0061415C">
          <w:rPr>
            <w:rStyle w:val="Hyperlink"/>
          </w:rPr>
          <w:fldChar w:fldCharType="end"/>
        </w:r>
      </w:del>
      <w:ins w:id="214" w:author="Hannah McSorley" w:date="2020-08-05T02:53:00Z">
        <w:r w:rsidR="005D6F31">
          <w:fldChar w:fldCharType="begin"/>
        </w:r>
        <w:r w:rsidR="005D6F31">
          <w:instrText xml:space="preserve"> HYPERLINK \l "ref-Yang2015" \h </w:instrText>
        </w:r>
        <w:r w:rsidR="005D6F31">
          <w:fldChar w:fldCharType="separate"/>
        </w:r>
        <w:r w:rsidR="005D6F31">
          <w:rPr>
            <w:rStyle w:val="Hyperlink"/>
          </w:rPr>
          <w:t>2015</w:t>
        </w:r>
        <w:r w:rsidR="005D6F31">
          <w:rPr>
            <w:rStyle w:val="Hyperlink"/>
          </w:rPr>
          <w:fldChar w:fldCharType="end"/>
        </w:r>
      </w:ins>
      <w:r w:rsidR="005D6F31">
        <w:t xml:space="preserve">; </w:t>
      </w:r>
      <w:proofErr w:type="spellStart"/>
      <w:r w:rsidR="005D6F31">
        <w:t>Matilainen</w:t>
      </w:r>
      <w:proofErr w:type="spellEnd"/>
      <w:r w:rsidR="005D6F31">
        <w:t xml:space="preserve">, </w:t>
      </w:r>
      <w:proofErr w:type="spellStart"/>
      <w:r w:rsidR="005D6F31">
        <w:t>Vepsäläinen</w:t>
      </w:r>
      <w:proofErr w:type="spellEnd"/>
      <w:r w:rsidR="005D6F31">
        <w:t xml:space="preserve">, and </w:t>
      </w:r>
      <w:proofErr w:type="spellStart"/>
      <w:r w:rsidR="005D6F31">
        <w:t>Sillanpää</w:t>
      </w:r>
      <w:proofErr w:type="spellEnd"/>
      <w:r w:rsidR="005D6F31">
        <w:t xml:space="preserve"> </w:t>
      </w:r>
      <w:del w:id="215" w:author="Hannah McSorley" w:date="2020-08-05T02:53:00Z">
        <w:r w:rsidR="0061415C">
          <w:fldChar w:fldCharType="begin"/>
        </w:r>
        <w:r w:rsidR="0061415C">
          <w:delInstrText xml:space="preserve"> HYPERLINK \l "ref-Matilainen2010" \h </w:delInstrText>
        </w:r>
        <w:r w:rsidR="0061415C">
          <w:fldChar w:fldCharType="separate"/>
        </w:r>
        <w:r>
          <w:rPr>
            <w:rStyle w:val="Hyperlink"/>
          </w:rPr>
          <w:delText>2010</w:delText>
        </w:r>
        <w:r w:rsidR="0061415C">
          <w:rPr>
            <w:rStyle w:val="Hyperlink"/>
          </w:rPr>
          <w:fldChar w:fldCharType="end"/>
        </w:r>
      </w:del>
      <w:ins w:id="216" w:author="Hannah McSorley" w:date="2020-08-05T02:53:00Z">
        <w:r w:rsidR="005D6F31">
          <w:fldChar w:fldCharType="begin"/>
        </w:r>
        <w:r w:rsidR="005D6F31">
          <w:instrText xml:space="preserve"> HYPERLINK \l "ref-Matilainen2010" \h </w:instrText>
        </w:r>
        <w:r w:rsidR="005D6F31">
          <w:fldChar w:fldCharType="separate"/>
        </w:r>
        <w:r w:rsidR="005D6F31">
          <w:rPr>
            <w:rStyle w:val="Hyperlink"/>
          </w:rPr>
          <w:t>2010</w:t>
        </w:r>
        <w:r w:rsidR="005D6F31">
          <w:rPr>
            <w:rStyle w:val="Hyperlink"/>
          </w:rPr>
          <w:fldChar w:fldCharType="end"/>
        </w:r>
      </w:ins>
      <w:r w:rsidR="005D6F31">
        <w:t>).</w:t>
      </w:r>
    </w:p>
    <w:p w14:paraId="27F45B17" w14:textId="77777777" w:rsidR="00D3555D" w:rsidRDefault="005D6F31">
      <w:r>
        <w:t> </w:t>
      </w:r>
    </w:p>
    <w:p w14:paraId="64574683" w14:textId="7534305B" w:rsidR="00D3555D" w:rsidRDefault="005D6F31">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del w:id="217" w:author="Hannah McSorley" w:date="2020-08-05T02:53:00Z">
        <w:r w:rsidR="0061415C">
          <w:fldChar w:fldCharType="begin"/>
        </w:r>
        <w:r w:rsidR="0061415C">
          <w:delInstrText xml:space="preserve"> HYPERLINK \l "ref-BC2019" \h </w:delInstrText>
        </w:r>
        <w:r w:rsidR="0061415C">
          <w:fldChar w:fldCharType="separate"/>
        </w:r>
        <w:r w:rsidR="006D238B">
          <w:rPr>
            <w:rStyle w:val="Hyperlink"/>
          </w:rPr>
          <w:delText>2017</w:delText>
        </w:r>
        <w:r w:rsidR="0061415C">
          <w:rPr>
            <w:rStyle w:val="Hyperlink"/>
          </w:rPr>
          <w:fldChar w:fldCharType="end"/>
        </w:r>
      </w:del>
      <w:ins w:id="218" w:author="Hannah McSorley" w:date="2020-08-05T02:53:00Z">
        <w:r>
          <w:fldChar w:fldCharType="begin"/>
        </w:r>
        <w:r>
          <w:instrText xml:space="preserve"> HYPERLINK \l "ref-BC2019" \h </w:instrText>
        </w:r>
        <w:r>
          <w:fldChar w:fldCharType="separate"/>
        </w:r>
        <w:r>
          <w:rPr>
            <w:rStyle w:val="Hyperlink"/>
          </w:rPr>
          <w:t>2017</w:t>
        </w:r>
        <w:r>
          <w:rPr>
            <w:rStyle w:val="Hyperlink"/>
          </w:rPr>
          <w:fldChar w:fldCharType="end"/>
        </w:r>
      </w:ins>
      <w:r>
        <w:t xml:space="preserve">; </w:t>
      </w:r>
      <w:proofErr w:type="spellStart"/>
      <w:r>
        <w:t>HealthLinkBC</w:t>
      </w:r>
      <w:proofErr w:type="spellEnd"/>
      <w:r>
        <w:t xml:space="preserve"> </w:t>
      </w:r>
      <w:del w:id="219" w:author="Hannah McSorley" w:date="2020-08-05T02:53:00Z">
        <w:r w:rsidR="0061415C">
          <w:fldChar w:fldCharType="begin"/>
        </w:r>
        <w:r w:rsidR="0061415C">
          <w:delInstrText xml:space="preserve"> HYPERLINK \l "ref-HealthLinkBC2018" \h </w:delInstrText>
        </w:r>
        <w:r w:rsidR="0061415C">
          <w:fldChar w:fldCharType="separate"/>
        </w:r>
        <w:r w:rsidR="006D238B">
          <w:rPr>
            <w:rStyle w:val="Hyperlink"/>
          </w:rPr>
          <w:delText>2018</w:delText>
        </w:r>
        <w:r w:rsidR="0061415C">
          <w:rPr>
            <w:rStyle w:val="Hyperlink"/>
          </w:rPr>
          <w:fldChar w:fldCharType="end"/>
        </w:r>
      </w:del>
      <w:ins w:id="220" w:author="Hannah McSorley" w:date="2020-08-05T02:53:00Z">
        <w:r>
          <w:fldChar w:fldCharType="begin"/>
        </w:r>
        <w:r>
          <w:instrText xml:space="preserve"> HYPERLINK \l "ref-HealthLinkBC2018" \h </w:instrText>
        </w:r>
        <w:r>
          <w:fldChar w:fldCharType="separate"/>
        </w:r>
        <w:r>
          <w:rPr>
            <w:rStyle w:val="Hyperlink"/>
          </w:rPr>
          <w:t>2018</w:t>
        </w:r>
        <w:r>
          <w:rPr>
            <w:rStyle w:val="Hyperlink"/>
          </w:rPr>
          <w:fldChar w:fldCharType="end"/>
        </w:r>
      </w:ins>
      <w:r>
        <w:t xml:space="preserve">; Health Canada </w:t>
      </w:r>
      <w:del w:id="221" w:author="Hannah McSorley" w:date="2020-08-05T02:53:00Z">
        <w:r w:rsidR="0061415C">
          <w:fldChar w:fldCharType="begin"/>
        </w:r>
        <w:r w:rsidR="0061415C">
          <w:delInstrText xml:space="preserve"> HYPERLINK \l "ref-HealthCanada2019a"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"ref-HealthCanada2019a" \h </w:delInstrText>
        </w:r>
        <w:r w:rsidR="0061415C">
          <w:fldChar w:fldCharType="separate"/>
        </w:r>
        <w:r w:rsidR="006D238B">
          <w:rPr>
            <w:rStyle w:val="Hyperlink"/>
          </w:rPr>
          <w:delText>b</w:delText>
        </w:r>
        <w:r w:rsidR="0061415C">
          <w:rPr>
            <w:rStyle w:val="Hyperlink"/>
          </w:rPr>
          <w:fldChar w:fldCharType="end"/>
        </w:r>
      </w:del>
      <w:ins w:id="222" w:author="Hannah McSorley" w:date="2020-08-05T02:53:00Z">
        <w:r>
          <w:fldChar w:fldCharType="begin"/>
        </w:r>
        <w:r>
          <w:instrText xml:space="preserve"> HYPERLINK \l "ref-HealthCanada2019a"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"ref-HealthCanada2019a" \h </w:instrText>
        </w:r>
        <w:r>
          <w:fldChar w:fldCharType="separate"/>
        </w:r>
        <w:r>
          <w:rPr>
            <w:rStyle w:val="Hyperlink"/>
          </w:rPr>
          <w:t>b</w:t>
        </w:r>
        <w:proofErr w:type="spellEnd"/>
        <w:r>
          <w:rPr>
            <w:rStyle w:val="Hyperlink"/>
          </w:rPr>
          <w:fldChar w:fldCharType="end"/>
        </w:r>
      </w:ins>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w:t>
      </w:r>
      <w:commentRangeStart w:id="223"/>
      <w:r>
        <w:t xml:space="preserve">Critten, John C. Trussell, Rhodes. Hand, David. Howe, Kerry. </w:t>
      </w:r>
      <w:proofErr w:type="spellStart"/>
      <w:r>
        <w:t>Tchobanoglous</w:t>
      </w:r>
      <w:proofErr w:type="spellEnd"/>
      <w:r>
        <w:t xml:space="preserve"> </w:t>
      </w:r>
      <w:del w:id="224" w:author="Hannah McSorley" w:date="2020-08-05T02:53:00Z">
        <w:r w:rsidR="0061415C">
          <w:fldChar w:fldCharType="begin"/>
        </w:r>
        <w:r w:rsidR="0061415C">
          <w:delInstrText xml:space="preserve"> HYPERLINK \l "ref-MWH2014" \h </w:delInstrText>
        </w:r>
        <w:r w:rsidR="0061415C">
          <w:fldChar w:fldCharType="separate"/>
        </w:r>
        <w:r w:rsidR="006D238B">
          <w:rPr>
            <w:rStyle w:val="Hyperlink"/>
          </w:rPr>
          <w:delText>2014</w:delText>
        </w:r>
        <w:r w:rsidR="0061415C">
          <w:rPr>
            <w:rStyle w:val="Hyperlink"/>
          </w:rPr>
          <w:fldChar w:fldCharType="end"/>
        </w:r>
      </w:del>
      <w:ins w:id="225" w:author="Hannah McSorley" w:date="2020-08-05T02:53:00Z">
        <w:r>
          <w:fldChar w:fldCharType="begin"/>
        </w:r>
        <w:r>
          <w:instrText xml:space="preserve"> HYPERLINK \l "ref-MWH2014" \h </w:instrText>
        </w:r>
        <w:r>
          <w:fldChar w:fldCharType="separate"/>
        </w:r>
        <w:r>
          <w:rPr>
            <w:rStyle w:val="Hyperlink"/>
          </w:rPr>
          <w:t>2014</w:t>
        </w:r>
        <w:r>
          <w:rPr>
            <w:rStyle w:val="Hyperlink"/>
          </w:rPr>
          <w:fldChar w:fldCharType="end"/>
        </w:r>
      </w:ins>
      <w:commentRangeEnd w:id="223"/>
      <w:r w:rsidR="0047395D">
        <w:rPr>
          <w:rStyle w:val="CommentReference"/>
        </w:rPr>
        <w:commentReference w:id="223"/>
      </w:r>
      <w:r>
        <w:t xml:space="preserve">; </w:t>
      </w:r>
      <w:proofErr w:type="spellStart"/>
      <w:r>
        <w:t>Emelko</w:t>
      </w:r>
      <w:proofErr w:type="spellEnd"/>
      <w:r>
        <w:t xml:space="preserve"> et al. </w:t>
      </w:r>
      <w:del w:id="226" w:author="Hannah McSorley" w:date="2020-08-05T02:53:00Z">
        <w:r w:rsidR="0061415C">
          <w:fldChar w:fldCharType="begin"/>
        </w:r>
        <w:r w:rsidR="0061415C">
          <w:delInstrText xml:space="preserve"> HYPERLINK \l "ref-Emelko2011" \h </w:delInstrText>
        </w:r>
        <w:r w:rsidR="0061415C">
          <w:fldChar w:fldCharType="separate"/>
        </w:r>
        <w:r w:rsidR="006D238B">
          <w:rPr>
            <w:rStyle w:val="Hyperlink"/>
          </w:rPr>
          <w:delText>2011</w:delText>
        </w:r>
        <w:r w:rsidR="0061415C">
          <w:rPr>
            <w:rStyle w:val="Hyperlink"/>
          </w:rPr>
          <w:fldChar w:fldCharType="end"/>
        </w:r>
      </w:del>
      <w:ins w:id="227" w:author="Hannah McSorley" w:date="2020-08-05T02:53:00Z">
        <w:r>
          <w:fldChar w:fldCharType="begin"/>
        </w:r>
        <w:r>
          <w:instrText xml:space="preserve"> HYPERLINK \l "ref-Emelko2011" \h </w:instrText>
        </w:r>
        <w:r>
          <w:fldChar w:fldCharType="separate"/>
        </w:r>
        <w:r>
          <w:rPr>
            <w:rStyle w:val="Hyperlink"/>
          </w:rPr>
          <w:t>2011</w:t>
        </w:r>
        <w:r>
          <w:rPr>
            <w:rStyle w:val="Hyperlink"/>
          </w:rPr>
          <w:fldChar w:fldCharType="end"/>
        </w:r>
      </w:ins>
      <w:r>
        <w:t xml:space="preserve">). Drinking water treatment technologies differ between communities by infrastructure design and operation, which may be guided by source water quality, infrastructure capabilities, budget, regional size and water quality </w:t>
      </w:r>
      <w:r>
        <w:lastRenderedPageBreak/>
        <w:t>regulations (</w:t>
      </w:r>
      <w:proofErr w:type="spellStart"/>
      <w:r>
        <w:t>Emelko</w:t>
      </w:r>
      <w:proofErr w:type="spellEnd"/>
      <w:r>
        <w:t xml:space="preserve"> et al. </w:t>
      </w:r>
      <w:del w:id="228" w:author="Hannah McSorley" w:date="2020-08-05T02:53:00Z">
        <w:r w:rsidR="0061415C">
          <w:fldChar w:fldCharType="begin"/>
        </w:r>
        <w:r w:rsidR="0061415C">
          <w:delInstrText xml:space="preserve"> HYPERLINK \l "ref-Emelko2011" \h </w:delInstrText>
        </w:r>
        <w:r w:rsidR="0061415C">
          <w:fldChar w:fldCharType="separate"/>
        </w:r>
        <w:r w:rsidR="006D238B">
          <w:rPr>
            <w:rStyle w:val="Hyperlink"/>
          </w:rPr>
          <w:delText>2011</w:delText>
        </w:r>
        <w:r w:rsidR="0061415C">
          <w:rPr>
            <w:rStyle w:val="Hyperlink"/>
          </w:rPr>
          <w:fldChar w:fldCharType="end"/>
        </w:r>
        <w:r w:rsidR="006D238B">
          <w:delText>).</w:delText>
        </w:r>
      </w:del>
      <w:ins w:id="229" w:author="Hannah McSorley" w:date="2020-08-05T02:53:00Z">
        <w:r>
          <w:fldChar w:fldCharType="begin"/>
        </w:r>
        <w:r>
          <w:instrText xml:space="preserve"> HYPERLINK \l "ref-Emelko2011" \h </w:instrText>
        </w:r>
        <w:r>
          <w:fldChar w:fldCharType="separate"/>
        </w:r>
        <w:r>
          <w:rPr>
            <w:rStyle w:val="Hyperlink"/>
          </w:rPr>
          <w:t>2011</w:t>
        </w:r>
        <w:r>
          <w:rPr>
            <w:rStyle w:val="Hyperlink"/>
          </w:rPr>
          <w:fldChar w:fldCharType="end"/>
        </w:r>
        <w:r>
          <w:t>).</w:t>
        </w:r>
      </w:ins>
      <w:r>
        <w:t xml:space="preserve"> All drinking water treatment processes share the same goal: ensure public health by providing a continuous supply of safe water. </w:t>
      </w:r>
      <w:del w:id="230" w:author="Hannah McSorley" w:date="2020-08-05T02:53:00Z">
        <w:r w:rsidR="006D238B">
          <w:delText>While there</w:delText>
        </w:r>
      </w:del>
      <w:ins w:id="231" w:author="Hannah McSorley" w:date="2020-08-05T02:53:00Z">
        <w:r>
          <w:t>There</w:t>
        </w:r>
      </w:ins>
      <w:r>
        <w:t xml:space="preserve"> are guidelines for radiological, chemical and physical parameters (e.g. removal of metals), </w:t>
      </w:r>
      <w:ins w:id="232" w:author="Hannah McSorley" w:date="2020-08-05T02:53:00Z">
        <w:r>
          <w:t xml:space="preserve">but </w:t>
        </w:r>
      </w:ins>
      <w:r>
        <w:t xml:space="preserve">the </w:t>
      </w:r>
      <w:del w:id="233" w:author="Hannah McSorley" w:date="2020-08-05T02:53:00Z">
        <w:r w:rsidR="006D238B">
          <w:delText xml:space="preserve">highest priority </w:delText>
        </w:r>
      </w:del>
      <w:r>
        <w:t xml:space="preserve">drinking water guidelines </w:t>
      </w:r>
      <w:ins w:id="234" w:author="Hannah McSorley" w:date="2020-08-05T02:53:00Z">
        <w:r>
          <w:t xml:space="preserve">with highest priority are those that </w:t>
        </w:r>
      </w:ins>
      <w:r>
        <w:t xml:space="preserve">focus on </w:t>
      </w:r>
      <w:del w:id="235" w:author="Hannah McSorley" w:date="2020-08-05T02:53:00Z">
        <w:r w:rsidR="006D238B">
          <w:delText xml:space="preserve">the </w:delText>
        </w:r>
      </w:del>
      <w:r>
        <w:t>inactivation of potentially harmful microorganisms</w:t>
      </w:r>
      <w:del w:id="236" w:author="Hannah McSorley" w:date="2020-08-05T02:53:00Z">
        <w:r w:rsidR="006D238B">
          <w:delText>,</w:delText>
        </w:r>
      </w:del>
      <w:ins w:id="237" w:author="Hannah McSorley" w:date="2020-08-05T02:53:00Z">
        <w:r>
          <w:t>;</w:t>
        </w:r>
      </w:ins>
      <w:r>
        <w:t xml:space="preserve"> therefore</w:t>
      </w:r>
      <w:ins w:id="238" w:author="Hannah McSorley" w:date="2020-08-05T02:53:00Z">
        <w:r>
          <w:t>,</w:t>
        </w:r>
      </w:ins>
      <w:r>
        <w:t xml:space="preserve"> disinfection is the most important step in the treatment process (Critten, John C. Trussell, Rhodes. Hand, David. Howe, Kerry. </w:t>
      </w:r>
      <w:proofErr w:type="spellStart"/>
      <w:r>
        <w:t>Tchobanoglous</w:t>
      </w:r>
      <w:proofErr w:type="spellEnd"/>
      <w:r>
        <w:t xml:space="preserve"> </w:t>
      </w:r>
      <w:del w:id="239" w:author="Hannah McSorley" w:date="2020-08-05T02:53:00Z">
        <w:r w:rsidR="0061415C">
          <w:fldChar w:fldCharType="begin"/>
        </w:r>
        <w:r w:rsidR="0061415C">
          <w:delInstrText xml:space="preserve"> HYPERLINK \l "ref-MWH2014" \h </w:delInstrText>
        </w:r>
        <w:r w:rsidR="0061415C">
          <w:fldChar w:fldCharType="separate"/>
        </w:r>
        <w:r w:rsidR="006D238B">
          <w:rPr>
            <w:rStyle w:val="Hyperlink"/>
          </w:rPr>
          <w:delText>2014</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"ref-HealthCanada2019a"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"ref-HealthCanada2019a" \h </w:delInstrText>
        </w:r>
        <w:r w:rsidR="0061415C">
          <w:fldChar w:fldCharType="separate"/>
        </w:r>
        <w:r w:rsidR="006D238B">
          <w:rPr>
            <w:rStyle w:val="Hyperlink"/>
          </w:rPr>
          <w:delText>b</w:delText>
        </w:r>
        <w:r w:rsidR="0061415C">
          <w:rPr>
            <w:rStyle w:val="Hyperlink"/>
          </w:rPr>
          <w:fldChar w:fldCharType="end"/>
        </w:r>
        <w:r w:rsidR="006D238B">
          <w:delText>). In BC</w:delText>
        </w:r>
      </w:del>
      <w:ins w:id="240" w:author="Hannah McSorley" w:date="2020-08-05T02:53:00Z">
        <w:r>
          <w:fldChar w:fldCharType="begin"/>
        </w:r>
        <w:r>
          <w:instrText xml:space="preserve"> HYPERLINK \l "ref-MWH2014" \h </w:instrText>
        </w:r>
        <w:r>
          <w:fldChar w:fldCharType="separate"/>
        </w:r>
        <w:r>
          <w:rPr>
            <w:rStyle w:val="Hyperlink"/>
          </w:rPr>
          <w:t>2014</w:t>
        </w:r>
        <w:r>
          <w:rPr>
            <w:rStyle w:val="Hyperlink"/>
          </w:rPr>
          <w:fldChar w:fldCharType="end"/>
        </w:r>
        <w:r>
          <w:t xml:space="preserve">; Health Canada </w:t>
        </w:r>
        <w:r>
          <w:fldChar w:fldCharType="begin"/>
        </w:r>
        <w:r>
          <w:instrText xml:space="preserve"> HYPERLINK \l "ref-HealthCanada2019a"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"ref-HealthCanada2019a" \h </w:instrText>
        </w:r>
        <w:r>
          <w:fldChar w:fldCharType="separate"/>
        </w:r>
        <w:r>
          <w:rPr>
            <w:rStyle w:val="Hyperlink"/>
          </w:rPr>
          <w:t>b</w:t>
        </w:r>
        <w:proofErr w:type="spellEnd"/>
        <w:r>
          <w:rPr>
            <w:rStyle w:val="Hyperlink"/>
          </w:rPr>
          <w:fldChar w:fldCharType="end"/>
        </w:r>
        <w:r>
          <w:t>). In British Columbia</w:t>
        </w:r>
      </w:ins>
      <w:r>
        <w:t>, chlorination remains the most widely used method of disinfection, whether it is used alone or in combination with other treatment processes</w:t>
      </w:r>
      <w:ins w:id="241" w:author="Hannah McSorley" w:date="2020-08-05T02:53:00Z">
        <w:r>
          <w:t>, such as those mentioned above</w:t>
        </w:r>
      </w:ins>
      <w:r>
        <w:t xml:space="preserve"> (</w:t>
      </w:r>
      <w:proofErr w:type="spellStart"/>
      <w:r>
        <w:t>HealthCanada</w:t>
      </w:r>
      <w:proofErr w:type="spellEnd"/>
      <w:r>
        <w:t xml:space="preserve"> </w:t>
      </w:r>
      <w:del w:id="242" w:author="Hannah McSorley" w:date="2020-08-05T02:53:00Z">
        <w:r w:rsidR="0061415C">
          <w:fldChar w:fldCharType="begin"/>
        </w:r>
        <w:r w:rsidR="0061415C">
          <w:delInstrText xml:space="preserve"> HYPERLINK \l "ref-HealthCanada2006" \h </w:delInstrText>
        </w:r>
        <w:r w:rsidR="0061415C">
          <w:fldChar w:fldCharType="separate"/>
        </w:r>
        <w:r w:rsidR="006D238B">
          <w:rPr>
            <w:rStyle w:val="Hyperlink"/>
          </w:rPr>
          <w:delText>2006</w:delText>
        </w:r>
        <w:r w:rsidR="0061415C">
          <w:rPr>
            <w:rStyle w:val="Hyperlink"/>
          </w:rPr>
          <w:fldChar w:fldCharType="end"/>
        </w:r>
      </w:del>
      <w:ins w:id="243" w:author="Hannah McSorley" w:date="2020-08-05T02:53:00Z">
        <w:r>
          <w:fldChar w:fldCharType="begin"/>
        </w:r>
        <w:r>
          <w:instrText xml:space="preserve"> HYPERLINK \l "ref-HealthCanada2006" \h </w:instrText>
        </w:r>
        <w:r>
          <w:fldChar w:fldCharType="separate"/>
        </w:r>
        <w:r>
          <w:rPr>
            <w:rStyle w:val="Hyperlink"/>
          </w:rPr>
          <w:t>2006</w:t>
        </w:r>
        <w:r>
          <w:rPr>
            <w:rStyle w:val="Hyperlink"/>
          </w:rPr>
          <w:fldChar w:fldCharType="end"/>
        </w:r>
      </w:ins>
      <w:r>
        <w:t xml:space="preserve">; </w:t>
      </w:r>
      <w:proofErr w:type="spellStart"/>
      <w:r>
        <w:t>HealthLinkBC</w:t>
      </w:r>
      <w:proofErr w:type="spellEnd"/>
      <w:r>
        <w:t xml:space="preserve"> </w:t>
      </w:r>
      <w:del w:id="244" w:author="Hannah McSorley" w:date="2020-08-05T02:53:00Z">
        <w:r w:rsidR="0061415C">
          <w:fldChar w:fldCharType="begin"/>
        </w:r>
        <w:r w:rsidR="0061415C">
          <w:delInstrText xml:space="preserve"> HYPERLINK \l "ref-HealthLinkBC2018" \h </w:delInstrText>
        </w:r>
        <w:r w:rsidR="0061415C">
          <w:fldChar w:fldCharType="separate"/>
        </w:r>
        <w:r w:rsidR="006D238B">
          <w:rPr>
            <w:rStyle w:val="Hyperlink"/>
          </w:rPr>
          <w:delText>2018</w:delText>
        </w:r>
        <w:r w:rsidR="0061415C">
          <w:rPr>
            <w:rStyle w:val="Hyperlink"/>
          </w:rPr>
          <w:fldChar w:fldCharType="end"/>
        </w:r>
      </w:del>
      <w:ins w:id="245" w:author="Hannah McSorley" w:date="2020-08-05T02:53:00Z">
        <w:r>
          <w:fldChar w:fldCharType="begin"/>
        </w:r>
        <w:r>
          <w:instrText xml:space="preserve"> HYPERLINK \l "ref-HealthLinkBC2018" \h </w:instrText>
        </w:r>
        <w:r>
          <w:fldChar w:fldCharType="separate"/>
        </w:r>
        <w:r>
          <w:rPr>
            <w:rStyle w:val="Hyperlink"/>
          </w:rPr>
          <w:t>2018</w:t>
        </w:r>
        <w:r>
          <w:rPr>
            <w:rStyle w:val="Hyperlink"/>
          </w:rPr>
          <w:fldChar w:fldCharType="end"/>
        </w:r>
      </w:ins>
      <w:r>
        <w:t>).</w:t>
      </w:r>
    </w:p>
    <w:p w14:paraId="03390289" w14:textId="77777777" w:rsidR="00D3555D" w:rsidRDefault="005D6F31">
      <w:r>
        <w:t> </w:t>
      </w:r>
    </w:p>
    <w:p w14:paraId="3D22E74F" w14:textId="2A60D0BC" w:rsidR="00D3555D" w:rsidRDefault="006D238B">
      <w:del w:id="246" w:author="Hannah McSorley" w:date="2020-08-05T02:53:00Z">
        <w:r>
          <w:delText>Because drinking</w:delText>
        </w:r>
      </w:del>
      <w:ins w:id="247" w:author="Hannah McSorley" w:date="2020-08-05T02:53:00Z">
        <w:r w:rsidR="005D6F31">
          <w:t>Drinking</w:t>
        </w:r>
      </w:ins>
      <w:r w:rsidR="005D6F31">
        <w:t xml:space="preserve"> water treatment requirements vary with source water quality, </w:t>
      </w:r>
      <w:del w:id="248" w:author="Hannah McSorley" w:date="2020-08-05T02:53:00Z">
        <w:r>
          <w:delText>there are source water quality</w:delText>
        </w:r>
      </w:del>
      <w:ins w:id="249" w:author="Hannah McSorley" w:date="2020-08-05T02:53:00Z">
        <w:r w:rsidR="005D6F31">
          <w:t>thus</w:t>
        </w:r>
      </w:ins>
      <w:r w:rsidR="005D6F31">
        <w:t xml:space="preserve"> guidelines </w:t>
      </w:r>
      <w:ins w:id="250" w:author="Hannah McSorley" w:date="2020-08-05T02:53:00Z">
        <w:r w:rsidR="005D6F31">
          <w:t xml:space="preserve">are </w:t>
        </w:r>
      </w:ins>
      <w:r w:rsidR="005D6F31">
        <w:t xml:space="preserve">in place </w:t>
      </w:r>
      <w:del w:id="251" w:author="Hannah McSorley" w:date="2020-08-05T02:53:00Z">
        <w:r>
          <w:delText>in addition to</w:delText>
        </w:r>
      </w:del>
      <w:ins w:id="252" w:author="Hannah McSorley" w:date="2020-08-05T02:53:00Z">
        <w:r w:rsidR="005D6F31">
          <w:t>for source water as well as those for</w:t>
        </w:r>
      </w:ins>
      <w:r w:rsidR="005D6F31">
        <w:t xml:space="preserve"> treated drinking water </w:t>
      </w:r>
      <w:del w:id="253" w:author="Hannah McSorley" w:date="2020-08-05T02:53:00Z">
        <w:r>
          <w:delText xml:space="preserve">quality guidelines </w:delText>
        </w:r>
      </w:del>
      <w:r w:rsidR="005D6F31">
        <w:t>(</w:t>
      </w:r>
      <w:proofErr w:type="spellStart"/>
      <w:r w:rsidR="005D6F31">
        <w:t>HealthLinkBC</w:t>
      </w:r>
      <w:proofErr w:type="spellEnd"/>
      <w:r w:rsidR="005D6F31">
        <w:t xml:space="preserve"> </w:t>
      </w:r>
      <w:del w:id="254" w:author="Hannah McSorley" w:date="2020-08-05T02:53:00Z">
        <w:r w:rsidR="0061415C">
          <w:fldChar w:fldCharType="begin"/>
        </w:r>
        <w:r w:rsidR="0061415C">
          <w:delInstrText xml:space="preserve"> HYPERLINK \l "ref-HealthLinkBC2018" \h </w:delInstrText>
        </w:r>
        <w:r w:rsidR="0061415C">
          <w:fldChar w:fldCharType="separate"/>
        </w:r>
        <w:r>
          <w:rPr>
            <w:rStyle w:val="Hyperlink"/>
          </w:rPr>
          <w:delText>2018</w:delText>
        </w:r>
        <w:r w:rsidR="0061415C">
          <w:rPr>
            <w:rStyle w:val="Hyperlink"/>
          </w:rPr>
          <w:fldChar w:fldCharType="end"/>
        </w:r>
      </w:del>
      <w:ins w:id="255" w:author="Hannah McSorley" w:date="2020-08-05T02:53:00Z">
        <w:r w:rsidR="005D6F31">
          <w:fldChar w:fldCharType="begin"/>
        </w:r>
        <w:r w:rsidR="005D6F31">
          <w:instrText xml:space="preserve"> HYPERLINK \l "ref-HealthLinkBC2018" \h </w:instrText>
        </w:r>
        <w:r w:rsidR="005D6F31">
          <w:fldChar w:fldCharType="separate"/>
        </w:r>
        <w:r w:rsidR="005D6F31">
          <w:rPr>
            <w:rStyle w:val="Hyperlink"/>
          </w:rPr>
          <w:t>2018</w:t>
        </w:r>
        <w:r w:rsidR="005D6F31">
          <w:rPr>
            <w:rStyle w:val="Hyperlink"/>
          </w:rPr>
          <w:fldChar w:fldCharType="end"/>
        </w:r>
      </w:ins>
      <w:r w:rsidR="005D6F31">
        <w:t xml:space="preserve">; British Columbia Ministry of Environment </w:t>
      </w:r>
      <w:del w:id="256" w:author="Hannah McSorley" w:date="2020-08-05T02:53:00Z">
        <w:r w:rsidR="0061415C">
          <w:fldChar w:fldCharType="begin"/>
        </w:r>
        <w:r w:rsidR="0061415C">
          <w:delInstrText xml:space="preserve"> HYPERLINK \l "ref-BC2019" \h </w:delInstrText>
        </w:r>
        <w:r w:rsidR="0061415C">
          <w:fldChar w:fldCharType="separate"/>
        </w:r>
        <w:r>
          <w:rPr>
            <w:rStyle w:val="Hyperlink"/>
          </w:rPr>
          <w:delText>2017</w:delText>
        </w:r>
        <w:r w:rsidR="0061415C">
          <w:rPr>
            <w:rStyle w:val="Hyperlink"/>
          </w:rPr>
          <w:fldChar w:fldCharType="end"/>
        </w:r>
      </w:del>
      <w:ins w:id="257" w:author="Hannah McSorley" w:date="2020-08-05T02:53:00Z">
        <w:r w:rsidR="005D6F31">
          <w:fldChar w:fldCharType="begin"/>
        </w:r>
        <w:r w:rsidR="005D6F31">
          <w:instrText xml:space="preserve"> HYPERLINK \l "ref-BC2019" \h </w:instrText>
        </w:r>
        <w:r w:rsidR="005D6F31">
          <w:fldChar w:fldCharType="separate"/>
        </w:r>
        <w:r w:rsidR="005D6F31">
          <w:rPr>
            <w:rStyle w:val="Hyperlink"/>
          </w:rPr>
          <w:t>2017</w:t>
        </w:r>
        <w:r w:rsidR="005D6F31">
          <w:rPr>
            <w:rStyle w:val="Hyperlink"/>
          </w:rPr>
          <w:fldChar w:fldCharType="end"/>
        </w:r>
      </w:ins>
      <w:r w:rsidR="005D6F31">
        <w:t xml:space="preserve">). Stable source water conditions lead to predictable treatment procedures, while fluctuating source water quality </w:t>
      </w:r>
      <w:del w:id="258" w:author="Hannah McSorley" w:date="2020-08-05T02:53:00Z">
        <w:r>
          <w:delText>creates</w:delText>
        </w:r>
      </w:del>
      <w:ins w:id="259" w:author="Hannah McSorley" w:date="2020-08-05T02:53:00Z">
        <w:r w:rsidR="005D6F31">
          <w:t>can create</w:t>
        </w:r>
      </w:ins>
      <w:r w:rsidR="005D6F31">
        <w:t xml:space="preserve"> treatment challenges (</w:t>
      </w:r>
      <w:proofErr w:type="spellStart"/>
      <w:r w:rsidR="005D6F31">
        <w:t>Emelko</w:t>
      </w:r>
      <w:proofErr w:type="spellEnd"/>
      <w:r w:rsidR="005D6F31">
        <w:t xml:space="preserve"> et al. </w:t>
      </w:r>
      <w:del w:id="260" w:author="Hannah McSorley" w:date="2020-08-05T02:53:00Z">
        <w:r w:rsidR="0061415C">
          <w:fldChar w:fldCharType="begin"/>
        </w:r>
        <w:r w:rsidR="0061415C">
          <w:delInstrText xml:space="preserve"> HYPERLINK \l "ref-Emelko2011" \h </w:delInstrText>
        </w:r>
        <w:r w:rsidR="0061415C">
          <w:fldChar w:fldCharType="separate"/>
        </w:r>
        <w:r>
          <w:rPr>
            <w:rStyle w:val="Hyperlink"/>
          </w:rPr>
          <w:delText>2011</w:delText>
        </w:r>
        <w:r w:rsidR="0061415C">
          <w:rPr>
            <w:rStyle w:val="Hyperlink"/>
          </w:rPr>
          <w:fldChar w:fldCharType="end"/>
        </w:r>
      </w:del>
      <w:ins w:id="261" w:author="Hannah McSorley" w:date="2020-08-05T02:53:00Z">
        <w:r w:rsidR="005D6F31">
          <w:fldChar w:fldCharType="begin"/>
        </w:r>
        <w:r w:rsidR="005D6F31">
          <w:instrText xml:space="preserve"> HYPERLINK \l "ref-Emelko2011" \h </w:instrText>
        </w:r>
        <w:r w:rsidR="005D6F31">
          <w:fldChar w:fldCharType="separate"/>
        </w:r>
        <w:r w:rsidR="005D6F31">
          <w:rPr>
            <w:rStyle w:val="Hyperlink"/>
          </w:rPr>
          <w:t>2011</w:t>
        </w:r>
        <w:r w:rsidR="005D6F31">
          <w:rPr>
            <w:rStyle w:val="Hyperlink"/>
          </w:rPr>
          <w:fldChar w:fldCharType="end"/>
        </w:r>
      </w:ins>
      <w:r w:rsidR="005D6F31">
        <w:t xml:space="preserve">). Treatment effectiveness is influenced, for example, by turbidity levels (i.e. suspended solids), varying temperature, dissolved oxygen, pH and </w:t>
      </w:r>
      <w:ins w:id="262" w:author="Hannah McSorley" w:date="2020-08-05T02:53:00Z">
        <w:r w:rsidR="005D6F31">
          <w:t xml:space="preserve">dissolved </w:t>
        </w:r>
      </w:ins>
      <w:r w:rsidR="005D6F31">
        <w:t>natural organic matter.</w:t>
      </w:r>
    </w:p>
    <w:p w14:paraId="7F109B9D" w14:textId="77777777" w:rsidR="00D3555D" w:rsidRDefault="005D6F31">
      <w:r>
        <w:t> </w:t>
      </w:r>
    </w:p>
    <w:p w14:paraId="3B2EC5AE" w14:textId="77777777" w:rsidR="00D3555D" w:rsidRDefault="005D6F31">
      <w:pPr>
        <w:pStyle w:val="Heading4"/>
        <w:rPr>
          <w:ins w:id="263" w:author="Hannah McSorley" w:date="2020-08-05T02:53:00Z"/>
        </w:rPr>
      </w:pPr>
      <w:bookmarkStart w:id="264" w:name="Xf0154c72fa393fdd80636869b14743d3cef7466"/>
      <w:bookmarkStart w:id="265" w:name="_Toc47488274"/>
      <w:r>
        <w:t xml:space="preserve">Aqueous natural organic matter </w:t>
      </w:r>
      <w:ins w:id="266" w:author="Hannah McSorley" w:date="2020-08-05T02:53:00Z">
        <w:r>
          <w:t>in drinking source water supply</w:t>
        </w:r>
        <w:bookmarkEnd w:id="264"/>
        <w:bookmarkEnd w:id="265"/>
      </w:ins>
    </w:p>
    <w:p w14:paraId="0C627091" w14:textId="77777777" w:rsidR="00D3555D" w:rsidRDefault="005D6F31">
      <w:pPr>
        <w:rPr>
          <w:ins w:id="267" w:author="Hannah McSorley" w:date="2020-08-05T02:53:00Z"/>
        </w:rPr>
      </w:pPr>
      <w:ins w:id="268" w:author="Hannah McSorley" w:date="2020-08-05T02:53:00Z">
        <w:r>
          <w:t xml:space="preserve">Natural organic matter </w:t>
        </w:r>
      </w:ins>
      <w:r>
        <w:t>(NOM)</w:t>
      </w:r>
      <w:ins w:id="269" w:author="Hannah McSorley" w:date="2020-08-05T02:53:00Z">
        <w:r>
          <w:t xml:space="preserve">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r>
          <w:fldChar w:fldCharType="begin"/>
        </w:r>
        <w:r>
          <w:instrText xml:space="preserve"> HYPERLINK \l "ref-Peuravuori1997" \h </w:instrText>
        </w:r>
        <w:r>
          <w:fldChar w:fldCharType="separate"/>
        </w:r>
        <w:r>
          <w:rPr>
            <w:rStyle w:val="Hyperlink"/>
          </w:rPr>
          <w:t>1997</w:t>
        </w:r>
        <w:r>
          <w:rPr>
            <w:rStyle w:val="Hyperlink"/>
          </w:rPr>
          <w:fldChar w:fldCharType="end"/>
        </w:r>
        <w:r>
          <w:t xml:space="preserve"> ; Aiken, Hsu-Kim, and Ryan </w:t>
        </w:r>
        <w:r>
          <w:fldChar w:fldCharType="begin"/>
        </w:r>
        <w:r>
          <w:instrText xml:space="preserve"> HYPERLINK \l "ref-Aiken2011" \h </w:instrText>
        </w:r>
        <w:r>
          <w:fldChar w:fldCharType="separate"/>
        </w:r>
        <w:r>
          <w:rPr>
            <w:rStyle w:val="Hyperlink"/>
          </w:rPr>
          <w:t>2011</w:t>
        </w:r>
        <w:r>
          <w:rPr>
            <w:rStyle w:val="Hyperlink"/>
          </w:rPr>
          <w:fldChar w:fldCharType="end"/>
        </w:r>
        <w:r>
          <w:t xml:space="preserve">; </w:t>
        </w:r>
        <w:proofErr w:type="spellStart"/>
        <w:r>
          <w:t>Matilainen</w:t>
        </w:r>
        <w:proofErr w:type="spellEnd"/>
        <w:r>
          <w:t xml:space="preserve"> et al. </w:t>
        </w:r>
        <w:r>
          <w:fldChar w:fldCharType="begin"/>
        </w:r>
        <w:r>
          <w:instrText xml:space="preserve"> HYPERLINK \l "ref-Matilainen2011" \h </w:instrText>
        </w:r>
        <w:r>
          <w:fldChar w:fldCharType="separate"/>
        </w:r>
        <w:r>
          <w:rPr>
            <w:rStyle w:val="Hyperlink"/>
          </w:rPr>
          <w:t>2011</w:t>
        </w:r>
        <w:r>
          <w:rPr>
            <w:rStyle w:val="Hyperlink"/>
          </w:rPr>
          <w:fldChar w:fldCharType="end"/>
        </w:r>
        <w:r>
          <w:t xml:space="preserve">; </w:t>
        </w:r>
        <w:proofErr w:type="spellStart"/>
        <w:r>
          <w:t>Ruhala</w:t>
        </w:r>
        <w:proofErr w:type="spellEnd"/>
        <w:r>
          <w:t xml:space="preserve"> and </w:t>
        </w:r>
        <w:proofErr w:type="spellStart"/>
        <w:r>
          <w:t>Zarnetske</w:t>
        </w:r>
        <w:proofErr w:type="spellEnd"/>
        <w:r>
          <w:t xml:space="preserve"> </w:t>
        </w:r>
        <w:r>
          <w:fldChar w:fldCharType="begin"/>
        </w:r>
        <w:r>
          <w:instrText xml:space="preserve"> HYPERLINK \l "ref-Ruhala2017" \h </w:instrText>
        </w:r>
        <w:r>
          <w:fldChar w:fldCharType="separate"/>
        </w:r>
        <w:r>
          <w:rPr>
            <w:rStyle w:val="Hyperlink"/>
          </w:rPr>
          <w:t>2017</w:t>
        </w:r>
        <w:r>
          <w:rPr>
            <w:rStyle w:val="Hyperlink"/>
          </w:rPr>
          <w:fldChar w:fldCharType="end"/>
        </w:r>
        <w:r>
          <w:t>).</w:t>
        </w:r>
      </w:ins>
      <w:moveToRangeStart w:id="270" w:author="Hannah McSorley" w:date="2020-08-05T02:53:00Z" w:name="move47488423"/>
      <w:moveTo w:id="271" w:author="Hannah McSorley" w:date="2020-08-05T02:53:00Z">
        <w:r>
          <w:t xml:space="preserve"> NOM can be introduced to </w:t>
        </w:r>
        <w:r>
          <w:lastRenderedPageBreak/>
          <w:t xml:space="preserve">a water body from terrestrial sources (i.e. allochthonous NOM) or generated through in-stream processes (i.e. autochthonous NOM) which are often associated with autotrophic organisms like algae and cyanobacteria (Health Canada </w:t>
        </w:r>
      </w:moveTo>
      <w:moveToRangeEnd w:id="270"/>
      <w:ins w:id="272" w:author="Hannah McSorley" w:date="2020-08-05T02:53:00Z">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r>
          <w:t xml:space="preserve">; Epps </w:t>
        </w:r>
        <w:r>
          <w:fldChar w:fldCharType="begin"/>
        </w:r>
        <w:r>
          <w:instrText xml:space="preserve"> HYPERLINK \l "ref-Epps1994" \h </w:instrText>
        </w:r>
        <w:r>
          <w:fldChar w:fldCharType="separate"/>
        </w:r>
        <w:r>
          <w:rPr>
            <w:rStyle w:val="Hyperlink"/>
          </w:rPr>
          <w:t>1994</w:t>
        </w:r>
        <w:r>
          <w:rPr>
            <w:rStyle w:val="Hyperlink"/>
          </w:rPr>
          <w:fldChar w:fldCharType="end"/>
        </w:r>
        <w:r>
          <w:t>).</w:t>
        </w:r>
      </w:ins>
      <w:moveToRangeStart w:id="273" w:author="Hannah McSorley" w:date="2020-08-05T02:53:00Z" w:name="move47488424"/>
      <w:moveTo w:id="274" w:author="Hannah McSorley" w:date="2020-08-05T02:53:00Z">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moveTo>
      <w:moveToRangeEnd w:id="273"/>
      <w:ins w:id="275"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r>
          <w:t xml:space="preserve">; Health Canada </w:t>
        </w:r>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r>
          <w:t>).</w:t>
        </w:r>
      </w:ins>
    </w:p>
    <w:p w14:paraId="378521AD" w14:textId="77777777" w:rsidR="00D3555D" w:rsidRDefault="005D6F31">
      <w:pPr>
        <w:rPr>
          <w:ins w:id="276" w:author="Hannah McSorley" w:date="2020-08-05T02:53:00Z"/>
        </w:rPr>
      </w:pPr>
      <w:ins w:id="277" w:author="Hannah McSorley" w:date="2020-08-05T02:53:00Z">
        <w:r>
          <w:t> </w:t>
        </w:r>
      </w:ins>
    </w:p>
    <w:p w14:paraId="0969A9C4" w14:textId="4F18FB80" w:rsidR="00D3555D" w:rsidRDefault="005D6F31">
      <w:ins w:id="278" w:author="Hannah McSorley" w:date="2020-08-05T02:53:00Z">
        <w:r>
          <w:t>For drinking water, NOM</w:t>
        </w:r>
      </w:ins>
      <w:r>
        <w:t xml:space="preserve">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del w:id="279" w:author="Hannah McSorley" w:date="2020-08-05T02:53:00Z">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 xml:space="preserve">, </w:delText>
        </w:r>
        <w:r w:rsidR="0061415C">
          <w:fldChar w:fldCharType="begin"/>
        </w:r>
        <w:r w:rsidR="0061415C">
          <w:delInstrText xml:space="preserve"> HYPERLINK \l "ref-HealthCanada2019a"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"ref-HealthCanada2019a" \h </w:delInstrText>
        </w:r>
        <w:r w:rsidR="0061415C">
          <w:fldChar w:fldCharType="separate"/>
        </w:r>
        <w:r w:rsidR="006D238B">
          <w:rPr>
            <w:rStyle w:val="Hyperlink"/>
          </w:rPr>
          <w:delText>b</w:delText>
        </w:r>
        <w:r w:rsidR="0061415C">
          <w:rPr>
            <w:rStyle w:val="Hyperlink"/>
          </w:rPr>
          <w:fldChar w:fldCharType="end"/>
        </w:r>
        <w:r w:rsidR="006D238B">
          <w:delText xml:space="preserve">). However, source water NOM can interfere with effective drinking water treatment and therefore BC source drinking water quality guidelines include colour as an indicator of aqueous NOM (British Columbia Ministry of Environment </w:delText>
        </w:r>
        <w:r w:rsidR="0061415C">
          <w:fldChar w:fldCharType="begin"/>
        </w:r>
        <w:r w:rsidR="0061415C">
          <w:delInstrText xml:space="preserve"> HYPERLINK \l "ref-BC2019" \h </w:delInstrText>
        </w:r>
        <w:r w:rsidR="0061415C">
          <w:fldChar w:fldCharType="separate"/>
        </w:r>
        <w:r w:rsidR="006D238B">
          <w:rPr>
            <w:rStyle w:val="Hyperlink"/>
          </w:rPr>
          <w:delText>2017</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w:delText>
        </w:r>
      </w:del>
      <w:ins w:id="280" w:author="Hannah McSorley" w:date="2020-08-05T02:53:00Z">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r>
          <w:t xml:space="preserve">, </w:t>
        </w:r>
        <w:r>
          <w:fldChar w:fldCharType="begin"/>
        </w:r>
        <w:r>
          <w:instrText xml:space="preserve"> HYPERLINK \l "ref-HealthCanada2019a"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"ref-HealthCanada2019a" \h </w:instrText>
        </w:r>
        <w:r>
          <w:fldChar w:fldCharType="separate"/>
        </w:r>
        <w:r>
          <w:rPr>
            <w:rStyle w:val="Hyperlink"/>
          </w:rPr>
          <w:t>b</w:t>
        </w:r>
        <w:proofErr w:type="spellEnd"/>
        <w:r>
          <w:rPr>
            <w:rStyle w:val="Hyperlink"/>
          </w:rPr>
          <w:fldChar w:fldCharType="end"/>
        </w:r>
        <w:r>
          <w:t>). However, source water NOM can interfere with effective drinking water treatment.</w:t>
        </w:r>
      </w:ins>
      <w:r>
        <w:t xml:space="preserve"> Depending on infrastructure design and operation of a drinking water treatment plant, elevated levels of NOM in source water can </w:t>
      </w:r>
      <w:ins w:id="281" w:author="Hannah McSorley" w:date="2020-08-05T02:53:00Z">
        <w:r>
          <w:t xml:space="preserve">affect coagulation efficiency and </w:t>
        </w:r>
      </w:ins>
      <w:r>
        <w:t xml:space="preserve">increase coagulant demand </w:t>
      </w:r>
      <w:del w:id="282" w:author="Hannah McSorley" w:date="2020-08-05T02:53:00Z">
        <w:r w:rsidR="006D238B">
          <w:delText>which increases</w:delText>
        </w:r>
      </w:del>
      <w:ins w:id="283" w:author="Hannah McSorley" w:date="2020-08-05T02:53:00Z">
        <w:r>
          <w:t>and</w:t>
        </w:r>
      </w:ins>
      <w:r>
        <w:t xml:space="preserve"> the </w:t>
      </w:r>
      <w:ins w:id="284" w:author="Hannah McSorley" w:date="2020-08-05T02:53:00Z">
        <w:r>
          <w:t xml:space="preserve">resulting </w:t>
        </w:r>
      </w:ins>
      <w:r>
        <w:t xml:space="preserve">production of sludge (to be disposed </w:t>
      </w:r>
      <w:commentRangeStart w:id="285"/>
      <w:r>
        <w:t>of</w:t>
      </w:r>
      <w:commentRangeEnd w:id="285"/>
      <w:r w:rsidR="0047395D">
        <w:rPr>
          <w:rStyle w:val="CommentReference"/>
        </w:rPr>
        <w:commentReference w:id="285"/>
      </w:r>
      <w:del w:id="286" w:author="Hannah McSorley" w:date="2020-08-05T02:53:00Z">
        <w:r w:rsidR="006D238B">
          <w:delText>) and promote</w:delText>
        </w:r>
      </w:del>
      <w:ins w:id="287" w:author="Hannah McSorley" w:date="2020-08-05T02:53:00Z">
        <w:r>
          <w:t xml:space="preserve">). </w:t>
        </w:r>
        <w:commentRangeStart w:id="288"/>
        <w:r>
          <w:t>NOM</w:t>
        </w:r>
      </w:ins>
      <w:commentRangeEnd w:id="288"/>
      <w:r w:rsidR="0047395D">
        <w:rPr>
          <w:rStyle w:val="CommentReference"/>
        </w:rPr>
        <w:commentReference w:id="288"/>
      </w:r>
      <w:ins w:id="289" w:author="Hannah McSorley" w:date="2020-08-05T02:53:00Z">
        <w:r>
          <w:t xml:space="preserve"> in source water reduces treatment effectiveness by interfering with oxidative processes such as ultraviolet (UV) disinfection and/or increasing chlorination demand and promoting</w:t>
        </w:r>
      </w:ins>
      <w:r>
        <w:t xml:space="preserve">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del w:id="290" w:author="Hannah McSorley" w:date="2020-08-05T02:53:00Z">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del>
      <w:ins w:id="291" w:author="Hannah McSorley" w:date="2020-08-05T02:53:00Z">
        <w:r>
          <w:fldChar w:fldCharType="begin"/>
        </w:r>
        <w:r>
          <w:instrText xml:space="preserve"> HYPERLINK \l "ref-Matilainen2010" \h </w:instrText>
        </w:r>
        <w:r>
          <w:fldChar w:fldCharType="separate"/>
        </w:r>
        <w:r>
          <w:rPr>
            <w:rStyle w:val="Hyperlink"/>
          </w:rPr>
          <w:t>2010</w:t>
        </w:r>
        <w:r>
          <w:rPr>
            <w:rStyle w:val="Hyperlink"/>
          </w:rPr>
          <w:fldChar w:fldCharType="end"/>
        </w:r>
      </w:ins>
      <w:r>
        <w:t xml:space="preserve">; Health Canada </w:t>
      </w:r>
      <w:del w:id="292" w:author="Hannah McSorley" w:date="2020-08-05T02:53:00Z">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del>
      <w:ins w:id="293" w:author="Hannah McSorley" w:date="2020-08-05T02:53:00Z">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ins>
      <w:r>
        <w:t xml:space="preserve">). </w:t>
      </w:r>
      <w:del w:id="294" w:author="Hannah McSorley" w:date="2020-08-05T02:53:00Z">
        <w:r w:rsidR="006D238B">
          <w:delText>NOM reduces treatment effectiveness by interfering with ultraviolet (UV) disinfection and/or increasing chlorination demand; NOM can effect coagulation efficiency and oxidative processes; and because</w:delText>
        </w:r>
      </w:del>
      <w:ins w:id="295" w:author="Hannah McSorley" w:date="2020-08-05T02:53:00Z">
        <w:r>
          <w:t>Furthermore,</w:t>
        </w:r>
      </w:ins>
      <w:r>
        <w:t xml:space="preserve"> NOM promotes biological growth, </w:t>
      </w:r>
      <w:del w:id="296" w:author="Hannah McSorley" w:date="2020-08-05T02:53:00Z">
        <w:r w:rsidR="006D238B">
          <w:delText>it</w:delText>
        </w:r>
      </w:del>
      <w:ins w:id="297" w:author="Hannah McSorley" w:date="2020-08-05T02:53:00Z">
        <w:r>
          <w:t>which</w:t>
        </w:r>
      </w:ins>
      <w:r>
        <w:t xml:space="preserve"> can lead to </w:t>
      </w:r>
      <w:ins w:id="298" w:author="Hannah McSorley" w:date="2020-08-05T02:53:00Z">
        <w:r>
          <w:t>bio-</w:t>
        </w:r>
      </w:ins>
      <w:r>
        <w:t xml:space="preserve">fouling of treatment and distribution infrastructure (British Columbia Ministry of Environment </w:t>
      </w:r>
      <w:del w:id="299" w:author="Hannah McSorley" w:date="2020-08-05T02:53:00Z">
        <w:r w:rsidR="0061415C">
          <w:fldChar w:fldCharType="begin"/>
        </w:r>
        <w:r w:rsidR="0061415C">
          <w:delInstrText xml:space="preserve"> HYPERLINK \l "ref-BC2019" \h </w:delInstrText>
        </w:r>
        <w:r w:rsidR="0061415C">
          <w:fldChar w:fldCharType="separate"/>
        </w:r>
        <w:r w:rsidR="006D238B">
          <w:rPr>
            <w:rStyle w:val="Hyperlink"/>
          </w:rPr>
          <w:delText>2017</w:delText>
        </w:r>
        <w:r w:rsidR="0061415C">
          <w:rPr>
            <w:rStyle w:val="Hyperlink"/>
          </w:rPr>
          <w:fldChar w:fldCharType="end"/>
        </w:r>
      </w:del>
      <w:ins w:id="300" w:author="Hannah McSorley" w:date="2020-08-05T02:53:00Z">
        <w:r>
          <w:fldChar w:fldCharType="begin"/>
        </w:r>
        <w:r>
          <w:instrText xml:space="preserve"> HYPERLINK \l "ref-BC2019" \h </w:instrText>
        </w:r>
        <w:r>
          <w:fldChar w:fldCharType="separate"/>
        </w:r>
        <w:r>
          <w:rPr>
            <w:rStyle w:val="Hyperlink"/>
          </w:rPr>
          <w:t>2017</w:t>
        </w:r>
        <w:r>
          <w:rPr>
            <w:rStyle w:val="Hyperlink"/>
          </w:rPr>
          <w:fldChar w:fldCharType="end"/>
        </w:r>
      </w:ins>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del w:id="301" w:author="Hannah McSorley" w:date="2020-08-05T02:53:00Z">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del>
      <w:ins w:id="302" w:author="Hannah McSorley" w:date="2020-08-05T02:53:00Z">
        <w:r>
          <w:fldChar w:fldCharType="begin"/>
        </w:r>
        <w:r>
          <w:instrText xml:space="preserve"> HYPERLINK \l "ref-Matilainen2010" \h </w:instrText>
        </w:r>
        <w:r>
          <w:fldChar w:fldCharType="separate"/>
        </w:r>
        <w:r>
          <w:rPr>
            <w:rStyle w:val="Hyperlink"/>
          </w:rPr>
          <w:t>2010</w:t>
        </w:r>
        <w:r>
          <w:rPr>
            <w:rStyle w:val="Hyperlink"/>
          </w:rPr>
          <w:fldChar w:fldCharType="end"/>
        </w:r>
      </w:ins>
      <w:r>
        <w:t xml:space="preserve">; Health Canada </w:t>
      </w:r>
      <w:del w:id="303" w:author="Hannah McSorley" w:date="2020-08-05T02:53:00Z">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del>
      <w:ins w:id="304" w:author="Hannah McSorley" w:date="2020-08-05T02:53:00Z">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ins>
      <w:r>
        <w:t xml:space="preserve">; </w:t>
      </w:r>
      <w:proofErr w:type="spellStart"/>
      <w:r>
        <w:t>Jacangelo</w:t>
      </w:r>
      <w:proofErr w:type="spellEnd"/>
      <w:r>
        <w:t xml:space="preserve"> et al. </w:t>
      </w:r>
      <w:del w:id="305" w:author="Hannah McSorley" w:date="2020-08-05T02:53:00Z">
        <w:r w:rsidR="0061415C">
          <w:fldChar w:fldCharType="begin"/>
        </w:r>
        <w:r w:rsidR="0061415C">
          <w:delInstrText xml:space="preserve"> HYPERLINK \l "ref-Jacangelo1995" \h </w:delInstrText>
        </w:r>
        <w:r w:rsidR="0061415C">
          <w:fldChar w:fldCharType="separate"/>
        </w:r>
        <w:r w:rsidR="006D238B">
          <w:rPr>
            <w:rStyle w:val="Hyperlink"/>
          </w:rPr>
          <w:delText>1995</w:delText>
        </w:r>
        <w:r w:rsidR="0061415C">
          <w:rPr>
            <w:rStyle w:val="Hyperlink"/>
          </w:rPr>
          <w:fldChar w:fldCharType="end"/>
        </w:r>
      </w:del>
      <w:ins w:id="306" w:author="Hannah McSorley" w:date="2020-08-05T02:53:00Z">
        <w:r>
          <w:fldChar w:fldCharType="begin"/>
        </w:r>
        <w:r>
          <w:instrText xml:space="preserve"> HYPERLINK \l "ref-Jacangelo1995" \h </w:instrText>
        </w:r>
        <w:r>
          <w:fldChar w:fldCharType="separate"/>
        </w:r>
        <w:r>
          <w:rPr>
            <w:rStyle w:val="Hyperlink"/>
          </w:rPr>
          <w:t>1995</w:t>
        </w:r>
        <w:r>
          <w:rPr>
            <w:rStyle w:val="Hyperlink"/>
          </w:rPr>
          <w:fldChar w:fldCharType="end"/>
        </w:r>
      </w:ins>
      <w:r>
        <w:t>).</w:t>
      </w:r>
    </w:p>
    <w:p w14:paraId="35A2755B" w14:textId="77777777" w:rsidR="00D3555D" w:rsidRDefault="005D6F31">
      <w:r>
        <w:t> </w:t>
      </w:r>
    </w:p>
    <w:p w14:paraId="347D03E5" w14:textId="77777777" w:rsidR="00D3555D" w:rsidRDefault="005D6F31">
      <w:pPr>
        <w:rPr>
          <w:ins w:id="307" w:author="Hannah McSorley" w:date="2020-08-05T02:53:00Z"/>
        </w:rPr>
      </w:pPr>
      <w:ins w:id="308" w:author="Hannah McSorley" w:date="2020-08-05T02:53:00Z">
        <w:r>
          <w:t xml:space="preserve">Molecular structures of NOM can contain varying ratios of nitrogen, silica, oxygen and hydrogen and are composed primarily of carbon; thus, organic carbon is often quantified as a proxy for </w:t>
        </w:r>
        <w:r>
          <w:lastRenderedPageBreak/>
          <w:t xml:space="preserve">NOM concentration (Cory, Elizabeth W. Boyer, and McKnight </w:t>
        </w:r>
        <w:r>
          <w:fldChar w:fldCharType="begin"/>
        </w:r>
        <w:r>
          <w:instrText xml:space="preserve"> HYPERLINK \l "ref-Cory2011" \h </w:instrText>
        </w:r>
        <w:r>
          <w:fldChar w:fldCharType="separate"/>
        </w:r>
        <w:r>
          <w:rPr>
            <w:rStyle w:val="Hyperlink"/>
          </w:rPr>
          <w:t>2011</w:t>
        </w:r>
        <w:r>
          <w:rPr>
            <w:rStyle w:val="Hyperlink"/>
          </w:rPr>
          <w:fldChar w:fldCharType="end"/>
        </w:r>
        <w:r>
          <w:t xml:space="preserve">; Health Canada </w:t>
        </w:r>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r>
          <w:fldChar w:fldCharType="begin"/>
        </w:r>
        <w:r>
          <w:instrText xml:space="preserve"> HYPERLINK \l "ref-Matilainen2010" \h </w:instrText>
        </w:r>
        <w:r>
          <w:fldChar w:fldCharType="separate"/>
        </w:r>
        <w:r>
          <w:rPr>
            <w:rStyle w:val="Hyperlink"/>
          </w:rPr>
          <w:t>2010</w:t>
        </w:r>
        <w:r>
          <w:rPr>
            <w:rStyle w:val="Hyperlink"/>
          </w:rPr>
          <w:fldChar w:fldCharType="end"/>
        </w:r>
        <w:r>
          <w:t xml:space="preserve">; Critten, John C. </w:t>
        </w:r>
      </w:ins>
      <w:moveToRangeStart w:id="309" w:author="Hannah McSorley" w:date="2020-08-05T02:53:00Z" w:name="move47488425"/>
      <w:moveTo w:id="310" w:author="Hannah McSorley" w:date="2020-08-05T02:53:00Z">
        <w:r>
          <w:t xml:space="preserve">Trussell, Rhodes. Hand, David. Howe, Kerry. </w:t>
        </w:r>
        <w:proofErr w:type="spellStart"/>
        <w:r>
          <w:t>Tchobanoglous</w:t>
        </w:r>
        <w:proofErr w:type="spellEnd"/>
        <w:r>
          <w:t xml:space="preserve"> </w:t>
        </w:r>
      </w:moveTo>
      <w:moveToRangeEnd w:id="309"/>
      <w:ins w:id="311" w:author="Hannah McSorley" w:date="2020-08-05T02:53:00Z">
        <w:r>
          <w:fldChar w:fldCharType="begin"/>
        </w:r>
        <w:r>
          <w:instrText xml:space="preserve"> HYPERLINK \l "ref-MWH2014" \h </w:instrText>
        </w:r>
        <w:r>
          <w:fldChar w:fldCharType="separate"/>
        </w:r>
        <w:r>
          <w:rPr>
            <w:rStyle w:val="Hyperlink"/>
          </w:rPr>
          <w:t>2014</w:t>
        </w:r>
        <w:r>
          <w:rPr>
            <w:rStyle w:val="Hyperlink"/>
          </w:rPr>
          <w:fldChar w:fldCharType="end"/>
        </w:r>
        <w:r>
          <w:t xml:space="preserve">). Total organic carbon (TOC) is operationally divided into particulate and dissolved fractions (POC and DOC, respectively) which are typically distinguished based on separation by a 0.45-micron filter (Baird, Eaton, and Rice </w:t>
        </w:r>
        <w:r>
          <w:fldChar w:fldCharType="begin"/>
        </w:r>
        <w:r>
          <w:instrText xml:space="preserve"> HYPERLINK \l "ref-StdMet5310" \h </w:instrText>
        </w:r>
        <w:r>
          <w:fldChar w:fldCharType="separate"/>
        </w:r>
        <w:proofErr w:type="spellStart"/>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proofErr w:type="spellEnd"/>
        <w:r>
          <w:rPr>
            <w:rStyle w:val="Hyperlink"/>
          </w:rPr>
          <w:fldChar w:fldCharType="end"/>
        </w:r>
        <w:r>
          <w:t xml:space="preserve">; Aiken, Hsu-Kim, and Ryan </w:t>
        </w:r>
        <w:r>
          <w:fldChar w:fldCharType="begin"/>
        </w:r>
        <w:r>
          <w:instrText xml:space="preserve"> HYPERLINK \l "ref-Aiken2011" \h </w:instrText>
        </w:r>
        <w:r>
          <w:fldChar w:fldCharType="separate"/>
        </w:r>
        <w:r>
          <w:rPr>
            <w:rStyle w:val="Hyperlink"/>
          </w:rPr>
          <w:t>2011</w:t>
        </w:r>
        <w:r>
          <w:rPr>
            <w:rStyle w:val="Hyperlink"/>
          </w:rPr>
          <w:fldChar w:fldCharType="end"/>
        </w:r>
        <w:r>
          <w:t>).</w:t>
        </w:r>
      </w:ins>
      <w:moveToRangeStart w:id="312" w:author="Hannah McSorley" w:date="2020-08-05T02:53:00Z" w:name="move47488426"/>
      <w:moveTo w:id="313" w:author="Hannah McSorley" w:date="2020-08-05T02:53:00Z">
        <w:r>
          <w:t xml:space="preserve"> Generally, DOC is the predominant fraction of TOC in surface water, and the amount of DBPs in treated water is proportional to raw water DOC concentration (</w:t>
        </w:r>
        <w:proofErr w:type="spellStart"/>
        <w:r>
          <w:t>Weishaar</w:t>
        </w:r>
        <w:proofErr w:type="spellEnd"/>
        <w:r>
          <w:t xml:space="preserve"> et al. </w:t>
        </w:r>
      </w:moveTo>
      <w:moveToRangeEnd w:id="312"/>
      <w:ins w:id="314" w:author="Hannah McSorley" w:date="2020-08-05T02:53:00Z">
        <w:r>
          <w:fldChar w:fldCharType="begin"/>
        </w:r>
        <w:r>
          <w:instrText xml:space="preserve"> HYPERLINK \l "ref-Weishaar2003" \h </w:instrText>
        </w:r>
        <w:r>
          <w:fldChar w:fldCharType="separate"/>
        </w:r>
        <w:r>
          <w:rPr>
            <w:rStyle w:val="Hyperlink"/>
          </w:rPr>
          <w:t>2003</w:t>
        </w:r>
        <w:r>
          <w:rPr>
            <w:rStyle w:val="Hyperlink"/>
          </w:rPr>
          <w:fldChar w:fldCharType="end"/>
        </w:r>
        <w:r>
          <w:t xml:space="preserve">; </w:t>
        </w:r>
        <w:proofErr w:type="spellStart"/>
        <w:r>
          <w:t>Ruhala</w:t>
        </w:r>
        <w:proofErr w:type="spellEnd"/>
        <w:r>
          <w:t xml:space="preserve"> and </w:t>
        </w:r>
        <w:proofErr w:type="spellStart"/>
        <w:r>
          <w:t>Zarnetske</w:t>
        </w:r>
        <w:proofErr w:type="spellEnd"/>
        <w:r>
          <w:t xml:space="preserve"> </w:t>
        </w:r>
        <w:r>
          <w:fldChar w:fldCharType="begin"/>
        </w:r>
        <w:r>
          <w:instrText xml:space="preserve"> HYPERLINK \l "ref-Ruhala2017" \h </w:instrText>
        </w:r>
        <w:r>
          <w:fldChar w:fldCharType="separate"/>
        </w:r>
        <w:r>
          <w:rPr>
            <w:rStyle w:val="Hyperlink"/>
          </w:rPr>
          <w:t>2017</w:t>
        </w:r>
        <w:r>
          <w:rPr>
            <w:rStyle w:val="Hyperlink"/>
          </w:rPr>
          <w:fldChar w:fldCharType="end"/>
        </w:r>
        <w:r>
          <w:t xml:space="preserve">; Chow et al. </w:t>
        </w:r>
        <w:r>
          <w:fldChar w:fldCharType="begin"/>
        </w:r>
        <w:r>
          <w:instrText xml:space="preserve"> HYPERLINK \l "ref-Chow2008" \h </w:instrText>
        </w:r>
        <w:r>
          <w:fldChar w:fldCharType="separate"/>
        </w:r>
        <w:r>
          <w:rPr>
            <w:rStyle w:val="Hyperlink"/>
          </w:rPr>
          <w:t>2008</w:t>
        </w:r>
        <w:r>
          <w:rPr>
            <w:rStyle w:val="Hyperlink"/>
          </w:rPr>
          <w:fldChar w:fldCharType="end"/>
        </w:r>
        <w:r>
          <w:t>).</w:t>
        </w:r>
      </w:ins>
    </w:p>
    <w:p w14:paraId="3B0B27E2" w14:textId="77777777" w:rsidR="00D3555D" w:rsidRDefault="005D6F31">
      <w:pPr>
        <w:rPr>
          <w:moveTo w:id="315" w:author="Hannah McSorley" w:date="2020-08-05T02:53:00Z"/>
        </w:rPr>
      </w:pPr>
      <w:moveToRangeStart w:id="316" w:author="Hannah McSorley" w:date="2020-08-05T02:53:00Z" w:name="move47488427"/>
      <w:moveTo w:id="317" w:author="Hannah McSorley" w:date="2020-08-05T02:53:00Z">
        <w:r>
          <w:t> </w:t>
        </w:r>
      </w:moveTo>
    </w:p>
    <w:p w14:paraId="3605CBB7" w14:textId="77777777" w:rsidR="00D3555D" w:rsidRDefault="005D6F31">
      <w:pPr>
        <w:rPr>
          <w:ins w:id="318" w:author="Hannah McSorley" w:date="2020-08-05T02:53:00Z"/>
        </w:rPr>
      </w:pPr>
      <w:moveTo w:id="319" w:author="Hannah McSorley" w:date="2020-08-05T02:53:00Z">
        <w:r>
          <w:t>In addition to acting as a precursor for DBPs, DOC (thus NOM) has been called a master variable due to it’s terrestrial-aquatic linkages, influence on water chemistry and role in contaminant transport (</w:t>
        </w:r>
        <w:proofErr w:type="spellStart"/>
        <w:r>
          <w:t>Zarnetske</w:t>
        </w:r>
        <w:proofErr w:type="spellEnd"/>
        <w:r>
          <w:t xml:space="preserve"> et al. </w:t>
        </w:r>
      </w:moveTo>
      <w:moveToRangeEnd w:id="316"/>
      <w:ins w:id="320"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r>
          <w:t xml:space="preserve">; </w:t>
        </w:r>
        <w:proofErr w:type="spellStart"/>
        <w:r>
          <w:t>Ruhala</w:t>
        </w:r>
        <w:proofErr w:type="spellEnd"/>
        <w:r>
          <w:t xml:space="preserve"> and </w:t>
        </w:r>
        <w:proofErr w:type="spellStart"/>
        <w:r>
          <w:t>Zarnetske</w:t>
        </w:r>
        <w:proofErr w:type="spellEnd"/>
        <w:r>
          <w:t xml:space="preserve"> </w:t>
        </w:r>
        <w:commentRangeStart w:id="321"/>
        <w:r>
          <w:fldChar w:fldCharType="begin"/>
        </w:r>
        <w:r>
          <w:instrText xml:space="preserve"> HYPERLINK \l "ref-Ruhala2017" \h </w:instrText>
        </w:r>
        <w:r>
          <w:fldChar w:fldCharType="separate"/>
        </w:r>
        <w:r>
          <w:rPr>
            <w:rStyle w:val="Hyperlink"/>
          </w:rPr>
          <w:t>2017</w:t>
        </w:r>
        <w:r>
          <w:rPr>
            <w:rStyle w:val="Hyperlink"/>
          </w:rPr>
          <w:fldChar w:fldCharType="end"/>
        </w:r>
      </w:ins>
      <w:commentRangeEnd w:id="321"/>
      <w:r w:rsidR="0047395D">
        <w:rPr>
          <w:rStyle w:val="CommentReference"/>
        </w:rPr>
        <w:commentReference w:id="321"/>
      </w:r>
      <w:ins w:id="322" w:author="Hannah McSorley" w:date="2020-08-05T02:53:00Z">
        <w:r>
          <w:t>).</w:t>
        </w:r>
      </w:ins>
      <w:moveToRangeStart w:id="323" w:author="Hannah McSorley" w:date="2020-08-05T02:53:00Z" w:name="move47488428"/>
      <w:moveTo w:id="324" w:author="Hannah McSorley" w:date="2020-08-05T02:53:00Z">
        <w:r>
          <w:t xml:space="preserve"> NOM is an energy source for aquatic heterotrophs, it has the ability to bind and transport contaminants in solution (e.g. </w:t>
        </w:r>
      </w:moveTo>
      <w:moveToRangeEnd w:id="323"/>
      <w:ins w:id="325" w:author="Hannah McSorley" w:date="2020-08-05T02:53:00Z">
        <w:r>
          <w:t>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r>
          <w:fldChar w:fldCharType="begin"/>
        </w:r>
        <w:r>
          <w:instrText xml:space="preserve"> HYPERLINK \l "ref-Matilainen2010" \h </w:instrText>
        </w:r>
        <w:r>
          <w:fldChar w:fldCharType="separate"/>
        </w:r>
        <w:r>
          <w:rPr>
            <w:rStyle w:val="Hyperlink"/>
          </w:rPr>
          <w:t>2010</w:t>
        </w:r>
        <w:r>
          <w:rPr>
            <w:rStyle w:val="Hyperlink"/>
          </w:rPr>
          <w:fldChar w:fldCharType="end"/>
        </w:r>
        <w:r>
          <w:t xml:space="preserve">; Oni et al. </w:t>
        </w:r>
        <w:r>
          <w:fldChar w:fldCharType="begin"/>
        </w:r>
        <w:r>
          <w:instrText xml:space="preserve"> HYPERLINK \l "ref-Oni2013" \h </w:instrText>
        </w:r>
        <w:r>
          <w:fldChar w:fldCharType="separate"/>
        </w:r>
        <w:r>
          <w:rPr>
            <w:rStyle w:val="Hyperlink"/>
          </w:rPr>
          <w:t>2013</w:t>
        </w:r>
        <w:r>
          <w:rPr>
            <w:rStyle w:val="Hyperlink"/>
          </w:rPr>
          <w:fldChar w:fldCharType="end"/>
        </w:r>
        <w:r>
          <w:t xml:space="preserve">; Aiken, Hsu-Kim, and Ryan </w:t>
        </w:r>
        <w:r>
          <w:fldChar w:fldCharType="begin"/>
        </w:r>
        <w:r>
          <w:instrText xml:space="preserve"> HYPERLINK \l "ref-Aiken2011" \h </w:instrText>
        </w:r>
        <w:r>
          <w:fldChar w:fldCharType="separate"/>
        </w:r>
        <w:r>
          <w:rPr>
            <w:rStyle w:val="Hyperlink"/>
          </w:rPr>
          <w:t>2011</w:t>
        </w:r>
        <w:r>
          <w:rPr>
            <w:rStyle w:val="Hyperlink"/>
          </w:rPr>
          <w:fldChar w:fldCharType="end"/>
        </w:r>
        <w:r>
          <w:t xml:space="preserve">; </w:t>
        </w:r>
        <w:proofErr w:type="spellStart"/>
        <w:r>
          <w:t>Weishaar</w:t>
        </w:r>
        <w:proofErr w:type="spellEnd"/>
        <w:r>
          <w:t xml:space="preserve"> et al. </w:t>
        </w:r>
        <w:r>
          <w:fldChar w:fldCharType="begin"/>
        </w:r>
        <w:r>
          <w:instrText xml:space="preserve"> HYPERLINK \l "ref-Weishaar2003" \h </w:instrText>
        </w:r>
        <w:r>
          <w:fldChar w:fldCharType="separate"/>
        </w:r>
        <w:r>
          <w:rPr>
            <w:rStyle w:val="Hyperlink"/>
          </w:rPr>
          <w:t>2003</w:t>
        </w:r>
        <w:r>
          <w:rPr>
            <w:rStyle w:val="Hyperlink"/>
          </w:rPr>
          <w:fldChar w:fldCharType="end"/>
        </w:r>
        <w:r>
          <w:t xml:space="preserve">; </w:t>
        </w:r>
        <w:proofErr w:type="spellStart"/>
        <w:r>
          <w:t>LaZerte</w:t>
        </w:r>
        <w:proofErr w:type="spellEnd"/>
        <w:r>
          <w:t xml:space="preserve"> </w:t>
        </w:r>
        <w:r>
          <w:fldChar w:fldCharType="begin"/>
        </w:r>
        <w:r>
          <w:instrText xml:space="preserve"> HYPERLINK \l "ref-LaZerte1991" \h </w:instrText>
        </w:r>
        <w:r>
          <w:fldChar w:fldCharType="separate"/>
        </w:r>
        <w:r>
          <w:rPr>
            <w:rStyle w:val="Hyperlink"/>
          </w:rPr>
          <w:t>1991</w:t>
        </w:r>
        <w:r>
          <w:rPr>
            <w:rStyle w:val="Hyperlink"/>
          </w:rPr>
          <w:fldChar w:fldCharType="end"/>
        </w:r>
        <w:r>
          <w:t xml:space="preserve">; </w:t>
        </w:r>
        <w:proofErr w:type="spellStart"/>
        <w:r>
          <w:t>Palleiro</w:t>
        </w:r>
        <w:proofErr w:type="spellEnd"/>
        <w:r>
          <w:t xml:space="preserve"> et al. </w:t>
        </w:r>
        <w:r>
          <w:fldChar w:fldCharType="begin"/>
        </w:r>
        <w:r>
          <w:instrText xml:space="preserve"> HYPERLINK \l "ref-Palleiro2013" \h </w:instrText>
        </w:r>
        <w:r>
          <w:fldChar w:fldCharType="separate"/>
        </w:r>
        <w:r>
          <w:rPr>
            <w:rStyle w:val="Hyperlink"/>
          </w:rPr>
          <w:t>2013</w:t>
        </w:r>
        <w:r>
          <w:rPr>
            <w:rStyle w:val="Hyperlink"/>
          </w:rPr>
          <w:fldChar w:fldCharType="end"/>
        </w:r>
        <w:r>
          <w:t xml:space="preserve">; Stanley et al. </w:t>
        </w:r>
        <w:r>
          <w:fldChar w:fldCharType="begin"/>
        </w:r>
        <w:r>
          <w:instrText xml:space="preserve"> HYPERLINK \l "ref-Stanley2012" \h </w:instrText>
        </w:r>
        <w:r>
          <w:fldChar w:fldCharType="separate"/>
        </w:r>
        <w:r>
          <w:rPr>
            <w:rStyle w:val="Hyperlink"/>
          </w:rPr>
          <w:t>2012</w:t>
        </w:r>
        <w:r>
          <w:rPr>
            <w:rStyle w:val="Hyperlink"/>
          </w:rPr>
          <w:fldChar w:fldCharType="end"/>
        </w:r>
        <w:r>
          <w:t xml:space="preserve">; Cory, Elizabeth W. Boyer, and McKnight </w:t>
        </w:r>
        <w:r>
          <w:fldChar w:fldCharType="begin"/>
        </w:r>
        <w:r>
          <w:instrText xml:space="preserve"> HYPERLINK \l "ref-Cory2011" \h </w:instrText>
        </w:r>
        <w:r>
          <w:fldChar w:fldCharType="separate"/>
        </w:r>
        <w:r>
          <w:rPr>
            <w:rStyle w:val="Hyperlink"/>
          </w:rPr>
          <w:t>2011</w:t>
        </w:r>
        <w:r>
          <w:rPr>
            <w:rStyle w:val="Hyperlink"/>
          </w:rPr>
          <w:fldChar w:fldCharType="end"/>
        </w:r>
        <w:r>
          <w:t>).</w:t>
        </w:r>
      </w:ins>
    </w:p>
    <w:p w14:paraId="1764F151" w14:textId="77777777" w:rsidR="00D3555D" w:rsidRDefault="005D6F31">
      <w:pPr>
        <w:rPr>
          <w:ins w:id="326" w:author="Hannah McSorley" w:date="2020-08-05T02:53:00Z"/>
        </w:rPr>
      </w:pPr>
      <w:ins w:id="327" w:author="Hannah McSorley" w:date="2020-08-05T02:53:00Z">
        <w:r>
          <w:t> </w:t>
        </w:r>
      </w:ins>
    </w:p>
    <w:p w14:paraId="168A6EFE" w14:textId="30BA6C19" w:rsidR="00D3555D" w:rsidRDefault="005D6F31">
      <w:pPr>
        <w:rPr>
          <w:ins w:id="328" w:author="Hannah McSorley" w:date="2020-08-05T02:53:00Z"/>
        </w:rPr>
      </w:pPr>
      <w:ins w:id="329" w:author="Hannah McSorley" w:date="2020-08-05T02:53:00Z">
        <w:r>
          <w:t xml:space="preserve">Potential treatability concerns could result from the dynamic natural fluctuations in NOM character and concentrations across a water supply area and over time (Li et al. </w:t>
        </w:r>
        <w:r>
          <w:fldChar w:fldCharType="begin"/>
        </w:r>
        <w:r>
          <w:instrText xml:space="preserve"> HYPERLINK \l "ref-Li2014" \h </w:instrText>
        </w:r>
        <w:r>
          <w:fldChar w:fldCharType="separate"/>
        </w:r>
        <w:r>
          <w:rPr>
            <w:rStyle w:val="Hyperlink"/>
          </w:rPr>
          <w:t>2014</w:t>
        </w:r>
        <w:r>
          <w:rPr>
            <w:rStyle w:val="Hyperlink"/>
          </w:rPr>
          <w:fldChar w:fldCharType="end"/>
        </w:r>
        <w:r>
          <w:t xml:space="preserve">; Yang et al. </w:t>
        </w:r>
        <w:r>
          <w:fldChar w:fldCharType="begin"/>
        </w:r>
        <w:r>
          <w:instrText xml:space="preserve"> HYPERLINK \l "ref-Yang2015" \h </w:instrText>
        </w:r>
        <w:r>
          <w:fldChar w:fldCharType="separate"/>
        </w:r>
        <w:r>
          <w:rPr>
            <w:rStyle w:val="Hyperlink"/>
          </w:rPr>
          <w:t>2015</w:t>
        </w:r>
        <w:r>
          <w:rPr>
            <w:rStyle w:val="Hyperlink"/>
          </w:rPr>
          <w:fldChar w:fldCharType="end"/>
        </w:r>
        <w:r>
          <w:t>). Therefore, DOC is an important source water quality parameter to monitor</w:t>
        </w:r>
      </w:ins>
      <w:ins w:id="330" w:author="Bill Floyd" w:date="2020-08-05T08:27:00Z">
        <w:r w:rsidR="0047395D">
          <w:t>,</w:t>
        </w:r>
      </w:ins>
      <w:ins w:id="331" w:author="Hannah McSorley" w:date="2020-08-05T02:53:00Z">
        <w:r>
          <w:t xml:space="preserve"> and guidelines in BC specify that drinking source water TOC should remain below 4 mg/L, primarily to reduce </w:t>
        </w:r>
        <w:r>
          <w:lastRenderedPageBreak/>
          <w:t xml:space="preserve">the production of trihalomethanes (e.g. chloroform, a common DBP) in treated drinking water (British Columbia Ministry of Environment </w:t>
        </w:r>
        <w:commentRangeStart w:id="332"/>
        <w:r>
          <w:fldChar w:fldCharType="begin"/>
        </w:r>
        <w:r>
          <w:instrText xml:space="preserve"> HYPERLINK \l "ref-BC2019" \h </w:instrText>
        </w:r>
        <w:r>
          <w:fldChar w:fldCharType="separate"/>
        </w:r>
        <w:r>
          <w:rPr>
            <w:rStyle w:val="Hyperlink"/>
          </w:rPr>
          <w:t>2017</w:t>
        </w:r>
        <w:r>
          <w:rPr>
            <w:rStyle w:val="Hyperlink"/>
          </w:rPr>
          <w:fldChar w:fldCharType="end"/>
        </w:r>
      </w:ins>
      <w:commentRangeEnd w:id="332"/>
      <w:r w:rsidR="00D05BAB">
        <w:rPr>
          <w:rStyle w:val="CommentReference"/>
        </w:rPr>
        <w:commentReference w:id="332"/>
      </w:r>
      <w:ins w:id="333" w:author="Hannah McSorley" w:date="2020-08-05T02:53:00Z">
        <w:r>
          <w:t xml:space="preserve">). Aside from DBPs, monitoring source water DOC is important for addressing other operational issues that could arise from NOM in source water. </w:t>
        </w:r>
        <w:commentRangeStart w:id="334"/>
        <w:r>
          <w:t>Furthermore</w:t>
        </w:r>
      </w:ins>
      <w:commentRangeEnd w:id="334"/>
      <w:r w:rsidR="00D05BAB">
        <w:rPr>
          <w:rStyle w:val="CommentReference"/>
        </w:rPr>
        <w:commentReference w:id="334"/>
      </w:r>
      <w:ins w:id="335" w:author="Hannah McSorley" w:date="2020-08-05T02:53:00Z">
        <w:r>
          <w:t>, site-specific knowledge of relationships between DOC and other water quality parameters or contaminants could allow for extrapolation, if indeed DOC is a master variable.</w:t>
        </w:r>
      </w:ins>
    </w:p>
    <w:p w14:paraId="57D0D373" w14:textId="77777777" w:rsidR="00D3555D" w:rsidRDefault="005D6F31">
      <w:pPr>
        <w:rPr>
          <w:moveTo w:id="336" w:author="Hannah McSorley" w:date="2020-08-05T02:53:00Z"/>
        </w:rPr>
      </w:pPr>
      <w:moveToRangeStart w:id="337" w:author="Hannah McSorley" w:date="2020-08-05T02:53:00Z" w:name="move47488429"/>
      <w:moveTo w:id="338" w:author="Hannah McSorley" w:date="2020-08-05T02:53:00Z">
        <w:r>
          <w:t> </w:t>
        </w:r>
      </w:moveTo>
    </w:p>
    <w:p w14:paraId="014CC011" w14:textId="77777777" w:rsidR="00D3555D" w:rsidRDefault="005D6F31">
      <w:pPr>
        <w:rPr>
          <w:ins w:id="339" w:author="Hannah McSorley" w:date="2020-08-05T02:53:00Z"/>
        </w:rPr>
      </w:pPr>
      <w:moveTo w:id="340" w:author="Hannah McSorley" w:date="2020-08-05T02:53:00Z">
        <w:r>
          <w:t xml:space="preserve">NOM concentration and character vary widely in </w:t>
        </w:r>
        <w:commentRangeStart w:id="341"/>
        <w:r>
          <w:t>source</w:t>
        </w:r>
      </w:moveTo>
      <w:commentRangeEnd w:id="341"/>
      <w:r w:rsidR="00D05BAB">
        <w:rPr>
          <w:rStyle w:val="CommentReference"/>
        </w:rPr>
        <w:commentReference w:id="341"/>
      </w:r>
      <w:moveTo w:id="342" w:author="Hannah McSorley" w:date="2020-08-05T02:53:00Z">
        <w:r>
          <w:t xml:space="preserve"> water depending on source material, hydrology, and biogeochemical factors (Aiken, Hsu-Kim, and Ryan </w:t>
        </w:r>
      </w:moveTo>
      <w:moveToRangeEnd w:id="337"/>
      <w:ins w:id="343" w:author="Hannah McSorley" w:date="2020-08-05T02:53:00Z">
        <w:r>
          <w:fldChar w:fldCharType="begin"/>
        </w:r>
        <w:r>
          <w:instrText xml:space="preserve"> HYPERLINK \l "ref-Aiken2011" \h </w:instrText>
        </w:r>
        <w:r>
          <w:fldChar w:fldCharType="separate"/>
        </w:r>
        <w:r>
          <w:rPr>
            <w:rStyle w:val="Hyperlink"/>
          </w:rPr>
          <w:t>2011</w:t>
        </w:r>
        <w:r>
          <w:rPr>
            <w:rStyle w:val="Hyperlink"/>
          </w:rPr>
          <w:fldChar w:fldCharType="end"/>
        </w:r>
        <w:r>
          <w:t xml:space="preserve">; Abbott et al. </w:t>
        </w:r>
        <w:r>
          <w:fldChar w:fldCharType="begin"/>
        </w:r>
        <w:r>
          <w:instrText xml:space="preserve"> HYPERLINK \l "ref-Abbott2018" \h </w:instrText>
        </w:r>
        <w:r>
          <w:fldChar w:fldCharType="separate"/>
        </w:r>
        <w:r>
          <w:rPr>
            <w:rStyle w:val="Hyperlink"/>
          </w:rPr>
          <w:t>2018</w:t>
        </w:r>
        <w:r>
          <w:rPr>
            <w:rStyle w:val="Hyperlink"/>
          </w:rPr>
          <w:fldChar w:fldCharType="end"/>
        </w:r>
        <w:r>
          <w:t xml:space="preserve">; </w:t>
        </w:r>
        <w:proofErr w:type="spellStart"/>
        <w:r>
          <w:t>Zarnetske</w:t>
        </w:r>
        <w:proofErr w:type="spellEnd"/>
        <w:r>
          <w:t xml:space="preserve"> et al. </w:t>
        </w:r>
        <w:r>
          <w:fldChar w:fldCharType="begin"/>
        </w:r>
        <w:r>
          <w:instrText xml:space="preserve"> HYPERLINK \l "ref-Zarnetske2018" \h </w:instrText>
        </w:r>
        <w:r>
          <w:fldChar w:fldCharType="separate"/>
        </w:r>
        <w:r>
          <w:rPr>
            <w:rStyle w:val="Hyperlink"/>
          </w:rPr>
          <w:t>2018</w:t>
        </w:r>
        <w:r>
          <w:rPr>
            <w:rStyle w:val="Hyperlink"/>
          </w:rPr>
          <w:fldChar w:fldCharType="end"/>
        </w:r>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r>
          <w:fldChar w:fldCharType="begin"/>
        </w:r>
        <w:r>
          <w:instrText xml:space="preserve"> HYPERLINK \l "ref-Matilainen2010" \h </w:instrText>
        </w:r>
        <w:r>
          <w:fldChar w:fldCharType="separate"/>
        </w:r>
        <w:r>
          <w:rPr>
            <w:rStyle w:val="Hyperlink"/>
          </w:rPr>
          <w:t>2010</w:t>
        </w:r>
        <w:r>
          <w:rPr>
            <w:rStyle w:val="Hyperlink"/>
          </w:rPr>
          <w:fldChar w:fldCharType="end"/>
        </w:r>
        <w:r>
          <w:t>). 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r>
          <w:fldChar w:fldCharType="begin"/>
        </w:r>
        <w:r>
          <w:instrText xml:space="preserve"> HYPERLINK \l "ref-Delpla2016" \h </w:instrText>
        </w:r>
        <w:r>
          <w:fldChar w:fldCharType="separate"/>
        </w:r>
        <w:r>
          <w:rPr>
            <w:rStyle w:val="Hyperlink"/>
          </w:rPr>
          <w:t>2016</w:t>
        </w:r>
        <w:r>
          <w:rPr>
            <w:rStyle w:val="Hyperlink"/>
          </w:rPr>
          <w:fldChar w:fldCharType="end"/>
        </w:r>
        <w:r>
          <w:t xml:space="preserve">; Yang et al. </w:t>
        </w:r>
        <w:r>
          <w:fldChar w:fldCharType="begin"/>
        </w:r>
        <w:r>
          <w:instrText xml:space="preserve"> HYPERLINK \l "ref-Yang2015" \h </w:instrText>
        </w:r>
        <w:r>
          <w:fldChar w:fldCharType="separate"/>
        </w:r>
        <w:r>
          <w:rPr>
            <w:rStyle w:val="Hyperlink"/>
          </w:rPr>
          <w:t>2015</w:t>
        </w:r>
        <w:r>
          <w:rPr>
            <w:rStyle w:val="Hyperlink"/>
          </w:rPr>
          <w:fldChar w:fldCharType="end"/>
        </w:r>
        <w:r>
          <w:t xml:space="preserve">; Health Canada </w:t>
        </w:r>
        <w:r>
          <w:fldChar w:fldCharType="begin"/>
        </w:r>
        <w:r>
          <w:instrText xml:space="preserve"> HYPERLINK \l "ref-HealthCanada2019" \h </w:instrText>
        </w:r>
        <w:r>
          <w:fldChar w:fldCharType="separate"/>
        </w:r>
        <w:proofErr w:type="spellStart"/>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proofErr w:type="spellEnd"/>
        <w:r>
          <w:rPr>
            <w:rStyle w:val="Hyperlink"/>
          </w:rPr>
          <w:fldChar w:fldCharType="end"/>
        </w:r>
        <w:r>
          <w:t xml:space="preserve">; Chow et al. </w:t>
        </w:r>
        <w:r>
          <w:fldChar w:fldCharType="begin"/>
        </w:r>
        <w:r>
          <w:instrText xml:space="preserve"> HYPERLINK \l "ref-Chow2008" \h </w:instrText>
        </w:r>
        <w:r>
          <w:fldChar w:fldCharType="separate"/>
        </w:r>
        <w:r>
          <w:rPr>
            <w:rStyle w:val="Hyperlink"/>
          </w:rPr>
          <w:t>2008</w:t>
        </w:r>
        <w:r>
          <w:rPr>
            <w:rStyle w:val="Hyperlink"/>
          </w:rPr>
          <w:fldChar w:fldCharType="end"/>
        </w:r>
        <w:r>
          <w:t xml:space="preserve">), and different aquatic ecosystem roles (Cory, Elizabeth W. Boyer, and McKnight </w:t>
        </w:r>
        <w:r>
          <w:fldChar w:fldCharType="begin"/>
        </w:r>
        <w:r>
          <w:instrText xml:space="preserve"> HYPERLINK \l "ref-Cory2011" \h </w:instrText>
        </w:r>
        <w:r>
          <w:fldChar w:fldCharType="separate"/>
        </w:r>
        <w:r>
          <w:rPr>
            <w:rStyle w:val="Hyperlink"/>
          </w:rPr>
          <w:t>2011</w:t>
        </w:r>
        <w:r>
          <w:rPr>
            <w:rStyle w:val="Hyperlink"/>
          </w:rPr>
          <w:fldChar w:fldCharType="end"/>
        </w:r>
        <w:r>
          <w:t>).</w:t>
        </w:r>
      </w:ins>
      <w:moveToRangeStart w:id="344" w:author="Hannah McSorley" w:date="2020-08-05T02:53:00Z" w:name="move47488430"/>
      <w:moveTo w:id="345" w:author="Hannah McSorley" w:date="2020-08-05T02:53:00Z">
        <w:r>
          <w:t xml:space="preserve"> Furthermore, different species of NOM vary in molecular size, structure and charge distribution, which determine requirements for effective treatment and removal (</w:t>
        </w:r>
        <w:proofErr w:type="spellStart"/>
        <w:r>
          <w:t>Jacangelo</w:t>
        </w:r>
        <w:proofErr w:type="spellEnd"/>
        <w:r>
          <w:t xml:space="preserve"> et al. </w:t>
        </w:r>
      </w:moveTo>
      <w:moveToRangeEnd w:id="344"/>
      <w:ins w:id="346" w:author="Hannah McSorley" w:date="2020-08-05T02:53:00Z">
        <w:r>
          <w:fldChar w:fldCharType="begin"/>
        </w:r>
        <w:r>
          <w:instrText xml:space="preserve"> HYPERLINK \l "ref-Jacangelo1995" \h </w:instrText>
        </w:r>
        <w:r>
          <w:fldChar w:fldCharType="separate"/>
        </w:r>
        <w:r>
          <w:rPr>
            <w:rStyle w:val="Hyperlink"/>
          </w:rPr>
          <w:t>1995</w:t>
        </w:r>
        <w:r>
          <w:rPr>
            <w:rStyle w:val="Hyperlink"/>
          </w:rPr>
          <w:fldChar w:fldCharType="end"/>
        </w:r>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commentRangeStart w:id="347"/>
        <w:r>
          <w:fldChar w:fldCharType="begin"/>
        </w:r>
        <w:r>
          <w:instrText xml:space="preserve"> HYPERLINK \l "ref-Matilainen2010" \h </w:instrText>
        </w:r>
        <w:r>
          <w:fldChar w:fldCharType="separate"/>
        </w:r>
        <w:r>
          <w:rPr>
            <w:rStyle w:val="Hyperlink"/>
          </w:rPr>
          <w:t>2010</w:t>
        </w:r>
        <w:r>
          <w:rPr>
            <w:rStyle w:val="Hyperlink"/>
          </w:rPr>
          <w:fldChar w:fldCharType="end"/>
        </w:r>
      </w:ins>
      <w:commentRangeEnd w:id="347"/>
      <w:r w:rsidR="00D05BAB">
        <w:rPr>
          <w:rStyle w:val="CommentReference"/>
        </w:rPr>
        <w:commentReference w:id="347"/>
      </w:r>
      <w:ins w:id="348" w:author="Hannah McSorley" w:date="2020-08-05T02:53:00Z">
        <w:r>
          <w:t>).</w:t>
        </w:r>
      </w:ins>
    </w:p>
    <w:p w14:paraId="7871051E" w14:textId="77777777" w:rsidR="00D3555D" w:rsidRDefault="005D6F31">
      <w:pPr>
        <w:rPr>
          <w:ins w:id="349" w:author="Hannah McSorley" w:date="2020-08-05T02:53:00Z"/>
        </w:rPr>
      </w:pPr>
      <w:ins w:id="350" w:author="Hannah McSorley" w:date="2020-08-05T02:53:00Z">
        <w:r>
          <w:br/>
        </w:r>
      </w:ins>
    </w:p>
    <w:p w14:paraId="22DE51E7" w14:textId="77777777" w:rsidR="00D3555D" w:rsidRDefault="005D6F31">
      <w:pPr>
        <w:pStyle w:val="Heading5"/>
        <w:rPr>
          <w:ins w:id="351" w:author="Hannah McSorley" w:date="2020-08-05T02:53:00Z"/>
        </w:rPr>
      </w:pPr>
      <w:bookmarkStart w:id="352" w:name="spectroscopic-assessment-of-nom"/>
      <w:ins w:id="353" w:author="Hannah McSorley" w:date="2020-08-05T02:53:00Z">
        <w:r>
          <w:t>Spectroscopic assessment of NOM</w:t>
        </w:r>
        <w:bookmarkEnd w:id="352"/>
      </w:ins>
    </w:p>
    <w:p w14:paraId="45F8CFA1" w14:textId="77777777" w:rsidR="00D3555D" w:rsidRDefault="005D6F31">
      <w:pPr>
        <w:rPr>
          <w:ins w:id="354" w:author="Hannah McSorley" w:date="2020-08-05T02:53:00Z"/>
        </w:rPr>
      </w:pPr>
      <w:commentRangeStart w:id="355"/>
      <w:ins w:id="356" w:author="Hannah McSorley" w:date="2020-08-05T02:53:00Z">
        <w:r>
          <w:t>The molecular structure of NOM can be assessed through spectrophotometry. For NOM to be detected by UV-Vis spectroscopy the molecules must absorb ultraviolet (UV) or visible (Vis) light, which is a physiochemical ability determined by the molecules electronic structure.</w:t>
        </w:r>
      </w:ins>
      <w:moveToRangeStart w:id="357" w:author="Hannah McSorley" w:date="2020-08-05T02:53:00Z" w:name="move47488431"/>
      <w:moveTo w:id="358" w:author="Hannah McSorley" w:date="2020-08-05T02:53:00Z">
        <w:r>
          <w:t xml:space="preserve"> UV-</w:t>
        </w:r>
        <w:r>
          <w:lastRenderedPageBreak/>
          <w:t>Vis absorption requires the presence of a conjugated pi-bond system (i.e. </w:t>
        </w:r>
      </w:moveTo>
      <w:moveToRangeEnd w:id="357"/>
      <w:ins w:id="359" w:author="Hannah McSorley" w:date="2020-08-05T02:53:00Z">
        <w:r>
          <w:t xml:space="preserve">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w:t>
        </w:r>
      </w:ins>
      <w:commentRangeEnd w:id="355"/>
      <w:r w:rsidR="00D05BAB">
        <w:rPr>
          <w:rStyle w:val="CommentReference"/>
        </w:rPr>
        <w:commentReference w:id="355"/>
      </w:r>
      <w:ins w:id="360" w:author="Hannah McSorley" w:date="2020-08-05T02:53:00Z">
        <w:r>
          <w:t>higher molecular weight (</w:t>
        </w:r>
        <w:proofErr w:type="spellStart"/>
        <w:r>
          <w:t>chromophoric</w:t>
        </w:r>
        <w:proofErr w:type="spellEnd"/>
        <w:r>
          <w:t xml:space="preserve">) NOM molecules will have stronger light absorption at longer </w:t>
        </w:r>
        <w:proofErr w:type="spellStart"/>
        <w:r>
          <w:t>wavelenghts</w:t>
        </w:r>
        <w:proofErr w:type="spellEnd"/>
        <w:r>
          <w:t xml:space="preserve"> (Helms et al. </w:t>
        </w:r>
        <w:r>
          <w:fldChar w:fldCharType="begin"/>
        </w:r>
        <w:r>
          <w:instrText xml:space="preserve"> HYPERLINK \l "ref-Helms2008" \h </w:instrText>
        </w:r>
        <w:r>
          <w:fldChar w:fldCharType="separate"/>
        </w:r>
        <w:r>
          <w:rPr>
            <w:rStyle w:val="Hyperlink"/>
          </w:rPr>
          <w:t>2008</w:t>
        </w:r>
        <w:r>
          <w:rPr>
            <w:rStyle w:val="Hyperlink"/>
          </w:rPr>
          <w:fldChar w:fldCharType="end"/>
        </w:r>
        <w:r>
          <w:t xml:space="preserve">). A more concentrated sample will also lead to greater absorption intensity. Therefore, the UV-Vis spectrum of a water sample can provide valuable information about relative weights, aromaticity and relative concentrations of aqueous NOM (Helms et al. </w:t>
        </w:r>
        <w:r>
          <w:fldChar w:fldCharType="begin"/>
        </w:r>
        <w:r>
          <w:instrText xml:space="preserve"> HYPERLINK \l "ref-Helms2008" \h </w:instrText>
        </w:r>
        <w:r>
          <w:fldChar w:fldCharType="separate"/>
        </w:r>
        <w:r>
          <w:rPr>
            <w:rStyle w:val="Hyperlink"/>
          </w:rPr>
          <w:t>2008</w:t>
        </w:r>
        <w:r>
          <w:rPr>
            <w:rStyle w:val="Hyperlink"/>
          </w:rPr>
          <w:fldChar w:fldCharType="end"/>
        </w:r>
        <w:r>
          <w:t xml:space="preserve">; Cory, Elizabeth W. Boyer, and McKnight </w:t>
        </w:r>
        <w:r>
          <w:fldChar w:fldCharType="begin"/>
        </w:r>
        <w:r>
          <w:instrText xml:space="preserve"> HYPERLINK \l "ref-Cory2011" \h </w:instrText>
        </w:r>
        <w:r>
          <w:fldChar w:fldCharType="separate"/>
        </w:r>
        <w:r>
          <w:rPr>
            <w:rStyle w:val="Hyperlink"/>
          </w:rPr>
          <w:t>2011</w:t>
        </w:r>
        <w:r>
          <w:rPr>
            <w:rStyle w:val="Hyperlink"/>
          </w:rPr>
          <w:fldChar w:fldCharType="end"/>
        </w:r>
        <w:r>
          <w:t xml:space="preserve">; </w:t>
        </w:r>
        <w:proofErr w:type="spellStart"/>
        <w:r>
          <w:t>Ågren</w:t>
        </w:r>
        <w:proofErr w:type="spellEnd"/>
        <w:r>
          <w:t xml:space="preserve"> et al. </w:t>
        </w:r>
        <w:r>
          <w:fldChar w:fldCharType="begin"/>
        </w:r>
        <w:r>
          <w:instrText xml:space="preserve"> HYPERLINK \l "ref-Agren2008" \h </w:instrText>
        </w:r>
        <w:r>
          <w:fldChar w:fldCharType="separate"/>
        </w:r>
        <w:r>
          <w:rPr>
            <w:rStyle w:val="Hyperlink"/>
          </w:rPr>
          <w:t>2008</w:t>
        </w:r>
        <w:r>
          <w:rPr>
            <w:rStyle w:val="Hyperlink"/>
          </w:rPr>
          <w:fldChar w:fldCharType="end"/>
        </w:r>
        <w:r>
          <w:t xml:space="preserve">; </w:t>
        </w:r>
        <w:proofErr w:type="spellStart"/>
        <w:r>
          <w:t>Karanfil</w:t>
        </w:r>
        <w:proofErr w:type="spellEnd"/>
        <w:r>
          <w:t xml:space="preserve">, </w:t>
        </w:r>
        <w:proofErr w:type="spellStart"/>
        <w:r>
          <w:t>Schlautman</w:t>
        </w:r>
        <w:proofErr w:type="spellEnd"/>
        <w:r>
          <w:t xml:space="preserve">, and Erdogan </w:t>
        </w:r>
        <w:r>
          <w:fldChar w:fldCharType="begin"/>
        </w:r>
        <w:r>
          <w:instrText xml:space="preserve"> HYPERLINK \l "ref-Karanfil2002" \h </w:instrText>
        </w:r>
        <w:r>
          <w:fldChar w:fldCharType="separate"/>
        </w:r>
        <w:r>
          <w:rPr>
            <w:rStyle w:val="Hyperlink"/>
          </w:rPr>
          <w:t>2002</w:t>
        </w:r>
        <w:r>
          <w:rPr>
            <w:rStyle w:val="Hyperlink"/>
          </w:rPr>
          <w:fldChar w:fldCharType="end"/>
        </w:r>
        <w:r>
          <w:t xml:space="preserve">; </w:t>
        </w:r>
        <w:proofErr w:type="spellStart"/>
        <w:r>
          <w:t>Karanfil</w:t>
        </w:r>
        <w:proofErr w:type="spellEnd"/>
        <w:r>
          <w:t xml:space="preserve">, Erdogan, and </w:t>
        </w:r>
        <w:proofErr w:type="spellStart"/>
        <w:r>
          <w:t>Schlautman</w:t>
        </w:r>
        <w:proofErr w:type="spellEnd"/>
        <w:r>
          <w:t xml:space="preserve"> </w:t>
        </w:r>
        <w:r>
          <w:fldChar w:fldCharType="begin"/>
        </w:r>
        <w:r>
          <w:instrText xml:space="preserve"> HYPERLINK \l "ref-Karanfil2003" \h </w:instrText>
        </w:r>
        <w:r>
          <w:fldChar w:fldCharType="separate"/>
        </w:r>
        <w:r>
          <w:rPr>
            <w:rStyle w:val="Hyperlink"/>
          </w:rPr>
          <w:t>2003</w:t>
        </w:r>
        <w:r>
          <w:rPr>
            <w:rStyle w:val="Hyperlink"/>
          </w:rPr>
          <w:fldChar w:fldCharType="end"/>
        </w:r>
        <w:r>
          <w:t xml:space="preserve">). DOC concentration can be estimated from UV-Vis absorbance; a proxy that represents the </w:t>
        </w:r>
        <w:proofErr w:type="spellStart"/>
        <w:r>
          <w:t>chromophoric</w:t>
        </w:r>
        <w:proofErr w:type="spellEnd"/>
        <w:r>
          <w:t xml:space="preserve"> component of NOM which is proportional to the samples’ average aromatic carbon component (Helms et al. </w:t>
        </w:r>
        <w:r>
          <w:fldChar w:fldCharType="begin"/>
        </w:r>
        <w:r>
          <w:instrText xml:space="preserve"> HYPERLINK \l "ref-Helms2008" \h </w:instrText>
        </w:r>
        <w:r>
          <w:fldChar w:fldCharType="separate"/>
        </w:r>
        <w:r>
          <w:rPr>
            <w:rStyle w:val="Hyperlink"/>
          </w:rPr>
          <w:t>2008</w:t>
        </w:r>
        <w:r>
          <w:rPr>
            <w:rStyle w:val="Hyperlink"/>
          </w:rPr>
          <w:fldChar w:fldCharType="end"/>
        </w:r>
        <w:r>
          <w:t>).</w:t>
        </w:r>
      </w:ins>
    </w:p>
    <w:p w14:paraId="75421C9E" w14:textId="77777777" w:rsidR="00D3555D" w:rsidRDefault="005D6F31">
      <w:pPr>
        <w:rPr>
          <w:ins w:id="361" w:author="Hannah McSorley" w:date="2020-08-05T02:53:00Z"/>
        </w:rPr>
      </w:pPr>
      <w:ins w:id="362" w:author="Hannah McSorley" w:date="2020-08-05T02:53:00Z">
        <w:r>
          <w:t> </w:t>
        </w:r>
      </w:ins>
    </w:p>
    <w:p w14:paraId="0450BE08" w14:textId="77777777" w:rsidR="00D3555D" w:rsidRDefault="005D6F31">
      <w:pPr>
        <w:rPr>
          <w:ins w:id="363" w:author="Hannah McSorley" w:date="2020-08-05T02:53:00Z"/>
        </w:rPr>
      </w:pPr>
      <w:ins w:id="364" w:author="Hannah McSorley" w:date="2020-08-05T02:53:00Z">
        <w:r>
          <w:t>UV absorbance at 254 nm has been shown to correlate strongly with NOM aromaticity (</w:t>
        </w:r>
        <w:proofErr w:type="spellStart"/>
        <w:r>
          <w:t>Weishaar</w:t>
        </w:r>
        <w:proofErr w:type="spellEnd"/>
        <w:r>
          <w:t xml:space="preserve"> et al. </w:t>
        </w:r>
        <w:commentRangeStart w:id="365"/>
        <w:r>
          <w:fldChar w:fldCharType="begin"/>
        </w:r>
        <w:r>
          <w:instrText xml:space="preserve"> HYPERLINK \l "ref-Weishaar2003" \h </w:instrText>
        </w:r>
        <w:r>
          <w:fldChar w:fldCharType="separate"/>
        </w:r>
        <w:r>
          <w:rPr>
            <w:rStyle w:val="Hyperlink"/>
          </w:rPr>
          <w:t>2003</w:t>
        </w:r>
        <w:r>
          <w:rPr>
            <w:rStyle w:val="Hyperlink"/>
          </w:rPr>
          <w:fldChar w:fldCharType="end"/>
        </w:r>
      </w:ins>
      <w:commentRangeEnd w:id="365"/>
      <w:r w:rsidR="00D05BAB">
        <w:rPr>
          <w:rStyle w:val="CommentReference"/>
        </w:rPr>
        <w:commentReference w:id="365"/>
      </w:r>
      <w:ins w:id="366" w:author="Hannah McSorley" w:date="2020-08-05T02:53:00Z">
        <w:r>
          <w:t>). Because allochthonous NOM (i.e. </w:t>
        </w:r>
        <w:proofErr w:type="spellStart"/>
        <w:r>
          <w:t>humic</w:t>
        </w:r>
        <w:proofErr w:type="spellEnd"/>
        <w:r>
          <w:t xml:space="preserve"> substances) are more aromatic than aliphatic, SAC</w:t>
        </w:r>
        <w:r>
          <w:rPr>
            <w:vertAlign w:val="subscript"/>
          </w:rPr>
          <w:t>254</w:t>
        </w:r>
        <w:r>
          <w:t xml:space="preserve"> is a good indicator of terrestrial sources of NOM (</w:t>
        </w:r>
        <w:proofErr w:type="spellStart"/>
        <w:r>
          <w:t>Weishaar</w:t>
        </w:r>
        <w:proofErr w:type="spellEnd"/>
        <w:r>
          <w:t xml:space="preserve"> et al. </w:t>
        </w:r>
        <w:r>
          <w:fldChar w:fldCharType="begin"/>
        </w:r>
        <w:r>
          <w:instrText xml:space="preserve"> HYPERLINK \l "ref-Weishaar2003" \h </w:instrText>
        </w:r>
        <w:r>
          <w:fldChar w:fldCharType="separate"/>
        </w:r>
        <w:r>
          <w:rPr>
            <w:rStyle w:val="Hyperlink"/>
          </w:rPr>
          <w:t>2003</w:t>
        </w:r>
        <w:r>
          <w:rPr>
            <w:rStyle w:val="Hyperlink"/>
          </w:rPr>
          <w:fldChar w:fldCharType="end"/>
        </w:r>
        <w:r>
          <w:t xml:space="preserve">; </w:t>
        </w:r>
        <w:proofErr w:type="spellStart"/>
        <w:r>
          <w:t>Vidon</w:t>
        </w:r>
        <w:proofErr w:type="spellEnd"/>
        <w:r>
          <w:t xml:space="preserve">, Wagner, and </w:t>
        </w:r>
        <w:proofErr w:type="spellStart"/>
        <w:r>
          <w:t>Soyeux</w:t>
        </w:r>
        <w:proofErr w:type="spellEnd"/>
        <w:r>
          <w:t xml:space="preserve"> </w:t>
        </w:r>
        <w:r>
          <w:fldChar w:fldCharType="begin"/>
        </w:r>
        <w:r>
          <w:instrText xml:space="preserve"> HYPERLINK \l "ref-Vidon2008" \h </w:instrText>
        </w:r>
        <w:r>
          <w:fldChar w:fldCharType="separate"/>
        </w:r>
        <w:r>
          <w:rPr>
            <w:rStyle w:val="Hyperlink"/>
          </w:rPr>
          <w:t>2008</w:t>
        </w:r>
        <w:r>
          <w:rPr>
            <w:rStyle w:val="Hyperlink"/>
          </w:rPr>
          <w:fldChar w:fldCharType="end"/>
        </w:r>
        <w:r>
          <w:t xml:space="preserve">; Abbott et al. </w:t>
        </w:r>
        <w:r>
          <w:fldChar w:fldCharType="begin"/>
        </w:r>
        <w:r>
          <w:instrText xml:space="preserve"> HYPERLINK \l "ref-Abbott2018" \h </w:instrText>
        </w:r>
        <w:r>
          <w:fldChar w:fldCharType="separate"/>
        </w:r>
        <w:r>
          <w:rPr>
            <w:rStyle w:val="Hyperlink"/>
          </w:rPr>
          <w:t>2018</w:t>
        </w:r>
        <w:r>
          <w:rPr>
            <w:rStyle w:val="Hyperlink"/>
          </w:rPr>
          <w:fldChar w:fldCharType="end"/>
        </w:r>
        <w:r>
          <w:t xml:space="preserve">). </w:t>
        </w:r>
      </w:ins>
      <w:moveToRangeStart w:id="367" w:author="Hannah McSorley" w:date="2020-08-05T02:53:00Z" w:name="move47488432"/>
      <w:commentRangeStart w:id="368"/>
      <w:moveTo w:id="369" w:author="Hannah McSorley" w:date="2020-08-05T02:53:00Z">
        <w:r>
          <w:t>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w:t>
        </w:r>
        <w:commentRangeStart w:id="370"/>
        <w:r>
          <w:t>et</w:t>
        </w:r>
      </w:moveTo>
      <w:commentRangeEnd w:id="370"/>
      <w:r w:rsidR="004B06B9">
        <w:rPr>
          <w:rStyle w:val="CommentReference"/>
        </w:rPr>
        <w:commentReference w:id="370"/>
      </w:r>
      <w:moveTo w:id="371" w:author="Hannah McSorley" w:date="2020-08-05T02:53:00Z">
        <w:r>
          <w:t xml:space="preserve"> al. (</w:t>
        </w:r>
      </w:moveTo>
      <w:moveToRangeEnd w:id="367"/>
      <w:ins w:id="372" w:author="Hannah McSorley" w:date="2020-08-05T02:53:00Z">
        <w:r>
          <w:fldChar w:fldCharType="begin"/>
        </w:r>
        <w:r>
          <w:instrText xml:space="preserve"> HYPERLINK \l "ref-Weishaar2003" \h </w:instrText>
        </w:r>
        <w:r>
          <w:fldChar w:fldCharType="separate"/>
        </w:r>
        <w:r>
          <w:rPr>
            <w:rStyle w:val="Hyperlink"/>
          </w:rPr>
          <w:t>2003</w:t>
        </w:r>
        <w:r>
          <w:rPr>
            <w:rStyle w:val="Hyperlink"/>
          </w:rPr>
          <w:fldChar w:fldCharType="end"/>
        </w:r>
        <w:r>
          <w:t>); Chow et al. (</w:t>
        </w:r>
        <w:r>
          <w:fldChar w:fldCharType="begin"/>
        </w:r>
        <w:r>
          <w:instrText xml:space="preserve"> HYPERLINK \l "ref-Chow2008" \h </w:instrText>
        </w:r>
        <w:r>
          <w:fldChar w:fldCharType="separate"/>
        </w:r>
        <w:r>
          <w:rPr>
            <w:rStyle w:val="Hyperlink"/>
          </w:rPr>
          <w:t>2008</w:t>
        </w:r>
        <w:r>
          <w:rPr>
            <w:rStyle w:val="Hyperlink"/>
          </w:rPr>
          <w:fldChar w:fldCharType="end"/>
        </w:r>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w:t>
        </w:r>
        <w:proofErr w:type="spellStart"/>
        <w:r>
          <w:t>mgL</w:t>
        </w:r>
        <w:proofErr w:type="spellEnd"/>
        <w:r>
          <w:rPr>
            <w:vertAlign w:val="superscript"/>
          </w:rPr>
          <w:t>-1</w:t>
        </w:r>
        <w:r>
          <w:t>)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xml:space="preserve">, </w:t>
        </w:r>
        <w:r>
          <w:lastRenderedPageBreak/>
          <w:t>i.e. </w:t>
        </w:r>
      </w:ins>
      <w:moveToRangeStart w:id="373" w:author="Hannah McSorley" w:date="2020-08-05T02:53:00Z" w:name="move47488433"/>
      <w:moveTo w:id="374" w:author="Hannah McSorley" w:date="2020-08-05T02:53:00Z">
        <w:r>
          <w:t>L/mg-m) (</w:t>
        </w:r>
        <w:proofErr w:type="spellStart"/>
        <w:r>
          <w:t>Weishaar</w:t>
        </w:r>
        <w:proofErr w:type="spellEnd"/>
        <w:r>
          <w:t xml:space="preserve"> et al. </w:t>
        </w:r>
      </w:moveTo>
      <w:moveToRangeEnd w:id="373"/>
      <w:ins w:id="375" w:author="Hannah McSorley" w:date="2020-08-05T02:53:00Z">
        <w:r>
          <w:fldChar w:fldCharType="begin"/>
        </w:r>
        <w:r>
          <w:instrText xml:space="preserve"> HYPERLINK \l "ref-Weishaar2003" \h </w:instrText>
        </w:r>
        <w:r>
          <w:fldChar w:fldCharType="separate"/>
        </w:r>
        <w:r>
          <w:rPr>
            <w:rStyle w:val="Hyperlink"/>
          </w:rPr>
          <w:t>2003</w:t>
        </w:r>
        <w:r>
          <w:rPr>
            <w:rStyle w:val="Hyperlink"/>
          </w:rPr>
          <w:fldChar w:fldCharType="end"/>
        </w:r>
        <w:r>
          <w:t xml:space="preserve">; </w:t>
        </w:r>
        <w:proofErr w:type="spellStart"/>
        <w:r>
          <w:t>Karanfil</w:t>
        </w:r>
        <w:proofErr w:type="spellEnd"/>
        <w:r>
          <w:t xml:space="preserve">, Erdogan, and </w:t>
        </w:r>
        <w:proofErr w:type="spellStart"/>
        <w:r>
          <w:t>Schlautman</w:t>
        </w:r>
        <w:proofErr w:type="spellEnd"/>
        <w:r>
          <w:t xml:space="preserve"> </w:t>
        </w:r>
        <w:r>
          <w:fldChar w:fldCharType="begin"/>
        </w:r>
        <w:r>
          <w:instrText xml:space="preserve"> HYPERLINK \l "ref-Karanfil2003" \h </w:instrText>
        </w:r>
        <w:r>
          <w:fldChar w:fldCharType="separate"/>
        </w:r>
        <w:r>
          <w:rPr>
            <w:rStyle w:val="Hyperlink"/>
          </w:rPr>
          <w:t>2003</w:t>
        </w:r>
        <w:r>
          <w:rPr>
            <w:rStyle w:val="Hyperlink"/>
          </w:rPr>
          <w:fldChar w:fldCharType="end"/>
        </w:r>
        <w:r>
          <w:t>).</w:t>
        </w:r>
      </w:ins>
      <w:moveToRangeStart w:id="376" w:author="Hannah McSorley" w:date="2020-08-05T02:53:00Z" w:name="move47488434"/>
      <w:moveTo w:id="377" w:author="Hannah McSorley" w:date="2020-08-05T02:53:00Z">
        <w:r>
          <w:t xml:space="preserve"> </w:t>
        </w:r>
      </w:moveTo>
      <w:commentRangeEnd w:id="368"/>
      <w:r w:rsidR="004B06B9">
        <w:rPr>
          <w:rStyle w:val="CommentReference"/>
        </w:rPr>
        <w:commentReference w:id="368"/>
      </w:r>
      <w:moveTo w:id="378" w:author="Hannah McSorley" w:date="2020-08-05T02:53:00Z">
        <w:r>
          <w:t>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moveTo>
      <w:moveToRangeEnd w:id="376"/>
      <w:ins w:id="379" w:author="Hannah McSorley" w:date="2020-08-05T02:53:00Z">
        <w:r>
          <w:fldChar w:fldCharType="begin"/>
        </w:r>
        <w:r>
          <w:instrText xml:space="preserve"> HYPERLINK \l "ref-Weishaar2003" \h </w:instrText>
        </w:r>
        <w:r>
          <w:fldChar w:fldCharType="separate"/>
        </w:r>
        <w:r>
          <w:rPr>
            <w:rStyle w:val="Hyperlink"/>
          </w:rPr>
          <w:t>2003</w:t>
        </w:r>
        <w:r>
          <w:rPr>
            <w:rStyle w:val="Hyperlink"/>
          </w:rPr>
          <w:fldChar w:fldCharType="end"/>
        </w:r>
        <w:r>
          <w:t xml:space="preserve">; Helms et al. </w:t>
        </w:r>
        <w:r>
          <w:fldChar w:fldCharType="begin"/>
        </w:r>
        <w:r>
          <w:instrText xml:space="preserve"> HYPERLINK \l "ref-Helms2008" \h </w:instrText>
        </w:r>
        <w:r>
          <w:fldChar w:fldCharType="separate"/>
        </w:r>
        <w:r>
          <w:rPr>
            <w:rStyle w:val="Hyperlink"/>
          </w:rPr>
          <w:t>2008</w:t>
        </w:r>
        <w:r>
          <w:rPr>
            <w:rStyle w:val="Hyperlink"/>
          </w:rPr>
          <w:fldChar w:fldCharType="end"/>
        </w:r>
        <w:r>
          <w:t xml:space="preserve">; Chow et al. </w:t>
        </w:r>
        <w:r>
          <w:fldChar w:fldCharType="begin"/>
        </w:r>
        <w:r>
          <w:instrText xml:space="preserve"> HYPERLINK \l "ref-Chow2008" \h </w:instrText>
        </w:r>
        <w:r>
          <w:fldChar w:fldCharType="separate"/>
        </w:r>
        <w:r>
          <w:rPr>
            <w:rStyle w:val="Hyperlink"/>
          </w:rPr>
          <w:t>2008</w:t>
        </w:r>
        <w:r>
          <w:rPr>
            <w:rStyle w:val="Hyperlink"/>
          </w:rPr>
          <w:fldChar w:fldCharType="end"/>
        </w:r>
        <w:r>
          <w:t>).</w:t>
        </w:r>
      </w:ins>
    </w:p>
    <w:p w14:paraId="2896EA49" w14:textId="77777777" w:rsidR="00D3555D" w:rsidRDefault="005D6F31">
      <w:pPr>
        <w:rPr>
          <w:moveTo w:id="380" w:author="Hannah McSorley" w:date="2020-08-05T02:53:00Z"/>
        </w:rPr>
      </w:pPr>
      <w:moveToRangeStart w:id="381" w:author="Hannah McSorley" w:date="2020-08-05T02:53:00Z" w:name="move47488435"/>
      <w:moveTo w:id="382" w:author="Hannah McSorley" w:date="2020-08-05T02:53:00Z">
        <w:r>
          <w:t> </w:t>
        </w:r>
      </w:moveTo>
    </w:p>
    <w:p w14:paraId="40A6C0E5" w14:textId="77777777" w:rsidR="00D3555D" w:rsidRDefault="005D6F31">
      <w:pPr>
        <w:rPr>
          <w:moveTo w:id="383" w:author="Hannah McSorley" w:date="2020-08-05T02:53:00Z"/>
        </w:rPr>
      </w:pPr>
      <w:commentRangeStart w:id="384"/>
      <w:moveTo w:id="385" w:author="Hannah McSorley" w:date="2020-08-05T02:53:00Z">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moveTo>
      <w:moveToRangeEnd w:id="381"/>
      <w:ins w:id="386" w:author="Hannah McSorley" w:date="2020-08-05T02:53:00Z">
        <w:r>
          <w:fldChar w:fldCharType="begin"/>
        </w:r>
        <w:r>
          <w:instrText xml:space="preserve"> HYPERLINK \l "ref-Weishaar2003" \h </w:instrText>
        </w:r>
        <w:r>
          <w:fldChar w:fldCharType="separate"/>
        </w:r>
        <w:r>
          <w:rPr>
            <w:rStyle w:val="Hyperlink"/>
          </w:rPr>
          <w:t>2003</w:t>
        </w:r>
        <w:r>
          <w:rPr>
            <w:rStyle w:val="Hyperlink"/>
          </w:rPr>
          <w:fldChar w:fldCharType="end"/>
        </w:r>
        <w:r>
          <w:t xml:space="preserve">; Chow et al. </w:t>
        </w:r>
        <w:r>
          <w:fldChar w:fldCharType="begin"/>
        </w:r>
        <w:r>
          <w:instrText xml:space="preserve"> HYPERLINK \l "ref-Chow2008" \h </w:instrText>
        </w:r>
        <w:r>
          <w:fldChar w:fldCharType="separate"/>
        </w:r>
        <w:r>
          <w:rPr>
            <w:rStyle w:val="Hyperlink"/>
          </w:rPr>
          <w:t>2008</w:t>
        </w:r>
        <w:r>
          <w:rPr>
            <w:rStyle w:val="Hyperlink"/>
          </w:rPr>
          <w:fldChar w:fldCharType="end"/>
        </w:r>
        <w:r>
          <w:t>).</w:t>
        </w:r>
      </w:ins>
      <w:moveToRangeStart w:id="387" w:author="Hannah McSorley" w:date="2020-08-05T02:53:00Z" w:name="move47488436"/>
      <w:moveTo w:id="388" w:author="Hannah McSorley" w:date="2020-08-05T02:53:00Z">
        <w:r>
          <w:t xml:space="preserve"> This is because some DBP precursor NOM components which have negligible absorptivity in the UV-Vis range (e.g. aliphatic components) may contribute to DBPs but not SUVA</w:t>
        </w:r>
        <w:r>
          <w:rPr>
            <w:vertAlign w:val="subscript"/>
          </w:rPr>
          <w:t>254</w:t>
        </w:r>
        <w:r>
          <w:t xml:space="preserve"> (Owen et al. </w:t>
        </w:r>
      </w:moveTo>
      <w:moveToRangeEnd w:id="387"/>
      <w:ins w:id="389" w:author="Hannah McSorley" w:date="2020-08-05T02:53:00Z">
        <w:r>
          <w:fldChar w:fldCharType="begin"/>
        </w:r>
        <w:r>
          <w:instrText xml:space="preserve"> HYPERLINK \l "ref-Owen1995" \h </w:instrText>
        </w:r>
        <w:r>
          <w:fldChar w:fldCharType="separate"/>
        </w:r>
        <w:r>
          <w:rPr>
            <w:rStyle w:val="Hyperlink"/>
          </w:rPr>
          <w:t>1995</w:t>
        </w:r>
        <w:r>
          <w:rPr>
            <w:rStyle w:val="Hyperlink"/>
          </w:rPr>
          <w:fldChar w:fldCharType="end"/>
        </w:r>
        <w:r>
          <w:t>); additionally, not all NOM with measurable SUVA</w:t>
        </w:r>
        <w:r>
          <w:rPr>
            <w:vertAlign w:val="subscript"/>
          </w:rPr>
          <w:t>254</w:t>
        </w:r>
        <w:r>
          <w:t xml:space="preserve"> will create DBPs (</w:t>
        </w:r>
        <w:proofErr w:type="spellStart"/>
        <w:r>
          <w:t>Weishaar</w:t>
        </w:r>
        <w:proofErr w:type="spellEnd"/>
        <w:r>
          <w:t xml:space="preserve"> et al. </w:t>
        </w:r>
        <w:r>
          <w:fldChar w:fldCharType="begin"/>
        </w:r>
        <w:r>
          <w:instrText xml:space="preserve"> HYPERLINK \l "ref-Weishaar2003" \h </w:instrText>
        </w:r>
        <w:r>
          <w:fldChar w:fldCharType="separate"/>
        </w:r>
        <w:r>
          <w:rPr>
            <w:rStyle w:val="Hyperlink"/>
          </w:rPr>
          <w:t>2003</w:t>
        </w:r>
        <w:r>
          <w:rPr>
            <w:rStyle w:val="Hyperlink"/>
          </w:rPr>
          <w:fldChar w:fldCharType="end"/>
        </w:r>
        <w:r>
          <w:t>). Therefore, SUVA</w:t>
        </w:r>
        <w:r>
          <w:rPr>
            <w:vertAlign w:val="subscript"/>
          </w:rPr>
          <w:t>254</w:t>
        </w:r>
        <w:r>
          <w:t xml:space="preserve"> (or simply SAC</w:t>
        </w:r>
        <w:r>
          <w:rPr>
            <w:vertAlign w:val="subscript"/>
          </w:rPr>
          <w:t>254</w:t>
        </w:r>
        <w:r>
          <w:t>)</w:t>
        </w:r>
      </w:ins>
      <w:moveToRangeStart w:id="390" w:author="Hannah McSorley" w:date="2020-08-05T02:53:00Z" w:name="move47488437"/>
      <w:moveTo w:id="391" w:author="Hannah McSorley" w:date="2020-08-05T02:53:00Z">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moveTo>
      <w:commentRangeEnd w:id="384"/>
      <w:r w:rsidR="00C571E4">
        <w:rPr>
          <w:rStyle w:val="CommentReference"/>
        </w:rPr>
        <w:commentReference w:id="384"/>
      </w:r>
    </w:p>
    <w:p w14:paraId="0C75455B" w14:textId="77777777" w:rsidR="00F77BDD" w:rsidRDefault="005D6F31">
      <w:pPr>
        <w:rPr>
          <w:del w:id="392" w:author="Hannah McSorley" w:date="2020-08-05T02:53:00Z"/>
        </w:rPr>
      </w:pPr>
      <w:moveTo w:id="393" w:author="Hannah McSorley" w:date="2020-08-05T02:53:00Z">
        <w:r>
          <w:t> </w:t>
        </w:r>
      </w:moveTo>
      <w:moveToRangeEnd w:id="390"/>
      <w:del w:id="394" w:author="Hannah McSorley" w:date="2020-08-05T02:53:00Z">
        <w:r w:rsidR="006D238B">
          <w:delTex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delText>
        </w:r>
        <w:r w:rsidR="0061415C">
          <w:fldChar w:fldCharType="begin"/>
        </w:r>
        <w:r w:rsidR="0061415C">
          <w:delInstrText xml:space="preserve"> HYPERLINK \l "ref-Richardson2007" \h </w:delInstrText>
        </w:r>
        <w:r w:rsidR="0061415C">
          <w:fldChar w:fldCharType="separate"/>
        </w:r>
        <w:r w:rsidR="006D238B">
          <w:rPr>
            <w:rStyle w:val="Hyperlink"/>
          </w:rPr>
          <w:delText>2007</w:delText>
        </w:r>
        <w:r w:rsidR="0061415C">
          <w:rPr>
            <w:rStyle w:val="Hyperlink"/>
          </w:rPr>
          <w:fldChar w:fldCharType="end"/>
        </w:r>
        <w:r w:rsidR="006D238B">
          <w:delText xml:space="preserve">; Delpla and Rodriguez </w:delText>
        </w:r>
        <w:r w:rsidR="0061415C">
          <w:fldChar w:fldCharType="begin"/>
        </w:r>
        <w:r w:rsidR="0061415C">
          <w:delInstrText xml:space="preserve"> HYPERLINK \l "ref-Delpla2016" \h </w:delInstrText>
        </w:r>
        <w:r w:rsidR="0061415C">
          <w:fldChar w:fldCharType="separate"/>
        </w:r>
        <w:r w:rsidR="006D238B">
          <w:rPr>
            <w:rStyle w:val="Hyperlink"/>
          </w:rPr>
          <w:delText>2016</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 xml:space="preserve">; Yang et al. </w:delText>
        </w:r>
        <w:r w:rsidR="0061415C">
          <w:fldChar w:fldCharType="begin"/>
        </w:r>
        <w:r w:rsidR="0061415C">
          <w:delInstrText xml:space="preserve"> HYPERLINK \l "ref-Yang2015" \h </w:delInstrText>
        </w:r>
        <w:r w:rsidR="0061415C">
          <w:fldChar w:fldCharType="separate"/>
        </w:r>
        <w:r w:rsidR="006D238B">
          <w:rPr>
            <w:rStyle w:val="Hyperlink"/>
          </w:rPr>
          <w:delText>2015</w:delText>
        </w:r>
        <w:r w:rsidR="0061415C">
          <w:rPr>
            <w:rStyle w:val="Hyperlink"/>
          </w:rPr>
          <w:fldChar w:fldCharType="end"/>
        </w:r>
        <w:r w:rsidR="006D238B">
          <w:delText xml:space="preserve">; Hua, Reckhow, and Abusallout </w:delText>
        </w:r>
        <w:r w:rsidR="0061415C">
          <w:fldChar w:fldCharType="begin"/>
        </w:r>
        <w:r w:rsidR="0061415C">
          <w:delInstrText xml:space="preserve"> HYPERLINK \l "ref-Hua2015" \h </w:delInstrText>
        </w:r>
        <w:r w:rsidR="0061415C">
          <w:fldChar w:fldCharType="separate"/>
        </w:r>
        <w:r w:rsidR="006D238B">
          <w:rPr>
            <w:rStyle w:val="Hyperlink"/>
          </w:rPr>
          <w:delText>2015</w:delText>
        </w:r>
        <w:r w:rsidR="0061415C">
          <w:rPr>
            <w:rStyle w:val="Hyperlink"/>
          </w:rPr>
          <w:fldChar w:fldCharType="end"/>
        </w:r>
        <w:r w:rsidR="006D238B">
          <w:delText xml:space="preserve">; Baird, Eaton, and Rice </w:delText>
        </w:r>
        <w:r w:rsidR="0061415C">
          <w:fldChar w:fldCharType="begin"/>
        </w:r>
        <w:r w:rsidR="0061415C">
          <w:delInstrText xml:space="preserve"> HYPERLINK \l "ref-StdMet5310" \h </w:delInstrText>
        </w:r>
        <w:r w:rsidR="0061415C">
          <w:fldChar w:fldCharType="separate"/>
        </w:r>
        <w:r w:rsidR="006D238B">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sidR="006D238B">
          <w:rPr>
            <w:rStyle w:val="Hyperlink"/>
          </w:rPr>
          <w:delText>a</w:delText>
        </w:r>
        <w:r w:rsidR="0061415C">
          <w:rPr>
            <w:rStyle w:val="Hyperlink"/>
          </w:rPr>
          <w:fldChar w:fldCharType="end"/>
        </w:r>
        <w:r w:rsidR="006D238B">
          <w:delTex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delText>
        </w:r>
        <w:r w:rsidR="0061415C">
          <w:fldChar w:fldCharType="begin"/>
        </w:r>
        <w:r w:rsidR="0061415C">
          <w:delInstrText xml:space="preserve"> HYPERLINK \l "ref-Richardson2007" \h </w:delInstrText>
        </w:r>
        <w:r w:rsidR="0061415C">
          <w:fldChar w:fldCharType="separate"/>
        </w:r>
        <w:r w:rsidR="006D238B">
          <w:rPr>
            <w:rStyle w:val="Hyperlink"/>
          </w:rPr>
          <w:delText>2007</w:delText>
        </w:r>
        <w:r w:rsidR="0061415C">
          <w:rPr>
            <w:rStyle w:val="Hyperlink"/>
          </w:rPr>
          <w:fldChar w:fldCharType="end"/>
        </w:r>
        <w:r w:rsidR="006D238B">
          <w:delText xml:space="preserve">; British Columbia Ministry of Environment </w:delText>
        </w:r>
        <w:r w:rsidR="0061415C">
          <w:fldChar w:fldCharType="begin"/>
        </w:r>
        <w:r w:rsidR="0061415C">
          <w:delInstrText xml:space="preserve"> HYPERLINK \l "ref-BC2019" \h </w:delInstrText>
        </w:r>
        <w:r w:rsidR="0061415C">
          <w:fldChar w:fldCharType="separate"/>
        </w:r>
        <w:r w:rsidR="006D238B">
          <w:rPr>
            <w:rStyle w:val="Hyperlink"/>
          </w:rPr>
          <w:delText>2017</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w:delText>
        </w:r>
      </w:del>
    </w:p>
    <w:p w14:paraId="09F25E19" w14:textId="77777777" w:rsidR="006D238B" w:rsidRDefault="006D238B">
      <w:pPr>
        <w:rPr>
          <w:del w:id="395" w:author="Hannah McSorley" w:date="2020-08-05T02:53:00Z"/>
        </w:rPr>
      </w:pPr>
    </w:p>
    <w:p w14:paraId="5842EAE1" w14:textId="321094BD" w:rsidR="00D3555D" w:rsidRDefault="00D3555D">
      <w:pPr>
        <w:rPr>
          <w:ins w:id="396" w:author="Hannah McSorley" w:date="2020-08-05T02:53:00Z"/>
        </w:rPr>
      </w:pPr>
    </w:p>
    <w:p w14:paraId="1A39A3D7" w14:textId="77777777" w:rsidR="00D3555D" w:rsidRDefault="005D6F31">
      <w:pPr>
        <w:pStyle w:val="Heading4"/>
        <w:rPr>
          <w:rPrChange w:id="397" w:author="Hannah McSorley" w:date="2020-08-05T02:53:00Z">
            <w:rPr>
              <w:highlight w:val="cyan"/>
            </w:rPr>
          </w:rPrChange>
        </w:rPr>
      </w:pPr>
      <w:bookmarkStart w:id="398" w:name="watershed-processes-and-water-quality"/>
      <w:bookmarkStart w:id="399" w:name="_Toc47488275"/>
      <w:r>
        <w:rPr>
          <w:rPrChange w:id="400" w:author="Hannah McSorley" w:date="2020-08-05T02:53:00Z">
            <w:rPr>
              <w:highlight w:val="cyan"/>
            </w:rPr>
          </w:rPrChange>
        </w:rPr>
        <w:t>Watershed processes and water quality</w:t>
      </w:r>
      <w:bookmarkEnd w:id="398"/>
      <w:bookmarkEnd w:id="399"/>
    </w:p>
    <w:p w14:paraId="304F2A60" w14:textId="73F0777A" w:rsidR="00D3555D" w:rsidRDefault="005D6F31">
      <w:commentRangeStart w:id="401"/>
      <w:r>
        <w:t>Streams</w:t>
      </w:r>
      <w:commentRangeEnd w:id="401"/>
      <w:r w:rsidR="002F321A">
        <w:rPr>
          <w:rStyle w:val="CommentReference"/>
        </w:rPr>
        <w:commentReference w:id="401"/>
      </w:r>
      <w:r>
        <w:t xml:space="preserve"> are intrinsically linked to their watersheds through dynamic biotic-abiotic interactions and hydroclimatic relationships; as a result, aqueous </w:t>
      </w:r>
      <w:proofErr w:type="spellStart"/>
      <w:r>
        <w:t>biogeochemicals</w:t>
      </w:r>
      <w:proofErr w:type="spellEnd"/>
      <w:r>
        <w:t xml:space="preserve">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w:t>
      </w:r>
      <w:ins w:id="402" w:author="Bill Floyd" w:date="2020-08-05T09:08:00Z">
        <w:r w:rsidR="00C571E4">
          <w:lastRenderedPageBreak/>
          <w:t>,l</w:t>
        </w:r>
      </w:ins>
      <w:r>
        <w:t xml:space="preserve">and transport pathways (Abbott et al. </w:t>
      </w:r>
      <w:del w:id="403"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r w:rsidR="006D238B">
          <w:delText xml:space="preserve">; Meyer and Tate </w:delText>
        </w:r>
        <w:r w:rsidR="0061415C">
          <w:fldChar w:fldCharType="begin"/>
        </w:r>
        <w:r w:rsidR="0061415C">
          <w:delInstrText xml:space="preserve"> HYPERLINK \l "ref-Meyer1983" \h </w:delInstrText>
        </w:r>
        <w:r w:rsidR="0061415C">
          <w:fldChar w:fldCharType="separate"/>
        </w:r>
        <w:r w:rsidR="006D238B">
          <w:rPr>
            <w:rStyle w:val="Hyperlink"/>
          </w:rPr>
          <w:delText>1983</w:delText>
        </w:r>
        <w:r w:rsidR="0061415C">
          <w:rPr>
            <w:rStyle w:val="Hyperlink"/>
          </w:rPr>
          <w:fldChar w:fldCharType="end"/>
        </w:r>
        <w:r w:rsidR="006D238B">
          <w:delText xml:space="preserve">; Vidon, Wagner, and Soyeux </w:delText>
        </w:r>
        <w:r w:rsidR="0061415C">
          <w:fldChar w:fldCharType="begin"/>
        </w:r>
        <w:r w:rsidR="0061415C">
          <w:delInstrText xml:space="preserve"> HYPERLINK \l "ref-Vidon2008" \h </w:delInstrText>
        </w:r>
        <w:r w:rsidR="0061415C">
          <w:fldChar w:fldCharType="separate"/>
        </w:r>
        <w:r w:rsidR="006D238B">
          <w:rPr>
            <w:rStyle w:val="Hyperlink"/>
          </w:rPr>
          <w:delText>2008</w:delText>
        </w:r>
        <w:r w:rsidR="0061415C">
          <w:rPr>
            <w:rStyle w:val="Hyperlink"/>
          </w:rPr>
          <w:fldChar w:fldCharType="end"/>
        </w:r>
        <w:r w:rsidR="006D238B">
          <w:delText xml:space="preserve">; Rautu </w:delText>
        </w:r>
        <w:r w:rsidR="0061415C">
          <w:fldChar w:fldCharType="begin"/>
        </w:r>
        <w:r w:rsidR="0061415C">
          <w:delInstrText xml:space="preserve"> HYPERLINK \l "ref-Rautu2019" \h </w:delInstrText>
        </w:r>
        <w:r w:rsidR="0061415C">
          <w:fldChar w:fldCharType="separate"/>
        </w:r>
        <w:r w:rsidR="006D238B">
          <w:rPr>
            <w:rStyle w:val="Hyperlink"/>
          </w:rPr>
          <w:delText>2019</w:delText>
        </w:r>
        <w:r w:rsidR="0061415C">
          <w:rPr>
            <w:rStyle w:val="Hyperlink"/>
          </w:rPr>
          <w:fldChar w:fldCharType="end"/>
        </w:r>
        <w:r w:rsidR="006D238B">
          <w:delTex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(Weishaar et al. </w:delText>
        </w:r>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xml:space="preserve">; Chow et al. </w:delText>
        </w:r>
        <w:r w:rsidR="0061415C">
          <w:fldChar w:fldCharType="begin"/>
        </w:r>
        <w:r w:rsidR="0061415C">
          <w:delInstrText xml:space="preserve"> HYPERLINK \l "ref-Chow2008" \h </w:delInstrText>
        </w:r>
        <w:r w:rsidR="0061415C">
          <w:fldChar w:fldCharType="separate"/>
        </w:r>
        <w:r w:rsidR="006D238B">
          <w:rPr>
            <w:rStyle w:val="Hyperlink"/>
          </w:rPr>
          <w:delText>2008</w:delText>
        </w:r>
        <w:r w:rsidR="0061415C">
          <w:rPr>
            <w:rStyle w:val="Hyperlink"/>
          </w:rPr>
          <w:fldChar w:fldCharType="end"/>
        </w:r>
        <w:r w:rsidR="006D238B">
          <w:delText>). Natural organic matter (NOM) encompasses a suite of biogeochemical compounds that link terrestrial and aquatic environments, with runoff introducing terrestrial compounds into fluvial systems and transporting both allochthonous and autochthonous compounds.</w:delText>
        </w:r>
      </w:del>
      <w:ins w:id="404"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r>
          <w:t xml:space="preserve">; Meyer and Tate </w:t>
        </w:r>
        <w:r>
          <w:fldChar w:fldCharType="begin"/>
        </w:r>
        <w:r>
          <w:instrText xml:space="preserve"> HYPERLINK \l "ref-Meyer1983" \h </w:instrText>
        </w:r>
        <w:r>
          <w:fldChar w:fldCharType="separate"/>
        </w:r>
        <w:r>
          <w:rPr>
            <w:rStyle w:val="Hyperlink"/>
          </w:rPr>
          <w:t>1983</w:t>
        </w:r>
        <w:r>
          <w:rPr>
            <w:rStyle w:val="Hyperlink"/>
          </w:rPr>
          <w:fldChar w:fldCharType="end"/>
        </w:r>
        <w:r>
          <w:t xml:space="preserve">; </w:t>
        </w:r>
        <w:proofErr w:type="spellStart"/>
        <w:r>
          <w:t>Vidon</w:t>
        </w:r>
        <w:proofErr w:type="spellEnd"/>
        <w:r>
          <w:t xml:space="preserve">, Wagner, and </w:t>
        </w:r>
        <w:proofErr w:type="spellStart"/>
        <w:r>
          <w:t>Soyeux</w:t>
        </w:r>
        <w:proofErr w:type="spellEnd"/>
        <w:r>
          <w:t xml:space="preserve"> </w:t>
        </w:r>
        <w:r>
          <w:fldChar w:fldCharType="begin"/>
        </w:r>
        <w:r>
          <w:instrText xml:space="preserve"> HYPERLINK \l "ref-Vidon2008" \h </w:instrText>
        </w:r>
        <w:r>
          <w:fldChar w:fldCharType="separate"/>
        </w:r>
        <w:r>
          <w:rPr>
            <w:rStyle w:val="Hyperlink"/>
          </w:rPr>
          <w:t>2008</w:t>
        </w:r>
        <w:r>
          <w:rPr>
            <w:rStyle w:val="Hyperlink"/>
          </w:rPr>
          <w:fldChar w:fldCharType="end"/>
        </w:r>
        <w:r>
          <w:t xml:space="preserve">; </w:t>
        </w:r>
        <w:proofErr w:type="spellStart"/>
        <w:r>
          <w:t>Rautu</w:t>
        </w:r>
        <w:proofErr w:type="spellEnd"/>
        <w:r>
          <w:t xml:space="preserve"> </w:t>
        </w:r>
        <w:r>
          <w:fldChar w:fldCharType="begin"/>
        </w:r>
        <w:r>
          <w:instrText xml:space="preserve"> HYPERLINK \l "ref-Rautu2019" \h </w:instrText>
        </w:r>
        <w:r>
          <w:fldChar w:fldCharType="separate"/>
        </w:r>
        <w:r>
          <w:rPr>
            <w:rStyle w:val="Hyperlink"/>
          </w:rPr>
          <w:t>2019</w:t>
        </w:r>
        <w:r>
          <w:rPr>
            <w:rStyle w:val="Hyperlink"/>
          </w:rPr>
          <w:fldChar w:fldCharType="end"/>
        </w:r>
        <w:r>
          <w:t>).</w:t>
        </w:r>
      </w:ins>
    </w:p>
    <w:p w14:paraId="68197259" w14:textId="77777777" w:rsidR="00D3555D" w:rsidRDefault="005D6F31">
      <w:r>
        <w:t> </w:t>
      </w:r>
    </w:p>
    <w:p w14:paraId="3344B97E" w14:textId="1060485E" w:rsidR="00D3555D" w:rsidRDefault="005D6F31">
      <w:r>
        <w:t xml:space="preserve">NOM exhibits dynamic variability across watersheds. The river continuum concept (RCC) predicts a temporal shift in NOM character, including seasonal shifts between autotrophic generation of NOM and heterotrophic processing of detritus; </w:t>
      </w:r>
      <w:ins w:id="405" w:author="Hannah McSorley" w:date="2020-08-05T02:53:00Z">
        <w:r>
          <w:t xml:space="preserve">that is, </w:t>
        </w:r>
      </w:ins>
      <w:r>
        <w:t>a shift from autochthonous to allochthonous NOM (</w:t>
      </w:r>
      <w:proofErr w:type="spellStart"/>
      <w:r>
        <w:t>Vannote</w:t>
      </w:r>
      <w:proofErr w:type="spellEnd"/>
      <w:r>
        <w:t xml:space="preserve"> et al. </w:t>
      </w:r>
      <w:del w:id="406" w:author="Hannah McSorley" w:date="2020-08-05T02:53:00Z">
        <w:r w:rsidR="0061415C">
          <w:fldChar w:fldCharType="begin"/>
        </w:r>
        <w:r w:rsidR="0061415C">
          <w:delInstrText xml:space="preserve"> HYPERLINK \l "ref-Vannote1980" \h </w:delInstrText>
        </w:r>
        <w:r w:rsidR="0061415C">
          <w:fldChar w:fldCharType="separate"/>
        </w:r>
        <w:r w:rsidR="006D238B">
          <w:rPr>
            <w:rStyle w:val="Hyperlink"/>
          </w:rPr>
          <w:delText>1980</w:delText>
        </w:r>
        <w:r w:rsidR="0061415C">
          <w:rPr>
            <w:rStyle w:val="Hyperlink"/>
          </w:rPr>
          <w:fldChar w:fldCharType="end"/>
        </w:r>
      </w:del>
      <w:ins w:id="407" w:author="Hannah McSorley" w:date="2020-08-05T02:53:00Z">
        <w:r>
          <w:fldChar w:fldCharType="begin"/>
        </w:r>
        <w:r>
          <w:instrText xml:space="preserve"> HYPERLINK \l "ref-Vannote1980" \h </w:instrText>
        </w:r>
        <w:r>
          <w:fldChar w:fldCharType="separate"/>
        </w:r>
        <w:r>
          <w:rPr>
            <w:rStyle w:val="Hyperlink"/>
          </w:rPr>
          <w:t>1980</w:t>
        </w:r>
        <w:r>
          <w:rPr>
            <w:rStyle w:val="Hyperlink"/>
          </w:rPr>
          <w:fldChar w:fldCharType="end"/>
        </w:r>
      </w:ins>
      <w:r>
        <w:t xml:space="preserve">; Meyer and Tate </w:t>
      </w:r>
      <w:del w:id="408" w:author="Hannah McSorley" w:date="2020-08-05T02:53:00Z">
        <w:r w:rsidR="0061415C">
          <w:fldChar w:fldCharType="begin"/>
        </w:r>
        <w:r w:rsidR="0061415C">
          <w:delInstrText xml:space="preserve"> HYPERLINK \l "ref-Meyer1983" \h </w:delInstrText>
        </w:r>
        <w:r w:rsidR="0061415C">
          <w:fldChar w:fldCharType="separate"/>
        </w:r>
        <w:r w:rsidR="006D238B">
          <w:rPr>
            <w:rStyle w:val="Hyperlink"/>
          </w:rPr>
          <w:delText>1983</w:delText>
        </w:r>
        <w:r w:rsidR="0061415C">
          <w:rPr>
            <w:rStyle w:val="Hyperlink"/>
          </w:rPr>
          <w:fldChar w:fldCharType="end"/>
        </w:r>
        <w:r w:rsidR="006D238B">
          <w:delText>).</w:delText>
        </w:r>
      </w:del>
      <w:ins w:id="409" w:author="Hannah McSorley" w:date="2020-08-05T02:53:00Z">
        <w:r>
          <w:fldChar w:fldCharType="begin"/>
        </w:r>
        <w:r>
          <w:instrText xml:space="preserve"> HYPERLINK \l "ref-Meyer1983" \h </w:instrText>
        </w:r>
        <w:r>
          <w:fldChar w:fldCharType="separate"/>
        </w:r>
        <w:r>
          <w:rPr>
            <w:rStyle w:val="Hyperlink"/>
          </w:rPr>
          <w:t>1983</w:t>
        </w:r>
        <w:r>
          <w:rPr>
            <w:rStyle w:val="Hyperlink"/>
          </w:rPr>
          <w:fldChar w:fldCharType="end"/>
        </w:r>
        <w:r>
          <w:t>).</w:t>
        </w:r>
      </w:ins>
      <w:r>
        <w:t xml:space="preserve"> The RCC also predicts a spatial reduction in NOM molecular diversity from </w:t>
      </w:r>
      <w:del w:id="410" w:author="Hannah McSorley" w:date="2020-08-05T02:53:00Z">
        <w:r w:rsidR="006D238B">
          <w:delText>headwaters (</w:delText>
        </w:r>
      </w:del>
      <w:ins w:id="411" w:author="Hannah McSorley" w:date="2020-08-05T02:53:00Z">
        <w:r>
          <w:t xml:space="preserve">lower-order headwater streams (the </w:t>
        </w:r>
      </w:ins>
      <w:r>
        <w:t xml:space="preserve">entry point for </w:t>
      </w:r>
      <w:del w:id="412" w:author="Hannah McSorley" w:date="2020-08-05T02:53:00Z">
        <w:r w:rsidR="006D238B">
          <w:delText>majority of</w:delText>
        </w:r>
      </w:del>
      <w:ins w:id="413" w:author="Hannah McSorley" w:date="2020-08-05T02:53:00Z">
        <w:r>
          <w:t>many</w:t>
        </w:r>
      </w:ins>
      <w:r>
        <w:t xml:space="preserve"> solutes) to </w:t>
      </w:r>
      <w:del w:id="414" w:author="Hannah McSorley" w:date="2020-08-05T02:53:00Z">
        <w:r w:rsidR="006D238B">
          <w:delText xml:space="preserve">river mouth (i.e. reduced NOM diversity from low to high </w:delText>
        </w:r>
      </w:del>
      <w:ins w:id="415" w:author="Hannah McSorley" w:date="2020-08-05T02:53:00Z">
        <w:r>
          <w:t>higher-</w:t>
        </w:r>
      </w:ins>
      <w:r>
        <w:t>order streams</w:t>
      </w:r>
      <w:del w:id="416" w:author="Hannah McSorley" w:date="2020-08-05T02:53:00Z">
        <w:r w:rsidR="006D238B">
          <w:delText>)</w:delText>
        </w:r>
      </w:del>
      <w:r>
        <w:t xml:space="preserve"> (</w:t>
      </w:r>
      <w:proofErr w:type="spellStart"/>
      <w:r>
        <w:t>Vannote</w:t>
      </w:r>
      <w:proofErr w:type="spellEnd"/>
      <w:r>
        <w:t xml:space="preserve"> et al. </w:t>
      </w:r>
      <w:del w:id="417" w:author="Hannah McSorley" w:date="2020-08-05T02:53:00Z">
        <w:r w:rsidR="0061415C">
          <w:fldChar w:fldCharType="begin"/>
        </w:r>
        <w:r w:rsidR="0061415C">
          <w:delInstrText xml:space="preserve"> HYPERLINK \l "ref-Vannote1980" \h </w:delInstrText>
        </w:r>
        <w:r w:rsidR="0061415C">
          <w:fldChar w:fldCharType="separate"/>
        </w:r>
        <w:r w:rsidR="006D238B">
          <w:rPr>
            <w:rStyle w:val="Hyperlink"/>
          </w:rPr>
          <w:delText>1980</w:delText>
        </w:r>
        <w:r w:rsidR="0061415C">
          <w:rPr>
            <w:rStyle w:val="Hyperlink"/>
          </w:rPr>
          <w:fldChar w:fldCharType="end"/>
        </w:r>
      </w:del>
      <w:ins w:id="418" w:author="Hannah McSorley" w:date="2020-08-05T02:53:00Z">
        <w:r>
          <w:fldChar w:fldCharType="begin"/>
        </w:r>
        <w:r>
          <w:instrText xml:space="preserve"> HYPERLINK \l "ref-Vannote1980" \h </w:instrText>
        </w:r>
        <w:r>
          <w:fldChar w:fldCharType="separate"/>
        </w:r>
        <w:r>
          <w:rPr>
            <w:rStyle w:val="Hyperlink"/>
          </w:rPr>
          <w:t>1980</w:t>
        </w:r>
        <w:r>
          <w:rPr>
            <w:rStyle w:val="Hyperlink"/>
          </w:rPr>
          <w:fldChar w:fldCharType="end"/>
        </w:r>
      </w:ins>
      <w:r>
        <w:t xml:space="preserve">; Mosher et al. </w:t>
      </w:r>
      <w:del w:id="419" w:author="Hannah McSorley" w:date="2020-08-05T02:53:00Z">
        <w:r w:rsidR="0061415C">
          <w:fldChar w:fldCharType="begin"/>
        </w:r>
        <w:r w:rsidR="0061415C">
          <w:delInstrText xml:space="preserve"> HYPERLINK \l "ref-Mosher2015" \h </w:delInstrText>
        </w:r>
        <w:r w:rsidR="0061415C">
          <w:fldChar w:fldCharType="separate"/>
        </w:r>
        <w:r w:rsidR="006D238B">
          <w:rPr>
            <w:rStyle w:val="Hyperlink"/>
          </w:rPr>
          <w:delText>2015</w:delText>
        </w:r>
        <w:r w:rsidR="0061415C">
          <w:rPr>
            <w:rStyle w:val="Hyperlink"/>
          </w:rPr>
          <w:fldChar w:fldCharType="end"/>
        </w:r>
      </w:del>
      <w:ins w:id="420" w:author="Hannah McSorley" w:date="2020-08-05T02:53:00Z">
        <w:r>
          <w:fldChar w:fldCharType="begin"/>
        </w:r>
        <w:r>
          <w:instrText xml:space="preserve"> HYPERLINK \l "ref-Mosher2015" \h </w:instrText>
        </w:r>
        <w:r>
          <w:fldChar w:fldCharType="separate"/>
        </w:r>
        <w:r>
          <w:rPr>
            <w:rStyle w:val="Hyperlink"/>
          </w:rPr>
          <w:t>2015</w:t>
        </w:r>
        <w:r>
          <w:rPr>
            <w:rStyle w:val="Hyperlink"/>
          </w:rPr>
          <w:fldChar w:fldCharType="end"/>
        </w:r>
      </w:ins>
      <w:r>
        <w:t xml:space="preserve">; Abbott et al. </w:t>
      </w:r>
      <w:del w:id="421"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422"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Creed et al. </w:t>
      </w:r>
      <w:del w:id="423" w:author="Hannah McSorley" w:date="2020-08-05T02:53:00Z">
        <w:r w:rsidR="0061415C">
          <w:fldChar w:fldCharType="begin"/>
        </w:r>
        <w:r w:rsidR="0061415C">
          <w:delInstrText xml:space="preserve"> HYPERLINK \l "ref-Creed2015" \h </w:delInstrText>
        </w:r>
        <w:r w:rsidR="0061415C">
          <w:fldChar w:fldCharType="separate"/>
        </w:r>
        <w:r w:rsidR="006D238B">
          <w:rPr>
            <w:rStyle w:val="Hyperlink"/>
          </w:rPr>
          <w:delText>2015</w:delText>
        </w:r>
        <w:r w:rsidR="0061415C">
          <w:rPr>
            <w:rStyle w:val="Hyperlink"/>
          </w:rPr>
          <w:fldChar w:fldCharType="end"/>
        </w:r>
      </w:del>
      <w:ins w:id="424" w:author="Hannah McSorley" w:date="2020-08-05T02:53:00Z">
        <w:r>
          <w:fldChar w:fldCharType="begin"/>
        </w:r>
        <w:r>
          <w:instrText xml:space="preserve"> HYPERLINK \l "ref-Creed2015" \h </w:instrText>
        </w:r>
        <w:r>
          <w:fldChar w:fldCharType="separate"/>
        </w:r>
        <w:r>
          <w:rPr>
            <w:rStyle w:val="Hyperlink"/>
          </w:rPr>
          <w:t>2015</w:t>
        </w:r>
        <w:r>
          <w:rPr>
            <w:rStyle w:val="Hyperlink"/>
          </w:rPr>
          <w:fldChar w:fldCharType="end"/>
        </w:r>
      </w:ins>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del w:id="425" w:author="Hannah McSorley" w:date="2020-08-05T02:53:00Z">
        <w:r w:rsidR="0061415C">
          <w:fldChar w:fldCharType="begin"/>
        </w:r>
        <w:r w:rsidR="0061415C">
          <w:delInstrText xml:space="preserve"> HYPERLINK \l "ref-Vannote1980" \h </w:delInstrText>
        </w:r>
        <w:r w:rsidR="0061415C">
          <w:fldChar w:fldCharType="separate"/>
        </w:r>
        <w:r w:rsidR="006D238B">
          <w:rPr>
            <w:rStyle w:val="Hyperlink"/>
          </w:rPr>
          <w:delText>1980</w:delText>
        </w:r>
        <w:r w:rsidR="0061415C">
          <w:rPr>
            <w:rStyle w:val="Hyperlink"/>
          </w:rPr>
          <w:fldChar w:fldCharType="end"/>
        </w:r>
      </w:del>
      <w:ins w:id="426" w:author="Hannah McSorley" w:date="2020-08-05T02:53:00Z">
        <w:r>
          <w:fldChar w:fldCharType="begin"/>
        </w:r>
        <w:r>
          <w:instrText xml:space="preserve"> HYPERLINK \l "ref-Vannote1980" \h </w:instrText>
        </w:r>
        <w:r>
          <w:fldChar w:fldCharType="separate"/>
        </w:r>
        <w:r>
          <w:rPr>
            <w:rStyle w:val="Hyperlink"/>
          </w:rPr>
          <w:t>1980</w:t>
        </w:r>
        <w:r>
          <w:rPr>
            <w:rStyle w:val="Hyperlink"/>
          </w:rPr>
          <w:fldChar w:fldCharType="end"/>
        </w:r>
      </w:ins>
      <w:r>
        <w:t xml:space="preserve">; Stanley et al. </w:t>
      </w:r>
      <w:del w:id="427" w:author="Hannah McSorley" w:date="2020-08-05T02:53:00Z">
        <w:r w:rsidR="0061415C">
          <w:fldChar w:fldCharType="begin"/>
        </w:r>
        <w:r w:rsidR="0061415C">
          <w:delInstrText xml:space="preserve"> HYPERLINK \l "ref-Stanley2012" \h </w:delInstrText>
        </w:r>
        <w:r w:rsidR="0061415C">
          <w:fldChar w:fldCharType="separate"/>
        </w:r>
        <w:r w:rsidR="006D238B">
          <w:rPr>
            <w:rStyle w:val="Hyperlink"/>
          </w:rPr>
          <w:delText>2012</w:delText>
        </w:r>
        <w:r w:rsidR="0061415C">
          <w:rPr>
            <w:rStyle w:val="Hyperlink"/>
          </w:rPr>
          <w:fldChar w:fldCharType="end"/>
        </w:r>
      </w:del>
      <w:ins w:id="428" w:author="Hannah McSorley" w:date="2020-08-05T02:53:00Z">
        <w:r>
          <w:fldChar w:fldCharType="begin"/>
        </w:r>
        <w:r>
          <w:instrText xml:space="preserve"> HYPERLINK \l "ref-Stanley2012" \h </w:instrText>
        </w:r>
        <w:r>
          <w:fldChar w:fldCharType="separate"/>
        </w:r>
        <w:r>
          <w:rPr>
            <w:rStyle w:val="Hyperlink"/>
          </w:rPr>
          <w:t>2012</w:t>
        </w:r>
        <w:r>
          <w:rPr>
            <w:rStyle w:val="Hyperlink"/>
          </w:rPr>
          <w:fldChar w:fldCharType="end"/>
        </w:r>
      </w:ins>
      <w:r>
        <w:t xml:space="preserve">; Aiken, Hsu-Kim, and Ryan </w:t>
      </w:r>
      <w:del w:id="429" w:author="Hannah McSorley" w:date="2020-08-05T02:53:00Z">
        <w:r w:rsidR="0061415C">
          <w:fldChar w:fldCharType="begin"/>
        </w:r>
        <w:r w:rsidR="0061415C">
          <w:delInstrText xml:space="preserve"> HYPERLINK \l "ref-Aiken2011" \h </w:delInstrText>
        </w:r>
        <w:r w:rsidR="0061415C">
          <w:fldChar w:fldCharType="separate"/>
        </w:r>
        <w:r w:rsidR="006D238B">
          <w:rPr>
            <w:rStyle w:val="Hyperlink"/>
          </w:rPr>
          <w:delText>2011</w:delText>
        </w:r>
        <w:r w:rsidR="0061415C">
          <w:rPr>
            <w:rStyle w:val="Hyperlink"/>
          </w:rPr>
          <w:fldChar w:fldCharType="end"/>
        </w:r>
      </w:del>
      <w:ins w:id="430" w:author="Hannah McSorley" w:date="2020-08-05T02:53:00Z">
        <w:r>
          <w:fldChar w:fldCharType="begin"/>
        </w:r>
        <w:r>
          <w:instrText xml:space="preserve"> HYPERLINK \l "ref-Aiken2011" \h </w:instrText>
        </w:r>
        <w:r>
          <w:fldChar w:fldCharType="separate"/>
        </w:r>
        <w:r>
          <w:rPr>
            <w:rStyle w:val="Hyperlink"/>
          </w:rPr>
          <w:t>2011</w:t>
        </w:r>
        <w:r>
          <w:rPr>
            <w:rStyle w:val="Hyperlink"/>
          </w:rPr>
          <w:fldChar w:fldCharType="end"/>
        </w:r>
      </w:ins>
      <w:r>
        <w:t xml:space="preserve">; </w:t>
      </w:r>
      <w:proofErr w:type="spellStart"/>
      <w:r>
        <w:t>Zarnetske</w:t>
      </w:r>
      <w:proofErr w:type="spellEnd"/>
      <w:r>
        <w:t xml:space="preserve"> et al. </w:t>
      </w:r>
      <w:del w:id="431"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32"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w:t>
      </w:r>
    </w:p>
    <w:p w14:paraId="6E8CE598" w14:textId="77777777" w:rsidR="00D3555D" w:rsidRDefault="005D6F31">
      <w:r>
        <w:t> </w:t>
      </w:r>
    </w:p>
    <w:p w14:paraId="2E50FBB8" w14:textId="1A58DA54" w:rsidR="00D3555D" w:rsidRDefault="005D6F31">
      <w:r>
        <w:t>On a finer temporal scale, hydrologic pulses can cause temporal variability in NOM characteristics</w:t>
      </w:r>
      <w:del w:id="433" w:author="Hannah McSorley" w:date="2020-08-05T02:53:00Z">
        <w:r w:rsidR="006D238B">
          <w:delText>; for</w:delText>
        </w:r>
      </w:del>
      <w:ins w:id="434" w:author="Hannah McSorley" w:date="2020-08-05T02:53:00Z">
        <w:r>
          <w:t xml:space="preserve"> and concentrations. For</w:t>
        </w:r>
      </w:ins>
      <w:r>
        <w:t xml:space="preserve"> example, the character of NOM has been shown to vary 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del w:id="435" w:author="Hannah McSorley" w:date="2020-08-05T02:53:00Z">
        <w:r w:rsidR="0061415C">
          <w:fldChar w:fldCharType="begin"/>
        </w:r>
        <w:r w:rsidR="0061415C">
          <w:delInstrText xml:space="preserve"> HYPERLINK \l "ref-Vidon2008" \h </w:delInstrText>
        </w:r>
        <w:r w:rsidR="0061415C">
          <w:fldChar w:fldCharType="separate"/>
        </w:r>
        <w:r w:rsidR="006D238B">
          <w:rPr>
            <w:rStyle w:val="Hyperlink"/>
          </w:rPr>
          <w:delText>2008</w:delText>
        </w:r>
        <w:r w:rsidR="0061415C">
          <w:rPr>
            <w:rStyle w:val="Hyperlink"/>
          </w:rPr>
          <w:fldChar w:fldCharType="end"/>
        </w:r>
      </w:del>
      <w:ins w:id="436" w:author="Hannah McSorley" w:date="2020-08-05T02:53:00Z">
        <w:r>
          <w:fldChar w:fldCharType="begin"/>
        </w:r>
        <w:r>
          <w:instrText xml:space="preserve"> HYPERLINK \l "ref-Vidon2008" \h </w:instrText>
        </w:r>
        <w:r>
          <w:fldChar w:fldCharType="separate"/>
        </w:r>
        <w:r>
          <w:rPr>
            <w:rStyle w:val="Hyperlink"/>
          </w:rPr>
          <w:t>2008</w:t>
        </w:r>
        <w:r>
          <w:rPr>
            <w:rStyle w:val="Hyperlink"/>
          </w:rPr>
          <w:fldChar w:fldCharType="end"/>
        </w:r>
      </w:ins>
      <w:r>
        <w:t xml:space="preserve">; Abbott et al. </w:t>
      </w:r>
      <w:del w:id="437"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438"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The Pulse Shunt Concept supplements the temporal aspects of RCC by considering how major hydrologic events drive regional NOM metabolism and the magnitude, timing and spatial extent of NOM flux (Raymond et al. </w:t>
      </w:r>
      <w:del w:id="439" w:author="Hannah McSorley" w:date="2020-08-05T02:53:00Z">
        <w:r w:rsidR="0061415C">
          <w:fldChar w:fldCharType="begin"/>
        </w:r>
        <w:r w:rsidR="0061415C">
          <w:delInstrText xml:space="preserve"> HYPERLINK \l "ref-Raymond2016" \h </w:delInstrText>
        </w:r>
        <w:r w:rsidR="0061415C">
          <w:fldChar w:fldCharType="separate"/>
        </w:r>
        <w:r w:rsidR="006D238B">
          <w:rPr>
            <w:rStyle w:val="Hyperlink"/>
          </w:rPr>
          <w:delText>2016</w:delText>
        </w:r>
        <w:r w:rsidR="0061415C">
          <w:rPr>
            <w:rStyle w:val="Hyperlink"/>
          </w:rPr>
          <w:fldChar w:fldCharType="end"/>
        </w:r>
        <w:r w:rsidR="006D238B">
          <w:delText>).</w:delText>
        </w:r>
      </w:del>
      <w:ins w:id="440" w:author="Hannah McSorley" w:date="2020-08-05T02:53:00Z">
        <w:r>
          <w:fldChar w:fldCharType="begin"/>
        </w:r>
        <w:r>
          <w:instrText xml:space="preserve"> HYPERLINK \l "ref-Raymond2016" \h </w:instrText>
        </w:r>
        <w:r>
          <w:fldChar w:fldCharType="separate"/>
        </w:r>
        <w:r>
          <w:rPr>
            <w:rStyle w:val="Hyperlink"/>
          </w:rPr>
          <w:t>2016</w:t>
        </w:r>
        <w:r>
          <w:rPr>
            <w:rStyle w:val="Hyperlink"/>
          </w:rPr>
          <w:fldChar w:fldCharType="end"/>
        </w:r>
        <w:r>
          <w:t>).</w:t>
        </w:r>
      </w:ins>
      <w:r>
        <w:t xml:space="preserve"> While the link between mobilization of source material and biogeochemical processes govern the character of aqueous NOM, the Pulse Shunt Concept </w:t>
      </w:r>
      <w:r>
        <w:lastRenderedPageBreak/>
        <w:t xml:space="preserve">(PSC) shows that it is hydrologic processes that govern NOM concentrations in streams (Abbott et al. </w:t>
      </w:r>
      <w:del w:id="441"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442"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Creed et al. </w:t>
      </w:r>
      <w:del w:id="443" w:author="Hannah McSorley" w:date="2020-08-05T02:53:00Z">
        <w:r w:rsidR="0061415C">
          <w:fldChar w:fldCharType="begin"/>
        </w:r>
        <w:r w:rsidR="0061415C">
          <w:delInstrText xml:space="preserve"> HYPERLINK \l "ref-Creed2015" \h </w:delInstrText>
        </w:r>
        <w:r w:rsidR="0061415C">
          <w:fldChar w:fldCharType="separate"/>
        </w:r>
        <w:r w:rsidR="006D238B">
          <w:rPr>
            <w:rStyle w:val="Hyperlink"/>
          </w:rPr>
          <w:delText>2015</w:delText>
        </w:r>
        <w:r w:rsidR="0061415C">
          <w:rPr>
            <w:rStyle w:val="Hyperlink"/>
          </w:rPr>
          <w:fldChar w:fldCharType="end"/>
        </w:r>
      </w:del>
      <w:ins w:id="444" w:author="Hannah McSorley" w:date="2020-08-05T02:53:00Z">
        <w:r>
          <w:fldChar w:fldCharType="begin"/>
        </w:r>
        <w:r>
          <w:instrText xml:space="preserve"> HYPERLINK \l "ref-Creed2015" \h </w:instrText>
        </w:r>
        <w:r>
          <w:fldChar w:fldCharType="separate"/>
        </w:r>
        <w:r>
          <w:rPr>
            <w:rStyle w:val="Hyperlink"/>
          </w:rPr>
          <w:t>2015</w:t>
        </w:r>
        <w:r>
          <w:rPr>
            <w:rStyle w:val="Hyperlink"/>
          </w:rPr>
          <w:fldChar w:fldCharType="end"/>
        </w:r>
      </w:ins>
      <w:r>
        <w:t xml:space="preserve">; </w:t>
      </w:r>
      <w:proofErr w:type="spellStart"/>
      <w:r>
        <w:t>Zarnetske</w:t>
      </w:r>
      <w:proofErr w:type="spellEnd"/>
      <w:r>
        <w:t xml:space="preserve"> et al. </w:t>
      </w:r>
      <w:del w:id="445"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46"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w:t>
      </w:r>
      <w:del w:id="447" w:author="Hannah McSorley" w:date="2020-08-05T02:53:00Z">
        <w:r w:rsidR="006D238B">
          <w:delText>dissolved organic carbon (</w:delText>
        </w:r>
      </w:del>
      <w:r>
        <w:t>DOC</w:t>
      </w:r>
      <w:del w:id="448" w:author="Hannah McSorley" w:date="2020-08-05T02:53:00Z">
        <w:r w:rsidR="006D238B">
          <w:delText>)</w:delText>
        </w:r>
      </w:del>
      <w:r>
        <w:t xml:space="preserve"> flux (i.e. concentration transport) and under pluvial regime, precipitation and discharge are the primary controls on stream DOC concentrations (</w:t>
      </w:r>
      <w:proofErr w:type="spellStart"/>
      <w:r>
        <w:t>Zarnetske</w:t>
      </w:r>
      <w:proofErr w:type="spellEnd"/>
      <w:r>
        <w:t xml:space="preserve"> et al. </w:t>
      </w:r>
      <w:del w:id="449"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50"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w:t>
      </w:r>
      <w:proofErr w:type="spellStart"/>
      <w:r>
        <w:t>Vidon</w:t>
      </w:r>
      <w:proofErr w:type="spellEnd"/>
      <w:r>
        <w:t xml:space="preserve">, Wagner, and </w:t>
      </w:r>
      <w:proofErr w:type="spellStart"/>
      <w:r>
        <w:t>Soyeux</w:t>
      </w:r>
      <w:proofErr w:type="spellEnd"/>
      <w:r>
        <w:t xml:space="preserve"> </w:t>
      </w:r>
      <w:del w:id="451" w:author="Hannah McSorley" w:date="2020-08-05T02:53:00Z">
        <w:r w:rsidR="0061415C">
          <w:fldChar w:fldCharType="begin"/>
        </w:r>
        <w:r w:rsidR="0061415C">
          <w:delInstrText xml:space="preserve"> HYPERLINK \l "ref-Vidon2008" \h </w:delInstrText>
        </w:r>
        <w:r w:rsidR="0061415C">
          <w:fldChar w:fldCharType="separate"/>
        </w:r>
        <w:r w:rsidR="006D238B">
          <w:rPr>
            <w:rStyle w:val="Hyperlink"/>
          </w:rPr>
          <w:delText>2008</w:delText>
        </w:r>
        <w:r w:rsidR="0061415C">
          <w:rPr>
            <w:rStyle w:val="Hyperlink"/>
          </w:rPr>
          <w:fldChar w:fldCharType="end"/>
        </w:r>
      </w:del>
      <w:ins w:id="452" w:author="Hannah McSorley" w:date="2020-08-05T02:53:00Z">
        <w:r>
          <w:fldChar w:fldCharType="begin"/>
        </w:r>
        <w:r>
          <w:instrText xml:space="preserve"> HYPERLINK \l "ref-Vidon2008" \h </w:instrText>
        </w:r>
        <w:r>
          <w:fldChar w:fldCharType="separate"/>
        </w:r>
        <w:r>
          <w:rPr>
            <w:rStyle w:val="Hyperlink"/>
          </w:rPr>
          <w:t>2008</w:t>
        </w:r>
        <w:r>
          <w:rPr>
            <w:rStyle w:val="Hyperlink"/>
          </w:rPr>
          <w:fldChar w:fldCharType="end"/>
        </w:r>
      </w:ins>
      <w:r>
        <w:t xml:space="preserve">). Indeed, brief flood events are often responsible for most of the fluvial DOC transport in a watershed (Raymond et al. </w:t>
      </w:r>
      <w:commentRangeStart w:id="453"/>
      <w:del w:id="454" w:author="Hannah McSorley" w:date="2020-08-05T02:53:00Z">
        <w:r w:rsidR="0061415C">
          <w:fldChar w:fldCharType="begin"/>
        </w:r>
        <w:r w:rsidR="0061415C">
          <w:delInstrText xml:space="preserve"> HYPERLINK \l "ref-Raymond2010" \h </w:delInstrText>
        </w:r>
        <w:r w:rsidR="0061415C">
          <w:fldChar w:fldCharType="separate"/>
        </w:r>
        <w:r w:rsidR="006D238B">
          <w:rPr>
            <w:rStyle w:val="Hyperlink"/>
          </w:rPr>
          <w:delText>2010</w:delText>
        </w:r>
        <w:r w:rsidR="0061415C">
          <w:rPr>
            <w:rStyle w:val="Hyperlink"/>
          </w:rPr>
          <w:fldChar w:fldCharType="end"/>
        </w:r>
        <w:r w:rsidR="006D238B">
          <w:delText>).</w:delText>
        </w:r>
      </w:del>
      <w:ins w:id="455" w:author="Hannah McSorley" w:date="2020-08-05T02:53:00Z">
        <w:r>
          <w:fldChar w:fldCharType="begin"/>
        </w:r>
        <w:r>
          <w:instrText xml:space="preserve"> HYPERLINK \l "ref-Raymond2010" \h </w:instrText>
        </w:r>
        <w:r>
          <w:fldChar w:fldCharType="separate"/>
        </w:r>
        <w:r>
          <w:rPr>
            <w:rStyle w:val="Hyperlink"/>
          </w:rPr>
          <w:t>2010</w:t>
        </w:r>
        <w:r>
          <w:rPr>
            <w:rStyle w:val="Hyperlink"/>
          </w:rPr>
          <w:fldChar w:fldCharType="end"/>
        </w:r>
      </w:ins>
      <w:commentRangeEnd w:id="453"/>
      <w:r w:rsidR="00013420">
        <w:rPr>
          <w:rStyle w:val="CommentReference"/>
        </w:rPr>
        <w:commentReference w:id="453"/>
      </w:r>
      <w:ins w:id="456" w:author="Hannah McSorley" w:date="2020-08-05T02:53:00Z">
        <w:r>
          <w:t>).</w:t>
        </w:r>
      </w:ins>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w:t>
      </w:r>
      <w:ins w:id="457" w:author="Hannah McSorley" w:date="2020-08-05T02:53:00Z">
        <w:r>
          <w:t xml:space="preserve">could </w:t>
        </w:r>
      </w:ins>
      <w:r>
        <w:t xml:space="preserve">pose major challenges for drinking water treatment </w:t>
      </w:r>
      <w:del w:id="458" w:author="Hannah McSorley" w:date="2020-08-05T02:53:00Z">
        <w:r w:rsidR="006D238B">
          <w:delText>{REF}.</w:delText>
        </w:r>
      </w:del>
      <w:ins w:id="459" w:author="Hannah McSorley" w:date="2020-08-05T02:53:00Z">
        <w:r>
          <w:t>(</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r>
          <w:fldChar w:fldCharType="begin"/>
        </w:r>
        <w:r>
          <w:instrText xml:space="preserve"> HYPERLINK \l "ref-Matilainen2010" \h </w:instrText>
        </w:r>
        <w:r>
          <w:fldChar w:fldCharType="separate"/>
        </w:r>
        <w:r>
          <w:rPr>
            <w:rStyle w:val="Hyperlink"/>
          </w:rPr>
          <w:t>2010</w:t>
        </w:r>
        <w:r>
          <w:rPr>
            <w:rStyle w:val="Hyperlink"/>
          </w:rPr>
          <w:fldChar w:fldCharType="end"/>
        </w:r>
        <w:r>
          <w:t>).</w:t>
        </w:r>
      </w:ins>
    </w:p>
    <w:p w14:paraId="73D5934A" w14:textId="77777777" w:rsidR="00D3555D" w:rsidRDefault="005D6F31">
      <w:r>
        <w:t> </w:t>
      </w:r>
    </w:p>
    <w:p w14:paraId="638068BB" w14:textId="40CB0556" w:rsidR="00D3555D" w:rsidRDefault="005D6F31">
      <w:r>
        <w:t xml:space="preserve">Through a large and geographically diverse data study in the United States, </w:t>
      </w:r>
      <w:proofErr w:type="spellStart"/>
      <w:r>
        <w:t>Zarnetske</w:t>
      </w:r>
      <w:proofErr w:type="spellEnd"/>
      <w:r>
        <w:t xml:space="preserve"> </w:t>
      </w:r>
      <w:r>
        <w:rPr>
          <w:i/>
        </w:rPr>
        <w:t>et al</w:t>
      </w:r>
      <w:r>
        <w:t xml:space="preserve"> (</w:t>
      </w:r>
      <w:del w:id="460"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61"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del w:id="462" w:author="Hannah McSorley" w:date="2020-08-05T02:53:00Z">
        <w:r w:rsidR="0061415C">
          <w:fldChar w:fldCharType="begin"/>
        </w:r>
        <w:r w:rsidR="0061415C">
          <w:delInstrText xml:space="preserve"> HYPERLINK \l "ref-Creed2015" \h </w:delInstrText>
        </w:r>
        <w:r w:rsidR="0061415C">
          <w:fldChar w:fldCharType="separate"/>
        </w:r>
        <w:r w:rsidR="006D238B">
          <w:rPr>
            <w:rStyle w:val="Hyperlink"/>
          </w:rPr>
          <w:delText>2015</w:delText>
        </w:r>
        <w:r w:rsidR="0061415C">
          <w:rPr>
            <w:rStyle w:val="Hyperlink"/>
          </w:rPr>
          <w:fldChar w:fldCharType="end"/>
        </w:r>
      </w:del>
      <w:ins w:id="463" w:author="Hannah McSorley" w:date="2020-08-05T02:53:00Z">
        <w:r>
          <w:fldChar w:fldCharType="begin"/>
        </w:r>
        <w:r>
          <w:instrText xml:space="preserve"> HYPERLINK \l "ref-Creed2015" \h </w:instrText>
        </w:r>
        <w:r>
          <w:fldChar w:fldCharType="separate"/>
        </w:r>
        <w:r>
          <w:rPr>
            <w:rStyle w:val="Hyperlink"/>
          </w:rPr>
          <w:t>2015</w:t>
        </w:r>
        <w:r>
          <w:rPr>
            <w:rStyle w:val="Hyperlink"/>
          </w:rPr>
          <w:fldChar w:fldCharType="end"/>
        </w:r>
      </w:ins>
      <w:r>
        <w:t xml:space="preserve">; </w:t>
      </w:r>
      <w:proofErr w:type="spellStart"/>
      <w:r>
        <w:t>Zarnetske</w:t>
      </w:r>
      <w:proofErr w:type="spellEnd"/>
      <w:r>
        <w:t xml:space="preserve"> et al. </w:t>
      </w:r>
      <w:del w:id="464"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65"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commentRangeStart w:id="466"/>
      <w:del w:id="467"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 xml:space="preserve"> </w:delText>
        </w:r>
        <w:r w:rsidR="006D238B">
          <w:rPr>
            <w:b/>
            <w:i/>
          </w:rPr>
          <w:delText>add more refs</w:delText>
        </w:r>
        <w:r w:rsidR="006D238B">
          <w:delText>).</w:delText>
        </w:r>
      </w:del>
      <w:ins w:id="468"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commentRangeEnd w:id="466"/>
      <w:r w:rsidR="00013420">
        <w:rPr>
          <w:rStyle w:val="CommentReference"/>
        </w:rPr>
        <w:commentReference w:id="466"/>
      </w:r>
      <w:ins w:id="469" w:author="Hannah McSorley" w:date="2020-08-05T02:53:00Z">
        <w:r>
          <w:t>).</w:t>
        </w:r>
      </w:ins>
      <w:r>
        <w:t xml:space="preserve"> </w:t>
      </w:r>
      <w:proofErr w:type="spellStart"/>
      <w:r>
        <w:t>Zarnetske</w:t>
      </w:r>
      <w:proofErr w:type="spellEnd"/>
      <w:r>
        <w:t xml:space="preserve"> </w:t>
      </w:r>
      <w:r>
        <w:rPr>
          <w:i/>
        </w:rPr>
        <w:t>et al</w:t>
      </w:r>
      <w:r>
        <w:t xml:space="preserve"> (</w:t>
      </w:r>
      <w:del w:id="470"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471"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 also found that wetland area exerted non-linear control over whether DOC flux was limited by supply or hydrologic transport.</w:t>
      </w:r>
    </w:p>
    <w:p w14:paraId="503EA8AC" w14:textId="77777777" w:rsidR="00D3555D" w:rsidRDefault="005D6F31">
      <w:r>
        <w:lastRenderedPageBreak/>
        <w:t> </w:t>
      </w:r>
    </w:p>
    <w:p w14:paraId="0ED9A70E" w14:textId="300394F1" w:rsidR="00D3555D" w:rsidRDefault="005D6F31">
      <w:r>
        <w:t xml:space="preserve">Aspects of both the RCC and PSC were illustrated in a recent nested catchment study by Abbott </w:t>
      </w:r>
      <w:r>
        <w:rPr>
          <w:i/>
        </w:rPr>
        <w:t>et al</w:t>
      </w:r>
      <w:r>
        <w:t xml:space="preserve"> (</w:t>
      </w:r>
      <w:del w:id="472"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473"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w:t>
      </w:r>
      <w:del w:id="474" w:author="Hannah McSorley" w:date="2020-08-05T02:53:00Z">
        <w:r w:rsidR="006D238B">
          <w:delText xml:space="preserve">temporal </w:delText>
        </w:r>
      </w:del>
      <w:r>
        <w:t xml:space="preserve">stability in relative biogeochemical signatures </w:t>
      </w:r>
      <w:ins w:id="475" w:author="Hannah McSorley" w:date="2020-08-05T02:53:00Z">
        <w:r>
          <w:t xml:space="preserve">over time </w:t>
        </w:r>
      </w:ins>
      <w:r>
        <w:t xml:space="preserve">(Abbott et al. </w:t>
      </w:r>
      <w:del w:id="476"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477"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The temporal extent to which water quality changes echo across nested sub-catchments depends on the synchrony (i.e. mean covariance) of the hydrologic pulse generation among sub-catchments (Abbott et al. </w:t>
      </w:r>
      <w:del w:id="478"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479"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w:t>
      </w:r>
    </w:p>
    <w:p w14:paraId="4EEA6C06" w14:textId="77777777" w:rsidR="00D3555D" w:rsidRDefault="005D6F31">
      <w:r>
        <w:t> </w:t>
      </w:r>
    </w:p>
    <w:p w14:paraId="123EF4E7" w14:textId="77777777" w:rsidR="00D3555D" w:rsidRDefault="005D6F31">
      <w:pPr>
        <w:rPr>
          <w:moveTo w:id="480" w:author="Hannah McSorley" w:date="2020-08-05T02:53:00Z"/>
        </w:rPr>
      </w:pPr>
      <w:ins w:id="481" w:author="Hannah McSorley" w:date="2020-08-05T02:53:00Z">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r>
          <w:fldChar w:fldCharType="begin"/>
        </w:r>
        <w:r>
          <w:instrText xml:space="preserve"> HYPERLINK \l "ref-Meyer1983" \h </w:instrText>
        </w:r>
        <w:r>
          <w:fldChar w:fldCharType="separate"/>
        </w:r>
        <w:r>
          <w:rPr>
            <w:rStyle w:val="Hyperlink"/>
          </w:rPr>
          <w:t>1983</w:t>
        </w:r>
        <w:r>
          <w:rPr>
            <w:rStyle w:val="Hyperlink"/>
          </w:rPr>
          <w:fldChar w:fldCharType="end"/>
        </w:r>
        <w:r>
          <w:t>).</w:t>
        </w:r>
      </w:ins>
      <w:moveToRangeStart w:id="482" w:author="Hannah McSorley" w:date="2020-08-05T02:53:00Z" w:name="move47488438"/>
      <w:moveTo w:id="483" w:author="Hannah McSorley" w:date="2020-08-05T02:53:00Z">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moveTo>
      <w:moveToRangeEnd w:id="482"/>
      <w:ins w:id="484" w:author="Hannah McSorley" w:date="2020-08-05T02:53:00Z">
        <w:r>
          <w:fldChar w:fldCharType="begin"/>
        </w:r>
        <w:r>
          <w:instrText xml:space="preserve"> HYPERLINK \l "ref-Emelko2011" \h </w:instrText>
        </w:r>
        <w:r>
          <w:fldChar w:fldCharType="separate"/>
        </w:r>
        <w:r>
          <w:rPr>
            <w:rStyle w:val="Hyperlink"/>
          </w:rPr>
          <w:t>2011</w:t>
        </w:r>
        <w:r>
          <w:rPr>
            <w:rStyle w:val="Hyperlink"/>
          </w:rPr>
          <w:fldChar w:fldCharType="end"/>
        </w:r>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r>
          <w:fldChar w:fldCharType="begin"/>
        </w:r>
        <w:r>
          <w:instrText xml:space="preserve"> HYPERLINK \l "ref-Meyer1983" \h </w:instrText>
        </w:r>
        <w:r>
          <w:fldChar w:fldCharType="separate"/>
        </w:r>
        <w:r>
          <w:rPr>
            <w:rStyle w:val="Hyperlink"/>
          </w:rPr>
          <w:t>1983</w:t>
        </w:r>
        <w:r>
          <w:rPr>
            <w:rStyle w:val="Hyperlink"/>
          </w:rPr>
          <w:fldChar w:fldCharType="end"/>
        </w:r>
        <w:r>
          <w:t xml:space="preserve">; </w:t>
        </w:r>
        <w:proofErr w:type="spellStart"/>
        <w:r>
          <w:t>Mistick</w:t>
        </w:r>
        <w:proofErr w:type="spellEnd"/>
        <w:r>
          <w:t xml:space="preserve"> </w:t>
        </w:r>
        <w:r>
          <w:fldChar w:fldCharType="begin"/>
        </w:r>
        <w:r>
          <w:instrText xml:space="preserve"> HYPERLINK \l "ref-Mistick2019" \h </w:instrText>
        </w:r>
        <w:r>
          <w:fldChar w:fldCharType="separate"/>
        </w:r>
        <w:r>
          <w:rPr>
            <w:rStyle w:val="Hyperlink"/>
          </w:rPr>
          <w:t>2019</w:t>
        </w:r>
        <w:r>
          <w:rPr>
            <w:rStyle w:val="Hyperlink"/>
          </w:rPr>
          <w:fldChar w:fldCharType="end"/>
        </w:r>
        <w:r>
          <w:t>).</w:t>
        </w:r>
      </w:ins>
      <w:moveToRangeStart w:id="485" w:author="Hannah McSorley" w:date="2020-08-05T02:53:00Z" w:name="move47488439"/>
      <w:moveTo w:id="486" w:author="Hannah McSorley" w:date="2020-08-05T02:53:00Z">
        <w:r>
          <w:t xml:space="preserve"> In the absence of long-term baseline data (i.e. pre- and post-disturbance data sets), the natural variability in fluvial processes complicates land-use studies and anthropogenic climate change can further confound our interpretations. </w:t>
        </w:r>
      </w:moveTo>
      <w:moveToRangeEnd w:id="485"/>
      <w:ins w:id="487" w:author="Hannah McSorley" w:date="2020-08-05T02:53:00Z">
        <w:r>
          <w:t xml:space="preserve">Overall, NOM relationships to land-use </w:t>
        </w:r>
        <w:r>
          <w:lastRenderedPageBreak/>
          <w:t>are highly dependent on catchment attributes and hydrology.</w:t>
        </w:r>
      </w:ins>
      <w:moveToRangeStart w:id="488" w:author="Hannah McSorley" w:date="2020-08-05T02:53:00Z" w:name="move47488440"/>
      <w:moveTo w:id="489" w:author="Hannah McSorley" w:date="2020-08-05T02:53:00Z">
        <w:r>
          <w:t xml:space="preserve"> Understanding the hydrochemistry of a water supply area is key to conducting informed preventative forest management applications.</w:t>
        </w:r>
      </w:moveTo>
    </w:p>
    <w:p w14:paraId="144609C7" w14:textId="77777777" w:rsidR="00D3555D" w:rsidRDefault="005D6F31">
      <w:pPr>
        <w:rPr>
          <w:moveTo w:id="490" w:author="Hannah McSorley" w:date="2020-08-05T02:53:00Z"/>
        </w:rPr>
      </w:pPr>
      <w:moveTo w:id="491" w:author="Hannah McSorley" w:date="2020-08-05T02:53:00Z">
        <w:r>
          <w:t> </w:t>
        </w:r>
      </w:moveTo>
    </w:p>
    <w:moveToRangeEnd w:id="488"/>
    <w:p w14:paraId="5DF1D22F" w14:textId="3C187DB0" w:rsidR="00D3555D" w:rsidRDefault="006D238B">
      <w:del w:id="492" w:author="Hannah McSorley" w:date="2020-08-05T02:53:00Z">
        <w:r>
          <w:delText>Changing</w:delText>
        </w:r>
      </w:del>
      <w:ins w:id="493" w:author="Hannah McSorley" w:date="2020-08-05T02:53:00Z">
        <w:r w:rsidR="005D6F31">
          <w:t>It’s possible that changing</w:t>
        </w:r>
      </w:ins>
      <w:r w:rsidR="005D6F31">
        <w:t xml:space="preserve"> climatic conditions </w:t>
      </w:r>
      <w:del w:id="494" w:author="Hannah McSorley" w:date="2020-08-05T02:53:00Z">
        <w:r>
          <w:delText>are likely to</w:delText>
        </w:r>
      </w:del>
      <w:ins w:id="495" w:author="Hannah McSorley" w:date="2020-08-05T02:53:00Z">
        <w:r w:rsidR="005D6F31">
          <w:t>could</w:t>
        </w:r>
      </w:ins>
      <w:r w:rsidR="005D6F31">
        <w:t xml:space="preserve"> lead to increases in hydrologic pulse generation</w:t>
      </w:r>
      <w:del w:id="496" w:author="Hannah McSorley" w:date="2020-08-05T02:53:00Z">
        <w:r>
          <w:delText xml:space="preserve"> –</w:delText>
        </w:r>
      </w:del>
      <w:r w:rsidR="005D6F31">
        <w:t xml:space="preserve"> through increased precipitation, earlier or more intense freshet conditions, or changes in subsurface flow and </w:t>
      </w:r>
      <w:commentRangeStart w:id="497"/>
      <w:r w:rsidR="005D6F31">
        <w:t>connectivity</w:t>
      </w:r>
      <w:commentRangeEnd w:id="497"/>
      <w:r w:rsidR="00013420">
        <w:rPr>
          <w:rStyle w:val="CommentReference"/>
        </w:rPr>
        <w:commentReference w:id="497"/>
      </w:r>
      <w:del w:id="498" w:author="Hannah McSorley" w:date="2020-08-05T02:53:00Z">
        <w:r>
          <w:delText xml:space="preserve"> [@ ? </w:delText>
        </w:r>
        <w:r>
          <w:rPr>
            <w:i/>
          </w:rPr>
          <w:delText>refs</w:delText>
        </w:r>
        <w:r>
          <w:delText>]– it follows that</w:delText>
        </w:r>
      </w:del>
      <w:ins w:id="499" w:author="Hannah McSorley" w:date="2020-08-05T02:53:00Z">
        <w:r w:rsidR="005D6F31">
          <w:t>. Thus,</w:t>
        </w:r>
      </w:ins>
      <w:r w:rsidR="005D6F31">
        <w:t xml:space="preserve">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del w:id="500" w:author="Hannah McSorley" w:date="2020-08-05T02:53:00Z">
        <w:r w:rsidR="0061415C">
          <w:fldChar w:fldCharType="begin"/>
        </w:r>
        <w:r w:rsidR="0061415C">
          <w:delInstrText xml:space="preserve"> HYPERLINK \l "ref-CCME2004" \h </w:delInstrText>
        </w:r>
        <w:r w:rsidR="0061415C">
          <w:fldChar w:fldCharType="separate"/>
        </w:r>
        <w:r>
          <w:rPr>
            <w:rStyle w:val="Hyperlink"/>
          </w:rPr>
          <w:delText>2004</w:delText>
        </w:r>
        <w:r w:rsidR="0061415C">
          <w:rPr>
            <w:rStyle w:val="Hyperlink"/>
          </w:rPr>
          <w:fldChar w:fldCharType="end"/>
        </w:r>
      </w:del>
      <w:ins w:id="501" w:author="Hannah McSorley" w:date="2020-08-05T02:53:00Z">
        <w:r w:rsidR="005D6F31">
          <w:fldChar w:fldCharType="begin"/>
        </w:r>
        <w:r w:rsidR="005D6F31">
          <w:instrText xml:space="preserve"> HYPERLINK \l "ref-CCME2004" \h </w:instrText>
        </w:r>
        <w:r w:rsidR="005D6F31">
          <w:fldChar w:fldCharType="separate"/>
        </w:r>
        <w:r w:rsidR="005D6F31">
          <w:rPr>
            <w:rStyle w:val="Hyperlink"/>
          </w:rPr>
          <w:t>2004</w:t>
        </w:r>
        <w:r w:rsidR="005D6F31">
          <w:rPr>
            <w:rStyle w:val="Hyperlink"/>
          </w:rPr>
          <w:fldChar w:fldCharType="end"/>
        </w:r>
      </w:ins>
      <w:r w:rsidR="005D6F31">
        <w:t>).</w:t>
      </w:r>
    </w:p>
    <w:p w14:paraId="21194C70" w14:textId="77777777" w:rsidR="00D3555D" w:rsidRDefault="005D6F31">
      <w:r>
        <w:t> </w:t>
      </w:r>
    </w:p>
    <w:p w14:paraId="629625B9" w14:textId="77777777" w:rsidR="00D3555D" w:rsidRDefault="005D6F31" w:rsidP="004B49FF">
      <w:pPr>
        <w:pStyle w:val="Heading3"/>
        <w:rPr>
          <w:ins w:id="502" w:author="Hannah McSorley" w:date="2020-08-05T02:53:00Z"/>
        </w:rPr>
      </w:pPr>
      <w:bookmarkStart w:id="503" w:name="surface-water-sampling-strategies"/>
      <w:bookmarkStart w:id="504" w:name="_Toc47488276"/>
      <w:ins w:id="505" w:author="Hannah McSorley" w:date="2020-08-05T02:53:00Z">
        <w:r>
          <w:t>Surface water sampling strategies</w:t>
        </w:r>
        <w:bookmarkEnd w:id="503"/>
        <w:bookmarkEnd w:id="504"/>
      </w:ins>
    </w:p>
    <w:p w14:paraId="35321D86" w14:textId="77777777" w:rsidR="00D3555D" w:rsidRDefault="005D6F31">
      <w:pPr>
        <w:rPr>
          <w:ins w:id="506" w:author="Hannah McSorley" w:date="2020-08-05T02:53:00Z"/>
        </w:rPr>
      </w:pPr>
      <w:ins w:id="507" w:author="Hannah McSorley" w:date="2020-08-05T02:53:00Z">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r>
          <w:fldChar w:fldCharType="begin"/>
        </w:r>
        <w:r>
          <w:instrText xml:space="preserve"> HYPERLINK \l "ref-CCME2011" \h </w:instrText>
        </w:r>
        <w:r>
          <w:fldChar w:fldCharType="separate"/>
        </w:r>
        <w:r>
          <w:rPr>
            <w:rStyle w:val="Hyperlink"/>
          </w:rPr>
          <w:t>2011</w:t>
        </w:r>
        <w:r>
          <w:rPr>
            <w:rStyle w:val="Hyperlink"/>
          </w:rPr>
          <w:fldChar w:fldCharType="end"/>
        </w:r>
        <w:r>
          <w:t xml:space="preserve">). Collection of water samples must be done consistently and carefully to avoid sample contamination or sampling errors which would generate unreliable analytical results (CCME </w:t>
        </w:r>
        <w:r>
          <w:fldChar w:fldCharType="begin"/>
        </w:r>
        <w:r>
          <w:instrText xml:space="preserve"> HYPERLINK \l "ref-CCME2011" \h </w:instrText>
        </w:r>
        <w:r>
          <w:fldChar w:fldCharType="separate"/>
        </w:r>
        <w:r>
          <w:rPr>
            <w:rStyle w:val="Hyperlink"/>
          </w:rPr>
          <w:t>2011</w:t>
        </w:r>
        <w:r>
          <w:rPr>
            <w:rStyle w:val="Hyperlink"/>
          </w:rPr>
          <w:fldChar w:fldCharType="end"/>
        </w:r>
        <w:r>
          <w:t xml:space="preserve">). In a carbon-based world, sample </w:t>
        </w:r>
        <w:r>
          <w:lastRenderedPageBreak/>
          <w:t xml:space="preserve">contamination must be a crucial and constant consideration when sampling for NOM (CCME </w:t>
        </w:r>
        <w:r>
          <w:fldChar w:fldCharType="begin"/>
        </w:r>
        <w:r>
          <w:instrText xml:space="preserve"> HYPERLINK \l "ref-CCME2011" \h </w:instrText>
        </w:r>
        <w:r>
          <w:fldChar w:fldCharType="separate"/>
        </w:r>
        <w:r>
          <w:rPr>
            <w:rStyle w:val="Hyperlink"/>
          </w:rPr>
          <w:t>2011</w:t>
        </w:r>
        <w:r>
          <w:rPr>
            <w:rStyle w:val="Hyperlink"/>
          </w:rPr>
          <w:fldChar w:fldCharType="end"/>
        </w:r>
        <w:r>
          <w:t xml:space="preserve">; Cory, Elizabeth W. Boyer, and McKnight </w:t>
        </w:r>
        <w:r>
          <w:fldChar w:fldCharType="begin"/>
        </w:r>
        <w:r>
          <w:instrText xml:space="preserve"> HYPERLINK \l "ref-Cory2011" \h </w:instrText>
        </w:r>
        <w:r>
          <w:fldChar w:fldCharType="separate"/>
        </w:r>
        <w:r>
          <w:rPr>
            <w:rStyle w:val="Hyperlink"/>
          </w:rPr>
          <w:t>2011</w:t>
        </w:r>
        <w:r>
          <w:rPr>
            <w:rStyle w:val="Hyperlink"/>
          </w:rPr>
          <w:fldChar w:fldCharType="end"/>
        </w:r>
        <w:r>
          <w:t>).</w:t>
        </w:r>
      </w:ins>
    </w:p>
    <w:p w14:paraId="5EA3660F" w14:textId="77777777" w:rsidR="00D3555D" w:rsidRDefault="005D6F31">
      <w:pPr>
        <w:rPr>
          <w:moveTo w:id="508" w:author="Hannah McSorley" w:date="2020-08-05T02:53:00Z"/>
        </w:rPr>
      </w:pPr>
      <w:moveToRangeStart w:id="509" w:author="Hannah McSorley" w:date="2020-08-05T02:53:00Z" w:name="move47488441"/>
      <w:moveTo w:id="510" w:author="Hannah McSorley" w:date="2020-08-05T02:53:00Z">
        <w:r>
          <w:t> </w:t>
        </w:r>
      </w:moveTo>
    </w:p>
    <w:p w14:paraId="3D8F391F" w14:textId="77777777" w:rsidR="00D3555D" w:rsidRDefault="005D6F31">
      <w:pPr>
        <w:rPr>
          <w:ins w:id="511" w:author="Hannah McSorley" w:date="2020-08-05T02:53:00Z"/>
        </w:rPr>
      </w:pPr>
      <w:moveTo w:id="512" w:author="Hannah McSorley" w:date="2020-08-05T02:53:00Z">
        <w:r>
          <w:t xml:space="preserve">The basis of a water quality monitoring network is the collection of representative quantitative data for physical, chemical or biological parameters that help to characterize a hydrologic system over time (R. O. Strobl and Robillard </w:t>
        </w:r>
      </w:moveTo>
      <w:moveToRangeEnd w:id="509"/>
      <w:ins w:id="513" w:author="Hannah McSorley" w:date="2020-08-05T02:53:00Z">
        <w:r>
          <w:fldChar w:fldCharType="begin"/>
        </w:r>
        <w:r>
          <w:instrText xml:space="preserve"> HYPERLINK \l "ref-Strobl2008a" \h </w:instrText>
        </w:r>
        <w:r>
          <w:fldChar w:fldCharType="separate"/>
        </w:r>
        <w:r>
          <w:rPr>
            <w:rStyle w:val="Hyperlink"/>
          </w:rPr>
          <w:t>2008</w:t>
        </w:r>
        <w:r>
          <w:rPr>
            <w:rStyle w:val="Hyperlink"/>
          </w:rPr>
          <w:fldChar w:fldCharType="end"/>
        </w:r>
        <w:r>
          <w:t>). A monitoring network, therefore, will involve some form of a sampling program and it’s design should reflect research objectives and account for physical realities (e.g. spatiotemporal heterogeneity</w:t>
        </w:r>
      </w:ins>
      <w:moveToRangeStart w:id="514" w:author="Hannah McSorley" w:date="2020-08-05T02:53:00Z" w:name="move47488442"/>
      <w:moveTo w:id="515" w:author="Hannah McSorley" w:date="2020-08-05T02:53:00Z">
        <w:r>
          <w:t xml:space="preserve">), while being cost-effective and practical (R. O. </w:t>
        </w:r>
      </w:moveTo>
      <w:moveToRangeEnd w:id="514"/>
      <w:ins w:id="516" w:author="Hannah McSorley" w:date="2020-08-05T02:53:00Z">
        <w:r>
          <w:t xml:space="preserve">Strobl and Robillard </w:t>
        </w:r>
        <w:r>
          <w:fldChar w:fldCharType="begin"/>
        </w:r>
        <w:r>
          <w:instrText xml:space="preserve"> HYPERLINK \l "ref-Strobl2008a" \h </w:instrText>
        </w:r>
        <w:r>
          <w:fldChar w:fldCharType="separate"/>
        </w:r>
        <w:r>
          <w:rPr>
            <w:rStyle w:val="Hyperlink"/>
          </w:rPr>
          <w:t>2008</w:t>
        </w:r>
        <w:r>
          <w:rPr>
            <w:rStyle w:val="Hyperlink"/>
          </w:rPr>
          <w:fldChar w:fldCharType="end"/>
        </w:r>
        <w:r>
          <w:t xml:space="preserve">; Kirchner </w:t>
        </w:r>
        <w:r>
          <w:fldChar w:fldCharType="begin"/>
        </w:r>
        <w:r>
          <w:instrText xml:space="preserve"> HYPERLINK \l "ref-Kirchner2006" \h </w:instrText>
        </w:r>
        <w:r>
          <w:fldChar w:fldCharType="separate"/>
        </w:r>
        <w:r>
          <w:rPr>
            <w:rStyle w:val="Hyperlink"/>
          </w:rPr>
          <w:t>2006</w:t>
        </w:r>
        <w:r>
          <w:rPr>
            <w:rStyle w:val="Hyperlink"/>
          </w:rPr>
          <w:fldChar w:fldCharType="end"/>
        </w:r>
        <w:r>
          <w:t xml:space="preserve">). Grab-sampling is a standard method of collecting whole-water samples for laboratory or stream-side analysis (CCME </w:t>
        </w:r>
        <w:r>
          <w:fldChar w:fldCharType="begin"/>
        </w:r>
        <w:r>
          <w:instrText xml:space="preserve"> HYPERLINK \l "ref-CCME2011" \h </w:instrText>
        </w:r>
        <w:r>
          <w:fldChar w:fldCharType="separate"/>
        </w:r>
        <w:r>
          <w:rPr>
            <w:rStyle w:val="Hyperlink"/>
          </w:rPr>
          <w:t>2011</w:t>
        </w:r>
        <w:r>
          <w:rPr>
            <w:rStyle w:val="Hyperlink"/>
          </w:rPr>
          <w:fldChar w:fldCharType="end"/>
        </w:r>
        <w:r>
          <w:t xml:space="preserve">; </w:t>
        </w:r>
        <w:proofErr w:type="spellStart"/>
        <w:r>
          <w:t>Ruhala</w:t>
        </w:r>
        <w:proofErr w:type="spellEnd"/>
        <w:r>
          <w:t xml:space="preserve"> and </w:t>
        </w:r>
        <w:proofErr w:type="spellStart"/>
        <w:r>
          <w:t>Zarnetske</w:t>
        </w:r>
        <w:proofErr w:type="spellEnd"/>
        <w:r>
          <w:t xml:space="preserve"> </w:t>
        </w:r>
        <w:r>
          <w:fldChar w:fldCharType="begin"/>
        </w:r>
        <w:r>
          <w:instrText xml:space="preserve"> HYPERLINK \l "ref-Ruhala2017" \h </w:instrText>
        </w:r>
        <w:r>
          <w:fldChar w:fldCharType="separate"/>
        </w:r>
        <w:r>
          <w:rPr>
            <w:rStyle w:val="Hyperlink"/>
          </w:rPr>
          <w:t>2017</w:t>
        </w:r>
        <w:r>
          <w:rPr>
            <w:rStyle w:val="Hyperlink"/>
          </w:rPr>
          <w:fldChar w:fldCharType="end"/>
        </w:r>
        <w:r>
          <w:t>).</w:t>
        </w:r>
      </w:ins>
      <w:moveToRangeStart w:id="517" w:author="Hannah McSorley" w:date="2020-08-05T02:53:00Z" w:name="move47488443"/>
      <w:moveTo w:id="518" w:author="Hannah McSorley" w:date="2020-08-05T02:53:00Z">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moveTo>
      <w:moveToRangeEnd w:id="517"/>
      <w:ins w:id="519" w:author="Hannah McSorley" w:date="2020-08-05T02:53:00Z">
        <w:r>
          <w:fldChar w:fldCharType="begin"/>
        </w:r>
        <w:r>
          <w:instrText xml:space="preserve"> HYPERLINK \l "ref-Ruhala2017" \h </w:instrText>
        </w:r>
        <w:r>
          <w:fldChar w:fldCharType="separate"/>
        </w:r>
        <w:r>
          <w:rPr>
            <w:rStyle w:val="Hyperlink"/>
          </w:rPr>
          <w:t>2017</w:t>
        </w:r>
        <w:r>
          <w:rPr>
            <w:rStyle w:val="Hyperlink"/>
          </w:rPr>
          <w:fldChar w:fldCharType="end"/>
        </w:r>
        <w:r>
          <w:t>).</w:t>
        </w:r>
      </w:ins>
    </w:p>
    <w:p w14:paraId="3A8F34C7" w14:textId="77777777" w:rsidR="00D3555D" w:rsidRDefault="005D6F31">
      <w:pPr>
        <w:rPr>
          <w:ins w:id="520" w:author="Hannah McSorley" w:date="2020-08-05T02:53:00Z"/>
        </w:rPr>
      </w:pPr>
      <w:ins w:id="521" w:author="Hannah McSorley" w:date="2020-08-05T02:53:00Z">
        <w:r>
          <w:t> </w:t>
        </w:r>
      </w:ins>
    </w:p>
    <w:p w14:paraId="22E879F5" w14:textId="77777777" w:rsidR="00D3555D" w:rsidRDefault="005D6F31">
      <w:pPr>
        <w:rPr>
          <w:moveTo w:id="522" w:author="Hannah McSorley" w:date="2020-08-05T02:53:00Z"/>
        </w:rPr>
      </w:pPr>
      <w:ins w:id="523" w:author="Hannah McSorley" w:date="2020-08-05T02:53:00Z">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r>
          <w:fldChar w:fldCharType="begin"/>
        </w:r>
        <w:r>
          <w:instrText xml:space="preserve"> HYPERLINK \l "ref-Harmel2003" \h </w:instrText>
        </w:r>
        <w:r>
          <w:fldChar w:fldCharType="separate"/>
        </w:r>
        <w:r>
          <w:rPr>
            <w:rStyle w:val="Hyperlink"/>
          </w:rPr>
          <w:t>2003</w:t>
        </w:r>
        <w:r>
          <w:rPr>
            <w:rStyle w:val="Hyperlink"/>
          </w:rPr>
          <w:fldChar w:fldCharType="end"/>
        </w:r>
        <w:r>
          <w:t>)). Furthermore, it is logistically challenging and potentially dangerous to manually collect grab samples during events across multiple sites (</w:t>
        </w:r>
        <w:proofErr w:type="spellStart"/>
        <w:r>
          <w:t>Graczyk</w:t>
        </w:r>
        <w:proofErr w:type="spellEnd"/>
        <w:r>
          <w:t xml:space="preserve"> et al. (</w:t>
        </w:r>
        <w:r>
          <w:fldChar w:fldCharType="begin"/>
        </w:r>
        <w:r>
          <w:instrText xml:space="preserve"> HYPERLINK \l "ref-Graczyk2000" \h </w:instrText>
        </w:r>
        <w:r>
          <w:fldChar w:fldCharType="separate"/>
        </w:r>
        <w:r>
          <w:rPr>
            <w:rStyle w:val="Hyperlink"/>
          </w:rPr>
          <w:t>2000</w:t>
        </w:r>
        <w:r>
          <w:rPr>
            <w:rStyle w:val="Hyperlink"/>
          </w:rPr>
          <w:fldChar w:fldCharType="end"/>
        </w:r>
        <w:r>
          <w:t>); Mackay and Taylor (</w:t>
        </w:r>
        <w:r>
          <w:fldChar w:fldCharType="begin"/>
        </w:r>
        <w:r>
          <w:instrText xml:space="preserve"> HYPERLINK \l "ref-Mackay2012" \h </w:instrText>
        </w:r>
        <w:r>
          <w:fldChar w:fldCharType="separate"/>
        </w:r>
        <w:r>
          <w:rPr>
            <w:rStyle w:val="Hyperlink"/>
          </w:rPr>
          <w:t>2012</w:t>
        </w:r>
        <w:r>
          <w:rPr>
            <w:rStyle w:val="Hyperlink"/>
          </w:rPr>
          <w:fldChar w:fldCharType="end"/>
        </w:r>
        <w:r>
          <w:t>)). Rather than manual collection</w:t>
        </w:r>
      </w:ins>
      <w:moveToRangeStart w:id="524" w:author="Hannah McSorley" w:date="2020-08-05T02:53:00Z" w:name="move47488444"/>
      <w:moveTo w:id="525" w:author="Hannah McSorley" w:date="2020-08-05T02:53:00Z">
        <w:r>
          <w:t>, pump samplers or passive siphon samplers can be used to collect water samples under difficult or unsafe conditions.</w:t>
        </w:r>
      </w:moveTo>
    </w:p>
    <w:p w14:paraId="4B9B604E" w14:textId="77777777" w:rsidR="00D3555D" w:rsidRDefault="005D6F31">
      <w:pPr>
        <w:rPr>
          <w:moveTo w:id="526" w:author="Hannah McSorley" w:date="2020-08-05T02:53:00Z"/>
        </w:rPr>
      </w:pPr>
      <w:moveTo w:id="527" w:author="Hannah McSorley" w:date="2020-08-05T02:53:00Z">
        <w:r>
          <w:t> </w:t>
        </w:r>
      </w:moveTo>
    </w:p>
    <w:p w14:paraId="22CA61EF" w14:textId="06AB8181" w:rsidR="00D3555D" w:rsidRDefault="005D6F31">
      <w:pPr>
        <w:rPr>
          <w:moveTo w:id="528" w:author="Hannah McSorley" w:date="2020-08-05T02:53:00Z"/>
        </w:rPr>
      </w:pPr>
      <w:moveTo w:id="529" w:author="Hannah McSorley" w:date="2020-08-05T02:53:00Z">
        <w:r>
          <w:lastRenderedPageBreak/>
          <w:t xml:space="preserve">A </w:t>
        </w:r>
      </w:moveTo>
      <w:ins w:id="530" w:author="Bill Floyd" w:date="2020-08-05T09:23:00Z">
        <w:r w:rsidR="008F5185">
          <w:t xml:space="preserve">5 </w:t>
        </w:r>
      </w:ins>
      <w:moveTo w:id="531" w:author="Hannah McSorley" w:date="2020-08-05T02:53:00Z">
        <w:r>
          <w:t xml:space="preserve">pump sampler (e.g. ISCO samplers, Teledyne ISCO, Inc., Lincoln, NE, USA; or Global Water Instrumentation, Gold River, California) can be set up in the field and programmed to collect a set of water samples based on time intervals or changes in conditions (e.g. stage or turbidity thresholds). </w:t>
        </w:r>
      </w:moveTo>
      <w:moveToRangeEnd w:id="524"/>
      <w:ins w:id="532" w:author="Hannah McSorley" w:date="2020-08-05T02:53:00Z">
        <w:r>
          <w:t>Pump samplers are effective for automatic event-based sampling (</w:t>
        </w:r>
        <w:proofErr w:type="spellStart"/>
        <w:r>
          <w:t>Harmel</w:t>
        </w:r>
        <w:proofErr w:type="spellEnd"/>
        <w:r>
          <w:t>, King, and Slade (</w:t>
        </w:r>
        <w:r>
          <w:fldChar w:fldCharType="begin"/>
        </w:r>
        <w:r>
          <w:instrText xml:space="preserve"> HYPERLINK \l "ref-Harmel2003" \h </w:instrText>
        </w:r>
        <w:r>
          <w:fldChar w:fldCharType="separate"/>
        </w:r>
        <w:r>
          <w:rPr>
            <w:rStyle w:val="Hyperlink"/>
          </w:rPr>
          <w:t>2003</w:t>
        </w:r>
        <w:r>
          <w:rPr>
            <w:rStyle w:val="Hyperlink"/>
          </w:rPr>
          <w:fldChar w:fldCharType="end"/>
        </w:r>
        <w:r>
          <w:t xml:space="preserve">)) but can be prohibitively expensive ($2K-3K </w:t>
        </w:r>
        <w:commentRangeStart w:id="533"/>
        <w:r>
          <w:t>CAD</w:t>
        </w:r>
      </w:ins>
      <w:commentRangeEnd w:id="533"/>
      <w:r w:rsidR="008F5185">
        <w:rPr>
          <w:rStyle w:val="CommentReference"/>
        </w:rPr>
        <w:commentReference w:id="533"/>
      </w:r>
      <w:ins w:id="534" w:author="Hannah McSorley" w:date="2020-08-05T02:53:00Z">
        <w:r>
          <w:t>), and also require a reliable power source which can pose logistical challenged for setting up at multiple sites in remote or difficult to access locations (Mackay and Taylor (</w:t>
        </w:r>
        <w:r>
          <w:fldChar w:fldCharType="begin"/>
        </w:r>
        <w:r>
          <w:instrText xml:space="preserve"> HYPERLINK \l "ref-Mackay2012" \h </w:instrText>
        </w:r>
        <w:r>
          <w:fldChar w:fldCharType="separate"/>
        </w:r>
        <w:r>
          <w:rPr>
            <w:rStyle w:val="Hyperlink"/>
          </w:rPr>
          <w:t>2012</w:t>
        </w:r>
        <w:r>
          <w:rPr>
            <w:rStyle w:val="Hyperlink"/>
          </w:rPr>
          <w:fldChar w:fldCharType="end"/>
        </w:r>
        <w:r>
          <w:t>)).</w:t>
        </w:r>
      </w:ins>
      <w:moveToRangeStart w:id="535" w:author="Hannah McSorley" w:date="2020-08-05T02:53:00Z" w:name="move47488445"/>
      <w:moveTo w:id="536" w:author="Hannah McSorley" w:date="2020-08-05T02:53:00Z">
        <w:r>
          <w:t xml:space="preserve"> A passive siphon sampler is an alternative to a pump sampler that automatically and effectively collects discrete water samples on the rising limb of the hydrograph (e.g.: Mackay and Taylor (</w:t>
        </w:r>
      </w:moveTo>
      <w:moveToRangeEnd w:id="535"/>
      <w:ins w:id="537" w:author="Hannah McSorley" w:date="2020-08-05T02:53:00Z">
        <w:r>
          <w:fldChar w:fldCharType="begin"/>
        </w:r>
        <w:r>
          <w:instrText xml:space="preserve"> HYPERLINK \l "ref-Mackay2012" \h </w:instrText>
        </w:r>
        <w:r>
          <w:fldChar w:fldCharType="separate"/>
        </w:r>
        <w:r>
          <w:rPr>
            <w:rStyle w:val="Hyperlink"/>
          </w:rPr>
          <w:t>2012</w:t>
        </w:r>
        <w:r>
          <w:rPr>
            <w:rStyle w:val="Hyperlink"/>
          </w:rPr>
          <w:fldChar w:fldCharType="end"/>
        </w:r>
        <w:r>
          <w:t xml:space="preserve">); </w:t>
        </w:r>
        <w:proofErr w:type="spellStart"/>
        <w:r>
          <w:t>Graczyk</w:t>
        </w:r>
        <w:proofErr w:type="spellEnd"/>
        <w:r>
          <w:t xml:space="preserve"> et al. (</w:t>
        </w:r>
        <w:r>
          <w:fldChar w:fldCharType="begin"/>
        </w:r>
        <w:r>
          <w:instrText xml:space="preserve"> HYPERLINK \l "ref-Graczyk2000" \h </w:instrText>
        </w:r>
        <w:r>
          <w:fldChar w:fldCharType="separate"/>
        </w:r>
        <w:r>
          <w:rPr>
            <w:rStyle w:val="Hyperlink"/>
          </w:rPr>
          <w:t>2000</w:t>
        </w:r>
        <w:r>
          <w:rPr>
            <w:rStyle w:val="Hyperlink"/>
          </w:rPr>
          <w:fldChar w:fldCharType="end"/>
        </w:r>
        <w:r>
          <w:t>); Diehl (</w:t>
        </w:r>
        <w:r>
          <w:fldChar w:fldCharType="begin"/>
        </w:r>
        <w:r>
          <w:instrText xml:space="preserve"> HYPERLINK \l "ref-Diehl2007" \h </w:instrText>
        </w:r>
        <w:r>
          <w:fldChar w:fldCharType="separate"/>
        </w:r>
        <w:r>
          <w:rPr>
            <w:rStyle w:val="Hyperlink"/>
          </w:rPr>
          <w:t>2007</w:t>
        </w:r>
        <w:r>
          <w:rPr>
            <w:rStyle w:val="Hyperlink"/>
          </w:rPr>
          <w:fldChar w:fldCharType="end"/>
        </w:r>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commentRangeStart w:id="538"/>
        <w:r>
          <w:fldChar w:fldCharType="begin"/>
        </w:r>
        <w:r>
          <w:instrText xml:space="preserve"> HYPERLINK \l "ref-Newham2001" \h </w:instrText>
        </w:r>
        <w:r>
          <w:fldChar w:fldCharType="separate"/>
        </w:r>
        <w:r>
          <w:rPr>
            <w:rStyle w:val="Hyperlink"/>
          </w:rPr>
          <w:t>2001</w:t>
        </w:r>
        <w:r>
          <w:rPr>
            <w:rStyle w:val="Hyperlink"/>
          </w:rPr>
          <w:fldChar w:fldCharType="end"/>
        </w:r>
      </w:ins>
      <w:commentRangeEnd w:id="538"/>
      <w:r w:rsidR="008F5185">
        <w:rPr>
          <w:rStyle w:val="CommentReference"/>
        </w:rPr>
        <w:commentReference w:id="538"/>
      </w:r>
      <w:moveToRangeStart w:id="539" w:author="Hannah McSorley" w:date="2020-08-05T02:53:00Z" w:name="move47488446"/>
      <w:moveTo w:id="540" w:author="Hannah McSorley" w:date="2020-08-05T02:53:00Z">
        <w:r>
          <w:t>).</w:t>
        </w:r>
      </w:moveTo>
    </w:p>
    <w:p w14:paraId="491BE03F" w14:textId="77777777" w:rsidR="00D3555D" w:rsidRDefault="005D6F31">
      <w:pPr>
        <w:rPr>
          <w:moveTo w:id="541" w:author="Hannah McSorley" w:date="2020-08-05T02:53:00Z"/>
        </w:rPr>
      </w:pPr>
      <w:moveTo w:id="542" w:author="Hannah McSorley" w:date="2020-08-05T02:53:00Z">
        <w:r>
          <w:t> </w:t>
        </w:r>
      </w:moveTo>
    </w:p>
    <w:p w14:paraId="30A3A50B" w14:textId="77777777" w:rsidR="00D3555D" w:rsidRDefault="005D6F31">
      <w:pPr>
        <w:rPr>
          <w:moveFrom w:id="543" w:author="Hannah McSorley" w:date="2020-08-05T02:53:00Z"/>
        </w:rPr>
      </w:pPr>
      <w:moveToRangeStart w:id="544" w:author="Hannah McSorley" w:date="2020-08-05T02:53:00Z" w:name="move47488447"/>
      <w:moveToRangeEnd w:id="539"/>
      <w:moveTo w:id="545" w:author="Hannah McSorley" w:date="2020-08-05T02:53:00Z">
        <w:r>
          <w:t xml:space="preserve">Given that brief flood events are often responsible for most of the DOC transport in a river system (Raymond et al. </w:t>
        </w:r>
      </w:moveTo>
      <w:moveToRangeEnd w:id="544"/>
      <w:ins w:id="546" w:author="Hannah McSorley" w:date="2020-08-05T02:53:00Z">
        <w:r>
          <w:fldChar w:fldCharType="begin"/>
        </w:r>
        <w:r>
          <w:instrText xml:space="preserve"> HYPERLINK \l "ref-Raymond2016" \h </w:instrText>
        </w:r>
        <w:r>
          <w:fldChar w:fldCharType="separate"/>
        </w:r>
        <w:r>
          <w:rPr>
            <w:rStyle w:val="Hyperlink"/>
          </w:rPr>
          <w:t>2016</w:t>
        </w:r>
        <w:r>
          <w:rPr>
            <w:rStyle w:val="Hyperlink"/>
          </w:rPr>
          <w:fldChar w:fldCharType="end"/>
        </w:r>
      </w:ins>
      <w:moveToRangeStart w:id="547" w:author="Hannah McSorley" w:date="2020-08-05T02:53:00Z" w:name="move47488448"/>
      <w:moveTo w:id="548" w:author="Hannah McSorley" w:date="2020-08-05T02:53:00Z">
        <w:r>
          <w:t xml:space="preserve">), event-based water sampling is an important part of a water quality monitoring program. The rising limb of the hydrograph has been shown to have higher DOC concentration than low flows between storm pulses (Yang et al. </w:t>
        </w:r>
      </w:moveTo>
      <w:moveToRangeEnd w:id="547"/>
      <w:ins w:id="549" w:author="Hannah McSorley" w:date="2020-08-05T02:53:00Z">
        <w:r>
          <w:fldChar w:fldCharType="begin"/>
        </w:r>
        <w:r>
          <w:instrText xml:space="preserve"> HYPERLINK \l "ref-Yang2015" \h </w:instrText>
        </w:r>
        <w:r>
          <w:fldChar w:fldCharType="separate"/>
        </w:r>
        <w:r>
          <w:rPr>
            <w:rStyle w:val="Hyperlink"/>
          </w:rPr>
          <w:t>2015</w:t>
        </w:r>
        <w:r>
          <w:rPr>
            <w:rStyle w:val="Hyperlink"/>
          </w:rPr>
          <w:fldChar w:fldCharType="end"/>
        </w:r>
        <w:r>
          <w:t xml:space="preserve">; Raymond et al. </w:t>
        </w:r>
        <w:r>
          <w:fldChar w:fldCharType="begin"/>
        </w:r>
        <w:r>
          <w:instrText xml:space="preserve"> HYPERLINK \l "ref-Raymond2016" \h </w:instrText>
        </w:r>
        <w:r>
          <w:fldChar w:fldCharType="separate"/>
        </w:r>
        <w:r>
          <w:rPr>
            <w:rStyle w:val="Hyperlink"/>
          </w:rPr>
          <w:t>2016</w:t>
        </w:r>
        <w:r>
          <w:rPr>
            <w:rStyle w:val="Hyperlink"/>
          </w:rPr>
          <w:fldChar w:fldCharType="end"/>
        </w:r>
        <w:r>
          <w:t xml:space="preserve">, </w:t>
        </w:r>
        <w:r>
          <w:fldChar w:fldCharType="begin"/>
        </w:r>
        <w:r>
          <w:instrText xml:space="preserve"> HYPERLINK \l "ref-Raymond2010" \h </w:instrText>
        </w:r>
        <w:r>
          <w:fldChar w:fldCharType="separate"/>
        </w:r>
        <w:r>
          <w:rPr>
            <w:rStyle w:val="Hyperlink"/>
          </w:rPr>
          <w:t>2010</w:t>
        </w:r>
        <w:r>
          <w:rPr>
            <w:rStyle w:val="Hyperlink"/>
          </w:rPr>
          <w:fldChar w:fldCharType="end"/>
        </w:r>
        <w:r>
          <w:t xml:space="preserve">; </w:t>
        </w:r>
        <w:proofErr w:type="spellStart"/>
        <w:r>
          <w:t>Zarnetske</w:t>
        </w:r>
        <w:proofErr w:type="spellEnd"/>
        <w:r>
          <w:t xml:space="preserve"> et al. </w:t>
        </w:r>
        <w:r>
          <w:fldChar w:fldCharType="begin"/>
        </w:r>
        <w:r>
          <w:instrText xml:space="preserve"> HYPERLINK \l "ref-Zarnetske2018" \h </w:instrText>
        </w:r>
        <w:r>
          <w:fldChar w:fldCharType="separate"/>
        </w:r>
        <w:r>
          <w:rPr>
            <w:rStyle w:val="Hyperlink"/>
          </w:rPr>
          <w:t>2018</w:t>
        </w:r>
        <w:r>
          <w:rPr>
            <w:rStyle w:val="Hyperlink"/>
          </w:rPr>
          <w:fldChar w:fldCharType="end"/>
        </w:r>
        <w:r>
          <w:t>).</w:t>
        </w:r>
      </w:ins>
      <w:moveToRangeStart w:id="550" w:author="Hannah McSorley" w:date="2020-08-05T02:53:00Z" w:name="move47488449"/>
      <w:moveTo w:id="551" w:author="Hannah McSorley" w:date="2020-08-05T02:53:00Z">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moveTo>
      <w:moveToRangeEnd w:id="550"/>
      <w:del w:id="552" w:author="Hannah McSorley" w:date="2020-08-05T02:53:00Z">
        <w:r w:rsidR="006D238B">
          <w:delTex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delText>
        </w:r>
        <w:r w:rsidR="0061415C">
          <w:fldChar w:fldCharType="begin"/>
        </w:r>
        <w:r w:rsidR="0061415C">
          <w:delInstrText xml:space="preserve"> HYPERLINK \l "ref-Meyer1983" \h </w:delInstrText>
        </w:r>
        <w:r w:rsidR="0061415C">
          <w:fldChar w:fldCharType="separate"/>
        </w:r>
        <w:r w:rsidR="006D238B">
          <w:rPr>
            <w:rStyle w:val="Hyperlink"/>
          </w:rPr>
          <w:delText>1983</w:delText>
        </w:r>
        <w:r w:rsidR="0061415C">
          <w:rPr>
            <w:rStyle w:val="Hyperlink"/>
          </w:rPr>
          <w:fldChar w:fldCharType="end"/>
        </w:r>
        <w:r w:rsidR="006D238B">
          <w:delText>).</w:delText>
        </w:r>
      </w:del>
      <w:moveFromRangeStart w:id="553" w:author="Hannah McSorley" w:date="2020-08-05T02:53:00Z" w:name="move47488438"/>
      <w:moveFrom w:id="554" w:author="Hannah McSorley" w:date="2020-08-05T02:53:00Z">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moveFrom>
      <w:moveFromRangeEnd w:id="553"/>
      <w:del w:id="555" w:author="Hannah McSorley" w:date="2020-08-05T02:53:00Z">
        <w:r w:rsidR="0061415C">
          <w:fldChar w:fldCharType="begin"/>
        </w:r>
        <w:r w:rsidR="0061415C">
          <w:delInstrText xml:space="preserve"> HYPERLINK \l "ref-Emelko2011" \h </w:delInstrText>
        </w:r>
        <w:r w:rsidR="0061415C">
          <w:fldChar w:fldCharType="separate"/>
        </w:r>
        <w:r w:rsidR="006D238B">
          <w:rPr>
            <w:rStyle w:val="Hyperlink"/>
          </w:rPr>
          <w:delText>2011</w:delText>
        </w:r>
        <w:r w:rsidR="0061415C">
          <w:rPr>
            <w:rStyle w:val="Hyperlink"/>
          </w:rPr>
          <w:fldChar w:fldCharType="end"/>
        </w:r>
        <w:r w:rsidR="006D238B">
          <w:delText xml:space="preserve">); </w:delText>
        </w:r>
        <w:r w:rsidR="006D238B">
          <w:rPr>
            <w:i/>
          </w:rPr>
          <w:delText>more refs</w:delText>
        </w:r>
        <w:r w:rsidR="006D238B">
          <w:delTex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delText>
        </w:r>
        <w:r w:rsidR="0061415C">
          <w:fldChar w:fldCharType="begin"/>
        </w:r>
        <w:r w:rsidR="0061415C">
          <w:delInstrText xml:space="preserve"> HYPERLINK \l "ref-Meyer1983" \h </w:delInstrText>
        </w:r>
        <w:r w:rsidR="0061415C">
          <w:fldChar w:fldCharType="separate"/>
        </w:r>
        <w:r w:rsidR="006D238B">
          <w:rPr>
            <w:rStyle w:val="Hyperlink"/>
          </w:rPr>
          <w:delText>1983</w:delText>
        </w:r>
        <w:r w:rsidR="0061415C">
          <w:rPr>
            <w:rStyle w:val="Hyperlink"/>
          </w:rPr>
          <w:fldChar w:fldCharType="end"/>
        </w:r>
        <w:r w:rsidR="006D238B">
          <w:delText xml:space="preserve">; Mistick </w:delText>
        </w:r>
        <w:r w:rsidR="0061415C">
          <w:fldChar w:fldCharType="begin"/>
        </w:r>
        <w:r w:rsidR="0061415C">
          <w:delInstrText xml:space="preserve"> HYPERLINK \l "ref-Mistick2019" \h </w:delInstrText>
        </w:r>
        <w:r w:rsidR="0061415C">
          <w:fldChar w:fldCharType="separate"/>
        </w:r>
        <w:r w:rsidR="006D238B">
          <w:rPr>
            <w:rStyle w:val="Hyperlink"/>
          </w:rPr>
          <w:delText>2019</w:delText>
        </w:r>
        <w:r w:rsidR="0061415C">
          <w:rPr>
            <w:rStyle w:val="Hyperlink"/>
          </w:rPr>
          <w:fldChar w:fldCharType="end"/>
        </w:r>
        <w:r w:rsidR="006D238B">
          <w:delText>).</w:delText>
        </w:r>
      </w:del>
      <w:moveFromRangeStart w:id="556" w:author="Hannah McSorley" w:date="2020-08-05T02:53:00Z" w:name="move47488439"/>
      <w:moveFrom w:id="557" w:author="Hannah McSorley" w:date="2020-08-05T02:53:00Z">
        <w:r>
          <w:t xml:space="preserve"> In the absence of long-term baseline data (i.e. pre- and post-disturbance data sets), the natural variability in fluvial processes complicates land-use studies and anthropogenic climate change can further confound our interpretations. </w:t>
        </w:r>
      </w:moveFrom>
      <w:moveFromRangeEnd w:id="556"/>
      <w:del w:id="558" w:author="Hannah McSorley" w:date="2020-08-05T02:53:00Z">
        <w:r w:rsidR="006D238B">
          <w:delText>Overall, DOC trends related to land-use are highly dependent on catchment attributes and hydrologic forces.</w:delText>
        </w:r>
      </w:del>
      <w:moveFromRangeStart w:id="559" w:author="Hannah McSorley" w:date="2020-08-05T02:53:00Z" w:name="move47488440"/>
      <w:moveFrom w:id="560" w:author="Hannah McSorley" w:date="2020-08-05T02:53:00Z">
        <w:r>
          <w:t xml:space="preserve"> Understanding the hydrochemistry of a water supply area is key to conducting informed preventative forest management applications.</w:t>
        </w:r>
      </w:moveFrom>
    </w:p>
    <w:p w14:paraId="10FF7376" w14:textId="77777777" w:rsidR="00D3555D" w:rsidRDefault="005D6F31">
      <w:pPr>
        <w:rPr>
          <w:moveFrom w:id="561" w:author="Hannah McSorley" w:date="2020-08-05T02:53:00Z"/>
        </w:rPr>
      </w:pPr>
      <w:moveFrom w:id="562" w:author="Hannah McSorley" w:date="2020-08-05T02:53:00Z">
        <w:r>
          <w:t> </w:t>
        </w:r>
      </w:moveFrom>
    </w:p>
    <w:moveFromRangeEnd w:id="559"/>
    <w:p w14:paraId="4D76A33B" w14:textId="32FD2EE4" w:rsidR="00D3555D" w:rsidRDefault="005D6F31">
      <w:pPr>
        <w:rPr>
          <w:ins w:id="563" w:author="Hannah McSorley" w:date="2020-08-05T02:53:00Z"/>
        </w:rPr>
      </w:pPr>
      <w:ins w:id="564"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r>
          <w:t xml:space="preserve">). Therefore, the collection of event-based river samples is important for clarifying the magnitude and direction of water quality changes in response to precipitation, and providing information </w:t>
        </w:r>
        <w:r>
          <w:lastRenderedPageBreak/>
          <w:t>about solute supply and hydrologic connectivity to the landscape (</w:t>
        </w:r>
        <w:proofErr w:type="spellStart"/>
        <w:r>
          <w:t>Vidon</w:t>
        </w:r>
        <w:proofErr w:type="spellEnd"/>
        <w:r>
          <w:t xml:space="preserve">, Wagner, and </w:t>
        </w:r>
        <w:proofErr w:type="spellStart"/>
        <w:r>
          <w:t>Soyeux</w:t>
        </w:r>
        <w:proofErr w:type="spellEnd"/>
        <w:r>
          <w:t xml:space="preserve"> </w:t>
        </w:r>
        <w:r>
          <w:fldChar w:fldCharType="begin"/>
        </w:r>
        <w:r>
          <w:instrText xml:space="preserve"> HYPERLINK \l "ref-Vidon2008" \h </w:instrText>
        </w:r>
        <w:r>
          <w:fldChar w:fldCharType="separate"/>
        </w:r>
        <w:r>
          <w:rPr>
            <w:rStyle w:val="Hyperlink"/>
          </w:rPr>
          <w:t>2008</w:t>
        </w:r>
        <w:r>
          <w:rPr>
            <w:rStyle w:val="Hyperlink"/>
          </w:rPr>
          <w:fldChar w:fldCharType="end"/>
        </w:r>
        <w:r>
          <w:t xml:space="preserve">; Abbott et al. </w:t>
        </w:r>
        <w:r>
          <w:fldChar w:fldCharType="begin"/>
        </w:r>
        <w:r>
          <w:instrText xml:space="preserve"> HYPERLINK \l "ref-Abbott2018" \h </w:instrText>
        </w:r>
        <w:r>
          <w:fldChar w:fldCharType="separate"/>
        </w:r>
        <w:r>
          <w:rPr>
            <w:rStyle w:val="Hyperlink"/>
          </w:rPr>
          <w:t>2018</w:t>
        </w:r>
        <w:r>
          <w:rPr>
            <w:rStyle w:val="Hyperlink"/>
          </w:rPr>
          <w:fldChar w:fldCharType="end"/>
        </w:r>
        <w:r>
          <w:t xml:space="preserve">; Creed et al. </w:t>
        </w:r>
        <w:r>
          <w:fldChar w:fldCharType="begin"/>
        </w:r>
        <w:r>
          <w:instrText xml:space="preserve"> HYPERLINK \l "ref-Creed2015" \h </w:instrText>
        </w:r>
        <w:r>
          <w:fldChar w:fldCharType="separate"/>
        </w:r>
        <w:r>
          <w:rPr>
            <w:rStyle w:val="Hyperlink"/>
          </w:rPr>
          <w:t>2015</w:t>
        </w:r>
        <w:r>
          <w:rPr>
            <w:rStyle w:val="Hyperlink"/>
          </w:rPr>
          <w:fldChar w:fldCharType="end"/>
        </w:r>
        <w:r>
          <w:t xml:space="preserve">; </w:t>
        </w:r>
        <w:proofErr w:type="spellStart"/>
        <w:r>
          <w:t>Zarnetske</w:t>
        </w:r>
        <w:proofErr w:type="spellEnd"/>
        <w:r>
          <w:t xml:space="preserve"> et al. </w:t>
        </w:r>
        <w:commentRangeStart w:id="565"/>
        <w:r>
          <w:fldChar w:fldCharType="begin"/>
        </w:r>
        <w:r>
          <w:instrText xml:space="preserve"> HYPERLINK \l "ref-Zarnetske2018" \h </w:instrText>
        </w:r>
        <w:r>
          <w:fldChar w:fldCharType="separate"/>
        </w:r>
        <w:r>
          <w:rPr>
            <w:rStyle w:val="Hyperlink"/>
          </w:rPr>
          <w:t>2018</w:t>
        </w:r>
        <w:r>
          <w:rPr>
            <w:rStyle w:val="Hyperlink"/>
          </w:rPr>
          <w:fldChar w:fldCharType="end"/>
        </w:r>
      </w:ins>
      <w:commentRangeEnd w:id="565"/>
      <w:r w:rsidR="008F5185">
        <w:rPr>
          <w:rStyle w:val="CommentReference"/>
        </w:rPr>
        <w:commentReference w:id="565"/>
      </w:r>
      <w:ins w:id="566" w:author="Hannah McSorley" w:date="2020-08-05T02:53:00Z">
        <w:r>
          <w:t>).</w:t>
        </w:r>
      </w:ins>
    </w:p>
    <w:p w14:paraId="5B61002C" w14:textId="77777777" w:rsidR="00D3555D" w:rsidRDefault="005D6F31">
      <w:pPr>
        <w:rPr>
          <w:ins w:id="567" w:author="Hannah McSorley" w:date="2020-08-05T02:53:00Z"/>
        </w:rPr>
      </w:pPr>
      <w:ins w:id="568" w:author="Hannah McSorley" w:date="2020-08-05T02:53:00Z">
        <w:r>
          <w:t> </w:t>
        </w:r>
      </w:ins>
    </w:p>
    <w:p w14:paraId="33508DD9" w14:textId="77777777" w:rsidR="00D3555D" w:rsidRDefault="005D6F31">
      <w:pPr>
        <w:pStyle w:val="Heading3"/>
        <w:rPr>
          <w:rPrChange w:id="569" w:author="Hannah McSorley" w:date="2020-08-05T02:53:00Z">
            <w:rPr>
              <w:highlight w:val="cyan"/>
            </w:rPr>
          </w:rPrChange>
        </w:rPr>
        <w:pPrChange w:id="570" w:author="Hannah McSorley" w:date="2020-08-05T02:53:00Z">
          <w:pPr>
            <w:pStyle w:val="Heading4"/>
          </w:pPr>
        </w:pPrChange>
      </w:pPr>
      <w:bookmarkStart w:id="571" w:name="X2458352b66b8ecb7c67f987a899314109b31192"/>
      <w:bookmarkStart w:id="572" w:name="_Toc47488277"/>
      <w:r>
        <w:rPr>
          <w:rPrChange w:id="573" w:author="Hannah McSorley" w:date="2020-08-05T02:53:00Z">
            <w:rPr>
              <w:iCs w:val="0"/>
              <w:highlight w:val="cyan"/>
            </w:rPr>
          </w:rPrChange>
        </w:rPr>
        <w:t>Source water considerations for Greater Victoria’s water supply areas</w:t>
      </w:r>
      <w:bookmarkEnd w:id="571"/>
      <w:bookmarkEnd w:id="572"/>
    </w:p>
    <w:p w14:paraId="5DCF8262" w14:textId="6B28B49D" w:rsidR="00F77BDD" w:rsidRDefault="005D6F31">
      <w:pPr>
        <w:rPr>
          <w:del w:id="574" w:author="Hannah McSorley" w:date="2020-08-05T02:53:00Z"/>
        </w:rPr>
      </w:pPr>
      <w:commentRangeStart w:id="575"/>
      <w:del w:id="576" w:author="Bill Floyd" w:date="2020-08-05T09:30:00Z">
        <w:r w:rsidDel="008F5185">
          <w:delText>The</w:delText>
        </w:r>
        <w:commentRangeEnd w:id="575"/>
        <w:r w:rsidR="002F321A" w:rsidDel="008F5185">
          <w:rPr>
            <w:rStyle w:val="CommentReference"/>
          </w:rPr>
          <w:commentReference w:id="575"/>
        </w:r>
        <w:r w:rsidDel="008F5185">
          <w:delText xml:space="preserve"> Capital Regional District (CRD</w:delText>
        </w:r>
        <w:r w:rsidR="006D238B" w:rsidDel="008F5185">
          <w:delText>), encompassing</w:delText>
        </w:r>
      </w:del>
      <w:ins w:id="577" w:author="Hannah McSorley" w:date="2020-08-05T02:53:00Z">
        <w:del w:id="578" w:author="Bill Floyd" w:date="2020-08-05T09:30:00Z">
          <w:r w:rsidDel="008F5185">
            <w:delText>) encompasses</w:delText>
          </w:r>
        </w:del>
      </w:ins>
      <w:del w:id="579" w:author="Bill Floyd" w:date="2020-08-05T09:30:00Z">
        <w:r w:rsidDel="008F5185">
          <w:delText xml:space="preserve"> the southern tip of Vancouver Island (</w:delText>
        </w:r>
      </w:del>
      <w:ins w:id="580" w:author="Hannah McSorley" w:date="2020-08-05T02:53:00Z">
        <w:del w:id="581" w:author="Bill Floyd" w:date="2020-08-05T09:30:00Z">
          <w:r w:rsidDel="008F5185">
            <w:delText xml:space="preserve">British Columbia, Canada) </w:delText>
          </w:r>
        </w:del>
      </w:ins>
      <w:del w:id="582" w:author="Bill Floyd" w:date="2020-08-05T09:30:00Z">
        <w:r w:rsidDel="008F5185">
          <w:delText>including Victoria</w:delText>
        </w:r>
        <w:r w:rsidR="006D238B" w:rsidDel="008F5185">
          <w:delText>)</w:delText>
        </w:r>
        <w:r w:rsidDel="008F5185">
          <w:delText xml:space="preserve"> and the southern Gulf Islands</w:delText>
        </w:r>
      </w:del>
      <w:del w:id="583" w:author="Hannah McSorley" w:date="2020-08-05T02:53:00Z">
        <w:r w:rsidR="006D238B">
          <w:delText>,</w:delText>
        </w:r>
      </w:del>
      <w:ins w:id="584" w:author="Hannah McSorley" w:date="2020-08-05T02:53:00Z">
        <w:del w:id="585" w:author="Bill Floyd" w:date="2020-08-05T09:30:00Z">
          <w:r w:rsidDel="008F5185">
            <w:delText>. As drinking water providers, the</w:delText>
          </w:r>
        </w:del>
      </w:ins>
      <w:ins w:id="586" w:author="Bill Floyd" w:date="2020-08-05T09:30:00Z">
        <w:r w:rsidR="008F5185">
          <w:t xml:space="preserve">The </w:t>
        </w:r>
      </w:ins>
      <w:ins w:id="587" w:author="Hannah McSorley" w:date="2020-08-05T02:53:00Z">
        <w:del w:id="588" w:author="Bill Floyd" w:date="2020-08-05T09:34:00Z">
          <w:r w:rsidDel="00CA1038">
            <w:delText xml:space="preserve"> </w:delText>
          </w:r>
        </w:del>
        <w:r>
          <w:t>C</w:t>
        </w:r>
      </w:ins>
      <w:ins w:id="589" w:author="Bill Floyd" w:date="2020-08-05T09:30:00Z">
        <w:r w:rsidR="008F5185">
          <w:t xml:space="preserve">apital </w:t>
        </w:r>
      </w:ins>
      <w:ins w:id="590" w:author="Hannah McSorley" w:date="2020-08-05T02:53:00Z">
        <w:r>
          <w:t>R</w:t>
        </w:r>
      </w:ins>
      <w:ins w:id="591" w:author="Bill Floyd" w:date="2020-08-05T09:30:00Z">
        <w:r w:rsidR="008F5185">
          <w:t xml:space="preserve">egional </w:t>
        </w:r>
      </w:ins>
      <w:ins w:id="592" w:author="Hannah McSorley" w:date="2020-08-05T02:53:00Z">
        <w:del w:id="593" w:author="Bill Floyd" w:date="2020-08-05T09:30:00Z">
          <w:r w:rsidDel="008F5185">
            <w:delText>D</w:delText>
          </w:r>
        </w:del>
      </w:ins>
      <w:ins w:id="594" w:author="Bill Floyd" w:date="2020-08-05T09:30:00Z">
        <w:r w:rsidR="008F5185">
          <w:t>District</w:t>
        </w:r>
      </w:ins>
      <w:r>
        <w:t xml:space="preserve"> </w:t>
      </w:r>
      <w:ins w:id="595" w:author="Bill Floyd" w:date="2020-08-05T09:33:00Z">
        <w:r w:rsidR="00CA1038">
          <w:t xml:space="preserve">is located on southeastern Vancouver Island and </w:t>
        </w:r>
      </w:ins>
      <w:del w:id="596" w:author="Bill Floyd" w:date="2020-08-05T09:31:00Z">
        <w:r w:rsidDel="008F5185">
          <w:delText>is committed to the</w:delText>
        </w:r>
      </w:del>
      <w:ins w:id="597" w:author="Bill Floyd" w:date="2020-08-05T09:31:00Z">
        <w:r w:rsidR="008F5185">
          <w:t>uses a</w:t>
        </w:r>
      </w:ins>
      <w:r>
        <w:t xml:space="preserve"> multiple barrier approach to clean drinking water and </w:t>
      </w:r>
      <w:del w:id="598" w:author="Bill Floyd" w:date="2020-08-05T09:31:00Z">
        <w:r w:rsidDel="008F5185">
          <w:delText xml:space="preserve">has taken control </w:delText>
        </w:r>
      </w:del>
      <w:ins w:id="599" w:author="Bill Floyd" w:date="2020-08-05T09:31:00Z">
        <w:r w:rsidR="008F5185">
          <w:t xml:space="preserve">does this through </w:t>
        </w:r>
      </w:ins>
      <w:del w:id="600" w:author="Bill Floyd" w:date="2020-08-05T09:31:00Z">
        <w:r w:rsidDel="008F5185">
          <w:delText xml:space="preserve">of </w:delText>
        </w:r>
      </w:del>
      <w:r>
        <w:t>source water protection</w:t>
      </w:r>
      <w:ins w:id="601" w:author="Bill Floyd" w:date="2020-08-05T09:32:00Z">
        <w:r w:rsidR="00CA1038">
          <w:t>, generally</w:t>
        </w:r>
      </w:ins>
      <w:r>
        <w:t xml:space="preserve"> </w:t>
      </w:r>
      <w:del w:id="602" w:author="Bill Floyd" w:date="2020-08-05T09:31:00Z">
        <w:r w:rsidDel="008F5185">
          <w:delText>by purchasing</w:delText>
        </w:r>
      </w:del>
      <w:ins w:id="603" w:author="Bill Floyd" w:date="2020-08-05T09:31:00Z">
        <w:r w:rsidR="008F5185">
          <w:t>through ownership</w:t>
        </w:r>
      </w:ins>
      <w:r>
        <w:t xml:space="preserve"> and </w:t>
      </w:r>
      <w:del w:id="604" w:author="Hannah McSorley" w:date="2020-08-05T02:53:00Z">
        <w:r w:rsidR="006D238B">
          <w:delText>privatizing</w:delText>
        </w:r>
      </w:del>
      <w:ins w:id="605" w:author="Hannah McSorley" w:date="2020-08-05T02:53:00Z">
        <w:del w:id="606" w:author="Bill Floyd" w:date="2020-08-05T09:32:00Z">
          <w:r w:rsidDel="00CA1038">
            <w:delText>manag</w:delText>
          </w:r>
        </w:del>
        <w:del w:id="607" w:author="Bill Floyd" w:date="2020-08-05T09:31:00Z">
          <w:r w:rsidDel="008F5185">
            <w:delText>ing</w:delText>
          </w:r>
        </w:del>
      </w:ins>
      <w:ins w:id="608" w:author="Bill Floyd" w:date="2020-08-05T09:32:00Z">
        <w:r w:rsidR="00CA1038">
          <w:t>management</w:t>
        </w:r>
      </w:ins>
      <w:r>
        <w:t xml:space="preserve"> </w:t>
      </w:r>
      <w:ins w:id="609" w:author="Bill Floyd" w:date="2020-08-05T09:32:00Z">
        <w:r w:rsidR="00CA1038">
          <w:t xml:space="preserve">of </w:t>
        </w:r>
      </w:ins>
      <w:r>
        <w:t xml:space="preserve">the water supply areas for Greater Victoria. </w:t>
      </w:r>
      <w:del w:id="610" w:author="Bill Floyd" w:date="2020-08-05T09:34:00Z">
        <w:r w:rsidDel="00CA1038">
          <w:delText xml:space="preserve">Located on southeastern Vancouver Island, </w:delText>
        </w:r>
        <w:r w:rsidR="006D238B" w:rsidDel="00CA1038">
          <w:delText xml:space="preserve">British Columbia, Canada, </w:delText>
        </w:r>
        <w:r w:rsidDel="00CA1038">
          <w:delText>t</w:delText>
        </w:r>
      </w:del>
      <w:ins w:id="611" w:author="Bill Floyd" w:date="2020-08-05T09:34:00Z">
        <w:r w:rsidR="00CA1038">
          <w:t>T</w:t>
        </w:r>
      </w:ins>
      <w:r>
        <w:t xml:space="preserve">he Greater Victoria Water Supply Area (GVWSA) includes </w:t>
      </w:r>
      <w:del w:id="612" w:author="Hannah McSorley" w:date="2020-08-05T02:53:00Z">
        <w:r w:rsidR="006D238B">
          <w:delText>20,549 hectares (</w:delText>
        </w:r>
      </w:del>
      <w:r>
        <w:t>205.49 km</w:t>
      </w:r>
      <w:r>
        <w:rPr>
          <w:vertAlign w:val="superscript"/>
        </w:rPr>
        <w:t>2</w:t>
      </w:r>
      <w:del w:id="613" w:author="Hannah McSorley" w:date="2020-08-05T02:53:00Z">
        <w:r w:rsidR="006D238B">
          <w:delText>)</w:delText>
        </w:r>
      </w:del>
      <w:r>
        <w:t xml:space="preserve"> of protected drinking water catchment lands. Currently, Greater Victoria’s water supply is sourced from five surface water reservoirs in the Sooke and Goldstream watersheds; Sooke Reservoir is the primary drinking water </w:t>
      </w:r>
      <w:commentRangeStart w:id="614"/>
      <w:r>
        <w:t>supply</w:t>
      </w:r>
      <w:commentRangeEnd w:id="614"/>
      <w:r w:rsidR="00CA1038">
        <w:rPr>
          <w:rStyle w:val="CommentReference"/>
        </w:rPr>
        <w:commentReference w:id="614"/>
      </w:r>
      <w:r>
        <w:t>.</w:t>
      </w:r>
    </w:p>
    <w:p w14:paraId="7CC9D68B" w14:textId="77777777" w:rsidR="00F77BDD" w:rsidRDefault="006D238B">
      <w:pPr>
        <w:rPr>
          <w:del w:id="615" w:author="Hannah McSorley" w:date="2020-08-05T02:53:00Z"/>
        </w:rPr>
      </w:pPr>
      <w:del w:id="616" w:author="Hannah McSorley" w:date="2020-08-05T02:53:00Z">
        <w:r>
          <w:delText> </w:delText>
        </w:r>
      </w:del>
    </w:p>
    <w:p w14:paraId="345E8CF5" w14:textId="11F81863" w:rsidR="00D3555D" w:rsidRDefault="006D238B">
      <w:del w:id="617" w:author="Hannah McSorley" w:date="2020-08-05T02:53:00Z">
        <w:r>
          <w:delTex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(British Columbia Ministry of Environment </w:delText>
        </w:r>
        <w:r w:rsidR="0061415C">
          <w:fldChar w:fldCharType="begin"/>
        </w:r>
        <w:r w:rsidR="0061415C">
          <w:delInstrText xml:space="preserve"> HYPERLINK \l "ref-BC2019" \h </w:delInstrText>
        </w:r>
        <w:r w:rsidR="0061415C">
          <w:fldChar w:fldCharType="separate"/>
        </w:r>
        <w:r>
          <w:rPr>
            <w:rStyle w:val="Hyperlink"/>
          </w:rPr>
          <w:delText>2017</w:delText>
        </w:r>
        <w:r w:rsidR="0061415C">
          <w:rPr>
            <w:rStyle w:val="Hyperlink"/>
          </w:rPr>
          <w:fldChar w:fldCharType="end"/>
        </w:r>
        <w:r>
          <w:delText>). Treatment of source water from the Greater Victoria Water Supply Area</w:delText>
        </w:r>
      </w:del>
      <w:ins w:id="618" w:author="Hannah McSorley" w:date="2020-08-05T02:53:00Z">
        <w:r w:rsidR="005D6F31">
          <w:t xml:space="preserve"> Treatment of source water from the GVWSA</w:t>
        </w:r>
      </w:ins>
      <w:r w:rsidR="005D6F31">
        <w:t xml:space="preserve"> consists only of disinfection: raw water (unfiltered) is treated with ultraviolet light as primary disinfection, chlorination is secondary, and finally ammonia is added to produce chloramine (</w:t>
      </w:r>
      <w:proofErr w:type="spellStart"/>
      <w:r w:rsidR="005D6F31">
        <w:t>NH</w:t>
      </w:r>
      <w:r w:rsidR="005D6F31">
        <w:rPr>
          <w:vertAlign w:val="subscript"/>
        </w:rPr>
        <w:t>2</w:t>
      </w:r>
      <w:r w:rsidR="005D6F31">
        <w:t>Cl</w:t>
      </w:r>
      <w:proofErr w:type="spellEnd"/>
      <w:del w:id="619" w:author="Hannah McSorley" w:date="2020-08-05T02:53:00Z">
        <w:r>
          <w:delText>,</w:delText>
        </w:r>
      </w:del>
      <w:ins w:id="620" w:author="Hannah McSorley" w:date="2020-08-05T02:53:00Z">
        <w:r w:rsidR="005D6F31">
          <w:t>),</w:t>
        </w:r>
      </w:ins>
      <w:r w:rsidR="005D6F31">
        <w:t xml:space="preserve"> a long-lasting disinfectant that persists throughout the distribution system</w:t>
      </w:r>
      <w:del w:id="621" w:author="Hannah McSorley" w:date="2020-08-05T02:53:00Z">
        <w:r>
          <w:delText>).</w:delText>
        </w:r>
      </w:del>
      <w:ins w:id="622" w:author="Hannah McSorley" w:date="2020-08-05T02:53:00Z">
        <w:r w:rsidR="005D6F31">
          <w:t xml:space="preserve"> (Capital Regional District </w:t>
        </w:r>
        <w:r w:rsidR="005D6F31">
          <w:fldChar w:fldCharType="begin"/>
        </w:r>
        <w:r w:rsidR="005D6F31">
          <w:instrText xml:space="preserve"> HYPERLINK \l "ref-CRD" \h </w:instrText>
        </w:r>
        <w:r w:rsidR="005D6F31">
          <w:fldChar w:fldCharType="separate"/>
        </w:r>
        <w:r w:rsidR="005D6F31">
          <w:rPr>
            <w:rStyle w:val="Hyperlink"/>
          </w:rPr>
          <w:t>n.d.</w:t>
        </w:r>
        <w:r w:rsidR="005D6F31">
          <w:rPr>
            <w:rStyle w:val="Hyperlink"/>
          </w:rPr>
          <w:fldChar w:fldCharType="end"/>
        </w:r>
        <w:r w:rsidR="005D6F31">
          <w:t>).</w:t>
        </w:r>
      </w:ins>
    </w:p>
    <w:p w14:paraId="2A5265A7" w14:textId="77777777" w:rsidR="00D3555D" w:rsidRDefault="005D6F31">
      <w:r>
        <w:t> </w:t>
      </w:r>
    </w:p>
    <w:p w14:paraId="3612788F" w14:textId="6F2BC799" w:rsidR="004B49FF" w:rsidRDefault="005D6F31" w:rsidP="004B49FF">
      <w:r>
        <w:t xml:space="preserve">In anticipation of future water demands and uncertainty related to rainfall and climate change, the </w:t>
      </w:r>
      <w:del w:id="623" w:author="Hannah McSorley" w:date="2020-08-05T02:53:00Z">
        <w:r w:rsidR="006D238B">
          <w:delText>Capital Regional District (</w:delText>
        </w:r>
      </w:del>
      <w:r>
        <w:t>CRD</w:t>
      </w:r>
      <w:del w:id="624" w:author="Hannah McSorley" w:date="2020-08-05T02:53:00Z">
        <w:r w:rsidR="006D238B">
          <w:delText>)</w:delText>
        </w:r>
      </w:del>
      <w:r>
        <w:t xml:space="preserve"> purchased an additional 96.28 km</w:t>
      </w:r>
      <w:r>
        <w:rPr>
          <w:vertAlign w:val="superscript"/>
        </w:rPr>
        <w:t>2</w:t>
      </w:r>
      <w:r>
        <w:t xml:space="preserve"> </w:t>
      </w:r>
      <w:del w:id="625" w:author="Hannah McSorley" w:date="2020-08-05T02:53:00Z">
        <w:r w:rsidR="006D238B">
          <w:delText xml:space="preserve">(9,628 hectares) </w:delText>
        </w:r>
      </w:del>
      <w:r>
        <w:t>of land in 2007 and 2010. This area includes about 92% of the Leech River watershed (~</w:t>
      </w:r>
      <w:del w:id="626" w:author="Hannah McSorley" w:date="2020-08-05T02:53:00Z">
        <w:r w:rsidR="006D238B">
          <w:delText>96</w:delText>
        </w:r>
      </w:del>
      <w:ins w:id="627" w:author="Hannah McSorley" w:date="2020-08-05T02:53:00Z">
        <w:r>
          <w:t>95</w:t>
        </w:r>
      </w:ins>
      <w:r>
        <w:t xml:space="preserve"> km</w:t>
      </w:r>
      <w:r>
        <w:rPr>
          <w:vertAlign w:val="superscript"/>
        </w:rPr>
        <w:t>2</w:t>
      </w:r>
      <w:r>
        <w:t>) which was designated as the Leech Water Supply Area (</w:t>
      </w:r>
      <w:del w:id="628" w:author="Hannah McSorley" w:date="2020-08-05T02:53:00Z">
        <w:r w:rsidR="006D238B">
          <w:delText>LWSA</w:delText>
        </w:r>
      </w:del>
      <w:ins w:id="629" w:author="Hannah McSorley" w:date="2020-08-05T02:53:00Z">
        <w:r>
          <w:t>Leech WSA</w:t>
        </w:r>
      </w:ins>
      <w:r>
        <w:t>) for future supplemental source water. In the future</w:t>
      </w:r>
      <w:del w:id="630" w:author="Hannah McSorley" w:date="2020-08-05T02:53:00Z">
        <w:r w:rsidR="006D238B">
          <w:delText xml:space="preserve"> (</w:delText>
        </w:r>
      </w:del>
      <w:ins w:id="631" w:author="Hannah McSorley" w:date="2020-08-05T02:53:00Z">
        <w:r>
          <w:t xml:space="preserve">, </w:t>
        </w:r>
      </w:ins>
      <w:r>
        <w:t>possibly by 2050</w:t>
      </w:r>
      <w:del w:id="632" w:author="Hannah McSorley" w:date="2020-08-05T02:53:00Z">
        <w:r w:rsidR="006D238B">
          <w:delText>),</w:delText>
        </w:r>
      </w:del>
      <w:ins w:id="633" w:author="Hannah McSorley" w:date="2020-08-05T02:53:00Z">
        <w:r>
          <w:t>,</w:t>
        </w:r>
      </w:ins>
      <w:r>
        <w:t xml:space="preserve"> inter-basin transfer will move water from the </w:t>
      </w:r>
      <w:del w:id="634" w:author="Hannah McSorley" w:date="2020-08-05T02:53:00Z">
        <w:r w:rsidR="006D238B">
          <w:delText>LWSA</w:delText>
        </w:r>
      </w:del>
      <w:ins w:id="635" w:author="Hannah McSorley" w:date="2020-08-05T02:53:00Z">
        <w:r>
          <w:t>Leech WSA</w:t>
        </w:r>
      </w:ins>
      <w:r>
        <w:t xml:space="preserve"> through a diversion tunnel to supplement Sooke Reservoir (Figure 1).</w:t>
      </w:r>
      <w:del w:id="636" w:author="Hannah McSorley" w:date="2020-08-05T02:53:00Z">
        <w:r w:rsidR="006D238B">
          <w:delText xml:space="preserve"> Approximately 92% of the Leech River watershed above the point of diversion (Leech Tunnel) is protected as WSA.</w:delText>
        </w:r>
      </w:del>
      <w:ins w:id="637" w:author="Hannah McSorley" w:date="2020-08-05T02:53:00Z">
        <w:r>
          <w:t> </w:t>
        </w:r>
      </w:ins>
    </w:p>
    <w:p w14:paraId="7D952E11" w14:textId="77777777" w:rsidR="00F77BDD" w:rsidRDefault="006D238B" w:rsidP="006D238B">
      <w:pPr>
        <w:spacing w:line="240" w:lineRule="auto"/>
        <w:jc w:val="center"/>
        <w:rPr>
          <w:del w:id="638" w:author="Hannah McSorley" w:date="2020-08-05T02:53:00Z"/>
        </w:rPr>
      </w:pPr>
      <w:del w:id="639" w:author="Hannah McSorley" w:date="2020-08-05T02:53:00Z">
        <w:r>
          <w:rPr>
            <w:noProof/>
            <w:lang w:val="en-CA" w:eastAsia="en-CA"/>
          </w:rPr>
          <w:lastRenderedPageBreak/>
          <w:drawing>
            <wp:inline distT="0" distB="0" distL="0" distR="0" wp14:anchorId="5F153B2F" wp14:editId="4C8C6166">
              <wp:extent cx="5724525" cy="6050183"/>
              <wp:effectExtent l="0" t="0" r="0" b="8255"/>
              <wp:docPr id="29" name="Picture"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3"/>
                      <a:stretch>
                        <a:fillRect/>
                      </a:stretch>
                    </pic:blipFill>
                    <pic:spPr bwMode="auto">
                      <a:xfrm>
                        <a:off x="0" y="0"/>
                        <a:ext cx="5732995" cy="6059135"/>
                      </a:xfrm>
                      <a:prstGeom prst="rect">
                        <a:avLst/>
                      </a:prstGeom>
                      <a:noFill/>
                      <a:ln w="9525">
                        <a:noFill/>
                        <a:headEnd/>
                        <a:tailEnd/>
                      </a:ln>
                    </pic:spPr>
                  </pic:pic>
                </a:graphicData>
              </a:graphic>
            </wp:inline>
          </w:drawing>
        </w:r>
      </w:del>
    </w:p>
    <w:p w14:paraId="7DA7C4F6" w14:textId="77777777" w:rsidR="00D3555D" w:rsidRPr="004B49FF" w:rsidRDefault="005D6F31" w:rsidP="004B49FF">
      <w:pPr>
        <w:spacing w:line="240" w:lineRule="auto"/>
        <w:rPr>
          <w:ins w:id="640" w:author="Hannah McSorley" w:date="2020-08-05T02:53:00Z"/>
        </w:rPr>
      </w:pPr>
      <w:ins w:id="641" w:author="Hannah McSorley" w:date="2020-08-05T02:53:00Z">
        <w:r w:rsidRPr="004B49FF">
          <w:rPr>
            <w:rFonts w:asciiTheme="minorHAnsi" w:hAnsiTheme="minorHAnsi" w:cstheme="minorHAnsi"/>
            <w:noProof/>
            <w:lang w:val="en-CA" w:eastAsia="en-CA"/>
          </w:rPr>
          <w:drawing>
            <wp:inline distT="0" distB="0" distL="0" distR="0" wp14:anchorId="68F8B51C" wp14:editId="2848F3AD">
              <wp:extent cx="5943600" cy="6281721"/>
              <wp:effectExtent l="0" t="0" r="0" b="0"/>
              <wp:docPr id="1" name="Picture"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3"/>
                      <a:stretch>
                        <a:fillRect/>
                      </a:stretch>
                    </pic:blipFill>
                    <pic:spPr bwMode="auto">
                      <a:xfrm>
                        <a:off x="0" y="0"/>
                        <a:ext cx="5943600" cy="6281721"/>
                      </a:xfrm>
                      <a:prstGeom prst="rect">
                        <a:avLst/>
                      </a:prstGeom>
                      <a:noFill/>
                      <a:ln w="9525">
                        <a:noFill/>
                        <a:headEnd/>
                        <a:tailEnd/>
                      </a:ln>
                    </pic:spPr>
                  </pic:pic>
                </a:graphicData>
              </a:graphic>
            </wp:inline>
          </w:drawing>
        </w:r>
      </w:ins>
    </w:p>
    <w:p w14:paraId="283C085B" w14:textId="255DDBC3" w:rsidR="00D3555D" w:rsidRPr="004B49FF" w:rsidRDefault="005D6F31">
      <w:pPr>
        <w:spacing w:line="360" w:lineRule="auto"/>
        <w:rPr>
          <w:rFonts w:asciiTheme="minorHAnsi" w:hAnsiTheme="minorHAnsi"/>
          <w:rPrChange w:id="642" w:author="Hannah McSorley" w:date="2020-08-05T02:53:00Z">
            <w:rPr/>
          </w:rPrChange>
        </w:rPr>
        <w:pPrChange w:id="643" w:author="Hannah McSorley" w:date="2020-08-05T02:53:00Z">
          <w:pPr>
            <w:spacing w:line="240" w:lineRule="auto"/>
          </w:pPr>
        </w:pPrChange>
      </w:pPr>
      <w:r w:rsidRPr="004B49FF">
        <w:rPr>
          <w:rFonts w:asciiTheme="minorHAnsi" w:hAnsiTheme="minorHAnsi"/>
          <w:rPrChange w:id="644" w:author="Hannah McSorley" w:date="2020-08-05T02:53:00Z">
            <w:rPr/>
          </w:rPrChange>
        </w:rPr>
        <w:t xml:space="preserve">Figure 1: </w:t>
      </w:r>
      <w:r w:rsidRPr="004B49FF">
        <w:rPr>
          <w:rFonts w:asciiTheme="minorHAnsi" w:hAnsiTheme="minorHAnsi"/>
          <w:rPrChange w:id="645" w:author="Hannah McSorley" w:date="2020-08-05T02:53:00Z">
            <w:rPr>
              <w:i/>
            </w:rPr>
          </w:rPrChange>
        </w:rPr>
        <w:t>Overview of the Leech and Sooke Water Supply Areas (</w:t>
      </w:r>
      <w:ins w:id="646" w:author="Hannah McSorley" w:date="2020-08-05T02:53:00Z">
        <w:r w:rsidRPr="004B49FF">
          <w:rPr>
            <w:rFonts w:asciiTheme="minorHAnsi" w:hAnsiTheme="minorHAnsi" w:cstheme="minorHAnsi"/>
          </w:rPr>
          <w:t xml:space="preserve">Capital Regional District, </w:t>
        </w:r>
      </w:ins>
      <w:r w:rsidRPr="004B49FF">
        <w:rPr>
          <w:rFonts w:asciiTheme="minorHAnsi" w:hAnsiTheme="minorHAnsi"/>
          <w:rPrChange w:id="647" w:author="Hannah McSorley" w:date="2020-08-05T02:53:00Z">
            <w:rPr>
              <w:i/>
            </w:rPr>
          </w:rPrChange>
        </w:rPr>
        <w:t>Greater Victoria</w:t>
      </w:r>
      <w:del w:id="648" w:author="Hannah McSorley" w:date="2020-08-05T02:53:00Z">
        <w:r w:rsidR="006D238B">
          <w:rPr>
            <w:i/>
          </w:rPr>
          <w:delText>, CRD</w:delText>
        </w:r>
      </w:del>
      <w:r w:rsidRPr="004B49FF">
        <w:rPr>
          <w:rFonts w:asciiTheme="minorHAnsi" w:hAnsiTheme="minorHAnsi"/>
          <w:rPrChange w:id="649" w:author="Hannah McSorley" w:date="2020-08-05T02:53:00Z">
            <w:rPr>
              <w:i/>
            </w:rPr>
          </w:rPrChange>
        </w:rPr>
        <w:t xml:space="preserve">), located on southeastern Vancouver Island, British Columbia, Canada. The overview (bottom) </w:t>
      </w:r>
      <w:del w:id="650" w:author="Hannah McSorley" w:date="2020-08-05T02:53:00Z">
        <w:r w:rsidR="006D238B">
          <w:rPr>
            <w:i/>
          </w:rPr>
          <w:delText>illustrates</w:delText>
        </w:r>
      </w:del>
      <w:ins w:id="651" w:author="Hannah McSorley" w:date="2020-08-05T02:53:00Z">
        <w:r w:rsidRPr="004B49FF">
          <w:rPr>
            <w:rFonts w:asciiTheme="minorHAnsi" w:hAnsiTheme="minorHAnsi" w:cstheme="minorHAnsi"/>
          </w:rPr>
          <w:t>shows</w:t>
        </w:r>
      </w:ins>
      <w:r w:rsidRPr="004B49FF">
        <w:rPr>
          <w:rFonts w:asciiTheme="minorHAnsi" w:hAnsiTheme="minorHAnsi"/>
          <w:rPrChange w:id="652" w:author="Hannah McSorley" w:date="2020-08-05T02:53:00Z">
            <w:rPr>
              <w:i/>
            </w:rPr>
          </w:rPrChange>
        </w:rPr>
        <w:t xml:space="preserve"> precipitation </w:t>
      </w:r>
      <w:del w:id="653" w:author="Hannah McSorley" w:date="2020-08-05T02:53:00Z">
        <w:r w:rsidR="006D238B">
          <w:rPr>
            <w:i/>
          </w:rPr>
          <w:delText xml:space="preserve">and </w:delText>
        </w:r>
      </w:del>
      <w:ins w:id="654" w:author="Hannah McSorley" w:date="2020-08-05T02:53:00Z">
        <w:r w:rsidRPr="004B49FF">
          <w:rPr>
            <w:rFonts w:asciiTheme="minorHAnsi" w:hAnsiTheme="minorHAnsi" w:cstheme="minorHAnsi"/>
          </w:rPr>
          <w:t xml:space="preserve">across Canada including </w:t>
        </w:r>
      </w:ins>
      <w:r w:rsidRPr="004B49FF">
        <w:rPr>
          <w:rFonts w:asciiTheme="minorHAnsi" w:hAnsiTheme="minorHAnsi"/>
          <w:rPrChange w:id="655" w:author="Hannah McSorley" w:date="2020-08-05T02:53:00Z">
            <w:rPr>
              <w:i/>
            </w:rPr>
          </w:rPrChange>
        </w:rPr>
        <w:t xml:space="preserve">an atmospheric river event </w:t>
      </w:r>
      <w:ins w:id="656" w:author="Hannah McSorley" w:date="2020-08-05T02:53:00Z">
        <w:r w:rsidRPr="004B49FF">
          <w:rPr>
            <w:rFonts w:asciiTheme="minorHAnsi" w:hAnsiTheme="minorHAnsi" w:cstheme="minorHAnsi"/>
          </w:rPr>
          <w:t xml:space="preserve">which is </w:t>
        </w:r>
      </w:ins>
      <w:r w:rsidRPr="004B49FF">
        <w:rPr>
          <w:rFonts w:asciiTheme="minorHAnsi" w:hAnsiTheme="minorHAnsi"/>
          <w:rPrChange w:id="657" w:author="Hannah McSorley" w:date="2020-08-05T02:53:00Z">
            <w:rPr>
              <w:i/>
            </w:rPr>
          </w:rPrChange>
        </w:rPr>
        <w:t>common to the west coast</w:t>
      </w:r>
      <w:del w:id="658" w:author="Hannah McSorley" w:date="2020-08-05T02:53:00Z">
        <w:r w:rsidR="006D238B">
          <w:rPr>
            <w:i/>
          </w:rPr>
          <w:delText>. The map (top) was generated in QGIS,</w:delText>
        </w:r>
      </w:del>
      <w:r w:rsidRPr="004B49FF">
        <w:rPr>
          <w:rFonts w:asciiTheme="minorHAnsi" w:hAnsiTheme="minorHAnsi"/>
          <w:rPrChange w:id="659" w:author="Hannah McSorley" w:date="2020-08-05T02:53:00Z">
            <w:rPr>
              <w:i/>
            </w:rPr>
          </w:rPrChange>
        </w:rPr>
        <w:t xml:space="preserve"> and </w:t>
      </w:r>
      <w:del w:id="660" w:author="Hannah McSorley" w:date="2020-08-05T02:53:00Z">
        <w:r w:rsidR="006D238B">
          <w:rPr>
            <w:i/>
          </w:rPr>
          <w:delText xml:space="preserve">the </w:delText>
        </w:r>
      </w:del>
      <w:ins w:id="661" w:author="Hannah McSorley" w:date="2020-08-05T02:53:00Z">
        <w:r w:rsidRPr="004B49FF">
          <w:rPr>
            <w:rFonts w:asciiTheme="minorHAnsi" w:hAnsiTheme="minorHAnsi" w:cstheme="minorHAnsi"/>
          </w:rPr>
          <w:t>recharges drinking source water supplies (</w:t>
        </w:r>
      </w:ins>
      <w:r w:rsidRPr="004B49FF">
        <w:rPr>
          <w:rFonts w:asciiTheme="minorHAnsi" w:hAnsiTheme="minorHAnsi"/>
          <w:rPrChange w:id="662" w:author="Hannah McSorley" w:date="2020-08-05T02:53:00Z">
            <w:rPr>
              <w:i/>
            </w:rPr>
          </w:rPrChange>
        </w:rPr>
        <w:t>image</w:t>
      </w:r>
      <w:del w:id="663" w:author="Hannah McSorley" w:date="2020-08-05T02:53:00Z">
        <w:r w:rsidR="006D238B">
          <w:rPr>
            <w:i/>
          </w:rPr>
          <w:delText xml:space="preserve"> of Canada (bottom)</w:delText>
        </w:r>
      </w:del>
      <w:r w:rsidRPr="004B49FF">
        <w:rPr>
          <w:rFonts w:asciiTheme="minorHAnsi" w:hAnsiTheme="minorHAnsi"/>
          <w:rPrChange w:id="664" w:author="Hannah McSorley" w:date="2020-08-05T02:53:00Z">
            <w:rPr>
              <w:i/>
            </w:rPr>
          </w:rPrChange>
        </w:rPr>
        <w:t xml:space="preserve"> and inset of Vancouver Island are screenshots from the Windy app</w:t>
      </w:r>
      <w:del w:id="665" w:author="Hannah McSorley" w:date="2020-08-05T02:53:00Z">
        <w:r w:rsidR="006D238B">
          <w:rPr>
            <w:i/>
          </w:rPr>
          <w:delText xml:space="preserve"> (</w:delText>
        </w:r>
      </w:del>
      <w:ins w:id="666" w:author="Hannah McSorley" w:date="2020-08-05T02:53:00Z">
        <w:r w:rsidRPr="004B49FF">
          <w:rPr>
            <w:rFonts w:asciiTheme="minorHAnsi" w:hAnsiTheme="minorHAnsi" w:cstheme="minorHAnsi"/>
          </w:rPr>
          <w:t xml:space="preserve">, </w:t>
        </w:r>
      </w:ins>
      <w:r w:rsidRPr="004B49FF">
        <w:rPr>
          <w:rFonts w:asciiTheme="minorHAnsi" w:hAnsiTheme="minorHAnsi"/>
          <w:rPrChange w:id="667" w:author="Hannah McSorley" w:date="2020-08-05T02:53:00Z">
            <w:rPr>
              <w:i/>
            </w:rPr>
          </w:rPrChange>
        </w:rPr>
        <w:t>Windy.com</w:t>
      </w:r>
      <w:ins w:id="668" w:author="Hannah McSorley" w:date="2020-08-05T02:53:00Z">
        <w:r w:rsidRPr="004B49FF">
          <w:rPr>
            <w:rFonts w:asciiTheme="minorHAnsi" w:hAnsiTheme="minorHAnsi" w:cstheme="minorHAnsi"/>
          </w:rPr>
          <w:t>, captured 2020-02-04</w:t>
        </w:r>
      </w:ins>
      <w:r w:rsidRPr="004B49FF">
        <w:rPr>
          <w:rFonts w:asciiTheme="minorHAnsi" w:hAnsiTheme="minorHAnsi"/>
          <w:rPrChange w:id="669" w:author="Hannah McSorley" w:date="2020-08-05T02:53:00Z">
            <w:rPr>
              <w:i/>
            </w:rPr>
          </w:rPrChange>
        </w:rPr>
        <w:t>).</w:t>
      </w:r>
    </w:p>
    <w:p w14:paraId="3B900382" w14:textId="77777777" w:rsidR="00F77BDD" w:rsidRDefault="006D238B">
      <w:pPr>
        <w:rPr>
          <w:del w:id="670" w:author="Hannah McSorley" w:date="2020-08-05T02:53:00Z"/>
        </w:rPr>
      </w:pPr>
      <w:del w:id="671" w:author="Hannah McSorley" w:date="2020-08-05T02:53:00Z">
        <w:r>
          <w:lastRenderedPageBreak/>
          <w:delText>Hydrology and water quality monitoring programs for</w:delText>
        </w:r>
      </w:del>
      <w:ins w:id="672" w:author="Hannah McSorley" w:date="2020-08-05T02:53:00Z">
        <w:r w:rsidR="005D6F31">
          <w:t>Prior to purchase by the CRD,</w:t>
        </w:r>
      </w:ins>
      <w:r w:rsidR="005D6F31">
        <w:t xml:space="preserve"> the Leech </w:t>
      </w:r>
      <w:del w:id="673" w:author="Hannah McSorley" w:date="2020-08-05T02:53:00Z">
        <w:r>
          <w:delText>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delText>
        </w:r>
      </w:del>
    </w:p>
    <w:p w14:paraId="1EE368EC" w14:textId="77777777" w:rsidR="00F77BDD" w:rsidRDefault="006D238B">
      <w:pPr>
        <w:rPr>
          <w:del w:id="674" w:author="Hannah McSorley" w:date="2020-08-05T02:53:00Z"/>
        </w:rPr>
      </w:pPr>
      <w:del w:id="675" w:author="Hannah McSorley" w:date="2020-08-05T02:53:00Z">
        <w:r>
          <w:delText> </w:delText>
        </w:r>
      </w:del>
    </w:p>
    <w:p w14:paraId="153CDF48" w14:textId="77777777" w:rsidR="00F77BDD" w:rsidRDefault="006D238B">
      <w:pPr>
        <w:rPr>
          <w:del w:id="676" w:author="Hannah McSorley" w:date="2020-08-05T02:53:00Z"/>
        </w:rPr>
      </w:pPr>
      <w:del w:id="677" w:author="Hannah McSorley" w:date="2020-08-05T02:53:00Z">
        <w:r>
          <w:delText>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delText>
        </w:r>
        <w:r>
          <w:rPr>
            <w:i/>
          </w:rPr>
          <w:delText>personal communication ?refs</w:delText>
        </w:r>
        <w:r>
          <w:delText>]. Before work is done on inter-basin transfers, the hydrology and water quality of the Leech River system need to be better understood.</w:delText>
        </w:r>
      </w:del>
    </w:p>
    <w:p w14:paraId="5B4E93D0" w14:textId="77777777" w:rsidR="00F77BDD" w:rsidRDefault="006D238B">
      <w:pPr>
        <w:rPr>
          <w:del w:id="678" w:author="Hannah McSorley" w:date="2020-08-05T02:53:00Z"/>
        </w:rPr>
      </w:pPr>
      <w:del w:id="679" w:author="Hannah McSorley" w:date="2020-08-05T02:53:00Z">
        <w:r>
          <w:delText> </w:delText>
        </w:r>
      </w:del>
    </w:p>
    <w:p w14:paraId="22194F9F" w14:textId="6337AFE2" w:rsidR="00D3555D" w:rsidRDefault="006D238B">
      <w:del w:id="680" w:author="Hannah McSorley" w:date="2020-08-05T02:53:00Z">
        <w:r>
          <w:delText>The LWSA</w:delText>
        </w:r>
      </w:del>
      <w:ins w:id="681" w:author="Hannah McSorley" w:date="2020-08-05T02:53:00Z">
        <w:r w:rsidR="005D6F31">
          <w:t>WSA</w:t>
        </w:r>
      </w:ins>
      <w:r w:rsidR="005D6F31">
        <w:t xml:space="preserve"> was privately managed forest land </w:t>
      </w:r>
      <w:ins w:id="682" w:author="Hannah McSorley" w:date="2020-08-05T02:53:00Z">
        <w:r w:rsidR="005D6F31">
          <w:t>(</w:t>
        </w:r>
        <w:r w:rsidR="005D6F31">
          <w:rPr>
            <w:b/>
            <w:i/>
          </w:rPr>
          <w:t>commercial sustained harvest</w:t>
        </w:r>
        <w:r w:rsidR="005D6F31">
          <w:t xml:space="preserve">) </w:t>
        </w:r>
      </w:ins>
      <w:r w:rsidR="005D6F31">
        <w:t xml:space="preserve">which was extensively harvested </w:t>
      </w:r>
      <w:ins w:id="683" w:author="Hannah McSorley" w:date="2020-08-05T02:53:00Z">
        <w:r w:rsidR="005D6F31">
          <w:t xml:space="preserve">(nearly 96% </w:t>
        </w:r>
        <w:proofErr w:type="spellStart"/>
        <w:r w:rsidR="005D6F31">
          <w:t>clearcut</w:t>
        </w:r>
        <w:proofErr w:type="spellEnd"/>
        <w:r w:rsidR="005D6F31">
          <w:t xml:space="preserve"> </w:t>
        </w:r>
      </w:ins>
      <w:r w:rsidR="005D6F31">
        <w:t>over the past 70 years</w:t>
      </w:r>
      <w:del w:id="684" w:author="Hannah McSorley" w:date="2020-08-05T02:53:00Z">
        <w:r>
          <w:delText xml:space="preserve"> (nearly 96% clearcut</w:delText>
        </w:r>
      </w:del>
      <w:r w:rsidR="005D6F31">
        <w:t xml:space="preserve">); as a result, a large portion of the </w:t>
      </w:r>
      <w:ins w:id="685" w:author="Hannah McSorley" w:date="2020-08-05T02:53:00Z">
        <w:r w:rsidR="005D6F31">
          <w:t xml:space="preserve">Leech </w:t>
        </w:r>
      </w:ins>
      <w:r w:rsidR="005D6F31">
        <w:t xml:space="preserve">WSA is densely forested with softwood stands </w:t>
      </w:r>
      <w:del w:id="686" w:author="Hannah McSorley" w:date="2020-08-05T02:53:00Z">
        <w:r>
          <w:delText>less than 35</w:delText>
        </w:r>
      </w:del>
      <w:ins w:id="687" w:author="Hannah McSorley" w:date="2020-08-05T02:53:00Z">
        <w:r w:rsidR="005D6F31">
          <w:t>around 50</w:t>
        </w:r>
      </w:ins>
      <w:r w:rsidR="005D6F31">
        <w:t xml:space="preserve"> years of age </w:t>
      </w:r>
      <w:ins w:id="688" w:author="Hannah McSorley" w:date="2020-08-05T02:53:00Z">
        <w:r w:rsidR="005D6F31">
          <w:t>(</w:t>
        </w:r>
      </w:ins>
      <w:r w:rsidR="005D6F31">
        <w:t xml:space="preserve">as of </w:t>
      </w:r>
      <w:commentRangeStart w:id="689"/>
      <w:r w:rsidR="005D6F31">
        <w:t>2020</w:t>
      </w:r>
      <w:commentRangeEnd w:id="689"/>
      <w:r w:rsidR="00CA1038">
        <w:rPr>
          <w:rStyle w:val="CommentReference"/>
        </w:rPr>
        <w:commentReference w:id="689"/>
      </w:r>
      <w:del w:id="690" w:author="Hannah McSorley" w:date="2020-08-05T02:53:00Z">
        <w:r>
          <w:delText>.</w:delText>
        </w:r>
      </w:del>
      <w:ins w:id="691" w:author="Hannah McSorley" w:date="2020-08-05T02:53:00Z">
        <w:r w:rsidR="005D6F31">
          <w:t>).</w:t>
        </w:r>
      </w:ins>
      <w:r w:rsidR="005D6F31">
        <w:t xml:space="preserve"> The second growth forests of the </w:t>
      </w:r>
      <w:del w:id="692" w:author="Hannah McSorley" w:date="2020-08-05T02:53:00Z">
        <w:r>
          <w:delText>LWSA</w:delText>
        </w:r>
      </w:del>
      <w:ins w:id="693" w:author="Hannah McSorley" w:date="2020-08-05T02:53:00Z">
        <w:r w:rsidR="005D6F31">
          <w:t>Leech WSA</w:t>
        </w:r>
      </w:ins>
      <w:r w:rsidR="005D6F31">
        <w:t xml:space="preserve"> are no longer managed for timber supply, but rather to improve and maintain drinking source water quality and to reduce the risk of landscape level wildfire. Due to prior harvest, reforestation and active fire suppression, forest fire fuels have accumulated in the </w:t>
      </w:r>
      <w:del w:id="694" w:author="Hannah McSorley" w:date="2020-08-05T02:53:00Z">
        <w:r>
          <w:delText>LWSA</w:delText>
        </w:r>
      </w:del>
      <w:ins w:id="695" w:author="Hannah McSorley" w:date="2020-08-05T02:53:00Z">
        <w:r w:rsidR="005D6F31">
          <w:t>Leech</w:t>
        </w:r>
      </w:ins>
      <w:r w:rsidR="005D6F31">
        <w:t xml:space="preserve">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w:t>
      </w:r>
      <w:commentRangeStart w:id="696"/>
      <w:r w:rsidR="005D6F31">
        <w:t>transfers</w:t>
      </w:r>
      <w:commentRangeEnd w:id="696"/>
      <w:r w:rsidR="00CA1038">
        <w:rPr>
          <w:rStyle w:val="CommentReference"/>
        </w:rPr>
        <w:commentReference w:id="696"/>
      </w:r>
      <w:r w:rsidR="005D6F31">
        <w:t>.</w:t>
      </w:r>
    </w:p>
    <w:p w14:paraId="401041F5" w14:textId="77777777" w:rsidR="00D3555D" w:rsidRDefault="005D6F31">
      <w:commentRangeStart w:id="697"/>
      <w:r>
        <w:t> </w:t>
      </w:r>
    </w:p>
    <w:p w14:paraId="4ABF1A83" w14:textId="38B50309" w:rsidR="00D3555D" w:rsidRDefault="006D238B">
      <w:del w:id="698" w:author="Hannah McSorley" w:date="2020-08-05T02:53:00Z">
        <w:r>
          <w:delText xml:space="preserve">Establishing an understanding of baseline </w:delText>
        </w:r>
      </w:del>
      <w:ins w:id="699" w:author="Hannah McSorley" w:date="2020-08-05T02:53:00Z">
        <w:del w:id="700" w:author="Bill Floyd" w:date="2020-08-05T09:41:00Z">
          <w:r w:rsidR="005D6F31" w:rsidDel="00CA1038">
            <w:delText xml:space="preserve">Before work is done on inter-basin transfers, the Leech River system needs to be better understood. </w:delText>
          </w:r>
        </w:del>
        <w:r w:rsidR="005D6F31">
          <w:t xml:space="preserve">Hydrology and </w:t>
        </w:r>
      </w:ins>
      <w:r w:rsidR="005D6F31">
        <w:t xml:space="preserve">water quality </w:t>
      </w:r>
      <w:del w:id="701" w:author="Hannah McSorley" w:date="2020-08-05T02:53:00Z">
        <w:r>
          <w:delText>dynamics and hydrologic forces in the LWSA</w:delText>
        </w:r>
      </w:del>
      <w:ins w:id="702" w:author="Hannah McSorley" w:date="2020-08-05T02:53:00Z">
        <w:r w:rsidR="005D6F31">
          <w:t>monitoring programs for the Leech WSA began in 2017, thus there is currently little historical data to describe hydrochemical dynamics across the watershed. Further understanding the Leech WSA</w:t>
        </w:r>
      </w:ins>
      <w:r w:rsidR="005D6F31">
        <w:t xml:space="preserve"> will help to inform forest management strategies and </w:t>
      </w:r>
      <w:del w:id="703" w:author="Hannah McSorley" w:date="2020-08-05T02:53:00Z">
        <w:r>
          <w:delText>evaluate</w:delText>
        </w:r>
      </w:del>
      <w:ins w:id="704" w:author="Hannah McSorley" w:date="2020-08-05T02:53:00Z">
        <w:r w:rsidR="005D6F31">
          <w:t>allow for</w:t>
        </w:r>
      </w:ins>
      <w:r w:rsidR="005D6F31">
        <w:t xml:space="preserve"> the effects of fire fuel management on water supply</w:t>
      </w:r>
      <w:del w:id="705" w:author="Hannah McSorley" w:date="2020-08-05T02:53:00Z">
        <w:r>
          <w:delText>.</w:delText>
        </w:r>
      </w:del>
      <w:ins w:id="706" w:author="Hannah McSorley" w:date="2020-08-05T02:53:00Z">
        <w:r w:rsidR="005D6F31">
          <w:t xml:space="preserve"> to be better evaluated.</w:t>
        </w:r>
      </w:ins>
      <w:r w:rsidR="005D6F31">
        <w:t xml:space="preserve"> Furthermore, </w:t>
      </w:r>
      <w:del w:id="707" w:author="Hannah McSorley" w:date="2020-08-05T02:53:00Z">
        <w:r>
          <w:delText>developing</w:delText>
        </w:r>
      </w:del>
      <w:ins w:id="708" w:author="Hannah McSorley" w:date="2020-08-05T02:53:00Z">
        <w:r w:rsidR="005D6F31">
          <w:t>describing</w:t>
        </w:r>
      </w:ins>
      <w:r w:rsidR="005D6F31">
        <w:t xml:space="preserve"> relationships </w:t>
      </w:r>
      <w:del w:id="709" w:author="Hannah McSorley" w:date="2020-08-05T02:53:00Z">
        <w:r>
          <w:delText>between</w:delText>
        </w:r>
      </w:del>
      <w:ins w:id="710" w:author="Hannah McSorley" w:date="2020-08-05T02:53:00Z">
        <w:r w:rsidR="005D6F31">
          <w:t>of</w:t>
        </w:r>
      </w:ins>
      <w:r w:rsidR="005D6F31">
        <w:t xml:space="preserve"> event-based water quality dynamics </w:t>
      </w:r>
      <w:del w:id="711" w:author="Hannah McSorley" w:date="2020-08-05T02:53:00Z">
        <w:r>
          <w:delText xml:space="preserve">and establishing hydrochemical ranges </w:delText>
        </w:r>
      </w:del>
      <w:r w:rsidR="005D6F31">
        <w:t xml:space="preserve">across the </w:t>
      </w:r>
      <w:del w:id="712" w:author="Hannah McSorley" w:date="2020-08-05T02:53:00Z">
        <w:r>
          <w:delText>LWSA</w:delText>
        </w:r>
      </w:del>
      <w:ins w:id="713" w:author="Hannah McSorley" w:date="2020-08-05T02:53:00Z">
        <w:r w:rsidR="005D6F31">
          <w:t>Leech WSA</w:t>
        </w:r>
      </w:ins>
      <w:r w:rsidR="005D6F31">
        <w:t xml:space="preserve"> will help to anticipate possible treatment challenges that </w:t>
      </w:r>
      <w:del w:id="714" w:author="Hannah McSorley" w:date="2020-08-05T02:53:00Z">
        <w:r>
          <w:delText xml:space="preserve">may accompany </w:delText>
        </w:r>
      </w:del>
      <w:ins w:id="715" w:author="Hannah McSorley" w:date="2020-08-05T02:53:00Z">
        <w:r w:rsidR="005D6F31">
          <w:t xml:space="preserve">could occur with </w:t>
        </w:r>
      </w:ins>
      <w:r w:rsidR="005D6F31">
        <w:t xml:space="preserve">future inter-basin </w:t>
      </w:r>
      <w:del w:id="716" w:author="Hannah McSorley" w:date="2020-08-05T02:53:00Z">
        <w:r>
          <w:delText>transfer from</w:delText>
        </w:r>
      </w:del>
      <w:ins w:id="717" w:author="Hannah McSorley" w:date="2020-08-05T02:53:00Z">
        <w:r w:rsidR="005D6F31">
          <w:t>transfers an mixing between</w:t>
        </w:r>
      </w:ins>
      <w:r w:rsidR="005D6F31">
        <w:t xml:space="preserve"> the </w:t>
      </w:r>
      <w:del w:id="718" w:author="Hannah McSorley" w:date="2020-08-05T02:53:00Z">
        <w:r>
          <w:delText>LWSA to the</w:delText>
        </w:r>
      </w:del>
      <w:ins w:id="719" w:author="Hannah McSorley" w:date="2020-08-05T02:53:00Z">
        <w:r w:rsidR="005D6F31">
          <w:t>Leech and</w:t>
        </w:r>
      </w:ins>
      <w:r w:rsidR="005D6F31">
        <w:t xml:space="preserve"> Sooke </w:t>
      </w:r>
      <w:del w:id="720" w:author="Hannah McSorley" w:date="2020-08-05T02:53:00Z">
        <w:r>
          <w:delText>WSA</w:delText>
        </w:r>
      </w:del>
      <w:ins w:id="721" w:author="Hannah McSorley" w:date="2020-08-05T02:53:00Z">
        <w:r w:rsidR="005D6F31">
          <w:t>WSAs. Understanding source water quality in relation to hydrology is an essential component to multiple barrier approach to ensuring clean drinking water</w:t>
        </w:r>
      </w:ins>
      <w:r w:rsidR="005D6F31">
        <w:t>.</w:t>
      </w:r>
      <w:commentRangeEnd w:id="697"/>
      <w:r w:rsidR="00A542E6">
        <w:rPr>
          <w:rStyle w:val="CommentReference"/>
        </w:rPr>
        <w:commentReference w:id="697"/>
      </w:r>
    </w:p>
    <w:p w14:paraId="2068EA82" w14:textId="77777777" w:rsidR="00D3555D" w:rsidRDefault="005D6F31">
      <w:ins w:id="722" w:author="Hannah McSorley" w:date="2020-08-05T02:53:00Z">
        <w:r>
          <w:t> </w:t>
        </w:r>
      </w:ins>
    </w:p>
    <w:p w14:paraId="73F94BAC" w14:textId="77777777" w:rsidR="00D3555D" w:rsidRDefault="005D6F31">
      <w:pPr>
        <w:pStyle w:val="Heading3"/>
      </w:pPr>
      <w:bookmarkStart w:id="723" w:name="research-questions-and-objectives"/>
      <w:bookmarkStart w:id="724" w:name="_Toc47488278"/>
      <w:bookmarkStart w:id="725" w:name="_Toc46783696"/>
      <w:r>
        <w:lastRenderedPageBreak/>
        <w:t>Research questions and objectives</w:t>
      </w:r>
      <w:bookmarkEnd w:id="723"/>
      <w:bookmarkEnd w:id="724"/>
      <w:bookmarkEnd w:id="725"/>
    </w:p>
    <w:p w14:paraId="3DD90C81" w14:textId="1099BEBC" w:rsidR="00D3555D" w:rsidRDefault="005D6F31">
      <w:r>
        <w:t>This</w:t>
      </w:r>
      <w:del w:id="726" w:author="Hannah McSorley" w:date="2020-08-05T02:53:00Z">
        <w:r w:rsidR="006D238B">
          <w:delText xml:space="preserve"> Master of Science thesis</w:delText>
        </w:r>
      </w:del>
      <w:r>
        <w:t xml:space="preserve"> research was conducted in partnership with the CRD and </w:t>
      </w:r>
      <w:proofErr w:type="spellStart"/>
      <w:r>
        <w:t>forWater</w:t>
      </w:r>
      <w:proofErr w:type="spellEnd"/>
      <w:r>
        <w:t xml:space="preserve"> Network </w:t>
      </w:r>
      <w:del w:id="727" w:author="Hannah McSorley" w:date="2020-08-05T02:53:00Z">
        <w:r w:rsidR="006D238B">
          <w:delText>in an effort to help characterize the Leech Water Supply Area while contributing to our understanding of</w:delText>
        </w:r>
      </w:del>
      <w:ins w:id="728" w:author="Hannah McSorley" w:date="2020-08-05T02:53:00Z">
        <w:r>
          <w:t>to better understand</w:t>
        </w:r>
      </w:ins>
      <w:r>
        <w:t xml:space="preserve"> variations in source water quality </w:t>
      </w:r>
      <w:del w:id="729" w:author="Hannah McSorley" w:date="2020-08-05T02:53:00Z">
        <w:r w:rsidR="006D238B">
          <w:delText>(</w:delText>
        </w:r>
      </w:del>
      <w:ins w:id="730" w:author="Hannah McSorley" w:date="2020-08-05T02:53:00Z">
        <w:r>
          <w:t xml:space="preserve">across second-growth forested watersheds, </w:t>
        </w:r>
      </w:ins>
      <w:r>
        <w:t>primarily with respect to DOC and NOM</w:t>
      </w:r>
      <w:del w:id="731" w:author="Hannah McSorley" w:date="2020-08-05T02:53:00Z">
        <w:r w:rsidR="006D238B">
          <w:delText xml:space="preserve">) across nested catchments in a second growth forested watershed. </w:delText>
        </w:r>
      </w:del>
      <w:ins w:id="732" w:author="Hannah McSorley" w:date="2020-08-05T02:53:00Z">
        <w:r>
          <w:t xml:space="preserve"> dynamics. </w:t>
        </w:r>
      </w:ins>
      <w:r>
        <w:t xml:space="preserve">This thesis tackled </w:t>
      </w:r>
      <w:del w:id="733" w:author="Hannah McSorley" w:date="2020-08-05T02:53:00Z">
        <w:r w:rsidR="006D238B">
          <w:delText>four</w:delText>
        </w:r>
      </w:del>
      <w:ins w:id="734" w:author="Hannah McSorley" w:date="2020-08-05T02:53:00Z">
        <w:r>
          <w:t>three</w:t>
        </w:r>
      </w:ins>
      <w:r>
        <w:t xml:space="preserve"> research questions (RQ) and associated objectives</w:t>
      </w:r>
      <w:del w:id="735" w:author="Hannah McSorley" w:date="2020-08-05T02:53:00Z">
        <w:r w:rsidR="006D238B">
          <w:delText xml:space="preserve"> (below), each of which is addressed in subsequent chapters</w:delText>
        </w:r>
      </w:del>
      <w:r>
        <w:t>.</w:t>
      </w:r>
    </w:p>
    <w:p w14:paraId="4AC196FD" w14:textId="77777777" w:rsidR="00D3555D" w:rsidRDefault="005D6F31">
      <w:r>
        <w:t> </w:t>
      </w:r>
    </w:p>
    <w:p w14:paraId="7FCA57D9" w14:textId="2E785657" w:rsidR="00D3555D" w:rsidRDefault="006D238B">
      <w:del w:id="736" w:author="Hannah McSorley" w:date="2020-08-05T02:53:00Z">
        <w:r>
          <w:rPr>
            <w:b/>
          </w:rPr>
          <w:delText>RQ.</w:delText>
        </w:r>
      </w:del>
      <w:ins w:id="737" w:author="Hannah McSorley" w:date="2020-08-05T02:53:00Z">
        <w:r w:rsidR="005D6F31">
          <w:t>*</w:t>
        </w:r>
        <w:r w:rsidR="005D6F31">
          <w:rPr>
            <w:b/>
          </w:rPr>
          <w:t xml:space="preserve">Research Question </w:t>
        </w:r>
      </w:ins>
      <w:r w:rsidR="005D6F31">
        <w:rPr>
          <w:b/>
        </w:rPr>
        <w:t>1.</w:t>
      </w:r>
      <w:r w:rsidR="005D6F31">
        <w:t xml:space="preserve"> </w:t>
      </w:r>
      <w:del w:id="738" w:author="Hannah McSorley" w:date="2020-08-05T02:53:00Z">
        <w:r>
          <w:delText>What are the ranges for</w:delText>
        </w:r>
      </w:del>
      <w:ins w:id="739" w:author="Hannah McSorley" w:date="2020-08-05T02:53:00Z">
        <w:r w:rsidR="005D6F31">
          <w:t>How do</w:t>
        </w:r>
      </w:ins>
      <w:r w:rsidR="005D6F31">
        <w:t xml:space="preserve"> DOC </w:t>
      </w:r>
      <w:del w:id="740" w:author="Hannah McSorley" w:date="2020-08-05T02:53:00Z">
        <w:r>
          <w:delText>concentration</w:delText>
        </w:r>
      </w:del>
      <w:ins w:id="741" w:author="Hannah McSorley" w:date="2020-08-05T02:53:00Z">
        <w:r w:rsidR="005D6F31">
          <w:t>concentrations</w:t>
        </w:r>
      </w:ins>
      <w:r w:rsidR="005D6F31">
        <w:t xml:space="preserve"> and NOM character </w:t>
      </w:r>
      <w:del w:id="742" w:author="Hannah McSorley" w:date="2020-08-05T02:53:00Z">
        <w:r>
          <w:delText>between</w:delText>
        </w:r>
      </w:del>
      <w:ins w:id="743" w:author="Hannah McSorley" w:date="2020-08-05T02:53:00Z">
        <w:r w:rsidR="005D6F31">
          <w:t>vary among</w:t>
        </w:r>
      </w:ins>
      <w:r w:rsidR="005D6F31">
        <w:t xml:space="preserve"> adjacent drainage basins and </w:t>
      </w:r>
      <w:del w:id="744" w:author="Hannah McSorley" w:date="2020-08-05T02:53:00Z">
        <w:r>
          <w:delText>among</w:delText>
        </w:r>
      </w:del>
      <w:ins w:id="745" w:author="Hannah McSorley" w:date="2020-08-05T02:53:00Z">
        <w:r w:rsidR="005D6F31">
          <w:t>across</w:t>
        </w:r>
      </w:ins>
      <w:r w:rsidR="005D6F31">
        <w:t xml:space="preserve"> nested sub-catchments in the Greater Victoria </w:t>
      </w:r>
      <w:del w:id="746" w:author="Hannah McSorley" w:date="2020-08-05T02:53:00Z">
        <w:r>
          <w:delText>water supply area</w:delText>
        </w:r>
      </w:del>
      <w:ins w:id="747" w:author="Hannah McSorley" w:date="2020-08-05T02:53:00Z">
        <w:r w:rsidR="005D6F31">
          <w:t>Water Supply Area</w:t>
        </w:r>
      </w:ins>
      <w:r w:rsidR="005D6F31">
        <w:t>, and what influence does seasonality have on concentration of DOC and character of NOM?</w:t>
      </w:r>
    </w:p>
    <w:p w14:paraId="10992E46" w14:textId="5C5BD430" w:rsidR="00D3555D" w:rsidRDefault="005D6F31">
      <w:ins w:id="748" w:author="Hannah McSorley" w:date="2020-08-05T02:53:00Z">
        <w:r>
          <w:t>*</w:t>
        </w:r>
      </w:ins>
      <w:r>
        <w:rPr>
          <w:b/>
        </w:rPr>
        <w:t>Objective 1:</w:t>
      </w:r>
      <w:r>
        <w:t xml:space="preserve"> Design a sampling strategy to </w:t>
      </w:r>
      <w:del w:id="749" w:author="Hannah McSorley" w:date="2020-08-05T02:53:00Z">
        <w:r w:rsidR="006D238B">
          <w:delText>measure the</w:delText>
        </w:r>
      </w:del>
      <w:ins w:id="750" w:author="Hannah McSorley" w:date="2020-08-05T02:53:00Z">
        <w:r>
          <w:t>describe</w:t>
        </w:r>
      </w:ins>
      <w:r>
        <w:t xml:space="preserve"> spatial and temporal </w:t>
      </w:r>
      <w:ins w:id="751" w:author="Hannah McSorley" w:date="2020-08-05T02:53:00Z">
        <w:r>
          <w:t xml:space="preserve">patterns and </w:t>
        </w:r>
      </w:ins>
      <w:r>
        <w:t xml:space="preserve">variation of DOC </w:t>
      </w:r>
      <w:del w:id="752" w:author="Hannah McSorley" w:date="2020-08-05T02:53:00Z">
        <w:r w:rsidR="006D238B">
          <w:delText>concentration</w:delText>
        </w:r>
      </w:del>
      <w:ins w:id="753" w:author="Hannah McSorley" w:date="2020-08-05T02:53:00Z">
        <w:r>
          <w:t>concentrations</w:t>
        </w:r>
      </w:ins>
      <w:r>
        <w:t xml:space="preserve"> and NOM character</w:t>
      </w:r>
      <w:del w:id="754" w:author="Hannah McSorley" w:date="2020-08-05T02:53:00Z">
        <w:r w:rsidR="006D238B">
          <w:delText>, then describe spatiotemporal patterns that were observed</w:delText>
        </w:r>
      </w:del>
      <w:r>
        <w:t>.</w:t>
      </w:r>
    </w:p>
    <w:p w14:paraId="5F90F271" w14:textId="77777777" w:rsidR="00D3555D" w:rsidRDefault="005D6F31">
      <w:r>
        <w:t> </w:t>
      </w:r>
    </w:p>
    <w:p w14:paraId="56B1D009" w14:textId="294497E5" w:rsidR="00D3555D" w:rsidRDefault="006D238B">
      <w:del w:id="755" w:author="Hannah McSorley" w:date="2020-08-05T02:53:00Z">
        <w:r>
          <w:rPr>
            <w:b/>
          </w:rPr>
          <w:delText>RQ.</w:delText>
        </w:r>
      </w:del>
      <w:ins w:id="756" w:author="Hannah McSorley" w:date="2020-08-05T02:53:00Z">
        <w:r w:rsidR="005D6F31">
          <w:t>*</w:t>
        </w:r>
        <w:r w:rsidR="005D6F31">
          <w:rPr>
            <w:b/>
          </w:rPr>
          <w:t xml:space="preserve">Research Question </w:t>
        </w:r>
      </w:ins>
      <w:r w:rsidR="005D6F31">
        <w:rPr>
          <w:b/>
        </w:rPr>
        <w:t>2.</w:t>
      </w:r>
      <w:r w:rsidR="005D6F31">
        <w:t xml:space="preserve"> </w:t>
      </w:r>
      <w:del w:id="757" w:author="Hannah McSorley" w:date="2020-08-05T02:53:00Z">
        <w:r>
          <w:delText>Are hydrological processes</w:delText>
        </w:r>
      </w:del>
      <w:ins w:id="758" w:author="Hannah McSorley" w:date="2020-08-05T02:53:00Z">
        <w:r w:rsidR="005D6F31">
          <w:t>What are</w:t>
        </w:r>
      </w:ins>
      <w:r w:rsidR="005D6F31">
        <w:t xml:space="preserve"> the </w:t>
      </w:r>
      <w:del w:id="759" w:author="Hannah McSorley" w:date="2020-08-05T02:53:00Z">
        <w:r>
          <w:delText>main driver</w:delText>
        </w:r>
      </w:del>
      <w:ins w:id="760" w:author="Hannah McSorley" w:date="2020-08-05T02:53:00Z">
        <w:r w:rsidR="005D6F31">
          <w:t>primary drivers (e.g. watershed characteristics or conditions)</w:t>
        </w:r>
      </w:ins>
      <w:r w:rsidR="005D6F31">
        <w:t xml:space="preserve"> for </w:t>
      </w:r>
      <w:ins w:id="761" w:author="Hannah McSorley" w:date="2020-08-05T02:53:00Z">
        <w:r w:rsidR="005D6F31">
          <w:t xml:space="preserve">changes in </w:t>
        </w:r>
      </w:ins>
      <w:r w:rsidR="005D6F31">
        <w:t xml:space="preserve">DOC </w:t>
      </w:r>
      <w:del w:id="762" w:author="Hannah McSorley" w:date="2020-08-05T02:53:00Z">
        <w:r>
          <w:delText xml:space="preserve">transport </w:delText>
        </w:r>
      </w:del>
      <w:r w:rsidR="005D6F31">
        <w:t xml:space="preserve">and </w:t>
      </w:r>
      <w:del w:id="763" w:author="Hannah McSorley" w:date="2020-08-05T02:53:00Z">
        <w:r>
          <w:delText>variation</w:delText>
        </w:r>
      </w:del>
      <w:ins w:id="764" w:author="Hannah McSorley" w:date="2020-08-05T02:53:00Z">
        <w:r w:rsidR="005D6F31">
          <w:t>NOM</w:t>
        </w:r>
      </w:ins>
      <w:r w:rsidR="005D6F31">
        <w:t xml:space="preserve"> in the </w:t>
      </w:r>
      <w:del w:id="765" w:author="Hannah McSorley" w:date="2020-08-05T02:53:00Z">
        <w:r>
          <w:delText>LWSA and is there a mechanistic relationship between river stage and DOC or NOM</w:delText>
        </w:r>
      </w:del>
      <w:ins w:id="766" w:author="Hannah McSorley" w:date="2020-08-05T02:53:00Z">
        <w:r w:rsidR="005D6F31">
          <w:t>Leech watershed</w:t>
        </w:r>
      </w:ins>
      <w:r w:rsidR="005D6F31">
        <w:t>?</w:t>
      </w:r>
    </w:p>
    <w:p w14:paraId="79D35C41" w14:textId="77777777" w:rsidR="00F77BDD" w:rsidRDefault="005D6F31">
      <w:pPr>
        <w:rPr>
          <w:del w:id="767" w:author="Hannah McSorley" w:date="2020-08-05T02:53:00Z"/>
        </w:rPr>
      </w:pPr>
      <w:ins w:id="768" w:author="Hannah McSorley" w:date="2020-08-05T02:53:00Z">
        <w:r>
          <w:t>*</w:t>
        </w:r>
      </w:ins>
      <w:r>
        <w:rPr>
          <w:b/>
        </w:rPr>
        <w:t>Objective 2:</w:t>
      </w:r>
      <w:r>
        <w:t xml:space="preserve"> Relate water sample results to </w:t>
      </w:r>
      <w:del w:id="769" w:author="Hannah McSorley" w:date="2020-08-05T02:53:00Z">
        <w:r w:rsidR="006D238B">
          <w:delText xml:space="preserve">river stage and </w:delText>
        </w:r>
      </w:del>
      <w:ins w:id="770" w:author="Hannah McSorley" w:date="2020-08-05T02:53:00Z">
        <w:r>
          <w:t xml:space="preserve">watershed characteristics and conditions to </w:t>
        </w:r>
      </w:ins>
      <w:r>
        <w:t xml:space="preserve">report on </w:t>
      </w:r>
      <w:del w:id="771" w:author="Hannah McSorley" w:date="2020-08-05T02:53:00Z">
        <w:r w:rsidR="006D238B">
          <w:delText xml:space="preserve">the </w:delText>
        </w:r>
      </w:del>
      <w:r>
        <w:t>relationships between DOC</w:t>
      </w:r>
      <w:del w:id="772" w:author="Hannah McSorley" w:date="2020-08-05T02:53:00Z">
        <w:r w:rsidR="006D238B">
          <w:delText xml:space="preserve"> concentrations and NOM character with stage, particularly paying attention to differences between baseflow and storm events.</w:delText>
        </w:r>
      </w:del>
    </w:p>
    <w:p w14:paraId="3C87229F" w14:textId="77777777" w:rsidR="00F77BDD" w:rsidRDefault="006D238B">
      <w:pPr>
        <w:rPr>
          <w:del w:id="773" w:author="Hannah McSorley" w:date="2020-08-05T02:53:00Z"/>
        </w:rPr>
      </w:pPr>
      <w:del w:id="774" w:author="Hannah McSorley" w:date="2020-08-05T02:53:00Z">
        <w:r>
          <w:delText> </w:delText>
        </w:r>
      </w:del>
    </w:p>
    <w:p w14:paraId="27481517" w14:textId="77777777" w:rsidR="00F77BDD" w:rsidRDefault="006D238B">
      <w:pPr>
        <w:rPr>
          <w:del w:id="775" w:author="Hannah McSorley" w:date="2020-08-05T02:53:00Z"/>
        </w:rPr>
      </w:pPr>
      <w:del w:id="776" w:author="Hannah McSorley" w:date="2020-08-05T02:53:00Z">
        <w:r>
          <w:rPr>
            <w:b/>
          </w:rPr>
          <w:delText>RQ.3.</w:delText>
        </w:r>
        <w:r>
          <w:delText xml:space="preserve"> Are some watershed characteristics more important than others for influencing DOC and NOM dynamics?</w:delText>
        </w:r>
      </w:del>
    </w:p>
    <w:p w14:paraId="7E86D430" w14:textId="1267AB1C" w:rsidR="00D3555D" w:rsidRDefault="006D238B">
      <w:del w:id="777" w:author="Hannah McSorley" w:date="2020-08-05T02:53:00Z">
        <w:r>
          <w:rPr>
            <w:b/>
          </w:rPr>
          <w:delText>Objective 3:</w:delText>
        </w:r>
        <w:r>
          <w:delText xml:space="preserve"> Assess the importance of watershed characteristics and conditions as explanatory</w:delText>
        </w:r>
      </w:del>
      <w:ins w:id="778" w:author="Hannah McSorley" w:date="2020-08-05T02:53:00Z">
        <w:r w:rsidR="005D6F31">
          <w:t>, NOM and key</w:t>
        </w:r>
      </w:ins>
      <w:r w:rsidR="005D6F31">
        <w:t xml:space="preserve"> variables</w:t>
      </w:r>
      <w:del w:id="779" w:author="Hannah McSorley" w:date="2020-08-05T02:53:00Z">
        <w:r>
          <w:delText xml:space="preserve"> for DOC and DOM patterns</w:delText>
        </w:r>
      </w:del>
      <w:r w:rsidR="005D6F31">
        <w:t>.</w:t>
      </w:r>
    </w:p>
    <w:p w14:paraId="15873D5C" w14:textId="77777777" w:rsidR="00D3555D" w:rsidRDefault="005D6F31">
      <w:r>
        <w:t> </w:t>
      </w:r>
    </w:p>
    <w:p w14:paraId="0049B915" w14:textId="2E1C161B" w:rsidR="00D3555D" w:rsidRDefault="006D238B">
      <w:del w:id="780" w:author="Hannah McSorley" w:date="2020-08-05T02:53:00Z">
        <w:r>
          <w:rPr>
            <w:b/>
          </w:rPr>
          <w:delText>RQ.4.</w:delText>
        </w:r>
      </w:del>
      <w:ins w:id="781" w:author="Hannah McSorley" w:date="2020-08-05T02:53:00Z">
        <w:r w:rsidR="005D6F31">
          <w:rPr>
            <w:b/>
          </w:rPr>
          <w:t>Research Question 3.</w:t>
        </w:r>
      </w:ins>
      <w:r w:rsidR="005D6F31">
        <w:t xml:space="preserve"> What are the implications for watershed management and future drinking water supply?</w:t>
      </w:r>
    </w:p>
    <w:p w14:paraId="274E191F" w14:textId="0688E7D9" w:rsidR="00D3555D" w:rsidRDefault="005D6F31">
      <w:r>
        <w:rPr>
          <w:b/>
        </w:rPr>
        <w:t xml:space="preserve">Objective </w:t>
      </w:r>
      <w:del w:id="782" w:author="Hannah McSorley" w:date="2020-08-05T02:53:00Z">
        <w:r w:rsidR="006D238B">
          <w:rPr>
            <w:b/>
          </w:rPr>
          <w:delText>4</w:delText>
        </w:r>
      </w:del>
      <w:ins w:id="783" w:author="Hannah McSorley" w:date="2020-08-05T02:53:00Z">
        <w:r>
          <w:rPr>
            <w:b/>
          </w:rPr>
          <w:t>3</w:t>
        </w:r>
      </w:ins>
      <w:r>
        <w:rPr>
          <w:b/>
        </w:rPr>
        <w:t>:</w:t>
      </w:r>
      <w:r>
        <w:t xml:space="preserve"> Provide context of how results can be used to inform watershed management planning for wildfire reduction </w:t>
      </w:r>
      <w:commentRangeStart w:id="784"/>
      <w:r>
        <w:t>strategies</w:t>
      </w:r>
      <w:commentRangeEnd w:id="784"/>
      <w:r w:rsidR="00E64996">
        <w:rPr>
          <w:rStyle w:val="CommentReference"/>
        </w:rPr>
        <w:commentReference w:id="784"/>
      </w:r>
      <w:r>
        <w:t xml:space="preserve"> and design of continued water quality monitoring for future inter-basin transfers.</w:t>
      </w:r>
    </w:p>
    <w:p w14:paraId="7A268078" w14:textId="77777777" w:rsidR="00D3555D" w:rsidRDefault="005D6F31">
      <w:r>
        <w:t> </w:t>
      </w:r>
    </w:p>
    <w:p w14:paraId="321B6B63" w14:textId="0B36E933" w:rsidR="00D3555D" w:rsidRDefault="006D238B">
      <w:del w:id="785" w:author="Hannah McSorley" w:date="2020-08-05T02:53:00Z">
        <w:r>
          <w:lastRenderedPageBreak/>
          <w:delText>Ideally, results</w:delText>
        </w:r>
      </w:del>
      <w:ins w:id="786" w:author="Hannah McSorley" w:date="2020-08-05T02:53:00Z">
        <w:r w:rsidR="005D6F31">
          <w:t>Results</w:t>
        </w:r>
      </w:ins>
      <w:r w:rsidR="005D6F31">
        <w:t xml:space="preserve"> of this research will contribute to baseline understanding </w:t>
      </w:r>
      <w:del w:id="787" w:author="Hannah McSorley" w:date="2020-08-05T02:53:00Z">
        <w:r>
          <w:delText>for</w:delText>
        </w:r>
      </w:del>
      <w:ins w:id="788" w:author="Hannah McSorley" w:date="2020-08-05T02:53:00Z">
        <w:r w:rsidR="005D6F31">
          <w:t>and could be applied in</w:t>
        </w:r>
      </w:ins>
      <w:r w:rsidR="005D6F31">
        <w:t xml:space="preserve"> further exploration of forest management strategies, such as fire fuel management, and their impacts on source water quality and </w:t>
      </w:r>
      <w:commentRangeStart w:id="789"/>
      <w:r w:rsidR="005D6F31">
        <w:t>supply</w:t>
      </w:r>
      <w:commentRangeEnd w:id="789"/>
      <w:r w:rsidR="00E64996">
        <w:rPr>
          <w:rStyle w:val="CommentReference"/>
        </w:rPr>
        <w:commentReference w:id="789"/>
      </w:r>
      <w:r w:rsidR="005D6F31">
        <w:t>.</w:t>
      </w:r>
      <w:del w:id="790" w:author="Hannah McSorley" w:date="2020-08-05T02:53:00Z">
        <w:r>
          <w:delText xml:space="preserve"> Understanding source water quality in relation to hydrology is an essential component to multiple barrier approach to ensuring clean drinking water.</w:delText>
        </w:r>
      </w:del>
    </w:p>
    <w:p w14:paraId="549D0FE2" w14:textId="77777777" w:rsidR="00F77BDD" w:rsidRDefault="006D238B" w:rsidP="006D238B">
      <w:pPr>
        <w:pStyle w:val="Heading2"/>
        <w:pBdr>
          <w:bottom w:val="single" w:sz="4" w:space="1" w:color="auto"/>
        </w:pBdr>
        <w:spacing w:after="240" w:line="240" w:lineRule="auto"/>
        <w:rPr>
          <w:del w:id="791" w:author="Hannah McSorley" w:date="2020-08-05T02:53:00Z"/>
        </w:rPr>
      </w:pPr>
      <w:bookmarkStart w:id="792" w:name="spatial-and-temporal-patterns-in-doc-nom"/>
      <w:bookmarkStart w:id="793" w:name="_Toc46783697"/>
      <w:del w:id="794" w:author="Hannah McSorley" w:date="2020-08-05T02:53:00Z">
        <w:r>
          <w:delText xml:space="preserve">Spatial </w:delText>
        </w:r>
        <w:r w:rsidRPr="006D238B">
          <w:delText>and</w:delText>
        </w:r>
        <w:r>
          <w:delText xml:space="preserve"> temporal patterns in DOC &amp; NOM</w:delText>
        </w:r>
        <w:bookmarkEnd w:id="792"/>
        <w:bookmarkEnd w:id="793"/>
      </w:del>
    </w:p>
    <w:p w14:paraId="60F38F1A" w14:textId="77777777" w:rsidR="00D3555D" w:rsidRDefault="005D6F31">
      <w:pPr>
        <w:rPr>
          <w:ins w:id="795" w:author="Hannah McSorley" w:date="2020-08-05T02:53:00Z"/>
        </w:rPr>
      </w:pPr>
      <w:ins w:id="796" w:author="Hannah McSorley" w:date="2020-08-05T02:53:00Z">
        <w:r>
          <w:t> </w:t>
        </w:r>
      </w:ins>
    </w:p>
    <w:p w14:paraId="28774072" w14:textId="77777777" w:rsidR="00D3555D" w:rsidRDefault="005D6F31">
      <w:pPr>
        <w:pStyle w:val="Heading3"/>
        <w:rPr>
          <w:moveFrom w:id="797" w:author="Hannah McSorley" w:date="2020-08-05T02:53:00Z"/>
        </w:rPr>
      </w:pPr>
      <w:bookmarkStart w:id="798" w:name="thesis-structure-outline"/>
      <w:bookmarkStart w:id="799" w:name="_Toc47488279"/>
      <w:ins w:id="800" w:author="Hannah McSorley" w:date="2020-08-05T02:53:00Z">
        <w:r>
          <w:t>Thesis</w:t>
        </w:r>
      </w:ins>
      <w:bookmarkStart w:id="801" w:name="_Toc46783698"/>
      <w:moveFromRangeStart w:id="802" w:author="Hannah McSorley" w:date="2020-08-05T02:53:00Z" w:name="move47488450"/>
      <w:moveFrom w:id="803" w:author="Hannah McSorley" w:date="2020-08-05T02:53:00Z">
        <w:r>
          <w:t>Introduction</w:t>
        </w:r>
        <w:bookmarkEnd w:id="801"/>
      </w:moveFrom>
    </w:p>
    <w:p w14:paraId="1D3E4482" w14:textId="77777777" w:rsidR="00F77BDD" w:rsidRDefault="005D6F31">
      <w:pPr>
        <w:rPr>
          <w:del w:id="804" w:author="Hannah McSorley" w:date="2020-08-05T02:53:00Z"/>
        </w:rPr>
      </w:pPr>
      <w:moveFromRangeStart w:id="805" w:author="Hannah McSorley" w:date="2020-08-05T02:53:00Z" w:name="move47488422"/>
      <w:moveFromRangeEnd w:id="802"/>
      <w:moveFrom w:id="806" w:author="Hannah McSorley" w:date="2020-08-05T02:53:00Z">
        <w:r>
          <w:t xml:space="preserve">Drinking water in Canada is primarily sourced from surface water supplies. Over 85% of Canadians, and approximately 80% of British Columbians depend on drinking water that originates from forested headwaters (Pike et al. </w:t>
        </w:r>
      </w:moveFrom>
      <w:moveFromRangeEnd w:id="805"/>
      <w:del w:id="807" w:author="Hannah McSorley" w:date="2020-08-05T02:53:00Z">
        <w:r w:rsidR="0061415C">
          <w:fldChar w:fldCharType="begin"/>
        </w:r>
        <w:r w:rsidR="0061415C">
          <w:delInstrText xml:space="preserve"> HYPERLINK \l "ref-Pike2010" \h </w:delInstrText>
        </w:r>
        <w:r w:rsidR="0061415C">
          <w:fldChar w:fldCharType="separate"/>
        </w:r>
        <w:r w:rsidR="006D238B">
          <w:rPr>
            <w:rStyle w:val="Hyperlink"/>
          </w:rPr>
          <w:delText>2010</w:delText>
        </w:r>
        <w:r w:rsidR="0061415C">
          <w:rPr>
            <w:rStyle w:val="Hyperlink"/>
          </w:rPr>
          <w:fldChar w:fldCharType="end"/>
        </w:r>
        <w:r w:rsidR="006D238B">
          <w:delText xml:space="preserve">). Climate, weather, and physical characteristics of a watershed lead to variations in surface water quality, and runoff links surface water sources to the landscape by introducing terrestrial sediments, nutrients, and organic matter into solution (Pike et al. </w:delText>
        </w:r>
        <w:r w:rsidR="0061415C">
          <w:fldChar w:fldCharType="begin"/>
        </w:r>
        <w:r w:rsidR="0061415C">
          <w:delInstrText xml:space="preserve"> HYPERLINK \l "ref-Pike2010" \h </w:delInstrText>
        </w:r>
        <w:r w:rsidR="0061415C">
          <w:fldChar w:fldCharType="separate"/>
        </w:r>
        <w:r w:rsidR="006D238B">
          <w:rPr>
            <w:rStyle w:val="Hyperlink"/>
          </w:rPr>
          <w:delText>2010</w:delText>
        </w:r>
        <w:r w:rsidR="0061415C">
          <w:rPr>
            <w:rStyle w:val="Hyperlink"/>
          </w:rPr>
          <w:fldChar w:fldCharType="end"/>
        </w:r>
        <w:r w:rsidR="006D238B">
          <w:delText xml:space="preserve">; Johnson et al. </w:delText>
        </w:r>
        <w:r w:rsidR="0061415C">
          <w:fldChar w:fldCharType="begin"/>
        </w:r>
        <w:r w:rsidR="0061415C">
          <w:delInstrText xml:space="preserve"> HYPERLINK \l "ref-Johnson1997" \h </w:delInstrText>
        </w:r>
        <w:r w:rsidR="0061415C">
          <w:fldChar w:fldCharType="separate"/>
        </w:r>
        <w:r w:rsidR="006D238B">
          <w:rPr>
            <w:rStyle w:val="Hyperlink"/>
          </w:rPr>
          <w:delText>1997</w:delText>
        </w:r>
        <w:r w:rsidR="0061415C">
          <w:rPr>
            <w:rStyle w:val="Hyperlink"/>
          </w:rPr>
          <w:fldChar w:fldCharType="end"/>
        </w:r>
        <w:r w:rsidR="006D238B">
          <w:delText xml:space="preserve">; Delpla and Rodriguez </w:delText>
        </w:r>
        <w:r w:rsidR="0061415C">
          <w:fldChar w:fldCharType="begin"/>
        </w:r>
        <w:r w:rsidR="0061415C">
          <w:delInstrText xml:space="preserve"> HYPERLINK \l "ref-Delpla2016" \h </w:delInstrText>
        </w:r>
        <w:r w:rsidR="0061415C">
          <w:fldChar w:fldCharType="separate"/>
        </w:r>
        <w:r w:rsidR="006D238B">
          <w:rPr>
            <w:rStyle w:val="Hyperlink"/>
          </w:rPr>
          <w:delText>2016</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 xml:space="preserve">; Yang et al. </w:delText>
        </w:r>
        <w:r w:rsidR="0061415C">
          <w:fldChar w:fldCharType="begin"/>
        </w:r>
        <w:r w:rsidR="0061415C">
          <w:delInstrText xml:space="preserve"> HYPERLINK \l "ref-Yang2015" \h </w:delInstrText>
        </w:r>
        <w:r w:rsidR="0061415C">
          <w:fldChar w:fldCharType="separate"/>
        </w:r>
        <w:r w:rsidR="006D238B">
          <w:rPr>
            <w:rStyle w:val="Hyperlink"/>
          </w:rPr>
          <w:delText>2015</w:delText>
        </w:r>
        <w:r w:rsidR="0061415C">
          <w:rPr>
            <w:rStyle w:val="Hyperlink"/>
          </w:rPr>
          <w:fldChar w:fldCharType="end"/>
        </w:r>
        <w:r w:rsidR="006D238B">
          <w:delText xml:space="preserve">; Matilainen, Vepsäläinen, and Sillanpää </w:delText>
        </w:r>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r w:rsidR="006D238B">
          <w:delText>).</w:delText>
        </w:r>
      </w:del>
    </w:p>
    <w:p w14:paraId="78D6DE5A" w14:textId="77777777" w:rsidR="00F77BDD" w:rsidRDefault="006D238B">
      <w:pPr>
        <w:rPr>
          <w:del w:id="808" w:author="Hannah McSorley" w:date="2020-08-05T02:53:00Z"/>
        </w:rPr>
      </w:pPr>
      <w:del w:id="809" w:author="Hannah McSorley" w:date="2020-08-05T02:53:00Z">
        <w:r>
          <w:delText> </w:delText>
        </w:r>
      </w:del>
    </w:p>
    <w:p w14:paraId="661D2C90" w14:textId="77777777" w:rsidR="00F77BDD" w:rsidRDefault="006D238B">
      <w:pPr>
        <w:pStyle w:val="Heading4"/>
        <w:rPr>
          <w:del w:id="810" w:author="Hannah McSorley" w:date="2020-08-05T02:53:00Z"/>
        </w:rPr>
      </w:pPr>
      <w:bookmarkStart w:id="811" w:name="X7414d6706d8402b87a2f3462fc755a05cce3a3a"/>
      <w:del w:id="812" w:author="Hannah McSorley" w:date="2020-08-05T02:53:00Z">
        <w:r>
          <w:delText>Aqueous natural organic matter in source water supply</w:delText>
        </w:r>
        <w:bookmarkEnd w:id="811"/>
      </w:del>
    </w:p>
    <w:p w14:paraId="65D1E2DD" w14:textId="77777777" w:rsidR="00F77BDD" w:rsidRDefault="006D238B">
      <w:pPr>
        <w:rPr>
          <w:del w:id="813" w:author="Hannah McSorley" w:date="2020-08-05T02:53:00Z"/>
        </w:rPr>
      </w:pPr>
      <w:del w:id="814" w:author="Hannah McSorley" w:date="2020-08-05T02:53:00Z">
        <w:r>
          <w:delText xml:space="preserve">Natural organic matter (NOM) comprises a dynamic collection of molecules that originate from a variety of sources, and aqueous NOM exists in complex and diverse combinations of particulate, colloidal and dissolved fractions (Peuravuori and Pihlaja </w:delText>
        </w:r>
        <w:r w:rsidR="0061415C">
          <w:fldChar w:fldCharType="begin"/>
        </w:r>
        <w:r w:rsidR="0061415C">
          <w:delInstrText xml:space="preserve"> HYPERLINK \l "ref-Peuravuori1997" \h </w:delInstrText>
        </w:r>
        <w:r w:rsidR="0061415C">
          <w:fldChar w:fldCharType="separate"/>
        </w:r>
        <w:r>
          <w:rPr>
            <w:rStyle w:val="Hyperlink"/>
          </w:rPr>
          <w:delText>1997</w:delText>
        </w:r>
        <w:r w:rsidR="0061415C">
          <w:rPr>
            <w:rStyle w:val="Hyperlink"/>
          </w:rPr>
          <w:fldChar w:fldCharType="end"/>
        </w:r>
        <w:r>
          <w:delText xml:space="preserve"> ; Aiken, Hsu-Kim, and Ryan </w:delText>
        </w:r>
        <w:r w:rsidR="0061415C">
          <w:fldChar w:fldCharType="begin"/>
        </w:r>
        <w:r w:rsidR="0061415C">
          <w:delInstrText xml:space="preserve"> HYPERLINK \l "ref-Aiken2011" \h </w:delInstrText>
        </w:r>
        <w:r w:rsidR="0061415C">
          <w:fldChar w:fldCharType="separate"/>
        </w:r>
        <w:r>
          <w:rPr>
            <w:rStyle w:val="Hyperlink"/>
          </w:rPr>
          <w:delText>2011</w:delText>
        </w:r>
        <w:r w:rsidR="0061415C">
          <w:rPr>
            <w:rStyle w:val="Hyperlink"/>
          </w:rPr>
          <w:fldChar w:fldCharType="end"/>
        </w:r>
        <w:r>
          <w:delText xml:space="preserve">; Matilainen et al. </w:delText>
        </w:r>
        <w:r w:rsidR="0061415C">
          <w:fldChar w:fldCharType="begin"/>
        </w:r>
        <w:r w:rsidR="0061415C">
          <w:delInstrText xml:space="preserve"> HYPERLINK \l "ref-Matilainen2011" \h </w:delInstrText>
        </w:r>
        <w:r w:rsidR="0061415C">
          <w:fldChar w:fldCharType="separate"/>
        </w:r>
        <w:r>
          <w:rPr>
            <w:rStyle w:val="Hyperlink"/>
          </w:rPr>
          <w:delText>2011</w:delText>
        </w:r>
        <w:r w:rsidR="0061415C">
          <w:rPr>
            <w:rStyle w:val="Hyperlink"/>
          </w:rPr>
          <w:fldChar w:fldCharType="end"/>
        </w:r>
        <w:r>
          <w:delText xml:space="preserve">; Ruhala and Zarnetske </w:delText>
        </w:r>
        <w:r w:rsidR="0061415C">
          <w:fldChar w:fldCharType="begin"/>
        </w:r>
        <w:r w:rsidR="0061415C">
          <w:delInstrText xml:space="preserve"> HYPERLINK \l "ref-Ruhala2017" \h </w:delInstrText>
        </w:r>
        <w:r w:rsidR="0061415C">
          <w:fldChar w:fldCharType="separate"/>
        </w:r>
        <w:r>
          <w:rPr>
            <w:rStyle w:val="Hyperlink"/>
          </w:rPr>
          <w:delText>2017</w:delText>
        </w:r>
        <w:r w:rsidR="0061415C">
          <w:rPr>
            <w:rStyle w:val="Hyperlink"/>
          </w:rPr>
          <w:fldChar w:fldCharType="end"/>
        </w:r>
        <w:r>
          <w:delText>).</w:delText>
        </w:r>
      </w:del>
      <w:moveFromRangeStart w:id="815" w:author="Hannah McSorley" w:date="2020-08-05T02:53:00Z" w:name="move47488423"/>
      <w:moveFrom w:id="816" w:author="Hannah McSorley" w:date="2020-08-05T02:53:00Z">
        <w:r w:rsidR="005D6F31">
          <w:t xml:space="preserve"> NOM can be introduced to a water body from terrestrial sources (i.e. allochthonous NOM) or generated through in-stream processes (i.e. autochthonous NOM) which are often associated with autotrophic organisms like algae and cyanobacteria (Health Canada </w:t>
        </w:r>
      </w:moveFrom>
      <w:moveFromRangeEnd w:id="815"/>
      <w:del w:id="817" w:author="Hannah McSorley" w:date="2020-08-05T02:53:00Z">
        <w:r w:rsidR="0061415C">
          <w:fldChar w:fldCharType="begin"/>
        </w:r>
        <w:r w:rsidR="0061415C">
          <w:delInstrText xml:space="preserve"> HYPERLINK \l "ref-HealthCanada2019" \h </w:delInstrText>
        </w:r>
        <w:r w:rsidR="0061415C">
          <w:fldChar w:fldCharType="separate"/>
        </w:r>
        <w:r>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Pr>
            <w:rStyle w:val="Hyperlink"/>
          </w:rPr>
          <w:delText>a</w:delText>
        </w:r>
        <w:r w:rsidR="0061415C">
          <w:rPr>
            <w:rStyle w:val="Hyperlink"/>
          </w:rPr>
          <w:fldChar w:fldCharType="end"/>
        </w:r>
        <w:r>
          <w:delText xml:space="preserve">; Epps </w:delText>
        </w:r>
        <w:r w:rsidR="0061415C">
          <w:fldChar w:fldCharType="begin"/>
        </w:r>
        <w:r w:rsidR="0061415C">
          <w:delInstrText xml:space="preserve"> HYPERLINK \l "ref-Epps1994" \h </w:delInstrText>
        </w:r>
        <w:r w:rsidR="0061415C">
          <w:fldChar w:fldCharType="separate"/>
        </w:r>
        <w:r>
          <w:rPr>
            <w:rStyle w:val="Hyperlink"/>
          </w:rPr>
          <w:delText>1994</w:delText>
        </w:r>
        <w:r w:rsidR="0061415C">
          <w:rPr>
            <w:rStyle w:val="Hyperlink"/>
          </w:rPr>
          <w:fldChar w:fldCharType="end"/>
        </w:r>
        <w:r>
          <w:delText>).</w:delText>
        </w:r>
      </w:del>
      <w:moveFromRangeStart w:id="818" w:author="Hannah McSorley" w:date="2020-08-05T02:53:00Z" w:name="move47488424"/>
      <w:moveFrom w:id="819" w:author="Hannah McSorley" w:date="2020-08-05T02:53:00Z">
        <w:r w:rsidR="005D6F31">
          <w:t xml:space="preserve"> Terrestrial organic matter (allochthonous NOM) includes humic and fluvic acids, tannins, and a wide variety of other compounds (e.g. phenols and lignin, hydrocarbons, proteins, carbohydrates, etc.), which enter fresh water through runoff (Zarnetske et al. </w:t>
        </w:r>
      </w:moveFrom>
      <w:moveFromRangeEnd w:id="818"/>
      <w:del w:id="820" w:author="Hannah McSorley" w:date="2020-08-05T02:53:00Z">
        <w:r w:rsidR="0061415C">
          <w:fldChar w:fldCharType="begin"/>
        </w:r>
        <w:r w:rsidR="0061415C">
          <w:delInstrText xml:space="preserve"> HYPERLINK \l "ref-Zarnetske2018" \h </w:delInstrText>
        </w:r>
        <w:r w:rsidR="0061415C">
          <w:fldChar w:fldCharType="separate"/>
        </w:r>
        <w:r>
          <w:rPr>
            <w:rStyle w:val="Hyperlink"/>
          </w:rPr>
          <w:delText>2018</w:delText>
        </w:r>
        <w:r w:rsidR="0061415C">
          <w:rPr>
            <w:rStyle w:val="Hyperlink"/>
          </w:rPr>
          <w:fldChar w:fldCharType="end"/>
        </w:r>
        <w:r>
          <w:delText xml:space="preserve">; Health Canada </w:delText>
        </w:r>
        <w:r w:rsidR="0061415C">
          <w:fldChar w:fldCharType="begin"/>
        </w:r>
        <w:r w:rsidR="0061415C">
          <w:delInstrText xml:space="preserve"> HYPERLINK \l "ref-HealthCanada2019" \h </w:delInstrText>
        </w:r>
        <w:r w:rsidR="0061415C">
          <w:fldChar w:fldCharType="separate"/>
        </w:r>
        <w:r>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Pr>
            <w:rStyle w:val="Hyperlink"/>
          </w:rPr>
          <w:delText>a</w:delText>
        </w:r>
        <w:r w:rsidR="0061415C">
          <w:rPr>
            <w:rStyle w:val="Hyperlink"/>
          </w:rPr>
          <w:fldChar w:fldCharType="end"/>
        </w:r>
        <w:r>
          <w:delText>).</w:delText>
        </w:r>
      </w:del>
    </w:p>
    <w:p w14:paraId="54020739" w14:textId="77777777" w:rsidR="00D3555D" w:rsidRDefault="005D6F31">
      <w:pPr>
        <w:rPr>
          <w:moveFrom w:id="821" w:author="Hannah McSorley" w:date="2020-08-05T02:53:00Z"/>
        </w:rPr>
      </w:pPr>
      <w:moveFromRangeStart w:id="822" w:author="Hannah McSorley" w:date="2020-08-05T02:53:00Z" w:name="move47488429"/>
      <w:moveFrom w:id="823" w:author="Hannah McSorley" w:date="2020-08-05T02:53:00Z">
        <w:r>
          <w:t> </w:t>
        </w:r>
      </w:moveFrom>
    </w:p>
    <w:p w14:paraId="15120D6E" w14:textId="77777777" w:rsidR="00F77BDD" w:rsidRDefault="005D6F31">
      <w:pPr>
        <w:rPr>
          <w:del w:id="824" w:author="Hannah McSorley" w:date="2020-08-05T02:53:00Z"/>
        </w:rPr>
      </w:pPr>
      <w:moveFrom w:id="825" w:author="Hannah McSorley" w:date="2020-08-05T02:53:00Z">
        <w:r>
          <w:t xml:space="preserve">NOM concentration and character vary widely in source water depending on source material, hydrology, and biogeochemical factors (Aiken, Hsu-Kim, and Ryan </w:t>
        </w:r>
      </w:moveFrom>
      <w:moveFromRangeEnd w:id="822"/>
      <w:del w:id="826" w:author="Hannah McSorley" w:date="2020-08-05T02:53:00Z">
        <w:r w:rsidR="0061415C">
          <w:fldChar w:fldCharType="begin"/>
        </w:r>
        <w:r w:rsidR="0061415C">
          <w:delInstrText xml:space="preserve"> HYPERLINK \l "ref-Aiken2011" \h </w:delInstrText>
        </w:r>
        <w:r w:rsidR="0061415C">
          <w:fldChar w:fldCharType="separate"/>
        </w:r>
        <w:r w:rsidR="006D238B">
          <w:rPr>
            <w:rStyle w:val="Hyperlink"/>
          </w:rPr>
          <w:delText>2011</w:delText>
        </w:r>
        <w:r w:rsidR="0061415C">
          <w:rPr>
            <w:rStyle w:val="Hyperlink"/>
          </w:rPr>
          <w:fldChar w:fldCharType="end"/>
        </w:r>
        <w:r w:rsidR="006D238B">
          <w:delText xml:space="preserve">; Abbott et al. </w:delText>
        </w:r>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r w:rsidR="006D238B">
          <w:delText xml:space="preserve">; Zarnetske et al. </w:delText>
        </w:r>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 xml:space="preserve">; Matilainen, Vepsäläinen, and Sillanpää </w:delText>
        </w:r>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r w:rsidR="006D238B">
          <w:delText xml:space="preserve">). Molecular composition and physical structure of NOM influence its functionality and reactivity, therefore different types of aqueous NOM in drinking source water have different disinfection by-product formation potentials (DBP-FPs) (Delpla and Rodriguez </w:delText>
        </w:r>
        <w:r w:rsidR="0061415C">
          <w:fldChar w:fldCharType="begin"/>
        </w:r>
        <w:r w:rsidR="0061415C">
          <w:delInstrText xml:space="preserve"> HYPERLINK \l "ref-Delpla2016" \h </w:delInstrText>
        </w:r>
        <w:r w:rsidR="0061415C">
          <w:fldChar w:fldCharType="separate"/>
        </w:r>
        <w:r w:rsidR="006D238B">
          <w:rPr>
            <w:rStyle w:val="Hyperlink"/>
          </w:rPr>
          <w:delText>2016</w:delText>
        </w:r>
        <w:r w:rsidR="0061415C">
          <w:rPr>
            <w:rStyle w:val="Hyperlink"/>
          </w:rPr>
          <w:fldChar w:fldCharType="end"/>
        </w:r>
        <w:r w:rsidR="006D238B">
          <w:delText xml:space="preserve">; Yang et al. </w:delText>
        </w:r>
        <w:r w:rsidR="0061415C">
          <w:fldChar w:fldCharType="begin"/>
        </w:r>
        <w:r w:rsidR="0061415C">
          <w:delInstrText xml:space="preserve"> HYPERLINK \l "ref-Yang2015" \h </w:delInstrText>
        </w:r>
        <w:r w:rsidR="0061415C">
          <w:fldChar w:fldCharType="separate"/>
        </w:r>
        <w:r w:rsidR="006D238B">
          <w:rPr>
            <w:rStyle w:val="Hyperlink"/>
          </w:rPr>
          <w:delText>2015</w:delText>
        </w:r>
        <w:r w:rsidR="0061415C">
          <w:rPr>
            <w:rStyle w:val="Hyperlink"/>
          </w:rPr>
          <w:fldChar w:fldCharType="end"/>
        </w:r>
        <w:r w:rsidR="006D238B">
          <w:delText xml:space="preserve">; Health Canada </w:delText>
        </w:r>
        <w:r w:rsidR="0061415C">
          <w:fldChar w:fldCharType="begin"/>
        </w:r>
        <w:r w:rsidR="0061415C">
          <w:delInstrText xml:space="preserve"> HYPERLINK \l "ref-HealthCanada2019" \h </w:delInstrText>
        </w:r>
        <w:r w:rsidR="0061415C">
          <w:fldChar w:fldCharType="separate"/>
        </w:r>
        <w:r w:rsidR="006D238B">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sidR="006D238B">
          <w:rPr>
            <w:rStyle w:val="Hyperlink"/>
          </w:rPr>
          <w:delText>a</w:delText>
        </w:r>
        <w:r w:rsidR="0061415C">
          <w:rPr>
            <w:rStyle w:val="Hyperlink"/>
          </w:rPr>
          <w:fldChar w:fldCharType="end"/>
        </w:r>
        <w:r w:rsidR="006D238B">
          <w:delText xml:space="preserve">; Chow et al. </w:delText>
        </w:r>
        <w:r w:rsidR="0061415C">
          <w:fldChar w:fldCharType="begin"/>
        </w:r>
        <w:r w:rsidR="0061415C">
          <w:delInstrText xml:space="preserve"> HYPERLINK \l "ref-Chow2008" \h </w:delInstrText>
        </w:r>
        <w:r w:rsidR="0061415C">
          <w:fldChar w:fldCharType="separate"/>
        </w:r>
        <w:r w:rsidR="006D238B">
          <w:rPr>
            <w:rStyle w:val="Hyperlink"/>
          </w:rPr>
          <w:delText>2008</w:delText>
        </w:r>
        <w:r w:rsidR="0061415C">
          <w:rPr>
            <w:rStyle w:val="Hyperlink"/>
          </w:rPr>
          <w:fldChar w:fldCharType="end"/>
        </w:r>
        <w:r w:rsidR="006D238B">
          <w:delText xml:space="preserve">), and different aquatic ecosystem roles (Cory, Elizabeth W. Boyer, and McKnight </w:delText>
        </w:r>
        <w:r w:rsidR="0061415C">
          <w:fldChar w:fldCharType="begin"/>
        </w:r>
        <w:r w:rsidR="0061415C">
          <w:delInstrText xml:space="preserve"> HYPERLINK \l "ref-Cory2011" \h </w:delInstrText>
        </w:r>
        <w:r w:rsidR="0061415C">
          <w:fldChar w:fldCharType="separate"/>
        </w:r>
        <w:r w:rsidR="006D238B">
          <w:rPr>
            <w:rStyle w:val="Hyperlink"/>
          </w:rPr>
          <w:delText>2011</w:delText>
        </w:r>
        <w:r w:rsidR="0061415C">
          <w:rPr>
            <w:rStyle w:val="Hyperlink"/>
          </w:rPr>
          <w:fldChar w:fldCharType="end"/>
        </w:r>
        <w:r w:rsidR="006D238B">
          <w:delText>).</w:delText>
        </w:r>
      </w:del>
      <w:moveFromRangeStart w:id="827" w:author="Hannah McSorley" w:date="2020-08-05T02:53:00Z" w:name="move47488430"/>
      <w:moveFrom w:id="828" w:author="Hannah McSorley" w:date="2020-08-05T02:53:00Z">
        <w:r>
          <w:t xml:space="preserve"> Furthermore, different species of NOM vary in molecular size, structure and charge distribution, which determine requirements for effective treatment and removal (Jacangelo et al. </w:t>
        </w:r>
      </w:moveFrom>
      <w:moveFromRangeEnd w:id="827"/>
      <w:del w:id="829" w:author="Hannah McSorley" w:date="2020-08-05T02:53:00Z">
        <w:r w:rsidR="0061415C">
          <w:fldChar w:fldCharType="begin"/>
        </w:r>
        <w:r w:rsidR="0061415C">
          <w:delInstrText xml:space="preserve"> HYPERLINK \l "ref-Jacangelo1995" \h </w:delInstrText>
        </w:r>
        <w:r w:rsidR="0061415C">
          <w:fldChar w:fldCharType="separate"/>
        </w:r>
        <w:r w:rsidR="006D238B">
          <w:rPr>
            <w:rStyle w:val="Hyperlink"/>
          </w:rPr>
          <w:delText>1995</w:delText>
        </w:r>
        <w:r w:rsidR="0061415C">
          <w:rPr>
            <w:rStyle w:val="Hyperlink"/>
          </w:rPr>
          <w:fldChar w:fldCharType="end"/>
        </w:r>
        <w:r w:rsidR="006D238B">
          <w:delText xml:space="preserve">; Matilainen, Vepsäläinen, and Sillanpää </w:delText>
        </w:r>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r w:rsidR="006D238B">
          <w:delText>).</w:delText>
        </w:r>
      </w:del>
    </w:p>
    <w:p w14:paraId="7099F3AC" w14:textId="77777777" w:rsidR="00F77BDD" w:rsidRDefault="006D238B">
      <w:pPr>
        <w:rPr>
          <w:del w:id="830" w:author="Hannah McSorley" w:date="2020-08-05T02:53:00Z"/>
        </w:rPr>
      </w:pPr>
      <w:del w:id="831" w:author="Hannah McSorley" w:date="2020-08-05T02:53:00Z">
        <w:r>
          <w:delText> </w:delText>
        </w:r>
      </w:del>
    </w:p>
    <w:p w14:paraId="7A9598A8" w14:textId="77777777" w:rsidR="00F77BDD" w:rsidRDefault="006D238B">
      <w:pPr>
        <w:rPr>
          <w:del w:id="832" w:author="Hannah McSorley" w:date="2020-08-05T02:53:00Z"/>
        </w:rPr>
      </w:pPr>
      <w:del w:id="833" w:author="Hannah McSorley" w:date="2020-08-05T02:53:00Z">
        <w:r>
          <w:delText xml:space="preserve">Molecular structures of NOM can contain nitrogen, silica, oxygen and hydrogen and are composed primarily of carbon; thus, organic carbon (OC) is often quantified as a proxy for NOM concentration (Cory, Elizabeth W. Boyer, and McKnight </w:delText>
        </w:r>
        <w:r w:rsidR="0061415C">
          <w:fldChar w:fldCharType="begin"/>
        </w:r>
        <w:r w:rsidR="0061415C">
          <w:delInstrText xml:space="preserve"> HYPERLINK \l "ref-Cory2011" \h </w:delInstrText>
        </w:r>
        <w:r w:rsidR="0061415C">
          <w:fldChar w:fldCharType="separate"/>
        </w:r>
        <w:r>
          <w:rPr>
            <w:rStyle w:val="Hyperlink"/>
          </w:rPr>
          <w:delText>2011</w:delText>
        </w:r>
        <w:r w:rsidR="0061415C">
          <w:rPr>
            <w:rStyle w:val="Hyperlink"/>
          </w:rPr>
          <w:fldChar w:fldCharType="end"/>
        </w:r>
        <w:r>
          <w:delText xml:space="preserve">; Health Canada </w:delText>
        </w:r>
        <w:r w:rsidR="0061415C">
          <w:fldChar w:fldCharType="begin"/>
        </w:r>
        <w:r w:rsidR="0061415C">
          <w:delInstrText xml:space="preserve"> HYPERLINK \l "ref-HealthCanada2019" \h </w:delInstrText>
        </w:r>
        <w:r w:rsidR="0061415C">
          <w:fldChar w:fldCharType="separate"/>
        </w:r>
        <w:r>
          <w:rPr>
            <w:rStyle w:val="Hyperlink"/>
          </w:rPr>
          <w:delText>2019</w:delText>
        </w:r>
        <w:r w:rsidR="0061415C">
          <w:rPr>
            <w:rStyle w:val="Hyperlink"/>
          </w:rPr>
          <w:fldChar w:fldCharType="end"/>
        </w:r>
        <w:r w:rsidR="0061415C">
          <w:fldChar w:fldCharType="begin"/>
        </w:r>
        <w:r w:rsidR="0061415C">
          <w:delInstrText xml:space="preserve"> HYPERLINK \l "ref-HealthCanada2019" \h </w:delInstrText>
        </w:r>
        <w:r w:rsidR="0061415C">
          <w:fldChar w:fldCharType="separate"/>
        </w:r>
        <w:r>
          <w:rPr>
            <w:rStyle w:val="Hyperlink"/>
          </w:rPr>
          <w:delText>a</w:delText>
        </w:r>
        <w:r w:rsidR="0061415C">
          <w:rPr>
            <w:rStyle w:val="Hyperlink"/>
          </w:rPr>
          <w:fldChar w:fldCharType="end"/>
        </w:r>
        <w:r>
          <w:delText xml:space="preserve">; Matilainen, Vepsäläinen, and Sillanpää </w:delText>
        </w:r>
        <w:r w:rsidR="0061415C">
          <w:fldChar w:fldCharType="begin"/>
        </w:r>
        <w:r w:rsidR="0061415C">
          <w:delInstrText xml:space="preserve"> HYPERLINK \l "ref-Matilainen2010" \h </w:delInstrText>
        </w:r>
        <w:r w:rsidR="0061415C">
          <w:fldChar w:fldCharType="separate"/>
        </w:r>
        <w:r>
          <w:rPr>
            <w:rStyle w:val="Hyperlink"/>
          </w:rPr>
          <w:delText>2010</w:delText>
        </w:r>
        <w:r w:rsidR="0061415C">
          <w:rPr>
            <w:rStyle w:val="Hyperlink"/>
          </w:rPr>
          <w:fldChar w:fldCharType="end"/>
        </w:r>
        <w:r>
          <w:delText xml:space="preserve">; Critten, John C. </w:delText>
        </w:r>
      </w:del>
      <w:moveFromRangeStart w:id="834" w:author="Hannah McSorley" w:date="2020-08-05T02:53:00Z" w:name="move47488425"/>
      <w:moveFrom w:id="835" w:author="Hannah McSorley" w:date="2020-08-05T02:53:00Z">
        <w:r w:rsidR="005D6F31">
          <w:t xml:space="preserve">Trussell, Rhodes. Hand, David. Howe, Kerry. Tchobanoglous </w:t>
        </w:r>
      </w:moveFrom>
      <w:moveFromRangeEnd w:id="834"/>
      <w:del w:id="836" w:author="Hannah McSorley" w:date="2020-08-05T02:53:00Z">
        <w:r w:rsidR="0061415C">
          <w:fldChar w:fldCharType="begin"/>
        </w:r>
        <w:r w:rsidR="0061415C">
          <w:delInstrText xml:space="preserve"> HYPERLINK \l "ref-MWH2014" \h </w:delInstrText>
        </w:r>
        <w:r w:rsidR="0061415C">
          <w:fldChar w:fldCharType="separate"/>
        </w:r>
        <w:r>
          <w:rPr>
            <w:rStyle w:val="Hyperlink"/>
          </w:rPr>
          <w:delText>2014</w:delText>
        </w:r>
        <w:r w:rsidR="0061415C">
          <w:rPr>
            <w:rStyle w:val="Hyperlink"/>
          </w:rPr>
          <w:fldChar w:fldCharType="end"/>
        </w:r>
        <w:r>
          <w:delText xml:space="preserve">). Total organic carbon (TOC) is operationally divided into particulate and dissolved fractions (POC and DOC, respectively) which are typically distinguished based on separation by a 0.45-micron filter (Baird, Eaton, and Rice </w:delText>
        </w:r>
        <w:r w:rsidR="0061415C">
          <w:fldChar w:fldCharType="begin"/>
        </w:r>
        <w:r w:rsidR="0061415C">
          <w:delInstrText xml:space="preserve"> HYPERLINK \l "ref-StdMet5310" \h </w:delInstrText>
        </w:r>
        <w:r w:rsidR="0061415C">
          <w:fldChar w:fldCharType="separate"/>
        </w:r>
        <w:r>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Pr>
            <w:rStyle w:val="Hyperlink"/>
          </w:rPr>
          <w:delText>a</w:delText>
        </w:r>
        <w:r w:rsidR="0061415C">
          <w:rPr>
            <w:rStyle w:val="Hyperlink"/>
          </w:rPr>
          <w:fldChar w:fldCharType="end"/>
        </w:r>
        <w:r>
          <w:delText xml:space="preserve">; Aiken, Hsu-Kim, and Ryan </w:delText>
        </w:r>
        <w:r w:rsidR="0061415C">
          <w:fldChar w:fldCharType="begin"/>
        </w:r>
        <w:r w:rsidR="0061415C">
          <w:delInstrText xml:space="preserve"> HYPERLINK \l "ref-Aiken2011" \h </w:delInstrText>
        </w:r>
        <w:r w:rsidR="0061415C">
          <w:fldChar w:fldCharType="separate"/>
        </w:r>
        <w:r>
          <w:rPr>
            <w:rStyle w:val="Hyperlink"/>
          </w:rPr>
          <w:delText>2011</w:delText>
        </w:r>
        <w:r w:rsidR="0061415C">
          <w:rPr>
            <w:rStyle w:val="Hyperlink"/>
          </w:rPr>
          <w:fldChar w:fldCharType="end"/>
        </w:r>
        <w:r>
          <w:delText>).</w:delText>
        </w:r>
      </w:del>
      <w:moveFromRangeStart w:id="837" w:author="Hannah McSorley" w:date="2020-08-05T02:53:00Z" w:name="move47488426"/>
      <w:moveFrom w:id="838" w:author="Hannah McSorley" w:date="2020-08-05T02:53:00Z">
        <w:r w:rsidR="005D6F31">
          <w:t xml:space="preserve"> Generally, DOC is the predominant fraction of TOC in surface water, and the amount of DBPs in treated water is proportional to raw water DOC concentration (Weishaar et al. </w:t>
        </w:r>
      </w:moveFrom>
      <w:moveFromRangeEnd w:id="837"/>
      <w:del w:id="839" w:author="Hannah McSorley" w:date="2020-08-05T02:53:00Z">
        <w:r w:rsidR="0061415C">
          <w:fldChar w:fldCharType="begin"/>
        </w:r>
        <w:r w:rsidR="0061415C">
          <w:delInstrText xml:space="preserve"> HYPERLINK \l "ref-Weishaar2003" \h </w:delInstrText>
        </w:r>
        <w:r w:rsidR="0061415C">
          <w:fldChar w:fldCharType="separate"/>
        </w:r>
        <w:r>
          <w:rPr>
            <w:rStyle w:val="Hyperlink"/>
          </w:rPr>
          <w:delText>2003</w:delText>
        </w:r>
        <w:r w:rsidR="0061415C">
          <w:rPr>
            <w:rStyle w:val="Hyperlink"/>
          </w:rPr>
          <w:fldChar w:fldCharType="end"/>
        </w:r>
        <w:r>
          <w:delText xml:space="preserve">; Ruhala and Zarnetske </w:delText>
        </w:r>
        <w:r w:rsidR="0061415C">
          <w:fldChar w:fldCharType="begin"/>
        </w:r>
        <w:r w:rsidR="0061415C">
          <w:delInstrText xml:space="preserve"> HYPERLINK \l "ref-Ruhala2017" \h </w:delInstrText>
        </w:r>
        <w:r w:rsidR="0061415C">
          <w:fldChar w:fldCharType="separate"/>
        </w:r>
        <w:r>
          <w:rPr>
            <w:rStyle w:val="Hyperlink"/>
          </w:rPr>
          <w:delText>2017</w:delText>
        </w:r>
        <w:r w:rsidR="0061415C">
          <w:rPr>
            <w:rStyle w:val="Hyperlink"/>
          </w:rPr>
          <w:fldChar w:fldCharType="end"/>
        </w:r>
        <w:r>
          <w:delText xml:space="preserve">; Chow et al. </w:delText>
        </w:r>
        <w:r w:rsidR="0061415C">
          <w:fldChar w:fldCharType="begin"/>
        </w:r>
        <w:r w:rsidR="0061415C">
          <w:delInstrText xml:space="preserve"> HYPERLINK \l "ref-Chow2008" \h </w:delInstrText>
        </w:r>
        <w:r w:rsidR="0061415C">
          <w:fldChar w:fldCharType="separate"/>
        </w:r>
        <w:r>
          <w:rPr>
            <w:rStyle w:val="Hyperlink"/>
          </w:rPr>
          <w:delText>2008</w:delText>
        </w:r>
        <w:r w:rsidR="0061415C">
          <w:rPr>
            <w:rStyle w:val="Hyperlink"/>
          </w:rPr>
          <w:fldChar w:fldCharType="end"/>
        </w:r>
        <w:r>
          <w:delText>).</w:delText>
        </w:r>
      </w:del>
    </w:p>
    <w:p w14:paraId="387A2122" w14:textId="77777777" w:rsidR="00D3555D" w:rsidRDefault="005D6F31">
      <w:pPr>
        <w:rPr>
          <w:moveFrom w:id="840" w:author="Hannah McSorley" w:date="2020-08-05T02:53:00Z"/>
        </w:rPr>
      </w:pPr>
      <w:moveFromRangeStart w:id="841" w:author="Hannah McSorley" w:date="2020-08-05T02:53:00Z" w:name="move47488427"/>
      <w:moveFrom w:id="842" w:author="Hannah McSorley" w:date="2020-08-05T02:53:00Z">
        <w:r>
          <w:t> </w:t>
        </w:r>
      </w:moveFrom>
    </w:p>
    <w:p w14:paraId="41C6B87F" w14:textId="77777777" w:rsidR="00F77BDD" w:rsidRDefault="005D6F31">
      <w:pPr>
        <w:rPr>
          <w:del w:id="843" w:author="Hannah McSorley" w:date="2020-08-05T02:53:00Z"/>
        </w:rPr>
      </w:pPr>
      <w:moveFrom w:id="844" w:author="Hannah McSorley" w:date="2020-08-05T02:53:00Z">
        <w:r>
          <w:t xml:space="preserve">In addition to acting as a precursor for DBPs, DOC (thus NOM) has been called a master variable due to it’s terrestrial-aquatic linkages, influence on water chemistry and role in contaminant transport (Zarnetske et al. </w:t>
        </w:r>
      </w:moveFrom>
      <w:moveFromRangeEnd w:id="841"/>
      <w:del w:id="845"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 xml:space="preserve">; Ruhala and Zarnetske </w:delText>
        </w:r>
        <w:r w:rsidR="0061415C">
          <w:fldChar w:fldCharType="begin"/>
        </w:r>
        <w:r w:rsidR="0061415C">
          <w:delInstrText xml:space="preserve"> HYPERLINK \l "ref-Ruhala2017" \h </w:delInstrText>
        </w:r>
        <w:r w:rsidR="0061415C">
          <w:fldChar w:fldCharType="separate"/>
        </w:r>
        <w:r w:rsidR="006D238B">
          <w:rPr>
            <w:rStyle w:val="Hyperlink"/>
          </w:rPr>
          <w:delText>2017</w:delText>
        </w:r>
        <w:r w:rsidR="0061415C">
          <w:rPr>
            <w:rStyle w:val="Hyperlink"/>
          </w:rPr>
          <w:fldChar w:fldCharType="end"/>
        </w:r>
        <w:r w:rsidR="006D238B">
          <w:delText>).</w:delText>
        </w:r>
      </w:del>
      <w:moveFromRangeStart w:id="846" w:author="Hannah McSorley" w:date="2020-08-05T02:53:00Z" w:name="move47488428"/>
      <w:moveFrom w:id="847" w:author="Hannah McSorley" w:date="2020-08-05T02:53:00Z">
        <w:r>
          <w:t xml:space="preserve"> NOM is an energy source for aquatic heterotrophs, it has the ability to bind and transport contaminants in solution (e.g. </w:t>
        </w:r>
      </w:moveFrom>
      <w:moveFromRangeEnd w:id="846"/>
      <w:del w:id="848" w:author="Hannah McSorley" w:date="2020-08-05T02:53:00Z">
        <w:r w:rsidR="006D238B">
          <w:delText xml:space="preserve">metals, hydrophobic organic pollutants, nutrients), can influence stream pH and aquatic light and temperature regimes; which, in turn, effect aquatic microbial communities (Matilainen, Vepsäläinen, and Sillanpää </w:delText>
        </w:r>
        <w:r w:rsidR="0061415C">
          <w:fldChar w:fldCharType="begin"/>
        </w:r>
        <w:r w:rsidR="0061415C">
          <w:delInstrText xml:space="preserve"> HYPERLINK \l "ref-Matilainen2010" \h </w:delInstrText>
        </w:r>
        <w:r w:rsidR="0061415C">
          <w:fldChar w:fldCharType="separate"/>
        </w:r>
        <w:r w:rsidR="006D238B">
          <w:rPr>
            <w:rStyle w:val="Hyperlink"/>
          </w:rPr>
          <w:delText>2010</w:delText>
        </w:r>
        <w:r w:rsidR="0061415C">
          <w:rPr>
            <w:rStyle w:val="Hyperlink"/>
          </w:rPr>
          <w:fldChar w:fldCharType="end"/>
        </w:r>
        <w:r w:rsidR="006D238B">
          <w:delText xml:space="preserve">; Oni et al. </w:delText>
        </w:r>
        <w:r w:rsidR="0061415C">
          <w:fldChar w:fldCharType="begin"/>
        </w:r>
        <w:r w:rsidR="0061415C">
          <w:delInstrText xml:space="preserve"> HYPERLINK \l "ref-Oni2013" \h </w:delInstrText>
        </w:r>
        <w:r w:rsidR="0061415C">
          <w:fldChar w:fldCharType="separate"/>
        </w:r>
        <w:r w:rsidR="006D238B">
          <w:rPr>
            <w:rStyle w:val="Hyperlink"/>
          </w:rPr>
          <w:delText>2013</w:delText>
        </w:r>
        <w:r w:rsidR="0061415C">
          <w:rPr>
            <w:rStyle w:val="Hyperlink"/>
          </w:rPr>
          <w:fldChar w:fldCharType="end"/>
        </w:r>
        <w:r w:rsidR="006D238B">
          <w:delText xml:space="preserve">; Aiken, Hsu-Kim, and Ryan </w:delText>
        </w:r>
        <w:r w:rsidR="0061415C">
          <w:fldChar w:fldCharType="begin"/>
        </w:r>
        <w:r w:rsidR="0061415C">
          <w:delInstrText xml:space="preserve"> HYPERLINK \l "ref-Aiken2011" \h </w:delInstrText>
        </w:r>
        <w:r w:rsidR="0061415C">
          <w:fldChar w:fldCharType="separate"/>
        </w:r>
        <w:r w:rsidR="006D238B">
          <w:rPr>
            <w:rStyle w:val="Hyperlink"/>
          </w:rPr>
          <w:delText>2011</w:delText>
        </w:r>
        <w:r w:rsidR="0061415C">
          <w:rPr>
            <w:rStyle w:val="Hyperlink"/>
          </w:rPr>
          <w:fldChar w:fldCharType="end"/>
        </w:r>
        <w:r w:rsidR="006D238B">
          <w:delText xml:space="preserve">; Weishaar et al. </w:delText>
        </w:r>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xml:space="preserve">; LaZerte </w:delText>
        </w:r>
        <w:r w:rsidR="0061415C">
          <w:fldChar w:fldCharType="begin"/>
        </w:r>
        <w:r w:rsidR="0061415C">
          <w:delInstrText xml:space="preserve"> HYPERLINK \l "ref-LaZerte1991" \h </w:delInstrText>
        </w:r>
        <w:r w:rsidR="0061415C">
          <w:fldChar w:fldCharType="separate"/>
        </w:r>
        <w:r w:rsidR="006D238B">
          <w:rPr>
            <w:rStyle w:val="Hyperlink"/>
          </w:rPr>
          <w:delText>1991</w:delText>
        </w:r>
        <w:r w:rsidR="0061415C">
          <w:rPr>
            <w:rStyle w:val="Hyperlink"/>
          </w:rPr>
          <w:fldChar w:fldCharType="end"/>
        </w:r>
        <w:r w:rsidR="006D238B">
          <w:delText xml:space="preserve">; Palleiro et al. </w:delText>
        </w:r>
        <w:r w:rsidR="0061415C">
          <w:fldChar w:fldCharType="begin"/>
        </w:r>
        <w:r w:rsidR="0061415C">
          <w:delInstrText xml:space="preserve"> HYPERLINK \l "ref-Palleiro2013" \h </w:delInstrText>
        </w:r>
        <w:r w:rsidR="0061415C">
          <w:fldChar w:fldCharType="separate"/>
        </w:r>
        <w:r w:rsidR="006D238B">
          <w:rPr>
            <w:rStyle w:val="Hyperlink"/>
          </w:rPr>
          <w:delText>2013</w:delText>
        </w:r>
        <w:r w:rsidR="0061415C">
          <w:rPr>
            <w:rStyle w:val="Hyperlink"/>
          </w:rPr>
          <w:fldChar w:fldCharType="end"/>
        </w:r>
        <w:r w:rsidR="006D238B">
          <w:delText xml:space="preserve">; Stanley et al. </w:delText>
        </w:r>
        <w:r w:rsidR="0061415C">
          <w:fldChar w:fldCharType="begin"/>
        </w:r>
        <w:r w:rsidR="0061415C">
          <w:delInstrText xml:space="preserve"> HYPERLINK \l "ref-Stanley2012" \h </w:delInstrText>
        </w:r>
        <w:r w:rsidR="0061415C">
          <w:fldChar w:fldCharType="separate"/>
        </w:r>
        <w:r w:rsidR="006D238B">
          <w:rPr>
            <w:rStyle w:val="Hyperlink"/>
          </w:rPr>
          <w:delText>2012</w:delText>
        </w:r>
        <w:r w:rsidR="0061415C">
          <w:rPr>
            <w:rStyle w:val="Hyperlink"/>
          </w:rPr>
          <w:fldChar w:fldCharType="end"/>
        </w:r>
        <w:r w:rsidR="006D238B">
          <w:delText xml:space="preserve">; Cory, Elizabeth W. Boyer, and McKnight </w:delText>
        </w:r>
        <w:commentRangeStart w:id="849"/>
        <w:r w:rsidR="002F321A">
          <w:fldChar w:fldCharType="begin"/>
        </w:r>
        <w:r w:rsidR="002F321A">
          <w:delInstrText xml:space="preserve"> HYPERLINK \l "ref-Cory2011" \h </w:delInstrText>
        </w:r>
        <w:r w:rsidR="002F321A">
          <w:fldChar w:fldCharType="separate"/>
        </w:r>
        <w:r w:rsidR="006D238B">
          <w:rPr>
            <w:rStyle w:val="Hyperlink"/>
          </w:rPr>
          <w:delText>2011</w:delText>
        </w:r>
        <w:r w:rsidR="002F321A">
          <w:rPr>
            <w:rStyle w:val="Hyperlink"/>
          </w:rPr>
          <w:fldChar w:fldCharType="end"/>
        </w:r>
        <w:commentRangeEnd w:id="849"/>
        <w:r w:rsidR="00EE02AA">
          <w:rPr>
            <w:rStyle w:val="CommentReference"/>
          </w:rPr>
          <w:commentReference w:id="849"/>
        </w:r>
        <w:r w:rsidR="006D238B">
          <w:delText>).</w:delText>
        </w:r>
      </w:del>
    </w:p>
    <w:p w14:paraId="7FA0C716" w14:textId="77777777" w:rsidR="00F77BDD" w:rsidRPr="00EE02AA" w:rsidRDefault="006D238B">
      <w:pPr>
        <w:rPr>
          <w:del w:id="850" w:author="Hannah McSorley" w:date="2020-08-05T02:53:00Z"/>
        </w:rPr>
      </w:pPr>
      <w:del w:id="851" w:author="Hannah McSorley" w:date="2020-08-05T02:53:00Z">
        <w:r w:rsidRPr="00EE02AA">
          <w:delText> </w:delText>
        </w:r>
        <w:r w:rsidR="00EE02AA" w:rsidRPr="00EE02AA">
          <w:rPr>
            <w:highlight w:val="cyan"/>
          </w:rPr>
          <w:delText>*                            *</w:delText>
        </w:r>
        <w:r w:rsidR="00EE02AA" w:rsidRPr="00EE02AA">
          <w:delText xml:space="preserve">                          </w:delText>
        </w:r>
      </w:del>
    </w:p>
    <w:p w14:paraId="560286DC" w14:textId="77777777" w:rsidR="00F77BDD" w:rsidRDefault="006D238B">
      <w:pPr>
        <w:rPr>
          <w:del w:id="852" w:author="Hannah McSorley" w:date="2020-08-05T02:53:00Z"/>
        </w:rPr>
      </w:pPr>
      <w:del w:id="853" w:author="Hannah McSorley" w:date="2020-08-05T02:53:00Z">
        <w:r>
          <w:delTex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 (British Columbia Ministry of Environment </w:delText>
        </w:r>
        <w:r w:rsidR="0061415C">
          <w:fldChar w:fldCharType="begin"/>
        </w:r>
        <w:r w:rsidR="0061415C">
          <w:delInstrText xml:space="preserve"> HYPERLINK \l "ref-BC2019" \h </w:delInstrText>
        </w:r>
        <w:r w:rsidR="0061415C">
          <w:fldChar w:fldCharType="separate"/>
        </w:r>
        <w:r>
          <w:rPr>
            <w:rStyle w:val="Hyperlink"/>
          </w:rPr>
          <w:delText>2017</w:delText>
        </w:r>
        <w:r w:rsidR="0061415C">
          <w:rPr>
            <w:rStyle w:val="Hyperlink"/>
          </w:rPr>
          <w:fldChar w:fldCharType="end"/>
        </w:r>
        <w:r>
          <w:delTex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 (Li et al. </w:delText>
        </w:r>
        <w:r w:rsidR="0061415C">
          <w:fldChar w:fldCharType="begin"/>
        </w:r>
        <w:r w:rsidR="0061415C">
          <w:delInstrText xml:space="preserve"> HYPERLINK \l "ref-Li2014" \h </w:delInstrText>
        </w:r>
        <w:r w:rsidR="0061415C">
          <w:fldChar w:fldCharType="separate"/>
        </w:r>
        <w:r>
          <w:rPr>
            <w:rStyle w:val="Hyperlink"/>
          </w:rPr>
          <w:delText>2014</w:delText>
        </w:r>
        <w:r w:rsidR="0061415C">
          <w:rPr>
            <w:rStyle w:val="Hyperlink"/>
          </w:rPr>
          <w:fldChar w:fldCharType="end"/>
        </w:r>
        <w:r>
          <w:delText xml:space="preserve">; Yang et al. </w:delText>
        </w:r>
        <w:r w:rsidR="0061415C">
          <w:fldChar w:fldCharType="begin"/>
        </w:r>
        <w:r w:rsidR="0061415C">
          <w:delInstrText xml:space="preserve"> HYPERLINK \l "ref-Yang2015" \h </w:delInstrText>
        </w:r>
        <w:r w:rsidR="0061415C">
          <w:fldChar w:fldCharType="separate"/>
        </w:r>
        <w:r>
          <w:rPr>
            <w:rStyle w:val="Hyperlink"/>
          </w:rPr>
          <w:delText>2015</w:delText>
        </w:r>
        <w:r w:rsidR="0061415C">
          <w:rPr>
            <w:rStyle w:val="Hyperlink"/>
          </w:rPr>
          <w:fldChar w:fldCharType="end"/>
        </w:r>
        <w:r>
          <w:delText>).</w:delText>
        </w:r>
      </w:del>
    </w:p>
    <w:p w14:paraId="1FD95D44" w14:textId="77777777" w:rsidR="00D3555D" w:rsidRDefault="005D6F31">
      <w:pPr>
        <w:rPr>
          <w:moveFrom w:id="854" w:author="Hannah McSorley" w:date="2020-08-05T02:53:00Z"/>
        </w:rPr>
      </w:pPr>
      <w:moveFromRangeStart w:id="855" w:author="Hannah McSorley" w:date="2020-08-05T02:53:00Z" w:name="move47488451"/>
      <w:moveFrom w:id="856" w:author="Hannah McSorley" w:date="2020-08-05T02:53:00Z">
        <w:r>
          <w:t> </w:t>
        </w:r>
      </w:moveFrom>
    </w:p>
    <w:p w14:paraId="3A52840F" w14:textId="77777777" w:rsidR="00F77BDD" w:rsidRPr="00EE02AA" w:rsidRDefault="005D6F31">
      <w:pPr>
        <w:pStyle w:val="Heading4"/>
        <w:rPr>
          <w:del w:id="857" w:author="Hannah McSorley" w:date="2020-08-05T02:53:00Z"/>
          <w:highlight w:val="cyan"/>
        </w:rPr>
      </w:pPr>
      <w:moveFrom w:id="858" w:author="Hannah McSorley" w:date="2020-08-05T02:53:00Z">
        <w:r>
          <w:rPr>
            <w:b w:val="0"/>
            <w:bCs w:val="0"/>
            <w:iCs w:val="0"/>
            <w:rPrChange w:id="859" w:author="Hannah McSorley" w:date="2020-08-05T02:53:00Z">
              <w:rPr>
                <w:b w:val="0"/>
                <w:bCs w:val="0"/>
                <w:iCs w:val="0"/>
                <w:highlight w:val="cyan"/>
              </w:rPr>
            </w:rPrChange>
          </w:rPr>
          <w:t xml:space="preserve">Surface water </w:t>
        </w:r>
      </w:moveFrom>
      <w:moveFromRangeEnd w:id="855"/>
      <w:del w:id="860" w:author="Hannah McSorley" w:date="2020-08-05T02:53:00Z">
        <w:r w:rsidR="006D238B" w:rsidRPr="00EE02AA">
          <w:rPr>
            <w:highlight w:val="cyan"/>
          </w:rPr>
          <w:delText xml:space="preserve">sampling </w:delText>
        </w:r>
        <w:commentRangeStart w:id="861"/>
        <w:r w:rsidR="006D238B" w:rsidRPr="00EE02AA">
          <w:rPr>
            <w:highlight w:val="cyan"/>
          </w:rPr>
          <w:delText>strategies</w:delText>
        </w:r>
        <w:commentRangeEnd w:id="861"/>
        <w:r w:rsidR="00EE02AA">
          <w:rPr>
            <w:rStyle w:val="CommentReference"/>
            <w:rFonts w:eastAsia="Cambria"/>
            <w:b w:val="0"/>
            <w:bCs w:val="0"/>
            <w:iCs w:val="0"/>
          </w:rPr>
          <w:commentReference w:id="861"/>
        </w:r>
      </w:del>
    </w:p>
    <w:p w14:paraId="0AA10D71" w14:textId="77777777" w:rsidR="00F77BDD" w:rsidRDefault="006D238B">
      <w:pPr>
        <w:rPr>
          <w:del w:id="862" w:author="Hannah McSorley" w:date="2020-08-05T02:53:00Z"/>
        </w:rPr>
      </w:pPr>
      <w:del w:id="863" w:author="Hannah McSorley" w:date="2020-08-05T02:53:00Z">
        <w:r>
          <w:delText> </w:delText>
        </w:r>
      </w:del>
    </w:p>
    <w:p w14:paraId="5F8D614B" w14:textId="77777777" w:rsidR="00F77BDD" w:rsidRDefault="006D238B">
      <w:pPr>
        <w:rPr>
          <w:del w:id="864" w:author="Hannah McSorley" w:date="2020-08-05T02:53:00Z"/>
        </w:rPr>
      </w:pPr>
      <w:del w:id="865" w:author="Hannah McSorley" w:date="2020-08-05T02:53:00Z">
        <w:r>
          <w:delText xml:space="preserve">A discrete water sample cannot tell a complete story of a hydrologic system’s water quality dynamics but it can provide information about specific attributes of the water in a given place at a certain time, if it accurately represent the body from which it was collected. Non-representative sampling techniques will lead to non-representative analytical results and ultimately to erroneous conclusions (CCME </w:delText>
        </w:r>
        <w:r w:rsidR="0061415C">
          <w:fldChar w:fldCharType="begin"/>
        </w:r>
        <w:r w:rsidR="0061415C">
          <w:delInstrText xml:space="preserve"> HYPERLINK \l "ref-CCME2011" \h </w:delInstrText>
        </w:r>
        <w:r w:rsidR="0061415C">
          <w:fldChar w:fldCharType="separate"/>
        </w:r>
        <w:r>
          <w:rPr>
            <w:rStyle w:val="Hyperlink"/>
          </w:rPr>
          <w:delText>2011</w:delText>
        </w:r>
        <w:r w:rsidR="0061415C">
          <w:rPr>
            <w:rStyle w:val="Hyperlink"/>
          </w:rPr>
          <w:fldChar w:fldCharType="end"/>
        </w:r>
        <w:r>
          <w:delText xml:space="preserve">). Collection of water samples must be done consistently and carefully to avoid sample contamination or sampling errors which would generate unreliable analytical results (CCME </w:delText>
        </w:r>
        <w:r w:rsidR="0061415C">
          <w:fldChar w:fldCharType="begin"/>
        </w:r>
        <w:r w:rsidR="0061415C">
          <w:delInstrText xml:space="preserve"> HYPERLINK \l "ref-CCME2011" \h </w:delInstrText>
        </w:r>
        <w:r w:rsidR="0061415C">
          <w:fldChar w:fldCharType="separate"/>
        </w:r>
        <w:r>
          <w:rPr>
            <w:rStyle w:val="Hyperlink"/>
          </w:rPr>
          <w:delText>2011</w:delText>
        </w:r>
        <w:r w:rsidR="0061415C">
          <w:rPr>
            <w:rStyle w:val="Hyperlink"/>
          </w:rPr>
          <w:fldChar w:fldCharType="end"/>
        </w:r>
        <w:r>
          <w:delText xml:space="preserve">). In a carbon-based world, sample contamination must be a crucial and constant consideration when sampling for NOM (CCME </w:delText>
        </w:r>
        <w:r w:rsidR="0061415C">
          <w:fldChar w:fldCharType="begin"/>
        </w:r>
        <w:r w:rsidR="0061415C">
          <w:delInstrText xml:space="preserve"> HYPERLINK \l "ref-CCME2011" \h </w:delInstrText>
        </w:r>
        <w:r w:rsidR="0061415C">
          <w:fldChar w:fldCharType="separate"/>
        </w:r>
        <w:r>
          <w:rPr>
            <w:rStyle w:val="Hyperlink"/>
          </w:rPr>
          <w:delText>2011</w:delText>
        </w:r>
        <w:r w:rsidR="0061415C">
          <w:rPr>
            <w:rStyle w:val="Hyperlink"/>
          </w:rPr>
          <w:fldChar w:fldCharType="end"/>
        </w:r>
        <w:r>
          <w:delText xml:space="preserve">; Cory, Elizabeth W. Boyer, and McKnight </w:delText>
        </w:r>
        <w:r w:rsidR="0061415C">
          <w:fldChar w:fldCharType="begin"/>
        </w:r>
        <w:r w:rsidR="0061415C">
          <w:delInstrText xml:space="preserve"> HYPERLINK \l "ref-Cory2011" \h </w:delInstrText>
        </w:r>
        <w:r w:rsidR="0061415C">
          <w:fldChar w:fldCharType="separate"/>
        </w:r>
        <w:r>
          <w:rPr>
            <w:rStyle w:val="Hyperlink"/>
          </w:rPr>
          <w:delText>2011</w:delText>
        </w:r>
        <w:r w:rsidR="0061415C">
          <w:rPr>
            <w:rStyle w:val="Hyperlink"/>
          </w:rPr>
          <w:fldChar w:fldCharType="end"/>
        </w:r>
        <w:r>
          <w:delText>).</w:delText>
        </w:r>
      </w:del>
    </w:p>
    <w:p w14:paraId="65AA9CD9" w14:textId="77777777" w:rsidR="00D3555D" w:rsidRDefault="005D6F31">
      <w:pPr>
        <w:rPr>
          <w:moveFrom w:id="866" w:author="Hannah McSorley" w:date="2020-08-05T02:53:00Z"/>
        </w:rPr>
      </w:pPr>
      <w:moveFromRangeStart w:id="867" w:author="Hannah McSorley" w:date="2020-08-05T02:53:00Z" w:name="move47488441"/>
      <w:moveFrom w:id="868" w:author="Hannah McSorley" w:date="2020-08-05T02:53:00Z">
        <w:r>
          <w:t> </w:t>
        </w:r>
      </w:moveFrom>
    </w:p>
    <w:p w14:paraId="30A5B9AA" w14:textId="77777777" w:rsidR="00F77BDD" w:rsidRDefault="005D6F31">
      <w:pPr>
        <w:rPr>
          <w:del w:id="869" w:author="Hannah McSorley" w:date="2020-08-05T02:53:00Z"/>
        </w:rPr>
      </w:pPr>
      <w:moveFrom w:id="870" w:author="Hannah McSorley" w:date="2020-08-05T02:53:00Z">
        <w:r>
          <w:t xml:space="preserve">The basis of a water quality monitoring network is the collection of representative quantitative data for physical, chemical or biological parameters that help to characterize a hydrologic system over time (R. O. Strobl and Robillard </w:t>
        </w:r>
      </w:moveFrom>
      <w:moveFromRangeEnd w:id="867"/>
      <w:del w:id="871" w:author="Hannah McSorley" w:date="2020-08-05T02:53:00Z">
        <w:r w:rsidR="0061415C">
          <w:fldChar w:fldCharType="begin"/>
        </w:r>
        <w:r w:rsidR="0061415C">
          <w:delInstrText xml:space="preserve"> HYPERLINK \l "ref-Strobl2008a" \h </w:delInstrText>
        </w:r>
        <w:r w:rsidR="0061415C">
          <w:fldChar w:fldCharType="separate"/>
        </w:r>
        <w:r w:rsidR="006D238B">
          <w:rPr>
            <w:rStyle w:val="Hyperlink"/>
          </w:rPr>
          <w:delText>2008</w:delText>
        </w:r>
        <w:r w:rsidR="0061415C">
          <w:rPr>
            <w:rStyle w:val="Hyperlink"/>
          </w:rPr>
          <w:fldChar w:fldCharType="end"/>
        </w:r>
        <w:r w:rsidR="006D238B">
          <w:delText>). A monitoring network, therefore, will involve some form of a sampling program and it’s design should reflect research objectives, account for physical realities (e.g. spatiotemporal heterogeneity, access</w:delText>
        </w:r>
      </w:del>
      <w:moveFromRangeStart w:id="872" w:author="Hannah McSorley" w:date="2020-08-05T02:53:00Z" w:name="move47488442"/>
      <w:moveFrom w:id="873" w:author="Hannah McSorley" w:date="2020-08-05T02:53:00Z">
        <w:r>
          <w:t xml:space="preserve">), while being cost-effective and practical (R. O. </w:t>
        </w:r>
      </w:moveFrom>
      <w:moveFromRangeEnd w:id="872"/>
      <w:del w:id="874" w:author="Hannah McSorley" w:date="2020-08-05T02:53:00Z">
        <w:r w:rsidR="006D238B">
          <w:delText xml:space="preserve">Strobl and Robillard </w:delText>
        </w:r>
        <w:r w:rsidR="0061415C">
          <w:fldChar w:fldCharType="begin"/>
        </w:r>
        <w:r w:rsidR="0061415C">
          <w:delInstrText xml:space="preserve"> HYPERLINK \l "ref-Strobl2008a" \h </w:delInstrText>
        </w:r>
        <w:r w:rsidR="0061415C">
          <w:fldChar w:fldCharType="separate"/>
        </w:r>
        <w:r w:rsidR="006D238B">
          <w:rPr>
            <w:rStyle w:val="Hyperlink"/>
          </w:rPr>
          <w:delText>2008</w:delText>
        </w:r>
        <w:r w:rsidR="0061415C">
          <w:rPr>
            <w:rStyle w:val="Hyperlink"/>
          </w:rPr>
          <w:fldChar w:fldCharType="end"/>
        </w:r>
        <w:r w:rsidR="006D238B">
          <w:delText xml:space="preserve">; Kirchner </w:delText>
        </w:r>
        <w:r w:rsidR="0061415C">
          <w:fldChar w:fldCharType="begin"/>
        </w:r>
        <w:r w:rsidR="0061415C">
          <w:delInstrText xml:space="preserve"> HYPERLINK \l "ref-Kirchner2006" \h </w:delInstrText>
        </w:r>
        <w:r w:rsidR="0061415C">
          <w:fldChar w:fldCharType="separate"/>
        </w:r>
        <w:r w:rsidR="006D238B">
          <w:rPr>
            <w:rStyle w:val="Hyperlink"/>
          </w:rPr>
          <w:delText>2006</w:delText>
        </w:r>
        <w:r w:rsidR="0061415C">
          <w:rPr>
            <w:rStyle w:val="Hyperlink"/>
          </w:rPr>
          <w:fldChar w:fldCharType="end"/>
        </w:r>
        <w:r w:rsidR="006D238B">
          <w:delText xml:space="preserve">). Grab-sampling is a standard method of collecting whole-water samples for laboratory or stream-side analysis (CCME </w:delText>
        </w:r>
        <w:r w:rsidR="0061415C">
          <w:fldChar w:fldCharType="begin"/>
        </w:r>
        <w:r w:rsidR="0061415C">
          <w:delInstrText xml:space="preserve"> HYPERLINK \l "ref-CCME2011" \h </w:delInstrText>
        </w:r>
        <w:r w:rsidR="0061415C">
          <w:fldChar w:fldCharType="separate"/>
        </w:r>
        <w:r w:rsidR="006D238B">
          <w:rPr>
            <w:rStyle w:val="Hyperlink"/>
          </w:rPr>
          <w:delText>2011</w:delText>
        </w:r>
        <w:r w:rsidR="0061415C">
          <w:rPr>
            <w:rStyle w:val="Hyperlink"/>
          </w:rPr>
          <w:fldChar w:fldCharType="end"/>
        </w:r>
        <w:r w:rsidR="006D238B">
          <w:delText xml:space="preserve">; Ruhala and Zarnetske </w:delText>
        </w:r>
        <w:r w:rsidR="0061415C">
          <w:fldChar w:fldCharType="begin"/>
        </w:r>
        <w:r w:rsidR="0061415C">
          <w:delInstrText xml:space="preserve"> HYPERLINK \l "ref-Ruhala2017" \h </w:delInstrText>
        </w:r>
        <w:r w:rsidR="0061415C">
          <w:fldChar w:fldCharType="separate"/>
        </w:r>
        <w:r w:rsidR="006D238B">
          <w:rPr>
            <w:rStyle w:val="Hyperlink"/>
          </w:rPr>
          <w:delText>2017</w:delText>
        </w:r>
        <w:r w:rsidR="0061415C">
          <w:rPr>
            <w:rStyle w:val="Hyperlink"/>
          </w:rPr>
          <w:fldChar w:fldCharType="end"/>
        </w:r>
        <w:r w:rsidR="006D238B">
          <w:delText>).</w:delText>
        </w:r>
      </w:del>
      <w:moveFromRangeStart w:id="875" w:author="Hannah McSorley" w:date="2020-08-05T02:53:00Z" w:name="move47488443"/>
      <w:moveFrom w:id="876" w:author="Hannah McSorley" w:date="2020-08-05T02:53:00Z">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(Ruhala and Zarnetske </w:t>
        </w:r>
      </w:moveFrom>
      <w:moveFromRangeEnd w:id="875"/>
      <w:del w:id="877" w:author="Hannah McSorley" w:date="2020-08-05T02:53:00Z">
        <w:r w:rsidR="0061415C">
          <w:fldChar w:fldCharType="begin"/>
        </w:r>
        <w:r w:rsidR="0061415C">
          <w:delInstrText xml:space="preserve"> HYPERLINK \l "ref-Ruhala2017" \h </w:delInstrText>
        </w:r>
        <w:r w:rsidR="0061415C">
          <w:fldChar w:fldCharType="separate"/>
        </w:r>
        <w:r w:rsidR="006D238B">
          <w:rPr>
            <w:rStyle w:val="Hyperlink"/>
          </w:rPr>
          <w:delText>2017</w:delText>
        </w:r>
        <w:r w:rsidR="0061415C">
          <w:rPr>
            <w:rStyle w:val="Hyperlink"/>
          </w:rPr>
          <w:fldChar w:fldCharType="end"/>
        </w:r>
        <w:r w:rsidR="006D238B">
          <w:delText>).</w:delText>
        </w:r>
      </w:del>
    </w:p>
    <w:p w14:paraId="60D08BE4" w14:textId="77777777" w:rsidR="00F77BDD" w:rsidRDefault="006D238B">
      <w:pPr>
        <w:rPr>
          <w:del w:id="878" w:author="Hannah McSorley" w:date="2020-08-05T02:53:00Z"/>
        </w:rPr>
      </w:pPr>
      <w:del w:id="879" w:author="Hannah McSorley" w:date="2020-08-05T02:53:00Z">
        <w:r>
          <w:delText> </w:delText>
        </w:r>
      </w:del>
    </w:p>
    <w:p w14:paraId="29A9F532" w14:textId="77777777" w:rsidR="00D3555D" w:rsidRDefault="006D238B">
      <w:pPr>
        <w:rPr>
          <w:moveFrom w:id="880" w:author="Hannah McSorley" w:date="2020-08-05T02:53:00Z"/>
        </w:rPr>
      </w:pPr>
      <w:del w:id="881" w:author="Hannah McSorley" w:date="2020-08-05T02:53:00Z">
        <w:r>
          <w:delText>It can be difficult to schedule a synoptic sampling campaign for specific weather and flow conditions, especially for short duration of rapid runoff (Harmel, King, and Slade (</w:delText>
        </w:r>
        <w:r w:rsidR="0061415C">
          <w:fldChar w:fldCharType="begin"/>
        </w:r>
        <w:r w:rsidR="0061415C">
          <w:delInstrText xml:space="preserve"> HYPERLINK \l "ref-Harmel2003" \h </w:delInstrText>
        </w:r>
        <w:r w:rsidR="0061415C">
          <w:fldChar w:fldCharType="separate"/>
        </w:r>
        <w:r>
          <w:rPr>
            <w:rStyle w:val="Hyperlink"/>
          </w:rPr>
          <w:delText>2003</w:delText>
        </w:r>
        <w:r w:rsidR="0061415C">
          <w:rPr>
            <w:rStyle w:val="Hyperlink"/>
          </w:rPr>
          <w:fldChar w:fldCharType="end"/>
        </w:r>
        <w:r>
          <w:delText xml:space="preserve">)). Flow changes in response to precipitation or melt events are of interest for NOM studies as the rising limb of the hydrograph has been shown to have higher DOC concentration that non-storm flow (Yang et al. </w:delText>
        </w:r>
        <w:r w:rsidR="0061415C">
          <w:fldChar w:fldCharType="begin"/>
        </w:r>
        <w:r w:rsidR="0061415C">
          <w:delInstrText xml:space="preserve"> HYPERLINK \l "ref-Yang2015" \h </w:delInstrText>
        </w:r>
        <w:r w:rsidR="0061415C">
          <w:fldChar w:fldCharType="separate"/>
        </w:r>
        <w:r>
          <w:rPr>
            <w:rStyle w:val="Hyperlink"/>
          </w:rPr>
          <w:delText>2015</w:delText>
        </w:r>
        <w:r w:rsidR="0061415C">
          <w:rPr>
            <w:rStyle w:val="Hyperlink"/>
          </w:rPr>
          <w:fldChar w:fldCharType="end"/>
        </w:r>
        <w:r>
          <w:delText xml:space="preserve">; Raymond et al. </w:delText>
        </w:r>
        <w:r w:rsidR="0061415C">
          <w:fldChar w:fldCharType="begin"/>
        </w:r>
        <w:r w:rsidR="0061415C">
          <w:delInstrText xml:space="preserve"> HYPERLINK \l "ref-Raymond2016" \h </w:delInstrText>
        </w:r>
        <w:r w:rsidR="0061415C">
          <w:fldChar w:fldCharType="separate"/>
        </w:r>
        <w:r>
          <w:rPr>
            <w:rStyle w:val="Hyperlink"/>
          </w:rPr>
          <w:delText>2016</w:delText>
        </w:r>
        <w:r w:rsidR="0061415C">
          <w:rPr>
            <w:rStyle w:val="Hyperlink"/>
          </w:rPr>
          <w:fldChar w:fldCharType="end"/>
        </w:r>
        <w:r>
          <w:delText xml:space="preserve">, </w:delText>
        </w:r>
        <w:r w:rsidR="0061415C">
          <w:fldChar w:fldCharType="begin"/>
        </w:r>
        <w:r w:rsidR="0061415C">
          <w:delInstrText xml:space="preserve"> HYPERLINK \l "ref-Raymond2010" \h </w:delInstrText>
        </w:r>
        <w:r w:rsidR="0061415C">
          <w:fldChar w:fldCharType="separate"/>
        </w:r>
        <w:r>
          <w:rPr>
            <w:rStyle w:val="Hyperlink"/>
          </w:rPr>
          <w:delText>2010</w:delText>
        </w:r>
        <w:r w:rsidR="0061415C">
          <w:rPr>
            <w:rStyle w:val="Hyperlink"/>
          </w:rPr>
          <w:fldChar w:fldCharType="end"/>
        </w:r>
        <w:r>
          <w:delText>). While high flows present an opportunity to capture the dynamic water quality changes that occur during events, it is logistically challenging and potentially dangerous to manually collect grab samples during events across multiple sites (Graczyk et al. (</w:delText>
        </w:r>
        <w:r w:rsidR="0061415C">
          <w:fldChar w:fldCharType="begin"/>
        </w:r>
        <w:r w:rsidR="0061415C">
          <w:delInstrText xml:space="preserve"> HYPERLINK \l "ref-Graczyk2000" \h </w:delInstrText>
        </w:r>
        <w:r w:rsidR="0061415C">
          <w:fldChar w:fldCharType="separate"/>
        </w:r>
        <w:r>
          <w:rPr>
            <w:rStyle w:val="Hyperlink"/>
          </w:rPr>
          <w:delText>2000</w:delText>
        </w:r>
        <w:r w:rsidR="0061415C">
          <w:rPr>
            <w:rStyle w:val="Hyperlink"/>
          </w:rPr>
          <w:fldChar w:fldCharType="end"/>
        </w:r>
        <w:r>
          <w:delText>); Mackay and Taylor (</w:delText>
        </w:r>
        <w:r w:rsidR="0061415C">
          <w:fldChar w:fldCharType="begin"/>
        </w:r>
        <w:r w:rsidR="0061415C">
          <w:delInstrText xml:space="preserve"> HYPERLINK \l "ref-Mackay2012" \h </w:delInstrText>
        </w:r>
        <w:r w:rsidR="0061415C">
          <w:fldChar w:fldCharType="separate"/>
        </w:r>
        <w:r>
          <w:rPr>
            <w:rStyle w:val="Hyperlink"/>
          </w:rPr>
          <w:delText>2012</w:delText>
        </w:r>
        <w:r w:rsidR="0061415C">
          <w:rPr>
            <w:rStyle w:val="Hyperlink"/>
          </w:rPr>
          <w:fldChar w:fldCharType="end"/>
        </w:r>
        <w:r>
          <w:delText>)). So</w:delText>
        </w:r>
      </w:del>
      <w:moveFromRangeStart w:id="882" w:author="Hannah McSorley" w:date="2020-08-05T02:53:00Z" w:name="move47488444"/>
      <w:moveFrom w:id="883" w:author="Hannah McSorley" w:date="2020-08-05T02:53:00Z">
        <w:r w:rsidR="005D6F31">
          <w:t>, pump samplers or passive siphon samplers can be used to collect water samples under difficult or unsafe conditions.</w:t>
        </w:r>
      </w:moveFrom>
    </w:p>
    <w:p w14:paraId="78303782" w14:textId="77777777" w:rsidR="00D3555D" w:rsidRDefault="005D6F31">
      <w:pPr>
        <w:rPr>
          <w:moveFrom w:id="884" w:author="Hannah McSorley" w:date="2020-08-05T02:53:00Z"/>
        </w:rPr>
      </w:pPr>
      <w:moveFrom w:id="885" w:author="Hannah McSorley" w:date="2020-08-05T02:53:00Z">
        <w:r>
          <w:t> </w:t>
        </w:r>
      </w:moveFrom>
    </w:p>
    <w:p w14:paraId="7AC5C5FD" w14:textId="47AD9B56" w:rsidR="00D3555D" w:rsidRDefault="005D6F31">
      <w:pPr>
        <w:pStyle w:val="Heading4"/>
        <w:rPr>
          <w:ins w:id="886" w:author="Hannah McSorley" w:date="2020-08-05T02:53:00Z"/>
        </w:rPr>
      </w:pPr>
      <w:moveFrom w:id="887" w:author="Hannah McSorley" w:date="2020-08-05T02:53:00Z">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w:t>
        </w:r>
      </w:moveFrom>
      <w:moveFromRangeEnd w:id="882"/>
      <w:del w:id="888" w:author="Hannah McSorley" w:date="2020-08-05T02:53:00Z">
        <w:r w:rsidR="006D238B">
          <w:delText>Pump samplers are effective for automatic event-based sampling (Harmel, King, and Slade (</w:delText>
        </w:r>
        <w:r w:rsidR="0061415C">
          <w:fldChar w:fldCharType="begin"/>
        </w:r>
        <w:r w:rsidR="0061415C">
          <w:delInstrText xml:space="preserve"> HYPERLINK \l "ref-Harmel2003" \h </w:delInstrText>
        </w:r>
        <w:r w:rsidR="0061415C">
          <w:fldChar w:fldCharType="separate"/>
        </w:r>
        <w:r w:rsidR="006D238B">
          <w:rPr>
            <w:rStyle w:val="Hyperlink"/>
          </w:rPr>
          <w:delText>2003</w:delText>
        </w:r>
        <w:r w:rsidR="0061415C">
          <w:rPr>
            <w:rStyle w:val="Hyperlink"/>
          </w:rPr>
          <w:fldChar w:fldCharType="end"/>
        </w:r>
        <w:r w:rsidR="006D238B">
          <w:delText>)) but can be prohibitively expensive ($2K-3K CAD), and also require a reliable power source which can pose logistical challenged for setting up at multiple sites in remote or difficult to access locations (Mackay and Taylor (</w:delText>
        </w:r>
        <w:r w:rsidR="0061415C">
          <w:fldChar w:fldCharType="begin"/>
        </w:r>
        <w:r w:rsidR="0061415C">
          <w:delInstrText xml:space="preserve"> HYPERLINK \l "ref-Mackay2012" \h </w:delInstrText>
        </w:r>
        <w:r w:rsidR="0061415C">
          <w:fldChar w:fldCharType="separate"/>
        </w:r>
        <w:r w:rsidR="006D238B">
          <w:rPr>
            <w:rStyle w:val="Hyperlink"/>
          </w:rPr>
          <w:delText>2012</w:delText>
        </w:r>
        <w:r w:rsidR="0061415C">
          <w:rPr>
            <w:rStyle w:val="Hyperlink"/>
          </w:rPr>
          <w:fldChar w:fldCharType="end"/>
        </w:r>
        <w:r w:rsidR="006D238B">
          <w:delText>)).</w:delText>
        </w:r>
      </w:del>
      <w:moveFromRangeStart w:id="889" w:author="Hannah McSorley" w:date="2020-08-05T02:53:00Z" w:name="move47488445"/>
      <w:moveFrom w:id="890" w:author="Hannah McSorley" w:date="2020-08-05T02:53:00Z">
        <w:r>
          <w:t xml:space="preserve"> A passive siphon sampler is an alternative to a pump sampler that automatically and effectively collects discrete water samples on the rising limb of the hydrograph (e.g.: Mackay and Taylor (</w:t>
        </w:r>
      </w:moveFrom>
      <w:moveFromRangeEnd w:id="889"/>
      <w:del w:id="891" w:author="Hannah McSorley" w:date="2020-08-05T02:53:00Z">
        <w:r w:rsidR="0061415C">
          <w:fldChar w:fldCharType="begin"/>
        </w:r>
        <w:r w:rsidR="0061415C">
          <w:delInstrText xml:space="preserve"> HYPERLINK \l "ref-Mackay2012" \h </w:delInstrText>
        </w:r>
        <w:r w:rsidR="0061415C">
          <w:fldChar w:fldCharType="separate"/>
        </w:r>
        <w:r w:rsidR="006D238B">
          <w:rPr>
            <w:rStyle w:val="Hyperlink"/>
          </w:rPr>
          <w:delText>2012</w:delText>
        </w:r>
        <w:r w:rsidR="0061415C">
          <w:rPr>
            <w:rStyle w:val="Hyperlink"/>
          </w:rPr>
          <w:fldChar w:fldCharType="end"/>
        </w:r>
        <w:r w:rsidR="006D238B">
          <w:delText>); Graczyk et al. (</w:delText>
        </w:r>
        <w:r w:rsidR="0061415C">
          <w:fldChar w:fldCharType="begin"/>
        </w:r>
        <w:r w:rsidR="0061415C">
          <w:delInstrText xml:space="preserve"> HYPERLINK \l "ref-Graczyk2000" \h </w:delInstrText>
        </w:r>
        <w:r w:rsidR="0061415C">
          <w:fldChar w:fldCharType="separate"/>
        </w:r>
        <w:r w:rsidR="006D238B">
          <w:rPr>
            <w:rStyle w:val="Hyperlink"/>
          </w:rPr>
          <w:delText>2000</w:delText>
        </w:r>
        <w:r w:rsidR="0061415C">
          <w:rPr>
            <w:rStyle w:val="Hyperlink"/>
          </w:rPr>
          <w:fldChar w:fldCharType="end"/>
        </w:r>
        <w:r w:rsidR="006D238B">
          <w:delText>); Diehl (</w:delText>
        </w:r>
        <w:r w:rsidR="0061415C">
          <w:fldChar w:fldCharType="begin"/>
        </w:r>
        <w:r w:rsidR="0061415C">
          <w:delInstrText xml:space="preserve"> HYPERLINK \l "ref-Diehl2007" \h </w:delInstrText>
        </w:r>
        <w:r w:rsidR="0061415C">
          <w:fldChar w:fldCharType="separate"/>
        </w:r>
        <w:r w:rsidR="006D238B">
          <w:rPr>
            <w:rStyle w:val="Hyperlink"/>
          </w:rPr>
          <w:delText>2007</w:delText>
        </w:r>
        <w:r w:rsidR="0061415C">
          <w:rPr>
            <w:rStyle w:val="Hyperlink"/>
          </w:rPr>
          <w:fldChar w:fldCharType="end"/>
        </w:r>
        <w:r w:rsidR="006D238B">
          <w:delText xml:space="preserve">)). Siphon samplers are limited to sampling a single event and (so far) are not suitable for sampling the falling hydrograph limb; they are however very low cost, customizable and require no power (Newham, Croke, and Jakeman </w:delText>
        </w:r>
        <w:r w:rsidR="0061415C">
          <w:fldChar w:fldCharType="begin"/>
        </w:r>
        <w:r w:rsidR="0061415C">
          <w:delInstrText xml:space="preserve"> HYPERLINK \l "ref-Newham2001" \h </w:delInstrText>
        </w:r>
        <w:r w:rsidR="0061415C">
          <w:fldChar w:fldCharType="separate"/>
        </w:r>
        <w:r w:rsidR="006D238B">
          <w:rPr>
            <w:rStyle w:val="Hyperlink"/>
          </w:rPr>
          <w:delText>2001</w:delText>
        </w:r>
        <w:r w:rsidR="0061415C">
          <w:rPr>
            <w:rStyle w:val="Hyperlink"/>
          </w:rPr>
          <w:fldChar w:fldCharType="end"/>
        </w:r>
      </w:del>
      <w:ins w:id="892" w:author="Hannah McSorley" w:date="2020-08-05T02:53:00Z">
        <w:r>
          <w:t xml:space="preserve"> structure outline</w:t>
        </w:r>
        <w:bookmarkEnd w:id="798"/>
        <w:bookmarkEnd w:id="799"/>
      </w:ins>
    </w:p>
    <w:p w14:paraId="10496A2F" w14:textId="0C4C3B6A" w:rsidR="00D3555D" w:rsidRDefault="005D6F31">
      <w:pPr>
        <w:rPr>
          <w:ins w:id="893" w:author="Hannah McSorley" w:date="2020-08-05T02:53:00Z"/>
        </w:rPr>
      </w:pPr>
      <w:ins w:id="894" w:author="Hannah McSorley" w:date="2020-08-05T02:53:00Z">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w:t>
        </w:r>
        <w:commentRangeStart w:id="895"/>
        <w:r>
          <w:t>relied</w:t>
        </w:r>
      </w:ins>
      <w:commentRangeEnd w:id="895"/>
      <w:r w:rsidR="00E64996">
        <w:rPr>
          <w:rStyle w:val="CommentReference"/>
        </w:rPr>
        <w:commentReference w:id="895"/>
      </w:r>
      <w:ins w:id="896" w:author="Hannah McSorley" w:date="2020-08-05T02:53:00Z">
        <w:r>
          <w:t xml:space="preserve">. Chapters 3 interprets synoptic sampling results to elucidate broad spatial and temporal patterns in NOM and DOC across twelve sites in the GVWSA, and Chapter 4 interprets results from six </w:t>
        </w:r>
      </w:ins>
      <w:ins w:id="897" w:author="Bill Floyd" w:date="2020-08-05T10:57:00Z">
        <w:r w:rsidR="00E64996">
          <w:t xml:space="preserve">(passive?) </w:t>
        </w:r>
      </w:ins>
      <w:ins w:id="898" w:author="Hannah McSorley" w:date="2020-08-05T02:53:00Z">
        <w:r>
          <w:t xml:space="preserve">monitoring sites in the Leech WSA to evaluate watershed drivers for DOC and NOM dynamics. A comprehensive summary and discussion </w:t>
        </w:r>
        <w:proofErr w:type="gramStart"/>
        <w:r>
          <w:t>follows</w:t>
        </w:r>
      </w:ins>
      <w:proofErr w:type="gramEnd"/>
      <w:ins w:id="899" w:author="Bill Floyd" w:date="2020-08-05T10:57:00Z">
        <w:r w:rsidR="00E64996">
          <w:t>.</w:t>
        </w:r>
      </w:ins>
      <w:ins w:id="900" w:author="Hannah McSorley" w:date="2020-08-05T02:53:00Z">
        <w:del w:id="901" w:author="Bill Floyd" w:date="2020-08-05T10:57:00Z">
          <w:r w:rsidDel="00E64996">
            <w:delText>0</w:delText>
          </w:r>
        </w:del>
      </w:ins>
    </w:p>
    <w:p w14:paraId="6B7B3682" w14:textId="77777777" w:rsidR="00D3555D" w:rsidRDefault="005D6F31">
      <w:pPr>
        <w:rPr>
          <w:ins w:id="902" w:author="Hannah McSorley" w:date="2020-08-05T02:53:00Z"/>
        </w:rPr>
      </w:pPr>
      <w:ins w:id="903" w:author="Hannah McSorley" w:date="2020-08-05T02:53:00Z">
        <w:r>
          <w:t> </w:t>
        </w:r>
      </w:ins>
    </w:p>
    <w:p w14:paraId="6A2CFDD8" w14:textId="2E293288" w:rsidR="00D3555D" w:rsidDel="00E64996" w:rsidRDefault="005D6F31">
      <w:pPr>
        <w:rPr>
          <w:del w:id="904" w:author="Bill Floyd" w:date="2020-08-05T10:57:00Z"/>
          <w:moveFrom w:id="905" w:author="Hannah McSorley" w:date="2020-08-05T02:53:00Z"/>
        </w:rPr>
      </w:pPr>
      <w:bookmarkStart w:id="906" w:name="common-methods"/>
      <w:bookmarkStart w:id="907" w:name="_Toc47488280"/>
      <w:ins w:id="908" w:author="Hannah McSorley" w:date="2020-08-05T02:53:00Z">
        <w:del w:id="909" w:author="Bill Floyd" w:date="2020-08-05T10:57:00Z">
          <w:r w:rsidDel="00E64996">
            <w:delText xml:space="preserve">Common </w:delText>
          </w:r>
        </w:del>
      </w:ins>
      <w:moveFromRangeStart w:id="910" w:author="Hannah McSorley" w:date="2020-08-05T02:53:00Z" w:name="move47488446"/>
      <w:moveFrom w:id="911" w:author="Hannah McSorley" w:date="2020-08-05T02:53:00Z">
        <w:del w:id="912" w:author="Bill Floyd" w:date="2020-08-05T10:57:00Z">
          <w:r w:rsidDel="00E64996">
            <w:delText>).</w:delText>
          </w:r>
        </w:del>
      </w:moveFrom>
    </w:p>
    <w:p w14:paraId="5B132BDF" w14:textId="77777777" w:rsidR="00D3555D" w:rsidRDefault="005D6F31">
      <w:pPr>
        <w:rPr>
          <w:moveFrom w:id="913" w:author="Hannah McSorley" w:date="2020-08-05T02:53:00Z"/>
        </w:rPr>
      </w:pPr>
      <w:moveFrom w:id="914" w:author="Hannah McSorley" w:date="2020-08-05T02:53:00Z">
        <w:r>
          <w:t> </w:t>
        </w:r>
      </w:moveFrom>
    </w:p>
    <w:moveFromRangeEnd w:id="910"/>
    <w:p w14:paraId="192A597D" w14:textId="77777777" w:rsidR="00F77BDD" w:rsidRDefault="006D238B">
      <w:pPr>
        <w:rPr>
          <w:del w:id="915" w:author="Hannah McSorley" w:date="2020-08-05T02:53:00Z"/>
        </w:rPr>
      </w:pPr>
      <w:del w:id="916" w:author="Hannah McSorley" w:date="2020-08-05T02:53:00Z">
        <w:r>
          <w:delText>In this project, a sampling strategy was developed to quantify the ranges of DOC concentration and NOM character between adjacent drainage basins and among nested sub-catchments in the Greater Victoria water supply area.</w:delText>
        </w:r>
      </w:del>
    </w:p>
    <w:p w14:paraId="08B7C6BD" w14:textId="77777777" w:rsidR="00F77BDD" w:rsidRDefault="006D238B">
      <w:pPr>
        <w:rPr>
          <w:del w:id="917" w:author="Hannah McSorley" w:date="2020-08-05T02:53:00Z"/>
        </w:rPr>
      </w:pPr>
      <w:del w:id="918" w:author="Hannah McSorley" w:date="2020-08-05T02:53:00Z">
        <w:r>
          <w:delText> </w:delText>
        </w:r>
      </w:del>
    </w:p>
    <w:p w14:paraId="70E70439" w14:textId="0986F324" w:rsidR="00D3555D" w:rsidRDefault="005D6F31">
      <w:pPr>
        <w:pStyle w:val="Heading2"/>
        <w:pPrChange w:id="919" w:author="Hannah McSorley" w:date="2020-08-05T02:53:00Z">
          <w:pPr>
            <w:pStyle w:val="Heading3"/>
          </w:pPr>
        </w:pPrChange>
      </w:pPr>
      <w:bookmarkStart w:id="920" w:name="_Toc46783699"/>
      <w:r>
        <w:lastRenderedPageBreak/>
        <w:t>Methods</w:t>
      </w:r>
      <w:bookmarkEnd w:id="906"/>
      <w:bookmarkEnd w:id="907"/>
      <w:bookmarkEnd w:id="920"/>
    </w:p>
    <w:p w14:paraId="6999E73B" w14:textId="77777777" w:rsidR="00D3555D" w:rsidRDefault="005D6F31">
      <w:pPr>
        <w:pStyle w:val="Heading3"/>
        <w:rPr>
          <w:moveTo w:id="921" w:author="Hannah McSorley" w:date="2020-08-05T02:53:00Z"/>
        </w:rPr>
      </w:pPr>
      <w:bookmarkStart w:id="922" w:name="introduction"/>
      <w:bookmarkStart w:id="923" w:name="_Toc47488281"/>
      <w:moveToRangeStart w:id="924" w:author="Hannah McSorley" w:date="2020-08-05T02:53:00Z" w:name="move47488450"/>
      <w:moveTo w:id="925" w:author="Hannah McSorley" w:date="2020-08-05T02:53:00Z">
        <w:r>
          <w:t>Introduction</w:t>
        </w:r>
        <w:bookmarkEnd w:id="922"/>
        <w:bookmarkEnd w:id="923"/>
      </w:moveTo>
    </w:p>
    <w:moveToRangeEnd w:id="924"/>
    <w:p w14:paraId="5048AB42" w14:textId="77777777" w:rsidR="00D3555D" w:rsidRDefault="005D6F31">
      <w:pPr>
        <w:rPr>
          <w:ins w:id="926" w:author="Hannah McSorley" w:date="2020-08-05T02:53:00Z"/>
        </w:rPr>
      </w:pPr>
      <w:commentRangeStart w:id="927"/>
      <w:ins w:id="928" w:author="Hannah McSorley" w:date="2020-08-05T02:53:00Z">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ins>
      <w:commentRangeEnd w:id="927"/>
      <w:r w:rsidR="003E09BA">
        <w:rPr>
          <w:rStyle w:val="CommentReference"/>
        </w:rPr>
        <w:commentReference w:id="927"/>
      </w:r>
    </w:p>
    <w:p w14:paraId="0EDEE13D" w14:textId="77777777" w:rsidR="00D3555D" w:rsidRDefault="005D6F31">
      <w:pPr>
        <w:rPr>
          <w:moveTo w:id="929" w:author="Hannah McSorley" w:date="2020-08-05T02:53:00Z"/>
        </w:rPr>
      </w:pPr>
      <w:moveToRangeStart w:id="930" w:author="Hannah McSorley" w:date="2020-08-05T02:53:00Z" w:name="move47488451"/>
      <w:moveTo w:id="931" w:author="Hannah McSorley" w:date="2020-08-05T02:53:00Z">
        <w:r>
          <w:t> </w:t>
        </w:r>
      </w:moveTo>
    </w:p>
    <w:p w14:paraId="1773A7F8" w14:textId="2B999A81" w:rsidR="00D3555D" w:rsidRDefault="005D6F31">
      <w:moveTo w:id="932" w:author="Hannah McSorley" w:date="2020-08-05T02:53:00Z">
        <w:r>
          <w:rPr>
            <w:rPrChange w:id="933" w:author="Hannah McSorley" w:date="2020-08-05T02:53:00Z">
              <w:rPr>
                <w:highlight w:val="cyan"/>
              </w:rPr>
            </w:rPrChange>
          </w:rPr>
          <w:t xml:space="preserve">Surface water </w:t>
        </w:r>
      </w:moveTo>
      <w:moveToRangeEnd w:id="930"/>
      <w:del w:id="934" w:author="Hannah McSorley" w:date="2020-08-05T02:53:00Z">
        <w:r w:rsidR="006D238B">
          <w:delText>To</w:delText>
        </w:r>
      </w:del>
      <w:ins w:id="935" w:author="Hannah McSorley" w:date="2020-08-05T02:53:00Z">
        <w:r>
          <w:t>samples were collected between October 2018 and February 2020 to</w:t>
        </w:r>
      </w:ins>
      <w:r>
        <w:t xml:space="preserve"> measure </w:t>
      </w:r>
      <w:del w:id="936" w:author="Hannah McSorley" w:date="2020-08-05T02:53:00Z">
        <w:r w:rsidR="006D238B">
          <w:delText xml:space="preserve">the ranges of </w:delText>
        </w:r>
      </w:del>
      <w:r>
        <w:t xml:space="preserve">dissolved organic carbon (DOC) concentration and natural organic matter (NOM) character </w:t>
      </w:r>
      <w:del w:id="937" w:author="Hannah McSorley" w:date="2020-08-05T02:53:00Z">
        <w:r w:rsidR="006D238B">
          <w:delText>over</w:delText>
        </w:r>
      </w:del>
      <w:ins w:id="938" w:author="Hannah McSorley" w:date="2020-08-05T02:53:00Z">
        <w:r>
          <w:t>through</w:t>
        </w:r>
      </w:ins>
      <w:r>
        <w:t xml:space="preserve"> space and time</w:t>
      </w:r>
      <w:del w:id="939" w:author="Hannah McSorley" w:date="2020-08-05T02:53:00Z">
        <w:r w:rsidR="006D238B">
          <w:delText>, river sampling was conducted from October 2018 to February 2020.</w:delText>
        </w:r>
      </w:del>
      <w:ins w:id="940" w:author="Hannah McSorley" w:date="2020-08-05T02:53:00Z">
        <w:r>
          <w:t xml:space="preserve"> in the Greater Victoria</w:t>
        </w:r>
      </w:ins>
      <w:r>
        <w:t xml:space="preserve"> Water </w:t>
      </w:r>
      <w:del w:id="941" w:author="Hannah McSorley" w:date="2020-08-05T02:53:00Z">
        <w:r w:rsidR="006D238B">
          <w:delText>samples</w:delText>
        </w:r>
      </w:del>
      <w:ins w:id="942" w:author="Hannah McSorley" w:date="2020-08-05T02:53:00Z">
        <w:r>
          <w:t>Supply Area (GVWSA).Samples</w:t>
        </w:r>
      </w:ins>
      <w:r>
        <w:t xml:space="preserve"> were</w:t>
      </w:r>
      <w:del w:id="943" w:author="Hannah McSorley" w:date="2020-08-05T02:53:00Z">
        <w:r w:rsidR="006D238B">
          <w:delText xml:space="preserve"> collected and</w:delText>
        </w:r>
      </w:del>
      <w:r>
        <w:t xml:space="preserve"> analyzed at UBC for DOC concentration and NOM character via high temperature combustion and UV-Vis spectroscopy, respectively (details follow in </w:t>
      </w:r>
      <w:r>
        <w:rPr>
          <w:i/>
        </w:rPr>
        <w:t>‘Analytical Techniques’</w:t>
      </w:r>
      <w:r>
        <w:t>). The</w:t>
      </w:r>
      <w:del w:id="944" w:author="Hannah McSorley" w:date="2020-08-05T02:53:00Z">
        <w:r w:rsidR="006D238B">
          <w:delText xml:space="preserve"> river</w:delText>
        </w:r>
      </w:del>
      <w:r>
        <w:t xml:space="preserve"> sampling program designed for this project included synoptic sampling of 12 sites across the Sooke and Leech water supply areas (WSA), </w:t>
      </w:r>
      <w:del w:id="945" w:author="Hannah McSorley" w:date="2020-08-05T02:53:00Z">
        <w:r w:rsidR="00834D13">
          <w:delText>and an additional 6 stations that continuously monitored river stage and passively collected water samples in between station vists</w:delText>
        </w:r>
        <w:r w:rsidR="006D238B">
          <w:delText>. Results of synoptic sampling analyses were used to elucidate spatial and temporal patterns in NOM and DOC</w:delText>
        </w:r>
      </w:del>
      <w:ins w:id="946" w:author="Hannah McSorley" w:date="2020-08-05T02:53:00Z">
        <w:r>
          <w:t>as well as installation of monitoring and sampling stations at 6 sites in the Leech WSA. This chapter details methods that were common to all subsequent chapters</w:t>
        </w:r>
      </w:ins>
      <w:r>
        <w:t>.</w:t>
      </w:r>
    </w:p>
    <w:p w14:paraId="3EC91C95" w14:textId="77777777" w:rsidR="006D238B" w:rsidRDefault="006D238B">
      <w:pPr>
        <w:rPr>
          <w:del w:id="947" w:author="Hannah McSorley" w:date="2020-08-05T02:53:00Z"/>
        </w:rPr>
      </w:pPr>
    </w:p>
    <w:p w14:paraId="4AFFA185" w14:textId="77777777" w:rsidR="00D3555D" w:rsidRDefault="005D6F31">
      <w:pPr>
        <w:rPr>
          <w:ins w:id="948" w:author="Hannah McSorley" w:date="2020-08-05T02:53:00Z"/>
        </w:rPr>
      </w:pPr>
      <w:ins w:id="949" w:author="Hannah McSorley" w:date="2020-08-05T02:53:00Z">
        <w:r>
          <w:t> </w:t>
        </w:r>
      </w:ins>
    </w:p>
    <w:p w14:paraId="4BE44FA5" w14:textId="77777777" w:rsidR="00D3555D" w:rsidRDefault="005D6F31">
      <w:pPr>
        <w:pStyle w:val="Heading3"/>
        <w:pPrChange w:id="950" w:author="Hannah McSorley" w:date="2020-08-05T02:53:00Z">
          <w:pPr>
            <w:pStyle w:val="Heading4"/>
          </w:pPr>
        </w:pPrChange>
      </w:pPr>
      <w:bookmarkStart w:id="951" w:name="synoptic-sampling-sites"/>
      <w:bookmarkStart w:id="952" w:name="_Toc47488282"/>
      <w:ins w:id="953" w:author="Hannah McSorley" w:date="2020-08-05T02:53:00Z">
        <w:r>
          <w:lastRenderedPageBreak/>
          <w:t xml:space="preserve">Synoptic </w:t>
        </w:r>
      </w:ins>
      <w:r>
        <w:t>Sampling sites</w:t>
      </w:r>
      <w:bookmarkEnd w:id="951"/>
      <w:bookmarkEnd w:id="952"/>
    </w:p>
    <w:p w14:paraId="10D04F1A" w14:textId="32047154" w:rsidR="00D3555D" w:rsidRDefault="006D238B">
      <w:pPr>
        <w:rPr>
          <w:ins w:id="954" w:author="Hannah McSorley" w:date="2020-08-05T02:53:00Z"/>
        </w:rPr>
      </w:pPr>
      <w:del w:id="955" w:author="Hannah McSorley" w:date="2020-08-05T02:53:00Z">
        <w:r>
          <w:delText>Most of sampling</w:delText>
        </w:r>
      </w:del>
      <w:ins w:id="956" w:author="Hannah McSorley" w:date="2020-08-05T02:53:00Z">
        <w:r w:rsidR="005D6F31">
          <w:t>Twelve</w:t>
        </w:r>
      </w:ins>
      <w:r w:rsidR="005D6F31">
        <w:t xml:space="preserve"> sites were </w:t>
      </w:r>
      <w:ins w:id="957" w:author="Hannah McSorley" w:date="2020-08-05T02:53:00Z">
        <w:r w:rsidR="005D6F31">
          <w:t xml:space="preserve">selected across the GVWSA, most of which were </w:t>
        </w:r>
      </w:ins>
      <w:r w:rsidR="005D6F31">
        <w:t>in the Leech WSA</w:t>
      </w:r>
      <w:del w:id="958" w:author="Hannah McSorley" w:date="2020-08-05T02:53:00Z">
        <w:r>
          <w:delText xml:space="preserve"> and a</w:delText>
        </w:r>
      </w:del>
      <w:ins w:id="959" w:author="Hannah McSorley" w:date="2020-08-05T02:53:00Z">
        <w:r w:rsidR="005D6F31">
          <w:t>. A</w:t>
        </w:r>
      </w:ins>
      <w:r w:rsidR="005D6F31">
        <w:t xml:space="preserve"> few key </w:t>
      </w:r>
      <w:commentRangeStart w:id="960"/>
      <w:del w:id="961" w:author="Hannah McSorley" w:date="2020-08-05T02:53:00Z">
        <w:r>
          <w:delText>rivers</w:delText>
        </w:r>
        <w:commentRangeEnd w:id="960"/>
        <w:r w:rsidR="00834D13">
          <w:rPr>
            <w:rStyle w:val="CommentReference"/>
          </w:rPr>
          <w:commentReference w:id="960"/>
        </w:r>
      </w:del>
      <w:ins w:id="962" w:author="Hannah McSorley" w:date="2020-08-05T02:53:00Z">
        <w:r w:rsidR="005D6F31">
          <w:t>streams</w:t>
        </w:r>
      </w:ins>
      <w:r w:rsidR="005D6F31">
        <w:t xml:space="preserve"> in the Sooke WSA were </w:t>
      </w:r>
      <w:del w:id="963" w:author="Hannah McSorley" w:date="2020-08-05T02:53:00Z">
        <w:r>
          <w:delText xml:space="preserve">also </w:delText>
        </w:r>
      </w:del>
      <w:r w:rsidR="005D6F31">
        <w:t xml:space="preserve">included </w:t>
      </w:r>
      <w:del w:id="964" w:author="Hannah McSorley" w:date="2020-08-05T02:53:00Z">
        <w:r>
          <w:delText xml:space="preserve">(Figure 2). </w:delText>
        </w:r>
        <w:r w:rsidR="00834D13">
          <w:delText>Sampling sites in the Sooke were selected as a</w:delText>
        </w:r>
      </w:del>
      <w:ins w:id="965" w:author="Hannah McSorley" w:date="2020-08-05T02:53:00Z">
        <w:r w:rsidR="005D6F31">
          <w:t>to facilitate preliminary</w:t>
        </w:r>
      </w:ins>
      <w:r w:rsidR="005D6F31">
        <w:t xml:space="preserve"> comparison </w:t>
      </w:r>
      <w:del w:id="966" w:author="Hannah McSorley" w:date="2020-08-05T02:53:00Z">
        <w:r w:rsidR="00834D13">
          <w:delText>to</w:delText>
        </w:r>
      </w:del>
      <w:ins w:id="967" w:author="Hannah McSorley" w:date="2020-08-05T02:53:00Z">
        <w:r w:rsidR="005D6F31">
          <w:t>between</w:t>
        </w:r>
      </w:ins>
      <w:r w:rsidR="005D6F31">
        <w:t xml:space="preserve"> the </w:t>
      </w:r>
      <w:del w:id="968" w:author="Hannah McSorley" w:date="2020-08-05T02:53:00Z">
        <w:r w:rsidR="00834D13">
          <w:delText xml:space="preserve">Leach WSA </w:delText>
        </w:r>
      </w:del>
      <w:ins w:id="969" w:author="Hannah McSorley" w:date="2020-08-05T02:53:00Z">
        <w:r w:rsidR="005D6F31">
          <w:t xml:space="preserve">two WSAs for reference </w:t>
        </w:r>
      </w:ins>
      <w:r w:rsidR="005D6F31">
        <w:t xml:space="preserve">to </w:t>
      </w:r>
      <w:del w:id="970" w:author="Hannah McSorley" w:date="2020-08-05T02:53:00Z">
        <w:r w:rsidR="00834D13">
          <w:delText xml:space="preserve">assess potential changes to reservoir water quality </w:delText>
        </w:r>
        <w:r w:rsidR="00B75630">
          <w:delText xml:space="preserve">in a </w:delText>
        </w:r>
      </w:del>
      <w:r w:rsidR="005D6F31">
        <w:t xml:space="preserve">future diversion </w:t>
      </w:r>
      <w:del w:id="971" w:author="Hannah McSorley" w:date="2020-08-05T02:53:00Z">
        <w:r w:rsidR="00B75630">
          <w:delText xml:space="preserve">scenario. </w:delText>
        </w:r>
        <w:commentRangeStart w:id="972"/>
        <w:r>
          <w:delText>Rithet</w:delText>
        </w:r>
        <w:commentRangeEnd w:id="972"/>
        <w:r w:rsidR="00B75630">
          <w:rPr>
            <w:rStyle w:val="CommentReference"/>
          </w:rPr>
          <w:commentReference w:id="972"/>
        </w:r>
      </w:del>
      <w:ins w:id="973" w:author="Hannah McSorley" w:date="2020-08-05T02:53:00Z">
        <w:r w:rsidR="005D6F31">
          <w:t xml:space="preserve">scenarios. The three Sooke WSA sites were: </w:t>
        </w:r>
        <w:proofErr w:type="spellStart"/>
        <w:r w:rsidR="005D6F31">
          <w:t>Rithet</w:t>
        </w:r>
        <w:proofErr w:type="spellEnd"/>
        <w:r w:rsidR="005D6F31">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ins>
    </w:p>
    <w:p w14:paraId="227749FA" w14:textId="77777777" w:rsidR="00D3555D" w:rsidRDefault="005D6F31">
      <w:pPr>
        <w:rPr>
          <w:ins w:id="974" w:author="Hannah McSorley" w:date="2020-08-05T02:53:00Z"/>
        </w:rPr>
      </w:pPr>
      <w:ins w:id="975" w:author="Hannah McSorley" w:date="2020-08-05T02:53:00Z">
        <w:r>
          <w:t> </w:t>
        </w:r>
      </w:ins>
    </w:p>
    <w:p w14:paraId="5C3573C8" w14:textId="77777777" w:rsidR="00F77BDD" w:rsidRDefault="005D6F31">
      <w:pPr>
        <w:rPr>
          <w:del w:id="976" w:author="Hannah McSorley" w:date="2020-08-05T02:53:00Z"/>
        </w:rPr>
      </w:pPr>
      <w:proofErr w:type="spellStart"/>
      <w:ins w:id="977" w:author="Hannah McSorley" w:date="2020-08-05T02:53:00Z">
        <w:r>
          <w:t>Rithet</w:t>
        </w:r>
      </w:ins>
      <w:proofErr w:type="spellEnd"/>
      <w:r>
        <w:t xml:space="preserve"> Creek is the largest tributary </w:t>
      </w:r>
      <w:ins w:id="978" w:author="Hannah McSorley" w:date="2020-08-05T02:53:00Z">
        <w:r>
          <w:t>(11.12 km</w:t>
        </w:r>
        <w:r>
          <w:rPr>
            <w:vertAlign w:val="superscript"/>
          </w:rPr>
          <w:t>2</w:t>
        </w:r>
        <w:r>
          <w:t xml:space="preserve"> basin) </w:t>
        </w:r>
      </w:ins>
      <w:r>
        <w:t>to Sooke Reservoir and Judge Creek is the second largest</w:t>
      </w:r>
      <w:del w:id="979" w:author="Hannah McSorley" w:date="2020-08-05T02:53:00Z">
        <w:r w:rsidR="006D238B">
          <w:delText>. Deception (gulch) is a small tributary to Deception Reservoir and the</w:delText>
        </w:r>
      </w:del>
      <w:ins w:id="980" w:author="Hannah McSorley" w:date="2020-08-05T02:53:00Z">
        <w:r>
          <w:t xml:space="preserve"> (8.33 km</w:t>
        </w:r>
        <w:r>
          <w:rPr>
            <w:vertAlign w:val="superscript"/>
          </w:rPr>
          <w:t>2</w:t>
        </w:r>
        <w:r>
          <w:t xml:space="preserve"> basin). The</w:t>
        </w:r>
      </w:ins>
      <w:r>
        <w:t xml:space="preserve"> Leech River Tunnel (currently deactivated) terminates at Deception </w:t>
      </w:r>
      <w:del w:id="981" w:author="Hannah McSorley" w:date="2020-08-05T02:53:00Z">
        <w:r w:rsidR="006D238B">
          <w:delText>gulch. Thus</w:delText>
        </w:r>
      </w:del>
      <w:ins w:id="982" w:author="Hannah McSorley" w:date="2020-08-05T02:53:00Z">
        <w:r>
          <w:t>Gulch (‘Deception’), a small tributary (4.02 km</w:t>
        </w:r>
        <w:r>
          <w:rPr>
            <w:vertAlign w:val="superscript"/>
          </w:rPr>
          <w:t>2</w:t>
        </w:r>
        <w:r>
          <w:t xml:space="preserve"> basin) to Deception Reservoir. As such</w:t>
        </w:r>
      </w:ins>
      <w:r>
        <w:t xml:space="preserve">, Deception Reservoir </w:t>
      </w:r>
      <w:del w:id="983" w:author="Hannah McSorley" w:date="2020-08-05T02:53:00Z">
        <w:r w:rsidR="006D238B">
          <w:delText>is</w:delText>
        </w:r>
      </w:del>
      <w:ins w:id="984" w:author="Hannah McSorley" w:date="2020-08-05T02:53:00Z">
        <w:r>
          <w:t>could be used as</w:t>
        </w:r>
      </w:ins>
      <w:r>
        <w:t xml:space="preserve"> a</w:t>
      </w:r>
      <w:del w:id="985" w:author="Hannah McSorley" w:date="2020-08-05T02:53:00Z">
        <w:r w:rsidR="006D238B">
          <w:delText xml:space="preserve"> likely</w:delText>
        </w:r>
      </w:del>
      <w:r>
        <w:t xml:space="preserve"> balancing reservoir for future inter-basin transfers, and it is separated entirely from the current water supply (Sooke Reservoir) by a dam.</w:t>
      </w:r>
    </w:p>
    <w:p w14:paraId="33D131BA" w14:textId="77777777" w:rsidR="00F77BDD" w:rsidRDefault="006D238B">
      <w:pPr>
        <w:rPr>
          <w:del w:id="986" w:author="Hannah McSorley" w:date="2020-08-05T02:53:00Z"/>
        </w:rPr>
      </w:pPr>
      <w:del w:id="987" w:author="Hannah McSorley" w:date="2020-08-05T02:53:00Z">
        <w:r>
          <w:delText>In the LWSA, Weeks and Chris Creek are headwater streams of the Leech River and Lazar and Jarvis Creeks are headwaters of Cragg Creek, a</w:delText>
        </w:r>
      </w:del>
      <w:ins w:id="988" w:author="Hannah McSorley" w:date="2020-08-05T02:53:00Z">
        <w:r w:rsidR="005D6F31">
          <w:t xml:space="preserve"> The Leech WSA includes two</w:t>
        </w:r>
      </w:ins>
      <w:r w:rsidR="005D6F31">
        <w:t xml:space="preserve"> major tributary </w:t>
      </w:r>
      <w:del w:id="989" w:author="Hannah McSorley" w:date="2020-08-05T02:53:00Z">
        <w:r>
          <w:delText>to the Leech.</w:delText>
        </w:r>
      </w:del>
      <w:ins w:id="990" w:author="Hannah McSorley" w:date="2020-08-05T02:53:00Z">
        <w:r w:rsidR="005D6F31">
          <w:t>sub-basins:</w:t>
        </w:r>
      </w:ins>
      <w:r w:rsidR="005D6F31">
        <w:t xml:space="preserve"> West Leech River </w:t>
      </w:r>
      <w:del w:id="991" w:author="Hannah McSorley" w:date="2020-08-05T02:53:00Z">
        <w:r>
          <w:delText>is the other major tributary to the Leech River, and</w:delText>
        </w:r>
      </w:del>
      <w:ins w:id="992" w:author="Hannah McSorley" w:date="2020-08-05T02:53:00Z">
        <w:r w:rsidR="005D6F31">
          <w:t>(20.85 km</w:t>
        </w:r>
        <w:r w:rsidR="005D6F31">
          <w:rPr>
            <w:vertAlign w:val="superscript"/>
          </w:rPr>
          <w:t>2</w:t>
        </w:r>
        <w:r w:rsidR="005D6F31">
          <w:t>) and Cragg Creek (28.06 km</w:t>
        </w:r>
        <w:r w:rsidR="005D6F31">
          <w:rPr>
            <w:vertAlign w:val="superscript"/>
          </w:rPr>
          <w:t>2</w:t>
        </w:r>
        <w:r w:rsidR="005D6F31">
          <w:t xml:space="preserve">). The Cragg </w:t>
        </w:r>
        <w:commentRangeStart w:id="993"/>
        <w:proofErr w:type="spellStart"/>
        <w:r w:rsidR="005D6F31">
          <w:t>crk</w:t>
        </w:r>
      </w:ins>
      <w:commentRangeEnd w:id="993"/>
      <w:proofErr w:type="spellEnd"/>
      <w:r w:rsidR="0059224F">
        <w:rPr>
          <w:rStyle w:val="CommentReference"/>
        </w:rPr>
        <w:commentReference w:id="993"/>
      </w:r>
      <w:ins w:id="994" w:author="Hannah McSorley" w:date="2020-08-05T02:53:00Z">
        <w:r w:rsidR="005D6F31">
          <w:t xml:space="preserve"> sub-basin included two headwater sub-basins: Lazar (4.74 km</w:t>
        </w:r>
        <w:r w:rsidR="005D6F31">
          <w:rPr>
            <w:vertAlign w:val="superscript"/>
          </w:rPr>
          <w:t>2</w:t>
        </w:r>
        <w:r w:rsidR="005D6F31">
          <w:t>) and Jarvis (1.51 km</w:t>
        </w:r>
        <w:r w:rsidR="005D6F31">
          <w:rPr>
            <w:vertAlign w:val="superscript"/>
          </w:rPr>
          <w:t>2</w:t>
        </w:r>
        <w:r w:rsidR="005D6F31">
          <w:t>). The</w:t>
        </w:r>
      </w:ins>
      <w:r w:rsidR="005D6F31">
        <w:t xml:space="preserve"> Leech-Beach site was located just downstream from the confluence of West Leech with the </w:t>
      </w:r>
      <w:ins w:id="995" w:author="Hannah McSorley" w:date="2020-08-05T02:53:00Z">
        <w:r w:rsidR="005D6F31">
          <w:t xml:space="preserve">Leech River </w:t>
        </w:r>
      </w:ins>
      <w:r w:rsidR="005D6F31">
        <w:t>mainstem</w:t>
      </w:r>
      <w:del w:id="996" w:author="Hannah McSorley" w:date="2020-08-05T02:53:00Z">
        <w:r>
          <w:delText>. The Leech Tunnel site was located</w:delText>
        </w:r>
      </w:del>
      <w:ins w:id="997" w:author="Hannah McSorley" w:date="2020-08-05T02:53:00Z">
        <w:r w:rsidR="005D6F31">
          <w:t xml:space="preserve"> (94.09 km</w:t>
        </w:r>
        <w:r w:rsidR="005D6F31">
          <w:rPr>
            <w:vertAlign w:val="superscript"/>
          </w:rPr>
          <w:t>2</w:t>
        </w:r>
        <w:r w:rsidR="005D6F31">
          <w:t xml:space="preserve"> sub-basin). And</w:t>
        </w:r>
      </w:ins>
      <w:r w:rsidR="005D6F31">
        <w:t xml:space="preserve"> near the effective mouth of the </w:t>
      </w:r>
      <w:del w:id="998" w:author="Hannah McSorley" w:date="2020-08-05T02:53:00Z">
        <w:r>
          <w:delText>LWSA, at</w:delText>
        </w:r>
      </w:del>
      <w:ins w:id="999" w:author="Hannah McSorley" w:date="2020-08-05T02:53:00Z">
        <w:r w:rsidR="005D6F31">
          <w:t>Leech WSA, the Leech Tunnel basin included the entire Leech WSA (95.3 km</w:t>
        </w:r>
        <w:r w:rsidR="005D6F31">
          <w:rPr>
            <w:vertAlign w:val="superscript"/>
          </w:rPr>
          <w:t>2</w:t>
        </w:r>
        <w:r w:rsidR="005D6F31">
          <w:t xml:space="preserve">). Headwaters of the Leech River included Weeks and Chris Creek sub-basins; Weeks sub-basin (11.52 </w:t>
        </w:r>
        <w:proofErr w:type="spellStart"/>
        <w:r w:rsidR="005D6F31">
          <w:t>km^2</w:t>
        </w:r>
        <w:proofErr w:type="spellEnd"/>
        <w:r w:rsidR="005D6F31">
          <w:t xml:space="preserve">) encompassed Weeks Lake and surrounding wetlands (Jordan Meadows fen), and Chris </w:t>
        </w:r>
        <w:proofErr w:type="spellStart"/>
        <w:r w:rsidR="005D6F31">
          <w:t>crk</w:t>
        </w:r>
        <w:proofErr w:type="spellEnd"/>
        <w:r w:rsidR="005D6F31">
          <w:t xml:space="preserve"> sub-basin (5.8 </w:t>
        </w:r>
        <w:proofErr w:type="spellStart"/>
        <w:r w:rsidR="005D6F31">
          <w:t>km^2</w:t>
        </w:r>
        <w:proofErr w:type="spellEnd"/>
        <w:r w:rsidR="005D6F31">
          <w:t xml:space="preserve">) included smaller Worley Lake. Below the confluence of Weeks and Chris </w:t>
        </w:r>
        <w:proofErr w:type="spellStart"/>
        <w:r w:rsidR="005D6F31">
          <w:t>crk</w:t>
        </w:r>
        <w:proofErr w:type="spellEnd"/>
        <w:r w:rsidR="005D6F31">
          <w:t xml:space="preserve"> is the Leech-head site (20.59 km</w:t>
        </w:r>
        <w:r w:rsidR="005D6F31">
          <w:rPr>
            <w:vertAlign w:val="superscript"/>
          </w:rPr>
          <w:t>2</w:t>
        </w:r>
        <w:r w:rsidR="005D6F31">
          <w:t xml:space="preserve"> sub-basin),</w:t>
        </w:r>
      </w:ins>
      <w:r w:rsidR="005D6F31">
        <w:t xml:space="preserve"> the </w:t>
      </w:r>
      <w:ins w:id="1000" w:author="Hannah McSorley" w:date="2020-08-05T02:53:00Z">
        <w:r w:rsidR="005D6F31">
          <w:t xml:space="preserve">head of </w:t>
        </w:r>
      </w:ins>
      <w:r w:rsidR="005D6F31">
        <w:t>Leech River</w:t>
      </w:r>
      <w:del w:id="1001" w:author="Hannah McSorley" w:date="2020-08-05T02:53:00Z">
        <w:r>
          <w:delText xml:space="preserve"> Tunnel.</w:delText>
        </w:r>
      </w:del>
    </w:p>
    <w:p w14:paraId="7B6D8C07" w14:textId="77777777" w:rsidR="00F77BDD" w:rsidRDefault="006D238B" w:rsidP="006D238B">
      <w:pPr>
        <w:spacing w:line="240" w:lineRule="auto"/>
        <w:rPr>
          <w:del w:id="1002" w:author="Hannah McSorley" w:date="2020-08-05T02:53:00Z"/>
        </w:rPr>
      </w:pPr>
      <w:del w:id="1003" w:author="Hannah McSorley" w:date="2020-08-05T02:53:00Z">
        <w:r>
          <w:rPr>
            <w:noProof/>
            <w:lang w:val="en-CA" w:eastAsia="en-CA"/>
          </w:rPr>
          <w:drawing>
            <wp:inline distT="0" distB="0" distL="0" distR="0" wp14:anchorId="3F06A031" wp14:editId="7C3C42BA">
              <wp:extent cx="5943600" cy="4173459"/>
              <wp:effectExtent l="0" t="0" r="0" b="0"/>
              <wp:docPr id="30" name="Picture" descr="Figure 2:  River sampling sites across the Leech and Sooke Water Supply Areas (WSA), Greater Victoria, BC."/>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4"/>
                      <a:stretch>
                        <a:fillRect/>
                      </a:stretch>
                    </pic:blipFill>
                    <pic:spPr bwMode="auto">
                      <a:xfrm>
                        <a:off x="0" y="0"/>
                        <a:ext cx="5943600" cy="4173459"/>
                      </a:xfrm>
                      <a:prstGeom prst="rect">
                        <a:avLst/>
                      </a:prstGeom>
                      <a:noFill/>
                      <a:ln w="9525">
                        <a:noFill/>
                        <a:headEnd/>
                        <a:tailEnd/>
                      </a:ln>
                    </pic:spPr>
                  </pic:pic>
                </a:graphicData>
              </a:graphic>
            </wp:inline>
          </w:drawing>
        </w:r>
      </w:del>
    </w:p>
    <w:p w14:paraId="555DB1C5" w14:textId="34A1D21E" w:rsidR="004B49FF" w:rsidRDefault="005D6F31">
      <w:pPr>
        <w:rPr>
          <w:ins w:id="1004" w:author="Hannah McSorley" w:date="2020-08-05T02:53:00Z"/>
        </w:rPr>
        <w:sectPr w:rsidR="004B49FF" w:rsidSect="0030368D">
          <w:footerReference w:type="first" r:id="rId15"/>
          <w:pgSz w:w="12240" w:h="15840" w:code="1"/>
          <w:pgMar w:top="1440" w:right="1440" w:bottom="1440" w:left="1440" w:header="706" w:footer="706" w:gutter="0"/>
          <w:pgNumType w:start="1"/>
          <w:cols w:space="708"/>
          <w:docGrid w:linePitch="326"/>
        </w:sectPr>
      </w:pPr>
      <w:ins w:id="1005" w:author="Hannah McSorley" w:date="2020-08-05T02:53:00Z">
        <w:r>
          <w:t>.</w:t>
        </w:r>
      </w:ins>
    </w:p>
    <w:p w14:paraId="0679A404" w14:textId="77777777" w:rsidR="00D3555D" w:rsidRDefault="005D6F31" w:rsidP="004B49FF">
      <w:pPr>
        <w:spacing w:line="240" w:lineRule="auto"/>
        <w:jc w:val="center"/>
        <w:rPr>
          <w:ins w:id="1006" w:author="Hannah McSorley" w:date="2020-08-05T02:53:00Z"/>
        </w:rPr>
      </w:pPr>
      <w:bookmarkStart w:id="1007" w:name="_GoBack"/>
      <w:ins w:id="1008" w:author="Hannah McSorley" w:date="2020-08-05T02:53:00Z">
        <w:r>
          <w:rPr>
            <w:noProof/>
            <w:lang w:val="en-CA" w:eastAsia="en-CA"/>
          </w:rPr>
          <w:lastRenderedPageBreak/>
          <w:drawing>
            <wp:inline distT="0" distB="0" distL="0" distR="0" wp14:anchorId="11B8FB08" wp14:editId="786A4111">
              <wp:extent cx="7019925" cy="4929229"/>
              <wp:effectExtent l="0" t="0" r="0" b="508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4"/>
                      <a:stretch>
                        <a:fillRect/>
                      </a:stretch>
                    </pic:blipFill>
                    <pic:spPr bwMode="auto">
                      <a:xfrm>
                        <a:off x="0" y="0"/>
                        <a:ext cx="7051754" cy="4951579"/>
                      </a:xfrm>
                      <a:prstGeom prst="rect">
                        <a:avLst/>
                      </a:prstGeom>
                      <a:noFill/>
                      <a:ln w="9525">
                        <a:noFill/>
                        <a:headEnd/>
                        <a:tailEnd/>
                      </a:ln>
                    </pic:spPr>
                  </pic:pic>
                </a:graphicData>
              </a:graphic>
            </wp:inline>
          </w:drawing>
        </w:r>
        <w:bookmarkEnd w:id="1007"/>
      </w:ins>
    </w:p>
    <w:p w14:paraId="0395F1F1" w14:textId="4CFF7B53" w:rsidR="004B49FF" w:rsidRPr="004B49FF" w:rsidRDefault="005D6F31" w:rsidP="004B49FF">
      <w:pPr>
        <w:spacing w:line="360" w:lineRule="auto"/>
        <w:rPr>
          <w:ins w:id="1009" w:author="Hannah McSorley" w:date="2020-08-05T02:53:00Z"/>
          <w:rFonts w:asciiTheme="minorHAnsi" w:hAnsiTheme="minorHAnsi" w:cstheme="minorHAnsi"/>
        </w:rPr>
        <w:sectPr w:rsidR="004B49FF" w:rsidRPr="004B49FF" w:rsidSect="0030368D">
          <w:pgSz w:w="15840" w:h="12240" w:orient="landscape" w:code="1"/>
          <w:pgMar w:top="1440" w:right="1440" w:bottom="1440" w:left="1440" w:header="706" w:footer="706" w:gutter="0"/>
          <w:cols w:space="708"/>
          <w:docGrid w:linePitch="326"/>
        </w:sectPr>
      </w:pPr>
      <w:commentRangeStart w:id="1010"/>
      <w:r w:rsidRPr="004B49FF">
        <w:rPr>
          <w:rFonts w:asciiTheme="minorHAnsi" w:hAnsiTheme="minorHAnsi"/>
          <w:rPrChange w:id="1011" w:author="Hannah McSorley" w:date="2020-08-05T02:53:00Z">
            <w:rPr>
              <w:highlight w:val="cyan"/>
            </w:rPr>
          </w:rPrChange>
        </w:rPr>
        <w:t>Figure</w:t>
      </w:r>
      <w:commentRangeEnd w:id="1010"/>
      <w:r w:rsidR="00EE02AA">
        <w:rPr>
          <w:rStyle w:val="CommentReference"/>
        </w:rPr>
        <w:commentReference w:id="1010"/>
      </w:r>
      <w:r w:rsidRPr="004B49FF">
        <w:rPr>
          <w:rFonts w:asciiTheme="minorHAnsi" w:hAnsiTheme="minorHAnsi"/>
          <w:rPrChange w:id="1012" w:author="Hannah McSorley" w:date="2020-08-05T02:53:00Z">
            <w:rPr>
              <w:highlight w:val="cyan"/>
            </w:rPr>
          </w:rPrChange>
        </w:rPr>
        <w:t xml:space="preserve"> 2: </w:t>
      </w:r>
      <w:del w:id="1013" w:author="Hannah McSorley" w:date="2020-08-05T02:53:00Z">
        <w:r w:rsidR="00B75630">
          <w:rPr>
            <w:highlight w:val="cyan"/>
          </w:rPr>
          <w:delText>Surface water</w:delText>
        </w:r>
      </w:del>
      <w:ins w:id="1014" w:author="Hannah McSorley" w:date="2020-08-05T02:53:00Z">
        <w:r w:rsidRPr="004B49FF">
          <w:rPr>
            <w:rFonts w:asciiTheme="minorHAnsi" w:hAnsiTheme="minorHAnsi" w:cstheme="minorHAnsi"/>
          </w:rPr>
          <w:t xml:space="preserve"> Twelve synoptic</w:t>
        </w:r>
      </w:ins>
      <w:r w:rsidRPr="004B49FF">
        <w:rPr>
          <w:rFonts w:asciiTheme="minorHAnsi" w:hAnsiTheme="minorHAnsi"/>
          <w:rPrChange w:id="1015" w:author="Hannah McSorley" w:date="2020-08-05T02:53:00Z">
            <w:rPr>
              <w:i/>
              <w:highlight w:val="cyan"/>
            </w:rPr>
          </w:rPrChange>
        </w:rPr>
        <w:t xml:space="preserve"> sampling sites across the Leech and Sooke </w:t>
      </w:r>
      <w:ins w:id="1016" w:author="Hannah McSorley" w:date="2020-08-05T02:53:00Z">
        <w:r w:rsidRPr="004B49FF">
          <w:rPr>
            <w:rFonts w:asciiTheme="minorHAnsi" w:hAnsiTheme="minorHAnsi" w:cstheme="minorHAnsi"/>
          </w:rPr>
          <w:t>portions of the Greater Victoria Water Supply Area (BC, Canada). Sites with number were set up as monitoring sites and equipped with Vertical Rack samplers. Black lines delineate sub-basin boundaries (with the sampling point as the outlet)</w:t>
        </w:r>
        <w:r w:rsidR="004B49FF">
          <w:rPr>
            <w:rFonts w:asciiTheme="minorHAnsi" w:hAnsiTheme="minorHAnsi" w:cstheme="minorHAnsi"/>
          </w:rPr>
          <w:t>.</w:t>
        </w:r>
      </w:ins>
    </w:p>
    <w:p w14:paraId="2A6F5EC7" w14:textId="002AF10E" w:rsidR="00D3555D" w:rsidRPr="004B49FF" w:rsidRDefault="005D6F31">
      <w:pPr>
        <w:rPr>
          <w:rFonts w:asciiTheme="minorHAnsi" w:hAnsiTheme="minorHAnsi"/>
          <w:rPrChange w:id="1017" w:author="Hannah McSorley" w:date="2020-08-05T02:53:00Z">
            <w:rPr/>
          </w:rPrChange>
        </w:rPr>
        <w:pPrChange w:id="1018" w:author="Hannah McSorley" w:date="2020-08-05T02:53:00Z">
          <w:pPr>
            <w:spacing w:line="240" w:lineRule="auto"/>
          </w:pPr>
        </w:pPrChange>
      </w:pPr>
      <w:ins w:id="1019" w:author="Hannah McSorley" w:date="2020-08-05T02:53:00Z">
        <w:r w:rsidRPr="004B49FF">
          <w:rPr>
            <w:rFonts w:asciiTheme="minorHAnsi" w:hAnsiTheme="minorHAnsi" w:cstheme="minorHAnsi"/>
          </w:rPr>
          <w:lastRenderedPageBreak/>
          <w:t xml:space="preserve">Table 2: </w:t>
        </w:r>
        <w:r w:rsidR="004B49FF">
          <w:rPr>
            <w:rFonts w:asciiTheme="minorHAnsi" w:hAnsiTheme="minorHAnsi" w:cstheme="minorHAnsi"/>
          </w:rPr>
          <w:t xml:space="preserve">Watershed Characteristics of Twelve </w:t>
        </w:r>
        <w:r w:rsidR="004B49FF" w:rsidRPr="004B49FF">
          <w:rPr>
            <w:rFonts w:asciiTheme="minorHAnsi" w:hAnsiTheme="minorHAnsi" w:cstheme="minorHAnsi"/>
          </w:rPr>
          <w:t xml:space="preserve">Synoptic </w:t>
        </w:r>
        <w:r w:rsidR="004B49FF">
          <w:rPr>
            <w:rFonts w:asciiTheme="minorHAnsi" w:hAnsiTheme="minorHAnsi" w:cstheme="minorHAnsi"/>
          </w:rPr>
          <w:t>S</w:t>
        </w:r>
        <w:r w:rsidR="004B49FF" w:rsidRPr="004B49FF">
          <w:rPr>
            <w:rFonts w:asciiTheme="minorHAnsi" w:hAnsiTheme="minorHAnsi" w:cstheme="minorHAnsi"/>
          </w:rPr>
          <w:t xml:space="preserve">ampling </w:t>
        </w:r>
        <w:r w:rsidR="004B49FF">
          <w:rPr>
            <w:rFonts w:asciiTheme="minorHAnsi" w:hAnsiTheme="minorHAnsi" w:cstheme="minorHAnsi"/>
          </w:rPr>
          <w:t>S</w:t>
        </w:r>
        <w:r w:rsidR="004B49FF" w:rsidRPr="004B49FF">
          <w:rPr>
            <w:rFonts w:asciiTheme="minorHAnsi" w:hAnsiTheme="minorHAnsi" w:cstheme="minorHAnsi"/>
          </w:rPr>
          <w:t xml:space="preserve">ites </w:t>
        </w:r>
        <w:r w:rsidR="004B49FF">
          <w:rPr>
            <w:rFonts w:asciiTheme="minorHAnsi" w:hAnsiTheme="minorHAnsi" w:cstheme="minorHAnsi"/>
          </w:rPr>
          <w:t>A</w:t>
        </w:r>
        <w:r w:rsidR="004B49FF" w:rsidRPr="004B49FF">
          <w:rPr>
            <w:rFonts w:asciiTheme="minorHAnsi" w:hAnsiTheme="minorHAnsi" w:cstheme="minorHAnsi"/>
          </w:rPr>
          <w:t xml:space="preserve">cross the Leech and Sooke </w:t>
        </w:r>
      </w:ins>
      <w:r w:rsidR="004B49FF" w:rsidRPr="004B49FF">
        <w:rPr>
          <w:rFonts w:asciiTheme="minorHAnsi" w:hAnsiTheme="minorHAnsi"/>
          <w:rPrChange w:id="1020" w:author="Hannah McSorley" w:date="2020-08-05T02:53:00Z">
            <w:rPr>
              <w:i/>
              <w:highlight w:val="cyan"/>
            </w:rPr>
          </w:rPrChange>
        </w:rPr>
        <w:t>Water Supply Areas (WSA), Greater Victoria, BC</w:t>
      </w:r>
      <w:del w:id="1021" w:author="Hannah McSorley" w:date="2020-08-05T02:53:00Z">
        <w:r w:rsidR="006D238B">
          <w:rPr>
            <w:i/>
          </w:rPr>
          <w:delText>.</w:delText>
        </w:r>
      </w:del>
    </w:p>
    <w:p w14:paraId="0A6E47A8" w14:textId="77777777" w:rsidR="00F77BDD" w:rsidRDefault="006D238B">
      <w:pPr>
        <w:rPr>
          <w:del w:id="1022" w:author="Hannah McSorley" w:date="2020-08-05T02:53:00Z"/>
        </w:rPr>
      </w:pPr>
      <w:del w:id="1023" w:author="Hannah McSorley" w:date="2020-08-05T02:53:00Z">
        <w:r>
          <w:delText> </w:delText>
        </w:r>
      </w:del>
    </w:p>
    <w:p w14:paraId="43BFB9E5" w14:textId="77777777" w:rsidR="00F77BDD" w:rsidRDefault="006D238B">
      <w:pPr>
        <w:pStyle w:val="Heading5"/>
        <w:rPr>
          <w:del w:id="1024" w:author="Hannah McSorley" w:date="2020-08-05T02:53:00Z"/>
        </w:rPr>
      </w:pPr>
      <w:del w:id="1025" w:author="Hannah McSorley" w:date="2020-08-05T02:53:00Z">
        <w:r>
          <w:delText>Synoptic sampling</w:delText>
        </w:r>
      </w:del>
    </w:p>
    <w:tbl>
      <w:tblPr>
        <w:tblW w:w="0" w:type="auto"/>
        <w:tblLook w:val="07E0" w:firstRow="1" w:lastRow="1" w:firstColumn="1" w:lastColumn="1" w:noHBand="1" w:noVBand="1"/>
      </w:tblPr>
      <w:tblGrid>
        <w:gridCol w:w="880"/>
        <w:gridCol w:w="450"/>
        <w:gridCol w:w="377"/>
        <w:gridCol w:w="617"/>
        <w:gridCol w:w="216"/>
        <w:gridCol w:w="741"/>
        <w:gridCol w:w="216"/>
        <w:gridCol w:w="741"/>
        <w:gridCol w:w="443"/>
        <w:gridCol w:w="515"/>
        <w:gridCol w:w="491"/>
        <w:gridCol w:w="468"/>
        <w:gridCol w:w="566"/>
        <w:gridCol w:w="423"/>
        <w:gridCol w:w="482"/>
        <w:gridCol w:w="476"/>
        <w:gridCol w:w="944"/>
        <w:gridCol w:w="216"/>
        <w:gridCol w:w="785"/>
        <w:gridCol w:w="216"/>
        <w:gridCol w:w="741"/>
        <w:gridCol w:w="335"/>
        <w:gridCol w:w="634"/>
        <w:gridCol w:w="216"/>
        <w:gridCol w:w="771"/>
      </w:tblGrid>
      <w:tr w:rsidR="00666FAE" w14:paraId="595B721A" w14:textId="77777777" w:rsidTr="00A36AD1">
        <w:tc>
          <w:tcPr>
            <w:tcW w:w="0" w:type="auto"/>
            <w:vAlign w:val="bottom"/>
          </w:tcPr>
          <w:p w14:paraId="0D93C2ED" w14:textId="77777777" w:rsidR="00D3555D" w:rsidRPr="00A36AD1" w:rsidRDefault="005D6F31" w:rsidP="004B49FF">
            <w:pPr>
              <w:spacing w:line="240" w:lineRule="auto"/>
              <w:rPr>
                <w:ins w:id="1026" w:author="Hannah McSorley" w:date="2020-08-05T02:53:00Z"/>
                <w:rFonts w:asciiTheme="minorHAnsi" w:hAnsiTheme="minorHAnsi" w:cstheme="minorHAnsi"/>
                <w:b/>
                <w:bCs/>
                <w:sz w:val="18"/>
                <w:szCs w:val="18"/>
              </w:rPr>
            </w:pPr>
            <w:ins w:id="1027" w:author="Hannah McSorley" w:date="2020-08-05T02:53:00Z">
              <w:r w:rsidRPr="00A36AD1">
                <w:rPr>
                  <w:rFonts w:asciiTheme="minorHAnsi" w:hAnsiTheme="minorHAnsi" w:cstheme="minorHAnsi"/>
                  <w:b/>
                  <w:bCs/>
                  <w:sz w:val="18"/>
                  <w:szCs w:val="18"/>
                </w:rPr>
                <w:t>Site Name</w:t>
              </w:r>
            </w:ins>
          </w:p>
        </w:tc>
        <w:tc>
          <w:tcPr>
            <w:tcW w:w="959" w:type="dxa"/>
            <w:gridSpan w:val="2"/>
            <w:vAlign w:val="bottom"/>
          </w:tcPr>
          <w:p w14:paraId="78A9AE46" w14:textId="77777777" w:rsidR="00D3555D" w:rsidRPr="00A36AD1" w:rsidRDefault="005D6F31" w:rsidP="004B49FF">
            <w:pPr>
              <w:spacing w:line="240" w:lineRule="auto"/>
              <w:rPr>
                <w:ins w:id="1028" w:author="Hannah McSorley" w:date="2020-08-05T02:53:00Z"/>
                <w:rFonts w:asciiTheme="minorHAnsi" w:hAnsiTheme="minorHAnsi" w:cstheme="minorHAnsi"/>
                <w:b/>
                <w:bCs/>
                <w:sz w:val="18"/>
                <w:szCs w:val="18"/>
              </w:rPr>
            </w:pPr>
            <w:ins w:id="1029" w:author="Hannah McSorley" w:date="2020-08-05T02:53:00Z">
              <w:r w:rsidRPr="00A36AD1">
                <w:rPr>
                  <w:rFonts w:asciiTheme="minorHAnsi" w:hAnsiTheme="minorHAnsi" w:cstheme="minorHAnsi"/>
                  <w:b/>
                  <w:bCs/>
                  <w:sz w:val="18"/>
                  <w:szCs w:val="18"/>
                </w:rPr>
                <w:t>Weeks-</w:t>
              </w:r>
              <w:proofErr w:type="spellStart"/>
              <w:r w:rsidRPr="00A36AD1">
                <w:rPr>
                  <w:rFonts w:asciiTheme="minorHAnsi" w:hAnsiTheme="minorHAnsi" w:cstheme="minorHAnsi"/>
                  <w:b/>
                  <w:bCs/>
                  <w:sz w:val="18"/>
                  <w:szCs w:val="18"/>
                </w:rPr>
                <w:t>crk</w:t>
              </w:r>
              <w:proofErr w:type="spellEnd"/>
            </w:ins>
          </w:p>
        </w:tc>
        <w:tc>
          <w:tcPr>
            <w:tcW w:w="959" w:type="dxa"/>
            <w:gridSpan w:val="2"/>
            <w:vAlign w:val="bottom"/>
          </w:tcPr>
          <w:p w14:paraId="208FABC4" w14:textId="77777777" w:rsidR="00D3555D" w:rsidRPr="00A36AD1" w:rsidRDefault="005D6F31" w:rsidP="004B49FF">
            <w:pPr>
              <w:spacing w:line="240" w:lineRule="auto"/>
              <w:rPr>
                <w:ins w:id="1030" w:author="Hannah McSorley" w:date="2020-08-05T02:53:00Z"/>
                <w:rFonts w:asciiTheme="minorHAnsi" w:hAnsiTheme="minorHAnsi" w:cstheme="minorHAnsi"/>
                <w:b/>
                <w:bCs/>
                <w:sz w:val="18"/>
                <w:szCs w:val="18"/>
              </w:rPr>
            </w:pPr>
            <w:ins w:id="1031" w:author="Hannah McSorley" w:date="2020-08-05T02:53:00Z">
              <w:r w:rsidRPr="00A36AD1">
                <w:rPr>
                  <w:rFonts w:asciiTheme="minorHAnsi" w:hAnsiTheme="minorHAnsi" w:cstheme="minorHAnsi"/>
                  <w:b/>
                  <w:bCs/>
                  <w:sz w:val="18"/>
                  <w:szCs w:val="18"/>
                </w:rPr>
                <w:t>Chris-</w:t>
              </w:r>
              <w:proofErr w:type="spellStart"/>
              <w:r w:rsidRPr="00A36AD1">
                <w:rPr>
                  <w:rFonts w:asciiTheme="minorHAnsi" w:hAnsiTheme="minorHAnsi" w:cstheme="minorHAnsi"/>
                  <w:b/>
                  <w:bCs/>
                  <w:sz w:val="18"/>
                  <w:szCs w:val="18"/>
                </w:rPr>
                <w:t>crk</w:t>
              </w:r>
              <w:proofErr w:type="spellEnd"/>
            </w:ins>
          </w:p>
        </w:tc>
        <w:tc>
          <w:tcPr>
            <w:tcW w:w="0" w:type="auto"/>
            <w:gridSpan w:val="2"/>
            <w:vAlign w:val="bottom"/>
          </w:tcPr>
          <w:p w14:paraId="42BD4D41" w14:textId="77777777" w:rsidR="00D3555D" w:rsidRPr="00A36AD1" w:rsidRDefault="005D6F31" w:rsidP="004B49FF">
            <w:pPr>
              <w:spacing w:line="240" w:lineRule="auto"/>
              <w:rPr>
                <w:ins w:id="1032" w:author="Hannah McSorley" w:date="2020-08-05T02:53:00Z"/>
                <w:rFonts w:asciiTheme="minorHAnsi" w:hAnsiTheme="minorHAnsi" w:cstheme="minorHAnsi"/>
                <w:b/>
                <w:bCs/>
                <w:sz w:val="18"/>
                <w:szCs w:val="18"/>
              </w:rPr>
            </w:pPr>
            <w:ins w:id="1033" w:author="Hannah McSorley" w:date="2020-08-05T02:53:00Z">
              <w:r w:rsidRPr="00A36AD1">
                <w:rPr>
                  <w:rFonts w:asciiTheme="minorHAnsi" w:hAnsiTheme="minorHAnsi" w:cstheme="minorHAnsi"/>
                  <w:b/>
                  <w:bCs/>
                  <w:sz w:val="18"/>
                  <w:szCs w:val="18"/>
                </w:rPr>
                <w:t>Leech-head</w:t>
              </w:r>
            </w:ins>
          </w:p>
        </w:tc>
        <w:tc>
          <w:tcPr>
            <w:tcW w:w="0" w:type="auto"/>
            <w:gridSpan w:val="2"/>
            <w:vAlign w:val="bottom"/>
          </w:tcPr>
          <w:p w14:paraId="7349824A" w14:textId="77777777" w:rsidR="00D3555D" w:rsidRPr="00A36AD1" w:rsidRDefault="005D6F31" w:rsidP="004B49FF">
            <w:pPr>
              <w:spacing w:line="240" w:lineRule="auto"/>
              <w:rPr>
                <w:ins w:id="1034" w:author="Hannah McSorley" w:date="2020-08-05T02:53:00Z"/>
                <w:rFonts w:asciiTheme="minorHAnsi" w:hAnsiTheme="minorHAnsi" w:cstheme="minorHAnsi"/>
                <w:b/>
                <w:bCs/>
                <w:sz w:val="18"/>
                <w:szCs w:val="18"/>
              </w:rPr>
            </w:pPr>
            <w:ins w:id="1035" w:author="Hannah McSorley" w:date="2020-08-05T02:53:00Z">
              <w:r w:rsidRPr="00A36AD1">
                <w:rPr>
                  <w:rFonts w:asciiTheme="minorHAnsi" w:hAnsiTheme="minorHAnsi" w:cstheme="minorHAnsi"/>
                  <w:b/>
                  <w:bCs/>
                  <w:sz w:val="18"/>
                  <w:szCs w:val="18"/>
                </w:rPr>
                <w:t>Cragg-</w:t>
              </w:r>
              <w:proofErr w:type="spellStart"/>
              <w:r w:rsidRPr="00A36AD1">
                <w:rPr>
                  <w:rFonts w:asciiTheme="minorHAnsi" w:hAnsiTheme="minorHAnsi" w:cstheme="minorHAnsi"/>
                  <w:b/>
                  <w:bCs/>
                  <w:sz w:val="18"/>
                  <w:szCs w:val="18"/>
                </w:rPr>
                <w:t>crk</w:t>
              </w:r>
              <w:proofErr w:type="spellEnd"/>
            </w:ins>
          </w:p>
        </w:tc>
        <w:tc>
          <w:tcPr>
            <w:tcW w:w="0" w:type="auto"/>
            <w:gridSpan w:val="2"/>
            <w:vAlign w:val="bottom"/>
          </w:tcPr>
          <w:p w14:paraId="66183C41" w14:textId="77777777" w:rsidR="00D3555D" w:rsidRPr="00A36AD1" w:rsidRDefault="005D6F31" w:rsidP="004B49FF">
            <w:pPr>
              <w:spacing w:line="240" w:lineRule="auto"/>
              <w:rPr>
                <w:ins w:id="1036" w:author="Hannah McSorley" w:date="2020-08-05T02:53:00Z"/>
                <w:rFonts w:asciiTheme="minorHAnsi" w:hAnsiTheme="minorHAnsi" w:cstheme="minorHAnsi"/>
                <w:b/>
                <w:bCs/>
                <w:sz w:val="18"/>
                <w:szCs w:val="18"/>
              </w:rPr>
            </w:pPr>
            <w:ins w:id="1037" w:author="Hannah McSorley" w:date="2020-08-05T02:53:00Z">
              <w:r w:rsidRPr="00A36AD1">
                <w:rPr>
                  <w:rFonts w:asciiTheme="minorHAnsi" w:hAnsiTheme="minorHAnsi" w:cstheme="minorHAnsi"/>
                  <w:b/>
                  <w:bCs/>
                  <w:sz w:val="18"/>
                  <w:szCs w:val="18"/>
                </w:rPr>
                <w:t>West-Leech</w:t>
              </w:r>
            </w:ins>
          </w:p>
        </w:tc>
        <w:tc>
          <w:tcPr>
            <w:tcW w:w="0" w:type="auto"/>
            <w:gridSpan w:val="2"/>
            <w:tcBorders>
              <w:right w:val="dashed" w:sz="4" w:space="0" w:color="auto"/>
            </w:tcBorders>
            <w:vAlign w:val="bottom"/>
          </w:tcPr>
          <w:p w14:paraId="4ACC6EB1" w14:textId="77777777" w:rsidR="00D3555D" w:rsidRPr="00A36AD1" w:rsidRDefault="005D6F31" w:rsidP="004B49FF">
            <w:pPr>
              <w:spacing w:line="240" w:lineRule="auto"/>
              <w:rPr>
                <w:ins w:id="1038" w:author="Hannah McSorley" w:date="2020-08-05T02:53:00Z"/>
                <w:rFonts w:asciiTheme="minorHAnsi" w:hAnsiTheme="minorHAnsi" w:cstheme="minorHAnsi"/>
                <w:b/>
                <w:bCs/>
                <w:sz w:val="18"/>
                <w:szCs w:val="18"/>
              </w:rPr>
            </w:pPr>
            <w:ins w:id="1039" w:author="Hannah McSorley" w:date="2020-08-05T02:53:00Z">
              <w:r w:rsidRPr="00A36AD1">
                <w:rPr>
                  <w:rFonts w:asciiTheme="minorHAnsi" w:hAnsiTheme="minorHAnsi" w:cstheme="minorHAnsi"/>
                  <w:b/>
                  <w:bCs/>
                  <w:sz w:val="18"/>
                  <w:szCs w:val="18"/>
                </w:rPr>
                <w:t>Leech-Tunnel</w:t>
              </w:r>
            </w:ins>
          </w:p>
        </w:tc>
        <w:tc>
          <w:tcPr>
            <w:tcW w:w="0" w:type="auto"/>
            <w:gridSpan w:val="2"/>
            <w:vAlign w:val="bottom"/>
          </w:tcPr>
          <w:p w14:paraId="1FBF576A" w14:textId="77777777" w:rsidR="00D3555D" w:rsidRPr="00A36AD1" w:rsidRDefault="005D6F31" w:rsidP="004B49FF">
            <w:pPr>
              <w:spacing w:line="240" w:lineRule="auto"/>
              <w:rPr>
                <w:ins w:id="1040" w:author="Hannah McSorley" w:date="2020-08-05T02:53:00Z"/>
                <w:rFonts w:asciiTheme="minorHAnsi" w:hAnsiTheme="minorHAnsi" w:cstheme="minorHAnsi"/>
                <w:b/>
                <w:bCs/>
                <w:sz w:val="18"/>
                <w:szCs w:val="18"/>
              </w:rPr>
            </w:pPr>
            <w:ins w:id="1041" w:author="Hannah McSorley" w:date="2020-08-05T02:53:00Z">
              <w:r w:rsidRPr="00A36AD1">
                <w:rPr>
                  <w:rFonts w:asciiTheme="minorHAnsi" w:hAnsiTheme="minorHAnsi" w:cstheme="minorHAnsi"/>
                  <w:b/>
                  <w:bCs/>
                  <w:sz w:val="18"/>
                  <w:szCs w:val="18"/>
                </w:rPr>
                <w:t>Judge-</w:t>
              </w:r>
              <w:proofErr w:type="spellStart"/>
              <w:r w:rsidRPr="00A36AD1">
                <w:rPr>
                  <w:rFonts w:asciiTheme="minorHAnsi" w:hAnsiTheme="minorHAnsi" w:cstheme="minorHAnsi"/>
                  <w:b/>
                  <w:bCs/>
                  <w:sz w:val="18"/>
                  <w:szCs w:val="18"/>
                </w:rPr>
                <w:t>crk</w:t>
              </w:r>
              <w:proofErr w:type="spellEnd"/>
            </w:ins>
          </w:p>
        </w:tc>
        <w:tc>
          <w:tcPr>
            <w:tcW w:w="0" w:type="auto"/>
            <w:gridSpan w:val="2"/>
            <w:vAlign w:val="bottom"/>
          </w:tcPr>
          <w:p w14:paraId="0A89528E" w14:textId="77777777" w:rsidR="00D3555D" w:rsidRPr="00A36AD1" w:rsidRDefault="005D6F31" w:rsidP="004B49FF">
            <w:pPr>
              <w:spacing w:line="240" w:lineRule="auto"/>
              <w:rPr>
                <w:ins w:id="1042" w:author="Hannah McSorley" w:date="2020-08-05T02:53:00Z"/>
                <w:rFonts w:asciiTheme="minorHAnsi" w:hAnsiTheme="minorHAnsi" w:cstheme="minorHAnsi"/>
                <w:b/>
                <w:bCs/>
                <w:sz w:val="18"/>
                <w:szCs w:val="18"/>
              </w:rPr>
            </w:pPr>
            <w:proofErr w:type="spellStart"/>
            <w:ins w:id="1043" w:author="Hannah McSorley" w:date="2020-08-05T02:53:00Z">
              <w:r w:rsidRPr="00A36AD1">
                <w:rPr>
                  <w:rFonts w:asciiTheme="minorHAnsi" w:hAnsiTheme="minorHAnsi" w:cstheme="minorHAnsi"/>
                  <w:b/>
                  <w:bCs/>
                  <w:sz w:val="18"/>
                  <w:szCs w:val="18"/>
                </w:rPr>
                <w:t>Rithet-crk</w:t>
              </w:r>
              <w:proofErr w:type="spellEnd"/>
            </w:ins>
          </w:p>
        </w:tc>
        <w:tc>
          <w:tcPr>
            <w:tcW w:w="0" w:type="auto"/>
            <w:gridSpan w:val="3"/>
            <w:tcBorders>
              <w:right w:val="dashed" w:sz="4" w:space="0" w:color="auto"/>
            </w:tcBorders>
            <w:vAlign w:val="bottom"/>
          </w:tcPr>
          <w:p w14:paraId="5130CB48" w14:textId="77777777" w:rsidR="00D3555D" w:rsidRPr="00A36AD1" w:rsidRDefault="005D6F31" w:rsidP="004B49FF">
            <w:pPr>
              <w:spacing w:line="240" w:lineRule="auto"/>
              <w:rPr>
                <w:ins w:id="1044" w:author="Hannah McSorley" w:date="2020-08-05T02:53:00Z"/>
                <w:rFonts w:asciiTheme="minorHAnsi" w:hAnsiTheme="minorHAnsi" w:cstheme="minorHAnsi"/>
                <w:b/>
                <w:bCs/>
                <w:sz w:val="18"/>
                <w:szCs w:val="18"/>
              </w:rPr>
            </w:pPr>
            <w:ins w:id="1045" w:author="Hannah McSorley" w:date="2020-08-05T02:53:00Z">
              <w:r w:rsidRPr="00A36AD1">
                <w:rPr>
                  <w:rFonts w:asciiTheme="minorHAnsi" w:hAnsiTheme="minorHAnsi" w:cstheme="minorHAnsi"/>
                  <w:b/>
                  <w:bCs/>
                  <w:sz w:val="18"/>
                  <w:szCs w:val="18"/>
                </w:rPr>
                <w:t>Deception-gulch</w:t>
              </w:r>
            </w:ins>
          </w:p>
        </w:tc>
        <w:tc>
          <w:tcPr>
            <w:tcW w:w="0" w:type="auto"/>
            <w:gridSpan w:val="2"/>
            <w:vAlign w:val="bottom"/>
          </w:tcPr>
          <w:p w14:paraId="57F35DC0" w14:textId="77777777" w:rsidR="00D3555D" w:rsidRPr="00A36AD1" w:rsidRDefault="005D6F31" w:rsidP="004B49FF">
            <w:pPr>
              <w:spacing w:line="240" w:lineRule="auto"/>
              <w:rPr>
                <w:ins w:id="1046" w:author="Hannah McSorley" w:date="2020-08-05T02:53:00Z"/>
                <w:rFonts w:asciiTheme="minorHAnsi" w:hAnsiTheme="minorHAnsi" w:cstheme="minorHAnsi"/>
                <w:b/>
                <w:bCs/>
                <w:sz w:val="18"/>
                <w:szCs w:val="18"/>
              </w:rPr>
            </w:pPr>
            <w:ins w:id="1047" w:author="Hannah McSorley" w:date="2020-08-05T02:53:00Z">
              <w:r w:rsidRPr="00A36AD1">
                <w:rPr>
                  <w:rFonts w:asciiTheme="minorHAnsi" w:hAnsiTheme="minorHAnsi" w:cstheme="minorHAnsi"/>
                  <w:b/>
                  <w:bCs/>
                  <w:sz w:val="18"/>
                  <w:szCs w:val="18"/>
                </w:rPr>
                <w:t>Jarvis-</w:t>
              </w:r>
              <w:proofErr w:type="spellStart"/>
              <w:r w:rsidRPr="00A36AD1">
                <w:rPr>
                  <w:rFonts w:asciiTheme="minorHAnsi" w:hAnsiTheme="minorHAnsi" w:cstheme="minorHAnsi"/>
                  <w:b/>
                  <w:bCs/>
                  <w:sz w:val="18"/>
                  <w:szCs w:val="18"/>
                </w:rPr>
                <w:t>crk</w:t>
              </w:r>
              <w:proofErr w:type="spellEnd"/>
            </w:ins>
          </w:p>
        </w:tc>
        <w:tc>
          <w:tcPr>
            <w:tcW w:w="0" w:type="auto"/>
            <w:vAlign w:val="bottom"/>
          </w:tcPr>
          <w:p w14:paraId="2E606B5D" w14:textId="77777777" w:rsidR="00D3555D" w:rsidRPr="00A36AD1" w:rsidRDefault="005D6F31" w:rsidP="004B49FF">
            <w:pPr>
              <w:spacing w:line="240" w:lineRule="auto"/>
              <w:rPr>
                <w:ins w:id="1048" w:author="Hannah McSorley" w:date="2020-08-05T02:53:00Z"/>
                <w:rFonts w:asciiTheme="minorHAnsi" w:hAnsiTheme="minorHAnsi" w:cstheme="minorHAnsi"/>
                <w:b/>
                <w:bCs/>
                <w:sz w:val="18"/>
                <w:szCs w:val="18"/>
              </w:rPr>
            </w:pPr>
            <w:ins w:id="1049" w:author="Hannah McSorley" w:date="2020-08-05T02:53:00Z">
              <w:r w:rsidRPr="00A36AD1">
                <w:rPr>
                  <w:rFonts w:asciiTheme="minorHAnsi" w:hAnsiTheme="minorHAnsi" w:cstheme="minorHAnsi"/>
                  <w:b/>
                  <w:bCs/>
                  <w:sz w:val="18"/>
                  <w:szCs w:val="18"/>
                </w:rPr>
                <w:t>Lazar-</w:t>
              </w:r>
              <w:proofErr w:type="spellStart"/>
              <w:r w:rsidRPr="00A36AD1">
                <w:rPr>
                  <w:rFonts w:asciiTheme="minorHAnsi" w:hAnsiTheme="minorHAnsi" w:cstheme="minorHAnsi"/>
                  <w:b/>
                  <w:bCs/>
                  <w:sz w:val="18"/>
                  <w:szCs w:val="18"/>
                </w:rPr>
                <w:t>crk</w:t>
              </w:r>
              <w:proofErr w:type="spellEnd"/>
            </w:ins>
          </w:p>
        </w:tc>
        <w:tc>
          <w:tcPr>
            <w:tcW w:w="0" w:type="auto"/>
            <w:gridSpan w:val="2"/>
            <w:vAlign w:val="bottom"/>
          </w:tcPr>
          <w:p w14:paraId="440395BE" w14:textId="77777777" w:rsidR="00D3555D" w:rsidRPr="00A36AD1" w:rsidRDefault="005D6F31" w:rsidP="004B49FF">
            <w:pPr>
              <w:spacing w:line="240" w:lineRule="auto"/>
              <w:rPr>
                <w:ins w:id="1050" w:author="Hannah McSorley" w:date="2020-08-05T02:53:00Z"/>
                <w:rFonts w:asciiTheme="minorHAnsi" w:hAnsiTheme="minorHAnsi" w:cstheme="minorHAnsi"/>
                <w:b/>
                <w:bCs/>
                <w:sz w:val="18"/>
                <w:szCs w:val="18"/>
              </w:rPr>
            </w:pPr>
            <w:ins w:id="1051" w:author="Hannah McSorley" w:date="2020-08-05T02:53:00Z">
              <w:r w:rsidRPr="00A36AD1">
                <w:rPr>
                  <w:rFonts w:asciiTheme="minorHAnsi" w:hAnsiTheme="minorHAnsi" w:cstheme="minorHAnsi"/>
                  <w:b/>
                  <w:bCs/>
                  <w:sz w:val="18"/>
                  <w:szCs w:val="18"/>
                </w:rPr>
                <w:t>Leech-beach</w:t>
              </w:r>
            </w:ins>
          </w:p>
        </w:tc>
      </w:tr>
      <w:tr w:rsidR="00A36AD1" w:rsidRPr="00A36AD1" w14:paraId="3BE35919" w14:textId="77777777" w:rsidTr="00A36AD1">
        <w:trPr>
          <w:ins w:id="1052" w:author="Hannah McSorley" w:date="2020-08-05T02:53:00Z"/>
        </w:trPr>
        <w:tc>
          <w:tcPr>
            <w:tcW w:w="0" w:type="auto"/>
            <w:gridSpan w:val="2"/>
            <w:tcBorders>
              <w:right w:val="single" w:sz="4" w:space="0" w:color="auto"/>
            </w:tcBorders>
            <w:shd w:val="clear" w:color="auto" w:fill="F2F2F2" w:themeFill="background1" w:themeFillShade="F2"/>
          </w:tcPr>
          <w:p w14:paraId="5241D60D" w14:textId="77777777" w:rsidR="00A36AD1" w:rsidRPr="00A36AD1" w:rsidRDefault="00A36AD1" w:rsidP="004B49FF">
            <w:pPr>
              <w:spacing w:line="240" w:lineRule="auto"/>
              <w:rPr>
                <w:ins w:id="1053" w:author="Hannah McSorley" w:date="2020-08-05T02:53:00Z"/>
                <w:rFonts w:asciiTheme="minorHAnsi" w:hAnsiTheme="minorHAnsi" w:cstheme="minorHAnsi"/>
                <w:sz w:val="18"/>
                <w:szCs w:val="18"/>
              </w:rPr>
            </w:pPr>
            <w:ins w:id="1054" w:author="Hannah McSorley" w:date="2020-08-05T02:53:00Z">
              <w:r w:rsidRPr="00A36AD1">
                <w:rPr>
                  <w:rFonts w:asciiTheme="minorHAnsi" w:hAnsiTheme="minorHAnsi" w:cstheme="minorHAnsi"/>
                  <w:sz w:val="18"/>
                  <w:szCs w:val="18"/>
                </w:rPr>
                <w:t>Water supply area (WSA)</w:t>
              </w:r>
            </w:ins>
          </w:p>
        </w:tc>
        <w:tc>
          <w:tcPr>
            <w:tcW w:w="5790" w:type="dxa"/>
            <w:gridSpan w:val="12"/>
            <w:tcBorders>
              <w:left w:val="single" w:sz="4" w:space="0" w:color="auto"/>
            </w:tcBorders>
            <w:shd w:val="clear" w:color="auto" w:fill="F2F2F2" w:themeFill="background1" w:themeFillShade="F2"/>
          </w:tcPr>
          <w:p w14:paraId="42BD93A1" w14:textId="77777777" w:rsidR="00A36AD1" w:rsidRPr="00A36AD1" w:rsidRDefault="00A36AD1" w:rsidP="00A36AD1">
            <w:pPr>
              <w:spacing w:line="240" w:lineRule="auto"/>
              <w:jc w:val="center"/>
              <w:rPr>
                <w:ins w:id="1055" w:author="Hannah McSorley" w:date="2020-08-05T02:53:00Z"/>
                <w:rFonts w:asciiTheme="minorHAnsi" w:hAnsiTheme="minorHAnsi" w:cstheme="minorHAnsi"/>
                <w:sz w:val="18"/>
                <w:szCs w:val="18"/>
              </w:rPr>
            </w:pPr>
            <w:ins w:id="1056" w:author="Hannah McSorley" w:date="2020-08-05T02:53:00Z">
              <w:r w:rsidRPr="00A36AD1">
                <w:rPr>
                  <w:rFonts w:asciiTheme="minorHAnsi" w:hAnsiTheme="minorHAnsi" w:cstheme="minorHAnsi"/>
                  <w:sz w:val="18"/>
                  <w:szCs w:val="18"/>
                </w:rPr>
                <w:t>Leech WSA</w:t>
              </w:r>
            </w:ins>
          </w:p>
        </w:tc>
        <w:tc>
          <w:tcPr>
            <w:tcW w:w="0" w:type="auto"/>
            <w:gridSpan w:val="5"/>
            <w:tcBorders>
              <w:right w:val="dashed" w:sz="4" w:space="0" w:color="auto"/>
            </w:tcBorders>
            <w:shd w:val="clear" w:color="auto" w:fill="F2F2F2" w:themeFill="background1" w:themeFillShade="F2"/>
          </w:tcPr>
          <w:p w14:paraId="7DD55855" w14:textId="77777777" w:rsidR="00A36AD1" w:rsidRPr="00A36AD1" w:rsidRDefault="00A36AD1" w:rsidP="00A36AD1">
            <w:pPr>
              <w:spacing w:line="240" w:lineRule="auto"/>
              <w:jc w:val="center"/>
              <w:rPr>
                <w:ins w:id="1057" w:author="Hannah McSorley" w:date="2020-08-05T02:53:00Z"/>
                <w:rFonts w:asciiTheme="minorHAnsi" w:hAnsiTheme="minorHAnsi" w:cstheme="minorHAnsi"/>
                <w:sz w:val="18"/>
                <w:szCs w:val="18"/>
              </w:rPr>
            </w:pPr>
            <w:ins w:id="1058" w:author="Hannah McSorley" w:date="2020-08-05T02:53:00Z">
              <w:r w:rsidRPr="00A36AD1">
                <w:rPr>
                  <w:rFonts w:asciiTheme="minorHAnsi" w:hAnsiTheme="minorHAnsi" w:cstheme="minorHAnsi"/>
                  <w:sz w:val="18"/>
                  <w:szCs w:val="18"/>
                </w:rPr>
                <w:t>Sooke WSA</w:t>
              </w:r>
            </w:ins>
          </w:p>
        </w:tc>
        <w:tc>
          <w:tcPr>
            <w:tcW w:w="0" w:type="auto"/>
            <w:gridSpan w:val="6"/>
            <w:tcBorders>
              <w:left w:val="dashed" w:sz="4" w:space="0" w:color="auto"/>
            </w:tcBorders>
            <w:shd w:val="clear" w:color="auto" w:fill="F2F2F2" w:themeFill="background1" w:themeFillShade="F2"/>
          </w:tcPr>
          <w:p w14:paraId="7CAAB4B4" w14:textId="77777777" w:rsidR="00A36AD1" w:rsidRPr="00A36AD1" w:rsidRDefault="00A36AD1" w:rsidP="00A36AD1">
            <w:pPr>
              <w:spacing w:line="240" w:lineRule="auto"/>
              <w:jc w:val="center"/>
              <w:rPr>
                <w:ins w:id="1059" w:author="Hannah McSorley" w:date="2020-08-05T02:53:00Z"/>
                <w:rFonts w:asciiTheme="minorHAnsi" w:hAnsiTheme="minorHAnsi" w:cstheme="minorHAnsi"/>
                <w:sz w:val="18"/>
                <w:szCs w:val="18"/>
              </w:rPr>
            </w:pPr>
            <w:ins w:id="1060" w:author="Hannah McSorley" w:date="2020-08-05T02:53:00Z">
              <w:r w:rsidRPr="00A36AD1">
                <w:rPr>
                  <w:rFonts w:asciiTheme="minorHAnsi" w:hAnsiTheme="minorHAnsi" w:cstheme="minorHAnsi"/>
                  <w:sz w:val="18"/>
                  <w:szCs w:val="18"/>
                </w:rPr>
                <w:t>Leech WSA</w:t>
              </w:r>
            </w:ins>
          </w:p>
        </w:tc>
      </w:tr>
      <w:tr w:rsidR="00A36AD1" w:rsidRPr="00A36AD1" w14:paraId="186B05C4" w14:textId="77777777" w:rsidTr="00A36AD1">
        <w:trPr>
          <w:ins w:id="1061" w:author="Hannah McSorley" w:date="2020-08-05T02:53:00Z"/>
        </w:trPr>
        <w:tc>
          <w:tcPr>
            <w:tcW w:w="0" w:type="auto"/>
            <w:gridSpan w:val="2"/>
            <w:tcBorders>
              <w:right w:val="single" w:sz="4" w:space="0" w:color="auto"/>
            </w:tcBorders>
          </w:tcPr>
          <w:p w14:paraId="1BDDE9BA" w14:textId="77777777" w:rsidR="00D3555D" w:rsidRPr="00A36AD1" w:rsidRDefault="005D6F31" w:rsidP="004B49FF">
            <w:pPr>
              <w:spacing w:line="240" w:lineRule="auto"/>
              <w:rPr>
                <w:ins w:id="1062" w:author="Hannah McSorley" w:date="2020-08-05T02:53:00Z"/>
                <w:rFonts w:asciiTheme="minorHAnsi" w:hAnsiTheme="minorHAnsi" w:cstheme="minorHAnsi"/>
                <w:sz w:val="18"/>
                <w:szCs w:val="18"/>
              </w:rPr>
            </w:pPr>
            <w:ins w:id="1063" w:author="Hannah McSorley" w:date="2020-08-05T02:53:00Z">
              <w:r w:rsidRPr="00A36AD1">
                <w:rPr>
                  <w:rFonts w:asciiTheme="minorHAnsi" w:hAnsiTheme="minorHAnsi" w:cstheme="minorHAnsi"/>
                  <w:sz w:val="18"/>
                  <w:szCs w:val="18"/>
                </w:rPr>
                <w:t>Latitude</w:t>
              </w:r>
            </w:ins>
          </w:p>
        </w:tc>
        <w:tc>
          <w:tcPr>
            <w:tcW w:w="959" w:type="dxa"/>
            <w:gridSpan w:val="2"/>
            <w:tcBorders>
              <w:left w:val="single" w:sz="4" w:space="0" w:color="auto"/>
            </w:tcBorders>
          </w:tcPr>
          <w:p w14:paraId="2B5C4FA6" w14:textId="77777777" w:rsidR="00D3555D" w:rsidRPr="00A36AD1" w:rsidRDefault="005D6F31" w:rsidP="004B49FF">
            <w:pPr>
              <w:spacing w:line="240" w:lineRule="auto"/>
              <w:rPr>
                <w:ins w:id="1064" w:author="Hannah McSorley" w:date="2020-08-05T02:53:00Z"/>
                <w:rFonts w:asciiTheme="minorHAnsi" w:hAnsiTheme="minorHAnsi" w:cstheme="minorHAnsi"/>
                <w:sz w:val="18"/>
                <w:szCs w:val="18"/>
              </w:rPr>
            </w:pPr>
            <w:ins w:id="1065" w:author="Hannah McSorley" w:date="2020-08-05T02:53:00Z">
              <w:r w:rsidRPr="00A36AD1">
                <w:rPr>
                  <w:rFonts w:asciiTheme="minorHAnsi" w:hAnsiTheme="minorHAnsi" w:cstheme="minorHAnsi"/>
                  <w:sz w:val="18"/>
                  <w:szCs w:val="18"/>
                </w:rPr>
                <w:t>48.57592</w:t>
              </w:r>
            </w:ins>
          </w:p>
        </w:tc>
        <w:tc>
          <w:tcPr>
            <w:tcW w:w="959" w:type="dxa"/>
            <w:gridSpan w:val="2"/>
          </w:tcPr>
          <w:p w14:paraId="0F686D4C" w14:textId="77777777" w:rsidR="00D3555D" w:rsidRPr="00A36AD1" w:rsidRDefault="005D6F31" w:rsidP="004B49FF">
            <w:pPr>
              <w:spacing w:line="240" w:lineRule="auto"/>
              <w:rPr>
                <w:ins w:id="1066" w:author="Hannah McSorley" w:date="2020-08-05T02:53:00Z"/>
                <w:rFonts w:asciiTheme="minorHAnsi" w:hAnsiTheme="minorHAnsi" w:cstheme="minorHAnsi"/>
                <w:sz w:val="18"/>
                <w:szCs w:val="18"/>
              </w:rPr>
            </w:pPr>
            <w:ins w:id="1067" w:author="Hannah McSorley" w:date="2020-08-05T02:53:00Z">
              <w:r w:rsidRPr="00A36AD1">
                <w:rPr>
                  <w:rFonts w:asciiTheme="minorHAnsi" w:hAnsiTheme="minorHAnsi" w:cstheme="minorHAnsi"/>
                  <w:sz w:val="18"/>
                  <w:szCs w:val="18"/>
                </w:rPr>
                <w:t>48.57691</w:t>
              </w:r>
            </w:ins>
          </w:p>
        </w:tc>
        <w:tc>
          <w:tcPr>
            <w:tcW w:w="0" w:type="auto"/>
            <w:gridSpan w:val="2"/>
          </w:tcPr>
          <w:p w14:paraId="3435B5DB" w14:textId="77777777" w:rsidR="00D3555D" w:rsidRPr="00A36AD1" w:rsidRDefault="005D6F31" w:rsidP="004B49FF">
            <w:pPr>
              <w:spacing w:line="240" w:lineRule="auto"/>
              <w:rPr>
                <w:ins w:id="1068" w:author="Hannah McSorley" w:date="2020-08-05T02:53:00Z"/>
                <w:rFonts w:asciiTheme="minorHAnsi" w:hAnsiTheme="minorHAnsi" w:cstheme="minorHAnsi"/>
                <w:sz w:val="18"/>
                <w:szCs w:val="18"/>
              </w:rPr>
            </w:pPr>
            <w:ins w:id="1069" w:author="Hannah McSorley" w:date="2020-08-05T02:53:00Z">
              <w:r w:rsidRPr="00A36AD1">
                <w:rPr>
                  <w:rFonts w:asciiTheme="minorHAnsi" w:hAnsiTheme="minorHAnsi" w:cstheme="minorHAnsi"/>
                  <w:sz w:val="18"/>
                  <w:szCs w:val="18"/>
                </w:rPr>
                <w:t>48.5666</w:t>
              </w:r>
            </w:ins>
          </w:p>
        </w:tc>
        <w:tc>
          <w:tcPr>
            <w:tcW w:w="0" w:type="auto"/>
            <w:gridSpan w:val="2"/>
          </w:tcPr>
          <w:p w14:paraId="0B8E63B6" w14:textId="77777777" w:rsidR="00D3555D" w:rsidRPr="00A36AD1" w:rsidRDefault="005D6F31" w:rsidP="004B49FF">
            <w:pPr>
              <w:spacing w:line="240" w:lineRule="auto"/>
              <w:rPr>
                <w:ins w:id="1070" w:author="Hannah McSorley" w:date="2020-08-05T02:53:00Z"/>
                <w:rFonts w:asciiTheme="minorHAnsi" w:hAnsiTheme="minorHAnsi" w:cstheme="minorHAnsi"/>
                <w:sz w:val="18"/>
                <w:szCs w:val="18"/>
              </w:rPr>
            </w:pPr>
            <w:ins w:id="1071" w:author="Hannah McSorley" w:date="2020-08-05T02:53:00Z">
              <w:r w:rsidRPr="00A36AD1">
                <w:rPr>
                  <w:rFonts w:asciiTheme="minorHAnsi" w:hAnsiTheme="minorHAnsi" w:cstheme="minorHAnsi"/>
                  <w:sz w:val="18"/>
                  <w:szCs w:val="18"/>
                </w:rPr>
                <w:t>48.54856</w:t>
              </w:r>
            </w:ins>
          </w:p>
        </w:tc>
        <w:tc>
          <w:tcPr>
            <w:tcW w:w="0" w:type="auto"/>
            <w:gridSpan w:val="2"/>
          </w:tcPr>
          <w:p w14:paraId="7093E5BA" w14:textId="77777777" w:rsidR="00D3555D" w:rsidRPr="00A36AD1" w:rsidRDefault="005D6F31" w:rsidP="004B49FF">
            <w:pPr>
              <w:spacing w:line="240" w:lineRule="auto"/>
              <w:rPr>
                <w:ins w:id="1072" w:author="Hannah McSorley" w:date="2020-08-05T02:53:00Z"/>
                <w:rFonts w:asciiTheme="minorHAnsi" w:hAnsiTheme="minorHAnsi" w:cstheme="minorHAnsi"/>
                <w:sz w:val="18"/>
                <w:szCs w:val="18"/>
              </w:rPr>
            </w:pPr>
            <w:ins w:id="1073" w:author="Hannah McSorley" w:date="2020-08-05T02:53:00Z">
              <w:r w:rsidRPr="00A36AD1">
                <w:rPr>
                  <w:rFonts w:asciiTheme="minorHAnsi" w:hAnsiTheme="minorHAnsi" w:cstheme="minorHAnsi"/>
                  <w:sz w:val="18"/>
                  <w:szCs w:val="18"/>
                </w:rPr>
                <w:t>48.50635</w:t>
              </w:r>
            </w:ins>
          </w:p>
        </w:tc>
        <w:tc>
          <w:tcPr>
            <w:tcW w:w="0" w:type="auto"/>
            <w:gridSpan w:val="2"/>
            <w:tcBorders>
              <w:right w:val="dashed" w:sz="4" w:space="0" w:color="auto"/>
            </w:tcBorders>
          </w:tcPr>
          <w:p w14:paraId="74E0FBA4" w14:textId="77777777" w:rsidR="00D3555D" w:rsidRPr="00A36AD1" w:rsidRDefault="005D6F31" w:rsidP="004B49FF">
            <w:pPr>
              <w:spacing w:line="240" w:lineRule="auto"/>
              <w:rPr>
                <w:ins w:id="1074" w:author="Hannah McSorley" w:date="2020-08-05T02:53:00Z"/>
                <w:rFonts w:asciiTheme="minorHAnsi" w:hAnsiTheme="minorHAnsi" w:cstheme="minorHAnsi"/>
                <w:sz w:val="18"/>
                <w:szCs w:val="18"/>
              </w:rPr>
            </w:pPr>
            <w:ins w:id="1075" w:author="Hannah McSorley" w:date="2020-08-05T02:53:00Z">
              <w:r w:rsidRPr="00A36AD1">
                <w:rPr>
                  <w:rFonts w:asciiTheme="minorHAnsi" w:hAnsiTheme="minorHAnsi" w:cstheme="minorHAnsi"/>
                  <w:sz w:val="18"/>
                  <w:szCs w:val="18"/>
                </w:rPr>
                <w:t>48.5069</w:t>
              </w:r>
            </w:ins>
          </w:p>
        </w:tc>
        <w:tc>
          <w:tcPr>
            <w:tcW w:w="0" w:type="auto"/>
            <w:gridSpan w:val="2"/>
            <w:tcBorders>
              <w:left w:val="dashed" w:sz="4" w:space="0" w:color="auto"/>
            </w:tcBorders>
          </w:tcPr>
          <w:p w14:paraId="7622B225" w14:textId="77777777" w:rsidR="00D3555D" w:rsidRPr="00A36AD1" w:rsidRDefault="005D6F31" w:rsidP="004B49FF">
            <w:pPr>
              <w:spacing w:line="240" w:lineRule="auto"/>
              <w:rPr>
                <w:ins w:id="1076" w:author="Hannah McSorley" w:date="2020-08-05T02:53:00Z"/>
                <w:rFonts w:asciiTheme="minorHAnsi" w:hAnsiTheme="minorHAnsi" w:cstheme="minorHAnsi"/>
                <w:sz w:val="18"/>
                <w:szCs w:val="18"/>
              </w:rPr>
            </w:pPr>
            <w:ins w:id="1077" w:author="Hannah McSorley" w:date="2020-08-05T02:53:00Z">
              <w:r w:rsidRPr="00A36AD1">
                <w:rPr>
                  <w:rFonts w:asciiTheme="minorHAnsi" w:hAnsiTheme="minorHAnsi" w:cstheme="minorHAnsi"/>
                  <w:sz w:val="18"/>
                  <w:szCs w:val="18"/>
                </w:rPr>
                <w:t>48.58569</w:t>
              </w:r>
            </w:ins>
          </w:p>
        </w:tc>
        <w:tc>
          <w:tcPr>
            <w:tcW w:w="0" w:type="auto"/>
            <w:gridSpan w:val="2"/>
          </w:tcPr>
          <w:p w14:paraId="2C19211D" w14:textId="77777777" w:rsidR="00D3555D" w:rsidRPr="00A36AD1" w:rsidRDefault="005D6F31" w:rsidP="004B49FF">
            <w:pPr>
              <w:spacing w:line="240" w:lineRule="auto"/>
              <w:rPr>
                <w:ins w:id="1078" w:author="Hannah McSorley" w:date="2020-08-05T02:53:00Z"/>
                <w:rFonts w:asciiTheme="minorHAnsi" w:hAnsiTheme="minorHAnsi" w:cstheme="minorHAnsi"/>
                <w:sz w:val="18"/>
                <w:szCs w:val="18"/>
              </w:rPr>
            </w:pPr>
            <w:ins w:id="1079" w:author="Hannah McSorley" w:date="2020-08-05T02:53:00Z">
              <w:r w:rsidRPr="00A36AD1">
                <w:rPr>
                  <w:rFonts w:asciiTheme="minorHAnsi" w:hAnsiTheme="minorHAnsi" w:cstheme="minorHAnsi"/>
                  <w:sz w:val="18"/>
                  <w:szCs w:val="18"/>
                </w:rPr>
                <w:t>48.59123</w:t>
              </w:r>
            </w:ins>
          </w:p>
        </w:tc>
        <w:tc>
          <w:tcPr>
            <w:tcW w:w="0" w:type="auto"/>
            <w:tcBorders>
              <w:right w:val="dashed" w:sz="4" w:space="0" w:color="auto"/>
            </w:tcBorders>
          </w:tcPr>
          <w:p w14:paraId="5B18301F" w14:textId="77777777" w:rsidR="00D3555D" w:rsidRPr="00A36AD1" w:rsidRDefault="005D6F31" w:rsidP="004B49FF">
            <w:pPr>
              <w:spacing w:line="240" w:lineRule="auto"/>
              <w:rPr>
                <w:ins w:id="1080" w:author="Hannah McSorley" w:date="2020-08-05T02:53:00Z"/>
                <w:rFonts w:asciiTheme="minorHAnsi" w:hAnsiTheme="minorHAnsi" w:cstheme="minorHAnsi"/>
                <w:sz w:val="18"/>
                <w:szCs w:val="18"/>
              </w:rPr>
            </w:pPr>
            <w:ins w:id="1081" w:author="Hannah McSorley" w:date="2020-08-05T02:53:00Z">
              <w:r w:rsidRPr="00A36AD1">
                <w:rPr>
                  <w:rFonts w:asciiTheme="minorHAnsi" w:hAnsiTheme="minorHAnsi" w:cstheme="minorHAnsi"/>
                  <w:sz w:val="18"/>
                  <w:szCs w:val="18"/>
                </w:rPr>
                <w:t>48.51694</w:t>
              </w:r>
            </w:ins>
          </w:p>
        </w:tc>
        <w:tc>
          <w:tcPr>
            <w:tcW w:w="0" w:type="auto"/>
            <w:gridSpan w:val="2"/>
            <w:tcBorders>
              <w:left w:val="dashed" w:sz="4" w:space="0" w:color="auto"/>
            </w:tcBorders>
          </w:tcPr>
          <w:p w14:paraId="49FB0641" w14:textId="77777777" w:rsidR="00D3555D" w:rsidRPr="00A36AD1" w:rsidRDefault="005D6F31" w:rsidP="004B49FF">
            <w:pPr>
              <w:spacing w:line="240" w:lineRule="auto"/>
              <w:rPr>
                <w:ins w:id="1082" w:author="Hannah McSorley" w:date="2020-08-05T02:53:00Z"/>
                <w:rFonts w:asciiTheme="minorHAnsi" w:hAnsiTheme="minorHAnsi" w:cstheme="minorHAnsi"/>
                <w:sz w:val="18"/>
                <w:szCs w:val="18"/>
              </w:rPr>
            </w:pPr>
            <w:ins w:id="1083" w:author="Hannah McSorley" w:date="2020-08-05T02:53:00Z">
              <w:r w:rsidRPr="00A36AD1">
                <w:rPr>
                  <w:rFonts w:asciiTheme="minorHAnsi" w:hAnsiTheme="minorHAnsi" w:cstheme="minorHAnsi"/>
                  <w:sz w:val="18"/>
                  <w:szCs w:val="18"/>
                </w:rPr>
                <w:t>48.59677</w:t>
              </w:r>
            </w:ins>
          </w:p>
        </w:tc>
        <w:tc>
          <w:tcPr>
            <w:tcW w:w="0" w:type="auto"/>
            <w:gridSpan w:val="3"/>
          </w:tcPr>
          <w:p w14:paraId="3E2BC228" w14:textId="77777777" w:rsidR="00D3555D" w:rsidRPr="00A36AD1" w:rsidRDefault="005D6F31" w:rsidP="004B49FF">
            <w:pPr>
              <w:spacing w:line="240" w:lineRule="auto"/>
              <w:rPr>
                <w:ins w:id="1084" w:author="Hannah McSorley" w:date="2020-08-05T02:53:00Z"/>
                <w:rFonts w:asciiTheme="minorHAnsi" w:hAnsiTheme="minorHAnsi" w:cstheme="minorHAnsi"/>
                <w:sz w:val="18"/>
                <w:szCs w:val="18"/>
              </w:rPr>
            </w:pPr>
            <w:ins w:id="1085" w:author="Hannah McSorley" w:date="2020-08-05T02:53:00Z">
              <w:r w:rsidRPr="00A36AD1">
                <w:rPr>
                  <w:rFonts w:asciiTheme="minorHAnsi" w:hAnsiTheme="minorHAnsi" w:cstheme="minorHAnsi"/>
                  <w:sz w:val="18"/>
                  <w:szCs w:val="18"/>
                </w:rPr>
                <w:t>48.59179</w:t>
              </w:r>
            </w:ins>
          </w:p>
        </w:tc>
        <w:tc>
          <w:tcPr>
            <w:tcW w:w="0" w:type="auto"/>
          </w:tcPr>
          <w:p w14:paraId="2FC44A81" w14:textId="77777777" w:rsidR="00D3555D" w:rsidRPr="00A36AD1" w:rsidRDefault="005D6F31" w:rsidP="004B49FF">
            <w:pPr>
              <w:spacing w:line="240" w:lineRule="auto"/>
              <w:rPr>
                <w:ins w:id="1086" w:author="Hannah McSorley" w:date="2020-08-05T02:53:00Z"/>
                <w:rFonts w:asciiTheme="minorHAnsi" w:hAnsiTheme="minorHAnsi" w:cstheme="minorHAnsi"/>
                <w:sz w:val="18"/>
                <w:szCs w:val="18"/>
              </w:rPr>
            </w:pPr>
            <w:ins w:id="1087" w:author="Hannah McSorley" w:date="2020-08-05T02:53:00Z">
              <w:r w:rsidRPr="00A36AD1">
                <w:rPr>
                  <w:rFonts w:asciiTheme="minorHAnsi" w:hAnsiTheme="minorHAnsi" w:cstheme="minorHAnsi"/>
                  <w:sz w:val="18"/>
                  <w:szCs w:val="18"/>
                </w:rPr>
                <w:t>48.50678</w:t>
              </w:r>
            </w:ins>
          </w:p>
        </w:tc>
      </w:tr>
      <w:tr w:rsidR="00A36AD1" w:rsidRPr="00A36AD1" w14:paraId="6B3B6C5F" w14:textId="77777777" w:rsidTr="00A36AD1">
        <w:trPr>
          <w:ins w:id="1088" w:author="Hannah McSorley" w:date="2020-08-05T02:53:00Z"/>
        </w:trPr>
        <w:tc>
          <w:tcPr>
            <w:tcW w:w="0" w:type="auto"/>
            <w:gridSpan w:val="2"/>
            <w:tcBorders>
              <w:right w:val="single" w:sz="4" w:space="0" w:color="auto"/>
            </w:tcBorders>
            <w:shd w:val="clear" w:color="auto" w:fill="F2F2F2" w:themeFill="background1" w:themeFillShade="F2"/>
          </w:tcPr>
          <w:p w14:paraId="5CC8EDF1" w14:textId="77777777" w:rsidR="00D3555D" w:rsidRPr="00A36AD1" w:rsidRDefault="005D6F31" w:rsidP="004B49FF">
            <w:pPr>
              <w:spacing w:line="240" w:lineRule="auto"/>
              <w:rPr>
                <w:ins w:id="1089" w:author="Hannah McSorley" w:date="2020-08-05T02:53:00Z"/>
                <w:rFonts w:asciiTheme="minorHAnsi" w:hAnsiTheme="minorHAnsi" w:cstheme="minorHAnsi"/>
                <w:sz w:val="18"/>
                <w:szCs w:val="18"/>
              </w:rPr>
            </w:pPr>
            <w:ins w:id="1090" w:author="Hannah McSorley" w:date="2020-08-05T02:53:00Z">
              <w:r w:rsidRPr="00A36AD1">
                <w:rPr>
                  <w:rFonts w:asciiTheme="minorHAnsi" w:hAnsiTheme="minorHAnsi" w:cstheme="minorHAnsi"/>
                  <w:sz w:val="18"/>
                  <w:szCs w:val="18"/>
                </w:rPr>
                <w:t>Longitude</w:t>
              </w:r>
            </w:ins>
          </w:p>
        </w:tc>
        <w:tc>
          <w:tcPr>
            <w:tcW w:w="959" w:type="dxa"/>
            <w:gridSpan w:val="2"/>
            <w:tcBorders>
              <w:left w:val="single" w:sz="4" w:space="0" w:color="auto"/>
            </w:tcBorders>
            <w:shd w:val="clear" w:color="auto" w:fill="F2F2F2" w:themeFill="background1" w:themeFillShade="F2"/>
          </w:tcPr>
          <w:p w14:paraId="235D2A2B" w14:textId="77777777" w:rsidR="00D3555D" w:rsidRPr="00A36AD1" w:rsidRDefault="005D6F31" w:rsidP="004B49FF">
            <w:pPr>
              <w:spacing w:line="240" w:lineRule="auto"/>
              <w:rPr>
                <w:ins w:id="1091" w:author="Hannah McSorley" w:date="2020-08-05T02:53:00Z"/>
                <w:rFonts w:asciiTheme="minorHAnsi" w:hAnsiTheme="minorHAnsi" w:cstheme="minorHAnsi"/>
                <w:sz w:val="18"/>
                <w:szCs w:val="18"/>
              </w:rPr>
            </w:pPr>
            <w:ins w:id="1092" w:author="Hannah McSorley" w:date="2020-08-05T02:53:00Z">
              <w:r w:rsidRPr="00A36AD1">
                <w:rPr>
                  <w:rFonts w:asciiTheme="minorHAnsi" w:hAnsiTheme="minorHAnsi" w:cstheme="minorHAnsi"/>
                  <w:sz w:val="18"/>
                  <w:szCs w:val="18"/>
                </w:rPr>
                <w:t>-123.84397</w:t>
              </w:r>
            </w:ins>
          </w:p>
        </w:tc>
        <w:tc>
          <w:tcPr>
            <w:tcW w:w="959" w:type="dxa"/>
            <w:gridSpan w:val="2"/>
            <w:shd w:val="clear" w:color="auto" w:fill="F2F2F2" w:themeFill="background1" w:themeFillShade="F2"/>
          </w:tcPr>
          <w:p w14:paraId="48277183" w14:textId="77777777" w:rsidR="00D3555D" w:rsidRPr="00A36AD1" w:rsidRDefault="005D6F31" w:rsidP="004B49FF">
            <w:pPr>
              <w:spacing w:line="240" w:lineRule="auto"/>
              <w:rPr>
                <w:ins w:id="1093" w:author="Hannah McSorley" w:date="2020-08-05T02:53:00Z"/>
                <w:rFonts w:asciiTheme="minorHAnsi" w:hAnsiTheme="minorHAnsi" w:cstheme="minorHAnsi"/>
                <w:sz w:val="18"/>
                <w:szCs w:val="18"/>
              </w:rPr>
            </w:pPr>
            <w:ins w:id="1094" w:author="Hannah McSorley" w:date="2020-08-05T02:53:00Z">
              <w:r w:rsidRPr="00A36AD1">
                <w:rPr>
                  <w:rFonts w:asciiTheme="minorHAnsi" w:hAnsiTheme="minorHAnsi" w:cstheme="minorHAnsi"/>
                  <w:sz w:val="18"/>
                  <w:szCs w:val="18"/>
                </w:rPr>
                <w:t>-123.83995</w:t>
              </w:r>
            </w:ins>
          </w:p>
        </w:tc>
        <w:tc>
          <w:tcPr>
            <w:tcW w:w="0" w:type="auto"/>
            <w:gridSpan w:val="2"/>
            <w:shd w:val="clear" w:color="auto" w:fill="F2F2F2" w:themeFill="background1" w:themeFillShade="F2"/>
          </w:tcPr>
          <w:p w14:paraId="2C3A89C7" w14:textId="77777777" w:rsidR="00D3555D" w:rsidRPr="00A36AD1" w:rsidRDefault="005D6F31" w:rsidP="004B49FF">
            <w:pPr>
              <w:spacing w:line="240" w:lineRule="auto"/>
              <w:rPr>
                <w:ins w:id="1095" w:author="Hannah McSorley" w:date="2020-08-05T02:53:00Z"/>
                <w:rFonts w:asciiTheme="minorHAnsi" w:hAnsiTheme="minorHAnsi" w:cstheme="minorHAnsi"/>
                <w:sz w:val="18"/>
                <w:szCs w:val="18"/>
              </w:rPr>
            </w:pPr>
            <w:ins w:id="1096" w:author="Hannah McSorley" w:date="2020-08-05T02:53:00Z">
              <w:r w:rsidRPr="00A36AD1">
                <w:rPr>
                  <w:rFonts w:asciiTheme="minorHAnsi" w:hAnsiTheme="minorHAnsi" w:cstheme="minorHAnsi"/>
                  <w:sz w:val="18"/>
                  <w:szCs w:val="18"/>
                </w:rPr>
                <w:t>-123.82569</w:t>
              </w:r>
            </w:ins>
          </w:p>
        </w:tc>
        <w:tc>
          <w:tcPr>
            <w:tcW w:w="0" w:type="auto"/>
            <w:gridSpan w:val="2"/>
            <w:shd w:val="clear" w:color="auto" w:fill="F2F2F2" w:themeFill="background1" w:themeFillShade="F2"/>
          </w:tcPr>
          <w:p w14:paraId="5CC4734E" w14:textId="77777777" w:rsidR="00D3555D" w:rsidRPr="00A36AD1" w:rsidRDefault="005D6F31" w:rsidP="004B49FF">
            <w:pPr>
              <w:spacing w:line="240" w:lineRule="auto"/>
              <w:rPr>
                <w:ins w:id="1097" w:author="Hannah McSorley" w:date="2020-08-05T02:53:00Z"/>
                <w:rFonts w:asciiTheme="minorHAnsi" w:hAnsiTheme="minorHAnsi" w:cstheme="minorHAnsi"/>
                <w:sz w:val="18"/>
                <w:szCs w:val="18"/>
              </w:rPr>
            </w:pPr>
            <w:ins w:id="1098" w:author="Hannah McSorley" w:date="2020-08-05T02:53:00Z">
              <w:r w:rsidRPr="00A36AD1">
                <w:rPr>
                  <w:rFonts w:asciiTheme="minorHAnsi" w:hAnsiTheme="minorHAnsi" w:cstheme="minorHAnsi"/>
                  <w:sz w:val="18"/>
                  <w:szCs w:val="18"/>
                </w:rPr>
                <w:t>-123.77141</w:t>
              </w:r>
            </w:ins>
          </w:p>
        </w:tc>
        <w:tc>
          <w:tcPr>
            <w:tcW w:w="0" w:type="auto"/>
            <w:gridSpan w:val="2"/>
            <w:shd w:val="clear" w:color="auto" w:fill="F2F2F2" w:themeFill="background1" w:themeFillShade="F2"/>
          </w:tcPr>
          <w:p w14:paraId="77885345" w14:textId="77777777" w:rsidR="00D3555D" w:rsidRPr="00A36AD1" w:rsidRDefault="005D6F31" w:rsidP="004B49FF">
            <w:pPr>
              <w:spacing w:line="240" w:lineRule="auto"/>
              <w:rPr>
                <w:ins w:id="1099" w:author="Hannah McSorley" w:date="2020-08-05T02:53:00Z"/>
                <w:rFonts w:asciiTheme="minorHAnsi" w:hAnsiTheme="minorHAnsi" w:cstheme="minorHAnsi"/>
                <w:sz w:val="18"/>
                <w:szCs w:val="18"/>
              </w:rPr>
            </w:pPr>
            <w:ins w:id="1100" w:author="Hannah McSorley" w:date="2020-08-05T02:53:00Z">
              <w:r w:rsidRPr="00A36AD1">
                <w:rPr>
                  <w:rFonts w:asciiTheme="minorHAnsi" w:hAnsiTheme="minorHAnsi" w:cstheme="minorHAnsi"/>
                  <w:sz w:val="18"/>
                  <w:szCs w:val="18"/>
                </w:rPr>
                <w:t>-123.78618</w:t>
              </w:r>
            </w:ins>
          </w:p>
        </w:tc>
        <w:tc>
          <w:tcPr>
            <w:tcW w:w="0" w:type="auto"/>
            <w:gridSpan w:val="2"/>
            <w:tcBorders>
              <w:right w:val="dashed" w:sz="4" w:space="0" w:color="auto"/>
            </w:tcBorders>
            <w:shd w:val="clear" w:color="auto" w:fill="F2F2F2" w:themeFill="background1" w:themeFillShade="F2"/>
          </w:tcPr>
          <w:p w14:paraId="43EF7966" w14:textId="77777777" w:rsidR="00D3555D" w:rsidRPr="00A36AD1" w:rsidRDefault="005D6F31" w:rsidP="004B49FF">
            <w:pPr>
              <w:spacing w:line="240" w:lineRule="auto"/>
              <w:rPr>
                <w:ins w:id="1101" w:author="Hannah McSorley" w:date="2020-08-05T02:53:00Z"/>
                <w:rFonts w:asciiTheme="minorHAnsi" w:hAnsiTheme="minorHAnsi" w:cstheme="minorHAnsi"/>
                <w:sz w:val="18"/>
                <w:szCs w:val="18"/>
              </w:rPr>
            </w:pPr>
            <w:ins w:id="1102" w:author="Hannah McSorley" w:date="2020-08-05T02:53:00Z">
              <w:r w:rsidRPr="00A36AD1">
                <w:rPr>
                  <w:rFonts w:asciiTheme="minorHAnsi" w:hAnsiTheme="minorHAnsi" w:cstheme="minorHAnsi"/>
                  <w:sz w:val="18"/>
                  <w:szCs w:val="18"/>
                </w:rPr>
                <w:t>-123.768</w:t>
              </w:r>
            </w:ins>
          </w:p>
        </w:tc>
        <w:tc>
          <w:tcPr>
            <w:tcW w:w="0" w:type="auto"/>
            <w:gridSpan w:val="2"/>
            <w:tcBorders>
              <w:left w:val="dashed" w:sz="4" w:space="0" w:color="auto"/>
            </w:tcBorders>
            <w:shd w:val="clear" w:color="auto" w:fill="F2F2F2" w:themeFill="background1" w:themeFillShade="F2"/>
          </w:tcPr>
          <w:p w14:paraId="5511174B" w14:textId="77777777" w:rsidR="00D3555D" w:rsidRPr="00A36AD1" w:rsidRDefault="005D6F31" w:rsidP="004B49FF">
            <w:pPr>
              <w:spacing w:line="240" w:lineRule="auto"/>
              <w:rPr>
                <w:ins w:id="1103" w:author="Hannah McSorley" w:date="2020-08-05T02:53:00Z"/>
                <w:rFonts w:asciiTheme="minorHAnsi" w:hAnsiTheme="minorHAnsi" w:cstheme="minorHAnsi"/>
                <w:sz w:val="18"/>
                <w:szCs w:val="18"/>
              </w:rPr>
            </w:pPr>
            <w:ins w:id="1104" w:author="Hannah McSorley" w:date="2020-08-05T02:53:00Z">
              <w:r w:rsidRPr="00A36AD1">
                <w:rPr>
                  <w:rFonts w:asciiTheme="minorHAnsi" w:hAnsiTheme="minorHAnsi" w:cstheme="minorHAnsi"/>
                  <w:sz w:val="18"/>
                  <w:szCs w:val="18"/>
                </w:rPr>
                <w:t>-123.67354</w:t>
              </w:r>
            </w:ins>
          </w:p>
        </w:tc>
        <w:tc>
          <w:tcPr>
            <w:tcW w:w="0" w:type="auto"/>
            <w:gridSpan w:val="2"/>
            <w:shd w:val="clear" w:color="auto" w:fill="F2F2F2" w:themeFill="background1" w:themeFillShade="F2"/>
          </w:tcPr>
          <w:p w14:paraId="0BB77EE7" w14:textId="77777777" w:rsidR="00D3555D" w:rsidRPr="00A36AD1" w:rsidRDefault="005D6F31" w:rsidP="004B49FF">
            <w:pPr>
              <w:spacing w:line="240" w:lineRule="auto"/>
              <w:rPr>
                <w:ins w:id="1105" w:author="Hannah McSorley" w:date="2020-08-05T02:53:00Z"/>
                <w:rFonts w:asciiTheme="minorHAnsi" w:hAnsiTheme="minorHAnsi" w:cstheme="minorHAnsi"/>
                <w:sz w:val="18"/>
                <w:szCs w:val="18"/>
              </w:rPr>
            </w:pPr>
            <w:ins w:id="1106" w:author="Hannah McSorley" w:date="2020-08-05T02:53:00Z">
              <w:r w:rsidRPr="00A36AD1">
                <w:rPr>
                  <w:rFonts w:asciiTheme="minorHAnsi" w:hAnsiTheme="minorHAnsi" w:cstheme="minorHAnsi"/>
                  <w:sz w:val="18"/>
                  <w:szCs w:val="18"/>
                </w:rPr>
                <w:t>-123.72496</w:t>
              </w:r>
            </w:ins>
          </w:p>
        </w:tc>
        <w:tc>
          <w:tcPr>
            <w:tcW w:w="0" w:type="auto"/>
            <w:tcBorders>
              <w:right w:val="dashed" w:sz="4" w:space="0" w:color="auto"/>
            </w:tcBorders>
            <w:shd w:val="clear" w:color="auto" w:fill="F2F2F2" w:themeFill="background1" w:themeFillShade="F2"/>
          </w:tcPr>
          <w:p w14:paraId="198C118D" w14:textId="77777777" w:rsidR="00D3555D" w:rsidRPr="00A36AD1" w:rsidRDefault="005D6F31" w:rsidP="004B49FF">
            <w:pPr>
              <w:spacing w:line="240" w:lineRule="auto"/>
              <w:rPr>
                <w:ins w:id="1107" w:author="Hannah McSorley" w:date="2020-08-05T02:53:00Z"/>
                <w:rFonts w:asciiTheme="minorHAnsi" w:hAnsiTheme="minorHAnsi" w:cstheme="minorHAnsi"/>
                <w:sz w:val="18"/>
                <w:szCs w:val="18"/>
              </w:rPr>
            </w:pPr>
            <w:ins w:id="1108" w:author="Hannah McSorley" w:date="2020-08-05T02:53:00Z">
              <w:r w:rsidRPr="00A36AD1">
                <w:rPr>
                  <w:rFonts w:asciiTheme="minorHAnsi" w:hAnsiTheme="minorHAnsi" w:cstheme="minorHAnsi"/>
                  <w:sz w:val="18"/>
                  <w:szCs w:val="18"/>
                </w:rPr>
                <w:t>-123.72041</w:t>
              </w:r>
            </w:ins>
          </w:p>
        </w:tc>
        <w:tc>
          <w:tcPr>
            <w:tcW w:w="0" w:type="auto"/>
            <w:gridSpan w:val="2"/>
            <w:tcBorders>
              <w:left w:val="dashed" w:sz="4" w:space="0" w:color="auto"/>
            </w:tcBorders>
            <w:shd w:val="clear" w:color="auto" w:fill="F2F2F2" w:themeFill="background1" w:themeFillShade="F2"/>
          </w:tcPr>
          <w:p w14:paraId="2D8A1974" w14:textId="77777777" w:rsidR="00D3555D" w:rsidRPr="00A36AD1" w:rsidRDefault="005D6F31" w:rsidP="004B49FF">
            <w:pPr>
              <w:spacing w:line="240" w:lineRule="auto"/>
              <w:rPr>
                <w:ins w:id="1109" w:author="Hannah McSorley" w:date="2020-08-05T02:53:00Z"/>
                <w:rFonts w:asciiTheme="minorHAnsi" w:hAnsiTheme="minorHAnsi" w:cstheme="minorHAnsi"/>
                <w:sz w:val="18"/>
                <w:szCs w:val="18"/>
              </w:rPr>
            </w:pPr>
            <w:ins w:id="1110" w:author="Hannah McSorley" w:date="2020-08-05T02:53:00Z">
              <w:r w:rsidRPr="00A36AD1">
                <w:rPr>
                  <w:rFonts w:asciiTheme="minorHAnsi" w:hAnsiTheme="minorHAnsi" w:cstheme="minorHAnsi"/>
                  <w:sz w:val="18"/>
                  <w:szCs w:val="18"/>
                </w:rPr>
                <w:t>-123.79805</w:t>
              </w:r>
            </w:ins>
          </w:p>
        </w:tc>
        <w:tc>
          <w:tcPr>
            <w:tcW w:w="0" w:type="auto"/>
            <w:gridSpan w:val="3"/>
            <w:shd w:val="clear" w:color="auto" w:fill="F2F2F2" w:themeFill="background1" w:themeFillShade="F2"/>
          </w:tcPr>
          <w:p w14:paraId="25FF38B4" w14:textId="77777777" w:rsidR="00D3555D" w:rsidRPr="00A36AD1" w:rsidRDefault="005D6F31" w:rsidP="004B49FF">
            <w:pPr>
              <w:spacing w:line="240" w:lineRule="auto"/>
              <w:rPr>
                <w:ins w:id="1111" w:author="Hannah McSorley" w:date="2020-08-05T02:53:00Z"/>
                <w:rFonts w:asciiTheme="minorHAnsi" w:hAnsiTheme="minorHAnsi" w:cstheme="minorHAnsi"/>
                <w:sz w:val="18"/>
                <w:szCs w:val="18"/>
              </w:rPr>
            </w:pPr>
            <w:ins w:id="1112" w:author="Hannah McSorley" w:date="2020-08-05T02:53:00Z">
              <w:r w:rsidRPr="00A36AD1">
                <w:rPr>
                  <w:rFonts w:asciiTheme="minorHAnsi" w:hAnsiTheme="minorHAnsi" w:cstheme="minorHAnsi"/>
                  <w:sz w:val="18"/>
                  <w:szCs w:val="18"/>
                </w:rPr>
                <w:t>-123.76997</w:t>
              </w:r>
            </w:ins>
          </w:p>
        </w:tc>
        <w:tc>
          <w:tcPr>
            <w:tcW w:w="0" w:type="auto"/>
            <w:shd w:val="clear" w:color="auto" w:fill="F2F2F2" w:themeFill="background1" w:themeFillShade="F2"/>
          </w:tcPr>
          <w:p w14:paraId="4B2F28C2" w14:textId="77777777" w:rsidR="00D3555D" w:rsidRPr="00A36AD1" w:rsidRDefault="005D6F31" w:rsidP="004B49FF">
            <w:pPr>
              <w:spacing w:line="240" w:lineRule="auto"/>
              <w:rPr>
                <w:ins w:id="1113" w:author="Hannah McSorley" w:date="2020-08-05T02:53:00Z"/>
                <w:rFonts w:asciiTheme="minorHAnsi" w:hAnsiTheme="minorHAnsi" w:cstheme="minorHAnsi"/>
                <w:sz w:val="18"/>
                <w:szCs w:val="18"/>
              </w:rPr>
            </w:pPr>
            <w:ins w:id="1114" w:author="Hannah McSorley" w:date="2020-08-05T02:53:00Z">
              <w:r w:rsidRPr="00A36AD1">
                <w:rPr>
                  <w:rFonts w:asciiTheme="minorHAnsi" w:hAnsiTheme="minorHAnsi" w:cstheme="minorHAnsi"/>
                  <w:sz w:val="18"/>
                  <w:szCs w:val="18"/>
                </w:rPr>
                <w:t>-123.78181</w:t>
              </w:r>
            </w:ins>
          </w:p>
        </w:tc>
      </w:tr>
      <w:tr w:rsidR="00A36AD1" w:rsidRPr="00A36AD1" w14:paraId="72886BE8" w14:textId="77777777" w:rsidTr="00A36AD1">
        <w:trPr>
          <w:ins w:id="1115" w:author="Hannah McSorley" w:date="2020-08-05T02:53:00Z"/>
        </w:trPr>
        <w:tc>
          <w:tcPr>
            <w:tcW w:w="0" w:type="auto"/>
            <w:gridSpan w:val="2"/>
            <w:tcBorders>
              <w:right w:val="single" w:sz="4" w:space="0" w:color="auto"/>
            </w:tcBorders>
          </w:tcPr>
          <w:p w14:paraId="61B966CE" w14:textId="77777777" w:rsidR="00A36AD1" w:rsidRPr="00A36AD1" w:rsidRDefault="00A36AD1" w:rsidP="004B49FF">
            <w:pPr>
              <w:spacing w:line="240" w:lineRule="auto"/>
              <w:rPr>
                <w:ins w:id="1116" w:author="Hannah McSorley" w:date="2020-08-05T02:53:00Z"/>
                <w:rFonts w:asciiTheme="minorHAnsi" w:hAnsiTheme="minorHAnsi" w:cstheme="minorHAnsi"/>
                <w:sz w:val="18"/>
                <w:szCs w:val="18"/>
              </w:rPr>
            </w:pPr>
            <w:ins w:id="1117" w:author="Hannah McSorley" w:date="2020-08-05T02:53:00Z">
              <w:r w:rsidRPr="00A36AD1">
                <w:rPr>
                  <w:rFonts w:asciiTheme="minorHAnsi" w:hAnsiTheme="minorHAnsi" w:cstheme="minorHAnsi"/>
                  <w:sz w:val="18"/>
                  <w:szCs w:val="18"/>
                </w:rPr>
                <w:t>Sampling site type</w:t>
              </w:r>
            </w:ins>
          </w:p>
        </w:tc>
        <w:tc>
          <w:tcPr>
            <w:tcW w:w="0" w:type="auto"/>
            <w:gridSpan w:val="12"/>
            <w:tcBorders>
              <w:left w:val="single" w:sz="4" w:space="0" w:color="auto"/>
              <w:right w:val="dashed" w:sz="4" w:space="0" w:color="auto"/>
            </w:tcBorders>
          </w:tcPr>
          <w:p w14:paraId="20A9D510" w14:textId="77777777" w:rsidR="00A36AD1" w:rsidRPr="00A36AD1" w:rsidRDefault="00A36AD1" w:rsidP="00A36AD1">
            <w:pPr>
              <w:spacing w:line="240" w:lineRule="auto"/>
              <w:jc w:val="center"/>
              <w:rPr>
                <w:ins w:id="1118" w:author="Hannah McSorley" w:date="2020-08-05T02:53:00Z"/>
                <w:rFonts w:asciiTheme="minorHAnsi" w:hAnsiTheme="minorHAnsi" w:cstheme="minorHAnsi"/>
                <w:sz w:val="18"/>
                <w:szCs w:val="18"/>
              </w:rPr>
            </w:pPr>
            <w:ins w:id="1119" w:author="Hannah McSorley" w:date="2020-08-05T02:53:00Z">
              <w:r w:rsidRPr="00A36AD1">
                <w:rPr>
                  <w:rFonts w:asciiTheme="minorHAnsi" w:hAnsiTheme="minorHAnsi" w:cstheme="minorHAnsi"/>
                  <w:sz w:val="18"/>
                  <w:szCs w:val="18"/>
                </w:rPr>
                <w:t>Monitoring + synoptic</w:t>
              </w:r>
            </w:ins>
          </w:p>
          <w:p w14:paraId="2E5F93B1" w14:textId="77777777" w:rsidR="00A36AD1" w:rsidRPr="00A36AD1" w:rsidRDefault="00A36AD1" w:rsidP="00A36AD1">
            <w:pPr>
              <w:spacing w:line="240" w:lineRule="auto"/>
              <w:jc w:val="center"/>
              <w:rPr>
                <w:ins w:id="1120" w:author="Hannah McSorley" w:date="2020-08-05T02:53:00Z"/>
                <w:rFonts w:asciiTheme="minorHAnsi" w:hAnsiTheme="minorHAnsi" w:cstheme="minorHAnsi"/>
                <w:sz w:val="18"/>
                <w:szCs w:val="18"/>
              </w:rPr>
            </w:pPr>
          </w:p>
        </w:tc>
        <w:tc>
          <w:tcPr>
            <w:tcW w:w="0" w:type="auto"/>
            <w:gridSpan w:val="11"/>
            <w:tcBorders>
              <w:left w:val="dashed" w:sz="4" w:space="0" w:color="auto"/>
              <w:right w:val="dashed" w:sz="4" w:space="0" w:color="auto"/>
            </w:tcBorders>
          </w:tcPr>
          <w:p w14:paraId="23B1AEB7" w14:textId="77777777" w:rsidR="00A36AD1" w:rsidRPr="00A36AD1" w:rsidRDefault="00A36AD1" w:rsidP="00A36AD1">
            <w:pPr>
              <w:spacing w:line="240" w:lineRule="auto"/>
              <w:jc w:val="center"/>
              <w:rPr>
                <w:ins w:id="1121" w:author="Hannah McSorley" w:date="2020-08-05T02:53:00Z"/>
                <w:rFonts w:asciiTheme="minorHAnsi" w:hAnsiTheme="minorHAnsi" w:cstheme="minorHAnsi"/>
                <w:sz w:val="18"/>
                <w:szCs w:val="18"/>
              </w:rPr>
            </w:pPr>
            <w:ins w:id="1122" w:author="Hannah McSorley" w:date="2020-08-05T02:53:00Z">
              <w:r w:rsidRPr="00A36AD1">
                <w:rPr>
                  <w:rFonts w:asciiTheme="minorHAnsi" w:hAnsiTheme="minorHAnsi" w:cstheme="minorHAnsi"/>
                  <w:sz w:val="18"/>
                  <w:szCs w:val="18"/>
                </w:rPr>
                <w:t>Synoptic</w:t>
              </w:r>
            </w:ins>
          </w:p>
        </w:tc>
      </w:tr>
      <w:tr w:rsidR="00A36AD1" w:rsidRPr="00A36AD1" w14:paraId="3871810A" w14:textId="77777777" w:rsidTr="00A36AD1">
        <w:trPr>
          <w:ins w:id="1123" w:author="Hannah McSorley" w:date="2020-08-05T02:53:00Z"/>
        </w:trPr>
        <w:tc>
          <w:tcPr>
            <w:tcW w:w="0" w:type="auto"/>
            <w:gridSpan w:val="2"/>
            <w:tcBorders>
              <w:right w:val="single" w:sz="4" w:space="0" w:color="auto"/>
            </w:tcBorders>
            <w:shd w:val="clear" w:color="auto" w:fill="F2F2F2" w:themeFill="background1" w:themeFillShade="F2"/>
          </w:tcPr>
          <w:p w14:paraId="76A0A3C8" w14:textId="77777777" w:rsidR="00D3555D" w:rsidRPr="00A36AD1" w:rsidRDefault="005D6F31" w:rsidP="004B49FF">
            <w:pPr>
              <w:spacing w:line="240" w:lineRule="auto"/>
              <w:rPr>
                <w:ins w:id="1124" w:author="Hannah McSorley" w:date="2020-08-05T02:53:00Z"/>
                <w:rFonts w:asciiTheme="minorHAnsi" w:hAnsiTheme="minorHAnsi" w:cstheme="minorHAnsi"/>
                <w:sz w:val="18"/>
                <w:szCs w:val="18"/>
              </w:rPr>
            </w:pPr>
            <w:ins w:id="1125" w:author="Hannah McSorley" w:date="2020-08-05T02:53:00Z">
              <w:r w:rsidRPr="00A36AD1">
                <w:rPr>
                  <w:rFonts w:asciiTheme="minorHAnsi" w:hAnsiTheme="minorHAnsi" w:cstheme="minorHAnsi"/>
                  <w:sz w:val="18"/>
                  <w:szCs w:val="18"/>
                </w:rPr>
                <w:t>Monitoring site number</w:t>
              </w:r>
            </w:ins>
          </w:p>
        </w:tc>
        <w:tc>
          <w:tcPr>
            <w:tcW w:w="959" w:type="dxa"/>
            <w:gridSpan w:val="2"/>
            <w:tcBorders>
              <w:left w:val="single" w:sz="4" w:space="0" w:color="auto"/>
            </w:tcBorders>
            <w:shd w:val="clear" w:color="auto" w:fill="F2F2F2" w:themeFill="background1" w:themeFillShade="F2"/>
          </w:tcPr>
          <w:p w14:paraId="0BB81D48" w14:textId="77777777" w:rsidR="00D3555D" w:rsidRPr="00A36AD1" w:rsidRDefault="005D6F31" w:rsidP="004B49FF">
            <w:pPr>
              <w:spacing w:line="240" w:lineRule="auto"/>
              <w:rPr>
                <w:ins w:id="1126" w:author="Hannah McSorley" w:date="2020-08-05T02:53:00Z"/>
                <w:rFonts w:asciiTheme="minorHAnsi" w:hAnsiTheme="minorHAnsi" w:cstheme="minorHAnsi"/>
                <w:sz w:val="18"/>
                <w:szCs w:val="18"/>
              </w:rPr>
            </w:pPr>
            <w:ins w:id="1127" w:author="Hannah McSorley" w:date="2020-08-05T02:53:00Z">
              <w:r w:rsidRPr="00A36AD1">
                <w:rPr>
                  <w:rFonts w:asciiTheme="minorHAnsi" w:hAnsiTheme="minorHAnsi" w:cstheme="minorHAnsi"/>
                  <w:sz w:val="18"/>
                  <w:szCs w:val="18"/>
                </w:rPr>
                <w:t>1</w:t>
              </w:r>
            </w:ins>
          </w:p>
        </w:tc>
        <w:tc>
          <w:tcPr>
            <w:tcW w:w="959" w:type="dxa"/>
            <w:gridSpan w:val="2"/>
            <w:shd w:val="clear" w:color="auto" w:fill="F2F2F2" w:themeFill="background1" w:themeFillShade="F2"/>
          </w:tcPr>
          <w:p w14:paraId="3147FCBE" w14:textId="77777777" w:rsidR="00D3555D" w:rsidRPr="00A36AD1" w:rsidRDefault="005D6F31" w:rsidP="004B49FF">
            <w:pPr>
              <w:spacing w:line="240" w:lineRule="auto"/>
              <w:rPr>
                <w:ins w:id="1128" w:author="Hannah McSorley" w:date="2020-08-05T02:53:00Z"/>
                <w:rFonts w:asciiTheme="minorHAnsi" w:hAnsiTheme="minorHAnsi" w:cstheme="minorHAnsi"/>
                <w:sz w:val="18"/>
                <w:szCs w:val="18"/>
              </w:rPr>
            </w:pPr>
            <w:ins w:id="1129" w:author="Hannah McSorley" w:date="2020-08-05T02:53:00Z">
              <w:r w:rsidRPr="00A36AD1">
                <w:rPr>
                  <w:rFonts w:asciiTheme="minorHAnsi" w:hAnsiTheme="minorHAnsi" w:cstheme="minorHAnsi"/>
                  <w:sz w:val="18"/>
                  <w:szCs w:val="18"/>
                </w:rPr>
                <w:t>2</w:t>
              </w:r>
            </w:ins>
          </w:p>
        </w:tc>
        <w:tc>
          <w:tcPr>
            <w:tcW w:w="0" w:type="auto"/>
            <w:gridSpan w:val="2"/>
            <w:shd w:val="clear" w:color="auto" w:fill="F2F2F2" w:themeFill="background1" w:themeFillShade="F2"/>
          </w:tcPr>
          <w:p w14:paraId="31B7D798" w14:textId="77777777" w:rsidR="00D3555D" w:rsidRPr="00A36AD1" w:rsidRDefault="005D6F31" w:rsidP="004B49FF">
            <w:pPr>
              <w:spacing w:line="240" w:lineRule="auto"/>
              <w:rPr>
                <w:ins w:id="1130" w:author="Hannah McSorley" w:date="2020-08-05T02:53:00Z"/>
                <w:rFonts w:asciiTheme="minorHAnsi" w:hAnsiTheme="minorHAnsi" w:cstheme="minorHAnsi"/>
                <w:sz w:val="18"/>
                <w:szCs w:val="18"/>
              </w:rPr>
            </w:pPr>
            <w:ins w:id="1131" w:author="Hannah McSorley" w:date="2020-08-05T02:53:00Z">
              <w:r w:rsidRPr="00A36AD1">
                <w:rPr>
                  <w:rFonts w:asciiTheme="minorHAnsi" w:hAnsiTheme="minorHAnsi" w:cstheme="minorHAnsi"/>
                  <w:sz w:val="18"/>
                  <w:szCs w:val="18"/>
                </w:rPr>
                <w:t>3</w:t>
              </w:r>
            </w:ins>
          </w:p>
        </w:tc>
        <w:tc>
          <w:tcPr>
            <w:tcW w:w="0" w:type="auto"/>
            <w:gridSpan w:val="2"/>
            <w:shd w:val="clear" w:color="auto" w:fill="F2F2F2" w:themeFill="background1" w:themeFillShade="F2"/>
          </w:tcPr>
          <w:p w14:paraId="74D6C280" w14:textId="77777777" w:rsidR="00D3555D" w:rsidRPr="00A36AD1" w:rsidRDefault="005D6F31" w:rsidP="004B49FF">
            <w:pPr>
              <w:spacing w:line="240" w:lineRule="auto"/>
              <w:rPr>
                <w:ins w:id="1132" w:author="Hannah McSorley" w:date="2020-08-05T02:53:00Z"/>
                <w:rFonts w:asciiTheme="minorHAnsi" w:hAnsiTheme="minorHAnsi" w:cstheme="minorHAnsi"/>
                <w:sz w:val="18"/>
                <w:szCs w:val="18"/>
              </w:rPr>
            </w:pPr>
            <w:ins w:id="1133" w:author="Hannah McSorley" w:date="2020-08-05T02:53:00Z">
              <w:r w:rsidRPr="00A36AD1">
                <w:rPr>
                  <w:rFonts w:asciiTheme="minorHAnsi" w:hAnsiTheme="minorHAnsi" w:cstheme="minorHAnsi"/>
                  <w:sz w:val="18"/>
                  <w:szCs w:val="18"/>
                </w:rPr>
                <w:t>4</w:t>
              </w:r>
            </w:ins>
          </w:p>
        </w:tc>
        <w:tc>
          <w:tcPr>
            <w:tcW w:w="0" w:type="auto"/>
            <w:gridSpan w:val="2"/>
            <w:shd w:val="clear" w:color="auto" w:fill="F2F2F2" w:themeFill="background1" w:themeFillShade="F2"/>
          </w:tcPr>
          <w:p w14:paraId="6DF091FF" w14:textId="77777777" w:rsidR="00D3555D" w:rsidRPr="00A36AD1" w:rsidRDefault="005D6F31" w:rsidP="004B49FF">
            <w:pPr>
              <w:spacing w:line="240" w:lineRule="auto"/>
              <w:rPr>
                <w:ins w:id="1134" w:author="Hannah McSorley" w:date="2020-08-05T02:53:00Z"/>
                <w:rFonts w:asciiTheme="minorHAnsi" w:hAnsiTheme="minorHAnsi" w:cstheme="minorHAnsi"/>
                <w:sz w:val="18"/>
                <w:szCs w:val="18"/>
              </w:rPr>
            </w:pPr>
            <w:ins w:id="1135" w:author="Hannah McSorley" w:date="2020-08-05T02:53:00Z">
              <w:r w:rsidRPr="00A36AD1">
                <w:rPr>
                  <w:rFonts w:asciiTheme="minorHAnsi" w:hAnsiTheme="minorHAnsi" w:cstheme="minorHAnsi"/>
                  <w:sz w:val="18"/>
                  <w:szCs w:val="18"/>
                </w:rPr>
                <w:t>5</w:t>
              </w:r>
            </w:ins>
          </w:p>
        </w:tc>
        <w:tc>
          <w:tcPr>
            <w:tcW w:w="0" w:type="auto"/>
            <w:gridSpan w:val="2"/>
            <w:tcBorders>
              <w:right w:val="dashed" w:sz="4" w:space="0" w:color="auto"/>
            </w:tcBorders>
            <w:shd w:val="clear" w:color="auto" w:fill="F2F2F2" w:themeFill="background1" w:themeFillShade="F2"/>
          </w:tcPr>
          <w:p w14:paraId="411DDA40" w14:textId="77777777" w:rsidR="00D3555D" w:rsidRPr="00A36AD1" w:rsidRDefault="005D6F31" w:rsidP="004B49FF">
            <w:pPr>
              <w:spacing w:line="240" w:lineRule="auto"/>
              <w:rPr>
                <w:ins w:id="1136" w:author="Hannah McSorley" w:date="2020-08-05T02:53:00Z"/>
                <w:rFonts w:asciiTheme="minorHAnsi" w:hAnsiTheme="minorHAnsi" w:cstheme="minorHAnsi"/>
                <w:sz w:val="18"/>
                <w:szCs w:val="18"/>
              </w:rPr>
            </w:pPr>
            <w:ins w:id="1137" w:author="Hannah McSorley" w:date="2020-08-05T02:53:00Z">
              <w:r w:rsidRPr="00A36AD1">
                <w:rPr>
                  <w:rFonts w:asciiTheme="minorHAnsi" w:hAnsiTheme="minorHAnsi" w:cstheme="minorHAnsi"/>
                  <w:sz w:val="18"/>
                  <w:szCs w:val="18"/>
                </w:rPr>
                <w:t>6</w:t>
              </w:r>
            </w:ins>
          </w:p>
        </w:tc>
        <w:tc>
          <w:tcPr>
            <w:tcW w:w="0" w:type="auto"/>
            <w:gridSpan w:val="2"/>
            <w:tcBorders>
              <w:left w:val="dashed" w:sz="4" w:space="0" w:color="auto"/>
            </w:tcBorders>
            <w:shd w:val="clear" w:color="auto" w:fill="F2F2F2" w:themeFill="background1" w:themeFillShade="F2"/>
          </w:tcPr>
          <w:p w14:paraId="314A9168" w14:textId="77777777" w:rsidR="00D3555D" w:rsidRPr="00A36AD1" w:rsidRDefault="005D6F31" w:rsidP="004B49FF">
            <w:pPr>
              <w:spacing w:line="240" w:lineRule="auto"/>
              <w:rPr>
                <w:ins w:id="1138" w:author="Hannah McSorley" w:date="2020-08-05T02:53:00Z"/>
                <w:rFonts w:asciiTheme="minorHAnsi" w:hAnsiTheme="minorHAnsi" w:cstheme="minorHAnsi"/>
                <w:sz w:val="18"/>
                <w:szCs w:val="18"/>
              </w:rPr>
            </w:pPr>
            <w:ins w:id="1139" w:author="Hannah McSorley" w:date="2020-08-05T02:53:00Z">
              <w:r w:rsidRPr="00A36AD1">
                <w:rPr>
                  <w:rFonts w:asciiTheme="minorHAnsi" w:hAnsiTheme="minorHAnsi" w:cstheme="minorHAnsi"/>
                  <w:sz w:val="18"/>
                  <w:szCs w:val="18"/>
                </w:rPr>
                <w:t>-</w:t>
              </w:r>
            </w:ins>
          </w:p>
        </w:tc>
        <w:tc>
          <w:tcPr>
            <w:tcW w:w="0" w:type="auto"/>
            <w:gridSpan w:val="2"/>
            <w:shd w:val="clear" w:color="auto" w:fill="F2F2F2" w:themeFill="background1" w:themeFillShade="F2"/>
          </w:tcPr>
          <w:p w14:paraId="14B9198D" w14:textId="77777777" w:rsidR="00D3555D" w:rsidRPr="00A36AD1" w:rsidRDefault="005D6F31" w:rsidP="004B49FF">
            <w:pPr>
              <w:spacing w:line="240" w:lineRule="auto"/>
              <w:rPr>
                <w:ins w:id="1140" w:author="Hannah McSorley" w:date="2020-08-05T02:53:00Z"/>
                <w:rFonts w:asciiTheme="minorHAnsi" w:hAnsiTheme="minorHAnsi" w:cstheme="minorHAnsi"/>
                <w:sz w:val="18"/>
                <w:szCs w:val="18"/>
              </w:rPr>
            </w:pPr>
            <w:ins w:id="1141" w:author="Hannah McSorley" w:date="2020-08-05T02:53:00Z">
              <w:r w:rsidRPr="00A36AD1">
                <w:rPr>
                  <w:rFonts w:asciiTheme="minorHAnsi" w:hAnsiTheme="minorHAnsi" w:cstheme="minorHAnsi"/>
                  <w:sz w:val="18"/>
                  <w:szCs w:val="18"/>
                </w:rPr>
                <w:t>-</w:t>
              </w:r>
            </w:ins>
          </w:p>
        </w:tc>
        <w:tc>
          <w:tcPr>
            <w:tcW w:w="0" w:type="auto"/>
            <w:tcBorders>
              <w:right w:val="dashed" w:sz="4" w:space="0" w:color="auto"/>
            </w:tcBorders>
            <w:shd w:val="clear" w:color="auto" w:fill="F2F2F2" w:themeFill="background1" w:themeFillShade="F2"/>
          </w:tcPr>
          <w:p w14:paraId="1C15F6BD" w14:textId="77777777" w:rsidR="00D3555D" w:rsidRPr="00A36AD1" w:rsidRDefault="005D6F31" w:rsidP="004B49FF">
            <w:pPr>
              <w:spacing w:line="240" w:lineRule="auto"/>
              <w:rPr>
                <w:ins w:id="1142" w:author="Hannah McSorley" w:date="2020-08-05T02:53:00Z"/>
                <w:rFonts w:asciiTheme="minorHAnsi" w:hAnsiTheme="minorHAnsi" w:cstheme="minorHAnsi"/>
                <w:sz w:val="18"/>
                <w:szCs w:val="18"/>
              </w:rPr>
            </w:pPr>
            <w:ins w:id="1143" w:author="Hannah McSorley" w:date="2020-08-05T02:53:00Z">
              <w:r w:rsidRPr="00A36AD1">
                <w:rPr>
                  <w:rFonts w:asciiTheme="minorHAnsi" w:hAnsiTheme="minorHAnsi" w:cstheme="minorHAnsi"/>
                  <w:sz w:val="18"/>
                  <w:szCs w:val="18"/>
                </w:rPr>
                <w:t>-</w:t>
              </w:r>
            </w:ins>
          </w:p>
        </w:tc>
        <w:tc>
          <w:tcPr>
            <w:tcW w:w="0" w:type="auto"/>
            <w:gridSpan w:val="2"/>
            <w:tcBorders>
              <w:left w:val="dashed" w:sz="4" w:space="0" w:color="auto"/>
            </w:tcBorders>
            <w:shd w:val="clear" w:color="auto" w:fill="F2F2F2" w:themeFill="background1" w:themeFillShade="F2"/>
          </w:tcPr>
          <w:p w14:paraId="11A77333" w14:textId="77777777" w:rsidR="00D3555D" w:rsidRPr="00A36AD1" w:rsidRDefault="005D6F31" w:rsidP="004B49FF">
            <w:pPr>
              <w:spacing w:line="240" w:lineRule="auto"/>
              <w:rPr>
                <w:ins w:id="1144" w:author="Hannah McSorley" w:date="2020-08-05T02:53:00Z"/>
                <w:rFonts w:asciiTheme="minorHAnsi" w:hAnsiTheme="minorHAnsi" w:cstheme="minorHAnsi"/>
                <w:sz w:val="18"/>
                <w:szCs w:val="18"/>
              </w:rPr>
            </w:pPr>
            <w:ins w:id="1145" w:author="Hannah McSorley" w:date="2020-08-05T02:53:00Z">
              <w:r w:rsidRPr="00A36AD1">
                <w:rPr>
                  <w:rFonts w:asciiTheme="minorHAnsi" w:hAnsiTheme="minorHAnsi" w:cstheme="minorHAnsi"/>
                  <w:sz w:val="18"/>
                  <w:szCs w:val="18"/>
                </w:rPr>
                <w:t>-</w:t>
              </w:r>
            </w:ins>
          </w:p>
        </w:tc>
        <w:tc>
          <w:tcPr>
            <w:tcW w:w="0" w:type="auto"/>
            <w:gridSpan w:val="3"/>
            <w:shd w:val="clear" w:color="auto" w:fill="F2F2F2" w:themeFill="background1" w:themeFillShade="F2"/>
          </w:tcPr>
          <w:p w14:paraId="5FFB2A64" w14:textId="77777777" w:rsidR="00D3555D" w:rsidRPr="00A36AD1" w:rsidRDefault="005D6F31" w:rsidP="004B49FF">
            <w:pPr>
              <w:spacing w:line="240" w:lineRule="auto"/>
              <w:rPr>
                <w:ins w:id="1146" w:author="Hannah McSorley" w:date="2020-08-05T02:53:00Z"/>
                <w:rFonts w:asciiTheme="minorHAnsi" w:hAnsiTheme="minorHAnsi" w:cstheme="minorHAnsi"/>
                <w:sz w:val="18"/>
                <w:szCs w:val="18"/>
              </w:rPr>
            </w:pPr>
            <w:ins w:id="1147" w:author="Hannah McSorley" w:date="2020-08-05T02:53:00Z">
              <w:r w:rsidRPr="00A36AD1">
                <w:rPr>
                  <w:rFonts w:asciiTheme="minorHAnsi" w:hAnsiTheme="minorHAnsi" w:cstheme="minorHAnsi"/>
                  <w:sz w:val="18"/>
                  <w:szCs w:val="18"/>
                </w:rPr>
                <w:t>-</w:t>
              </w:r>
            </w:ins>
          </w:p>
        </w:tc>
        <w:tc>
          <w:tcPr>
            <w:tcW w:w="0" w:type="auto"/>
            <w:shd w:val="clear" w:color="auto" w:fill="F2F2F2" w:themeFill="background1" w:themeFillShade="F2"/>
          </w:tcPr>
          <w:p w14:paraId="41962761" w14:textId="77777777" w:rsidR="00D3555D" w:rsidRPr="00A36AD1" w:rsidRDefault="005D6F31" w:rsidP="004B49FF">
            <w:pPr>
              <w:spacing w:line="240" w:lineRule="auto"/>
              <w:rPr>
                <w:ins w:id="1148" w:author="Hannah McSorley" w:date="2020-08-05T02:53:00Z"/>
                <w:rFonts w:asciiTheme="minorHAnsi" w:hAnsiTheme="minorHAnsi" w:cstheme="minorHAnsi"/>
                <w:sz w:val="18"/>
                <w:szCs w:val="18"/>
              </w:rPr>
            </w:pPr>
            <w:ins w:id="1149" w:author="Hannah McSorley" w:date="2020-08-05T02:53:00Z">
              <w:r w:rsidRPr="00A36AD1">
                <w:rPr>
                  <w:rFonts w:asciiTheme="minorHAnsi" w:hAnsiTheme="minorHAnsi" w:cstheme="minorHAnsi"/>
                  <w:sz w:val="18"/>
                  <w:szCs w:val="18"/>
                </w:rPr>
                <w:t>-</w:t>
              </w:r>
            </w:ins>
          </w:p>
        </w:tc>
      </w:tr>
      <w:tr w:rsidR="00A36AD1" w:rsidRPr="00A36AD1" w14:paraId="6FB1AB75" w14:textId="77777777" w:rsidTr="00A36AD1">
        <w:trPr>
          <w:ins w:id="1150" w:author="Hannah McSorley" w:date="2020-08-05T02:53:00Z"/>
        </w:trPr>
        <w:tc>
          <w:tcPr>
            <w:tcW w:w="0" w:type="auto"/>
            <w:gridSpan w:val="2"/>
            <w:tcBorders>
              <w:right w:val="single" w:sz="4" w:space="0" w:color="auto"/>
            </w:tcBorders>
          </w:tcPr>
          <w:p w14:paraId="75703D70" w14:textId="77777777" w:rsidR="00A36AD1" w:rsidRPr="00A36AD1" w:rsidRDefault="00A36AD1" w:rsidP="004B49FF">
            <w:pPr>
              <w:spacing w:line="240" w:lineRule="auto"/>
              <w:rPr>
                <w:ins w:id="1151" w:author="Hannah McSorley" w:date="2020-08-05T02:53:00Z"/>
                <w:rFonts w:asciiTheme="minorHAnsi" w:hAnsiTheme="minorHAnsi" w:cstheme="minorHAnsi"/>
                <w:sz w:val="18"/>
                <w:szCs w:val="18"/>
              </w:rPr>
            </w:pPr>
            <w:ins w:id="1152" w:author="Hannah McSorley" w:date="2020-08-05T02:53:00Z">
              <w:r w:rsidRPr="00A36AD1">
                <w:rPr>
                  <w:rFonts w:asciiTheme="minorHAnsi" w:hAnsiTheme="minorHAnsi" w:cstheme="minorHAnsi"/>
                  <w:sz w:val="18"/>
                  <w:szCs w:val="18"/>
                </w:rPr>
                <w:t>Interest / characteristic</w:t>
              </w:r>
            </w:ins>
          </w:p>
        </w:tc>
        <w:tc>
          <w:tcPr>
            <w:tcW w:w="0" w:type="auto"/>
            <w:gridSpan w:val="4"/>
            <w:tcBorders>
              <w:left w:val="single" w:sz="4" w:space="0" w:color="auto"/>
            </w:tcBorders>
          </w:tcPr>
          <w:p w14:paraId="6DF1E599" w14:textId="77777777" w:rsidR="00A36AD1" w:rsidRDefault="00A36AD1" w:rsidP="00A36AD1">
            <w:pPr>
              <w:spacing w:line="240" w:lineRule="auto"/>
              <w:jc w:val="center"/>
              <w:rPr>
                <w:ins w:id="1153" w:author="Hannah McSorley" w:date="2020-08-05T02:53:00Z"/>
                <w:rFonts w:asciiTheme="minorHAnsi" w:hAnsiTheme="minorHAnsi" w:cstheme="minorHAnsi"/>
                <w:sz w:val="18"/>
                <w:szCs w:val="18"/>
              </w:rPr>
            </w:pPr>
            <w:ins w:id="1154" w:author="Hannah McSorley" w:date="2020-08-05T02:53:00Z">
              <w:r w:rsidRPr="00A36AD1">
                <w:rPr>
                  <w:rFonts w:asciiTheme="minorHAnsi" w:hAnsiTheme="minorHAnsi" w:cstheme="minorHAnsi"/>
                  <w:sz w:val="18"/>
                  <w:szCs w:val="18"/>
                </w:rPr>
                <w:t xml:space="preserve">Headwaters </w:t>
              </w:r>
            </w:ins>
          </w:p>
          <w:p w14:paraId="74021EC8" w14:textId="77777777" w:rsidR="00A36AD1" w:rsidRPr="00A36AD1" w:rsidRDefault="00A36AD1" w:rsidP="00A36AD1">
            <w:pPr>
              <w:spacing w:line="240" w:lineRule="auto"/>
              <w:jc w:val="center"/>
              <w:rPr>
                <w:ins w:id="1155" w:author="Hannah McSorley" w:date="2020-08-05T02:53:00Z"/>
                <w:rFonts w:asciiTheme="minorHAnsi" w:hAnsiTheme="minorHAnsi" w:cstheme="minorHAnsi"/>
                <w:sz w:val="18"/>
                <w:szCs w:val="18"/>
              </w:rPr>
            </w:pPr>
            <w:ins w:id="1156" w:author="Hannah McSorley" w:date="2020-08-05T02:53:00Z">
              <w:r w:rsidRPr="00A36AD1">
                <w:rPr>
                  <w:rFonts w:asciiTheme="minorHAnsi" w:hAnsiTheme="minorHAnsi" w:cstheme="minorHAnsi"/>
                  <w:sz w:val="18"/>
                  <w:szCs w:val="18"/>
                </w:rPr>
                <w:t>(Leech Rv.)</w:t>
              </w:r>
            </w:ins>
          </w:p>
        </w:tc>
        <w:tc>
          <w:tcPr>
            <w:tcW w:w="0" w:type="auto"/>
            <w:gridSpan w:val="2"/>
          </w:tcPr>
          <w:p w14:paraId="1063D6C5" w14:textId="77777777" w:rsidR="00A36AD1" w:rsidRPr="00A36AD1" w:rsidRDefault="00A36AD1" w:rsidP="004B49FF">
            <w:pPr>
              <w:spacing w:line="240" w:lineRule="auto"/>
              <w:rPr>
                <w:ins w:id="1157" w:author="Hannah McSorley" w:date="2020-08-05T02:53:00Z"/>
                <w:rFonts w:asciiTheme="minorHAnsi" w:hAnsiTheme="minorHAnsi" w:cstheme="minorHAnsi"/>
                <w:sz w:val="18"/>
                <w:szCs w:val="18"/>
              </w:rPr>
            </w:pPr>
            <w:ins w:id="1158" w:author="Hannah McSorley" w:date="2020-08-05T02:53:00Z">
              <w:r w:rsidRPr="00A36AD1">
                <w:rPr>
                  <w:rFonts w:asciiTheme="minorHAnsi" w:hAnsiTheme="minorHAnsi" w:cstheme="minorHAnsi"/>
                  <w:sz w:val="18"/>
                  <w:szCs w:val="18"/>
                </w:rPr>
                <w:t>Leech Rv. head</w:t>
              </w:r>
            </w:ins>
          </w:p>
        </w:tc>
        <w:tc>
          <w:tcPr>
            <w:tcW w:w="0" w:type="auto"/>
            <w:gridSpan w:val="4"/>
          </w:tcPr>
          <w:p w14:paraId="6132FDA2" w14:textId="77777777" w:rsidR="00A36AD1" w:rsidRPr="00A36AD1" w:rsidRDefault="00A36AD1" w:rsidP="00A36AD1">
            <w:pPr>
              <w:spacing w:line="240" w:lineRule="auto"/>
              <w:jc w:val="center"/>
              <w:rPr>
                <w:ins w:id="1159" w:author="Hannah McSorley" w:date="2020-08-05T02:53:00Z"/>
                <w:rFonts w:asciiTheme="minorHAnsi" w:hAnsiTheme="minorHAnsi" w:cstheme="minorHAnsi"/>
                <w:sz w:val="18"/>
                <w:szCs w:val="18"/>
              </w:rPr>
            </w:pPr>
            <w:ins w:id="1160" w:author="Hannah McSorley" w:date="2020-08-05T02:53:00Z">
              <w:r w:rsidRPr="00A36AD1">
                <w:rPr>
                  <w:rFonts w:asciiTheme="minorHAnsi" w:hAnsiTheme="minorHAnsi" w:cstheme="minorHAnsi"/>
                  <w:sz w:val="18"/>
                  <w:szCs w:val="18"/>
                </w:rPr>
                <w:t>Main tributar</w:t>
              </w:r>
              <w:r>
                <w:rPr>
                  <w:rFonts w:asciiTheme="minorHAnsi" w:hAnsiTheme="minorHAnsi" w:cstheme="minorHAnsi"/>
                  <w:sz w:val="18"/>
                  <w:szCs w:val="18"/>
                </w:rPr>
                <w:t>ies</w:t>
              </w:r>
              <w:r w:rsidRPr="00A36AD1">
                <w:rPr>
                  <w:rFonts w:asciiTheme="minorHAnsi" w:hAnsiTheme="minorHAnsi" w:cstheme="minorHAnsi"/>
                  <w:sz w:val="18"/>
                  <w:szCs w:val="18"/>
                </w:rPr>
                <w:t xml:space="preserve"> to Leech Rv.</w:t>
              </w:r>
            </w:ins>
          </w:p>
        </w:tc>
        <w:tc>
          <w:tcPr>
            <w:tcW w:w="0" w:type="auto"/>
            <w:gridSpan w:val="2"/>
            <w:tcBorders>
              <w:right w:val="dashed" w:sz="4" w:space="0" w:color="auto"/>
            </w:tcBorders>
          </w:tcPr>
          <w:p w14:paraId="7C392749" w14:textId="77777777" w:rsidR="00A36AD1" w:rsidRPr="00A36AD1" w:rsidRDefault="00A36AD1" w:rsidP="004B49FF">
            <w:pPr>
              <w:spacing w:line="240" w:lineRule="auto"/>
              <w:rPr>
                <w:ins w:id="1161" w:author="Hannah McSorley" w:date="2020-08-05T02:53:00Z"/>
                <w:rFonts w:asciiTheme="minorHAnsi" w:hAnsiTheme="minorHAnsi" w:cstheme="minorHAnsi"/>
                <w:sz w:val="18"/>
                <w:szCs w:val="18"/>
              </w:rPr>
            </w:pPr>
            <w:ins w:id="1162" w:author="Hannah McSorley" w:date="2020-08-05T02:53:00Z">
              <w:r w:rsidRPr="00A36AD1">
                <w:rPr>
                  <w:rFonts w:asciiTheme="minorHAnsi" w:hAnsiTheme="minorHAnsi" w:cstheme="minorHAnsi"/>
                  <w:sz w:val="18"/>
                  <w:szCs w:val="18"/>
                </w:rPr>
                <w:t>Mainstem</w:t>
              </w:r>
              <w:r>
                <w:rPr>
                  <w:rFonts w:asciiTheme="minorHAnsi" w:hAnsiTheme="minorHAnsi" w:cstheme="minorHAnsi"/>
                  <w:sz w:val="18"/>
                  <w:szCs w:val="18"/>
                </w:rPr>
                <w:t>/</w:t>
              </w:r>
              <w:r w:rsidRPr="00A36AD1">
                <w:rPr>
                  <w:rFonts w:asciiTheme="minorHAnsi" w:hAnsiTheme="minorHAnsi" w:cstheme="minorHAnsi"/>
                  <w:sz w:val="18"/>
                  <w:szCs w:val="18"/>
                </w:rPr>
                <w:t xml:space="preserve"> future diversion point</w:t>
              </w:r>
            </w:ins>
          </w:p>
        </w:tc>
        <w:tc>
          <w:tcPr>
            <w:tcW w:w="0" w:type="auto"/>
            <w:gridSpan w:val="2"/>
            <w:tcBorders>
              <w:left w:val="dashed" w:sz="4" w:space="0" w:color="auto"/>
            </w:tcBorders>
          </w:tcPr>
          <w:p w14:paraId="37A509E4" w14:textId="77777777" w:rsidR="00A36AD1" w:rsidRPr="00A36AD1" w:rsidRDefault="00A36AD1" w:rsidP="004B49FF">
            <w:pPr>
              <w:spacing w:line="240" w:lineRule="auto"/>
              <w:rPr>
                <w:ins w:id="1163" w:author="Hannah McSorley" w:date="2020-08-05T02:53:00Z"/>
                <w:rFonts w:asciiTheme="minorHAnsi" w:hAnsiTheme="minorHAnsi" w:cstheme="minorHAnsi"/>
                <w:sz w:val="18"/>
                <w:szCs w:val="18"/>
              </w:rPr>
            </w:pPr>
            <w:ins w:id="1164" w:author="Hannah McSorley" w:date="2020-08-05T02:53:00Z">
              <w:r w:rsidRPr="00A36AD1">
                <w:rPr>
                  <w:rFonts w:asciiTheme="minorHAnsi" w:hAnsiTheme="minorHAnsi" w:cstheme="minorHAnsi"/>
                  <w:sz w:val="18"/>
                  <w:szCs w:val="18"/>
                </w:rPr>
                <w:t>2nd largest tributary to Sooke Reservoir</w:t>
              </w:r>
            </w:ins>
          </w:p>
        </w:tc>
        <w:tc>
          <w:tcPr>
            <w:tcW w:w="0" w:type="auto"/>
            <w:gridSpan w:val="2"/>
          </w:tcPr>
          <w:p w14:paraId="517938BC" w14:textId="77777777" w:rsidR="00A36AD1" w:rsidRPr="00A36AD1" w:rsidRDefault="00A36AD1" w:rsidP="004B49FF">
            <w:pPr>
              <w:spacing w:line="240" w:lineRule="auto"/>
              <w:rPr>
                <w:ins w:id="1165" w:author="Hannah McSorley" w:date="2020-08-05T02:53:00Z"/>
                <w:rFonts w:asciiTheme="minorHAnsi" w:hAnsiTheme="minorHAnsi" w:cstheme="minorHAnsi"/>
                <w:sz w:val="18"/>
                <w:szCs w:val="18"/>
              </w:rPr>
            </w:pPr>
            <w:ins w:id="1166" w:author="Hannah McSorley" w:date="2020-08-05T02:53:00Z">
              <w:r w:rsidRPr="00A36AD1">
                <w:rPr>
                  <w:rFonts w:asciiTheme="minorHAnsi" w:hAnsiTheme="minorHAnsi" w:cstheme="minorHAnsi"/>
                  <w:sz w:val="18"/>
                  <w:szCs w:val="18"/>
                </w:rPr>
                <w:t>Largest tributary to Sooke Reservoir</w:t>
              </w:r>
            </w:ins>
          </w:p>
        </w:tc>
        <w:tc>
          <w:tcPr>
            <w:tcW w:w="0" w:type="auto"/>
            <w:tcBorders>
              <w:right w:val="dashed" w:sz="4" w:space="0" w:color="auto"/>
            </w:tcBorders>
          </w:tcPr>
          <w:p w14:paraId="32825406" w14:textId="77777777" w:rsidR="00A36AD1" w:rsidRPr="00A36AD1" w:rsidRDefault="00A36AD1" w:rsidP="004B49FF">
            <w:pPr>
              <w:spacing w:line="240" w:lineRule="auto"/>
              <w:rPr>
                <w:ins w:id="1167" w:author="Hannah McSorley" w:date="2020-08-05T02:53:00Z"/>
                <w:rFonts w:asciiTheme="minorHAnsi" w:hAnsiTheme="minorHAnsi" w:cstheme="minorHAnsi"/>
                <w:sz w:val="18"/>
                <w:szCs w:val="18"/>
              </w:rPr>
            </w:pPr>
            <w:ins w:id="1168" w:author="Hannah McSorley" w:date="2020-08-05T02:53:00Z">
              <w:r w:rsidRPr="00A36AD1">
                <w:rPr>
                  <w:rFonts w:asciiTheme="minorHAnsi" w:hAnsiTheme="minorHAnsi" w:cstheme="minorHAnsi"/>
                  <w:sz w:val="18"/>
                  <w:szCs w:val="18"/>
                </w:rPr>
                <w:t>Future diversion terminus</w:t>
              </w:r>
            </w:ins>
          </w:p>
        </w:tc>
        <w:tc>
          <w:tcPr>
            <w:tcW w:w="0" w:type="auto"/>
            <w:gridSpan w:val="5"/>
            <w:tcBorders>
              <w:left w:val="dashed" w:sz="4" w:space="0" w:color="auto"/>
            </w:tcBorders>
          </w:tcPr>
          <w:p w14:paraId="4CDE27D8" w14:textId="77777777" w:rsidR="00A36AD1" w:rsidRDefault="00A36AD1" w:rsidP="00A36AD1">
            <w:pPr>
              <w:spacing w:line="240" w:lineRule="auto"/>
              <w:jc w:val="center"/>
              <w:rPr>
                <w:ins w:id="1169" w:author="Hannah McSorley" w:date="2020-08-05T02:53:00Z"/>
                <w:rFonts w:asciiTheme="minorHAnsi" w:hAnsiTheme="minorHAnsi" w:cstheme="minorHAnsi"/>
                <w:sz w:val="18"/>
                <w:szCs w:val="18"/>
              </w:rPr>
            </w:pPr>
            <w:ins w:id="1170" w:author="Hannah McSorley" w:date="2020-08-05T02:53:00Z">
              <w:r w:rsidRPr="00A36AD1">
                <w:rPr>
                  <w:rFonts w:asciiTheme="minorHAnsi" w:hAnsiTheme="minorHAnsi" w:cstheme="minorHAnsi"/>
                  <w:sz w:val="18"/>
                  <w:szCs w:val="18"/>
                </w:rPr>
                <w:t xml:space="preserve">Headwaters </w:t>
              </w:r>
            </w:ins>
          </w:p>
          <w:p w14:paraId="01AB761E" w14:textId="77777777" w:rsidR="00A36AD1" w:rsidRPr="00A36AD1" w:rsidRDefault="00A36AD1" w:rsidP="00A36AD1">
            <w:pPr>
              <w:spacing w:line="240" w:lineRule="auto"/>
              <w:jc w:val="center"/>
              <w:rPr>
                <w:ins w:id="1171" w:author="Hannah McSorley" w:date="2020-08-05T02:53:00Z"/>
                <w:rFonts w:asciiTheme="minorHAnsi" w:hAnsiTheme="minorHAnsi" w:cstheme="minorHAnsi"/>
                <w:sz w:val="18"/>
                <w:szCs w:val="18"/>
              </w:rPr>
            </w:pPr>
            <w:ins w:id="1172" w:author="Hannah McSorley" w:date="2020-08-05T02:53:00Z">
              <w:r w:rsidRPr="00A36AD1">
                <w:rPr>
                  <w:rFonts w:asciiTheme="minorHAnsi" w:hAnsiTheme="minorHAnsi" w:cstheme="minorHAnsi"/>
                  <w:sz w:val="18"/>
                  <w:szCs w:val="18"/>
                </w:rPr>
                <w:t xml:space="preserve">(Cragg </w:t>
              </w:r>
              <w:proofErr w:type="spellStart"/>
              <w:r w:rsidRPr="00A36AD1">
                <w:rPr>
                  <w:rFonts w:asciiTheme="minorHAnsi" w:hAnsiTheme="minorHAnsi" w:cstheme="minorHAnsi"/>
                  <w:sz w:val="18"/>
                  <w:szCs w:val="18"/>
                </w:rPr>
                <w:t>Crk</w:t>
              </w:r>
              <w:proofErr w:type="spellEnd"/>
              <w:r w:rsidRPr="00A36AD1">
                <w:rPr>
                  <w:rFonts w:asciiTheme="minorHAnsi" w:hAnsiTheme="minorHAnsi" w:cstheme="minorHAnsi"/>
                  <w:sz w:val="18"/>
                  <w:szCs w:val="18"/>
                </w:rPr>
                <w:t>)</w:t>
              </w:r>
            </w:ins>
          </w:p>
        </w:tc>
        <w:tc>
          <w:tcPr>
            <w:tcW w:w="0" w:type="auto"/>
          </w:tcPr>
          <w:p w14:paraId="29DF1EE9" w14:textId="77777777" w:rsidR="00A36AD1" w:rsidRPr="00A36AD1" w:rsidRDefault="00A36AD1" w:rsidP="004B49FF">
            <w:pPr>
              <w:spacing w:line="240" w:lineRule="auto"/>
              <w:rPr>
                <w:ins w:id="1173" w:author="Hannah McSorley" w:date="2020-08-05T02:53:00Z"/>
                <w:rFonts w:asciiTheme="minorHAnsi" w:hAnsiTheme="minorHAnsi" w:cstheme="minorHAnsi"/>
                <w:sz w:val="18"/>
                <w:szCs w:val="18"/>
              </w:rPr>
            </w:pPr>
            <w:ins w:id="1174" w:author="Hannah McSorley" w:date="2020-08-05T02:53:00Z">
              <w:r w:rsidRPr="00A36AD1">
                <w:rPr>
                  <w:rFonts w:asciiTheme="minorHAnsi" w:hAnsiTheme="minorHAnsi" w:cstheme="minorHAnsi"/>
                  <w:sz w:val="18"/>
                  <w:szCs w:val="18"/>
                </w:rPr>
                <w:t xml:space="preserve">below confluence of West-Leech with Leech </w:t>
              </w:r>
            </w:ins>
          </w:p>
        </w:tc>
      </w:tr>
      <w:tr w:rsidR="00A36AD1" w:rsidRPr="00A36AD1" w14:paraId="26E6E46D" w14:textId="77777777" w:rsidTr="00A36AD1">
        <w:trPr>
          <w:ins w:id="1175" w:author="Hannah McSorley" w:date="2020-08-05T02:53:00Z"/>
        </w:trPr>
        <w:tc>
          <w:tcPr>
            <w:tcW w:w="0" w:type="auto"/>
            <w:gridSpan w:val="2"/>
            <w:tcBorders>
              <w:right w:val="single" w:sz="4" w:space="0" w:color="auto"/>
            </w:tcBorders>
            <w:shd w:val="clear" w:color="auto" w:fill="F2F2F2" w:themeFill="background1" w:themeFillShade="F2"/>
          </w:tcPr>
          <w:p w14:paraId="0E0B9E0B" w14:textId="77777777" w:rsidR="00D3555D" w:rsidRPr="00A36AD1" w:rsidRDefault="005D6F31" w:rsidP="004B49FF">
            <w:pPr>
              <w:spacing w:line="240" w:lineRule="auto"/>
              <w:rPr>
                <w:ins w:id="1176" w:author="Hannah McSorley" w:date="2020-08-05T02:53:00Z"/>
                <w:rFonts w:asciiTheme="minorHAnsi" w:hAnsiTheme="minorHAnsi" w:cstheme="minorHAnsi"/>
                <w:sz w:val="18"/>
                <w:szCs w:val="18"/>
              </w:rPr>
            </w:pPr>
            <w:ins w:id="1177" w:author="Hannah McSorley" w:date="2020-08-05T02:53:00Z">
              <w:r w:rsidRPr="00A36AD1">
                <w:rPr>
                  <w:rFonts w:asciiTheme="minorHAnsi" w:hAnsiTheme="minorHAnsi" w:cstheme="minorHAnsi"/>
                  <w:sz w:val="18"/>
                  <w:szCs w:val="18"/>
                </w:rPr>
                <w:t>Strahler Order</w:t>
              </w:r>
            </w:ins>
          </w:p>
        </w:tc>
        <w:tc>
          <w:tcPr>
            <w:tcW w:w="959" w:type="dxa"/>
            <w:gridSpan w:val="2"/>
            <w:tcBorders>
              <w:left w:val="single" w:sz="4" w:space="0" w:color="auto"/>
            </w:tcBorders>
            <w:shd w:val="clear" w:color="auto" w:fill="F2F2F2" w:themeFill="background1" w:themeFillShade="F2"/>
          </w:tcPr>
          <w:p w14:paraId="6EBACD42" w14:textId="77777777" w:rsidR="00D3555D" w:rsidRPr="00A36AD1" w:rsidRDefault="005D6F31" w:rsidP="004B49FF">
            <w:pPr>
              <w:spacing w:line="240" w:lineRule="auto"/>
              <w:rPr>
                <w:ins w:id="1178" w:author="Hannah McSorley" w:date="2020-08-05T02:53:00Z"/>
                <w:rFonts w:asciiTheme="minorHAnsi" w:hAnsiTheme="minorHAnsi" w:cstheme="minorHAnsi"/>
                <w:sz w:val="18"/>
                <w:szCs w:val="18"/>
              </w:rPr>
            </w:pPr>
            <w:ins w:id="1179" w:author="Hannah McSorley" w:date="2020-08-05T02:53:00Z">
              <w:r w:rsidRPr="00A36AD1">
                <w:rPr>
                  <w:rFonts w:asciiTheme="minorHAnsi" w:hAnsiTheme="minorHAnsi" w:cstheme="minorHAnsi"/>
                  <w:sz w:val="18"/>
                  <w:szCs w:val="18"/>
                </w:rPr>
                <w:t>3</w:t>
              </w:r>
            </w:ins>
          </w:p>
        </w:tc>
        <w:tc>
          <w:tcPr>
            <w:tcW w:w="959" w:type="dxa"/>
            <w:gridSpan w:val="2"/>
            <w:shd w:val="clear" w:color="auto" w:fill="F2F2F2" w:themeFill="background1" w:themeFillShade="F2"/>
          </w:tcPr>
          <w:p w14:paraId="0F613ED6" w14:textId="77777777" w:rsidR="00D3555D" w:rsidRPr="00A36AD1" w:rsidRDefault="005D6F31" w:rsidP="004B49FF">
            <w:pPr>
              <w:spacing w:line="240" w:lineRule="auto"/>
              <w:rPr>
                <w:ins w:id="1180" w:author="Hannah McSorley" w:date="2020-08-05T02:53:00Z"/>
                <w:rFonts w:asciiTheme="minorHAnsi" w:hAnsiTheme="minorHAnsi" w:cstheme="minorHAnsi"/>
                <w:sz w:val="18"/>
                <w:szCs w:val="18"/>
              </w:rPr>
            </w:pPr>
            <w:ins w:id="1181" w:author="Hannah McSorley" w:date="2020-08-05T02:53:00Z">
              <w:r w:rsidRPr="00A36AD1">
                <w:rPr>
                  <w:rFonts w:asciiTheme="minorHAnsi" w:hAnsiTheme="minorHAnsi" w:cstheme="minorHAnsi"/>
                  <w:sz w:val="18"/>
                  <w:szCs w:val="18"/>
                </w:rPr>
                <w:t>3</w:t>
              </w:r>
            </w:ins>
          </w:p>
        </w:tc>
        <w:tc>
          <w:tcPr>
            <w:tcW w:w="0" w:type="auto"/>
            <w:gridSpan w:val="2"/>
            <w:shd w:val="clear" w:color="auto" w:fill="F2F2F2" w:themeFill="background1" w:themeFillShade="F2"/>
          </w:tcPr>
          <w:p w14:paraId="20B453E9" w14:textId="77777777" w:rsidR="00D3555D" w:rsidRPr="00A36AD1" w:rsidRDefault="005D6F31" w:rsidP="004B49FF">
            <w:pPr>
              <w:spacing w:line="240" w:lineRule="auto"/>
              <w:rPr>
                <w:ins w:id="1182" w:author="Hannah McSorley" w:date="2020-08-05T02:53:00Z"/>
                <w:rFonts w:asciiTheme="minorHAnsi" w:hAnsiTheme="minorHAnsi" w:cstheme="minorHAnsi"/>
                <w:sz w:val="18"/>
                <w:szCs w:val="18"/>
              </w:rPr>
            </w:pPr>
            <w:ins w:id="1183" w:author="Hannah McSorley" w:date="2020-08-05T02:53:00Z">
              <w:r w:rsidRPr="00A36AD1">
                <w:rPr>
                  <w:rFonts w:asciiTheme="minorHAnsi" w:hAnsiTheme="minorHAnsi" w:cstheme="minorHAnsi"/>
                  <w:sz w:val="18"/>
                  <w:szCs w:val="18"/>
                </w:rPr>
                <w:t>4</w:t>
              </w:r>
            </w:ins>
          </w:p>
        </w:tc>
        <w:tc>
          <w:tcPr>
            <w:tcW w:w="0" w:type="auto"/>
            <w:gridSpan w:val="2"/>
            <w:shd w:val="clear" w:color="auto" w:fill="F2F2F2" w:themeFill="background1" w:themeFillShade="F2"/>
          </w:tcPr>
          <w:p w14:paraId="4103E604" w14:textId="77777777" w:rsidR="00D3555D" w:rsidRPr="00A36AD1" w:rsidRDefault="005D6F31" w:rsidP="004B49FF">
            <w:pPr>
              <w:spacing w:line="240" w:lineRule="auto"/>
              <w:rPr>
                <w:ins w:id="1184" w:author="Hannah McSorley" w:date="2020-08-05T02:53:00Z"/>
                <w:rFonts w:asciiTheme="minorHAnsi" w:hAnsiTheme="minorHAnsi" w:cstheme="minorHAnsi"/>
                <w:sz w:val="18"/>
                <w:szCs w:val="18"/>
              </w:rPr>
            </w:pPr>
            <w:ins w:id="1185" w:author="Hannah McSorley" w:date="2020-08-05T02:53:00Z">
              <w:r w:rsidRPr="00A36AD1">
                <w:rPr>
                  <w:rFonts w:asciiTheme="minorHAnsi" w:hAnsiTheme="minorHAnsi" w:cstheme="minorHAnsi"/>
                  <w:sz w:val="18"/>
                  <w:szCs w:val="18"/>
                </w:rPr>
                <w:t>4</w:t>
              </w:r>
            </w:ins>
          </w:p>
        </w:tc>
        <w:tc>
          <w:tcPr>
            <w:tcW w:w="0" w:type="auto"/>
            <w:gridSpan w:val="2"/>
            <w:shd w:val="clear" w:color="auto" w:fill="F2F2F2" w:themeFill="background1" w:themeFillShade="F2"/>
          </w:tcPr>
          <w:p w14:paraId="4D9BEF29" w14:textId="77777777" w:rsidR="00D3555D" w:rsidRPr="00A36AD1" w:rsidRDefault="005D6F31" w:rsidP="004B49FF">
            <w:pPr>
              <w:spacing w:line="240" w:lineRule="auto"/>
              <w:rPr>
                <w:ins w:id="1186" w:author="Hannah McSorley" w:date="2020-08-05T02:53:00Z"/>
                <w:rFonts w:asciiTheme="minorHAnsi" w:hAnsiTheme="minorHAnsi" w:cstheme="minorHAnsi"/>
                <w:sz w:val="18"/>
                <w:szCs w:val="18"/>
              </w:rPr>
            </w:pPr>
            <w:ins w:id="1187" w:author="Hannah McSorley" w:date="2020-08-05T02:53:00Z">
              <w:r w:rsidRPr="00A36AD1">
                <w:rPr>
                  <w:rFonts w:asciiTheme="minorHAnsi" w:hAnsiTheme="minorHAnsi" w:cstheme="minorHAnsi"/>
                  <w:sz w:val="18"/>
                  <w:szCs w:val="18"/>
                </w:rPr>
                <w:t>4</w:t>
              </w:r>
            </w:ins>
          </w:p>
        </w:tc>
        <w:tc>
          <w:tcPr>
            <w:tcW w:w="0" w:type="auto"/>
            <w:gridSpan w:val="2"/>
            <w:tcBorders>
              <w:right w:val="dashed" w:sz="4" w:space="0" w:color="auto"/>
            </w:tcBorders>
            <w:shd w:val="clear" w:color="auto" w:fill="F2F2F2" w:themeFill="background1" w:themeFillShade="F2"/>
          </w:tcPr>
          <w:p w14:paraId="7232CB36" w14:textId="77777777" w:rsidR="00D3555D" w:rsidRPr="00A36AD1" w:rsidRDefault="005D6F31" w:rsidP="004B49FF">
            <w:pPr>
              <w:spacing w:line="240" w:lineRule="auto"/>
              <w:rPr>
                <w:ins w:id="1188" w:author="Hannah McSorley" w:date="2020-08-05T02:53:00Z"/>
                <w:rFonts w:asciiTheme="minorHAnsi" w:hAnsiTheme="minorHAnsi" w:cstheme="minorHAnsi"/>
                <w:sz w:val="18"/>
                <w:szCs w:val="18"/>
              </w:rPr>
            </w:pPr>
            <w:ins w:id="1189" w:author="Hannah McSorley" w:date="2020-08-05T02:53:00Z">
              <w:r w:rsidRPr="00A36AD1">
                <w:rPr>
                  <w:rFonts w:asciiTheme="minorHAnsi" w:hAnsiTheme="minorHAnsi" w:cstheme="minorHAnsi"/>
                  <w:sz w:val="18"/>
                  <w:szCs w:val="18"/>
                </w:rPr>
                <w:t>5</w:t>
              </w:r>
            </w:ins>
          </w:p>
        </w:tc>
        <w:tc>
          <w:tcPr>
            <w:tcW w:w="0" w:type="auto"/>
            <w:gridSpan w:val="2"/>
            <w:tcBorders>
              <w:left w:val="dashed" w:sz="4" w:space="0" w:color="auto"/>
            </w:tcBorders>
            <w:shd w:val="clear" w:color="auto" w:fill="F2F2F2" w:themeFill="background1" w:themeFillShade="F2"/>
          </w:tcPr>
          <w:p w14:paraId="21AAD639" w14:textId="77777777" w:rsidR="00D3555D" w:rsidRPr="00A36AD1" w:rsidRDefault="005D6F31" w:rsidP="004B49FF">
            <w:pPr>
              <w:spacing w:line="240" w:lineRule="auto"/>
              <w:rPr>
                <w:ins w:id="1190" w:author="Hannah McSorley" w:date="2020-08-05T02:53:00Z"/>
                <w:rFonts w:asciiTheme="minorHAnsi" w:hAnsiTheme="minorHAnsi" w:cstheme="minorHAnsi"/>
                <w:sz w:val="18"/>
                <w:szCs w:val="18"/>
              </w:rPr>
            </w:pPr>
            <w:ins w:id="1191" w:author="Hannah McSorley" w:date="2020-08-05T02:53:00Z">
              <w:r w:rsidRPr="00A36AD1">
                <w:rPr>
                  <w:rFonts w:asciiTheme="minorHAnsi" w:hAnsiTheme="minorHAnsi" w:cstheme="minorHAnsi"/>
                  <w:sz w:val="18"/>
                  <w:szCs w:val="18"/>
                </w:rPr>
                <w:t>3</w:t>
              </w:r>
            </w:ins>
          </w:p>
        </w:tc>
        <w:tc>
          <w:tcPr>
            <w:tcW w:w="0" w:type="auto"/>
            <w:gridSpan w:val="2"/>
            <w:shd w:val="clear" w:color="auto" w:fill="F2F2F2" w:themeFill="background1" w:themeFillShade="F2"/>
          </w:tcPr>
          <w:p w14:paraId="31E90912" w14:textId="77777777" w:rsidR="00D3555D" w:rsidRPr="00A36AD1" w:rsidRDefault="005D6F31" w:rsidP="004B49FF">
            <w:pPr>
              <w:spacing w:line="240" w:lineRule="auto"/>
              <w:rPr>
                <w:ins w:id="1192" w:author="Hannah McSorley" w:date="2020-08-05T02:53:00Z"/>
                <w:rFonts w:asciiTheme="minorHAnsi" w:hAnsiTheme="minorHAnsi" w:cstheme="minorHAnsi"/>
                <w:sz w:val="18"/>
                <w:szCs w:val="18"/>
              </w:rPr>
            </w:pPr>
            <w:ins w:id="1193" w:author="Hannah McSorley" w:date="2020-08-05T02:53:00Z">
              <w:r w:rsidRPr="00A36AD1">
                <w:rPr>
                  <w:rFonts w:asciiTheme="minorHAnsi" w:hAnsiTheme="minorHAnsi" w:cstheme="minorHAnsi"/>
                  <w:sz w:val="18"/>
                  <w:szCs w:val="18"/>
                </w:rPr>
                <w:t>4</w:t>
              </w:r>
            </w:ins>
          </w:p>
        </w:tc>
        <w:tc>
          <w:tcPr>
            <w:tcW w:w="0" w:type="auto"/>
            <w:tcBorders>
              <w:right w:val="dashed" w:sz="4" w:space="0" w:color="auto"/>
            </w:tcBorders>
            <w:shd w:val="clear" w:color="auto" w:fill="F2F2F2" w:themeFill="background1" w:themeFillShade="F2"/>
          </w:tcPr>
          <w:p w14:paraId="540DD280" w14:textId="77777777" w:rsidR="00D3555D" w:rsidRPr="00A36AD1" w:rsidRDefault="005D6F31" w:rsidP="004B49FF">
            <w:pPr>
              <w:spacing w:line="240" w:lineRule="auto"/>
              <w:rPr>
                <w:ins w:id="1194" w:author="Hannah McSorley" w:date="2020-08-05T02:53:00Z"/>
                <w:rFonts w:asciiTheme="minorHAnsi" w:hAnsiTheme="minorHAnsi" w:cstheme="minorHAnsi"/>
                <w:sz w:val="18"/>
                <w:szCs w:val="18"/>
              </w:rPr>
            </w:pPr>
            <w:ins w:id="1195" w:author="Hannah McSorley" w:date="2020-08-05T02:53:00Z">
              <w:r w:rsidRPr="00A36AD1">
                <w:rPr>
                  <w:rFonts w:asciiTheme="minorHAnsi" w:hAnsiTheme="minorHAnsi" w:cstheme="minorHAnsi"/>
                  <w:sz w:val="18"/>
                  <w:szCs w:val="18"/>
                </w:rPr>
                <w:t>3</w:t>
              </w:r>
            </w:ins>
          </w:p>
        </w:tc>
        <w:tc>
          <w:tcPr>
            <w:tcW w:w="0" w:type="auto"/>
            <w:gridSpan w:val="2"/>
            <w:tcBorders>
              <w:left w:val="dashed" w:sz="4" w:space="0" w:color="auto"/>
            </w:tcBorders>
            <w:shd w:val="clear" w:color="auto" w:fill="F2F2F2" w:themeFill="background1" w:themeFillShade="F2"/>
          </w:tcPr>
          <w:p w14:paraId="315165F9" w14:textId="77777777" w:rsidR="00D3555D" w:rsidRPr="00A36AD1" w:rsidRDefault="005D6F31" w:rsidP="004B49FF">
            <w:pPr>
              <w:spacing w:line="240" w:lineRule="auto"/>
              <w:rPr>
                <w:ins w:id="1196" w:author="Hannah McSorley" w:date="2020-08-05T02:53:00Z"/>
                <w:rFonts w:asciiTheme="minorHAnsi" w:hAnsiTheme="minorHAnsi" w:cstheme="minorHAnsi"/>
                <w:sz w:val="18"/>
                <w:szCs w:val="18"/>
              </w:rPr>
            </w:pPr>
            <w:ins w:id="1197" w:author="Hannah McSorley" w:date="2020-08-05T02:53:00Z">
              <w:r w:rsidRPr="00A36AD1">
                <w:rPr>
                  <w:rFonts w:asciiTheme="minorHAnsi" w:hAnsiTheme="minorHAnsi" w:cstheme="minorHAnsi"/>
                  <w:sz w:val="18"/>
                  <w:szCs w:val="18"/>
                </w:rPr>
                <w:t>2</w:t>
              </w:r>
            </w:ins>
          </w:p>
        </w:tc>
        <w:tc>
          <w:tcPr>
            <w:tcW w:w="0" w:type="auto"/>
            <w:gridSpan w:val="3"/>
            <w:shd w:val="clear" w:color="auto" w:fill="F2F2F2" w:themeFill="background1" w:themeFillShade="F2"/>
          </w:tcPr>
          <w:p w14:paraId="1AC1C366" w14:textId="77777777" w:rsidR="00D3555D" w:rsidRPr="00A36AD1" w:rsidRDefault="005D6F31" w:rsidP="004B49FF">
            <w:pPr>
              <w:spacing w:line="240" w:lineRule="auto"/>
              <w:rPr>
                <w:ins w:id="1198" w:author="Hannah McSorley" w:date="2020-08-05T02:53:00Z"/>
                <w:rFonts w:asciiTheme="minorHAnsi" w:hAnsiTheme="minorHAnsi" w:cstheme="minorHAnsi"/>
                <w:sz w:val="18"/>
                <w:szCs w:val="18"/>
              </w:rPr>
            </w:pPr>
            <w:ins w:id="1199" w:author="Hannah McSorley" w:date="2020-08-05T02:53:00Z">
              <w:r w:rsidRPr="00A36AD1">
                <w:rPr>
                  <w:rFonts w:asciiTheme="minorHAnsi" w:hAnsiTheme="minorHAnsi" w:cstheme="minorHAnsi"/>
                  <w:sz w:val="18"/>
                  <w:szCs w:val="18"/>
                </w:rPr>
                <w:t>3</w:t>
              </w:r>
            </w:ins>
          </w:p>
        </w:tc>
        <w:tc>
          <w:tcPr>
            <w:tcW w:w="0" w:type="auto"/>
            <w:shd w:val="clear" w:color="auto" w:fill="F2F2F2" w:themeFill="background1" w:themeFillShade="F2"/>
          </w:tcPr>
          <w:p w14:paraId="1671CD8A" w14:textId="77777777" w:rsidR="00D3555D" w:rsidRPr="00A36AD1" w:rsidRDefault="005D6F31" w:rsidP="004B49FF">
            <w:pPr>
              <w:spacing w:line="240" w:lineRule="auto"/>
              <w:rPr>
                <w:ins w:id="1200" w:author="Hannah McSorley" w:date="2020-08-05T02:53:00Z"/>
                <w:rFonts w:asciiTheme="minorHAnsi" w:hAnsiTheme="minorHAnsi" w:cstheme="minorHAnsi"/>
                <w:sz w:val="18"/>
                <w:szCs w:val="18"/>
              </w:rPr>
            </w:pPr>
            <w:ins w:id="1201" w:author="Hannah McSorley" w:date="2020-08-05T02:53:00Z">
              <w:r w:rsidRPr="00A36AD1">
                <w:rPr>
                  <w:rFonts w:asciiTheme="minorHAnsi" w:hAnsiTheme="minorHAnsi" w:cstheme="minorHAnsi"/>
                  <w:sz w:val="18"/>
                  <w:szCs w:val="18"/>
                </w:rPr>
                <w:t>5</w:t>
              </w:r>
            </w:ins>
          </w:p>
        </w:tc>
      </w:tr>
      <w:tr w:rsidR="00A36AD1" w:rsidRPr="00A36AD1" w14:paraId="5D9F61DC" w14:textId="77777777" w:rsidTr="00A36AD1">
        <w:trPr>
          <w:ins w:id="1202" w:author="Hannah McSorley" w:date="2020-08-05T02:53:00Z"/>
        </w:trPr>
        <w:tc>
          <w:tcPr>
            <w:tcW w:w="0" w:type="auto"/>
            <w:gridSpan w:val="2"/>
            <w:tcBorders>
              <w:right w:val="single" w:sz="4" w:space="0" w:color="auto"/>
            </w:tcBorders>
          </w:tcPr>
          <w:p w14:paraId="02D5F368" w14:textId="77777777" w:rsidR="00D3555D" w:rsidRPr="00A36AD1" w:rsidRDefault="005D6F31" w:rsidP="004B49FF">
            <w:pPr>
              <w:spacing w:line="240" w:lineRule="auto"/>
              <w:rPr>
                <w:ins w:id="1203" w:author="Hannah McSorley" w:date="2020-08-05T02:53:00Z"/>
                <w:rFonts w:asciiTheme="minorHAnsi" w:hAnsiTheme="minorHAnsi" w:cstheme="minorHAnsi"/>
                <w:sz w:val="18"/>
                <w:szCs w:val="18"/>
              </w:rPr>
            </w:pPr>
            <w:ins w:id="1204" w:author="Hannah McSorley" w:date="2020-08-05T02:53:00Z">
              <w:r w:rsidRPr="00A36AD1">
                <w:rPr>
                  <w:rFonts w:asciiTheme="minorHAnsi" w:hAnsiTheme="minorHAnsi" w:cstheme="minorHAnsi"/>
                  <w:sz w:val="18"/>
                  <w:szCs w:val="18"/>
                </w:rPr>
                <w:t>Drainage Area (km2)</w:t>
              </w:r>
            </w:ins>
          </w:p>
        </w:tc>
        <w:tc>
          <w:tcPr>
            <w:tcW w:w="959" w:type="dxa"/>
            <w:gridSpan w:val="2"/>
            <w:tcBorders>
              <w:left w:val="single" w:sz="4" w:space="0" w:color="auto"/>
            </w:tcBorders>
          </w:tcPr>
          <w:p w14:paraId="64E78D08" w14:textId="77777777" w:rsidR="00D3555D" w:rsidRPr="00A36AD1" w:rsidRDefault="005D6F31" w:rsidP="004B49FF">
            <w:pPr>
              <w:spacing w:line="240" w:lineRule="auto"/>
              <w:rPr>
                <w:ins w:id="1205" w:author="Hannah McSorley" w:date="2020-08-05T02:53:00Z"/>
                <w:rFonts w:asciiTheme="minorHAnsi" w:hAnsiTheme="minorHAnsi" w:cstheme="minorHAnsi"/>
                <w:sz w:val="18"/>
                <w:szCs w:val="18"/>
              </w:rPr>
            </w:pPr>
            <w:ins w:id="1206" w:author="Hannah McSorley" w:date="2020-08-05T02:53:00Z">
              <w:r w:rsidRPr="00A36AD1">
                <w:rPr>
                  <w:rFonts w:asciiTheme="minorHAnsi" w:hAnsiTheme="minorHAnsi" w:cstheme="minorHAnsi"/>
                  <w:sz w:val="18"/>
                  <w:szCs w:val="18"/>
                </w:rPr>
                <w:t>11.52</w:t>
              </w:r>
            </w:ins>
          </w:p>
        </w:tc>
        <w:tc>
          <w:tcPr>
            <w:tcW w:w="959" w:type="dxa"/>
            <w:gridSpan w:val="2"/>
          </w:tcPr>
          <w:p w14:paraId="221A6B37" w14:textId="77777777" w:rsidR="00D3555D" w:rsidRPr="00A36AD1" w:rsidRDefault="005D6F31" w:rsidP="004B49FF">
            <w:pPr>
              <w:spacing w:line="240" w:lineRule="auto"/>
              <w:rPr>
                <w:ins w:id="1207" w:author="Hannah McSorley" w:date="2020-08-05T02:53:00Z"/>
                <w:rFonts w:asciiTheme="minorHAnsi" w:hAnsiTheme="minorHAnsi" w:cstheme="minorHAnsi"/>
                <w:sz w:val="18"/>
                <w:szCs w:val="18"/>
              </w:rPr>
            </w:pPr>
            <w:ins w:id="1208" w:author="Hannah McSorley" w:date="2020-08-05T02:53:00Z">
              <w:r w:rsidRPr="00A36AD1">
                <w:rPr>
                  <w:rFonts w:asciiTheme="minorHAnsi" w:hAnsiTheme="minorHAnsi" w:cstheme="minorHAnsi"/>
                  <w:sz w:val="18"/>
                  <w:szCs w:val="18"/>
                </w:rPr>
                <w:t>5.9</w:t>
              </w:r>
            </w:ins>
          </w:p>
        </w:tc>
        <w:tc>
          <w:tcPr>
            <w:tcW w:w="0" w:type="auto"/>
            <w:gridSpan w:val="2"/>
          </w:tcPr>
          <w:p w14:paraId="6A8FD865" w14:textId="77777777" w:rsidR="00D3555D" w:rsidRPr="00A36AD1" w:rsidRDefault="005D6F31" w:rsidP="004B49FF">
            <w:pPr>
              <w:spacing w:line="240" w:lineRule="auto"/>
              <w:rPr>
                <w:ins w:id="1209" w:author="Hannah McSorley" w:date="2020-08-05T02:53:00Z"/>
                <w:rFonts w:asciiTheme="minorHAnsi" w:hAnsiTheme="minorHAnsi" w:cstheme="minorHAnsi"/>
                <w:sz w:val="18"/>
                <w:szCs w:val="18"/>
              </w:rPr>
            </w:pPr>
            <w:ins w:id="1210" w:author="Hannah McSorley" w:date="2020-08-05T02:53:00Z">
              <w:r w:rsidRPr="00A36AD1">
                <w:rPr>
                  <w:rFonts w:asciiTheme="minorHAnsi" w:hAnsiTheme="minorHAnsi" w:cstheme="minorHAnsi"/>
                  <w:sz w:val="18"/>
                  <w:szCs w:val="18"/>
                </w:rPr>
                <w:t>20.59</w:t>
              </w:r>
            </w:ins>
          </w:p>
        </w:tc>
        <w:tc>
          <w:tcPr>
            <w:tcW w:w="0" w:type="auto"/>
            <w:gridSpan w:val="2"/>
          </w:tcPr>
          <w:p w14:paraId="2B6D9C78" w14:textId="77777777" w:rsidR="00D3555D" w:rsidRPr="00A36AD1" w:rsidRDefault="005D6F31" w:rsidP="004B49FF">
            <w:pPr>
              <w:spacing w:line="240" w:lineRule="auto"/>
              <w:rPr>
                <w:ins w:id="1211" w:author="Hannah McSorley" w:date="2020-08-05T02:53:00Z"/>
                <w:rFonts w:asciiTheme="minorHAnsi" w:hAnsiTheme="minorHAnsi" w:cstheme="minorHAnsi"/>
                <w:sz w:val="18"/>
                <w:szCs w:val="18"/>
              </w:rPr>
            </w:pPr>
            <w:ins w:id="1212" w:author="Hannah McSorley" w:date="2020-08-05T02:53:00Z">
              <w:r w:rsidRPr="00A36AD1">
                <w:rPr>
                  <w:rFonts w:asciiTheme="minorHAnsi" w:hAnsiTheme="minorHAnsi" w:cstheme="minorHAnsi"/>
                  <w:sz w:val="18"/>
                  <w:szCs w:val="18"/>
                </w:rPr>
                <w:t>28.06</w:t>
              </w:r>
            </w:ins>
          </w:p>
        </w:tc>
        <w:tc>
          <w:tcPr>
            <w:tcW w:w="0" w:type="auto"/>
            <w:gridSpan w:val="2"/>
          </w:tcPr>
          <w:p w14:paraId="27187226" w14:textId="77777777" w:rsidR="00D3555D" w:rsidRPr="00A36AD1" w:rsidRDefault="005D6F31" w:rsidP="004B49FF">
            <w:pPr>
              <w:spacing w:line="240" w:lineRule="auto"/>
              <w:rPr>
                <w:ins w:id="1213" w:author="Hannah McSorley" w:date="2020-08-05T02:53:00Z"/>
                <w:rFonts w:asciiTheme="minorHAnsi" w:hAnsiTheme="minorHAnsi" w:cstheme="minorHAnsi"/>
                <w:sz w:val="18"/>
                <w:szCs w:val="18"/>
              </w:rPr>
            </w:pPr>
            <w:ins w:id="1214" w:author="Hannah McSorley" w:date="2020-08-05T02:53:00Z">
              <w:r w:rsidRPr="00A36AD1">
                <w:rPr>
                  <w:rFonts w:asciiTheme="minorHAnsi" w:hAnsiTheme="minorHAnsi" w:cstheme="minorHAnsi"/>
                  <w:sz w:val="18"/>
                  <w:szCs w:val="18"/>
                </w:rPr>
                <w:t>20.85</w:t>
              </w:r>
            </w:ins>
          </w:p>
        </w:tc>
        <w:tc>
          <w:tcPr>
            <w:tcW w:w="0" w:type="auto"/>
            <w:gridSpan w:val="2"/>
            <w:tcBorders>
              <w:right w:val="dashed" w:sz="4" w:space="0" w:color="auto"/>
            </w:tcBorders>
          </w:tcPr>
          <w:p w14:paraId="6FDFEB60" w14:textId="77777777" w:rsidR="00D3555D" w:rsidRPr="00A36AD1" w:rsidRDefault="005D6F31" w:rsidP="004B49FF">
            <w:pPr>
              <w:spacing w:line="240" w:lineRule="auto"/>
              <w:rPr>
                <w:ins w:id="1215" w:author="Hannah McSorley" w:date="2020-08-05T02:53:00Z"/>
                <w:rFonts w:asciiTheme="minorHAnsi" w:hAnsiTheme="minorHAnsi" w:cstheme="minorHAnsi"/>
                <w:sz w:val="18"/>
                <w:szCs w:val="18"/>
              </w:rPr>
            </w:pPr>
            <w:ins w:id="1216" w:author="Hannah McSorley" w:date="2020-08-05T02:53:00Z">
              <w:r w:rsidRPr="00A36AD1">
                <w:rPr>
                  <w:rFonts w:asciiTheme="minorHAnsi" w:hAnsiTheme="minorHAnsi" w:cstheme="minorHAnsi"/>
                  <w:sz w:val="18"/>
                  <w:szCs w:val="18"/>
                </w:rPr>
                <w:t>95.3</w:t>
              </w:r>
            </w:ins>
          </w:p>
        </w:tc>
        <w:tc>
          <w:tcPr>
            <w:tcW w:w="0" w:type="auto"/>
            <w:gridSpan w:val="2"/>
            <w:tcBorders>
              <w:left w:val="dashed" w:sz="4" w:space="0" w:color="auto"/>
            </w:tcBorders>
          </w:tcPr>
          <w:p w14:paraId="7C55BE54" w14:textId="77777777" w:rsidR="00D3555D" w:rsidRPr="00A36AD1" w:rsidRDefault="005D6F31" w:rsidP="004B49FF">
            <w:pPr>
              <w:spacing w:line="240" w:lineRule="auto"/>
              <w:rPr>
                <w:ins w:id="1217" w:author="Hannah McSorley" w:date="2020-08-05T02:53:00Z"/>
                <w:rFonts w:asciiTheme="minorHAnsi" w:hAnsiTheme="minorHAnsi" w:cstheme="minorHAnsi"/>
                <w:sz w:val="18"/>
                <w:szCs w:val="18"/>
              </w:rPr>
            </w:pPr>
            <w:ins w:id="1218" w:author="Hannah McSorley" w:date="2020-08-05T02:53:00Z">
              <w:r w:rsidRPr="00A36AD1">
                <w:rPr>
                  <w:rFonts w:asciiTheme="minorHAnsi" w:hAnsiTheme="minorHAnsi" w:cstheme="minorHAnsi"/>
                  <w:sz w:val="18"/>
                  <w:szCs w:val="18"/>
                </w:rPr>
                <w:t>8.33</w:t>
              </w:r>
            </w:ins>
          </w:p>
        </w:tc>
        <w:tc>
          <w:tcPr>
            <w:tcW w:w="0" w:type="auto"/>
            <w:gridSpan w:val="2"/>
          </w:tcPr>
          <w:p w14:paraId="0073917C" w14:textId="77777777" w:rsidR="00D3555D" w:rsidRPr="00A36AD1" w:rsidRDefault="005D6F31" w:rsidP="004B49FF">
            <w:pPr>
              <w:spacing w:line="240" w:lineRule="auto"/>
              <w:rPr>
                <w:ins w:id="1219" w:author="Hannah McSorley" w:date="2020-08-05T02:53:00Z"/>
                <w:rFonts w:asciiTheme="minorHAnsi" w:hAnsiTheme="minorHAnsi" w:cstheme="minorHAnsi"/>
                <w:sz w:val="18"/>
                <w:szCs w:val="18"/>
              </w:rPr>
            </w:pPr>
            <w:ins w:id="1220" w:author="Hannah McSorley" w:date="2020-08-05T02:53:00Z">
              <w:r w:rsidRPr="00A36AD1">
                <w:rPr>
                  <w:rFonts w:asciiTheme="minorHAnsi" w:hAnsiTheme="minorHAnsi" w:cstheme="minorHAnsi"/>
                  <w:sz w:val="18"/>
                  <w:szCs w:val="18"/>
                </w:rPr>
                <w:t>11.12</w:t>
              </w:r>
            </w:ins>
          </w:p>
        </w:tc>
        <w:tc>
          <w:tcPr>
            <w:tcW w:w="0" w:type="auto"/>
            <w:tcBorders>
              <w:right w:val="dashed" w:sz="4" w:space="0" w:color="auto"/>
            </w:tcBorders>
          </w:tcPr>
          <w:p w14:paraId="6CA0E3FD" w14:textId="77777777" w:rsidR="00D3555D" w:rsidRPr="00A36AD1" w:rsidRDefault="005D6F31" w:rsidP="004B49FF">
            <w:pPr>
              <w:spacing w:line="240" w:lineRule="auto"/>
              <w:rPr>
                <w:ins w:id="1221" w:author="Hannah McSorley" w:date="2020-08-05T02:53:00Z"/>
                <w:rFonts w:asciiTheme="minorHAnsi" w:hAnsiTheme="minorHAnsi" w:cstheme="minorHAnsi"/>
                <w:sz w:val="18"/>
                <w:szCs w:val="18"/>
              </w:rPr>
            </w:pPr>
            <w:ins w:id="1222" w:author="Hannah McSorley" w:date="2020-08-05T02:53:00Z">
              <w:r w:rsidRPr="00A36AD1">
                <w:rPr>
                  <w:rFonts w:asciiTheme="minorHAnsi" w:hAnsiTheme="minorHAnsi" w:cstheme="minorHAnsi"/>
                  <w:sz w:val="18"/>
                  <w:szCs w:val="18"/>
                </w:rPr>
                <w:t>4.02</w:t>
              </w:r>
            </w:ins>
          </w:p>
        </w:tc>
        <w:tc>
          <w:tcPr>
            <w:tcW w:w="0" w:type="auto"/>
            <w:gridSpan w:val="2"/>
            <w:tcBorders>
              <w:left w:val="dashed" w:sz="4" w:space="0" w:color="auto"/>
            </w:tcBorders>
          </w:tcPr>
          <w:p w14:paraId="7357459D" w14:textId="77777777" w:rsidR="00D3555D" w:rsidRPr="00A36AD1" w:rsidRDefault="005D6F31" w:rsidP="004B49FF">
            <w:pPr>
              <w:spacing w:line="240" w:lineRule="auto"/>
              <w:rPr>
                <w:ins w:id="1223" w:author="Hannah McSorley" w:date="2020-08-05T02:53:00Z"/>
                <w:rFonts w:asciiTheme="minorHAnsi" w:hAnsiTheme="minorHAnsi" w:cstheme="minorHAnsi"/>
                <w:sz w:val="18"/>
                <w:szCs w:val="18"/>
              </w:rPr>
            </w:pPr>
            <w:ins w:id="1224" w:author="Hannah McSorley" w:date="2020-08-05T02:53:00Z">
              <w:r w:rsidRPr="00A36AD1">
                <w:rPr>
                  <w:rFonts w:asciiTheme="minorHAnsi" w:hAnsiTheme="minorHAnsi" w:cstheme="minorHAnsi"/>
                  <w:sz w:val="18"/>
                  <w:szCs w:val="18"/>
                </w:rPr>
                <w:t>1.51</w:t>
              </w:r>
            </w:ins>
          </w:p>
        </w:tc>
        <w:tc>
          <w:tcPr>
            <w:tcW w:w="0" w:type="auto"/>
            <w:gridSpan w:val="3"/>
          </w:tcPr>
          <w:p w14:paraId="76168235" w14:textId="77777777" w:rsidR="00D3555D" w:rsidRPr="00A36AD1" w:rsidRDefault="005D6F31" w:rsidP="004B49FF">
            <w:pPr>
              <w:spacing w:line="240" w:lineRule="auto"/>
              <w:rPr>
                <w:ins w:id="1225" w:author="Hannah McSorley" w:date="2020-08-05T02:53:00Z"/>
                <w:rFonts w:asciiTheme="minorHAnsi" w:hAnsiTheme="minorHAnsi" w:cstheme="minorHAnsi"/>
                <w:sz w:val="18"/>
                <w:szCs w:val="18"/>
              </w:rPr>
            </w:pPr>
            <w:ins w:id="1226" w:author="Hannah McSorley" w:date="2020-08-05T02:53:00Z">
              <w:r w:rsidRPr="00A36AD1">
                <w:rPr>
                  <w:rFonts w:asciiTheme="minorHAnsi" w:hAnsiTheme="minorHAnsi" w:cstheme="minorHAnsi"/>
                  <w:sz w:val="18"/>
                  <w:szCs w:val="18"/>
                </w:rPr>
                <w:t>4.74</w:t>
              </w:r>
            </w:ins>
          </w:p>
        </w:tc>
        <w:tc>
          <w:tcPr>
            <w:tcW w:w="0" w:type="auto"/>
          </w:tcPr>
          <w:p w14:paraId="588E13ED" w14:textId="77777777" w:rsidR="00D3555D" w:rsidRPr="00A36AD1" w:rsidRDefault="005D6F31" w:rsidP="004B49FF">
            <w:pPr>
              <w:spacing w:line="240" w:lineRule="auto"/>
              <w:rPr>
                <w:ins w:id="1227" w:author="Hannah McSorley" w:date="2020-08-05T02:53:00Z"/>
                <w:rFonts w:asciiTheme="minorHAnsi" w:hAnsiTheme="minorHAnsi" w:cstheme="minorHAnsi"/>
                <w:sz w:val="18"/>
                <w:szCs w:val="18"/>
              </w:rPr>
            </w:pPr>
            <w:ins w:id="1228" w:author="Hannah McSorley" w:date="2020-08-05T02:53:00Z">
              <w:r w:rsidRPr="00A36AD1">
                <w:rPr>
                  <w:rFonts w:asciiTheme="minorHAnsi" w:hAnsiTheme="minorHAnsi" w:cstheme="minorHAnsi"/>
                  <w:sz w:val="18"/>
                  <w:szCs w:val="18"/>
                </w:rPr>
                <w:t>94.09</w:t>
              </w:r>
            </w:ins>
          </w:p>
        </w:tc>
      </w:tr>
      <w:tr w:rsidR="00A36AD1" w:rsidRPr="00A36AD1" w14:paraId="1D1FC7EE" w14:textId="77777777" w:rsidTr="00A36AD1">
        <w:trPr>
          <w:ins w:id="1229" w:author="Hannah McSorley" w:date="2020-08-05T02:53:00Z"/>
        </w:trPr>
        <w:tc>
          <w:tcPr>
            <w:tcW w:w="0" w:type="auto"/>
            <w:gridSpan w:val="2"/>
            <w:tcBorders>
              <w:right w:val="single" w:sz="4" w:space="0" w:color="auto"/>
            </w:tcBorders>
            <w:shd w:val="clear" w:color="auto" w:fill="F2F2F2" w:themeFill="background1" w:themeFillShade="F2"/>
          </w:tcPr>
          <w:p w14:paraId="467A0AF1" w14:textId="77777777" w:rsidR="00D3555D" w:rsidRPr="00A36AD1" w:rsidRDefault="005D6F31" w:rsidP="004B49FF">
            <w:pPr>
              <w:spacing w:line="240" w:lineRule="auto"/>
              <w:rPr>
                <w:ins w:id="1230" w:author="Hannah McSorley" w:date="2020-08-05T02:53:00Z"/>
                <w:rFonts w:asciiTheme="minorHAnsi" w:hAnsiTheme="minorHAnsi" w:cstheme="minorHAnsi"/>
                <w:sz w:val="18"/>
                <w:szCs w:val="18"/>
              </w:rPr>
            </w:pPr>
            <w:ins w:id="1231" w:author="Hannah McSorley" w:date="2020-08-05T02:53:00Z">
              <w:r w:rsidRPr="00A36AD1">
                <w:rPr>
                  <w:rFonts w:asciiTheme="minorHAnsi" w:hAnsiTheme="minorHAnsi" w:cstheme="minorHAnsi"/>
                  <w:sz w:val="18"/>
                  <w:szCs w:val="18"/>
                </w:rPr>
                <w:t xml:space="preserve">Elevation (m </w:t>
              </w:r>
              <w:proofErr w:type="spellStart"/>
              <w:r w:rsidRPr="00A36AD1">
                <w:rPr>
                  <w:rFonts w:asciiTheme="minorHAnsi" w:hAnsiTheme="minorHAnsi" w:cstheme="minorHAnsi"/>
                  <w:sz w:val="18"/>
                  <w:szCs w:val="18"/>
                </w:rPr>
                <w:t>a.s.l</w:t>
              </w:r>
              <w:proofErr w:type="spellEnd"/>
              <w:r w:rsidRPr="00A36AD1">
                <w:rPr>
                  <w:rFonts w:asciiTheme="minorHAnsi" w:hAnsiTheme="minorHAnsi" w:cstheme="minorHAnsi"/>
                  <w:sz w:val="18"/>
                  <w:szCs w:val="18"/>
                </w:rPr>
                <w:t>)</w:t>
              </w:r>
            </w:ins>
          </w:p>
        </w:tc>
        <w:tc>
          <w:tcPr>
            <w:tcW w:w="959" w:type="dxa"/>
            <w:gridSpan w:val="2"/>
            <w:tcBorders>
              <w:left w:val="single" w:sz="4" w:space="0" w:color="auto"/>
            </w:tcBorders>
            <w:shd w:val="clear" w:color="auto" w:fill="F2F2F2" w:themeFill="background1" w:themeFillShade="F2"/>
          </w:tcPr>
          <w:p w14:paraId="5302871B" w14:textId="77777777" w:rsidR="00D3555D" w:rsidRPr="00A36AD1" w:rsidRDefault="005D6F31" w:rsidP="004B49FF">
            <w:pPr>
              <w:spacing w:line="240" w:lineRule="auto"/>
              <w:rPr>
                <w:ins w:id="1232" w:author="Hannah McSorley" w:date="2020-08-05T02:53:00Z"/>
                <w:rFonts w:asciiTheme="minorHAnsi" w:hAnsiTheme="minorHAnsi" w:cstheme="minorHAnsi"/>
                <w:sz w:val="18"/>
                <w:szCs w:val="18"/>
              </w:rPr>
            </w:pPr>
            <w:ins w:id="1233" w:author="Hannah McSorley" w:date="2020-08-05T02:53:00Z">
              <w:r w:rsidRPr="00A36AD1">
                <w:rPr>
                  <w:rFonts w:asciiTheme="minorHAnsi" w:hAnsiTheme="minorHAnsi" w:cstheme="minorHAnsi"/>
                  <w:sz w:val="18"/>
                  <w:szCs w:val="18"/>
                </w:rPr>
                <w:t>521</w:t>
              </w:r>
            </w:ins>
          </w:p>
        </w:tc>
        <w:tc>
          <w:tcPr>
            <w:tcW w:w="959" w:type="dxa"/>
            <w:gridSpan w:val="2"/>
            <w:shd w:val="clear" w:color="auto" w:fill="F2F2F2" w:themeFill="background1" w:themeFillShade="F2"/>
          </w:tcPr>
          <w:p w14:paraId="2306028F" w14:textId="77777777" w:rsidR="00D3555D" w:rsidRPr="00A36AD1" w:rsidRDefault="005D6F31" w:rsidP="004B49FF">
            <w:pPr>
              <w:spacing w:line="240" w:lineRule="auto"/>
              <w:rPr>
                <w:ins w:id="1234" w:author="Hannah McSorley" w:date="2020-08-05T02:53:00Z"/>
                <w:rFonts w:asciiTheme="minorHAnsi" w:hAnsiTheme="minorHAnsi" w:cstheme="minorHAnsi"/>
                <w:sz w:val="18"/>
                <w:szCs w:val="18"/>
              </w:rPr>
            </w:pPr>
            <w:ins w:id="1235" w:author="Hannah McSorley" w:date="2020-08-05T02:53:00Z">
              <w:r w:rsidRPr="00A36AD1">
                <w:rPr>
                  <w:rFonts w:asciiTheme="minorHAnsi" w:hAnsiTheme="minorHAnsi" w:cstheme="minorHAnsi"/>
                  <w:sz w:val="18"/>
                  <w:szCs w:val="18"/>
                </w:rPr>
                <w:t>522</w:t>
              </w:r>
            </w:ins>
          </w:p>
        </w:tc>
        <w:tc>
          <w:tcPr>
            <w:tcW w:w="0" w:type="auto"/>
            <w:gridSpan w:val="2"/>
            <w:shd w:val="clear" w:color="auto" w:fill="F2F2F2" w:themeFill="background1" w:themeFillShade="F2"/>
          </w:tcPr>
          <w:p w14:paraId="389CE312" w14:textId="77777777" w:rsidR="00D3555D" w:rsidRPr="00A36AD1" w:rsidRDefault="005D6F31" w:rsidP="004B49FF">
            <w:pPr>
              <w:spacing w:line="240" w:lineRule="auto"/>
              <w:rPr>
                <w:ins w:id="1236" w:author="Hannah McSorley" w:date="2020-08-05T02:53:00Z"/>
                <w:rFonts w:asciiTheme="minorHAnsi" w:hAnsiTheme="minorHAnsi" w:cstheme="minorHAnsi"/>
                <w:sz w:val="18"/>
                <w:szCs w:val="18"/>
              </w:rPr>
            </w:pPr>
            <w:ins w:id="1237" w:author="Hannah McSorley" w:date="2020-08-05T02:53:00Z">
              <w:r w:rsidRPr="00A36AD1">
                <w:rPr>
                  <w:rFonts w:asciiTheme="minorHAnsi" w:hAnsiTheme="minorHAnsi" w:cstheme="minorHAnsi"/>
                  <w:sz w:val="18"/>
                  <w:szCs w:val="18"/>
                </w:rPr>
                <w:t>476</w:t>
              </w:r>
            </w:ins>
          </w:p>
        </w:tc>
        <w:tc>
          <w:tcPr>
            <w:tcW w:w="0" w:type="auto"/>
            <w:gridSpan w:val="2"/>
            <w:shd w:val="clear" w:color="auto" w:fill="F2F2F2" w:themeFill="background1" w:themeFillShade="F2"/>
          </w:tcPr>
          <w:p w14:paraId="75BFE913" w14:textId="77777777" w:rsidR="00D3555D" w:rsidRPr="00A36AD1" w:rsidRDefault="005D6F31" w:rsidP="004B49FF">
            <w:pPr>
              <w:spacing w:line="240" w:lineRule="auto"/>
              <w:rPr>
                <w:ins w:id="1238" w:author="Hannah McSorley" w:date="2020-08-05T02:53:00Z"/>
                <w:rFonts w:asciiTheme="minorHAnsi" w:hAnsiTheme="minorHAnsi" w:cstheme="minorHAnsi"/>
                <w:sz w:val="18"/>
                <w:szCs w:val="18"/>
              </w:rPr>
            </w:pPr>
            <w:ins w:id="1239" w:author="Hannah McSorley" w:date="2020-08-05T02:53:00Z">
              <w:r w:rsidRPr="00A36AD1">
                <w:rPr>
                  <w:rFonts w:asciiTheme="minorHAnsi" w:hAnsiTheme="minorHAnsi" w:cstheme="minorHAnsi"/>
                  <w:sz w:val="18"/>
                  <w:szCs w:val="18"/>
                </w:rPr>
                <w:t>509</w:t>
              </w:r>
            </w:ins>
          </w:p>
        </w:tc>
        <w:tc>
          <w:tcPr>
            <w:tcW w:w="0" w:type="auto"/>
            <w:gridSpan w:val="2"/>
            <w:shd w:val="clear" w:color="auto" w:fill="F2F2F2" w:themeFill="background1" w:themeFillShade="F2"/>
          </w:tcPr>
          <w:p w14:paraId="5E5D7F4D" w14:textId="77777777" w:rsidR="00D3555D" w:rsidRPr="00A36AD1" w:rsidRDefault="005D6F31" w:rsidP="004B49FF">
            <w:pPr>
              <w:spacing w:line="240" w:lineRule="auto"/>
              <w:rPr>
                <w:ins w:id="1240" w:author="Hannah McSorley" w:date="2020-08-05T02:53:00Z"/>
                <w:rFonts w:asciiTheme="minorHAnsi" w:hAnsiTheme="minorHAnsi" w:cstheme="minorHAnsi"/>
                <w:sz w:val="18"/>
                <w:szCs w:val="18"/>
              </w:rPr>
            </w:pPr>
            <w:ins w:id="1241" w:author="Hannah McSorley" w:date="2020-08-05T02:53:00Z">
              <w:r w:rsidRPr="00A36AD1">
                <w:rPr>
                  <w:rFonts w:asciiTheme="minorHAnsi" w:hAnsiTheme="minorHAnsi" w:cstheme="minorHAnsi"/>
                  <w:sz w:val="18"/>
                  <w:szCs w:val="18"/>
                </w:rPr>
                <w:t>248</w:t>
              </w:r>
            </w:ins>
          </w:p>
        </w:tc>
        <w:tc>
          <w:tcPr>
            <w:tcW w:w="0" w:type="auto"/>
            <w:gridSpan w:val="2"/>
            <w:tcBorders>
              <w:right w:val="dashed" w:sz="4" w:space="0" w:color="auto"/>
            </w:tcBorders>
            <w:shd w:val="clear" w:color="auto" w:fill="F2F2F2" w:themeFill="background1" w:themeFillShade="F2"/>
          </w:tcPr>
          <w:p w14:paraId="43E9A17C" w14:textId="77777777" w:rsidR="00D3555D" w:rsidRPr="00A36AD1" w:rsidRDefault="005D6F31" w:rsidP="004B49FF">
            <w:pPr>
              <w:spacing w:line="240" w:lineRule="auto"/>
              <w:rPr>
                <w:ins w:id="1242" w:author="Hannah McSorley" w:date="2020-08-05T02:53:00Z"/>
                <w:rFonts w:asciiTheme="minorHAnsi" w:hAnsiTheme="minorHAnsi" w:cstheme="minorHAnsi"/>
                <w:sz w:val="18"/>
                <w:szCs w:val="18"/>
              </w:rPr>
            </w:pPr>
            <w:ins w:id="1243" w:author="Hannah McSorley" w:date="2020-08-05T02:53:00Z">
              <w:r w:rsidRPr="00A36AD1">
                <w:rPr>
                  <w:rFonts w:asciiTheme="minorHAnsi" w:hAnsiTheme="minorHAnsi" w:cstheme="minorHAnsi"/>
                  <w:sz w:val="18"/>
                  <w:szCs w:val="18"/>
                </w:rPr>
                <w:t>207</w:t>
              </w:r>
            </w:ins>
          </w:p>
        </w:tc>
        <w:tc>
          <w:tcPr>
            <w:tcW w:w="0" w:type="auto"/>
            <w:gridSpan w:val="2"/>
            <w:tcBorders>
              <w:left w:val="dashed" w:sz="4" w:space="0" w:color="auto"/>
            </w:tcBorders>
            <w:shd w:val="clear" w:color="auto" w:fill="F2F2F2" w:themeFill="background1" w:themeFillShade="F2"/>
          </w:tcPr>
          <w:p w14:paraId="74E4FD31" w14:textId="77777777" w:rsidR="00D3555D" w:rsidRPr="00A36AD1" w:rsidRDefault="005D6F31" w:rsidP="004B49FF">
            <w:pPr>
              <w:spacing w:line="240" w:lineRule="auto"/>
              <w:rPr>
                <w:ins w:id="1244" w:author="Hannah McSorley" w:date="2020-08-05T02:53:00Z"/>
                <w:rFonts w:asciiTheme="minorHAnsi" w:hAnsiTheme="minorHAnsi" w:cstheme="minorHAnsi"/>
                <w:sz w:val="18"/>
                <w:szCs w:val="18"/>
              </w:rPr>
            </w:pPr>
            <w:ins w:id="1245" w:author="Hannah McSorley" w:date="2020-08-05T02:53:00Z">
              <w:r w:rsidRPr="00A36AD1">
                <w:rPr>
                  <w:rFonts w:asciiTheme="minorHAnsi" w:hAnsiTheme="minorHAnsi" w:cstheme="minorHAnsi"/>
                  <w:sz w:val="18"/>
                  <w:szCs w:val="18"/>
                </w:rPr>
                <w:t>200</w:t>
              </w:r>
            </w:ins>
          </w:p>
        </w:tc>
        <w:tc>
          <w:tcPr>
            <w:tcW w:w="0" w:type="auto"/>
            <w:gridSpan w:val="2"/>
            <w:shd w:val="clear" w:color="auto" w:fill="F2F2F2" w:themeFill="background1" w:themeFillShade="F2"/>
          </w:tcPr>
          <w:p w14:paraId="0FD23744" w14:textId="77777777" w:rsidR="00D3555D" w:rsidRPr="00A36AD1" w:rsidRDefault="005D6F31" w:rsidP="004B49FF">
            <w:pPr>
              <w:spacing w:line="240" w:lineRule="auto"/>
              <w:rPr>
                <w:ins w:id="1246" w:author="Hannah McSorley" w:date="2020-08-05T02:53:00Z"/>
                <w:rFonts w:asciiTheme="minorHAnsi" w:hAnsiTheme="minorHAnsi" w:cstheme="minorHAnsi"/>
                <w:sz w:val="18"/>
                <w:szCs w:val="18"/>
              </w:rPr>
            </w:pPr>
            <w:ins w:id="1247" w:author="Hannah McSorley" w:date="2020-08-05T02:53:00Z">
              <w:r w:rsidRPr="00A36AD1">
                <w:rPr>
                  <w:rFonts w:asciiTheme="minorHAnsi" w:hAnsiTheme="minorHAnsi" w:cstheme="minorHAnsi"/>
                  <w:sz w:val="18"/>
                  <w:szCs w:val="18"/>
                </w:rPr>
                <w:t>252</w:t>
              </w:r>
            </w:ins>
          </w:p>
        </w:tc>
        <w:tc>
          <w:tcPr>
            <w:tcW w:w="0" w:type="auto"/>
            <w:tcBorders>
              <w:right w:val="dashed" w:sz="4" w:space="0" w:color="auto"/>
            </w:tcBorders>
            <w:shd w:val="clear" w:color="auto" w:fill="F2F2F2" w:themeFill="background1" w:themeFillShade="F2"/>
          </w:tcPr>
          <w:p w14:paraId="0E9EE5ED" w14:textId="77777777" w:rsidR="00D3555D" w:rsidRPr="00A36AD1" w:rsidRDefault="005D6F31" w:rsidP="004B49FF">
            <w:pPr>
              <w:spacing w:line="240" w:lineRule="auto"/>
              <w:rPr>
                <w:ins w:id="1248" w:author="Hannah McSorley" w:date="2020-08-05T02:53:00Z"/>
                <w:rFonts w:asciiTheme="minorHAnsi" w:hAnsiTheme="minorHAnsi" w:cstheme="minorHAnsi"/>
                <w:sz w:val="18"/>
                <w:szCs w:val="18"/>
              </w:rPr>
            </w:pPr>
            <w:ins w:id="1249" w:author="Hannah McSorley" w:date="2020-08-05T02:53:00Z">
              <w:r w:rsidRPr="00A36AD1">
                <w:rPr>
                  <w:rFonts w:asciiTheme="minorHAnsi" w:hAnsiTheme="minorHAnsi" w:cstheme="minorHAnsi"/>
                  <w:sz w:val="18"/>
                  <w:szCs w:val="18"/>
                </w:rPr>
                <w:t>195</w:t>
              </w:r>
            </w:ins>
          </w:p>
        </w:tc>
        <w:tc>
          <w:tcPr>
            <w:tcW w:w="0" w:type="auto"/>
            <w:gridSpan w:val="2"/>
            <w:tcBorders>
              <w:left w:val="dashed" w:sz="4" w:space="0" w:color="auto"/>
            </w:tcBorders>
            <w:shd w:val="clear" w:color="auto" w:fill="F2F2F2" w:themeFill="background1" w:themeFillShade="F2"/>
          </w:tcPr>
          <w:p w14:paraId="00E76DBF" w14:textId="77777777" w:rsidR="00D3555D" w:rsidRPr="00A36AD1" w:rsidRDefault="005D6F31" w:rsidP="004B49FF">
            <w:pPr>
              <w:spacing w:line="240" w:lineRule="auto"/>
              <w:rPr>
                <w:ins w:id="1250" w:author="Hannah McSorley" w:date="2020-08-05T02:53:00Z"/>
                <w:rFonts w:asciiTheme="minorHAnsi" w:hAnsiTheme="minorHAnsi" w:cstheme="minorHAnsi"/>
                <w:sz w:val="18"/>
                <w:szCs w:val="18"/>
              </w:rPr>
            </w:pPr>
            <w:ins w:id="1251" w:author="Hannah McSorley" w:date="2020-08-05T02:53:00Z">
              <w:r w:rsidRPr="00A36AD1">
                <w:rPr>
                  <w:rFonts w:asciiTheme="minorHAnsi" w:hAnsiTheme="minorHAnsi" w:cstheme="minorHAnsi"/>
                  <w:sz w:val="18"/>
                  <w:szCs w:val="18"/>
                </w:rPr>
                <w:t>742</w:t>
              </w:r>
            </w:ins>
          </w:p>
        </w:tc>
        <w:tc>
          <w:tcPr>
            <w:tcW w:w="0" w:type="auto"/>
            <w:gridSpan w:val="3"/>
            <w:shd w:val="clear" w:color="auto" w:fill="F2F2F2" w:themeFill="background1" w:themeFillShade="F2"/>
          </w:tcPr>
          <w:p w14:paraId="4969F827" w14:textId="77777777" w:rsidR="00D3555D" w:rsidRPr="00A36AD1" w:rsidRDefault="005D6F31" w:rsidP="004B49FF">
            <w:pPr>
              <w:spacing w:line="240" w:lineRule="auto"/>
              <w:rPr>
                <w:ins w:id="1252" w:author="Hannah McSorley" w:date="2020-08-05T02:53:00Z"/>
                <w:rFonts w:asciiTheme="minorHAnsi" w:hAnsiTheme="minorHAnsi" w:cstheme="minorHAnsi"/>
                <w:sz w:val="18"/>
                <w:szCs w:val="18"/>
              </w:rPr>
            </w:pPr>
            <w:ins w:id="1253" w:author="Hannah McSorley" w:date="2020-08-05T02:53:00Z">
              <w:r w:rsidRPr="00A36AD1">
                <w:rPr>
                  <w:rFonts w:asciiTheme="minorHAnsi" w:hAnsiTheme="minorHAnsi" w:cstheme="minorHAnsi"/>
                  <w:sz w:val="18"/>
                  <w:szCs w:val="18"/>
                </w:rPr>
                <w:t>651</w:t>
              </w:r>
            </w:ins>
          </w:p>
        </w:tc>
        <w:tc>
          <w:tcPr>
            <w:tcW w:w="0" w:type="auto"/>
            <w:shd w:val="clear" w:color="auto" w:fill="F2F2F2" w:themeFill="background1" w:themeFillShade="F2"/>
          </w:tcPr>
          <w:p w14:paraId="0161B9C1" w14:textId="77777777" w:rsidR="00D3555D" w:rsidRPr="00A36AD1" w:rsidRDefault="005D6F31" w:rsidP="004B49FF">
            <w:pPr>
              <w:spacing w:line="240" w:lineRule="auto"/>
              <w:rPr>
                <w:ins w:id="1254" w:author="Hannah McSorley" w:date="2020-08-05T02:53:00Z"/>
                <w:rFonts w:asciiTheme="minorHAnsi" w:hAnsiTheme="minorHAnsi" w:cstheme="minorHAnsi"/>
                <w:sz w:val="18"/>
                <w:szCs w:val="18"/>
              </w:rPr>
            </w:pPr>
            <w:ins w:id="1255" w:author="Hannah McSorley" w:date="2020-08-05T02:53:00Z">
              <w:r w:rsidRPr="00A36AD1">
                <w:rPr>
                  <w:rFonts w:asciiTheme="minorHAnsi" w:hAnsiTheme="minorHAnsi" w:cstheme="minorHAnsi"/>
                  <w:sz w:val="18"/>
                  <w:szCs w:val="18"/>
                </w:rPr>
                <w:t>237</w:t>
              </w:r>
            </w:ins>
          </w:p>
        </w:tc>
      </w:tr>
      <w:tr w:rsidR="00A36AD1" w:rsidRPr="00A36AD1" w14:paraId="1CF0C960" w14:textId="77777777" w:rsidTr="00A36AD1">
        <w:trPr>
          <w:ins w:id="1256" w:author="Hannah McSorley" w:date="2020-08-05T02:53:00Z"/>
        </w:trPr>
        <w:tc>
          <w:tcPr>
            <w:tcW w:w="0" w:type="auto"/>
            <w:gridSpan w:val="2"/>
            <w:tcBorders>
              <w:right w:val="single" w:sz="4" w:space="0" w:color="auto"/>
            </w:tcBorders>
          </w:tcPr>
          <w:p w14:paraId="6745AC62" w14:textId="77777777" w:rsidR="00D3555D" w:rsidRPr="00A36AD1" w:rsidRDefault="005D6F31" w:rsidP="004B49FF">
            <w:pPr>
              <w:spacing w:line="240" w:lineRule="auto"/>
              <w:rPr>
                <w:ins w:id="1257" w:author="Hannah McSorley" w:date="2020-08-05T02:53:00Z"/>
                <w:rFonts w:asciiTheme="minorHAnsi" w:hAnsiTheme="minorHAnsi" w:cstheme="minorHAnsi"/>
                <w:sz w:val="18"/>
                <w:szCs w:val="18"/>
              </w:rPr>
            </w:pPr>
            <w:ins w:id="1258" w:author="Hannah McSorley" w:date="2020-08-05T02:53:00Z">
              <w:r w:rsidRPr="00A36AD1">
                <w:rPr>
                  <w:rFonts w:asciiTheme="minorHAnsi" w:hAnsiTheme="minorHAnsi" w:cstheme="minorHAnsi"/>
                  <w:sz w:val="18"/>
                  <w:szCs w:val="18"/>
                </w:rPr>
                <w:t>Tree age (average, years)</w:t>
              </w:r>
            </w:ins>
          </w:p>
        </w:tc>
        <w:tc>
          <w:tcPr>
            <w:tcW w:w="959" w:type="dxa"/>
            <w:gridSpan w:val="2"/>
            <w:tcBorders>
              <w:left w:val="single" w:sz="4" w:space="0" w:color="auto"/>
            </w:tcBorders>
          </w:tcPr>
          <w:p w14:paraId="76F31669" w14:textId="77777777" w:rsidR="00D3555D" w:rsidRPr="00A36AD1" w:rsidRDefault="005D6F31" w:rsidP="004B49FF">
            <w:pPr>
              <w:spacing w:line="240" w:lineRule="auto"/>
              <w:rPr>
                <w:ins w:id="1259" w:author="Hannah McSorley" w:date="2020-08-05T02:53:00Z"/>
                <w:rFonts w:asciiTheme="minorHAnsi" w:hAnsiTheme="minorHAnsi" w:cstheme="minorHAnsi"/>
                <w:sz w:val="18"/>
                <w:szCs w:val="18"/>
              </w:rPr>
            </w:pPr>
            <w:ins w:id="1260" w:author="Hannah McSorley" w:date="2020-08-05T02:53:00Z">
              <w:r w:rsidRPr="00A36AD1">
                <w:rPr>
                  <w:rFonts w:asciiTheme="minorHAnsi" w:hAnsiTheme="minorHAnsi" w:cstheme="minorHAnsi"/>
                  <w:sz w:val="18"/>
                  <w:szCs w:val="18"/>
                </w:rPr>
                <w:t>52</w:t>
              </w:r>
            </w:ins>
          </w:p>
        </w:tc>
        <w:tc>
          <w:tcPr>
            <w:tcW w:w="959" w:type="dxa"/>
            <w:gridSpan w:val="2"/>
          </w:tcPr>
          <w:p w14:paraId="66AFA464" w14:textId="77777777" w:rsidR="00D3555D" w:rsidRPr="00A36AD1" w:rsidRDefault="005D6F31" w:rsidP="004B49FF">
            <w:pPr>
              <w:spacing w:line="240" w:lineRule="auto"/>
              <w:rPr>
                <w:ins w:id="1261" w:author="Hannah McSorley" w:date="2020-08-05T02:53:00Z"/>
                <w:rFonts w:asciiTheme="minorHAnsi" w:hAnsiTheme="minorHAnsi" w:cstheme="minorHAnsi"/>
                <w:sz w:val="18"/>
                <w:szCs w:val="18"/>
              </w:rPr>
            </w:pPr>
            <w:ins w:id="1262" w:author="Hannah McSorley" w:date="2020-08-05T02:53:00Z">
              <w:r w:rsidRPr="00A36AD1">
                <w:rPr>
                  <w:rFonts w:asciiTheme="minorHAnsi" w:hAnsiTheme="minorHAnsi" w:cstheme="minorHAnsi"/>
                  <w:sz w:val="18"/>
                  <w:szCs w:val="18"/>
                </w:rPr>
                <w:t>40</w:t>
              </w:r>
            </w:ins>
          </w:p>
        </w:tc>
        <w:tc>
          <w:tcPr>
            <w:tcW w:w="0" w:type="auto"/>
            <w:gridSpan w:val="2"/>
          </w:tcPr>
          <w:p w14:paraId="7B42800B" w14:textId="77777777" w:rsidR="00D3555D" w:rsidRPr="00A36AD1" w:rsidRDefault="005D6F31" w:rsidP="004B49FF">
            <w:pPr>
              <w:spacing w:line="240" w:lineRule="auto"/>
              <w:rPr>
                <w:ins w:id="1263" w:author="Hannah McSorley" w:date="2020-08-05T02:53:00Z"/>
                <w:rFonts w:asciiTheme="minorHAnsi" w:hAnsiTheme="minorHAnsi" w:cstheme="minorHAnsi"/>
                <w:sz w:val="18"/>
                <w:szCs w:val="18"/>
              </w:rPr>
            </w:pPr>
            <w:ins w:id="1264" w:author="Hannah McSorley" w:date="2020-08-05T02:53:00Z">
              <w:r w:rsidRPr="00A36AD1">
                <w:rPr>
                  <w:rFonts w:asciiTheme="minorHAnsi" w:hAnsiTheme="minorHAnsi" w:cstheme="minorHAnsi"/>
                  <w:sz w:val="18"/>
                  <w:szCs w:val="18"/>
                </w:rPr>
                <w:t>48</w:t>
              </w:r>
            </w:ins>
          </w:p>
        </w:tc>
        <w:tc>
          <w:tcPr>
            <w:tcW w:w="0" w:type="auto"/>
            <w:gridSpan w:val="2"/>
          </w:tcPr>
          <w:p w14:paraId="41371F88" w14:textId="77777777" w:rsidR="00D3555D" w:rsidRPr="00A36AD1" w:rsidRDefault="005D6F31" w:rsidP="004B49FF">
            <w:pPr>
              <w:spacing w:line="240" w:lineRule="auto"/>
              <w:rPr>
                <w:ins w:id="1265" w:author="Hannah McSorley" w:date="2020-08-05T02:53:00Z"/>
                <w:rFonts w:asciiTheme="minorHAnsi" w:hAnsiTheme="minorHAnsi" w:cstheme="minorHAnsi"/>
                <w:sz w:val="18"/>
                <w:szCs w:val="18"/>
              </w:rPr>
            </w:pPr>
            <w:ins w:id="1266" w:author="Hannah McSorley" w:date="2020-08-05T02:53:00Z">
              <w:r w:rsidRPr="00A36AD1">
                <w:rPr>
                  <w:rFonts w:asciiTheme="minorHAnsi" w:hAnsiTheme="minorHAnsi" w:cstheme="minorHAnsi"/>
                  <w:sz w:val="18"/>
                  <w:szCs w:val="18"/>
                </w:rPr>
                <w:t>59</w:t>
              </w:r>
            </w:ins>
          </w:p>
        </w:tc>
        <w:tc>
          <w:tcPr>
            <w:tcW w:w="0" w:type="auto"/>
            <w:gridSpan w:val="2"/>
          </w:tcPr>
          <w:p w14:paraId="7AC16FDB" w14:textId="77777777" w:rsidR="00D3555D" w:rsidRPr="00A36AD1" w:rsidRDefault="005D6F31" w:rsidP="004B49FF">
            <w:pPr>
              <w:spacing w:line="240" w:lineRule="auto"/>
              <w:rPr>
                <w:ins w:id="1267" w:author="Hannah McSorley" w:date="2020-08-05T02:53:00Z"/>
                <w:rFonts w:asciiTheme="minorHAnsi" w:hAnsiTheme="minorHAnsi" w:cstheme="minorHAnsi"/>
                <w:sz w:val="18"/>
                <w:szCs w:val="18"/>
              </w:rPr>
            </w:pPr>
            <w:ins w:id="1268" w:author="Hannah McSorley" w:date="2020-08-05T02:53:00Z">
              <w:r w:rsidRPr="00A36AD1">
                <w:rPr>
                  <w:rFonts w:asciiTheme="minorHAnsi" w:hAnsiTheme="minorHAnsi" w:cstheme="minorHAnsi"/>
                  <w:sz w:val="18"/>
                  <w:szCs w:val="18"/>
                </w:rPr>
                <w:t>49</w:t>
              </w:r>
            </w:ins>
          </w:p>
        </w:tc>
        <w:tc>
          <w:tcPr>
            <w:tcW w:w="0" w:type="auto"/>
            <w:gridSpan w:val="2"/>
            <w:tcBorders>
              <w:right w:val="dashed" w:sz="4" w:space="0" w:color="auto"/>
            </w:tcBorders>
          </w:tcPr>
          <w:p w14:paraId="69ED2163" w14:textId="77777777" w:rsidR="00D3555D" w:rsidRPr="00A36AD1" w:rsidRDefault="005D6F31" w:rsidP="004B49FF">
            <w:pPr>
              <w:spacing w:line="240" w:lineRule="auto"/>
              <w:rPr>
                <w:ins w:id="1269" w:author="Hannah McSorley" w:date="2020-08-05T02:53:00Z"/>
                <w:rFonts w:asciiTheme="minorHAnsi" w:hAnsiTheme="minorHAnsi" w:cstheme="minorHAnsi"/>
                <w:sz w:val="18"/>
                <w:szCs w:val="18"/>
              </w:rPr>
            </w:pPr>
            <w:ins w:id="1270" w:author="Hannah McSorley" w:date="2020-08-05T02:53:00Z">
              <w:r w:rsidRPr="00A36AD1">
                <w:rPr>
                  <w:rFonts w:asciiTheme="minorHAnsi" w:hAnsiTheme="minorHAnsi" w:cstheme="minorHAnsi"/>
                  <w:sz w:val="18"/>
                  <w:szCs w:val="18"/>
                </w:rPr>
                <w:t>53</w:t>
              </w:r>
            </w:ins>
          </w:p>
        </w:tc>
        <w:tc>
          <w:tcPr>
            <w:tcW w:w="0" w:type="auto"/>
            <w:gridSpan w:val="2"/>
            <w:tcBorders>
              <w:left w:val="dashed" w:sz="4" w:space="0" w:color="auto"/>
            </w:tcBorders>
          </w:tcPr>
          <w:p w14:paraId="4926C47B" w14:textId="77777777" w:rsidR="00D3555D" w:rsidRPr="00A36AD1" w:rsidRDefault="005D6F31" w:rsidP="004B49FF">
            <w:pPr>
              <w:spacing w:line="240" w:lineRule="auto"/>
              <w:rPr>
                <w:ins w:id="1271" w:author="Hannah McSorley" w:date="2020-08-05T02:53:00Z"/>
                <w:rFonts w:asciiTheme="minorHAnsi" w:hAnsiTheme="minorHAnsi" w:cstheme="minorHAnsi"/>
                <w:sz w:val="18"/>
                <w:szCs w:val="18"/>
              </w:rPr>
            </w:pPr>
            <w:ins w:id="1272" w:author="Hannah McSorley" w:date="2020-08-05T02:53:00Z">
              <w:r w:rsidRPr="00A36AD1">
                <w:rPr>
                  <w:rFonts w:asciiTheme="minorHAnsi" w:hAnsiTheme="minorHAnsi" w:cstheme="minorHAnsi"/>
                  <w:sz w:val="18"/>
                  <w:szCs w:val="18"/>
                </w:rPr>
                <w:t>72</w:t>
              </w:r>
            </w:ins>
          </w:p>
        </w:tc>
        <w:tc>
          <w:tcPr>
            <w:tcW w:w="0" w:type="auto"/>
            <w:gridSpan w:val="2"/>
          </w:tcPr>
          <w:p w14:paraId="6F4C83A3" w14:textId="77777777" w:rsidR="00D3555D" w:rsidRPr="00A36AD1" w:rsidRDefault="005D6F31" w:rsidP="004B49FF">
            <w:pPr>
              <w:spacing w:line="240" w:lineRule="auto"/>
              <w:rPr>
                <w:ins w:id="1273" w:author="Hannah McSorley" w:date="2020-08-05T02:53:00Z"/>
                <w:rFonts w:asciiTheme="minorHAnsi" w:hAnsiTheme="minorHAnsi" w:cstheme="minorHAnsi"/>
                <w:sz w:val="18"/>
                <w:szCs w:val="18"/>
              </w:rPr>
            </w:pPr>
            <w:ins w:id="1274" w:author="Hannah McSorley" w:date="2020-08-05T02:53:00Z">
              <w:r w:rsidRPr="00A36AD1">
                <w:rPr>
                  <w:rFonts w:asciiTheme="minorHAnsi" w:hAnsiTheme="minorHAnsi" w:cstheme="minorHAnsi"/>
                  <w:sz w:val="18"/>
                  <w:szCs w:val="18"/>
                </w:rPr>
                <w:t>132</w:t>
              </w:r>
            </w:ins>
          </w:p>
        </w:tc>
        <w:tc>
          <w:tcPr>
            <w:tcW w:w="0" w:type="auto"/>
            <w:tcBorders>
              <w:right w:val="dashed" w:sz="4" w:space="0" w:color="auto"/>
            </w:tcBorders>
          </w:tcPr>
          <w:p w14:paraId="65630610" w14:textId="77777777" w:rsidR="00D3555D" w:rsidRPr="00A36AD1" w:rsidRDefault="005D6F31" w:rsidP="004B49FF">
            <w:pPr>
              <w:spacing w:line="240" w:lineRule="auto"/>
              <w:rPr>
                <w:ins w:id="1275" w:author="Hannah McSorley" w:date="2020-08-05T02:53:00Z"/>
                <w:rFonts w:asciiTheme="minorHAnsi" w:hAnsiTheme="minorHAnsi" w:cstheme="minorHAnsi"/>
                <w:sz w:val="18"/>
                <w:szCs w:val="18"/>
              </w:rPr>
            </w:pPr>
            <w:ins w:id="1276" w:author="Hannah McSorley" w:date="2020-08-05T02:53:00Z">
              <w:r w:rsidRPr="00A36AD1">
                <w:rPr>
                  <w:rFonts w:asciiTheme="minorHAnsi" w:hAnsiTheme="minorHAnsi" w:cstheme="minorHAnsi"/>
                  <w:sz w:val="18"/>
                  <w:szCs w:val="18"/>
                </w:rPr>
                <w:t>71</w:t>
              </w:r>
            </w:ins>
          </w:p>
        </w:tc>
        <w:tc>
          <w:tcPr>
            <w:tcW w:w="0" w:type="auto"/>
            <w:gridSpan w:val="2"/>
            <w:tcBorders>
              <w:left w:val="dashed" w:sz="4" w:space="0" w:color="auto"/>
            </w:tcBorders>
          </w:tcPr>
          <w:p w14:paraId="22EC8BC6" w14:textId="77777777" w:rsidR="00D3555D" w:rsidRPr="00A36AD1" w:rsidRDefault="005D6F31" w:rsidP="004B49FF">
            <w:pPr>
              <w:spacing w:line="240" w:lineRule="auto"/>
              <w:rPr>
                <w:ins w:id="1277" w:author="Hannah McSorley" w:date="2020-08-05T02:53:00Z"/>
                <w:rFonts w:asciiTheme="minorHAnsi" w:hAnsiTheme="minorHAnsi" w:cstheme="minorHAnsi"/>
                <w:sz w:val="18"/>
                <w:szCs w:val="18"/>
              </w:rPr>
            </w:pPr>
            <w:ins w:id="1278" w:author="Hannah McSorley" w:date="2020-08-05T02:53:00Z">
              <w:r w:rsidRPr="00A36AD1">
                <w:rPr>
                  <w:rFonts w:asciiTheme="minorHAnsi" w:hAnsiTheme="minorHAnsi" w:cstheme="minorHAnsi"/>
                  <w:sz w:val="18"/>
                  <w:szCs w:val="18"/>
                </w:rPr>
                <w:t>37</w:t>
              </w:r>
            </w:ins>
          </w:p>
        </w:tc>
        <w:tc>
          <w:tcPr>
            <w:tcW w:w="0" w:type="auto"/>
            <w:gridSpan w:val="3"/>
          </w:tcPr>
          <w:p w14:paraId="67BAFD59" w14:textId="77777777" w:rsidR="00D3555D" w:rsidRPr="00A36AD1" w:rsidRDefault="005D6F31" w:rsidP="004B49FF">
            <w:pPr>
              <w:spacing w:line="240" w:lineRule="auto"/>
              <w:rPr>
                <w:ins w:id="1279" w:author="Hannah McSorley" w:date="2020-08-05T02:53:00Z"/>
                <w:rFonts w:asciiTheme="minorHAnsi" w:hAnsiTheme="minorHAnsi" w:cstheme="minorHAnsi"/>
                <w:sz w:val="18"/>
                <w:szCs w:val="18"/>
              </w:rPr>
            </w:pPr>
            <w:ins w:id="1280" w:author="Hannah McSorley" w:date="2020-08-05T02:53:00Z">
              <w:r w:rsidRPr="00A36AD1">
                <w:rPr>
                  <w:rFonts w:asciiTheme="minorHAnsi" w:hAnsiTheme="minorHAnsi" w:cstheme="minorHAnsi"/>
                  <w:sz w:val="18"/>
                  <w:szCs w:val="18"/>
                </w:rPr>
                <w:t>41</w:t>
              </w:r>
            </w:ins>
          </w:p>
        </w:tc>
        <w:tc>
          <w:tcPr>
            <w:tcW w:w="0" w:type="auto"/>
          </w:tcPr>
          <w:p w14:paraId="0B96380C" w14:textId="77777777" w:rsidR="00D3555D" w:rsidRPr="00A36AD1" w:rsidRDefault="005D6F31" w:rsidP="004B49FF">
            <w:pPr>
              <w:spacing w:line="240" w:lineRule="auto"/>
              <w:rPr>
                <w:ins w:id="1281" w:author="Hannah McSorley" w:date="2020-08-05T02:53:00Z"/>
                <w:rFonts w:asciiTheme="minorHAnsi" w:hAnsiTheme="minorHAnsi" w:cstheme="minorHAnsi"/>
                <w:sz w:val="18"/>
                <w:szCs w:val="18"/>
              </w:rPr>
            </w:pPr>
            <w:ins w:id="1282" w:author="Hannah McSorley" w:date="2020-08-05T02:53:00Z">
              <w:r w:rsidRPr="00A36AD1">
                <w:rPr>
                  <w:rFonts w:asciiTheme="minorHAnsi" w:hAnsiTheme="minorHAnsi" w:cstheme="minorHAnsi"/>
                  <w:sz w:val="18"/>
                  <w:szCs w:val="18"/>
                </w:rPr>
                <w:t>53</w:t>
              </w:r>
            </w:ins>
          </w:p>
        </w:tc>
      </w:tr>
      <w:tr w:rsidR="00A36AD1" w:rsidRPr="00A36AD1" w14:paraId="7E8B321A" w14:textId="77777777" w:rsidTr="00A36AD1">
        <w:trPr>
          <w:ins w:id="1283" w:author="Hannah McSorley" w:date="2020-08-05T02:53:00Z"/>
        </w:trPr>
        <w:tc>
          <w:tcPr>
            <w:tcW w:w="0" w:type="auto"/>
            <w:gridSpan w:val="2"/>
            <w:tcBorders>
              <w:right w:val="single" w:sz="4" w:space="0" w:color="auto"/>
            </w:tcBorders>
            <w:shd w:val="clear" w:color="auto" w:fill="F2F2F2" w:themeFill="background1" w:themeFillShade="F2"/>
          </w:tcPr>
          <w:p w14:paraId="5C6A375F" w14:textId="77777777" w:rsidR="00D3555D" w:rsidRPr="00A36AD1" w:rsidRDefault="005D6F31" w:rsidP="004B49FF">
            <w:pPr>
              <w:spacing w:line="240" w:lineRule="auto"/>
              <w:rPr>
                <w:ins w:id="1284" w:author="Hannah McSorley" w:date="2020-08-05T02:53:00Z"/>
                <w:rFonts w:asciiTheme="minorHAnsi" w:hAnsiTheme="minorHAnsi" w:cstheme="minorHAnsi"/>
                <w:sz w:val="18"/>
                <w:szCs w:val="18"/>
              </w:rPr>
            </w:pPr>
            <w:ins w:id="1285" w:author="Hannah McSorley" w:date="2020-08-05T02:53:00Z">
              <w:r w:rsidRPr="00A36AD1">
                <w:rPr>
                  <w:rFonts w:asciiTheme="minorHAnsi" w:hAnsiTheme="minorHAnsi" w:cstheme="minorHAnsi"/>
                  <w:sz w:val="18"/>
                  <w:szCs w:val="18"/>
                </w:rPr>
                <w:t>Percent Forest</w:t>
              </w:r>
            </w:ins>
          </w:p>
        </w:tc>
        <w:tc>
          <w:tcPr>
            <w:tcW w:w="959" w:type="dxa"/>
            <w:gridSpan w:val="2"/>
            <w:tcBorders>
              <w:left w:val="single" w:sz="4" w:space="0" w:color="auto"/>
            </w:tcBorders>
            <w:shd w:val="clear" w:color="auto" w:fill="F2F2F2" w:themeFill="background1" w:themeFillShade="F2"/>
          </w:tcPr>
          <w:p w14:paraId="71DB2CFF" w14:textId="77777777" w:rsidR="00D3555D" w:rsidRPr="00A36AD1" w:rsidRDefault="005D6F31" w:rsidP="004B49FF">
            <w:pPr>
              <w:spacing w:line="240" w:lineRule="auto"/>
              <w:rPr>
                <w:ins w:id="1286" w:author="Hannah McSorley" w:date="2020-08-05T02:53:00Z"/>
                <w:rFonts w:asciiTheme="minorHAnsi" w:hAnsiTheme="minorHAnsi" w:cstheme="minorHAnsi"/>
                <w:sz w:val="18"/>
                <w:szCs w:val="18"/>
              </w:rPr>
            </w:pPr>
            <w:ins w:id="1287" w:author="Hannah McSorley" w:date="2020-08-05T02:53:00Z">
              <w:r w:rsidRPr="00A36AD1">
                <w:rPr>
                  <w:rFonts w:asciiTheme="minorHAnsi" w:hAnsiTheme="minorHAnsi" w:cstheme="minorHAnsi"/>
                  <w:sz w:val="18"/>
                  <w:szCs w:val="18"/>
                </w:rPr>
                <w:t>94.5</w:t>
              </w:r>
            </w:ins>
          </w:p>
        </w:tc>
        <w:tc>
          <w:tcPr>
            <w:tcW w:w="959" w:type="dxa"/>
            <w:gridSpan w:val="2"/>
            <w:shd w:val="clear" w:color="auto" w:fill="F2F2F2" w:themeFill="background1" w:themeFillShade="F2"/>
          </w:tcPr>
          <w:p w14:paraId="005A2BA6" w14:textId="77777777" w:rsidR="00D3555D" w:rsidRPr="00A36AD1" w:rsidRDefault="005D6F31" w:rsidP="004B49FF">
            <w:pPr>
              <w:spacing w:line="240" w:lineRule="auto"/>
              <w:rPr>
                <w:ins w:id="1288" w:author="Hannah McSorley" w:date="2020-08-05T02:53:00Z"/>
                <w:rFonts w:asciiTheme="minorHAnsi" w:hAnsiTheme="minorHAnsi" w:cstheme="minorHAnsi"/>
                <w:sz w:val="18"/>
                <w:szCs w:val="18"/>
              </w:rPr>
            </w:pPr>
            <w:ins w:id="1289" w:author="Hannah McSorley" w:date="2020-08-05T02:53:00Z">
              <w:r w:rsidRPr="00A36AD1">
                <w:rPr>
                  <w:rFonts w:asciiTheme="minorHAnsi" w:hAnsiTheme="minorHAnsi" w:cstheme="minorHAnsi"/>
                  <w:sz w:val="18"/>
                  <w:szCs w:val="18"/>
                </w:rPr>
                <w:t>99</w:t>
              </w:r>
            </w:ins>
          </w:p>
        </w:tc>
        <w:tc>
          <w:tcPr>
            <w:tcW w:w="0" w:type="auto"/>
            <w:gridSpan w:val="2"/>
            <w:shd w:val="clear" w:color="auto" w:fill="F2F2F2" w:themeFill="background1" w:themeFillShade="F2"/>
          </w:tcPr>
          <w:p w14:paraId="1E494045" w14:textId="77777777" w:rsidR="00D3555D" w:rsidRPr="00A36AD1" w:rsidRDefault="005D6F31" w:rsidP="004B49FF">
            <w:pPr>
              <w:spacing w:line="240" w:lineRule="auto"/>
              <w:rPr>
                <w:ins w:id="1290" w:author="Hannah McSorley" w:date="2020-08-05T02:53:00Z"/>
                <w:rFonts w:asciiTheme="minorHAnsi" w:hAnsiTheme="minorHAnsi" w:cstheme="minorHAnsi"/>
                <w:sz w:val="18"/>
                <w:szCs w:val="18"/>
              </w:rPr>
            </w:pPr>
            <w:ins w:id="1291" w:author="Hannah McSorley" w:date="2020-08-05T02:53:00Z">
              <w:r w:rsidRPr="00A36AD1">
                <w:rPr>
                  <w:rFonts w:asciiTheme="minorHAnsi" w:hAnsiTheme="minorHAnsi" w:cstheme="minorHAnsi"/>
                  <w:sz w:val="18"/>
                  <w:szCs w:val="18"/>
                </w:rPr>
                <w:t>96.6</w:t>
              </w:r>
            </w:ins>
          </w:p>
        </w:tc>
        <w:tc>
          <w:tcPr>
            <w:tcW w:w="0" w:type="auto"/>
            <w:gridSpan w:val="2"/>
            <w:shd w:val="clear" w:color="auto" w:fill="F2F2F2" w:themeFill="background1" w:themeFillShade="F2"/>
          </w:tcPr>
          <w:p w14:paraId="7B335D0C" w14:textId="77777777" w:rsidR="00D3555D" w:rsidRPr="00A36AD1" w:rsidRDefault="005D6F31" w:rsidP="004B49FF">
            <w:pPr>
              <w:spacing w:line="240" w:lineRule="auto"/>
              <w:rPr>
                <w:ins w:id="1292" w:author="Hannah McSorley" w:date="2020-08-05T02:53:00Z"/>
                <w:rFonts w:asciiTheme="minorHAnsi" w:hAnsiTheme="minorHAnsi" w:cstheme="minorHAnsi"/>
                <w:sz w:val="18"/>
                <w:szCs w:val="18"/>
              </w:rPr>
            </w:pPr>
            <w:ins w:id="1293" w:author="Hannah McSorley" w:date="2020-08-05T02:53:00Z">
              <w:r w:rsidRPr="00A36AD1">
                <w:rPr>
                  <w:rFonts w:asciiTheme="minorHAnsi" w:hAnsiTheme="minorHAnsi" w:cstheme="minorHAnsi"/>
                  <w:sz w:val="18"/>
                  <w:szCs w:val="18"/>
                </w:rPr>
                <w:t>97.8</w:t>
              </w:r>
            </w:ins>
          </w:p>
        </w:tc>
        <w:tc>
          <w:tcPr>
            <w:tcW w:w="0" w:type="auto"/>
            <w:gridSpan w:val="2"/>
            <w:shd w:val="clear" w:color="auto" w:fill="F2F2F2" w:themeFill="background1" w:themeFillShade="F2"/>
          </w:tcPr>
          <w:p w14:paraId="7C85969B" w14:textId="77777777" w:rsidR="00D3555D" w:rsidRPr="00A36AD1" w:rsidRDefault="005D6F31" w:rsidP="004B49FF">
            <w:pPr>
              <w:spacing w:line="240" w:lineRule="auto"/>
              <w:rPr>
                <w:ins w:id="1294" w:author="Hannah McSorley" w:date="2020-08-05T02:53:00Z"/>
                <w:rFonts w:asciiTheme="minorHAnsi" w:hAnsiTheme="minorHAnsi" w:cstheme="minorHAnsi"/>
                <w:sz w:val="18"/>
                <w:szCs w:val="18"/>
              </w:rPr>
            </w:pPr>
            <w:ins w:id="1295" w:author="Hannah McSorley" w:date="2020-08-05T02:53:00Z">
              <w:r w:rsidRPr="00A36AD1">
                <w:rPr>
                  <w:rFonts w:asciiTheme="minorHAnsi" w:hAnsiTheme="minorHAnsi" w:cstheme="minorHAnsi"/>
                  <w:sz w:val="18"/>
                  <w:szCs w:val="18"/>
                </w:rPr>
                <w:t>98.5</w:t>
              </w:r>
            </w:ins>
          </w:p>
        </w:tc>
        <w:tc>
          <w:tcPr>
            <w:tcW w:w="0" w:type="auto"/>
            <w:gridSpan w:val="2"/>
            <w:tcBorders>
              <w:right w:val="dashed" w:sz="4" w:space="0" w:color="auto"/>
            </w:tcBorders>
            <w:shd w:val="clear" w:color="auto" w:fill="F2F2F2" w:themeFill="background1" w:themeFillShade="F2"/>
          </w:tcPr>
          <w:p w14:paraId="2BEFC540" w14:textId="77777777" w:rsidR="00D3555D" w:rsidRPr="00A36AD1" w:rsidRDefault="005D6F31" w:rsidP="004B49FF">
            <w:pPr>
              <w:spacing w:line="240" w:lineRule="auto"/>
              <w:rPr>
                <w:ins w:id="1296" w:author="Hannah McSorley" w:date="2020-08-05T02:53:00Z"/>
                <w:rFonts w:asciiTheme="minorHAnsi" w:hAnsiTheme="minorHAnsi" w:cstheme="minorHAnsi"/>
                <w:sz w:val="18"/>
                <w:szCs w:val="18"/>
              </w:rPr>
            </w:pPr>
            <w:ins w:id="1297" w:author="Hannah McSorley" w:date="2020-08-05T02:53:00Z">
              <w:r w:rsidRPr="00A36AD1">
                <w:rPr>
                  <w:rFonts w:asciiTheme="minorHAnsi" w:hAnsiTheme="minorHAnsi" w:cstheme="minorHAnsi"/>
                  <w:sz w:val="18"/>
                  <w:szCs w:val="18"/>
                </w:rPr>
                <w:t>97.6</w:t>
              </w:r>
            </w:ins>
          </w:p>
        </w:tc>
        <w:tc>
          <w:tcPr>
            <w:tcW w:w="0" w:type="auto"/>
            <w:gridSpan w:val="2"/>
            <w:tcBorders>
              <w:left w:val="dashed" w:sz="4" w:space="0" w:color="auto"/>
            </w:tcBorders>
            <w:shd w:val="clear" w:color="auto" w:fill="F2F2F2" w:themeFill="background1" w:themeFillShade="F2"/>
          </w:tcPr>
          <w:p w14:paraId="286EF55A" w14:textId="77777777" w:rsidR="00D3555D" w:rsidRPr="00A36AD1" w:rsidRDefault="005D6F31" w:rsidP="004B49FF">
            <w:pPr>
              <w:spacing w:line="240" w:lineRule="auto"/>
              <w:rPr>
                <w:ins w:id="1298" w:author="Hannah McSorley" w:date="2020-08-05T02:53:00Z"/>
                <w:rFonts w:asciiTheme="minorHAnsi" w:hAnsiTheme="minorHAnsi" w:cstheme="minorHAnsi"/>
                <w:sz w:val="18"/>
                <w:szCs w:val="18"/>
              </w:rPr>
            </w:pPr>
            <w:ins w:id="1299" w:author="Hannah McSorley" w:date="2020-08-05T02:53:00Z">
              <w:r w:rsidRPr="00A36AD1">
                <w:rPr>
                  <w:rFonts w:asciiTheme="minorHAnsi" w:hAnsiTheme="minorHAnsi" w:cstheme="minorHAnsi"/>
                  <w:sz w:val="18"/>
                  <w:szCs w:val="18"/>
                </w:rPr>
                <w:t>92.7</w:t>
              </w:r>
            </w:ins>
          </w:p>
        </w:tc>
        <w:tc>
          <w:tcPr>
            <w:tcW w:w="0" w:type="auto"/>
            <w:gridSpan w:val="2"/>
            <w:shd w:val="clear" w:color="auto" w:fill="F2F2F2" w:themeFill="background1" w:themeFillShade="F2"/>
          </w:tcPr>
          <w:p w14:paraId="43C75403" w14:textId="77777777" w:rsidR="00D3555D" w:rsidRPr="00A36AD1" w:rsidRDefault="005D6F31" w:rsidP="004B49FF">
            <w:pPr>
              <w:spacing w:line="240" w:lineRule="auto"/>
              <w:rPr>
                <w:ins w:id="1300" w:author="Hannah McSorley" w:date="2020-08-05T02:53:00Z"/>
                <w:rFonts w:asciiTheme="minorHAnsi" w:hAnsiTheme="minorHAnsi" w:cstheme="minorHAnsi"/>
                <w:sz w:val="18"/>
                <w:szCs w:val="18"/>
              </w:rPr>
            </w:pPr>
            <w:ins w:id="1301" w:author="Hannah McSorley" w:date="2020-08-05T02:53:00Z">
              <w:r w:rsidRPr="00A36AD1">
                <w:rPr>
                  <w:rFonts w:asciiTheme="minorHAnsi" w:hAnsiTheme="minorHAnsi" w:cstheme="minorHAnsi"/>
                  <w:sz w:val="18"/>
                  <w:szCs w:val="18"/>
                </w:rPr>
                <w:t>99.4</w:t>
              </w:r>
            </w:ins>
          </w:p>
        </w:tc>
        <w:tc>
          <w:tcPr>
            <w:tcW w:w="0" w:type="auto"/>
            <w:tcBorders>
              <w:right w:val="dashed" w:sz="4" w:space="0" w:color="auto"/>
            </w:tcBorders>
            <w:shd w:val="clear" w:color="auto" w:fill="F2F2F2" w:themeFill="background1" w:themeFillShade="F2"/>
          </w:tcPr>
          <w:p w14:paraId="50EEDA85" w14:textId="77777777" w:rsidR="00D3555D" w:rsidRPr="00A36AD1" w:rsidRDefault="005D6F31" w:rsidP="004B49FF">
            <w:pPr>
              <w:spacing w:line="240" w:lineRule="auto"/>
              <w:rPr>
                <w:ins w:id="1302" w:author="Hannah McSorley" w:date="2020-08-05T02:53:00Z"/>
                <w:rFonts w:asciiTheme="minorHAnsi" w:hAnsiTheme="minorHAnsi" w:cstheme="minorHAnsi"/>
                <w:sz w:val="18"/>
                <w:szCs w:val="18"/>
              </w:rPr>
            </w:pPr>
            <w:ins w:id="1303" w:author="Hannah McSorley" w:date="2020-08-05T02:53:00Z">
              <w:r w:rsidRPr="00A36AD1">
                <w:rPr>
                  <w:rFonts w:asciiTheme="minorHAnsi" w:hAnsiTheme="minorHAnsi" w:cstheme="minorHAnsi"/>
                  <w:sz w:val="18"/>
                  <w:szCs w:val="18"/>
                </w:rPr>
                <w:t>87.7</w:t>
              </w:r>
            </w:ins>
          </w:p>
        </w:tc>
        <w:tc>
          <w:tcPr>
            <w:tcW w:w="0" w:type="auto"/>
            <w:gridSpan w:val="2"/>
            <w:tcBorders>
              <w:left w:val="dashed" w:sz="4" w:space="0" w:color="auto"/>
            </w:tcBorders>
            <w:shd w:val="clear" w:color="auto" w:fill="F2F2F2" w:themeFill="background1" w:themeFillShade="F2"/>
          </w:tcPr>
          <w:p w14:paraId="7641FB93" w14:textId="77777777" w:rsidR="00D3555D" w:rsidRPr="00A36AD1" w:rsidRDefault="005D6F31" w:rsidP="004B49FF">
            <w:pPr>
              <w:spacing w:line="240" w:lineRule="auto"/>
              <w:rPr>
                <w:ins w:id="1304" w:author="Hannah McSorley" w:date="2020-08-05T02:53:00Z"/>
                <w:rFonts w:asciiTheme="minorHAnsi" w:hAnsiTheme="minorHAnsi" w:cstheme="minorHAnsi"/>
                <w:sz w:val="18"/>
                <w:szCs w:val="18"/>
              </w:rPr>
            </w:pPr>
            <w:ins w:id="1305" w:author="Hannah McSorley" w:date="2020-08-05T02:53:00Z">
              <w:r w:rsidRPr="00A36AD1">
                <w:rPr>
                  <w:rFonts w:asciiTheme="minorHAnsi" w:hAnsiTheme="minorHAnsi" w:cstheme="minorHAnsi"/>
                  <w:sz w:val="18"/>
                  <w:szCs w:val="18"/>
                </w:rPr>
                <w:t>93</w:t>
              </w:r>
            </w:ins>
          </w:p>
        </w:tc>
        <w:tc>
          <w:tcPr>
            <w:tcW w:w="0" w:type="auto"/>
            <w:gridSpan w:val="3"/>
            <w:shd w:val="clear" w:color="auto" w:fill="F2F2F2" w:themeFill="background1" w:themeFillShade="F2"/>
          </w:tcPr>
          <w:p w14:paraId="5C5D3FBF" w14:textId="77777777" w:rsidR="00D3555D" w:rsidRPr="00A36AD1" w:rsidRDefault="005D6F31" w:rsidP="004B49FF">
            <w:pPr>
              <w:spacing w:line="240" w:lineRule="auto"/>
              <w:rPr>
                <w:ins w:id="1306" w:author="Hannah McSorley" w:date="2020-08-05T02:53:00Z"/>
                <w:rFonts w:asciiTheme="minorHAnsi" w:hAnsiTheme="minorHAnsi" w:cstheme="minorHAnsi"/>
                <w:sz w:val="18"/>
                <w:szCs w:val="18"/>
              </w:rPr>
            </w:pPr>
            <w:ins w:id="1307" w:author="Hannah McSorley" w:date="2020-08-05T02:53:00Z">
              <w:r w:rsidRPr="00A36AD1">
                <w:rPr>
                  <w:rFonts w:asciiTheme="minorHAnsi" w:hAnsiTheme="minorHAnsi" w:cstheme="minorHAnsi"/>
                  <w:sz w:val="18"/>
                  <w:szCs w:val="18"/>
                </w:rPr>
                <w:t>84</w:t>
              </w:r>
            </w:ins>
          </w:p>
        </w:tc>
        <w:tc>
          <w:tcPr>
            <w:tcW w:w="0" w:type="auto"/>
            <w:shd w:val="clear" w:color="auto" w:fill="F2F2F2" w:themeFill="background1" w:themeFillShade="F2"/>
          </w:tcPr>
          <w:p w14:paraId="00635A48" w14:textId="77777777" w:rsidR="00D3555D" w:rsidRPr="00A36AD1" w:rsidRDefault="005D6F31" w:rsidP="004B49FF">
            <w:pPr>
              <w:spacing w:line="240" w:lineRule="auto"/>
              <w:rPr>
                <w:ins w:id="1308" w:author="Hannah McSorley" w:date="2020-08-05T02:53:00Z"/>
                <w:rFonts w:asciiTheme="minorHAnsi" w:hAnsiTheme="minorHAnsi" w:cstheme="minorHAnsi"/>
                <w:sz w:val="18"/>
                <w:szCs w:val="18"/>
              </w:rPr>
            </w:pPr>
            <w:ins w:id="1309" w:author="Hannah McSorley" w:date="2020-08-05T02:53:00Z">
              <w:r w:rsidRPr="00A36AD1">
                <w:rPr>
                  <w:rFonts w:asciiTheme="minorHAnsi" w:hAnsiTheme="minorHAnsi" w:cstheme="minorHAnsi"/>
                  <w:sz w:val="18"/>
                  <w:szCs w:val="18"/>
                </w:rPr>
                <w:t>96</w:t>
              </w:r>
            </w:ins>
          </w:p>
        </w:tc>
      </w:tr>
      <w:tr w:rsidR="00A36AD1" w:rsidRPr="00A36AD1" w14:paraId="4E7868F8" w14:textId="77777777" w:rsidTr="00A36AD1">
        <w:trPr>
          <w:ins w:id="1310" w:author="Hannah McSorley" w:date="2020-08-05T02:53:00Z"/>
        </w:trPr>
        <w:tc>
          <w:tcPr>
            <w:tcW w:w="0" w:type="auto"/>
            <w:gridSpan w:val="2"/>
            <w:tcBorders>
              <w:right w:val="single" w:sz="4" w:space="0" w:color="auto"/>
            </w:tcBorders>
          </w:tcPr>
          <w:p w14:paraId="3D0E0742" w14:textId="77777777" w:rsidR="00D3555D" w:rsidRPr="00A36AD1" w:rsidRDefault="005D6F31" w:rsidP="004B49FF">
            <w:pPr>
              <w:spacing w:line="240" w:lineRule="auto"/>
              <w:rPr>
                <w:ins w:id="1311" w:author="Hannah McSorley" w:date="2020-08-05T02:53:00Z"/>
                <w:rFonts w:asciiTheme="minorHAnsi" w:hAnsiTheme="minorHAnsi" w:cstheme="minorHAnsi"/>
                <w:sz w:val="18"/>
                <w:szCs w:val="18"/>
              </w:rPr>
            </w:pPr>
            <w:ins w:id="1312" w:author="Hannah McSorley" w:date="2020-08-05T02:53:00Z">
              <w:r w:rsidRPr="00A36AD1">
                <w:rPr>
                  <w:rFonts w:asciiTheme="minorHAnsi" w:hAnsiTheme="minorHAnsi" w:cstheme="minorHAnsi"/>
                  <w:sz w:val="18"/>
                  <w:szCs w:val="18"/>
                </w:rPr>
                <w:t>Percent Wetland</w:t>
              </w:r>
            </w:ins>
          </w:p>
        </w:tc>
        <w:tc>
          <w:tcPr>
            <w:tcW w:w="959" w:type="dxa"/>
            <w:gridSpan w:val="2"/>
            <w:tcBorders>
              <w:left w:val="single" w:sz="4" w:space="0" w:color="auto"/>
            </w:tcBorders>
          </w:tcPr>
          <w:p w14:paraId="5E3941EC" w14:textId="77777777" w:rsidR="00D3555D" w:rsidRPr="00A36AD1" w:rsidRDefault="005D6F31" w:rsidP="004B49FF">
            <w:pPr>
              <w:spacing w:line="240" w:lineRule="auto"/>
              <w:rPr>
                <w:ins w:id="1313" w:author="Hannah McSorley" w:date="2020-08-05T02:53:00Z"/>
                <w:rFonts w:asciiTheme="minorHAnsi" w:hAnsiTheme="minorHAnsi" w:cstheme="minorHAnsi"/>
                <w:sz w:val="18"/>
                <w:szCs w:val="18"/>
              </w:rPr>
            </w:pPr>
            <w:ins w:id="1314" w:author="Hannah McSorley" w:date="2020-08-05T02:53:00Z">
              <w:r w:rsidRPr="00A36AD1">
                <w:rPr>
                  <w:rFonts w:asciiTheme="minorHAnsi" w:hAnsiTheme="minorHAnsi" w:cstheme="minorHAnsi"/>
                  <w:sz w:val="18"/>
                  <w:szCs w:val="18"/>
                </w:rPr>
                <w:t>4.2</w:t>
              </w:r>
            </w:ins>
          </w:p>
        </w:tc>
        <w:tc>
          <w:tcPr>
            <w:tcW w:w="959" w:type="dxa"/>
            <w:gridSpan w:val="2"/>
          </w:tcPr>
          <w:p w14:paraId="55A2D77F" w14:textId="77777777" w:rsidR="00D3555D" w:rsidRPr="00A36AD1" w:rsidRDefault="005D6F31" w:rsidP="004B49FF">
            <w:pPr>
              <w:spacing w:line="240" w:lineRule="auto"/>
              <w:rPr>
                <w:ins w:id="1315" w:author="Hannah McSorley" w:date="2020-08-05T02:53:00Z"/>
                <w:rFonts w:asciiTheme="minorHAnsi" w:hAnsiTheme="minorHAnsi" w:cstheme="minorHAnsi"/>
                <w:sz w:val="18"/>
                <w:szCs w:val="18"/>
              </w:rPr>
            </w:pPr>
            <w:ins w:id="1316" w:author="Hannah McSorley" w:date="2020-08-05T02:53:00Z">
              <w:r w:rsidRPr="00A36AD1">
                <w:rPr>
                  <w:rFonts w:asciiTheme="minorHAnsi" w:hAnsiTheme="minorHAnsi" w:cstheme="minorHAnsi"/>
                  <w:sz w:val="18"/>
                  <w:szCs w:val="18"/>
                </w:rPr>
                <w:t>0.8</w:t>
              </w:r>
            </w:ins>
          </w:p>
        </w:tc>
        <w:tc>
          <w:tcPr>
            <w:tcW w:w="0" w:type="auto"/>
            <w:gridSpan w:val="2"/>
          </w:tcPr>
          <w:p w14:paraId="6331F807" w14:textId="77777777" w:rsidR="00D3555D" w:rsidRPr="00A36AD1" w:rsidRDefault="005D6F31" w:rsidP="004B49FF">
            <w:pPr>
              <w:spacing w:line="240" w:lineRule="auto"/>
              <w:rPr>
                <w:ins w:id="1317" w:author="Hannah McSorley" w:date="2020-08-05T02:53:00Z"/>
                <w:rFonts w:asciiTheme="minorHAnsi" w:hAnsiTheme="minorHAnsi" w:cstheme="minorHAnsi"/>
                <w:sz w:val="18"/>
                <w:szCs w:val="18"/>
              </w:rPr>
            </w:pPr>
            <w:ins w:id="1318" w:author="Hannah McSorley" w:date="2020-08-05T02:53:00Z">
              <w:r w:rsidRPr="00A36AD1">
                <w:rPr>
                  <w:rFonts w:asciiTheme="minorHAnsi" w:hAnsiTheme="minorHAnsi" w:cstheme="minorHAnsi"/>
                  <w:sz w:val="18"/>
                  <w:szCs w:val="18"/>
                </w:rPr>
                <w:t>2.6</w:t>
              </w:r>
            </w:ins>
          </w:p>
        </w:tc>
        <w:tc>
          <w:tcPr>
            <w:tcW w:w="0" w:type="auto"/>
            <w:gridSpan w:val="2"/>
          </w:tcPr>
          <w:p w14:paraId="0F051D08" w14:textId="77777777" w:rsidR="00D3555D" w:rsidRPr="00A36AD1" w:rsidRDefault="005D6F31" w:rsidP="004B49FF">
            <w:pPr>
              <w:spacing w:line="240" w:lineRule="auto"/>
              <w:rPr>
                <w:ins w:id="1319" w:author="Hannah McSorley" w:date="2020-08-05T02:53:00Z"/>
                <w:rFonts w:asciiTheme="minorHAnsi" w:hAnsiTheme="minorHAnsi" w:cstheme="minorHAnsi"/>
                <w:sz w:val="18"/>
                <w:szCs w:val="18"/>
              </w:rPr>
            </w:pPr>
            <w:ins w:id="1320" w:author="Hannah McSorley" w:date="2020-08-05T02:53:00Z">
              <w:r w:rsidRPr="00A36AD1">
                <w:rPr>
                  <w:rFonts w:asciiTheme="minorHAnsi" w:hAnsiTheme="minorHAnsi" w:cstheme="minorHAnsi"/>
                  <w:sz w:val="18"/>
                  <w:szCs w:val="18"/>
                </w:rPr>
                <w:t>1.6</w:t>
              </w:r>
            </w:ins>
          </w:p>
        </w:tc>
        <w:tc>
          <w:tcPr>
            <w:tcW w:w="0" w:type="auto"/>
            <w:gridSpan w:val="2"/>
          </w:tcPr>
          <w:p w14:paraId="52377261" w14:textId="77777777" w:rsidR="00D3555D" w:rsidRPr="00A36AD1" w:rsidRDefault="005D6F31" w:rsidP="004B49FF">
            <w:pPr>
              <w:spacing w:line="240" w:lineRule="auto"/>
              <w:rPr>
                <w:ins w:id="1321" w:author="Hannah McSorley" w:date="2020-08-05T02:53:00Z"/>
                <w:rFonts w:asciiTheme="minorHAnsi" w:hAnsiTheme="minorHAnsi" w:cstheme="minorHAnsi"/>
                <w:sz w:val="18"/>
                <w:szCs w:val="18"/>
              </w:rPr>
            </w:pPr>
            <w:ins w:id="1322" w:author="Hannah McSorley" w:date="2020-08-05T02:53:00Z">
              <w:r w:rsidRPr="00A36AD1">
                <w:rPr>
                  <w:rFonts w:asciiTheme="minorHAnsi" w:hAnsiTheme="minorHAnsi" w:cstheme="minorHAnsi"/>
                  <w:sz w:val="18"/>
                  <w:szCs w:val="18"/>
                </w:rPr>
                <w:t>0.4</w:t>
              </w:r>
            </w:ins>
          </w:p>
        </w:tc>
        <w:tc>
          <w:tcPr>
            <w:tcW w:w="0" w:type="auto"/>
            <w:gridSpan w:val="2"/>
            <w:tcBorders>
              <w:right w:val="dashed" w:sz="4" w:space="0" w:color="auto"/>
            </w:tcBorders>
          </w:tcPr>
          <w:p w14:paraId="342BCF1A" w14:textId="77777777" w:rsidR="00D3555D" w:rsidRPr="00A36AD1" w:rsidRDefault="005D6F31" w:rsidP="004B49FF">
            <w:pPr>
              <w:spacing w:line="240" w:lineRule="auto"/>
              <w:rPr>
                <w:ins w:id="1323" w:author="Hannah McSorley" w:date="2020-08-05T02:53:00Z"/>
                <w:rFonts w:asciiTheme="minorHAnsi" w:hAnsiTheme="minorHAnsi" w:cstheme="minorHAnsi"/>
                <w:sz w:val="18"/>
                <w:szCs w:val="18"/>
              </w:rPr>
            </w:pPr>
            <w:ins w:id="1324" w:author="Hannah McSorley" w:date="2020-08-05T02:53:00Z">
              <w:r w:rsidRPr="00A36AD1">
                <w:rPr>
                  <w:rFonts w:asciiTheme="minorHAnsi" w:hAnsiTheme="minorHAnsi" w:cstheme="minorHAnsi"/>
                  <w:sz w:val="18"/>
                  <w:szCs w:val="18"/>
                </w:rPr>
                <w:t>1.1</w:t>
              </w:r>
            </w:ins>
          </w:p>
        </w:tc>
        <w:tc>
          <w:tcPr>
            <w:tcW w:w="0" w:type="auto"/>
            <w:gridSpan w:val="2"/>
            <w:tcBorders>
              <w:left w:val="dashed" w:sz="4" w:space="0" w:color="auto"/>
            </w:tcBorders>
          </w:tcPr>
          <w:p w14:paraId="0FB4E673" w14:textId="77777777" w:rsidR="00D3555D" w:rsidRPr="00A36AD1" w:rsidRDefault="005D6F31" w:rsidP="004B49FF">
            <w:pPr>
              <w:spacing w:line="240" w:lineRule="auto"/>
              <w:rPr>
                <w:ins w:id="1325" w:author="Hannah McSorley" w:date="2020-08-05T02:53:00Z"/>
                <w:rFonts w:asciiTheme="minorHAnsi" w:hAnsiTheme="minorHAnsi" w:cstheme="minorHAnsi"/>
                <w:sz w:val="18"/>
                <w:szCs w:val="18"/>
              </w:rPr>
            </w:pPr>
            <w:ins w:id="1326" w:author="Hannah McSorley" w:date="2020-08-05T02:53:00Z">
              <w:r w:rsidRPr="00A36AD1">
                <w:rPr>
                  <w:rFonts w:asciiTheme="minorHAnsi" w:hAnsiTheme="minorHAnsi" w:cstheme="minorHAnsi"/>
                  <w:sz w:val="18"/>
                  <w:szCs w:val="18"/>
                </w:rPr>
                <w:t>1.1</w:t>
              </w:r>
            </w:ins>
          </w:p>
        </w:tc>
        <w:tc>
          <w:tcPr>
            <w:tcW w:w="0" w:type="auto"/>
            <w:gridSpan w:val="2"/>
          </w:tcPr>
          <w:p w14:paraId="29F980A0" w14:textId="77777777" w:rsidR="00D3555D" w:rsidRPr="00A36AD1" w:rsidRDefault="005D6F31" w:rsidP="004B49FF">
            <w:pPr>
              <w:spacing w:line="240" w:lineRule="auto"/>
              <w:rPr>
                <w:ins w:id="1327" w:author="Hannah McSorley" w:date="2020-08-05T02:53:00Z"/>
                <w:rFonts w:asciiTheme="minorHAnsi" w:hAnsiTheme="minorHAnsi" w:cstheme="minorHAnsi"/>
                <w:sz w:val="18"/>
                <w:szCs w:val="18"/>
              </w:rPr>
            </w:pPr>
            <w:ins w:id="1328" w:author="Hannah McSorley" w:date="2020-08-05T02:53:00Z">
              <w:r w:rsidRPr="00A36AD1">
                <w:rPr>
                  <w:rFonts w:asciiTheme="minorHAnsi" w:hAnsiTheme="minorHAnsi" w:cstheme="minorHAnsi"/>
                  <w:sz w:val="18"/>
                  <w:szCs w:val="18"/>
                </w:rPr>
                <w:t>0.5</w:t>
              </w:r>
            </w:ins>
          </w:p>
        </w:tc>
        <w:tc>
          <w:tcPr>
            <w:tcW w:w="0" w:type="auto"/>
            <w:tcBorders>
              <w:right w:val="dashed" w:sz="4" w:space="0" w:color="auto"/>
            </w:tcBorders>
          </w:tcPr>
          <w:p w14:paraId="63C85277" w14:textId="77777777" w:rsidR="00D3555D" w:rsidRPr="00A36AD1" w:rsidRDefault="005D6F31" w:rsidP="004B49FF">
            <w:pPr>
              <w:spacing w:line="240" w:lineRule="auto"/>
              <w:rPr>
                <w:ins w:id="1329" w:author="Hannah McSorley" w:date="2020-08-05T02:53:00Z"/>
                <w:rFonts w:asciiTheme="minorHAnsi" w:hAnsiTheme="minorHAnsi" w:cstheme="minorHAnsi"/>
                <w:sz w:val="18"/>
                <w:szCs w:val="18"/>
              </w:rPr>
            </w:pPr>
            <w:ins w:id="1330" w:author="Hannah McSorley" w:date="2020-08-05T02:53:00Z">
              <w:r w:rsidRPr="00A36AD1">
                <w:rPr>
                  <w:rFonts w:asciiTheme="minorHAnsi" w:hAnsiTheme="minorHAnsi" w:cstheme="minorHAnsi"/>
                  <w:sz w:val="18"/>
                  <w:szCs w:val="18"/>
                </w:rPr>
                <w:t>9.3</w:t>
              </w:r>
            </w:ins>
          </w:p>
        </w:tc>
        <w:tc>
          <w:tcPr>
            <w:tcW w:w="0" w:type="auto"/>
            <w:gridSpan w:val="2"/>
            <w:tcBorders>
              <w:left w:val="dashed" w:sz="4" w:space="0" w:color="auto"/>
            </w:tcBorders>
          </w:tcPr>
          <w:p w14:paraId="17107EFE" w14:textId="77777777" w:rsidR="00D3555D" w:rsidRPr="00A36AD1" w:rsidRDefault="005D6F31" w:rsidP="004B49FF">
            <w:pPr>
              <w:spacing w:line="240" w:lineRule="auto"/>
              <w:rPr>
                <w:ins w:id="1331" w:author="Hannah McSorley" w:date="2020-08-05T02:53:00Z"/>
                <w:rFonts w:asciiTheme="minorHAnsi" w:hAnsiTheme="minorHAnsi" w:cstheme="minorHAnsi"/>
                <w:sz w:val="18"/>
                <w:szCs w:val="18"/>
              </w:rPr>
            </w:pPr>
            <w:ins w:id="1332" w:author="Hannah McSorley" w:date="2020-08-05T02:53:00Z">
              <w:r w:rsidRPr="00A36AD1">
                <w:rPr>
                  <w:rFonts w:asciiTheme="minorHAnsi" w:hAnsiTheme="minorHAnsi" w:cstheme="minorHAnsi"/>
                  <w:sz w:val="18"/>
                  <w:szCs w:val="18"/>
                </w:rPr>
                <w:t>4</w:t>
              </w:r>
            </w:ins>
          </w:p>
        </w:tc>
        <w:tc>
          <w:tcPr>
            <w:tcW w:w="0" w:type="auto"/>
            <w:gridSpan w:val="3"/>
          </w:tcPr>
          <w:p w14:paraId="6EE48EFE" w14:textId="77777777" w:rsidR="00D3555D" w:rsidRPr="00A36AD1" w:rsidRDefault="005D6F31" w:rsidP="004B49FF">
            <w:pPr>
              <w:spacing w:line="240" w:lineRule="auto"/>
              <w:rPr>
                <w:ins w:id="1333" w:author="Hannah McSorley" w:date="2020-08-05T02:53:00Z"/>
                <w:rFonts w:asciiTheme="minorHAnsi" w:hAnsiTheme="minorHAnsi" w:cstheme="minorHAnsi"/>
                <w:sz w:val="18"/>
                <w:szCs w:val="18"/>
              </w:rPr>
            </w:pPr>
            <w:ins w:id="1334" w:author="Hannah McSorley" w:date="2020-08-05T02:53:00Z">
              <w:r w:rsidRPr="00A36AD1">
                <w:rPr>
                  <w:rFonts w:asciiTheme="minorHAnsi" w:hAnsiTheme="minorHAnsi" w:cstheme="minorHAnsi"/>
                  <w:sz w:val="18"/>
                  <w:szCs w:val="18"/>
                </w:rPr>
                <w:t>12</w:t>
              </w:r>
            </w:ins>
          </w:p>
        </w:tc>
        <w:tc>
          <w:tcPr>
            <w:tcW w:w="0" w:type="auto"/>
          </w:tcPr>
          <w:p w14:paraId="514E935E" w14:textId="77777777" w:rsidR="00D3555D" w:rsidRPr="00A36AD1" w:rsidRDefault="005D6F31" w:rsidP="004B49FF">
            <w:pPr>
              <w:spacing w:line="240" w:lineRule="auto"/>
              <w:rPr>
                <w:ins w:id="1335" w:author="Hannah McSorley" w:date="2020-08-05T02:53:00Z"/>
                <w:rFonts w:asciiTheme="minorHAnsi" w:hAnsiTheme="minorHAnsi" w:cstheme="minorHAnsi"/>
                <w:sz w:val="18"/>
                <w:szCs w:val="18"/>
              </w:rPr>
            </w:pPr>
            <w:ins w:id="1336" w:author="Hannah McSorley" w:date="2020-08-05T02:53:00Z">
              <w:r w:rsidRPr="00A36AD1">
                <w:rPr>
                  <w:rFonts w:asciiTheme="minorHAnsi" w:hAnsiTheme="minorHAnsi" w:cstheme="minorHAnsi"/>
                  <w:sz w:val="18"/>
                  <w:szCs w:val="18"/>
                </w:rPr>
                <w:t>1.1</w:t>
              </w:r>
            </w:ins>
          </w:p>
        </w:tc>
      </w:tr>
      <w:tr w:rsidR="00A36AD1" w:rsidRPr="00A36AD1" w14:paraId="5A1CC6D1" w14:textId="77777777" w:rsidTr="00A36AD1">
        <w:trPr>
          <w:ins w:id="1337" w:author="Hannah McSorley" w:date="2020-08-05T02:53:00Z"/>
        </w:trPr>
        <w:tc>
          <w:tcPr>
            <w:tcW w:w="0" w:type="auto"/>
            <w:gridSpan w:val="2"/>
            <w:tcBorders>
              <w:right w:val="single" w:sz="4" w:space="0" w:color="auto"/>
            </w:tcBorders>
            <w:shd w:val="clear" w:color="auto" w:fill="F2F2F2" w:themeFill="background1" w:themeFillShade="F2"/>
          </w:tcPr>
          <w:p w14:paraId="7C5FDA8A" w14:textId="77777777" w:rsidR="00D3555D" w:rsidRPr="00A36AD1" w:rsidRDefault="005D6F31" w:rsidP="004B49FF">
            <w:pPr>
              <w:spacing w:line="240" w:lineRule="auto"/>
              <w:rPr>
                <w:ins w:id="1338" w:author="Hannah McSorley" w:date="2020-08-05T02:53:00Z"/>
                <w:rFonts w:asciiTheme="minorHAnsi" w:hAnsiTheme="minorHAnsi" w:cstheme="minorHAnsi"/>
                <w:sz w:val="18"/>
                <w:szCs w:val="18"/>
              </w:rPr>
            </w:pPr>
            <w:ins w:id="1339" w:author="Hannah McSorley" w:date="2020-08-05T02:53:00Z">
              <w:r w:rsidRPr="00A36AD1">
                <w:rPr>
                  <w:rFonts w:asciiTheme="minorHAnsi" w:hAnsiTheme="minorHAnsi" w:cstheme="minorHAnsi"/>
                  <w:sz w:val="18"/>
                  <w:szCs w:val="18"/>
                </w:rPr>
                <w:t>Percent Open Water</w:t>
              </w:r>
            </w:ins>
          </w:p>
        </w:tc>
        <w:tc>
          <w:tcPr>
            <w:tcW w:w="959" w:type="dxa"/>
            <w:gridSpan w:val="2"/>
            <w:tcBorders>
              <w:left w:val="single" w:sz="4" w:space="0" w:color="auto"/>
            </w:tcBorders>
            <w:shd w:val="clear" w:color="auto" w:fill="F2F2F2" w:themeFill="background1" w:themeFillShade="F2"/>
          </w:tcPr>
          <w:p w14:paraId="044FE848" w14:textId="77777777" w:rsidR="00D3555D" w:rsidRPr="00A36AD1" w:rsidRDefault="005D6F31" w:rsidP="004B49FF">
            <w:pPr>
              <w:spacing w:line="240" w:lineRule="auto"/>
              <w:rPr>
                <w:ins w:id="1340" w:author="Hannah McSorley" w:date="2020-08-05T02:53:00Z"/>
                <w:rFonts w:asciiTheme="minorHAnsi" w:hAnsiTheme="minorHAnsi" w:cstheme="minorHAnsi"/>
                <w:sz w:val="18"/>
                <w:szCs w:val="18"/>
              </w:rPr>
            </w:pPr>
            <w:ins w:id="1341" w:author="Hannah McSorley" w:date="2020-08-05T02:53:00Z">
              <w:r w:rsidRPr="00A36AD1">
                <w:rPr>
                  <w:rFonts w:asciiTheme="minorHAnsi" w:hAnsiTheme="minorHAnsi" w:cstheme="minorHAnsi"/>
                  <w:sz w:val="18"/>
                  <w:szCs w:val="18"/>
                </w:rPr>
                <w:t>2.9</w:t>
              </w:r>
            </w:ins>
          </w:p>
        </w:tc>
        <w:tc>
          <w:tcPr>
            <w:tcW w:w="959" w:type="dxa"/>
            <w:gridSpan w:val="2"/>
            <w:shd w:val="clear" w:color="auto" w:fill="F2F2F2" w:themeFill="background1" w:themeFillShade="F2"/>
          </w:tcPr>
          <w:p w14:paraId="088EC749" w14:textId="77777777" w:rsidR="00D3555D" w:rsidRPr="00A36AD1" w:rsidRDefault="005D6F31" w:rsidP="004B49FF">
            <w:pPr>
              <w:spacing w:line="240" w:lineRule="auto"/>
              <w:rPr>
                <w:ins w:id="1342" w:author="Hannah McSorley" w:date="2020-08-05T02:53:00Z"/>
                <w:rFonts w:asciiTheme="minorHAnsi" w:hAnsiTheme="minorHAnsi" w:cstheme="minorHAnsi"/>
                <w:sz w:val="18"/>
                <w:szCs w:val="18"/>
              </w:rPr>
            </w:pPr>
            <w:ins w:id="1343" w:author="Hannah McSorley" w:date="2020-08-05T02:53:00Z">
              <w:r w:rsidRPr="00A36AD1">
                <w:rPr>
                  <w:rFonts w:asciiTheme="minorHAnsi" w:hAnsiTheme="minorHAnsi" w:cstheme="minorHAnsi"/>
                  <w:sz w:val="18"/>
                  <w:szCs w:val="18"/>
                </w:rPr>
                <w:t>0.6</w:t>
              </w:r>
            </w:ins>
          </w:p>
        </w:tc>
        <w:tc>
          <w:tcPr>
            <w:tcW w:w="0" w:type="auto"/>
            <w:gridSpan w:val="2"/>
            <w:shd w:val="clear" w:color="auto" w:fill="F2F2F2" w:themeFill="background1" w:themeFillShade="F2"/>
          </w:tcPr>
          <w:p w14:paraId="687FE6AD" w14:textId="77777777" w:rsidR="00D3555D" w:rsidRPr="00A36AD1" w:rsidRDefault="005D6F31" w:rsidP="004B49FF">
            <w:pPr>
              <w:spacing w:line="240" w:lineRule="auto"/>
              <w:rPr>
                <w:ins w:id="1344" w:author="Hannah McSorley" w:date="2020-08-05T02:53:00Z"/>
                <w:rFonts w:asciiTheme="minorHAnsi" w:hAnsiTheme="minorHAnsi" w:cstheme="minorHAnsi"/>
                <w:sz w:val="18"/>
                <w:szCs w:val="18"/>
              </w:rPr>
            </w:pPr>
            <w:ins w:id="1345" w:author="Hannah McSorley" w:date="2020-08-05T02:53:00Z">
              <w:r w:rsidRPr="00A36AD1">
                <w:rPr>
                  <w:rFonts w:asciiTheme="minorHAnsi" w:hAnsiTheme="minorHAnsi" w:cstheme="minorHAnsi"/>
                  <w:sz w:val="18"/>
                  <w:szCs w:val="18"/>
                </w:rPr>
                <w:t>1.8</w:t>
              </w:r>
            </w:ins>
          </w:p>
        </w:tc>
        <w:tc>
          <w:tcPr>
            <w:tcW w:w="0" w:type="auto"/>
            <w:gridSpan w:val="2"/>
            <w:shd w:val="clear" w:color="auto" w:fill="F2F2F2" w:themeFill="background1" w:themeFillShade="F2"/>
          </w:tcPr>
          <w:p w14:paraId="0DC16CAB" w14:textId="77777777" w:rsidR="00D3555D" w:rsidRPr="00A36AD1" w:rsidRDefault="005D6F31" w:rsidP="004B49FF">
            <w:pPr>
              <w:spacing w:line="240" w:lineRule="auto"/>
              <w:rPr>
                <w:ins w:id="1346" w:author="Hannah McSorley" w:date="2020-08-05T02:53:00Z"/>
                <w:rFonts w:asciiTheme="minorHAnsi" w:hAnsiTheme="minorHAnsi" w:cstheme="minorHAnsi"/>
                <w:sz w:val="18"/>
                <w:szCs w:val="18"/>
              </w:rPr>
            </w:pPr>
            <w:ins w:id="1347" w:author="Hannah McSorley" w:date="2020-08-05T02:53:00Z">
              <w:r w:rsidRPr="00A36AD1">
                <w:rPr>
                  <w:rFonts w:asciiTheme="minorHAnsi" w:hAnsiTheme="minorHAnsi" w:cstheme="minorHAnsi"/>
                  <w:sz w:val="18"/>
                  <w:szCs w:val="18"/>
                </w:rPr>
                <w:t>0.9</w:t>
              </w:r>
            </w:ins>
          </w:p>
        </w:tc>
        <w:tc>
          <w:tcPr>
            <w:tcW w:w="0" w:type="auto"/>
            <w:gridSpan w:val="2"/>
            <w:shd w:val="clear" w:color="auto" w:fill="F2F2F2" w:themeFill="background1" w:themeFillShade="F2"/>
          </w:tcPr>
          <w:p w14:paraId="50728C39" w14:textId="77777777" w:rsidR="00D3555D" w:rsidRPr="00A36AD1" w:rsidRDefault="005D6F31" w:rsidP="004B49FF">
            <w:pPr>
              <w:spacing w:line="240" w:lineRule="auto"/>
              <w:rPr>
                <w:ins w:id="1348" w:author="Hannah McSorley" w:date="2020-08-05T02:53:00Z"/>
                <w:rFonts w:asciiTheme="minorHAnsi" w:hAnsiTheme="minorHAnsi" w:cstheme="minorHAnsi"/>
                <w:sz w:val="18"/>
                <w:szCs w:val="18"/>
              </w:rPr>
            </w:pPr>
            <w:ins w:id="1349" w:author="Hannah McSorley" w:date="2020-08-05T02:53:00Z">
              <w:r w:rsidRPr="00A36AD1">
                <w:rPr>
                  <w:rFonts w:asciiTheme="minorHAnsi" w:hAnsiTheme="minorHAnsi" w:cstheme="minorHAnsi"/>
                  <w:sz w:val="18"/>
                  <w:szCs w:val="18"/>
                </w:rPr>
                <w:t>0.3</w:t>
              </w:r>
            </w:ins>
          </w:p>
        </w:tc>
        <w:tc>
          <w:tcPr>
            <w:tcW w:w="0" w:type="auto"/>
            <w:gridSpan w:val="2"/>
            <w:tcBorders>
              <w:right w:val="dashed" w:sz="4" w:space="0" w:color="auto"/>
            </w:tcBorders>
            <w:shd w:val="clear" w:color="auto" w:fill="F2F2F2" w:themeFill="background1" w:themeFillShade="F2"/>
          </w:tcPr>
          <w:p w14:paraId="557A5813" w14:textId="77777777" w:rsidR="00D3555D" w:rsidRPr="00A36AD1" w:rsidRDefault="005D6F31" w:rsidP="004B49FF">
            <w:pPr>
              <w:spacing w:line="240" w:lineRule="auto"/>
              <w:rPr>
                <w:ins w:id="1350" w:author="Hannah McSorley" w:date="2020-08-05T02:53:00Z"/>
                <w:rFonts w:asciiTheme="minorHAnsi" w:hAnsiTheme="minorHAnsi" w:cstheme="minorHAnsi"/>
                <w:sz w:val="18"/>
                <w:szCs w:val="18"/>
              </w:rPr>
            </w:pPr>
            <w:ins w:id="1351" w:author="Hannah McSorley" w:date="2020-08-05T02:53:00Z">
              <w:r w:rsidRPr="00A36AD1">
                <w:rPr>
                  <w:rFonts w:asciiTheme="minorHAnsi" w:hAnsiTheme="minorHAnsi" w:cstheme="minorHAnsi"/>
                  <w:sz w:val="18"/>
                  <w:szCs w:val="18"/>
                </w:rPr>
                <w:t>0.7</w:t>
              </w:r>
            </w:ins>
          </w:p>
        </w:tc>
        <w:tc>
          <w:tcPr>
            <w:tcW w:w="0" w:type="auto"/>
            <w:gridSpan w:val="2"/>
            <w:tcBorders>
              <w:left w:val="dashed" w:sz="4" w:space="0" w:color="auto"/>
            </w:tcBorders>
            <w:shd w:val="clear" w:color="auto" w:fill="F2F2F2" w:themeFill="background1" w:themeFillShade="F2"/>
          </w:tcPr>
          <w:p w14:paraId="5191A3EC" w14:textId="77777777" w:rsidR="00D3555D" w:rsidRPr="00A36AD1" w:rsidRDefault="005D6F31" w:rsidP="004B49FF">
            <w:pPr>
              <w:spacing w:line="240" w:lineRule="auto"/>
              <w:rPr>
                <w:ins w:id="1352" w:author="Hannah McSorley" w:date="2020-08-05T02:53:00Z"/>
                <w:rFonts w:asciiTheme="minorHAnsi" w:hAnsiTheme="minorHAnsi" w:cstheme="minorHAnsi"/>
                <w:sz w:val="18"/>
                <w:szCs w:val="18"/>
              </w:rPr>
            </w:pPr>
            <w:ins w:id="1353"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5B4A7876" w14:textId="77777777" w:rsidR="00D3555D" w:rsidRPr="00A36AD1" w:rsidRDefault="005D6F31" w:rsidP="004B49FF">
            <w:pPr>
              <w:spacing w:line="240" w:lineRule="auto"/>
              <w:rPr>
                <w:ins w:id="1354" w:author="Hannah McSorley" w:date="2020-08-05T02:53:00Z"/>
                <w:rFonts w:asciiTheme="minorHAnsi" w:hAnsiTheme="minorHAnsi" w:cstheme="minorHAnsi"/>
                <w:sz w:val="18"/>
                <w:szCs w:val="18"/>
              </w:rPr>
            </w:pPr>
            <w:ins w:id="1355"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shd w:val="clear" w:color="auto" w:fill="F2F2F2" w:themeFill="background1" w:themeFillShade="F2"/>
          </w:tcPr>
          <w:p w14:paraId="52FC3E01" w14:textId="77777777" w:rsidR="00D3555D" w:rsidRPr="00A36AD1" w:rsidRDefault="005D6F31" w:rsidP="004B49FF">
            <w:pPr>
              <w:spacing w:line="240" w:lineRule="auto"/>
              <w:rPr>
                <w:ins w:id="1356" w:author="Hannah McSorley" w:date="2020-08-05T02:53:00Z"/>
                <w:rFonts w:asciiTheme="minorHAnsi" w:hAnsiTheme="minorHAnsi" w:cstheme="minorHAnsi"/>
                <w:sz w:val="18"/>
                <w:szCs w:val="18"/>
              </w:rPr>
            </w:pPr>
            <w:ins w:id="1357" w:author="Hannah McSorley" w:date="2020-08-05T02:53:00Z">
              <w:r w:rsidRPr="00A36AD1">
                <w:rPr>
                  <w:rFonts w:asciiTheme="minorHAnsi" w:hAnsiTheme="minorHAnsi" w:cstheme="minorHAnsi"/>
                  <w:sz w:val="18"/>
                  <w:szCs w:val="18"/>
                </w:rPr>
                <w:t>0</w:t>
              </w:r>
            </w:ins>
          </w:p>
        </w:tc>
        <w:tc>
          <w:tcPr>
            <w:tcW w:w="0" w:type="auto"/>
            <w:gridSpan w:val="2"/>
            <w:tcBorders>
              <w:left w:val="dashed" w:sz="4" w:space="0" w:color="auto"/>
            </w:tcBorders>
            <w:shd w:val="clear" w:color="auto" w:fill="F2F2F2" w:themeFill="background1" w:themeFillShade="F2"/>
          </w:tcPr>
          <w:p w14:paraId="31E37EDC" w14:textId="77777777" w:rsidR="00D3555D" w:rsidRPr="00A36AD1" w:rsidRDefault="005D6F31" w:rsidP="004B49FF">
            <w:pPr>
              <w:spacing w:line="240" w:lineRule="auto"/>
              <w:rPr>
                <w:ins w:id="1358" w:author="Hannah McSorley" w:date="2020-08-05T02:53:00Z"/>
                <w:rFonts w:asciiTheme="minorHAnsi" w:hAnsiTheme="minorHAnsi" w:cstheme="minorHAnsi"/>
                <w:sz w:val="18"/>
                <w:szCs w:val="18"/>
              </w:rPr>
            </w:pPr>
            <w:ins w:id="1359" w:author="Hannah McSorley" w:date="2020-08-05T02:53:00Z">
              <w:r w:rsidRPr="00A36AD1">
                <w:rPr>
                  <w:rFonts w:asciiTheme="minorHAnsi" w:hAnsiTheme="minorHAnsi" w:cstheme="minorHAnsi"/>
                  <w:sz w:val="18"/>
                  <w:szCs w:val="18"/>
                </w:rPr>
                <w:t>0.000002</w:t>
              </w:r>
            </w:ins>
          </w:p>
        </w:tc>
        <w:tc>
          <w:tcPr>
            <w:tcW w:w="0" w:type="auto"/>
            <w:gridSpan w:val="3"/>
            <w:shd w:val="clear" w:color="auto" w:fill="F2F2F2" w:themeFill="background1" w:themeFillShade="F2"/>
          </w:tcPr>
          <w:p w14:paraId="7F86973C" w14:textId="77777777" w:rsidR="00D3555D" w:rsidRPr="00A36AD1" w:rsidRDefault="005D6F31" w:rsidP="004B49FF">
            <w:pPr>
              <w:spacing w:line="240" w:lineRule="auto"/>
              <w:rPr>
                <w:ins w:id="1360" w:author="Hannah McSorley" w:date="2020-08-05T02:53:00Z"/>
                <w:rFonts w:asciiTheme="minorHAnsi" w:hAnsiTheme="minorHAnsi" w:cstheme="minorHAnsi"/>
                <w:sz w:val="18"/>
                <w:szCs w:val="18"/>
              </w:rPr>
            </w:pPr>
            <w:ins w:id="1361" w:author="Hannah McSorley" w:date="2020-08-05T02:53:00Z">
              <w:r w:rsidRPr="00A36AD1">
                <w:rPr>
                  <w:rFonts w:asciiTheme="minorHAnsi" w:hAnsiTheme="minorHAnsi" w:cstheme="minorHAnsi"/>
                  <w:sz w:val="18"/>
                  <w:szCs w:val="18"/>
                </w:rPr>
                <w:t>0.07</w:t>
              </w:r>
            </w:ins>
          </w:p>
        </w:tc>
        <w:tc>
          <w:tcPr>
            <w:tcW w:w="0" w:type="auto"/>
            <w:shd w:val="clear" w:color="auto" w:fill="F2F2F2" w:themeFill="background1" w:themeFillShade="F2"/>
          </w:tcPr>
          <w:p w14:paraId="6964C66A" w14:textId="77777777" w:rsidR="00D3555D" w:rsidRPr="00A36AD1" w:rsidRDefault="005D6F31" w:rsidP="004B49FF">
            <w:pPr>
              <w:spacing w:line="240" w:lineRule="auto"/>
              <w:rPr>
                <w:ins w:id="1362" w:author="Hannah McSorley" w:date="2020-08-05T02:53:00Z"/>
                <w:rFonts w:asciiTheme="minorHAnsi" w:hAnsiTheme="minorHAnsi" w:cstheme="minorHAnsi"/>
                <w:sz w:val="18"/>
                <w:szCs w:val="18"/>
              </w:rPr>
            </w:pPr>
            <w:ins w:id="1363" w:author="Hannah McSorley" w:date="2020-08-05T02:53:00Z">
              <w:r w:rsidRPr="00A36AD1">
                <w:rPr>
                  <w:rFonts w:asciiTheme="minorHAnsi" w:hAnsiTheme="minorHAnsi" w:cstheme="minorHAnsi"/>
                  <w:sz w:val="18"/>
                  <w:szCs w:val="18"/>
                </w:rPr>
                <w:t>0.02</w:t>
              </w:r>
            </w:ins>
          </w:p>
        </w:tc>
      </w:tr>
      <w:tr w:rsidR="00A36AD1" w:rsidRPr="00A36AD1" w14:paraId="61E64A88" w14:textId="77777777" w:rsidTr="00A36AD1">
        <w:trPr>
          <w:ins w:id="1364" w:author="Hannah McSorley" w:date="2020-08-05T02:53:00Z"/>
        </w:trPr>
        <w:tc>
          <w:tcPr>
            <w:tcW w:w="0" w:type="auto"/>
            <w:gridSpan w:val="2"/>
            <w:tcBorders>
              <w:right w:val="single" w:sz="4" w:space="0" w:color="auto"/>
            </w:tcBorders>
          </w:tcPr>
          <w:p w14:paraId="1D0438DD" w14:textId="77777777" w:rsidR="00D3555D" w:rsidRPr="00A36AD1" w:rsidRDefault="005D6F31" w:rsidP="004B49FF">
            <w:pPr>
              <w:spacing w:line="240" w:lineRule="auto"/>
              <w:rPr>
                <w:ins w:id="1365" w:author="Hannah McSorley" w:date="2020-08-05T02:53:00Z"/>
                <w:rFonts w:asciiTheme="minorHAnsi" w:hAnsiTheme="minorHAnsi" w:cstheme="minorHAnsi"/>
                <w:sz w:val="18"/>
                <w:szCs w:val="18"/>
              </w:rPr>
            </w:pPr>
            <w:proofErr w:type="spellStart"/>
            <w:ins w:id="1366" w:author="Hannah McSorley" w:date="2020-08-05T02:53:00Z">
              <w:r w:rsidRPr="00A36AD1">
                <w:rPr>
                  <w:rFonts w:asciiTheme="minorHAnsi" w:hAnsiTheme="minorHAnsi" w:cstheme="minorHAnsi"/>
                  <w:sz w:val="18"/>
                  <w:szCs w:val="18"/>
                </w:rPr>
                <w:t>Wark</w:t>
              </w:r>
              <w:proofErr w:type="spellEnd"/>
              <w:r w:rsidRPr="00A36AD1">
                <w:rPr>
                  <w:rFonts w:asciiTheme="minorHAnsi" w:hAnsiTheme="minorHAnsi" w:cstheme="minorHAnsi"/>
                  <w:sz w:val="18"/>
                  <w:szCs w:val="18"/>
                </w:rPr>
                <w:t>-Gneiss (%)</w:t>
              </w:r>
            </w:ins>
          </w:p>
        </w:tc>
        <w:tc>
          <w:tcPr>
            <w:tcW w:w="959" w:type="dxa"/>
            <w:gridSpan w:val="2"/>
            <w:tcBorders>
              <w:left w:val="single" w:sz="4" w:space="0" w:color="auto"/>
            </w:tcBorders>
          </w:tcPr>
          <w:p w14:paraId="46063034" w14:textId="77777777" w:rsidR="00D3555D" w:rsidRPr="00A36AD1" w:rsidRDefault="005D6F31" w:rsidP="004B49FF">
            <w:pPr>
              <w:spacing w:line="240" w:lineRule="auto"/>
              <w:rPr>
                <w:ins w:id="1367" w:author="Hannah McSorley" w:date="2020-08-05T02:53:00Z"/>
                <w:rFonts w:asciiTheme="minorHAnsi" w:hAnsiTheme="minorHAnsi" w:cstheme="minorHAnsi"/>
                <w:sz w:val="18"/>
                <w:szCs w:val="18"/>
              </w:rPr>
            </w:pPr>
            <w:ins w:id="1368" w:author="Hannah McSorley" w:date="2020-08-05T02:53:00Z">
              <w:r w:rsidRPr="00A36AD1">
                <w:rPr>
                  <w:rFonts w:asciiTheme="minorHAnsi" w:hAnsiTheme="minorHAnsi" w:cstheme="minorHAnsi"/>
                  <w:sz w:val="18"/>
                  <w:szCs w:val="18"/>
                </w:rPr>
                <w:t>13.6</w:t>
              </w:r>
            </w:ins>
          </w:p>
        </w:tc>
        <w:tc>
          <w:tcPr>
            <w:tcW w:w="959" w:type="dxa"/>
            <w:gridSpan w:val="2"/>
          </w:tcPr>
          <w:p w14:paraId="76742463" w14:textId="77777777" w:rsidR="00D3555D" w:rsidRPr="00A36AD1" w:rsidRDefault="005D6F31" w:rsidP="004B49FF">
            <w:pPr>
              <w:spacing w:line="240" w:lineRule="auto"/>
              <w:rPr>
                <w:ins w:id="1369" w:author="Hannah McSorley" w:date="2020-08-05T02:53:00Z"/>
                <w:rFonts w:asciiTheme="minorHAnsi" w:hAnsiTheme="minorHAnsi" w:cstheme="minorHAnsi"/>
                <w:sz w:val="18"/>
                <w:szCs w:val="18"/>
              </w:rPr>
            </w:pPr>
            <w:ins w:id="1370" w:author="Hannah McSorley" w:date="2020-08-05T02:53:00Z">
              <w:r w:rsidRPr="00A36AD1">
                <w:rPr>
                  <w:rFonts w:asciiTheme="minorHAnsi" w:hAnsiTheme="minorHAnsi" w:cstheme="minorHAnsi"/>
                  <w:sz w:val="18"/>
                  <w:szCs w:val="18"/>
                </w:rPr>
                <w:t>44.9</w:t>
              </w:r>
            </w:ins>
          </w:p>
        </w:tc>
        <w:tc>
          <w:tcPr>
            <w:tcW w:w="0" w:type="auto"/>
            <w:gridSpan w:val="2"/>
          </w:tcPr>
          <w:p w14:paraId="60A4E093" w14:textId="77777777" w:rsidR="00D3555D" w:rsidRPr="00A36AD1" w:rsidRDefault="005D6F31" w:rsidP="004B49FF">
            <w:pPr>
              <w:spacing w:line="240" w:lineRule="auto"/>
              <w:rPr>
                <w:ins w:id="1371" w:author="Hannah McSorley" w:date="2020-08-05T02:53:00Z"/>
                <w:rFonts w:asciiTheme="minorHAnsi" w:hAnsiTheme="minorHAnsi" w:cstheme="minorHAnsi"/>
                <w:sz w:val="18"/>
                <w:szCs w:val="18"/>
              </w:rPr>
            </w:pPr>
            <w:ins w:id="1372" w:author="Hannah McSorley" w:date="2020-08-05T02:53:00Z">
              <w:r w:rsidRPr="00A36AD1">
                <w:rPr>
                  <w:rFonts w:asciiTheme="minorHAnsi" w:hAnsiTheme="minorHAnsi" w:cstheme="minorHAnsi"/>
                  <w:sz w:val="18"/>
                  <w:szCs w:val="18"/>
                </w:rPr>
                <w:t>20.5</w:t>
              </w:r>
            </w:ins>
          </w:p>
        </w:tc>
        <w:tc>
          <w:tcPr>
            <w:tcW w:w="0" w:type="auto"/>
            <w:gridSpan w:val="2"/>
          </w:tcPr>
          <w:p w14:paraId="304855EC" w14:textId="77777777" w:rsidR="00D3555D" w:rsidRPr="00A36AD1" w:rsidRDefault="005D6F31" w:rsidP="004B49FF">
            <w:pPr>
              <w:spacing w:line="240" w:lineRule="auto"/>
              <w:rPr>
                <w:ins w:id="1373" w:author="Hannah McSorley" w:date="2020-08-05T02:53:00Z"/>
                <w:rFonts w:asciiTheme="minorHAnsi" w:hAnsiTheme="minorHAnsi" w:cstheme="minorHAnsi"/>
                <w:sz w:val="18"/>
                <w:szCs w:val="18"/>
              </w:rPr>
            </w:pPr>
            <w:ins w:id="1374" w:author="Hannah McSorley" w:date="2020-08-05T02:53:00Z">
              <w:r w:rsidRPr="00A36AD1">
                <w:rPr>
                  <w:rFonts w:asciiTheme="minorHAnsi" w:hAnsiTheme="minorHAnsi" w:cstheme="minorHAnsi"/>
                  <w:sz w:val="18"/>
                  <w:szCs w:val="18"/>
                </w:rPr>
                <w:t>77.6</w:t>
              </w:r>
            </w:ins>
          </w:p>
        </w:tc>
        <w:tc>
          <w:tcPr>
            <w:tcW w:w="0" w:type="auto"/>
            <w:gridSpan w:val="2"/>
          </w:tcPr>
          <w:p w14:paraId="62151580" w14:textId="77777777" w:rsidR="00D3555D" w:rsidRPr="00A36AD1" w:rsidRDefault="005D6F31" w:rsidP="004B49FF">
            <w:pPr>
              <w:spacing w:line="240" w:lineRule="auto"/>
              <w:rPr>
                <w:ins w:id="1375" w:author="Hannah McSorley" w:date="2020-08-05T02:53:00Z"/>
                <w:rFonts w:asciiTheme="minorHAnsi" w:hAnsiTheme="minorHAnsi" w:cstheme="minorHAnsi"/>
                <w:sz w:val="18"/>
                <w:szCs w:val="18"/>
              </w:rPr>
            </w:pPr>
            <w:ins w:id="1376" w:author="Hannah McSorley" w:date="2020-08-05T02:53:00Z">
              <w:r w:rsidRPr="00A36AD1">
                <w:rPr>
                  <w:rFonts w:asciiTheme="minorHAnsi" w:hAnsiTheme="minorHAnsi" w:cstheme="minorHAnsi"/>
                  <w:sz w:val="18"/>
                  <w:szCs w:val="18"/>
                </w:rPr>
                <w:t>0</w:t>
              </w:r>
            </w:ins>
          </w:p>
        </w:tc>
        <w:tc>
          <w:tcPr>
            <w:tcW w:w="0" w:type="auto"/>
            <w:gridSpan w:val="2"/>
            <w:tcBorders>
              <w:right w:val="dashed" w:sz="4" w:space="0" w:color="auto"/>
            </w:tcBorders>
          </w:tcPr>
          <w:p w14:paraId="5DE6B660" w14:textId="77777777" w:rsidR="00D3555D" w:rsidRPr="00A36AD1" w:rsidRDefault="005D6F31" w:rsidP="004B49FF">
            <w:pPr>
              <w:spacing w:line="240" w:lineRule="auto"/>
              <w:rPr>
                <w:ins w:id="1377" w:author="Hannah McSorley" w:date="2020-08-05T02:53:00Z"/>
                <w:rFonts w:asciiTheme="minorHAnsi" w:hAnsiTheme="minorHAnsi" w:cstheme="minorHAnsi"/>
                <w:sz w:val="18"/>
                <w:szCs w:val="18"/>
              </w:rPr>
            </w:pPr>
            <w:ins w:id="1378" w:author="Hannah McSorley" w:date="2020-08-05T02:53:00Z">
              <w:r w:rsidRPr="00A36AD1">
                <w:rPr>
                  <w:rFonts w:asciiTheme="minorHAnsi" w:hAnsiTheme="minorHAnsi" w:cstheme="minorHAnsi"/>
                  <w:sz w:val="18"/>
                  <w:szCs w:val="18"/>
                </w:rPr>
                <w:t>30.6</w:t>
              </w:r>
            </w:ins>
          </w:p>
        </w:tc>
        <w:tc>
          <w:tcPr>
            <w:tcW w:w="0" w:type="auto"/>
            <w:gridSpan w:val="2"/>
            <w:tcBorders>
              <w:left w:val="dashed" w:sz="4" w:space="0" w:color="auto"/>
            </w:tcBorders>
          </w:tcPr>
          <w:p w14:paraId="76EF69C6" w14:textId="77777777" w:rsidR="00D3555D" w:rsidRPr="00A36AD1" w:rsidRDefault="005D6F31" w:rsidP="004B49FF">
            <w:pPr>
              <w:spacing w:line="240" w:lineRule="auto"/>
              <w:rPr>
                <w:ins w:id="1379" w:author="Hannah McSorley" w:date="2020-08-05T02:53:00Z"/>
                <w:rFonts w:asciiTheme="minorHAnsi" w:hAnsiTheme="minorHAnsi" w:cstheme="minorHAnsi"/>
                <w:sz w:val="18"/>
                <w:szCs w:val="18"/>
              </w:rPr>
            </w:pPr>
            <w:ins w:id="1380" w:author="Hannah McSorley" w:date="2020-08-05T02:53:00Z">
              <w:r w:rsidRPr="00A36AD1">
                <w:rPr>
                  <w:rFonts w:asciiTheme="minorHAnsi" w:hAnsiTheme="minorHAnsi" w:cstheme="minorHAnsi"/>
                  <w:sz w:val="18"/>
                  <w:szCs w:val="18"/>
                </w:rPr>
                <w:t>27</w:t>
              </w:r>
            </w:ins>
          </w:p>
        </w:tc>
        <w:tc>
          <w:tcPr>
            <w:tcW w:w="0" w:type="auto"/>
            <w:gridSpan w:val="2"/>
          </w:tcPr>
          <w:p w14:paraId="59B9B628" w14:textId="77777777" w:rsidR="00D3555D" w:rsidRPr="00A36AD1" w:rsidRDefault="005D6F31" w:rsidP="004B49FF">
            <w:pPr>
              <w:spacing w:line="240" w:lineRule="auto"/>
              <w:rPr>
                <w:ins w:id="1381" w:author="Hannah McSorley" w:date="2020-08-05T02:53:00Z"/>
                <w:rFonts w:asciiTheme="minorHAnsi" w:hAnsiTheme="minorHAnsi" w:cstheme="minorHAnsi"/>
                <w:sz w:val="18"/>
                <w:szCs w:val="18"/>
              </w:rPr>
            </w:pPr>
            <w:ins w:id="1382" w:author="Hannah McSorley" w:date="2020-08-05T02:53:00Z">
              <w:r w:rsidRPr="00A36AD1">
                <w:rPr>
                  <w:rFonts w:asciiTheme="minorHAnsi" w:hAnsiTheme="minorHAnsi" w:cstheme="minorHAnsi"/>
                  <w:sz w:val="18"/>
                  <w:szCs w:val="18"/>
                </w:rPr>
                <w:t>79.2</w:t>
              </w:r>
            </w:ins>
          </w:p>
        </w:tc>
        <w:tc>
          <w:tcPr>
            <w:tcW w:w="0" w:type="auto"/>
            <w:tcBorders>
              <w:right w:val="dashed" w:sz="4" w:space="0" w:color="auto"/>
            </w:tcBorders>
          </w:tcPr>
          <w:p w14:paraId="448E05A8" w14:textId="77777777" w:rsidR="00D3555D" w:rsidRPr="00A36AD1" w:rsidRDefault="005D6F31" w:rsidP="004B49FF">
            <w:pPr>
              <w:spacing w:line="240" w:lineRule="auto"/>
              <w:rPr>
                <w:ins w:id="1383" w:author="Hannah McSorley" w:date="2020-08-05T02:53:00Z"/>
                <w:rFonts w:asciiTheme="minorHAnsi" w:hAnsiTheme="minorHAnsi" w:cstheme="minorHAnsi"/>
                <w:sz w:val="18"/>
                <w:szCs w:val="18"/>
              </w:rPr>
            </w:pPr>
            <w:ins w:id="1384" w:author="Hannah McSorley" w:date="2020-08-05T02:53:00Z">
              <w:r w:rsidRPr="00A36AD1">
                <w:rPr>
                  <w:rFonts w:asciiTheme="minorHAnsi" w:hAnsiTheme="minorHAnsi" w:cstheme="minorHAnsi"/>
                  <w:sz w:val="18"/>
                  <w:szCs w:val="18"/>
                </w:rPr>
                <w:t>61.2</w:t>
              </w:r>
            </w:ins>
          </w:p>
        </w:tc>
        <w:tc>
          <w:tcPr>
            <w:tcW w:w="0" w:type="auto"/>
            <w:gridSpan w:val="2"/>
            <w:tcBorders>
              <w:left w:val="dashed" w:sz="4" w:space="0" w:color="auto"/>
            </w:tcBorders>
          </w:tcPr>
          <w:p w14:paraId="177BD1CE" w14:textId="77777777" w:rsidR="00D3555D" w:rsidRPr="00A36AD1" w:rsidRDefault="005D6F31" w:rsidP="004B49FF">
            <w:pPr>
              <w:spacing w:line="240" w:lineRule="auto"/>
              <w:rPr>
                <w:ins w:id="1385" w:author="Hannah McSorley" w:date="2020-08-05T02:53:00Z"/>
                <w:rFonts w:asciiTheme="minorHAnsi" w:hAnsiTheme="minorHAnsi" w:cstheme="minorHAnsi"/>
                <w:sz w:val="18"/>
                <w:szCs w:val="18"/>
              </w:rPr>
            </w:pPr>
            <w:ins w:id="1386" w:author="Hannah McSorley" w:date="2020-08-05T02:53:00Z">
              <w:r w:rsidRPr="00A36AD1">
                <w:rPr>
                  <w:rFonts w:asciiTheme="minorHAnsi" w:hAnsiTheme="minorHAnsi" w:cstheme="minorHAnsi"/>
                  <w:sz w:val="18"/>
                  <w:szCs w:val="18"/>
                </w:rPr>
                <w:t>100</w:t>
              </w:r>
            </w:ins>
          </w:p>
        </w:tc>
        <w:tc>
          <w:tcPr>
            <w:tcW w:w="0" w:type="auto"/>
            <w:gridSpan w:val="3"/>
          </w:tcPr>
          <w:p w14:paraId="042C822A" w14:textId="77777777" w:rsidR="00D3555D" w:rsidRPr="00A36AD1" w:rsidRDefault="005D6F31" w:rsidP="004B49FF">
            <w:pPr>
              <w:spacing w:line="240" w:lineRule="auto"/>
              <w:rPr>
                <w:ins w:id="1387" w:author="Hannah McSorley" w:date="2020-08-05T02:53:00Z"/>
                <w:rFonts w:asciiTheme="minorHAnsi" w:hAnsiTheme="minorHAnsi" w:cstheme="minorHAnsi"/>
                <w:sz w:val="18"/>
                <w:szCs w:val="18"/>
              </w:rPr>
            </w:pPr>
            <w:ins w:id="1388" w:author="Hannah McSorley" w:date="2020-08-05T02:53:00Z">
              <w:r w:rsidRPr="00A36AD1">
                <w:rPr>
                  <w:rFonts w:asciiTheme="minorHAnsi" w:hAnsiTheme="minorHAnsi" w:cstheme="minorHAnsi"/>
                  <w:sz w:val="18"/>
                  <w:szCs w:val="18"/>
                </w:rPr>
                <w:t>100</w:t>
              </w:r>
            </w:ins>
          </w:p>
        </w:tc>
        <w:tc>
          <w:tcPr>
            <w:tcW w:w="0" w:type="auto"/>
          </w:tcPr>
          <w:p w14:paraId="3A8A2CD2" w14:textId="77777777" w:rsidR="00D3555D" w:rsidRPr="00A36AD1" w:rsidRDefault="005D6F31" w:rsidP="004B49FF">
            <w:pPr>
              <w:spacing w:line="240" w:lineRule="auto"/>
              <w:rPr>
                <w:ins w:id="1389" w:author="Hannah McSorley" w:date="2020-08-05T02:53:00Z"/>
                <w:rFonts w:asciiTheme="minorHAnsi" w:hAnsiTheme="minorHAnsi" w:cstheme="minorHAnsi"/>
                <w:sz w:val="18"/>
                <w:szCs w:val="18"/>
              </w:rPr>
            </w:pPr>
            <w:ins w:id="1390" w:author="Hannah McSorley" w:date="2020-08-05T02:53:00Z">
              <w:r w:rsidRPr="00A36AD1">
                <w:rPr>
                  <w:rFonts w:asciiTheme="minorHAnsi" w:hAnsiTheme="minorHAnsi" w:cstheme="minorHAnsi"/>
                  <w:sz w:val="18"/>
                  <w:szCs w:val="18"/>
                </w:rPr>
                <w:t>31</w:t>
              </w:r>
            </w:ins>
          </w:p>
        </w:tc>
      </w:tr>
      <w:tr w:rsidR="00A36AD1" w:rsidRPr="00A36AD1" w14:paraId="38C36CEC" w14:textId="77777777" w:rsidTr="00A36AD1">
        <w:trPr>
          <w:ins w:id="1391" w:author="Hannah McSorley" w:date="2020-08-05T02:53:00Z"/>
        </w:trPr>
        <w:tc>
          <w:tcPr>
            <w:tcW w:w="0" w:type="auto"/>
            <w:gridSpan w:val="2"/>
            <w:tcBorders>
              <w:right w:val="single" w:sz="4" w:space="0" w:color="auto"/>
            </w:tcBorders>
            <w:shd w:val="clear" w:color="auto" w:fill="F2F2F2" w:themeFill="background1" w:themeFillShade="F2"/>
          </w:tcPr>
          <w:p w14:paraId="5AC61FDE" w14:textId="77777777" w:rsidR="00D3555D" w:rsidRPr="00A36AD1" w:rsidRDefault="005D6F31" w:rsidP="004B49FF">
            <w:pPr>
              <w:spacing w:line="240" w:lineRule="auto"/>
              <w:rPr>
                <w:ins w:id="1392" w:author="Hannah McSorley" w:date="2020-08-05T02:53:00Z"/>
                <w:rFonts w:asciiTheme="minorHAnsi" w:hAnsiTheme="minorHAnsi" w:cstheme="minorHAnsi"/>
                <w:sz w:val="18"/>
                <w:szCs w:val="18"/>
              </w:rPr>
            </w:pPr>
            <w:ins w:id="1393" w:author="Hannah McSorley" w:date="2020-08-05T02:53:00Z">
              <w:r w:rsidRPr="00A36AD1">
                <w:rPr>
                  <w:rFonts w:asciiTheme="minorHAnsi" w:hAnsiTheme="minorHAnsi" w:cstheme="minorHAnsi"/>
                  <w:sz w:val="18"/>
                  <w:szCs w:val="18"/>
                </w:rPr>
                <w:lastRenderedPageBreak/>
                <w:t>Argillite-</w:t>
              </w:r>
              <w:proofErr w:type="spellStart"/>
              <w:r w:rsidRPr="00A36AD1">
                <w:rPr>
                  <w:rFonts w:asciiTheme="minorHAnsi" w:hAnsiTheme="minorHAnsi" w:cstheme="minorHAnsi"/>
                  <w:sz w:val="18"/>
                  <w:szCs w:val="18"/>
                </w:rPr>
                <w:t>Metagreywacke</w:t>
              </w:r>
              <w:proofErr w:type="spellEnd"/>
              <w:r w:rsidRPr="00A36AD1">
                <w:rPr>
                  <w:rFonts w:asciiTheme="minorHAnsi" w:hAnsiTheme="minorHAnsi" w:cstheme="minorHAnsi"/>
                  <w:sz w:val="18"/>
                  <w:szCs w:val="18"/>
                </w:rPr>
                <w:t xml:space="preserve"> (%)</w:t>
              </w:r>
            </w:ins>
          </w:p>
        </w:tc>
        <w:tc>
          <w:tcPr>
            <w:tcW w:w="959" w:type="dxa"/>
            <w:gridSpan w:val="2"/>
            <w:tcBorders>
              <w:left w:val="single" w:sz="4" w:space="0" w:color="auto"/>
            </w:tcBorders>
            <w:shd w:val="clear" w:color="auto" w:fill="F2F2F2" w:themeFill="background1" w:themeFillShade="F2"/>
          </w:tcPr>
          <w:p w14:paraId="7DC16707" w14:textId="77777777" w:rsidR="00D3555D" w:rsidRPr="00A36AD1" w:rsidRDefault="005D6F31" w:rsidP="004B49FF">
            <w:pPr>
              <w:spacing w:line="240" w:lineRule="auto"/>
              <w:rPr>
                <w:ins w:id="1394" w:author="Hannah McSorley" w:date="2020-08-05T02:53:00Z"/>
                <w:rFonts w:asciiTheme="minorHAnsi" w:hAnsiTheme="minorHAnsi" w:cstheme="minorHAnsi"/>
                <w:sz w:val="18"/>
                <w:szCs w:val="18"/>
              </w:rPr>
            </w:pPr>
            <w:ins w:id="1395" w:author="Hannah McSorley" w:date="2020-08-05T02:53:00Z">
              <w:r w:rsidRPr="00A36AD1">
                <w:rPr>
                  <w:rFonts w:asciiTheme="minorHAnsi" w:hAnsiTheme="minorHAnsi" w:cstheme="minorHAnsi"/>
                  <w:sz w:val="18"/>
                  <w:szCs w:val="18"/>
                </w:rPr>
                <w:t>64.2</w:t>
              </w:r>
            </w:ins>
          </w:p>
        </w:tc>
        <w:tc>
          <w:tcPr>
            <w:tcW w:w="959" w:type="dxa"/>
            <w:gridSpan w:val="2"/>
            <w:shd w:val="clear" w:color="auto" w:fill="F2F2F2" w:themeFill="background1" w:themeFillShade="F2"/>
          </w:tcPr>
          <w:p w14:paraId="7F9A8082" w14:textId="77777777" w:rsidR="00D3555D" w:rsidRPr="00A36AD1" w:rsidRDefault="005D6F31" w:rsidP="004B49FF">
            <w:pPr>
              <w:spacing w:line="240" w:lineRule="auto"/>
              <w:rPr>
                <w:ins w:id="1396" w:author="Hannah McSorley" w:date="2020-08-05T02:53:00Z"/>
                <w:rFonts w:asciiTheme="minorHAnsi" w:hAnsiTheme="minorHAnsi" w:cstheme="minorHAnsi"/>
                <w:sz w:val="18"/>
                <w:szCs w:val="18"/>
              </w:rPr>
            </w:pPr>
            <w:ins w:id="1397"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6540FCED" w14:textId="77777777" w:rsidR="00D3555D" w:rsidRPr="00A36AD1" w:rsidRDefault="005D6F31" w:rsidP="004B49FF">
            <w:pPr>
              <w:spacing w:line="240" w:lineRule="auto"/>
              <w:rPr>
                <w:ins w:id="1398" w:author="Hannah McSorley" w:date="2020-08-05T02:53:00Z"/>
                <w:rFonts w:asciiTheme="minorHAnsi" w:hAnsiTheme="minorHAnsi" w:cstheme="minorHAnsi"/>
                <w:sz w:val="18"/>
                <w:szCs w:val="18"/>
              </w:rPr>
            </w:pPr>
            <w:ins w:id="1399" w:author="Hannah McSorley" w:date="2020-08-05T02:53:00Z">
              <w:r w:rsidRPr="00A36AD1">
                <w:rPr>
                  <w:rFonts w:asciiTheme="minorHAnsi" w:hAnsiTheme="minorHAnsi" w:cstheme="minorHAnsi"/>
                  <w:sz w:val="18"/>
                  <w:szCs w:val="18"/>
                </w:rPr>
                <w:t>42.1</w:t>
              </w:r>
            </w:ins>
          </w:p>
        </w:tc>
        <w:tc>
          <w:tcPr>
            <w:tcW w:w="0" w:type="auto"/>
            <w:gridSpan w:val="2"/>
            <w:shd w:val="clear" w:color="auto" w:fill="F2F2F2" w:themeFill="background1" w:themeFillShade="F2"/>
          </w:tcPr>
          <w:p w14:paraId="0933FA20" w14:textId="77777777" w:rsidR="00D3555D" w:rsidRPr="00A36AD1" w:rsidRDefault="005D6F31" w:rsidP="004B49FF">
            <w:pPr>
              <w:spacing w:line="240" w:lineRule="auto"/>
              <w:rPr>
                <w:ins w:id="1400" w:author="Hannah McSorley" w:date="2020-08-05T02:53:00Z"/>
                <w:rFonts w:asciiTheme="minorHAnsi" w:hAnsiTheme="minorHAnsi" w:cstheme="minorHAnsi"/>
                <w:sz w:val="18"/>
                <w:szCs w:val="18"/>
              </w:rPr>
            </w:pPr>
            <w:ins w:id="1401"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2A0F51ED" w14:textId="77777777" w:rsidR="00D3555D" w:rsidRPr="00A36AD1" w:rsidRDefault="005D6F31" w:rsidP="004B49FF">
            <w:pPr>
              <w:spacing w:line="240" w:lineRule="auto"/>
              <w:rPr>
                <w:ins w:id="1402" w:author="Hannah McSorley" w:date="2020-08-05T02:53:00Z"/>
                <w:rFonts w:asciiTheme="minorHAnsi" w:hAnsiTheme="minorHAnsi" w:cstheme="minorHAnsi"/>
                <w:sz w:val="18"/>
                <w:szCs w:val="18"/>
              </w:rPr>
            </w:pPr>
            <w:ins w:id="1403" w:author="Hannah McSorley" w:date="2020-08-05T02:53:00Z">
              <w:r w:rsidRPr="00A36AD1">
                <w:rPr>
                  <w:rFonts w:asciiTheme="minorHAnsi" w:hAnsiTheme="minorHAnsi" w:cstheme="minorHAnsi"/>
                  <w:sz w:val="18"/>
                  <w:szCs w:val="18"/>
                </w:rPr>
                <w:t>76.8</w:t>
              </w:r>
            </w:ins>
          </w:p>
        </w:tc>
        <w:tc>
          <w:tcPr>
            <w:tcW w:w="0" w:type="auto"/>
            <w:gridSpan w:val="2"/>
            <w:tcBorders>
              <w:right w:val="dashed" w:sz="4" w:space="0" w:color="auto"/>
            </w:tcBorders>
            <w:shd w:val="clear" w:color="auto" w:fill="F2F2F2" w:themeFill="background1" w:themeFillShade="F2"/>
          </w:tcPr>
          <w:p w14:paraId="28C6C2B2" w14:textId="77777777" w:rsidR="00D3555D" w:rsidRPr="00A36AD1" w:rsidRDefault="005D6F31" w:rsidP="004B49FF">
            <w:pPr>
              <w:spacing w:line="240" w:lineRule="auto"/>
              <w:rPr>
                <w:ins w:id="1404" w:author="Hannah McSorley" w:date="2020-08-05T02:53:00Z"/>
                <w:rFonts w:asciiTheme="minorHAnsi" w:hAnsiTheme="minorHAnsi" w:cstheme="minorHAnsi"/>
                <w:sz w:val="18"/>
                <w:szCs w:val="18"/>
              </w:rPr>
            </w:pPr>
            <w:ins w:id="1405" w:author="Hannah McSorley" w:date="2020-08-05T02:53:00Z">
              <w:r w:rsidRPr="00A36AD1">
                <w:rPr>
                  <w:rFonts w:asciiTheme="minorHAnsi" w:hAnsiTheme="minorHAnsi" w:cstheme="minorHAnsi"/>
                  <w:sz w:val="18"/>
                  <w:szCs w:val="18"/>
                </w:rPr>
                <w:t>45.1</w:t>
              </w:r>
            </w:ins>
          </w:p>
        </w:tc>
        <w:tc>
          <w:tcPr>
            <w:tcW w:w="0" w:type="auto"/>
            <w:gridSpan w:val="2"/>
            <w:tcBorders>
              <w:left w:val="dashed" w:sz="4" w:space="0" w:color="auto"/>
            </w:tcBorders>
            <w:shd w:val="clear" w:color="auto" w:fill="F2F2F2" w:themeFill="background1" w:themeFillShade="F2"/>
          </w:tcPr>
          <w:p w14:paraId="6C27F915" w14:textId="77777777" w:rsidR="00D3555D" w:rsidRPr="00A36AD1" w:rsidRDefault="005D6F31" w:rsidP="004B49FF">
            <w:pPr>
              <w:spacing w:line="240" w:lineRule="auto"/>
              <w:rPr>
                <w:ins w:id="1406" w:author="Hannah McSorley" w:date="2020-08-05T02:53:00Z"/>
                <w:rFonts w:asciiTheme="minorHAnsi" w:hAnsiTheme="minorHAnsi" w:cstheme="minorHAnsi"/>
                <w:sz w:val="18"/>
                <w:szCs w:val="18"/>
              </w:rPr>
            </w:pPr>
            <w:ins w:id="1407"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548B9356" w14:textId="77777777" w:rsidR="00D3555D" w:rsidRPr="00A36AD1" w:rsidRDefault="005D6F31" w:rsidP="004B49FF">
            <w:pPr>
              <w:spacing w:line="240" w:lineRule="auto"/>
              <w:rPr>
                <w:ins w:id="1408" w:author="Hannah McSorley" w:date="2020-08-05T02:53:00Z"/>
                <w:rFonts w:asciiTheme="minorHAnsi" w:hAnsiTheme="minorHAnsi" w:cstheme="minorHAnsi"/>
                <w:sz w:val="18"/>
                <w:szCs w:val="18"/>
              </w:rPr>
            </w:pPr>
            <w:ins w:id="1409"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shd w:val="clear" w:color="auto" w:fill="F2F2F2" w:themeFill="background1" w:themeFillShade="F2"/>
          </w:tcPr>
          <w:p w14:paraId="09A03C10" w14:textId="77777777" w:rsidR="00D3555D" w:rsidRPr="00A36AD1" w:rsidRDefault="005D6F31" w:rsidP="004B49FF">
            <w:pPr>
              <w:spacing w:line="240" w:lineRule="auto"/>
              <w:rPr>
                <w:ins w:id="1410" w:author="Hannah McSorley" w:date="2020-08-05T02:53:00Z"/>
                <w:rFonts w:asciiTheme="minorHAnsi" w:hAnsiTheme="minorHAnsi" w:cstheme="minorHAnsi"/>
                <w:sz w:val="18"/>
                <w:szCs w:val="18"/>
              </w:rPr>
            </w:pPr>
            <w:ins w:id="1411" w:author="Hannah McSorley" w:date="2020-08-05T02:53:00Z">
              <w:r w:rsidRPr="00A36AD1">
                <w:rPr>
                  <w:rFonts w:asciiTheme="minorHAnsi" w:hAnsiTheme="minorHAnsi" w:cstheme="minorHAnsi"/>
                  <w:sz w:val="18"/>
                  <w:szCs w:val="18"/>
                </w:rPr>
                <w:t>38.8</w:t>
              </w:r>
            </w:ins>
          </w:p>
        </w:tc>
        <w:tc>
          <w:tcPr>
            <w:tcW w:w="0" w:type="auto"/>
            <w:gridSpan w:val="2"/>
            <w:tcBorders>
              <w:left w:val="dashed" w:sz="4" w:space="0" w:color="auto"/>
            </w:tcBorders>
            <w:shd w:val="clear" w:color="auto" w:fill="F2F2F2" w:themeFill="background1" w:themeFillShade="F2"/>
          </w:tcPr>
          <w:p w14:paraId="632CE1EA" w14:textId="77777777" w:rsidR="00D3555D" w:rsidRPr="00A36AD1" w:rsidRDefault="005D6F31" w:rsidP="004B49FF">
            <w:pPr>
              <w:spacing w:line="240" w:lineRule="auto"/>
              <w:rPr>
                <w:ins w:id="1412" w:author="Hannah McSorley" w:date="2020-08-05T02:53:00Z"/>
                <w:rFonts w:asciiTheme="minorHAnsi" w:hAnsiTheme="minorHAnsi" w:cstheme="minorHAnsi"/>
                <w:sz w:val="18"/>
                <w:szCs w:val="18"/>
              </w:rPr>
            </w:pPr>
            <w:ins w:id="1413" w:author="Hannah McSorley" w:date="2020-08-05T02:53:00Z">
              <w:r w:rsidRPr="00A36AD1">
                <w:rPr>
                  <w:rFonts w:asciiTheme="minorHAnsi" w:hAnsiTheme="minorHAnsi" w:cstheme="minorHAnsi"/>
                  <w:sz w:val="18"/>
                  <w:szCs w:val="18"/>
                </w:rPr>
                <w:t>0</w:t>
              </w:r>
            </w:ins>
          </w:p>
        </w:tc>
        <w:tc>
          <w:tcPr>
            <w:tcW w:w="0" w:type="auto"/>
            <w:gridSpan w:val="3"/>
            <w:shd w:val="clear" w:color="auto" w:fill="F2F2F2" w:themeFill="background1" w:themeFillShade="F2"/>
          </w:tcPr>
          <w:p w14:paraId="4BE3BF60" w14:textId="77777777" w:rsidR="00D3555D" w:rsidRPr="00A36AD1" w:rsidRDefault="005D6F31" w:rsidP="004B49FF">
            <w:pPr>
              <w:spacing w:line="240" w:lineRule="auto"/>
              <w:rPr>
                <w:ins w:id="1414" w:author="Hannah McSorley" w:date="2020-08-05T02:53:00Z"/>
                <w:rFonts w:asciiTheme="minorHAnsi" w:hAnsiTheme="minorHAnsi" w:cstheme="minorHAnsi"/>
                <w:sz w:val="18"/>
                <w:szCs w:val="18"/>
              </w:rPr>
            </w:pPr>
            <w:ins w:id="1415"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7B3198E4" w14:textId="77777777" w:rsidR="00D3555D" w:rsidRPr="00A36AD1" w:rsidRDefault="005D6F31" w:rsidP="004B49FF">
            <w:pPr>
              <w:spacing w:line="240" w:lineRule="auto"/>
              <w:rPr>
                <w:ins w:id="1416" w:author="Hannah McSorley" w:date="2020-08-05T02:53:00Z"/>
                <w:rFonts w:asciiTheme="minorHAnsi" w:hAnsiTheme="minorHAnsi" w:cstheme="minorHAnsi"/>
                <w:sz w:val="18"/>
                <w:szCs w:val="18"/>
              </w:rPr>
            </w:pPr>
            <w:ins w:id="1417" w:author="Hannah McSorley" w:date="2020-08-05T02:53:00Z">
              <w:r w:rsidRPr="00A36AD1">
                <w:rPr>
                  <w:rFonts w:asciiTheme="minorHAnsi" w:hAnsiTheme="minorHAnsi" w:cstheme="minorHAnsi"/>
                  <w:sz w:val="18"/>
                  <w:szCs w:val="18"/>
                </w:rPr>
                <w:t>45.1</w:t>
              </w:r>
            </w:ins>
          </w:p>
        </w:tc>
      </w:tr>
      <w:tr w:rsidR="00A36AD1" w:rsidRPr="00A36AD1" w14:paraId="068DBEBE" w14:textId="77777777" w:rsidTr="00A36AD1">
        <w:trPr>
          <w:ins w:id="1418" w:author="Hannah McSorley" w:date="2020-08-05T02:53:00Z"/>
        </w:trPr>
        <w:tc>
          <w:tcPr>
            <w:tcW w:w="0" w:type="auto"/>
            <w:gridSpan w:val="2"/>
            <w:tcBorders>
              <w:right w:val="single" w:sz="4" w:space="0" w:color="auto"/>
            </w:tcBorders>
          </w:tcPr>
          <w:p w14:paraId="3C366A95" w14:textId="77777777" w:rsidR="00D3555D" w:rsidRPr="00A36AD1" w:rsidRDefault="005D6F31" w:rsidP="004B49FF">
            <w:pPr>
              <w:spacing w:line="240" w:lineRule="auto"/>
              <w:rPr>
                <w:ins w:id="1419" w:author="Hannah McSorley" w:date="2020-08-05T02:53:00Z"/>
                <w:rFonts w:asciiTheme="minorHAnsi" w:hAnsiTheme="minorHAnsi" w:cstheme="minorHAnsi"/>
                <w:sz w:val="18"/>
                <w:szCs w:val="18"/>
              </w:rPr>
            </w:pPr>
            <w:ins w:id="1420" w:author="Hannah McSorley" w:date="2020-08-05T02:53:00Z">
              <w:r w:rsidRPr="00A36AD1">
                <w:rPr>
                  <w:rFonts w:asciiTheme="minorHAnsi" w:hAnsiTheme="minorHAnsi" w:cstheme="minorHAnsi"/>
                  <w:sz w:val="18"/>
                  <w:szCs w:val="18"/>
                </w:rPr>
                <w:t>Chert-Argillite-Volcanic (%)</w:t>
              </w:r>
            </w:ins>
          </w:p>
        </w:tc>
        <w:tc>
          <w:tcPr>
            <w:tcW w:w="959" w:type="dxa"/>
            <w:gridSpan w:val="2"/>
            <w:tcBorders>
              <w:left w:val="single" w:sz="4" w:space="0" w:color="auto"/>
            </w:tcBorders>
          </w:tcPr>
          <w:p w14:paraId="0EA3AF99" w14:textId="77777777" w:rsidR="00D3555D" w:rsidRPr="00A36AD1" w:rsidRDefault="005D6F31" w:rsidP="004B49FF">
            <w:pPr>
              <w:spacing w:line="240" w:lineRule="auto"/>
              <w:rPr>
                <w:ins w:id="1421" w:author="Hannah McSorley" w:date="2020-08-05T02:53:00Z"/>
                <w:rFonts w:asciiTheme="minorHAnsi" w:hAnsiTheme="minorHAnsi" w:cstheme="minorHAnsi"/>
                <w:sz w:val="18"/>
                <w:szCs w:val="18"/>
              </w:rPr>
            </w:pPr>
            <w:ins w:id="1422" w:author="Hannah McSorley" w:date="2020-08-05T02:53:00Z">
              <w:r w:rsidRPr="00A36AD1">
                <w:rPr>
                  <w:rFonts w:asciiTheme="minorHAnsi" w:hAnsiTheme="minorHAnsi" w:cstheme="minorHAnsi"/>
                  <w:sz w:val="18"/>
                  <w:szCs w:val="18"/>
                </w:rPr>
                <w:t>22.2</w:t>
              </w:r>
            </w:ins>
          </w:p>
        </w:tc>
        <w:tc>
          <w:tcPr>
            <w:tcW w:w="959" w:type="dxa"/>
            <w:gridSpan w:val="2"/>
          </w:tcPr>
          <w:p w14:paraId="38942F6A" w14:textId="77777777" w:rsidR="00D3555D" w:rsidRPr="00A36AD1" w:rsidRDefault="005D6F31" w:rsidP="004B49FF">
            <w:pPr>
              <w:spacing w:line="240" w:lineRule="auto"/>
              <w:rPr>
                <w:ins w:id="1423" w:author="Hannah McSorley" w:date="2020-08-05T02:53:00Z"/>
                <w:rFonts w:asciiTheme="minorHAnsi" w:hAnsiTheme="minorHAnsi" w:cstheme="minorHAnsi"/>
                <w:sz w:val="18"/>
                <w:szCs w:val="18"/>
              </w:rPr>
            </w:pPr>
            <w:ins w:id="1424" w:author="Hannah McSorley" w:date="2020-08-05T02:53:00Z">
              <w:r w:rsidRPr="00A36AD1">
                <w:rPr>
                  <w:rFonts w:asciiTheme="minorHAnsi" w:hAnsiTheme="minorHAnsi" w:cstheme="minorHAnsi"/>
                  <w:sz w:val="18"/>
                  <w:szCs w:val="18"/>
                </w:rPr>
                <w:t>55.1</w:t>
              </w:r>
            </w:ins>
          </w:p>
        </w:tc>
        <w:tc>
          <w:tcPr>
            <w:tcW w:w="0" w:type="auto"/>
            <w:gridSpan w:val="2"/>
          </w:tcPr>
          <w:p w14:paraId="27EBBD24" w14:textId="77777777" w:rsidR="00D3555D" w:rsidRPr="00A36AD1" w:rsidRDefault="005D6F31" w:rsidP="004B49FF">
            <w:pPr>
              <w:spacing w:line="240" w:lineRule="auto"/>
              <w:rPr>
                <w:ins w:id="1425" w:author="Hannah McSorley" w:date="2020-08-05T02:53:00Z"/>
                <w:rFonts w:asciiTheme="minorHAnsi" w:hAnsiTheme="minorHAnsi" w:cstheme="minorHAnsi"/>
                <w:sz w:val="18"/>
                <w:szCs w:val="18"/>
              </w:rPr>
            </w:pPr>
            <w:ins w:id="1426" w:author="Hannah McSorley" w:date="2020-08-05T02:53:00Z">
              <w:r w:rsidRPr="00A36AD1">
                <w:rPr>
                  <w:rFonts w:asciiTheme="minorHAnsi" w:hAnsiTheme="minorHAnsi" w:cstheme="minorHAnsi"/>
                  <w:sz w:val="18"/>
                  <w:szCs w:val="18"/>
                </w:rPr>
                <w:t>37.4</w:t>
              </w:r>
            </w:ins>
          </w:p>
        </w:tc>
        <w:tc>
          <w:tcPr>
            <w:tcW w:w="0" w:type="auto"/>
            <w:gridSpan w:val="2"/>
          </w:tcPr>
          <w:p w14:paraId="19C3DA6F" w14:textId="77777777" w:rsidR="00D3555D" w:rsidRPr="00A36AD1" w:rsidRDefault="005D6F31" w:rsidP="004B49FF">
            <w:pPr>
              <w:spacing w:line="240" w:lineRule="auto"/>
              <w:rPr>
                <w:ins w:id="1427" w:author="Hannah McSorley" w:date="2020-08-05T02:53:00Z"/>
                <w:rFonts w:asciiTheme="minorHAnsi" w:hAnsiTheme="minorHAnsi" w:cstheme="minorHAnsi"/>
                <w:sz w:val="18"/>
                <w:szCs w:val="18"/>
              </w:rPr>
            </w:pPr>
            <w:ins w:id="1428" w:author="Hannah McSorley" w:date="2020-08-05T02:53:00Z">
              <w:r w:rsidRPr="00A36AD1">
                <w:rPr>
                  <w:rFonts w:asciiTheme="minorHAnsi" w:hAnsiTheme="minorHAnsi" w:cstheme="minorHAnsi"/>
                  <w:sz w:val="18"/>
                  <w:szCs w:val="18"/>
                </w:rPr>
                <w:t>22.4</w:t>
              </w:r>
            </w:ins>
          </w:p>
        </w:tc>
        <w:tc>
          <w:tcPr>
            <w:tcW w:w="0" w:type="auto"/>
            <w:gridSpan w:val="2"/>
          </w:tcPr>
          <w:p w14:paraId="099F8B53" w14:textId="77777777" w:rsidR="00D3555D" w:rsidRPr="00A36AD1" w:rsidRDefault="005D6F31" w:rsidP="004B49FF">
            <w:pPr>
              <w:spacing w:line="240" w:lineRule="auto"/>
              <w:rPr>
                <w:ins w:id="1429" w:author="Hannah McSorley" w:date="2020-08-05T02:53:00Z"/>
                <w:rFonts w:asciiTheme="minorHAnsi" w:hAnsiTheme="minorHAnsi" w:cstheme="minorHAnsi"/>
                <w:sz w:val="18"/>
                <w:szCs w:val="18"/>
              </w:rPr>
            </w:pPr>
            <w:ins w:id="1430" w:author="Hannah McSorley" w:date="2020-08-05T02:53:00Z">
              <w:r w:rsidRPr="00A36AD1">
                <w:rPr>
                  <w:rFonts w:asciiTheme="minorHAnsi" w:hAnsiTheme="minorHAnsi" w:cstheme="minorHAnsi"/>
                  <w:sz w:val="18"/>
                  <w:szCs w:val="18"/>
                </w:rPr>
                <w:t>0</w:t>
              </w:r>
            </w:ins>
          </w:p>
        </w:tc>
        <w:tc>
          <w:tcPr>
            <w:tcW w:w="0" w:type="auto"/>
            <w:gridSpan w:val="2"/>
            <w:tcBorders>
              <w:right w:val="dashed" w:sz="4" w:space="0" w:color="auto"/>
            </w:tcBorders>
          </w:tcPr>
          <w:p w14:paraId="48B0AF11" w14:textId="77777777" w:rsidR="00D3555D" w:rsidRPr="00A36AD1" w:rsidRDefault="005D6F31" w:rsidP="004B49FF">
            <w:pPr>
              <w:spacing w:line="240" w:lineRule="auto"/>
              <w:rPr>
                <w:ins w:id="1431" w:author="Hannah McSorley" w:date="2020-08-05T02:53:00Z"/>
                <w:rFonts w:asciiTheme="minorHAnsi" w:hAnsiTheme="minorHAnsi" w:cstheme="minorHAnsi"/>
                <w:sz w:val="18"/>
                <w:szCs w:val="18"/>
              </w:rPr>
            </w:pPr>
            <w:ins w:id="1432" w:author="Hannah McSorley" w:date="2020-08-05T02:53:00Z">
              <w:r w:rsidRPr="00A36AD1">
                <w:rPr>
                  <w:rFonts w:asciiTheme="minorHAnsi" w:hAnsiTheme="minorHAnsi" w:cstheme="minorHAnsi"/>
                  <w:sz w:val="18"/>
                  <w:szCs w:val="18"/>
                </w:rPr>
                <w:t>17.9</w:t>
              </w:r>
            </w:ins>
          </w:p>
        </w:tc>
        <w:tc>
          <w:tcPr>
            <w:tcW w:w="0" w:type="auto"/>
            <w:gridSpan w:val="2"/>
            <w:tcBorders>
              <w:left w:val="dashed" w:sz="4" w:space="0" w:color="auto"/>
            </w:tcBorders>
          </w:tcPr>
          <w:p w14:paraId="3D38F6B1" w14:textId="77777777" w:rsidR="00D3555D" w:rsidRPr="00A36AD1" w:rsidRDefault="005D6F31" w:rsidP="004B49FF">
            <w:pPr>
              <w:spacing w:line="240" w:lineRule="auto"/>
              <w:rPr>
                <w:ins w:id="1433" w:author="Hannah McSorley" w:date="2020-08-05T02:53:00Z"/>
                <w:rFonts w:asciiTheme="minorHAnsi" w:hAnsiTheme="minorHAnsi" w:cstheme="minorHAnsi"/>
                <w:sz w:val="18"/>
                <w:szCs w:val="18"/>
              </w:rPr>
            </w:pPr>
            <w:ins w:id="1434" w:author="Hannah McSorley" w:date="2020-08-05T02:53:00Z">
              <w:r w:rsidRPr="00A36AD1">
                <w:rPr>
                  <w:rFonts w:asciiTheme="minorHAnsi" w:hAnsiTheme="minorHAnsi" w:cstheme="minorHAnsi"/>
                  <w:sz w:val="18"/>
                  <w:szCs w:val="18"/>
                </w:rPr>
                <w:t>0</w:t>
              </w:r>
            </w:ins>
          </w:p>
        </w:tc>
        <w:tc>
          <w:tcPr>
            <w:tcW w:w="0" w:type="auto"/>
            <w:gridSpan w:val="2"/>
          </w:tcPr>
          <w:p w14:paraId="4D5CC422" w14:textId="77777777" w:rsidR="00D3555D" w:rsidRPr="00A36AD1" w:rsidRDefault="005D6F31" w:rsidP="004B49FF">
            <w:pPr>
              <w:spacing w:line="240" w:lineRule="auto"/>
              <w:rPr>
                <w:ins w:id="1435" w:author="Hannah McSorley" w:date="2020-08-05T02:53:00Z"/>
                <w:rFonts w:asciiTheme="minorHAnsi" w:hAnsiTheme="minorHAnsi" w:cstheme="minorHAnsi"/>
                <w:sz w:val="18"/>
                <w:szCs w:val="18"/>
              </w:rPr>
            </w:pPr>
            <w:ins w:id="1436"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tcPr>
          <w:p w14:paraId="7ADD3267" w14:textId="77777777" w:rsidR="00D3555D" w:rsidRPr="00A36AD1" w:rsidRDefault="005D6F31" w:rsidP="004B49FF">
            <w:pPr>
              <w:spacing w:line="240" w:lineRule="auto"/>
              <w:rPr>
                <w:ins w:id="1437" w:author="Hannah McSorley" w:date="2020-08-05T02:53:00Z"/>
                <w:rFonts w:asciiTheme="minorHAnsi" w:hAnsiTheme="minorHAnsi" w:cstheme="minorHAnsi"/>
                <w:sz w:val="18"/>
                <w:szCs w:val="18"/>
              </w:rPr>
            </w:pPr>
            <w:ins w:id="1438" w:author="Hannah McSorley" w:date="2020-08-05T02:53:00Z">
              <w:r w:rsidRPr="00A36AD1">
                <w:rPr>
                  <w:rFonts w:asciiTheme="minorHAnsi" w:hAnsiTheme="minorHAnsi" w:cstheme="minorHAnsi"/>
                  <w:sz w:val="18"/>
                  <w:szCs w:val="18"/>
                </w:rPr>
                <w:t>0</w:t>
              </w:r>
            </w:ins>
          </w:p>
        </w:tc>
        <w:tc>
          <w:tcPr>
            <w:tcW w:w="0" w:type="auto"/>
            <w:gridSpan w:val="2"/>
            <w:tcBorders>
              <w:left w:val="dashed" w:sz="4" w:space="0" w:color="auto"/>
            </w:tcBorders>
          </w:tcPr>
          <w:p w14:paraId="12E38265" w14:textId="77777777" w:rsidR="00D3555D" w:rsidRPr="00A36AD1" w:rsidRDefault="005D6F31" w:rsidP="004B49FF">
            <w:pPr>
              <w:spacing w:line="240" w:lineRule="auto"/>
              <w:rPr>
                <w:ins w:id="1439" w:author="Hannah McSorley" w:date="2020-08-05T02:53:00Z"/>
                <w:rFonts w:asciiTheme="minorHAnsi" w:hAnsiTheme="minorHAnsi" w:cstheme="minorHAnsi"/>
                <w:sz w:val="18"/>
                <w:szCs w:val="18"/>
              </w:rPr>
            </w:pPr>
            <w:ins w:id="1440" w:author="Hannah McSorley" w:date="2020-08-05T02:53:00Z">
              <w:r w:rsidRPr="00A36AD1">
                <w:rPr>
                  <w:rFonts w:asciiTheme="minorHAnsi" w:hAnsiTheme="minorHAnsi" w:cstheme="minorHAnsi"/>
                  <w:sz w:val="18"/>
                  <w:szCs w:val="18"/>
                </w:rPr>
                <w:t>0</w:t>
              </w:r>
            </w:ins>
          </w:p>
        </w:tc>
        <w:tc>
          <w:tcPr>
            <w:tcW w:w="0" w:type="auto"/>
            <w:gridSpan w:val="3"/>
          </w:tcPr>
          <w:p w14:paraId="3D0E229A" w14:textId="77777777" w:rsidR="00D3555D" w:rsidRPr="00A36AD1" w:rsidRDefault="005D6F31" w:rsidP="004B49FF">
            <w:pPr>
              <w:spacing w:line="240" w:lineRule="auto"/>
              <w:rPr>
                <w:ins w:id="1441" w:author="Hannah McSorley" w:date="2020-08-05T02:53:00Z"/>
                <w:rFonts w:asciiTheme="minorHAnsi" w:hAnsiTheme="minorHAnsi" w:cstheme="minorHAnsi"/>
                <w:sz w:val="18"/>
                <w:szCs w:val="18"/>
              </w:rPr>
            </w:pPr>
            <w:ins w:id="1442" w:author="Hannah McSorley" w:date="2020-08-05T02:53:00Z">
              <w:r w:rsidRPr="00A36AD1">
                <w:rPr>
                  <w:rFonts w:asciiTheme="minorHAnsi" w:hAnsiTheme="minorHAnsi" w:cstheme="minorHAnsi"/>
                  <w:sz w:val="18"/>
                  <w:szCs w:val="18"/>
                </w:rPr>
                <w:t>0</w:t>
              </w:r>
            </w:ins>
          </w:p>
        </w:tc>
        <w:tc>
          <w:tcPr>
            <w:tcW w:w="0" w:type="auto"/>
          </w:tcPr>
          <w:p w14:paraId="6252337A" w14:textId="77777777" w:rsidR="00D3555D" w:rsidRPr="00A36AD1" w:rsidRDefault="005D6F31" w:rsidP="004B49FF">
            <w:pPr>
              <w:spacing w:line="240" w:lineRule="auto"/>
              <w:rPr>
                <w:ins w:id="1443" w:author="Hannah McSorley" w:date="2020-08-05T02:53:00Z"/>
                <w:rFonts w:asciiTheme="minorHAnsi" w:hAnsiTheme="minorHAnsi" w:cstheme="minorHAnsi"/>
                <w:sz w:val="18"/>
                <w:szCs w:val="18"/>
              </w:rPr>
            </w:pPr>
            <w:ins w:id="1444" w:author="Hannah McSorley" w:date="2020-08-05T02:53:00Z">
              <w:r w:rsidRPr="00A36AD1">
                <w:rPr>
                  <w:rFonts w:asciiTheme="minorHAnsi" w:hAnsiTheme="minorHAnsi" w:cstheme="minorHAnsi"/>
                  <w:sz w:val="18"/>
                  <w:szCs w:val="18"/>
                </w:rPr>
                <w:t>18.1</w:t>
              </w:r>
            </w:ins>
          </w:p>
        </w:tc>
      </w:tr>
      <w:tr w:rsidR="00A36AD1" w:rsidRPr="00A36AD1" w14:paraId="1018A207" w14:textId="77777777" w:rsidTr="00A36AD1">
        <w:trPr>
          <w:ins w:id="1445" w:author="Hannah McSorley" w:date="2020-08-05T02:53:00Z"/>
        </w:trPr>
        <w:tc>
          <w:tcPr>
            <w:tcW w:w="0" w:type="auto"/>
            <w:gridSpan w:val="2"/>
            <w:tcBorders>
              <w:right w:val="single" w:sz="4" w:space="0" w:color="auto"/>
            </w:tcBorders>
            <w:shd w:val="clear" w:color="auto" w:fill="F2F2F2" w:themeFill="background1" w:themeFillShade="F2"/>
          </w:tcPr>
          <w:p w14:paraId="06DB3653" w14:textId="77777777" w:rsidR="00D3555D" w:rsidRPr="00A36AD1" w:rsidRDefault="005D6F31" w:rsidP="004B49FF">
            <w:pPr>
              <w:spacing w:line="240" w:lineRule="auto"/>
              <w:rPr>
                <w:ins w:id="1446" w:author="Hannah McSorley" w:date="2020-08-05T02:53:00Z"/>
                <w:rFonts w:asciiTheme="minorHAnsi" w:hAnsiTheme="minorHAnsi" w:cstheme="minorHAnsi"/>
                <w:sz w:val="18"/>
                <w:szCs w:val="18"/>
              </w:rPr>
            </w:pPr>
            <w:proofErr w:type="spellStart"/>
            <w:ins w:id="1447" w:author="Hannah McSorley" w:date="2020-08-05T02:53:00Z">
              <w:r w:rsidRPr="00A36AD1">
                <w:rPr>
                  <w:rFonts w:asciiTheme="minorHAnsi" w:hAnsiTheme="minorHAnsi" w:cstheme="minorHAnsi"/>
                  <w:sz w:val="18"/>
                  <w:szCs w:val="18"/>
                </w:rPr>
                <w:t>Metagreywacke</w:t>
              </w:r>
              <w:proofErr w:type="spellEnd"/>
              <w:r w:rsidRPr="00A36AD1">
                <w:rPr>
                  <w:rFonts w:asciiTheme="minorHAnsi" w:hAnsiTheme="minorHAnsi" w:cstheme="minorHAnsi"/>
                  <w:sz w:val="18"/>
                  <w:szCs w:val="18"/>
                </w:rPr>
                <w:t xml:space="preserve"> (%)</w:t>
              </w:r>
            </w:ins>
          </w:p>
        </w:tc>
        <w:tc>
          <w:tcPr>
            <w:tcW w:w="959" w:type="dxa"/>
            <w:gridSpan w:val="2"/>
            <w:tcBorders>
              <w:left w:val="single" w:sz="4" w:space="0" w:color="auto"/>
            </w:tcBorders>
            <w:shd w:val="clear" w:color="auto" w:fill="F2F2F2" w:themeFill="background1" w:themeFillShade="F2"/>
          </w:tcPr>
          <w:p w14:paraId="22BFC394" w14:textId="77777777" w:rsidR="00D3555D" w:rsidRPr="00A36AD1" w:rsidRDefault="005D6F31" w:rsidP="004B49FF">
            <w:pPr>
              <w:spacing w:line="240" w:lineRule="auto"/>
              <w:rPr>
                <w:ins w:id="1448" w:author="Hannah McSorley" w:date="2020-08-05T02:53:00Z"/>
                <w:rFonts w:asciiTheme="minorHAnsi" w:hAnsiTheme="minorHAnsi" w:cstheme="minorHAnsi"/>
                <w:sz w:val="18"/>
                <w:szCs w:val="18"/>
              </w:rPr>
            </w:pPr>
            <w:ins w:id="1449" w:author="Hannah McSorley" w:date="2020-08-05T02:53:00Z">
              <w:r w:rsidRPr="00A36AD1">
                <w:rPr>
                  <w:rFonts w:asciiTheme="minorHAnsi" w:hAnsiTheme="minorHAnsi" w:cstheme="minorHAnsi"/>
                  <w:sz w:val="18"/>
                  <w:szCs w:val="18"/>
                </w:rPr>
                <w:t>0</w:t>
              </w:r>
            </w:ins>
          </w:p>
        </w:tc>
        <w:tc>
          <w:tcPr>
            <w:tcW w:w="959" w:type="dxa"/>
            <w:gridSpan w:val="2"/>
            <w:shd w:val="clear" w:color="auto" w:fill="F2F2F2" w:themeFill="background1" w:themeFillShade="F2"/>
          </w:tcPr>
          <w:p w14:paraId="31BECBCD" w14:textId="77777777" w:rsidR="00D3555D" w:rsidRPr="00A36AD1" w:rsidRDefault="005D6F31" w:rsidP="004B49FF">
            <w:pPr>
              <w:spacing w:line="240" w:lineRule="auto"/>
              <w:rPr>
                <w:ins w:id="1450" w:author="Hannah McSorley" w:date="2020-08-05T02:53:00Z"/>
                <w:rFonts w:asciiTheme="minorHAnsi" w:hAnsiTheme="minorHAnsi" w:cstheme="minorHAnsi"/>
                <w:sz w:val="18"/>
                <w:szCs w:val="18"/>
              </w:rPr>
            </w:pPr>
            <w:ins w:id="1451"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7F9D3270" w14:textId="77777777" w:rsidR="00D3555D" w:rsidRPr="00A36AD1" w:rsidRDefault="005D6F31" w:rsidP="004B49FF">
            <w:pPr>
              <w:spacing w:line="240" w:lineRule="auto"/>
              <w:rPr>
                <w:ins w:id="1452" w:author="Hannah McSorley" w:date="2020-08-05T02:53:00Z"/>
                <w:rFonts w:asciiTheme="minorHAnsi" w:hAnsiTheme="minorHAnsi" w:cstheme="minorHAnsi"/>
                <w:sz w:val="18"/>
                <w:szCs w:val="18"/>
              </w:rPr>
            </w:pPr>
            <w:ins w:id="1453"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4CA4F104" w14:textId="77777777" w:rsidR="00D3555D" w:rsidRPr="00A36AD1" w:rsidRDefault="005D6F31" w:rsidP="004B49FF">
            <w:pPr>
              <w:spacing w:line="240" w:lineRule="auto"/>
              <w:rPr>
                <w:ins w:id="1454" w:author="Hannah McSorley" w:date="2020-08-05T02:53:00Z"/>
                <w:rFonts w:asciiTheme="minorHAnsi" w:hAnsiTheme="minorHAnsi" w:cstheme="minorHAnsi"/>
                <w:sz w:val="18"/>
                <w:szCs w:val="18"/>
              </w:rPr>
            </w:pPr>
            <w:ins w:id="1455"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6EBF09E1" w14:textId="77777777" w:rsidR="00D3555D" w:rsidRPr="00A36AD1" w:rsidRDefault="005D6F31" w:rsidP="004B49FF">
            <w:pPr>
              <w:spacing w:line="240" w:lineRule="auto"/>
              <w:rPr>
                <w:ins w:id="1456" w:author="Hannah McSorley" w:date="2020-08-05T02:53:00Z"/>
                <w:rFonts w:asciiTheme="minorHAnsi" w:hAnsiTheme="minorHAnsi" w:cstheme="minorHAnsi"/>
                <w:sz w:val="18"/>
                <w:szCs w:val="18"/>
              </w:rPr>
            </w:pPr>
            <w:ins w:id="1457" w:author="Hannah McSorley" w:date="2020-08-05T02:53:00Z">
              <w:r w:rsidRPr="00A36AD1">
                <w:rPr>
                  <w:rFonts w:asciiTheme="minorHAnsi" w:hAnsiTheme="minorHAnsi" w:cstheme="minorHAnsi"/>
                  <w:sz w:val="18"/>
                  <w:szCs w:val="18"/>
                </w:rPr>
                <w:t>7.2</w:t>
              </w:r>
            </w:ins>
          </w:p>
        </w:tc>
        <w:tc>
          <w:tcPr>
            <w:tcW w:w="0" w:type="auto"/>
            <w:gridSpan w:val="2"/>
            <w:tcBorders>
              <w:right w:val="dashed" w:sz="4" w:space="0" w:color="auto"/>
            </w:tcBorders>
            <w:shd w:val="clear" w:color="auto" w:fill="F2F2F2" w:themeFill="background1" w:themeFillShade="F2"/>
          </w:tcPr>
          <w:p w14:paraId="31EAFE5E" w14:textId="77777777" w:rsidR="00D3555D" w:rsidRPr="00A36AD1" w:rsidRDefault="005D6F31" w:rsidP="004B49FF">
            <w:pPr>
              <w:spacing w:line="240" w:lineRule="auto"/>
              <w:rPr>
                <w:ins w:id="1458" w:author="Hannah McSorley" w:date="2020-08-05T02:53:00Z"/>
                <w:rFonts w:asciiTheme="minorHAnsi" w:hAnsiTheme="minorHAnsi" w:cstheme="minorHAnsi"/>
                <w:sz w:val="18"/>
                <w:szCs w:val="18"/>
              </w:rPr>
            </w:pPr>
            <w:ins w:id="1459" w:author="Hannah McSorley" w:date="2020-08-05T02:53:00Z">
              <w:r w:rsidRPr="00A36AD1">
                <w:rPr>
                  <w:rFonts w:asciiTheme="minorHAnsi" w:hAnsiTheme="minorHAnsi" w:cstheme="minorHAnsi"/>
                  <w:sz w:val="18"/>
                  <w:szCs w:val="18"/>
                </w:rPr>
                <w:t>1.6</w:t>
              </w:r>
            </w:ins>
          </w:p>
        </w:tc>
        <w:tc>
          <w:tcPr>
            <w:tcW w:w="0" w:type="auto"/>
            <w:gridSpan w:val="2"/>
            <w:tcBorders>
              <w:left w:val="dashed" w:sz="4" w:space="0" w:color="auto"/>
            </w:tcBorders>
            <w:shd w:val="clear" w:color="auto" w:fill="F2F2F2" w:themeFill="background1" w:themeFillShade="F2"/>
          </w:tcPr>
          <w:p w14:paraId="1F2D18EB" w14:textId="77777777" w:rsidR="00D3555D" w:rsidRPr="00A36AD1" w:rsidRDefault="005D6F31" w:rsidP="004B49FF">
            <w:pPr>
              <w:spacing w:line="240" w:lineRule="auto"/>
              <w:rPr>
                <w:ins w:id="1460" w:author="Hannah McSorley" w:date="2020-08-05T02:53:00Z"/>
                <w:rFonts w:asciiTheme="minorHAnsi" w:hAnsiTheme="minorHAnsi" w:cstheme="minorHAnsi"/>
                <w:sz w:val="18"/>
                <w:szCs w:val="18"/>
              </w:rPr>
            </w:pPr>
            <w:ins w:id="1461"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2021AEC3" w14:textId="77777777" w:rsidR="00D3555D" w:rsidRPr="00A36AD1" w:rsidRDefault="005D6F31" w:rsidP="004B49FF">
            <w:pPr>
              <w:spacing w:line="240" w:lineRule="auto"/>
              <w:rPr>
                <w:ins w:id="1462" w:author="Hannah McSorley" w:date="2020-08-05T02:53:00Z"/>
                <w:rFonts w:asciiTheme="minorHAnsi" w:hAnsiTheme="minorHAnsi" w:cstheme="minorHAnsi"/>
                <w:sz w:val="18"/>
                <w:szCs w:val="18"/>
              </w:rPr>
            </w:pPr>
            <w:ins w:id="1463"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shd w:val="clear" w:color="auto" w:fill="F2F2F2" w:themeFill="background1" w:themeFillShade="F2"/>
          </w:tcPr>
          <w:p w14:paraId="473A3BF1" w14:textId="77777777" w:rsidR="00D3555D" w:rsidRPr="00A36AD1" w:rsidRDefault="005D6F31" w:rsidP="004B49FF">
            <w:pPr>
              <w:spacing w:line="240" w:lineRule="auto"/>
              <w:rPr>
                <w:ins w:id="1464" w:author="Hannah McSorley" w:date="2020-08-05T02:53:00Z"/>
                <w:rFonts w:asciiTheme="minorHAnsi" w:hAnsiTheme="minorHAnsi" w:cstheme="minorHAnsi"/>
                <w:sz w:val="18"/>
                <w:szCs w:val="18"/>
              </w:rPr>
            </w:pPr>
            <w:ins w:id="1465" w:author="Hannah McSorley" w:date="2020-08-05T02:53:00Z">
              <w:r w:rsidRPr="00A36AD1">
                <w:rPr>
                  <w:rFonts w:asciiTheme="minorHAnsi" w:hAnsiTheme="minorHAnsi" w:cstheme="minorHAnsi"/>
                  <w:sz w:val="18"/>
                  <w:szCs w:val="18"/>
                </w:rPr>
                <w:t>0</w:t>
              </w:r>
            </w:ins>
          </w:p>
        </w:tc>
        <w:tc>
          <w:tcPr>
            <w:tcW w:w="0" w:type="auto"/>
            <w:gridSpan w:val="2"/>
            <w:tcBorders>
              <w:left w:val="dashed" w:sz="4" w:space="0" w:color="auto"/>
            </w:tcBorders>
            <w:shd w:val="clear" w:color="auto" w:fill="F2F2F2" w:themeFill="background1" w:themeFillShade="F2"/>
          </w:tcPr>
          <w:p w14:paraId="201A62DF" w14:textId="77777777" w:rsidR="00D3555D" w:rsidRPr="00A36AD1" w:rsidRDefault="005D6F31" w:rsidP="004B49FF">
            <w:pPr>
              <w:spacing w:line="240" w:lineRule="auto"/>
              <w:rPr>
                <w:ins w:id="1466" w:author="Hannah McSorley" w:date="2020-08-05T02:53:00Z"/>
                <w:rFonts w:asciiTheme="minorHAnsi" w:hAnsiTheme="minorHAnsi" w:cstheme="minorHAnsi"/>
                <w:sz w:val="18"/>
                <w:szCs w:val="18"/>
              </w:rPr>
            </w:pPr>
            <w:ins w:id="1467" w:author="Hannah McSorley" w:date="2020-08-05T02:53:00Z">
              <w:r w:rsidRPr="00A36AD1">
                <w:rPr>
                  <w:rFonts w:asciiTheme="minorHAnsi" w:hAnsiTheme="minorHAnsi" w:cstheme="minorHAnsi"/>
                  <w:sz w:val="18"/>
                  <w:szCs w:val="18"/>
                </w:rPr>
                <w:t>0</w:t>
              </w:r>
            </w:ins>
          </w:p>
        </w:tc>
        <w:tc>
          <w:tcPr>
            <w:tcW w:w="0" w:type="auto"/>
            <w:gridSpan w:val="3"/>
            <w:shd w:val="clear" w:color="auto" w:fill="F2F2F2" w:themeFill="background1" w:themeFillShade="F2"/>
          </w:tcPr>
          <w:p w14:paraId="2F4FC214" w14:textId="77777777" w:rsidR="00D3555D" w:rsidRPr="00A36AD1" w:rsidRDefault="005D6F31" w:rsidP="004B49FF">
            <w:pPr>
              <w:spacing w:line="240" w:lineRule="auto"/>
              <w:rPr>
                <w:ins w:id="1468" w:author="Hannah McSorley" w:date="2020-08-05T02:53:00Z"/>
                <w:rFonts w:asciiTheme="minorHAnsi" w:hAnsiTheme="minorHAnsi" w:cstheme="minorHAnsi"/>
                <w:sz w:val="18"/>
                <w:szCs w:val="18"/>
              </w:rPr>
            </w:pPr>
            <w:ins w:id="1469"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21D55488" w14:textId="77777777" w:rsidR="00D3555D" w:rsidRPr="00A36AD1" w:rsidRDefault="005D6F31" w:rsidP="004B49FF">
            <w:pPr>
              <w:spacing w:line="240" w:lineRule="auto"/>
              <w:rPr>
                <w:ins w:id="1470" w:author="Hannah McSorley" w:date="2020-08-05T02:53:00Z"/>
                <w:rFonts w:asciiTheme="minorHAnsi" w:hAnsiTheme="minorHAnsi" w:cstheme="minorHAnsi"/>
                <w:sz w:val="18"/>
                <w:szCs w:val="18"/>
              </w:rPr>
            </w:pPr>
            <w:ins w:id="1471" w:author="Hannah McSorley" w:date="2020-08-05T02:53:00Z">
              <w:r w:rsidRPr="00A36AD1">
                <w:rPr>
                  <w:rFonts w:asciiTheme="minorHAnsi" w:hAnsiTheme="minorHAnsi" w:cstheme="minorHAnsi"/>
                  <w:sz w:val="18"/>
                  <w:szCs w:val="18"/>
                </w:rPr>
                <w:t>1.6</w:t>
              </w:r>
            </w:ins>
          </w:p>
        </w:tc>
      </w:tr>
      <w:tr w:rsidR="00A36AD1" w:rsidRPr="00A36AD1" w14:paraId="78B24421" w14:textId="77777777" w:rsidTr="00A36AD1">
        <w:trPr>
          <w:ins w:id="1472" w:author="Hannah McSorley" w:date="2020-08-05T02:53:00Z"/>
        </w:trPr>
        <w:tc>
          <w:tcPr>
            <w:tcW w:w="0" w:type="auto"/>
            <w:gridSpan w:val="2"/>
            <w:tcBorders>
              <w:right w:val="single" w:sz="4" w:space="0" w:color="auto"/>
            </w:tcBorders>
          </w:tcPr>
          <w:p w14:paraId="1C0C9800" w14:textId="77777777" w:rsidR="00D3555D" w:rsidRPr="00A36AD1" w:rsidRDefault="005D6F31" w:rsidP="004B49FF">
            <w:pPr>
              <w:spacing w:line="240" w:lineRule="auto"/>
              <w:rPr>
                <w:ins w:id="1473" w:author="Hannah McSorley" w:date="2020-08-05T02:53:00Z"/>
                <w:rFonts w:asciiTheme="minorHAnsi" w:hAnsiTheme="minorHAnsi" w:cstheme="minorHAnsi"/>
                <w:sz w:val="18"/>
                <w:szCs w:val="18"/>
              </w:rPr>
            </w:pPr>
            <w:ins w:id="1474" w:author="Hannah McSorley" w:date="2020-08-05T02:53:00Z">
              <w:r w:rsidRPr="00A36AD1">
                <w:rPr>
                  <w:rFonts w:asciiTheme="minorHAnsi" w:hAnsiTheme="minorHAnsi" w:cstheme="minorHAnsi"/>
                  <w:sz w:val="18"/>
                  <w:szCs w:val="18"/>
                </w:rPr>
                <w:t xml:space="preserve">Metchosin </w:t>
              </w:r>
              <w:proofErr w:type="spellStart"/>
              <w:r w:rsidRPr="00A36AD1">
                <w:rPr>
                  <w:rFonts w:asciiTheme="minorHAnsi" w:hAnsiTheme="minorHAnsi" w:cstheme="minorHAnsi"/>
                  <w:sz w:val="18"/>
                  <w:szCs w:val="18"/>
                </w:rPr>
                <w:t>Volcanics</w:t>
              </w:r>
              <w:proofErr w:type="spellEnd"/>
              <w:r w:rsidRPr="00A36AD1">
                <w:rPr>
                  <w:rFonts w:asciiTheme="minorHAnsi" w:hAnsiTheme="minorHAnsi" w:cstheme="minorHAnsi"/>
                  <w:sz w:val="18"/>
                  <w:szCs w:val="18"/>
                </w:rPr>
                <w:t xml:space="preserve"> (%)</w:t>
              </w:r>
            </w:ins>
          </w:p>
        </w:tc>
        <w:tc>
          <w:tcPr>
            <w:tcW w:w="959" w:type="dxa"/>
            <w:gridSpan w:val="2"/>
            <w:tcBorders>
              <w:left w:val="single" w:sz="4" w:space="0" w:color="auto"/>
            </w:tcBorders>
          </w:tcPr>
          <w:p w14:paraId="2A2FE6FB" w14:textId="77777777" w:rsidR="00D3555D" w:rsidRPr="00A36AD1" w:rsidRDefault="005D6F31" w:rsidP="004B49FF">
            <w:pPr>
              <w:spacing w:line="240" w:lineRule="auto"/>
              <w:rPr>
                <w:ins w:id="1475" w:author="Hannah McSorley" w:date="2020-08-05T02:53:00Z"/>
                <w:rFonts w:asciiTheme="minorHAnsi" w:hAnsiTheme="minorHAnsi" w:cstheme="minorHAnsi"/>
                <w:sz w:val="18"/>
                <w:szCs w:val="18"/>
              </w:rPr>
            </w:pPr>
            <w:ins w:id="1476" w:author="Hannah McSorley" w:date="2020-08-05T02:53:00Z">
              <w:r w:rsidRPr="00A36AD1">
                <w:rPr>
                  <w:rFonts w:asciiTheme="minorHAnsi" w:hAnsiTheme="minorHAnsi" w:cstheme="minorHAnsi"/>
                  <w:sz w:val="18"/>
                  <w:szCs w:val="18"/>
                </w:rPr>
                <w:t>0</w:t>
              </w:r>
            </w:ins>
          </w:p>
        </w:tc>
        <w:tc>
          <w:tcPr>
            <w:tcW w:w="959" w:type="dxa"/>
            <w:gridSpan w:val="2"/>
          </w:tcPr>
          <w:p w14:paraId="0ABD00C1" w14:textId="77777777" w:rsidR="00D3555D" w:rsidRPr="00A36AD1" w:rsidRDefault="005D6F31" w:rsidP="004B49FF">
            <w:pPr>
              <w:spacing w:line="240" w:lineRule="auto"/>
              <w:rPr>
                <w:ins w:id="1477" w:author="Hannah McSorley" w:date="2020-08-05T02:53:00Z"/>
                <w:rFonts w:asciiTheme="minorHAnsi" w:hAnsiTheme="minorHAnsi" w:cstheme="minorHAnsi"/>
                <w:sz w:val="18"/>
                <w:szCs w:val="18"/>
              </w:rPr>
            </w:pPr>
            <w:ins w:id="1478" w:author="Hannah McSorley" w:date="2020-08-05T02:53:00Z">
              <w:r w:rsidRPr="00A36AD1">
                <w:rPr>
                  <w:rFonts w:asciiTheme="minorHAnsi" w:hAnsiTheme="minorHAnsi" w:cstheme="minorHAnsi"/>
                  <w:sz w:val="18"/>
                  <w:szCs w:val="18"/>
                </w:rPr>
                <w:t>0</w:t>
              </w:r>
            </w:ins>
          </w:p>
        </w:tc>
        <w:tc>
          <w:tcPr>
            <w:tcW w:w="0" w:type="auto"/>
            <w:gridSpan w:val="2"/>
          </w:tcPr>
          <w:p w14:paraId="0FD2B03A" w14:textId="77777777" w:rsidR="00D3555D" w:rsidRPr="00A36AD1" w:rsidRDefault="005D6F31" w:rsidP="004B49FF">
            <w:pPr>
              <w:spacing w:line="240" w:lineRule="auto"/>
              <w:rPr>
                <w:ins w:id="1479" w:author="Hannah McSorley" w:date="2020-08-05T02:53:00Z"/>
                <w:rFonts w:asciiTheme="minorHAnsi" w:hAnsiTheme="minorHAnsi" w:cstheme="minorHAnsi"/>
                <w:sz w:val="18"/>
                <w:szCs w:val="18"/>
              </w:rPr>
            </w:pPr>
            <w:ins w:id="1480" w:author="Hannah McSorley" w:date="2020-08-05T02:53:00Z">
              <w:r w:rsidRPr="00A36AD1">
                <w:rPr>
                  <w:rFonts w:asciiTheme="minorHAnsi" w:hAnsiTheme="minorHAnsi" w:cstheme="minorHAnsi"/>
                  <w:sz w:val="18"/>
                  <w:szCs w:val="18"/>
                </w:rPr>
                <w:t>0</w:t>
              </w:r>
            </w:ins>
          </w:p>
        </w:tc>
        <w:tc>
          <w:tcPr>
            <w:tcW w:w="0" w:type="auto"/>
            <w:gridSpan w:val="2"/>
          </w:tcPr>
          <w:p w14:paraId="20BF58D2" w14:textId="77777777" w:rsidR="00D3555D" w:rsidRPr="00A36AD1" w:rsidRDefault="005D6F31" w:rsidP="004B49FF">
            <w:pPr>
              <w:spacing w:line="240" w:lineRule="auto"/>
              <w:rPr>
                <w:ins w:id="1481" w:author="Hannah McSorley" w:date="2020-08-05T02:53:00Z"/>
                <w:rFonts w:asciiTheme="minorHAnsi" w:hAnsiTheme="minorHAnsi" w:cstheme="minorHAnsi"/>
                <w:sz w:val="18"/>
                <w:szCs w:val="18"/>
              </w:rPr>
            </w:pPr>
            <w:ins w:id="1482" w:author="Hannah McSorley" w:date="2020-08-05T02:53:00Z">
              <w:r w:rsidRPr="00A36AD1">
                <w:rPr>
                  <w:rFonts w:asciiTheme="minorHAnsi" w:hAnsiTheme="minorHAnsi" w:cstheme="minorHAnsi"/>
                  <w:sz w:val="18"/>
                  <w:szCs w:val="18"/>
                </w:rPr>
                <w:t>0</w:t>
              </w:r>
            </w:ins>
          </w:p>
        </w:tc>
        <w:tc>
          <w:tcPr>
            <w:tcW w:w="0" w:type="auto"/>
            <w:gridSpan w:val="2"/>
          </w:tcPr>
          <w:p w14:paraId="67BF2928" w14:textId="77777777" w:rsidR="00D3555D" w:rsidRPr="00A36AD1" w:rsidRDefault="005D6F31" w:rsidP="004B49FF">
            <w:pPr>
              <w:spacing w:line="240" w:lineRule="auto"/>
              <w:rPr>
                <w:ins w:id="1483" w:author="Hannah McSorley" w:date="2020-08-05T02:53:00Z"/>
                <w:rFonts w:asciiTheme="minorHAnsi" w:hAnsiTheme="minorHAnsi" w:cstheme="minorHAnsi"/>
                <w:sz w:val="18"/>
                <w:szCs w:val="18"/>
              </w:rPr>
            </w:pPr>
            <w:ins w:id="1484" w:author="Hannah McSorley" w:date="2020-08-05T02:53:00Z">
              <w:r w:rsidRPr="00A36AD1">
                <w:rPr>
                  <w:rFonts w:asciiTheme="minorHAnsi" w:hAnsiTheme="minorHAnsi" w:cstheme="minorHAnsi"/>
                  <w:sz w:val="18"/>
                  <w:szCs w:val="18"/>
                </w:rPr>
                <w:t>16</w:t>
              </w:r>
            </w:ins>
          </w:p>
        </w:tc>
        <w:tc>
          <w:tcPr>
            <w:tcW w:w="0" w:type="auto"/>
            <w:gridSpan w:val="2"/>
            <w:tcBorders>
              <w:right w:val="dashed" w:sz="4" w:space="0" w:color="auto"/>
            </w:tcBorders>
          </w:tcPr>
          <w:p w14:paraId="2B9ADE91" w14:textId="77777777" w:rsidR="00D3555D" w:rsidRPr="00A36AD1" w:rsidRDefault="005D6F31" w:rsidP="004B49FF">
            <w:pPr>
              <w:spacing w:line="240" w:lineRule="auto"/>
              <w:rPr>
                <w:ins w:id="1485" w:author="Hannah McSorley" w:date="2020-08-05T02:53:00Z"/>
                <w:rFonts w:asciiTheme="minorHAnsi" w:hAnsiTheme="minorHAnsi" w:cstheme="minorHAnsi"/>
                <w:sz w:val="18"/>
                <w:szCs w:val="18"/>
              </w:rPr>
            </w:pPr>
            <w:ins w:id="1486" w:author="Hannah McSorley" w:date="2020-08-05T02:53:00Z">
              <w:r w:rsidRPr="00A36AD1">
                <w:rPr>
                  <w:rFonts w:asciiTheme="minorHAnsi" w:hAnsiTheme="minorHAnsi" w:cstheme="minorHAnsi"/>
                  <w:sz w:val="18"/>
                  <w:szCs w:val="18"/>
                </w:rPr>
                <w:t>4.2</w:t>
              </w:r>
            </w:ins>
          </w:p>
        </w:tc>
        <w:tc>
          <w:tcPr>
            <w:tcW w:w="0" w:type="auto"/>
            <w:gridSpan w:val="2"/>
            <w:tcBorders>
              <w:left w:val="dashed" w:sz="4" w:space="0" w:color="auto"/>
            </w:tcBorders>
          </w:tcPr>
          <w:p w14:paraId="6F591DE4" w14:textId="77777777" w:rsidR="00D3555D" w:rsidRPr="00A36AD1" w:rsidRDefault="005D6F31" w:rsidP="004B49FF">
            <w:pPr>
              <w:spacing w:line="240" w:lineRule="auto"/>
              <w:rPr>
                <w:ins w:id="1487" w:author="Hannah McSorley" w:date="2020-08-05T02:53:00Z"/>
                <w:rFonts w:asciiTheme="minorHAnsi" w:hAnsiTheme="minorHAnsi" w:cstheme="minorHAnsi"/>
                <w:sz w:val="18"/>
                <w:szCs w:val="18"/>
              </w:rPr>
            </w:pPr>
            <w:ins w:id="1488" w:author="Hannah McSorley" w:date="2020-08-05T02:53:00Z">
              <w:r w:rsidRPr="00A36AD1">
                <w:rPr>
                  <w:rFonts w:asciiTheme="minorHAnsi" w:hAnsiTheme="minorHAnsi" w:cstheme="minorHAnsi"/>
                  <w:sz w:val="18"/>
                  <w:szCs w:val="18"/>
                </w:rPr>
                <w:t>0</w:t>
              </w:r>
            </w:ins>
          </w:p>
        </w:tc>
        <w:tc>
          <w:tcPr>
            <w:tcW w:w="0" w:type="auto"/>
            <w:gridSpan w:val="2"/>
          </w:tcPr>
          <w:p w14:paraId="48DC9D07" w14:textId="77777777" w:rsidR="00D3555D" w:rsidRPr="00A36AD1" w:rsidRDefault="005D6F31" w:rsidP="004B49FF">
            <w:pPr>
              <w:spacing w:line="240" w:lineRule="auto"/>
              <w:rPr>
                <w:ins w:id="1489" w:author="Hannah McSorley" w:date="2020-08-05T02:53:00Z"/>
                <w:rFonts w:asciiTheme="minorHAnsi" w:hAnsiTheme="minorHAnsi" w:cstheme="minorHAnsi"/>
                <w:sz w:val="18"/>
                <w:szCs w:val="18"/>
              </w:rPr>
            </w:pPr>
            <w:ins w:id="1490"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tcPr>
          <w:p w14:paraId="5280F048" w14:textId="77777777" w:rsidR="00D3555D" w:rsidRPr="00A36AD1" w:rsidRDefault="005D6F31" w:rsidP="004B49FF">
            <w:pPr>
              <w:spacing w:line="240" w:lineRule="auto"/>
              <w:rPr>
                <w:ins w:id="1491" w:author="Hannah McSorley" w:date="2020-08-05T02:53:00Z"/>
                <w:rFonts w:asciiTheme="minorHAnsi" w:hAnsiTheme="minorHAnsi" w:cstheme="minorHAnsi"/>
                <w:sz w:val="18"/>
                <w:szCs w:val="18"/>
              </w:rPr>
            </w:pPr>
            <w:ins w:id="1492" w:author="Hannah McSorley" w:date="2020-08-05T02:53:00Z">
              <w:r w:rsidRPr="00A36AD1">
                <w:rPr>
                  <w:rFonts w:asciiTheme="minorHAnsi" w:hAnsiTheme="minorHAnsi" w:cstheme="minorHAnsi"/>
                  <w:sz w:val="18"/>
                  <w:szCs w:val="18"/>
                </w:rPr>
                <w:t>0</w:t>
              </w:r>
            </w:ins>
          </w:p>
        </w:tc>
        <w:tc>
          <w:tcPr>
            <w:tcW w:w="0" w:type="auto"/>
            <w:gridSpan w:val="2"/>
            <w:tcBorders>
              <w:left w:val="dashed" w:sz="4" w:space="0" w:color="auto"/>
            </w:tcBorders>
          </w:tcPr>
          <w:p w14:paraId="378ED2B9" w14:textId="77777777" w:rsidR="00D3555D" w:rsidRPr="00A36AD1" w:rsidRDefault="005D6F31" w:rsidP="004B49FF">
            <w:pPr>
              <w:spacing w:line="240" w:lineRule="auto"/>
              <w:rPr>
                <w:ins w:id="1493" w:author="Hannah McSorley" w:date="2020-08-05T02:53:00Z"/>
                <w:rFonts w:asciiTheme="minorHAnsi" w:hAnsiTheme="minorHAnsi" w:cstheme="minorHAnsi"/>
                <w:sz w:val="18"/>
                <w:szCs w:val="18"/>
              </w:rPr>
            </w:pPr>
            <w:ins w:id="1494" w:author="Hannah McSorley" w:date="2020-08-05T02:53:00Z">
              <w:r w:rsidRPr="00A36AD1">
                <w:rPr>
                  <w:rFonts w:asciiTheme="minorHAnsi" w:hAnsiTheme="minorHAnsi" w:cstheme="minorHAnsi"/>
                  <w:sz w:val="18"/>
                  <w:szCs w:val="18"/>
                </w:rPr>
                <w:t>0</w:t>
              </w:r>
            </w:ins>
          </w:p>
        </w:tc>
        <w:tc>
          <w:tcPr>
            <w:tcW w:w="0" w:type="auto"/>
            <w:gridSpan w:val="3"/>
          </w:tcPr>
          <w:p w14:paraId="7D36D181" w14:textId="77777777" w:rsidR="00D3555D" w:rsidRPr="00A36AD1" w:rsidRDefault="005D6F31" w:rsidP="004B49FF">
            <w:pPr>
              <w:spacing w:line="240" w:lineRule="auto"/>
              <w:rPr>
                <w:ins w:id="1495" w:author="Hannah McSorley" w:date="2020-08-05T02:53:00Z"/>
                <w:rFonts w:asciiTheme="minorHAnsi" w:hAnsiTheme="minorHAnsi" w:cstheme="minorHAnsi"/>
                <w:sz w:val="18"/>
                <w:szCs w:val="18"/>
              </w:rPr>
            </w:pPr>
            <w:ins w:id="1496" w:author="Hannah McSorley" w:date="2020-08-05T02:53:00Z">
              <w:r w:rsidRPr="00A36AD1">
                <w:rPr>
                  <w:rFonts w:asciiTheme="minorHAnsi" w:hAnsiTheme="minorHAnsi" w:cstheme="minorHAnsi"/>
                  <w:sz w:val="18"/>
                  <w:szCs w:val="18"/>
                </w:rPr>
                <w:t>0</w:t>
              </w:r>
            </w:ins>
          </w:p>
        </w:tc>
        <w:tc>
          <w:tcPr>
            <w:tcW w:w="0" w:type="auto"/>
          </w:tcPr>
          <w:p w14:paraId="3B103AF3" w14:textId="77777777" w:rsidR="00D3555D" w:rsidRPr="00A36AD1" w:rsidRDefault="005D6F31" w:rsidP="004B49FF">
            <w:pPr>
              <w:spacing w:line="240" w:lineRule="auto"/>
              <w:rPr>
                <w:ins w:id="1497" w:author="Hannah McSorley" w:date="2020-08-05T02:53:00Z"/>
                <w:rFonts w:asciiTheme="minorHAnsi" w:hAnsiTheme="minorHAnsi" w:cstheme="minorHAnsi"/>
                <w:sz w:val="18"/>
                <w:szCs w:val="18"/>
              </w:rPr>
            </w:pPr>
            <w:ins w:id="1498" w:author="Hannah McSorley" w:date="2020-08-05T02:53:00Z">
              <w:r w:rsidRPr="00A36AD1">
                <w:rPr>
                  <w:rFonts w:asciiTheme="minorHAnsi" w:hAnsiTheme="minorHAnsi" w:cstheme="minorHAnsi"/>
                  <w:sz w:val="18"/>
                  <w:szCs w:val="18"/>
                </w:rPr>
                <w:t>3.5</w:t>
              </w:r>
            </w:ins>
          </w:p>
        </w:tc>
      </w:tr>
      <w:tr w:rsidR="00A36AD1" w:rsidRPr="00A36AD1" w14:paraId="4BA9A740" w14:textId="77777777" w:rsidTr="00A36AD1">
        <w:trPr>
          <w:ins w:id="1499" w:author="Hannah McSorley" w:date="2020-08-05T02:53:00Z"/>
        </w:trPr>
        <w:tc>
          <w:tcPr>
            <w:tcW w:w="0" w:type="auto"/>
            <w:gridSpan w:val="2"/>
            <w:tcBorders>
              <w:right w:val="single" w:sz="4" w:space="0" w:color="auto"/>
            </w:tcBorders>
            <w:shd w:val="clear" w:color="auto" w:fill="F2F2F2" w:themeFill="background1" w:themeFillShade="F2"/>
          </w:tcPr>
          <w:p w14:paraId="69ECAD9B" w14:textId="77777777" w:rsidR="00D3555D" w:rsidRPr="00A36AD1" w:rsidRDefault="005D6F31" w:rsidP="004B49FF">
            <w:pPr>
              <w:spacing w:line="240" w:lineRule="auto"/>
              <w:rPr>
                <w:ins w:id="1500" w:author="Hannah McSorley" w:date="2020-08-05T02:53:00Z"/>
                <w:rFonts w:asciiTheme="minorHAnsi" w:hAnsiTheme="minorHAnsi" w:cstheme="minorHAnsi"/>
                <w:sz w:val="18"/>
                <w:szCs w:val="18"/>
              </w:rPr>
            </w:pPr>
            <w:proofErr w:type="spellStart"/>
            <w:ins w:id="1501" w:author="Hannah McSorley" w:date="2020-08-05T02:53:00Z">
              <w:r w:rsidRPr="00A36AD1">
                <w:rPr>
                  <w:rFonts w:asciiTheme="minorHAnsi" w:hAnsiTheme="minorHAnsi" w:cstheme="minorHAnsi"/>
                  <w:sz w:val="18"/>
                  <w:szCs w:val="18"/>
                </w:rPr>
                <w:t>Colquitz</w:t>
              </w:r>
              <w:proofErr w:type="spellEnd"/>
              <w:r w:rsidRPr="00A36AD1">
                <w:rPr>
                  <w:rFonts w:asciiTheme="minorHAnsi" w:hAnsiTheme="minorHAnsi" w:cstheme="minorHAnsi"/>
                  <w:sz w:val="18"/>
                  <w:szCs w:val="18"/>
                </w:rPr>
                <w:t xml:space="preserve"> Gneiss (%)</w:t>
              </w:r>
            </w:ins>
          </w:p>
        </w:tc>
        <w:tc>
          <w:tcPr>
            <w:tcW w:w="959" w:type="dxa"/>
            <w:gridSpan w:val="2"/>
            <w:tcBorders>
              <w:left w:val="single" w:sz="4" w:space="0" w:color="auto"/>
            </w:tcBorders>
            <w:shd w:val="clear" w:color="auto" w:fill="F2F2F2" w:themeFill="background1" w:themeFillShade="F2"/>
          </w:tcPr>
          <w:p w14:paraId="37CD0AD2" w14:textId="77777777" w:rsidR="00D3555D" w:rsidRPr="00A36AD1" w:rsidRDefault="005D6F31" w:rsidP="004B49FF">
            <w:pPr>
              <w:spacing w:line="240" w:lineRule="auto"/>
              <w:rPr>
                <w:ins w:id="1502" w:author="Hannah McSorley" w:date="2020-08-05T02:53:00Z"/>
                <w:rFonts w:asciiTheme="minorHAnsi" w:hAnsiTheme="minorHAnsi" w:cstheme="minorHAnsi"/>
                <w:sz w:val="18"/>
                <w:szCs w:val="18"/>
              </w:rPr>
            </w:pPr>
            <w:ins w:id="1503" w:author="Hannah McSorley" w:date="2020-08-05T02:53:00Z">
              <w:r w:rsidRPr="00A36AD1">
                <w:rPr>
                  <w:rFonts w:asciiTheme="minorHAnsi" w:hAnsiTheme="minorHAnsi" w:cstheme="minorHAnsi"/>
                  <w:sz w:val="18"/>
                  <w:szCs w:val="18"/>
                </w:rPr>
                <w:t>0</w:t>
              </w:r>
            </w:ins>
          </w:p>
        </w:tc>
        <w:tc>
          <w:tcPr>
            <w:tcW w:w="959" w:type="dxa"/>
            <w:gridSpan w:val="2"/>
            <w:shd w:val="clear" w:color="auto" w:fill="F2F2F2" w:themeFill="background1" w:themeFillShade="F2"/>
          </w:tcPr>
          <w:p w14:paraId="5024E943" w14:textId="77777777" w:rsidR="00D3555D" w:rsidRPr="00A36AD1" w:rsidRDefault="005D6F31" w:rsidP="004B49FF">
            <w:pPr>
              <w:spacing w:line="240" w:lineRule="auto"/>
              <w:rPr>
                <w:ins w:id="1504" w:author="Hannah McSorley" w:date="2020-08-05T02:53:00Z"/>
                <w:rFonts w:asciiTheme="minorHAnsi" w:hAnsiTheme="minorHAnsi" w:cstheme="minorHAnsi"/>
                <w:sz w:val="18"/>
                <w:szCs w:val="18"/>
              </w:rPr>
            </w:pPr>
            <w:ins w:id="1505"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33159A6A" w14:textId="77777777" w:rsidR="00D3555D" w:rsidRPr="00A36AD1" w:rsidRDefault="005D6F31" w:rsidP="004B49FF">
            <w:pPr>
              <w:spacing w:line="240" w:lineRule="auto"/>
              <w:rPr>
                <w:ins w:id="1506" w:author="Hannah McSorley" w:date="2020-08-05T02:53:00Z"/>
                <w:rFonts w:asciiTheme="minorHAnsi" w:hAnsiTheme="minorHAnsi" w:cstheme="minorHAnsi"/>
                <w:sz w:val="18"/>
                <w:szCs w:val="18"/>
              </w:rPr>
            </w:pPr>
            <w:ins w:id="1507"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5ED19DA3" w14:textId="77777777" w:rsidR="00D3555D" w:rsidRPr="00A36AD1" w:rsidRDefault="005D6F31" w:rsidP="004B49FF">
            <w:pPr>
              <w:spacing w:line="240" w:lineRule="auto"/>
              <w:rPr>
                <w:ins w:id="1508" w:author="Hannah McSorley" w:date="2020-08-05T02:53:00Z"/>
                <w:rFonts w:asciiTheme="minorHAnsi" w:hAnsiTheme="minorHAnsi" w:cstheme="minorHAnsi"/>
                <w:sz w:val="18"/>
                <w:szCs w:val="18"/>
              </w:rPr>
            </w:pPr>
            <w:ins w:id="1509"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2A995AD8" w14:textId="77777777" w:rsidR="00D3555D" w:rsidRPr="00A36AD1" w:rsidRDefault="005D6F31" w:rsidP="004B49FF">
            <w:pPr>
              <w:spacing w:line="240" w:lineRule="auto"/>
              <w:rPr>
                <w:ins w:id="1510" w:author="Hannah McSorley" w:date="2020-08-05T02:53:00Z"/>
                <w:rFonts w:asciiTheme="minorHAnsi" w:hAnsiTheme="minorHAnsi" w:cstheme="minorHAnsi"/>
                <w:sz w:val="18"/>
                <w:szCs w:val="18"/>
              </w:rPr>
            </w:pPr>
            <w:ins w:id="1511" w:author="Hannah McSorley" w:date="2020-08-05T02:53:00Z">
              <w:r w:rsidRPr="00A36AD1">
                <w:rPr>
                  <w:rFonts w:asciiTheme="minorHAnsi" w:hAnsiTheme="minorHAnsi" w:cstheme="minorHAnsi"/>
                  <w:sz w:val="18"/>
                  <w:szCs w:val="18"/>
                </w:rPr>
                <w:t>0</w:t>
              </w:r>
            </w:ins>
          </w:p>
        </w:tc>
        <w:tc>
          <w:tcPr>
            <w:tcW w:w="0" w:type="auto"/>
            <w:gridSpan w:val="2"/>
            <w:tcBorders>
              <w:right w:val="dashed" w:sz="4" w:space="0" w:color="auto"/>
            </w:tcBorders>
            <w:shd w:val="clear" w:color="auto" w:fill="F2F2F2" w:themeFill="background1" w:themeFillShade="F2"/>
          </w:tcPr>
          <w:p w14:paraId="583EE822" w14:textId="77777777" w:rsidR="00D3555D" w:rsidRPr="00A36AD1" w:rsidRDefault="005D6F31" w:rsidP="004B49FF">
            <w:pPr>
              <w:spacing w:line="240" w:lineRule="auto"/>
              <w:rPr>
                <w:ins w:id="1512" w:author="Hannah McSorley" w:date="2020-08-05T02:53:00Z"/>
                <w:rFonts w:asciiTheme="minorHAnsi" w:hAnsiTheme="minorHAnsi" w:cstheme="minorHAnsi"/>
                <w:sz w:val="18"/>
                <w:szCs w:val="18"/>
              </w:rPr>
            </w:pPr>
            <w:ins w:id="1513" w:author="Hannah McSorley" w:date="2020-08-05T02:53:00Z">
              <w:r w:rsidRPr="00A36AD1">
                <w:rPr>
                  <w:rFonts w:asciiTheme="minorHAnsi" w:hAnsiTheme="minorHAnsi" w:cstheme="minorHAnsi"/>
                  <w:sz w:val="18"/>
                  <w:szCs w:val="18"/>
                </w:rPr>
                <w:t>0</w:t>
              </w:r>
            </w:ins>
          </w:p>
        </w:tc>
        <w:tc>
          <w:tcPr>
            <w:tcW w:w="0" w:type="auto"/>
            <w:gridSpan w:val="2"/>
            <w:tcBorders>
              <w:left w:val="dashed" w:sz="4" w:space="0" w:color="auto"/>
            </w:tcBorders>
            <w:shd w:val="clear" w:color="auto" w:fill="F2F2F2" w:themeFill="background1" w:themeFillShade="F2"/>
          </w:tcPr>
          <w:p w14:paraId="005C4E20" w14:textId="77777777" w:rsidR="00D3555D" w:rsidRPr="00A36AD1" w:rsidRDefault="005D6F31" w:rsidP="004B49FF">
            <w:pPr>
              <w:spacing w:line="240" w:lineRule="auto"/>
              <w:rPr>
                <w:ins w:id="1514" w:author="Hannah McSorley" w:date="2020-08-05T02:53:00Z"/>
                <w:rFonts w:asciiTheme="minorHAnsi" w:hAnsiTheme="minorHAnsi" w:cstheme="minorHAnsi"/>
                <w:sz w:val="18"/>
                <w:szCs w:val="18"/>
              </w:rPr>
            </w:pPr>
            <w:ins w:id="1515" w:author="Hannah McSorley" w:date="2020-08-05T02:53:00Z">
              <w:r w:rsidRPr="00A36AD1">
                <w:rPr>
                  <w:rFonts w:asciiTheme="minorHAnsi" w:hAnsiTheme="minorHAnsi" w:cstheme="minorHAnsi"/>
                  <w:sz w:val="18"/>
                  <w:szCs w:val="18"/>
                </w:rPr>
                <w:t>72.4</w:t>
              </w:r>
            </w:ins>
          </w:p>
        </w:tc>
        <w:tc>
          <w:tcPr>
            <w:tcW w:w="0" w:type="auto"/>
            <w:gridSpan w:val="2"/>
            <w:shd w:val="clear" w:color="auto" w:fill="F2F2F2" w:themeFill="background1" w:themeFillShade="F2"/>
          </w:tcPr>
          <w:p w14:paraId="702DD912" w14:textId="77777777" w:rsidR="00D3555D" w:rsidRPr="00A36AD1" w:rsidRDefault="005D6F31" w:rsidP="004B49FF">
            <w:pPr>
              <w:spacing w:line="240" w:lineRule="auto"/>
              <w:rPr>
                <w:ins w:id="1516" w:author="Hannah McSorley" w:date="2020-08-05T02:53:00Z"/>
                <w:rFonts w:asciiTheme="minorHAnsi" w:hAnsiTheme="minorHAnsi" w:cstheme="minorHAnsi"/>
                <w:sz w:val="18"/>
                <w:szCs w:val="18"/>
              </w:rPr>
            </w:pPr>
            <w:ins w:id="1517" w:author="Hannah McSorley" w:date="2020-08-05T02:53:00Z">
              <w:r w:rsidRPr="00A36AD1">
                <w:rPr>
                  <w:rFonts w:asciiTheme="minorHAnsi" w:hAnsiTheme="minorHAnsi" w:cstheme="minorHAnsi"/>
                  <w:sz w:val="18"/>
                  <w:szCs w:val="18"/>
                </w:rPr>
                <w:t>20.3</w:t>
              </w:r>
            </w:ins>
          </w:p>
        </w:tc>
        <w:tc>
          <w:tcPr>
            <w:tcW w:w="0" w:type="auto"/>
            <w:tcBorders>
              <w:right w:val="dashed" w:sz="4" w:space="0" w:color="auto"/>
            </w:tcBorders>
            <w:shd w:val="clear" w:color="auto" w:fill="F2F2F2" w:themeFill="background1" w:themeFillShade="F2"/>
          </w:tcPr>
          <w:p w14:paraId="29ED7144" w14:textId="77777777" w:rsidR="00D3555D" w:rsidRPr="00A36AD1" w:rsidRDefault="005D6F31" w:rsidP="004B49FF">
            <w:pPr>
              <w:spacing w:line="240" w:lineRule="auto"/>
              <w:rPr>
                <w:ins w:id="1518" w:author="Hannah McSorley" w:date="2020-08-05T02:53:00Z"/>
                <w:rFonts w:asciiTheme="minorHAnsi" w:hAnsiTheme="minorHAnsi" w:cstheme="minorHAnsi"/>
                <w:sz w:val="18"/>
                <w:szCs w:val="18"/>
              </w:rPr>
            </w:pPr>
            <w:ins w:id="1519" w:author="Hannah McSorley" w:date="2020-08-05T02:53:00Z">
              <w:r w:rsidRPr="00A36AD1">
                <w:rPr>
                  <w:rFonts w:asciiTheme="minorHAnsi" w:hAnsiTheme="minorHAnsi" w:cstheme="minorHAnsi"/>
                  <w:sz w:val="18"/>
                  <w:szCs w:val="18"/>
                </w:rPr>
                <w:t>0</w:t>
              </w:r>
            </w:ins>
          </w:p>
        </w:tc>
        <w:tc>
          <w:tcPr>
            <w:tcW w:w="0" w:type="auto"/>
            <w:gridSpan w:val="2"/>
            <w:tcBorders>
              <w:left w:val="dashed" w:sz="4" w:space="0" w:color="auto"/>
            </w:tcBorders>
            <w:shd w:val="clear" w:color="auto" w:fill="F2F2F2" w:themeFill="background1" w:themeFillShade="F2"/>
          </w:tcPr>
          <w:p w14:paraId="151F0AF5" w14:textId="77777777" w:rsidR="00D3555D" w:rsidRPr="00A36AD1" w:rsidRDefault="005D6F31" w:rsidP="004B49FF">
            <w:pPr>
              <w:spacing w:line="240" w:lineRule="auto"/>
              <w:rPr>
                <w:ins w:id="1520" w:author="Hannah McSorley" w:date="2020-08-05T02:53:00Z"/>
                <w:rFonts w:asciiTheme="minorHAnsi" w:hAnsiTheme="minorHAnsi" w:cstheme="minorHAnsi"/>
                <w:sz w:val="18"/>
                <w:szCs w:val="18"/>
              </w:rPr>
            </w:pPr>
            <w:ins w:id="1521" w:author="Hannah McSorley" w:date="2020-08-05T02:53:00Z">
              <w:r w:rsidRPr="00A36AD1">
                <w:rPr>
                  <w:rFonts w:asciiTheme="minorHAnsi" w:hAnsiTheme="minorHAnsi" w:cstheme="minorHAnsi"/>
                  <w:sz w:val="18"/>
                  <w:szCs w:val="18"/>
                </w:rPr>
                <w:t>0</w:t>
              </w:r>
            </w:ins>
          </w:p>
        </w:tc>
        <w:tc>
          <w:tcPr>
            <w:tcW w:w="0" w:type="auto"/>
            <w:gridSpan w:val="3"/>
            <w:shd w:val="clear" w:color="auto" w:fill="F2F2F2" w:themeFill="background1" w:themeFillShade="F2"/>
          </w:tcPr>
          <w:p w14:paraId="62F416E5" w14:textId="77777777" w:rsidR="00D3555D" w:rsidRPr="00A36AD1" w:rsidRDefault="005D6F31" w:rsidP="004B49FF">
            <w:pPr>
              <w:spacing w:line="240" w:lineRule="auto"/>
              <w:rPr>
                <w:ins w:id="1522" w:author="Hannah McSorley" w:date="2020-08-05T02:53:00Z"/>
                <w:rFonts w:asciiTheme="minorHAnsi" w:hAnsiTheme="minorHAnsi" w:cstheme="minorHAnsi"/>
                <w:sz w:val="18"/>
                <w:szCs w:val="18"/>
              </w:rPr>
            </w:pPr>
            <w:ins w:id="1523"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491F2A61" w14:textId="77777777" w:rsidR="00D3555D" w:rsidRPr="00A36AD1" w:rsidRDefault="005D6F31" w:rsidP="004B49FF">
            <w:pPr>
              <w:spacing w:line="240" w:lineRule="auto"/>
              <w:rPr>
                <w:ins w:id="1524" w:author="Hannah McSorley" w:date="2020-08-05T02:53:00Z"/>
                <w:rFonts w:asciiTheme="minorHAnsi" w:hAnsiTheme="minorHAnsi" w:cstheme="minorHAnsi"/>
                <w:sz w:val="18"/>
                <w:szCs w:val="18"/>
              </w:rPr>
            </w:pPr>
            <w:ins w:id="1525" w:author="Hannah McSorley" w:date="2020-08-05T02:53:00Z">
              <w:r w:rsidRPr="00A36AD1">
                <w:rPr>
                  <w:rFonts w:asciiTheme="minorHAnsi" w:hAnsiTheme="minorHAnsi" w:cstheme="minorHAnsi"/>
                  <w:sz w:val="18"/>
                  <w:szCs w:val="18"/>
                </w:rPr>
                <w:t>0</w:t>
              </w:r>
            </w:ins>
          </w:p>
        </w:tc>
      </w:tr>
      <w:tr w:rsidR="00A36AD1" w:rsidRPr="00A36AD1" w14:paraId="610AA39E" w14:textId="77777777" w:rsidTr="00A36AD1">
        <w:trPr>
          <w:ins w:id="1526" w:author="Hannah McSorley" w:date="2020-08-05T02:53:00Z"/>
        </w:trPr>
        <w:tc>
          <w:tcPr>
            <w:tcW w:w="0" w:type="auto"/>
            <w:gridSpan w:val="2"/>
            <w:tcBorders>
              <w:right w:val="single" w:sz="4" w:space="0" w:color="auto"/>
            </w:tcBorders>
          </w:tcPr>
          <w:p w14:paraId="46821E30" w14:textId="77777777" w:rsidR="00D3555D" w:rsidRPr="00A36AD1" w:rsidRDefault="005D6F31" w:rsidP="004B49FF">
            <w:pPr>
              <w:spacing w:line="240" w:lineRule="auto"/>
              <w:rPr>
                <w:ins w:id="1527" w:author="Hannah McSorley" w:date="2020-08-05T02:53:00Z"/>
                <w:rFonts w:asciiTheme="minorHAnsi" w:hAnsiTheme="minorHAnsi" w:cstheme="minorHAnsi"/>
                <w:sz w:val="18"/>
                <w:szCs w:val="18"/>
              </w:rPr>
            </w:pPr>
            <w:ins w:id="1528" w:author="Hannah McSorley" w:date="2020-08-05T02:53:00Z">
              <w:r w:rsidRPr="00A36AD1">
                <w:rPr>
                  <w:rFonts w:asciiTheme="minorHAnsi" w:hAnsiTheme="minorHAnsi" w:cstheme="minorHAnsi"/>
                  <w:sz w:val="18"/>
                  <w:szCs w:val="18"/>
                </w:rPr>
                <w:t>Sooke Gabbro (%)</w:t>
              </w:r>
            </w:ins>
          </w:p>
        </w:tc>
        <w:tc>
          <w:tcPr>
            <w:tcW w:w="959" w:type="dxa"/>
            <w:gridSpan w:val="2"/>
            <w:tcBorders>
              <w:left w:val="single" w:sz="4" w:space="0" w:color="auto"/>
            </w:tcBorders>
          </w:tcPr>
          <w:p w14:paraId="08CCEC69" w14:textId="77777777" w:rsidR="00D3555D" w:rsidRPr="00A36AD1" w:rsidRDefault="005D6F31" w:rsidP="004B49FF">
            <w:pPr>
              <w:spacing w:line="240" w:lineRule="auto"/>
              <w:rPr>
                <w:ins w:id="1529" w:author="Hannah McSorley" w:date="2020-08-05T02:53:00Z"/>
                <w:rFonts w:asciiTheme="minorHAnsi" w:hAnsiTheme="minorHAnsi" w:cstheme="minorHAnsi"/>
                <w:sz w:val="18"/>
                <w:szCs w:val="18"/>
              </w:rPr>
            </w:pPr>
            <w:ins w:id="1530" w:author="Hannah McSorley" w:date="2020-08-05T02:53:00Z">
              <w:r w:rsidRPr="00A36AD1">
                <w:rPr>
                  <w:rFonts w:asciiTheme="minorHAnsi" w:hAnsiTheme="minorHAnsi" w:cstheme="minorHAnsi"/>
                  <w:sz w:val="18"/>
                  <w:szCs w:val="18"/>
                </w:rPr>
                <w:t>0</w:t>
              </w:r>
            </w:ins>
          </w:p>
        </w:tc>
        <w:tc>
          <w:tcPr>
            <w:tcW w:w="959" w:type="dxa"/>
            <w:gridSpan w:val="2"/>
          </w:tcPr>
          <w:p w14:paraId="38962ADF" w14:textId="77777777" w:rsidR="00D3555D" w:rsidRPr="00A36AD1" w:rsidRDefault="005D6F31" w:rsidP="004B49FF">
            <w:pPr>
              <w:spacing w:line="240" w:lineRule="auto"/>
              <w:rPr>
                <w:ins w:id="1531" w:author="Hannah McSorley" w:date="2020-08-05T02:53:00Z"/>
                <w:rFonts w:asciiTheme="minorHAnsi" w:hAnsiTheme="minorHAnsi" w:cstheme="minorHAnsi"/>
                <w:sz w:val="18"/>
                <w:szCs w:val="18"/>
              </w:rPr>
            </w:pPr>
            <w:ins w:id="1532" w:author="Hannah McSorley" w:date="2020-08-05T02:53:00Z">
              <w:r w:rsidRPr="00A36AD1">
                <w:rPr>
                  <w:rFonts w:asciiTheme="minorHAnsi" w:hAnsiTheme="minorHAnsi" w:cstheme="minorHAnsi"/>
                  <w:sz w:val="18"/>
                  <w:szCs w:val="18"/>
                </w:rPr>
                <w:t>0</w:t>
              </w:r>
            </w:ins>
          </w:p>
        </w:tc>
        <w:tc>
          <w:tcPr>
            <w:tcW w:w="0" w:type="auto"/>
            <w:gridSpan w:val="2"/>
          </w:tcPr>
          <w:p w14:paraId="73F785B9" w14:textId="77777777" w:rsidR="00D3555D" w:rsidRPr="00A36AD1" w:rsidRDefault="005D6F31" w:rsidP="004B49FF">
            <w:pPr>
              <w:spacing w:line="240" w:lineRule="auto"/>
              <w:rPr>
                <w:ins w:id="1533" w:author="Hannah McSorley" w:date="2020-08-05T02:53:00Z"/>
                <w:rFonts w:asciiTheme="minorHAnsi" w:hAnsiTheme="minorHAnsi" w:cstheme="minorHAnsi"/>
                <w:sz w:val="18"/>
                <w:szCs w:val="18"/>
              </w:rPr>
            </w:pPr>
            <w:ins w:id="1534" w:author="Hannah McSorley" w:date="2020-08-05T02:53:00Z">
              <w:r w:rsidRPr="00A36AD1">
                <w:rPr>
                  <w:rFonts w:asciiTheme="minorHAnsi" w:hAnsiTheme="minorHAnsi" w:cstheme="minorHAnsi"/>
                  <w:sz w:val="18"/>
                  <w:szCs w:val="18"/>
                </w:rPr>
                <w:t>0</w:t>
              </w:r>
            </w:ins>
          </w:p>
        </w:tc>
        <w:tc>
          <w:tcPr>
            <w:tcW w:w="0" w:type="auto"/>
            <w:gridSpan w:val="2"/>
          </w:tcPr>
          <w:p w14:paraId="79D20CCE" w14:textId="77777777" w:rsidR="00D3555D" w:rsidRPr="00A36AD1" w:rsidRDefault="005D6F31" w:rsidP="004B49FF">
            <w:pPr>
              <w:spacing w:line="240" w:lineRule="auto"/>
              <w:rPr>
                <w:ins w:id="1535" w:author="Hannah McSorley" w:date="2020-08-05T02:53:00Z"/>
                <w:rFonts w:asciiTheme="minorHAnsi" w:hAnsiTheme="minorHAnsi" w:cstheme="minorHAnsi"/>
                <w:sz w:val="18"/>
                <w:szCs w:val="18"/>
              </w:rPr>
            </w:pPr>
            <w:ins w:id="1536" w:author="Hannah McSorley" w:date="2020-08-05T02:53:00Z">
              <w:r w:rsidRPr="00A36AD1">
                <w:rPr>
                  <w:rFonts w:asciiTheme="minorHAnsi" w:hAnsiTheme="minorHAnsi" w:cstheme="minorHAnsi"/>
                  <w:sz w:val="18"/>
                  <w:szCs w:val="18"/>
                </w:rPr>
                <w:t>0</w:t>
              </w:r>
            </w:ins>
          </w:p>
        </w:tc>
        <w:tc>
          <w:tcPr>
            <w:tcW w:w="0" w:type="auto"/>
            <w:gridSpan w:val="2"/>
          </w:tcPr>
          <w:p w14:paraId="0A422BC2" w14:textId="77777777" w:rsidR="00D3555D" w:rsidRPr="00A36AD1" w:rsidRDefault="005D6F31" w:rsidP="004B49FF">
            <w:pPr>
              <w:spacing w:line="240" w:lineRule="auto"/>
              <w:rPr>
                <w:ins w:id="1537" w:author="Hannah McSorley" w:date="2020-08-05T02:53:00Z"/>
                <w:rFonts w:asciiTheme="minorHAnsi" w:hAnsiTheme="minorHAnsi" w:cstheme="minorHAnsi"/>
                <w:sz w:val="18"/>
                <w:szCs w:val="18"/>
              </w:rPr>
            </w:pPr>
            <w:ins w:id="1538" w:author="Hannah McSorley" w:date="2020-08-05T02:53:00Z">
              <w:r w:rsidRPr="00A36AD1">
                <w:rPr>
                  <w:rFonts w:asciiTheme="minorHAnsi" w:hAnsiTheme="minorHAnsi" w:cstheme="minorHAnsi"/>
                  <w:sz w:val="18"/>
                  <w:szCs w:val="18"/>
                </w:rPr>
                <w:t>0</w:t>
              </w:r>
            </w:ins>
          </w:p>
        </w:tc>
        <w:tc>
          <w:tcPr>
            <w:tcW w:w="0" w:type="auto"/>
            <w:gridSpan w:val="2"/>
            <w:tcBorders>
              <w:right w:val="dashed" w:sz="4" w:space="0" w:color="auto"/>
            </w:tcBorders>
          </w:tcPr>
          <w:p w14:paraId="27955AC4" w14:textId="77777777" w:rsidR="00D3555D" w:rsidRPr="00A36AD1" w:rsidRDefault="005D6F31" w:rsidP="004B49FF">
            <w:pPr>
              <w:spacing w:line="240" w:lineRule="auto"/>
              <w:rPr>
                <w:ins w:id="1539" w:author="Hannah McSorley" w:date="2020-08-05T02:53:00Z"/>
                <w:rFonts w:asciiTheme="minorHAnsi" w:hAnsiTheme="minorHAnsi" w:cstheme="minorHAnsi"/>
                <w:sz w:val="18"/>
                <w:szCs w:val="18"/>
              </w:rPr>
            </w:pPr>
            <w:ins w:id="1540" w:author="Hannah McSorley" w:date="2020-08-05T02:53:00Z">
              <w:r w:rsidRPr="00A36AD1">
                <w:rPr>
                  <w:rFonts w:asciiTheme="minorHAnsi" w:hAnsiTheme="minorHAnsi" w:cstheme="minorHAnsi"/>
                  <w:sz w:val="18"/>
                  <w:szCs w:val="18"/>
                </w:rPr>
                <w:t>0.7</w:t>
              </w:r>
            </w:ins>
          </w:p>
        </w:tc>
        <w:tc>
          <w:tcPr>
            <w:tcW w:w="0" w:type="auto"/>
            <w:gridSpan w:val="2"/>
            <w:tcBorders>
              <w:left w:val="dashed" w:sz="4" w:space="0" w:color="auto"/>
            </w:tcBorders>
          </w:tcPr>
          <w:p w14:paraId="27C7C7E7" w14:textId="77777777" w:rsidR="00D3555D" w:rsidRPr="00A36AD1" w:rsidRDefault="005D6F31" w:rsidP="004B49FF">
            <w:pPr>
              <w:spacing w:line="240" w:lineRule="auto"/>
              <w:rPr>
                <w:ins w:id="1541" w:author="Hannah McSorley" w:date="2020-08-05T02:53:00Z"/>
                <w:rFonts w:asciiTheme="minorHAnsi" w:hAnsiTheme="minorHAnsi" w:cstheme="minorHAnsi"/>
                <w:sz w:val="18"/>
                <w:szCs w:val="18"/>
              </w:rPr>
            </w:pPr>
            <w:ins w:id="1542" w:author="Hannah McSorley" w:date="2020-08-05T02:53:00Z">
              <w:r w:rsidRPr="00A36AD1">
                <w:rPr>
                  <w:rFonts w:asciiTheme="minorHAnsi" w:hAnsiTheme="minorHAnsi" w:cstheme="minorHAnsi"/>
                  <w:sz w:val="18"/>
                  <w:szCs w:val="18"/>
                </w:rPr>
                <w:t>0</w:t>
              </w:r>
            </w:ins>
          </w:p>
        </w:tc>
        <w:tc>
          <w:tcPr>
            <w:tcW w:w="0" w:type="auto"/>
            <w:gridSpan w:val="2"/>
          </w:tcPr>
          <w:p w14:paraId="364CB353" w14:textId="77777777" w:rsidR="00D3555D" w:rsidRPr="00A36AD1" w:rsidRDefault="005D6F31" w:rsidP="004B49FF">
            <w:pPr>
              <w:spacing w:line="240" w:lineRule="auto"/>
              <w:rPr>
                <w:ins w:id="1543" w:author="Hannah McSorley" w:date="2020-08-05T02:53:00Z"/>
                <w:rFonts w:asciiTheme="minorHAnsi" w:hAnsiTheme="minorHAnsi" w:cstheme="minorHAnsi"/>
                <w:sz w:val="18"/>
                <w:szCs w:val="18"/>
              </w:rPr>
            </w:pPr>
            <w:ins w:id="1544" w:author="Hannah McSorley" w:date="2020-08-05T02:53:00Z">
              <w:r w:rsidRPr="00A36AD1">
                <w:rPr>
                  <w:rFonts w:asciiTheme="minorHAnsi" w:hAnsiTheme="minorHAnsi" w:cstheme="minorHAnsi"/>
                  <w:sz w:val="18"/>
                  <w:szCs w:val="18"/>
                </w:rPr>
                <w:t>0</w:t>
              </w:r>
            </w:ins>
          </w:p>
        </w:tc>
        <w:tc>
          <w:tcPr>
            <w:tcW w:w="0" w:type="auto"/>
            <w:tcBorders>
              <w:right w:val="dashed" w:sz="4" w:space="0" w:color="auto"/>
            </w:tcBorders>
          </w:tcPr>
          <w:p w14:paraId="378838CA" w14:textId="77777777" w:rsidR="00D3555D" w:rsidRPr="00A36AD1" w:rsidRDefault="005D6F31" w:rsidP="004B49FF">
            <w:pPr>
              <w:spacing w:line="240" w:lineRule="auto"/>
              <w:rPr>
                <w:ins w:id="1545" w:author="Hannah McSorley" w:date="2020-08-05T02:53:00Z"/>
                <w:rFonts w:asciiTheme="minorHAnsi" w:hAnsiTheme="minorHAnsi" w:cstheme="minorHAnsi"/>
                <w:sz w:val="18"/>
                <w:szCs w:val="18"/>
              </w:rPr>
            </w:pPr>
            <w:ins w:id="1546" w:author="Hannah McSorley" w:date="2020-08-05T02:53:00Z">
              <w:r w:rsidRPr="00A36AD1">
                <w:rPr>
                  <w:rFonts w:asciiTheme="minorHAnsi" w:hAnsiTheme="minorHAnsi" w:cstheme="minorHAnsi"/>
                  <w:sz w:val="18"/>
                  <w:szCs w:val="18"/>
                </w:rPr>
                <w:t>0</w:t>
              </w:r>
            </w:ins>
          </w:p>
        </w:tc>
        <w:tc>
          <w:tcPr>
            <w:tcW w:w="0" w:type="auto"/>
            <w:gridSpan w:val="2"/>
            <w:tcBorders>
              <w:left w:val="dashed" w:sz="4" w:space="0" w:color="auto"/>
            </w:tcBorders>
          </w:tcPr>
          <w:p w14:paraId="7FF77BB7" w14:textId="77777777" w:rsidR="00D3555D" w:rsidRPr="00A36AD1" w:rsidRDefault="005D6F31" w:rsidP="004B49FF">
            <w:pPr>
              <w:spacing w:line="240" w:lineRule="auto"/>
              <w:rPr>
                <w:ins w:id="1547" w:author="Hannah McSorley" w:date="2020-08-05T02:53:00Z"/>
                <w:rFonts w:asciiTheme="minorHAnsi" w:hAnsiTheme="minorHAnsi" w:cstheme="minorHAnsi"/>
                <w:sz w:val="18"/>
                <w:szCs w:val="18"/>
              </w:rPr>
            </w:pPr>
            <w:ins w:id="1548" w:author="Hannah McSorley" w:date="2020-08-05T02:53:00Z">
              <w:r w:rsidRPr="00A36AD1">
                <w:rPr>
                  <w:rFonts w:asciiTheme="minorHAnsi" w:hAnsiTheme="minorHAnsi" w:cstheme="minorHAnsi"/>
                  <w:sz w:val="18"/>
                  <w:szCs w:val="18"/>
                </w:rPr>
                <w:t>0</w:t>
              </w:r>
            </w:ins>
          </w:p>
        </w:tc>
        <w:tc>
          <w:tcPr>
            <w:tcW w:w="0" w:type="auto"/>
            <w:gridSpan w:val="3"/>
          </w:tcPr>
          <w:p w14:paraId="54520F9E" w14:textId="77777777" w:rsidR="00D3555D" w:rsidRPr="00A36AD1" w:rsidRDefault="005D6F31" w:rsidP="004B49FF">
            <w:pPr>
              <w:spacing w:line="240" w:lineRule="auto"/>
              <w:rPr>
                <w:ins w:id="1549" w:author="Hannah McSorley" w:date="2020-08-05T02:53:00Z"/>
                <w:rFonts w:asciiTheme="minorHAnsi" w:hAnsiTheme="minorHAnsi" w:cstheme="minorHAnsi"/>
                <w:sz w:val="18"/>
                <w:szCs w:val="18"/>
              </w:rPr>
            </w:pPr>
            <w:ins w:id="1550" w:author="Hannah McSorley" w:date="2020-08-05T02:53:00Z">
              <w:r w:rsidRPr="00A36AD1">
                <w:rPr>
                  <w:rFonts w:asciiTheme="minorHAnsi" w:hAnsiTheme="minorHAnsi" w:cstheme="minorHAnsi"/>
                  <w:sz w:val="18"/>
                  <w:szCs w:val="18"/>
                </w:rPr>
                <w:t>0</w:t>
              </w:r>
            </w:ins>
          </w:p>
        </w:tc>
        <w:tc>
          <w:tcPr>
            <w:tcW w:w="0" w:type="auto"/>
          </w:tcPr>
          <w:p w14:paraId="6B2E0F37" w14:textId="77777777" w:rsidR="00D3555D" w:rsidRPr="00A36AD1" w:rsidRDefault="005D6F31" w:rsidP="004B49FF">
            <w:pPr>
              <w:spacing w:line="240" w:lineRule="auto"/>
              <w:rPr>
                <w:ins w:id="1551" w:author="Hannah McSorley" w:date="2020-08-05T02:53:00Z"/>
                <w:rFonts w:asciiTheme="minorHAnsi" w:hAnsiTheme="minorHAnsi" w:cstheme="minorHAnsi"/>
                <w:sz w:val="18"/>
                <w:szCs w:val="18"/>
              </w:rPr>
            </w:pPr>
            <w:ins w:id="1552" w:author="Hannah McSorley" w:date="2020-08-05T02:53:00Z">
              <w:r w:rsidRPr="00A36AD1">
                <w:rPr>
                  <w:rFonts w:asciiTheme="minorHAnsi" w:hAnsiTheme="minorHAnsi" w:cstheme="minorHAnsi"/>
                  <w:sz w:val="18"/>
                  <w:szCs w:val="18"/>
                </w:rPr>
                <w:t>0.7</w:t>
              </w:r>
            </w:ins>
          </w:p>
        </w:tc>
      </w:tr>
      <w:tr w:rsidR="00A36AD1" w:rsidRPr="00A36AD1" w14:paraId="6ED106AF" w14:textId="77777777" w:rsidTr="00A36AD1">
        <w:trPr>
          <w:ins w:id="1553" w:author="Hannah McSorley" w:date="2020-08-05T02:53:00Z"/>
        </w:trPr>
        <w:tc>
          <w:tcPr>
            <w:tcW w:w="0" w:type="auto"/>
            <w:gridSpan w:val="2"/>
            <w:tcBorders>
              <w:right w:val="single" w:sz="4" w:space="0" w:color="auto"/>
            </w:tcBorders>
            <w:shd w:val="clear" w:color="auto" w:fill="F2F2F2" w:themeFill="background1" w:themeFillShade="F2"/>
          </w:tcPr>
          <w:p w14:paraId="7033E14D" w14:textId="77777777" w:rsidR="00D3555D" w:rsidRPr="00A36AD1" w:rsidRDefault="005D6F31" w:rsidP="004B49FF">
            <w:pPr>
              <w:spacing w:line="240" w:lineRule="auto"/>
              <w:rPr>
                <w:ins w:id="1554" w:author="Hannah McSorley" w:date="2020-08-05T02:53:00Z"/>
                <w:rFonts w:asciiTheme="minorHAnsi" w:hAnsiTheme="minorHAnsi" w:cstheme="minorHAnsi"/>
                <w:sz w:val="18"/>
                <w:szCs w:val="18"/>
              </w:rPr>
            </w:pPr>
            <w:ins w:id="1555" w:author="Hannah McSorley" w:date="2020-08-05T02:53:00Z">
              <w:r w:rsidRPr="00A36AD1">
                <w:rPr>
                  <w:rFonts w:asciiTheme="minorHAnsi" w:hAnsiTheme="minorHAnsi" w:cstheme="minorHAnsi"/>
                  <w:sz w:val="18"/>
                  <w:szCs w:val="18"/>
                </w:rPr>
                <w:t>Limestone (%)</w:t>
              </w:r>
            </w:ins>
          </w:p>
        </w:tc>
        <w:tc>
          <w:tcPr>
            <w:tcW w:w="959" w:type="dxa"/>
            <w:gridSpan w:val="2"/>
            <w:tcBorders>
              <w:left w:val="single" w:sz="4" w:space="0" w:color="auto"/>
            </w:tcBorders>
            <w:shd w:val="clear" w:color="auto" w:fill="F2F2F2" w:themeFill="background1" w:themeFillShade="F2"/>
          </w:tcPr>
          <w:p w14:paraId="11573F50" w14:textId="77777777" w:rsidR="00D3555D" w:rsidRPr="00A36AD1" w:rsidRDefault="005D6F31" w:rsidP="004B49FF">
            <w:pPr>
              <w:spacing w:line="240" w:lineRule="auto"/>
              <w:rPr>
                <w:ins w:id="1556" w:author="Hannah McSorley" w:date="2020-08-05T02:53:00Z"/>
                <w:rFonts w:asciiTheme="minorHAnsi" w:hAnsiTheme="minorHAnsi" w:cstheme="minorHAnsi"/>
                <w:sz w:val="18"/>
                <w:szCs w:val="18"/>
              </w:rPr>
            </w:pPr>
            <w:ins w:id="1557" w:author="Hannah McSorley" w:date="2020-08-05T02:53:00Z">
              <w:r w:rsidRPr="00A36AD1">
                <w:rPr>
                  <w:rFonts w:asciiTheme="minorHAnsi" w:hAnsiTheme="minorHAnsi" w:cstheme="minorHAnsi"/>
                  <w:sz w:val="18"/>
                  <w:szCs w:val="18"/>
                </w:rPr>
                <w:t>0</w:t>
              </w:r>
            </w:ins>
          </w:p>
        </w:tc>
        <w:tc>
          <w:tcPr>
            <w:tcW w:w="959" w:type="dxa"/>
            <w:gridSpan w:val="2"/>
            <w:shd w:val="clear" w:color="auto" w:fill="F2F2F2" w:themeFill="background1" w:themeFillShade="F2"/>
          </w:tcPr>
          <w:p w14:paraId="5B2488BF" w14:textId="77777777" w:rsidR="00D3555D" w:rsidRPr="00A36AD1" w:rsidRDefault="005D6F31" w:rsidP="004B49FF">
            <w:pPr>
              <w:spacing w:line="240" w:lineRule="auto"/>
              <w:rPr>
                <w:ins w:id="1558" w:author="Hannah McSorley" w:date="2020-08-05T02:53:00Z"/>
                <w:rFonts w:asciiTheme="minorHAnsi" w:hAnsiTheme="minorHAnsi" w:cstheme="minorHAnsi"/>
                <w:sz w:val="18"/>
                <w:szCs w:val="18"/>
              </w:rPr>
            </w:pPr>
            <w:ins w:id="1559"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239EF96E" w14:textId="77777777" w:rsidR="00D3555D" w:rsidRPr="00A36AD1" w:rsidRDefault="005D6F31" w:rsidP="004B49FF">
            <w:pPr>
              <w:spacing w:line="240" w:lineRule="auto"/>
              <w:rPr>
                <w:ins w:id="1560" w:author="Hannah McSorley" w:date="2020-08-05T02:53:00Z"/>
                <w:rFonts w:asciiTheme="minorHAnsi" w:hAnsiTheme="minorHAnsi" w:cstheme="minorHAnsi"/>
                <w:sz w:val="18"/>
                <w:szCs w:val="18"/>
              </w:rPr>
            </w:pPr>
            <w:ins w:id="1561"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24D3B5F9" w14:textId="77777777" w:rsidR="00D3555D" w:rsidRPr="00A36AD1" w:rsidRDefault="005D6F31" w:rsidP="004B49FF">
            <w:pPr>
              <w:spacing w:line="240" w:lineRule="auto"/>
              <w:rPr>
                <w:ins w:id="1562" w:author="Hannah McSorley" w:date="2020-08-05T02:53:00Z"/>
                <w:rFonts w:asciiTheme="minorHAnsi" w:hAnsiTheme="minorHAnsi" w:cstheme="minorHAnsi"/>
                <w:sz w:val="18"/>
                <w:szCs w:val="18"/>
              </w:rPr>
            </w:pPr>
            <w:ins w:id="1563" w:author="Hannah McSorley" w:date="2020-08-05T02:53:00Z">
              <w:r w:rsidRPr="00A36AD1">
                <w:rPr>
                  <w:rFonts w:asciiTheme="minorHAnsi" w:hAnsiTheme="minorHAnsi" w:cstheme="minorHAnsi"/>
                  <w:sz w:val="18"/>
                  <w:szCs w:val="18"/>
                </w:rPr>
                <w:t>0</w:t>
              </w:r>
            </w:ins>
          </w:p>
        </w:tc>
        <w:tc>
          <w:tcPr>
            <w:tcW w:w="0" w:type="auto"/>
            <w:gridSpan w:val="2"/>
            <w:shd w:val="clear" w:color="auto" w:fill="F2F2F2" w:themeFill="background1" w:themeFillShade="F2"/>
          </w:tcPr>
          <w:p w14:paraId="68F8D018" w14:textId="77777777" w:rsidR="00D3555D" w:rsidRPr="00A36AD1" w:rsidRDefault="005D6F31" w:rsidP="004B49FF">
            <w:pPr>
              <w:spacing w:line="240" w:lineRule="auto"/>
              <w:rPr>
                <w:ins w:id="1564" w:author="Hannah McSorley" w:date="2020-08-05T02:53:00Z"/>
                <w:rFonts w:asciiTheme="minorHAnsi" w:hAnsiTheme="minorHAnsi" w:cstheme="minorHAnsi"/>
                <w:sz w:val="18"/>
                <w:szCs w:val="18"/>
              </w:rPr>
            </w:pPr>
            <w:ins w:id="1565" w:author="Hannah McSorley" w:date="2020-08-05T02:53:00Z">
              <w:r w:rsidRPr="00A36AD1">
                <w:rPr>
                  <w:rFonts w:asciiTheme="minorHAnsi" w:hAnsiTheme="minorHAnsi" w:cstheme="minorHAnsi"/>
                  <w:sz w:val="18"/>
                  <w:szCs w:val="18"/>
                </w:rPr>
                <w:t>0</w:t>
              </w:r>
            </w:ins>
          </w:p>
        </w:tc>
        <w:tc>
          <w:tcPr>
            <w:tcW w:w="0" w:type="auto"/>
            <w:gridSpan w:val="2"/>
            <w:tcBorders>
              <w:right w:val="dashed" w:sz="4" w:space="0" w:color="auto"/>
            </w:tcBorders>
            <w:shd w:val="clear" w:color="auto" w:fill="F2F2F2" w:themeFill="background1" w:themeFillShade="F2"/>
          </w:tcPr>
          <w:p w14:paraId="2C54233A" w14:textId="77777777" w:rsidR="00D3555D" w:rsidRPr="00A36AD1" w:rsidRDefault="005D6F31" w:rsidP="004B49FF">
            <w:pPr>
              <w:spacing w:line="240" w:lineRule="auto"/>
              <w:rPr>
                <w:ins w:id="1566" w:author="Hannah McSorley" w:date="2020-08-05T02:53:00Z"/>
                <w:rFonts w:asciiTheme="minorHAnsi" w:hAnsiTheme="minorHAnsi" w:cstheme="minorHAnsi"/>
                <w:sz w:val="18"/>
                <w:szCs w:val="18"/>
              </w:rPr>
            </w:pPr>
            <w:ins w:id="1567" w:author="Hannah McSorley" w:date="2020-08-05T02:53:00Z">
              <w:r w:rsidRPr="00A36AD1">
                <w:rPr>
                  <w:rFonts w:asciiTheme="minorHAnsi" w:hAnsiTheme="minorHAnsi" w:cstheme="minorHAnsi"/>
                  <w:sz w:val="18"/>
                  <w:szCs w:val="18"/>
                </w:rPr>
                <w:t>0</w:t>
              </w:r>
            </w:ins>
          </w:p>
        </w:tc>
        <w:tc>
          <w:tcPr>
            <w:tcW w:w="0" w:type="auto"/>
            <w:gridSpan w:val="2"/>
            <w:tcBorders>
              <w:left w:val="dashed" w:sz="4" w:space="0" w:color="auto"/>
            </w:tcBorders>
            <w:shd w:val="clear" w:color="auto" w:fill="F2F2F2" w:themeFill="background1" w:themeFillShade="F2"/>
          </w:tcPr>
          <w:p w14:paraId="32D8413C" w14:textId="77777777" w:rsidR="00D3555D" w:rsidRPr="00A36AD1" w:rsidRDefault="005D6F31" w:rsidP="004B49FF">
            <w:pPr>
              <w:spacing w:line="240" w:lineRule="auto"/>
              <w:rPr>
                <w:ins w:id="1568" w:author="Hannah McSorley" w:date="2020-08-05T02:53:00Z"/>
                <w:rFonts w:asciiTheme="minorHAnsi" w:hAnsiTheme="minorHAnsi" w:cstheme="minorHAnsi"/>
                <w:sz w:val="18"/>
                <w:szCs w:val="18"/>
              </w:rPr>
            </w:pPr>
            <w:ins w:id="1569" w:author="Hannah McSorley" w:date="2020-08-05T02:53:00Z">
              <w:r w:rsidRPr="00A36AD1">
                <w:rPr>
                  <w:rFonts w:asciiTheme="minorHAnsi" w:hAnsiTheme="minorHAnsi" w:cstheme="minorHAnsi"/>
                  <w:sz w:val="18"/>
                  <w:szCs w:val="18"/>
                </w:rPr>
                <w:t>0.6</w:t>
              </w:r>
            </w:ins>
          </w:p>
        </w:tc>
        <w:tc>
          <w:tcPr>
            <w:tcW w:w="0" w:type="auto"/>
            <w:gridSpan w:val="2"/>
            <w:shd w:val="clear" w:color="auto" w:fill="F2F2F2" w:themeFill="background1" w:themeFillShade="F2"/>
          </w:tcPr>
          <w:p w14:paraId="2D4B7A7B" w14:textId="77777777" w:rsidR="00D3555D" w:rsidRPr="00A36AD1" w:rsidRDefault="005D6F31" w:rsidP="004B49FF">
            <w:pPr>
              <w:spacing w:line="240" w:lineRule="auto"/>
              <w:rPr>
                <w:ins w:id="1570" w:author="Hannah McSorley" w:date="2020-08-05T02:53:00Z"/>
                <w:rFonts w:asciiTheme="minorHAnsi" w:hAnsiTheme="minorHAnsi" w:cstheme="minorHAnsi"/>
                <w:sz w:val="18"/>
                <w:szCs w:val="18"/>
              </w:rPr>
            </w:pPr>
            <w:ins w:id="1571" w:author="Hannah McSorley" w:date="2020-08-05T02:53:00Z">
              <w:r w:rsidRPr="00A36AD1">
                <w:rPr>
                  <w:rFonts w:asciiTheme="minorHAnsi" w:hAnsiTheme="minorHAnsi" w:cstheme="minorHAnsi"/>
                  <w:sz w:val="18"/>
                  <w:szCs w:val="18"/>
                </w:rPr>
                <w:t>0.4</w:t>
              </w:r>
            </w:ins>
          </w:p>
        </w:tc>
        <w:tc>
          <w:tcPr>
            <w:tcW w:w="0" w:type="auto"/>
            <w:tcBorders>
              <w:right w:val="dashed" w:sz="4" w:space="0" w:color="auto"/>
            </w:tcBorders>
            <w:shd w:val="clear" w:color="auto" w:fill="F2F2F2" w:themeFill="background1" w:themeFillShade="F2"/>
          </w:tcPr>
          <w:p w14:paraId="43A698CD" w14:textId="77777777" w:rsidR="00D3555D" w:rsidRPr="00A36AD1" w:rsidRDefault="005D6F31" w:rsidP="004B49FF">
            <w:pPr>
              <w:spacing w:line="240" w:lineRule="auto"/>
              <w:rPr>
                <w:ins w:id="1572" w:author="Hannah McSorley" w:date="2020-08-05T02:53:00Z"/>
                <w:rFonts w:asciiTheme="minorHAnsi" w:hAnsiTheme="minorHAnsi" w:cstheme="minorHAnsi"/>
                <w:sz w:val="18"/>
                <w:szCs w:val="18"/>
              </w:rPr>
            </w:pPr>
            <w:ins w:id="1573" w:author="Hannah McSorley" w:date="2020-08-05T02:53:00Z">
              <w:r w:rsidRPr="00A36AD1">
                <w:rPr>
                  <w:rFonts w:asciiTheme="minorHAnsi" w:hAnsiTheme="minorHAnsi" w:cstheme="minorHAnsi"/>
                  <w:sz w:val="18"/>
                  <w:szCs w:val="18"/>
                </w:rPr>
                <w:t>0</w:t>
              </w:r>
            </w:ins>
          </w:p>
        </w:tc>
        <w:tc>
          <w:tcPr>
            <w:tcW w:w="0" w:type="auto"/>
            <w:gridSpan w:val="2"/>
            <w:tcBorders>
              <w:left w:val="dashed" w:sz="4" w:space="0" w:color="auto"/>
            </w:tcBorders>
            <w:shd w:val="clear" w:color="auto" w:fill="F2F2F2" w:themeFill="background1" w:themeFillShade="F2"/>
          </w:tcPr>
          <w:p w14:paraId="6940BB53" w14:textId="77777777" w:rsidR="00D3555D" w:rsidRPr="00A36AD1" w:rsidRDefault="005D6F31" w:rsidP="004B49FF">
            <w:pPr>
              <w:spacing w:line="240" w:lineRule="auto"/>
              <w:rPr>
                <w:ins w:id="1574" w:author="Hannah McSorley" w:date="2020-08-05T02:53:00Z"/>
                <w:rFonts w:asciiTheme="minorHAnsi" w:hAnsiTheme="minorHAnsi" w:cstheme="minorHAnsi"/>
                <w:sz w:val="18"/>
                <w:szCs w:val="18"/>
              </w:rPr>
            </w:pPr>
            <w:ins w:id="1575" w:author="Hannah McSorley" w:date="2020-08-05T02:53:00Z">
              <w:r w:rsidRPr="00A36AD1">
                <w:rPr>
                  <w:rFonts w:asciiTheme="minorHAnsi" w:hAnsiTheme="minorHAnsi" w:cstheme="minorHAnsi"/>
                  <w:sz w:val="18"/>
                  <w:szCs w:val="18"/>
                </w:rPr>
                <w:t>0</w:t>
              </w:r>
            </w:ins>
          </w:p>
        </w:tc>
        <w:tc>
          <w:tcPr>
            <w:tcW w:w="0" w:type="auto"/>
            <w:gridSpan w:val="3"/>
            <w:shd w:val="clear" w:color="auto" w:fill="F2F2F2" w:themeFill="background1" w:themeFillShade="F2"/>
          </w:tcPr>
          <w:p w14:paraId="735F4A99" w14:textId="77777777" w:rsidR="00D3555D" w:rsidRPr="00A36AD1" w:rsidRDefault="005D6F31" w:rsidP="004B49FF">
            <w:pPr>
              <w:spacing w:line="240" w:lineRule="auto"/>
              <w:rPr>
                <w:ins w:id="1576" w:author="Hannah McSorley" w:date="2020-08-05T02:53:00Z"/>
                <w:rFonts w:asciiTheme="minorHAnsi" w:hAnsiTheme="minorHAnsi" w:cstheme="minorHAnsi"/>
                <w:sz w:val="18"/>
                <w:szCs w:val="18"/>
              </w:rPr>
            </w:pPr>
            <w:ins w:id="1577" w:author="Hannah McSorley" w:date="2020-08-05T02:53:00Z">
              <w:r w:rsidRPr="00A36AD1">
                <w:rPr>
                  <w:rFonts w:asciiTheme="minorHAnsi" w:hAnsiTheme="minorHAnsi" w:cstheme="minorHAnsi"/>
                  <w:sz w:val="18"/>
                  <w:szCs w:val="18"/>
                </w:rPr>
                <w:t>0</w:t>
              </w:r>
            </w:ins>
          </w:p>
        </w:tc>
        <w:tc>
          <w:tcPr>
            <w:tcW w:w="0" w:type="auto"/>
            <w:shd w:val="clear" w:color="auto" w:fill="F2F2F2" w:themeFill="background1" w:themeFillShade="F2"/>
          </w:tcPr>
          <w:p w14:paraId="29BDBB8E" w14:textId="77777777" w:rsidR="00D3555D" w:rsidRPr="00A36AD1" w:rsidRDefault="005D6F31" w:rsidP="004B49FF">
            <w:pPr>
              <w:spacing w:line="240" w:lineRule="auto"/>
              <w:rPr>
                <w:ins w:id="1578" w:author="Hannah McSorley" w:date="2020-08-05T02:53:00Z"/>
                <w:rFonts w:asciiTheme="minorHAnsi" w:hAnsiTheme="minorHAnsi" w:cstheme="minorHAnsi"/>
                <w:sz w:val="18"/>
                <w:szCs w:val="18"/>
              </w:rPr>
            </w:pPr>
            <w:ins w:id="1579" w:author="Hannah McSorley" w:date="2020-08-05T02:53:00Z">
              <w:r w:rsidRPr="00A36AD1">
                <w:rPr>
                  <w:rFonts w:asciiTheme="minorHAnsi" w:hAnsiTheme="minorHAnsi" w:cstheme="minorHAnsi"/>
                  <w:sz w:val="18"/>
                  <w:szCs w:val="18"/>
                </w:rPr>
                <w:t>0</w:t>
              </w:r>
            </w:ins>
          </w:p>
        </w:tc>
      </w:tr>
      <w:tr w:rsidR="00A36AD1" w:rsidRPr="00A36AD1" w14:paraId="4E00CCD9" w14:textId="77777777" w:rsidTr="00A36AD1">
        <w:trPr>
          <w:ins w:id="1580" w:author="Hannah McSorley" w:date="2020-08-05T02:53:00Z"/>
        </w:trPr>
        <w:tc>
          <w:tcPr>
            <w:tcW w:w="0" w:type="auto"/>
            <w:gridSpan w:val="2"/>
            <w:tcBorders>
              <w:right w:val="single" w:sz="4" w:space="0" w:color="auto"/>
            </w:tcBorders>
          </w:tcPr>
          <w:p w14:paraId="63FA4814" w14:textId="77777777" w:rsidR="00D3555D" w:rsidRPr="00A36AD1" w:rsidRDefault="005D6F31" w:rsidP="004B49FF">
            <w:pPr>
              <w:spacing w:line="240" w:lineRule="auto"/>
              <w:rPr>
                <w:ins w:id="1581" w:author="Hannah McSorley" w:date="2020-08-05T02:53:00Z"/>
                <w:rFonts w:asciiTheme="minorHAnsi" w:hAnsiTheme="minorHAnsi" w:cstheme="minorHAnsi"/>
                <w:sz w:val="18"/>
                <w:szCs w:val="18"/>
              </w:rPr>
            </w:pPr>
            <w:ins w:id="1582" w:author="Hannah McSorley" w:date="2020-08-05T02:53:00Z">
              <w:r w:rsidRPr="00A36AD1">
                <w:rPr>
                  <w:rFonts w:asciiTheme="minorHAnsi" w:hAnsiTheme="minorHAnsi" w:cstheme="minorHAnsi"/>
                  <w:sz w:val="18"/>
                  <w:szCs w:val="18"/>
                </w:rPr>
                <w:t>slope, mean (degrees)</w:t>
              </w:r>
            </w:ins>
          </w:p>
        </w:tc>
        <w:tc>
          <w:tcPr>
            <w:tcW w:w="959" w:type="dxa"/>
            <w:gridSpan w:val="2"/>
            <w:tcBorders>
              <w:left w:val="single" w:sz="4" w:space="0" w:color="auto"/>
            </w:tcBorders>
          </w:tcPr>
          <w:p w14:paraId="13AC25AC" w14:textId="77777777" w:rsidR="00D3555D" w:rsidRPr="00A36AD1" w:rsidRDefault="005D6F31" w:rsidP="004B49FF">
            <w:pPr>
              <w:spacing w:line="240" w:lineRule="auto"/>
              <w:rPr>
                <w:ins w:id="1583" w:author="Hannah McSorley" w:date="2020-08-05T02:53:00Z"/>
                <w:rFonts w:asciiTheme="minorHAnsi" w:hAnsiTheme="minorHAnsi" w:cstheme="minorHAnsi"/>
                <w:sz w:val="18"/>
                <w:szCs w:val="18"/>
              </w:rPr>
            </w:pPr>
            <w:ins w:id="1584" w:author="Hannah McSorley" w:date="2020-08-05T02:53:00Z">
              <w:r w:rsidRPr="00A36AD1">
                <w:rPr>
                  <w:rFonts w:asciiTheme="minorHAnsi" w:hAnsiTheme="minorHAnsi" w:cstheme="minorHAnsi"/>
                  <w:sz w:val="18"/>
                  <w:szCs w:val="18"/>
                </w:rPr>
                <w:t>9.1</w:t>
              </w:r>
            </w:ins>
          </w:p>
        </w:tc>
        <w:tc>
          <w:tcPr>
            <w:tcW w:w="959" w:type="dxa"/>
            <w:gridSpan w:val="2"/>
          </w:tcPr>
          <w:p w14:paraId="4E2DFB5E" w14:textId="77777777" w:rsidR="00D3555D" w:rsidRPr="00A36AD1" w:rsidRDefault="005D6F31" w:rsidP="004B49FF">
            <w:pPr>
              <w:spacing w:line="240" w:lineRule="auto"/>
              <w:rPr>
                <w:ins w:id="1585" w:author="Hannah McSorley" w:date="2020-08-05T02:53:00Z"/>
                <w:rFonts w:asciiTheme="minorHAnsi" w:hAnsiTheme="minorHAnsi" w:cstheme="minorHAnsi"/>
                <w:sz w:val="18"/>
                <w:szCs w:val="18"/>
              </w:rPr>
            </w:pPr>
            <w:ins w:id="1586" w:author="Hannah McSorley" w:date="2020-08-05T02:53:00Z">
              <w:r w:rsidRPr="00A36AD1">
                <w:rPr>
                  <w:rFonts w:asciiTheme="minorHAnsi" w:hAnsiTheme="minorHAnsi" w:cstheme="minorHAnsi"/>
                  <w:sz w:val="18"/>
                  <w:szCs w:val="18"/>
                </w:rPr>
                <w:t>10.5</w:t>
              </w:r>
            </w:ins>
          </w:p>
        </w:tc>
        <w:tc>
          <w:tcPr>
            <w:tcW w:w="0" w:type="auto"/>
            <w:gridSpan w:val="2"/>
          </w:tcPr>
          <w:p w14:paraId="551134B7" w14:textId="77777777" w:rsidR="00D3555D" w:rsidRPr="00A36AD1" w:rsidRDefault="005D6F31" w:rsidP="004B49FF">
            <w:pPr>
              <w:spacing w:line="240" w:lineRule="auto"/>
              <w:rPr>
                <w:ins w:id="1587" w:author="Hannah McSorley" w:date="2020-08-05T02:53:00Z"/>
                <w:rFonts w:asciiTheme="minorHAnsi" w:hAnsiTheme="minorHAnsi" w:cstheme="minorHAnsi"/>
                <w:sz w:val="18"/>
                <w:szCs w:val="18"/>
              </w:rPr>
            </w:pPr>
            <w:ins w:id="1588" w:author="Hannah McSorley" w:date="2020-08-05T02:53:00Z">
              <w:r w:rsidRPr="00A36AD1">
                <w:rPr>
                  <w:rFonts w:asciiTheme="minorHAnsi" w:hAnsiTheme="minorHAnsi" w:cstheme="minorHAnsi"/>
                  <w:sz w:val="18"/>
                  <w:szCs w:val="18"/>
                </w:rPr>
                <w:t>10.2</w:t>
              </w:r>
            </w:ins>
          </w:p>
        </w:tc>
        <w:tc>
          <w:tcPr>
            <w:tcW w:w="0" w:type="auto"/>
            <w:gridSpan w:val="2"/>
          </w:tcPr>
          <w:p w14:paraId="10203C15" w14:textId="77777777" w:rsidR="00D3555D" w:rsidRPr="00A36AD1" w:rsidRDefault="005D6F31" w:rsidP="004B49FF">
            <w:pPr>
              <w:spacing w:line="240" w:lineRule="auto"/>
              <w:rPr>
                <w:ins w:id="1589" w:author="Hannah McSorley" w:date="2020-08-05T02:53:00Z"/>
                <w:rFonts w:asciiTheme="minorHAnsi" w:hAnsiTheme="minorHAnsi" w:cstheme="minorHAnsi"/>
                <w:sz w:val="18"/>
                <w:szCs w:val="18"/>
              </w:rPr>
            </w:pPr>
            <w:ins w:id="1590" w:author="Hannah McSorley" w:date="2020-08-05T02:53:00Z">
              <w:r w:rsidRPr="00A36AD1">
                <w:rPr>
                  <w:rFonts w:asciiTheme="minorHAnsi" w:hAnsiTheme="minorHAnsi" w:cstheme="minorHAnsi"/>
                  <w:sz w:val="18"/>
                  <w:szCs w:val="18"/>
                </w:rPr>
                <w:t>9.46</w:t>
              </w:r>
            </w:ins>
          </w:p>
        </w:tc>
        <w:tc>
          <w:tcPr>
            <w:tcW w:w="0" w:type="auto"/>
            <w:gridSpan w:val="2"/>
          </w:tcPr>
          <w:p w14:paraId="3FAD9ED0" w14:textId="77777777" w:rsidR="00D3555D" w:rsidRPr="00A36AD1" w:rsidRDefault="005D6F31" w:rsidP="004B49FF">
            <w:pPr>
              <w:spacing w:line="240" w:lineRule="auto"/>
              <w:rPr>
                <w:ins w:id="1591" w:author="Hannah McSorley" w:date="2020-08-05T02:53:00Z"/>
                <w:rFonts w:asciiTheme="minorHAnsi" w:hAnsiTheme="minorHAnsi" w:cstheme="minorHAnsi"/>
                <w:sz w:val="18"/>
                <w:szCs w:val="18"/>
              </w:rPr>
            </w:pPr>
            <w:ins w:id="1592" w:author="Hannah McSorley" w:date="2020-08-05T02:53:00Z">
              <w:r w:rsidRPr="00A36AD1">
                <w:rPr>
                  <w:rFonts w:asciiTheme="minorHAnsi" w:hAnsiTheme="minorHAnsi" w:cstheme="minorHAnsi"/>
                  <w:sz w:val="18"/>
                  <w:szCs w:val="18"/>
                </w:rPr>
                <w:t>11.3</w:t>
              </w:r>
            </w:ins>
          </w:p>
        </w:tc>
        <w:tc>
          <w:tcPr>
            <w:tcW w:w="0" w:type="auto"/>
            <w:gridSpan w:val="2"/>
            <w:tcBorders>
              <w:right w:val="dashed" w:sz="4" w:space="0" w:color="auto"/>
            </w:tcBorders>
          </w:tcPr>
          <w:p w14:paraId="02B25959" w14:textId="77777777" w:rsidR="00D3555D" w:rsidRPr="00A36AD1" w:rsidRDefault="005D6F31" w:rsidP="004B49FF">
            <w:pPr>
              <w:spacing w:line="240" w:lineRule="auto"/>
              <w:rPr>
                <w:ins w:id="1593" w:author="Hannah McSorley" w:date="2020-08-05T02:53:00Z"/>
                <w:rFonts w:asciiTheme="minorHAnsi" w:hAnsiTheme="minorHAnsi" w:cstheme="minorHAnsi"/>
                <w:sz w:val="18"/>
                <w:szCs w:val="18"/>
              </w:rPr>
            </w:pPr>
            <w:ins w:id="1594" w:author="Hannah McSorley" w:date="2020-08-05T02:53:00Z">
              <w:r w:rsidRPr="00A36AD1">
                <w:rPr>
                  <w:rFonts w:asciiTheme="minorHAnsi" w:hAnsiTheme="minorHAnsi" w:cstheme="minorHAnsi"/>
                  <w:sz w:val="18"/>
                  <w:szCs w:val="18"/>
                </w:rPr>
                <w:t>11.8</w:t>
              </w:r>
            </w:ins>
          </w:p>
        </w:tc>
        <w:tc>
          <w:tcPr>
            <w:tcW w:w="0" w:type="auto"/>
            <w:gridSpan w:val="2"/>
            <w:tcBorders>
              <w:left w:val="dashed" w:sz="4" w:space="0" w:color="auto"/>
            </w:tcBorders>
          </w:tcPr>
          <w:p w14:paraId="0F1A5F43" w14:textId="77777777" w:rsidR="00D3555D" w:rsidRPr="00A36AD1" w:rsidRDefault="005D6F31" w:rsidP="004B49FF">
            <w:pPr>
              <w:spacing w:line="240" w:lineRule="auto"/>
              <w:rPr>
                <w:ins w:id="1595" w:author="Hannah McSorley" w:date="2020-08-05T02:53:00Z"/>
                <w:rFonts w:asciiTheme="minorHAnsi" w:hAnsiTheme="minorHAnsi" w:cstheme="minorHAnsi"/>
                <w:sz w:val="18"/>
                <w:szCs w:val="18"/>
              </w:rPr>
            </w:pPr>
            <w:ins w:id="1596" w:author="Hannah McSorley" w:date="2020-08-05T02:53:00Z">
              <w:r w:rsidRPr="00A36AD1">
                <w:rPr>
                  <w:rFonts w:asciiTheme="minorHAnsi" w:hAnsiTheme="minorHAnsi" w:cstheme="minorHAnsi"/>
                  <w:sz w:val="18"/>
                  <w:szCs w:val="18"/>
                </w:rPr>
                <w:t>9.2</w:t>
              </w:r>
            </w:ins>
          </w:p>
        </w:tc>
        <w:tc>
          <w:tcPr>
            <w:tcW w:w="0" w:type="auto"/>
            <w:gridSpan w:val="2"/>
          </w:tcPr>
          <w:p w14:paraId="01C53C1A" w14:textId="77777777" w:rsidR="00D3555D" w:rsidRPr="00A36AD1" w:rsidRDefault="005D6F31" w:rsidP="004B49FF">
            <w:pPr>
              <w:spacing w:line="240" w:lineRule="auto"/>
              <w:rPr>
                <w:ins w:id="1597" w:author="Hannah McSorley" w:date="2020-08-05T02:53:00Z"/>
                <w:rFonts w:asciiTheme="minorHAnsi" w:hAnsiTheme="minorHAnsi" w:cstheme="minorHAnsi"/>
                <w:sz w:val="18"/>
                <w:szCs w:val="18"/>
              </w:rPr>
            </w:pPr>
            <w:ins w:id="1598" w:author="Hannah McSorley" w:date="2020-08-05T02:53:00Z">
              <w:r w:rsidRPr="00A36AD1">
                <w:rPr>
                  <w:rFonts w:asciiTheme="minorHAnsi" w:hAnsiTheme="minorHAnsi" w:cstheme="minorHAnsi"/>
                  <w:sz w:val="18"/>
                  <w:szCs w:val="18"/>
                </w:rPr>
                <w:t>12.3</w:t>
              </w:r>
            </w:ins>
          </w:p>
        </w:tc>
        <w:tc>
          <w:tcPr>
            <w:tcW w:w="0" w:type="auto"/>
            <w:tcBorders>
              <w:right w:val="dashed" w:sz="4" w:space="0" w:color="auto"/>
            </w:tcBorders>
          </w:tcPr>
          <w:p w14:paraId="069F62C1" w14:textId="77777777" w:rsidR="00D3555D" w:rsidRPr="00A36AD1" w:rsidRDefault="005D6F31" w:rsidP="004B49FF">
            <w:pPr>
              <w:spacing w:line="240" w:lineRule="auto"/>
              <w:rPr>
                <w:ins w:id="1599" w:author="Hannah McSorley" w:date="2020-08-05T02:53:00Z"/>
                <w:rFonts w:asciiTheme="minorHAnsi" w:hAnsiTheme="minorHAnsi" w:cstheme="minorHAnsi"/>
                <w:sz w:val="18"/>
                <w:szCs w:val="18"/>
              </w:rPr>
            </w:pPr>
            <w:ins w:id="1600" w:author="Hannah McSorley" w:date="2020-08-05T02:53:00Z">
              <w:r w:rsidRPr="00A36AD1">
                <w:rPr>
                  <w:rFonts w:asciiTheme="minorHAnsi" w:hAnsiTheme="minorHAnsi" w:cstheme="minorHAnsi"/>
                  <w:sz w:val="18"/>
                  <w:szCs w:val="18"/>
                </w:rPr>
                <w:t>13.8</w:t>
              </w:r>
            </w:ins>
          </w:p>
        </w:tc>
        <w:tc>
          <w:tcPr>
            <w:tcW w:w="0" w:type="auto"/>
            <w:gridSpan w:val="2"/>
            <w:tcBorders>
              <w:left w:val="dashed" w:sz="4" w:space="0" w:color="auto"/>
            </w:tcBorders>
          </w:tcPr>
          <w:p w14:paraId="2B9C2729" w14:textId="77777777" w:rsidR="00D3555D" w:rsidRPr="00A36AD1" w:rsidRDefault="005D6F31" w:rsidP="004B49FF">
            <w:pPr>
              <w:spacing w:line="240" w:lineRule="auto"/>
              <w:rPr>
                <w:ins w:id="1601" w:author="Hannah McSorley" w:date="2020-08-05T02:53:00Z"/>
                <w:rFonts w:asciiTheme="minorHAnsi" w:hAnsiTheme="minorHAnsi" w:cstheme="minorHAnsi"/>
                <w:sz w:val="18"/>
                <w:szCs w:val="18"/>
              </w:rPr>
            </w:pPr>
            <w:ins w:id="1602" w:author="Hannah McSorley" w:date="2020-08-05T02:53:00Z">
              <w:r w:rsidRPr="00A36AD1">
                <w:rPr>
                  <w:rFonts w:asciiTheme="minorHAnsi" w:hAnsiTheme="minorHAnsi" w:cstheme="minorHAnsi"/>
                  <w:sz w:val="18"/>
                  <w:szCs w:val="18"/>
                </w:rPr>
                <w:t>5.4</w:t>
              </w:r>
            </w:ins>
          </w:p>
        </w:tc>
        <w:tc>
          <w:tcPr>
            <w:tcW w:w="0" w:type="auto"/>
            <w:gridSpan w:val="3"/>
          </w:tcPr>
          <w:p w14:paraId="20971E56" w14:textId="77777777" w:rsidR="00D3555D" w:rsidRPr="00A36AD1" w:rsidRDefault="005D6F31" w:rsidP="004B49FF">
            <w:pPr>
              <w:spacing w:line="240" w:lineRule="auto"/>
              <w:rPr>
                <w:ins w:id="1603" w:author="Hannah McSorley" w:date="2020-08-05T02:53:00Z"/>
                <w:rFonts w:asciiTheme="minorHAnsi" w:hAnsiTheme="minorHAnsi" w:cstheme="minorHAnsi"/>
                <w:sz w:val="18"/>
                <w:szCs w:val="18"/>
              </w:rPr>
            </w:pPr>
            <w:ins w:id="1604" w:author="Hannah McSorley" w:date="2020-08-05T02:53:00Z">
              <w:r w:rsidRPr="00A36AD1">
                <w:rPr>
                  <w:rFonts w:asciiTheme="minorHAnsi" w:hAnsiTheme="minorHAnsi" w:cstheme="minorHAnsi"/>
                  <w:sz w:val="18"/>
                  <w:szCs w:val="18"/>
                </w:rPr>
                <w:t>6.9</w:t>
              </w:r>
            </w:ins>
          </w:p>
        </w:tc>
        <w:tc>
          <w:tcPr>
            <w:tcW w:w="0" w:type="auto"/>
          </w:tcPr>
          <w:p w14:paraId="60739AA6" w14:textId="77777777" w:rsidR="00D3555D" w:rsidRPr="00A36AD1" w:rsidRDefault="005D6F31" w:rsidP="004B49FF">
            <w:pPr>
              <w:spacing w:line="240" w:lineRule="auto"/>
              <w:rPr>
                <w:ins w:id="1605" w:author="Hannah McSorley" w:date="2020-08-05T02:53:00Z"/>
                <w:rFonts w:asciiTheme="minorHAnsi" w:hAnsiTheme="minorHAnsi" w:cstheme="minorHAnsi"/>
                <w:sz w:val="18"/>
                <w:szCs w:val="18"/>
              </w:rPr>
            </w:pPr>
            <w:ins w:id="1606" w:author="Hannah McSorley" w:date="2020-08-05T02:53:00Z">
              <w:r w:rsidRPr="00A36AD1">
                <w:rPr>
                  <w:rFonts w:asciiTheme="minorHAnsi" w:hAnsiTheme="minorHAnsi" w:cstheme="minorHAnsi"/>
                  <w:sz w:val="18"/>
                  <w:szCs w:val="18"/>
                </w:rPr>
                <w:t>11.7</w:t>
              </w:r>
            </w:ins>
          </w:p>
        </w:tc>
      </w:tr>
      <w:tr w:rsidR="00A36AD1" w:rsidRPr="00A36AD1" w14:paraId="06D649A9" w14:textId="77777777" w:rsidTr="00A36AD1">
        <w:trPr>
          <w:ins w:id="1607" w:author="Hannah McSorley" w:date="2020-08-05T02:53:00Z"/>
        </w:trPr>
        <w:tc>
          <w:tcPr>
            <w:tcW w:w="0" w:type="auto"/>
            <w:gridSpan w:val="2"/>
            <w:tcBorders>
              <w:right w:val="single" w:sz="4" w:space="0" w:color="auto"/>
            </w:tcBorders>
            <w:shd w:val="clear" w:color="auto" w:fill="F2F2F2" w:themeFill="background1" w:themeFillShade="F2"/>
          </w:tcPr>
          <w:p w14:paraId="0FBF90A1" w14:textId="77777777" w:rsidR="00D3555D" w:rsidRPr="00A36AD1" w:rsidRDefault="005D6F31" w:rsidP="004B49FF">
            <w:pPr>
              <w:spacing w:line="240" w:lineRule="auto"/>
              <w:rPr>
                <w:ins w:id="1608" w:author="Hannah McSorley" w:date="2020-08-05T02:53:00Z"/>
                <w:rFonts w:asciiTheme="minorHAnsi" w:hAnsiTheme="minorHAnsi" w:cstheme="minorHAnsi"/>
                <w:sz w:val="18"/>
                <w:szCs w:val="18"/>
              </w:rPr>
            </w:pPr>
            <w:ins w:id="1609" w:author="Hannah McSorley" w:date="2020-08-05T02:53:00Z">
              <w:r w:rsidRPr="00A36AD1">
                <w:rPr>
                  <w:rFonts w:asciiTheme="minorHAnsi" w:hAnsiTheme="minorHAnsi" w:cstheme="minorHAnsi"/>
                  <w:sz w:val="18"/>
                  <w:szCs w:val="18"/>
                </w:rPr>
                <w:t xml:space="preserve">slope, </w:t>
              </w:r>
              <w:proofErr w:type="spellStart"/>
              <w:r w:rsidRPr="00A36AD1">
                <w:rPr>
                  <w:rFonts w:asciiTheme="minorHAnsi" w:hAnsiTheme="minorHAnsi" w:cstheme="minorHAnsi"/>
                  <w:sz w:val="18"/>
                  <w:szCs w:val="18"/>
                </w:rPr>
                <w:t>st.dev</w:t>
              </w:r>
              <w:proofErr w:type="spellEnd"/>
            </w:ins>
          </w:p>
        </w:tc>
        <w:tc>
          <w:tcPr>
            <w:tcW w:w="959" w:type="dxa"/>
            <w:gridSpan w:val="2"/>
            <w:tcBorders>
              <w:left w:val="single" w:sz="4" w:space="0" w:color="auto"/>
            </w:tcBorders>
            <w:shd w:val="clear" w:color="auto" w:fill="F2F2F2" w:themeFill="background1" w:themeFillShade="F2"/>
          </w:tcPr>
          <w:p w14:paraId="431C2444" w14:textId="77777777" w:rsidR="00D3555D" w:rsidRPr="00A36AD1" w:rsidRDefault="005D6F31" w:rsidP="004B49FF">
            <w:pPr>
              <w:spacing w:line="240" w:lineRule="auto"/>
              <w:rPr>
                <w:ins w:id="1610" w:author="Hannah McSorley" w:date="2020-08-05T02:53:00Z"/>
                <w:rFonts w:asciiTheme="minorHAnsi" w:hAnsiTheme="minorHAnsi" w:cstheme="minorHAnsi"/>
                <w:sz w:val="18"/>
                <w:szCs w:val="18"/>
              </w:rPr>
            </w:pPr>
            <w:ins w:id="1611" w:author="Hannah McSorley" w:date="2020-08-05T02:53:00Z">
              <w:r w:rsidRPr="00A36AD1">
                <w:rPr>
                  <w:rFonts w:asciiTheme="minorHAnsi" w:hAnsiTheme="minorHAnsi" w:cstheme="minorHAnsi"/>
                  <w:sz w:val="18"/>
                  <w:szCs w:val="18"/>
                </w:rPr>
                <w:t>7</w:t>
              </w:r>
            </w:ins>
          </w:p>
        </w:tc>
        <w:tc>
          <w:tcPr>
            <w:tcW w:w="959" w:type="dxa"/>
            <w:gridSpan w:val="2"/>
            <w:shd w:val="clear" w:color="auto" w:fill="F2F2F2" w:themeFill="background1" w:themeFillShade="F2"/>
          </w:tcPr>
          <w:p w14:paraId="29A80BE3" w14:textId="77777777" w:rsidR="00D3555D" w:rsidRPr="00A36AD1" w:rsidRDefault="005D6F31" w:rsidP="004B49FF">
            <w:pPr>
              <w:spacing w:line="240" w:lineRule="auto"/>
              <w:rPr>
                <w:ins w:id="1612" w:author="Hannah McSorley" w:date="2020-08-05T02:53:00Z"/>
                <w:rFonts w:asciiTheme="minorHAnsi" w:hAnsiTheme="minorHAnsi" w:cstheme="minorHAnsi"/>
                <w:sz w:val="18"/>
                <w:szCs w:val="18"/>
              </w:rPr>
            </w:pPr>
            <w:ins w:id="1613" w:author="Hannah McSorley" w:date="2020-08-05T02:53:00Z">
              <w:r w:rsidRPr="00A36AD1">
                <w:rPr>
                  <w:rFonts w:asciiTheme="minorHAnsi" w:hAnsiTheme="minorHAnsi" w:cstheme="minorHAnsi"/>
                  <w:sz w:val="18"/>
                  <w:szCs w:val="18"/>
                </w:rPr>
                <w:t>6.2</w:t>
              </w:r>
            </w:ins>
          </w:p>
        </w:tc>
        <w:tc>
          <w:tcPr>
            <w:tcW w:w="0" w:type="auto"/>
            <w:gridSpan w:val="2"/>
            <w:shd w:val="clear" w:color="auto" w:fill="F2F2F2" w:themeFill="background1" w:themeFillShade="F2"/>
          </w:tcPr>
          <w:p w14:paraId="2EDCCC5F" w14:textId="77777777" w:rsidR="00D3555D" w:rsidRPr="00A36AD1" w:rsidRDefault="005D6F31" w:rsidP="004B49FF">
            <w:pPr>
              <w:spacing w:line="240" w:lineRule="auto"/>
              <w:rPr>
                <w:ins w:id="1614" w:author="Hannah McSorley" w:date="2020-08-05T02:53:00Z"/>
                <w:rFonts w:asciiTheme="minorHAnsi" w:hAnsiTheme="minorHAnsi" w:cstheme="minorHAnsi"/>
                <w:sz w:val="18"/>
                <w:szCs w:val="18"/>
              </w:rPr>
            </w:pPr>
            <w:ins w:id="1615" w:author="Hannah McSorley" w:date="2020-08-05T02:53:00Z">
              <w:r w:rsidRPr="00A36AD1">
                <w:rPr>
                  <w:rFonts w:asciiTheme="minorHAnsi" w:hAnsiTheme="minorHAnsi" w:cstheme="minorHAnsi"/>
                  <w:sz w:val="18"/>
                  <w:szCs w:val="18"/>
                </w:rPr>
                <w:t>7.1</w:t>
              </w:r>
            </w:ins>
          </w:p>
        </w:tc>
        <w:tc>
          <w:tcPr>
            <w:tcW w:w="0" w:type="auto"/>
            <w:gridSpan w:val="2"/>
            <w:shd w:val="clear" w:color="auto" w:fill="F2F2F2" w:themeFill="background1" w:themeFillShade="F2"/>
          </w:tcPr>
          <w:p w14:paraId="6799283C" w14:textId="77777777" w:rsidR="00D3555D" w:rsidRPr="00A36AD1" w:rsidRDefault="005D6F31" w:rsidP="004B49FF">
            <w:pPr>
              <w:spacing w:line="240" w:lineRule="auto"/>
              <w:rPr>
                <w:ins w:id="1616" w:author="Hannah McSorley" w:date="2020-08-05T02:53:00Z"/>
                <w:rFonts w:asciiTheme="minorHAnsi" w:hAnsiTheme="minorHAnsi" w:cstheme="minorHAnsi"/>
                <w:sz w:val="18"/>
                <w:szCs w:val="18"/>
              </w:rPr>
            </w:pPr>
            <w:ins w:id="1617" w:author="Hannah McSorley" w:date="2020-08-05T02:53:00Z">
              <w:r w:rsidRPr="00A36AD1">
                <w:rPr>
                  <w:rFonts w:asciiTheme="minorHAnsi" w:hAnsiTheme="minorHAnsi" w:cstheme="minorHAnsi"/>
                  <w:sz w:val="18"/>
                  <w:szCs w:val="18"/>
                </w:rPr>
                <w:t>6.1</w:t>
              </w:r>
            </w:ins>
          </w:p>
        </w:tc>
        <w:tc>
          <w:tcPr>
            <w:tcW w:w="0" w:type="auto"/>
            <w:gridSpan w:val="2"/>
            <w:shd w:val="clear" w:color="auto" w:fill="F2F2F2" w:themeFill="background1" w:themeFillShade="F2"/>
          </w:tcPr>
          <w:p w14:paraId="79A969D3" w14:textId="77777777" w:rsidR="00D3555D" w:rsidRPr="00A36AD1" w:rsidRDefault="005D6F31" w:rsidP="004B49FF">
            <w:pPr>
              <w:spacing w:line="240" w:lineRule="auto"/>
              <w:rPr>
                <w:ins w:id="1618" w:author="Hannah McSorley" w:date="2020-08-05T02:53:00Z"/>
                <w:rFonts w:asciiTheme="minorHAnsi" w:hAnsiTheme="minorHAnsi" w:cstheme="minorHAnsi"/>
                <w:sz w:val="18"/>
                <w:szCs w:val="18"/>
              </w:rPr>
            </w:pPr>
            <w:ins w:id="1619" w:author="Hannah McSorley" w:date="2020-08-05T02:53:00Z">
              <w:r w:rsidRPr="00A36AD1">
                <w:rPr>
                  <w:rFonts w:asciiTheme="minorHAnsi" w:hAnsiTheme="minorHAnsi" w:cstheme="minorHAnsi"/>
                  <w:sz w:val="18"/>
                  <w:szCs w:val="18"/>
                </w:rPr>
                <w:t>7.9</w:t>
              </w:r>
            </w:ins>
          </w:p>
        </w:tc>
        <w:tc>
          <w:tcPr>
            <w:tcW w:w="0" w:type="auto"/>
            <w:gridSpan w:val="2"/>
            <w:tcBorders>
              <w:right w:val="dashed" w:sz="4" w:space="0" w:color="auto"/>
            </w:tcBorders>
            <w:shd w:val="clear" w:color="auto" w:fill="F2F2F2" w:themeFill="background1" w:themeFillShade="F2"/>
          </w:tcPr>
          <w:p w14:paraId="734DB04C" w14:textId="77777777" w:rsidR="00D3555D" w:rsidRPr="00A36AD1" w:rsidRDefault="005D6F31" w:rsidP="004B49FF">
            <w:pPr>
              <w:spacing w:line="240" w:lineRule="auto"/>
              <w:rPr>
                <w:ins w:id="1620" w:author="Hannah McSorley" w:date="2020-08-05T02:53:00Z"/>
                <w:rFonts w:asciiTheme="minorHAnsi" w:hAnsiTheme="minorHAnsi" w:cstheme="minorHAnsi"/>
                <w:sz w:val="18"/>
                <w:szCs w:val="18"/>
              </w:rPr>
            </w:pPr>
            <w:ins w:id="1621" w:author="Hannah McSorley" w:date="2020-08-05T02:53:00Z">
              <w:r w:rsidRPr="00A36AD1">
                <w:rPr>
                  <w:rFonts w:asciiTheme="minorHAnsi" w:hAnsiTheme="minorHAnsi" w:cstheme="minorHAnsi"/>
                  <w:sz w:val="18"/>
                  <w:szCs w:val="18"/>
                </w:rPr>
                <w:t>8.5</w:t>
              </w:r>
            </w:ins>
          </w:p>
        </w:tc>
        <w:tc>
          <w:tcPr>
            <w:tcW w:w="0" w:type="auto"/>
            <w:gridSpan w:val="2"/>
            <w:tcBorders>
              <w:left w:val="dashed" w:sz="4" w:space="0" w:color="auto"/>
            </w:tcBorders>
            <w:shd w:val="clear" w:color="auto" w:fill="F2F2F2" w:themeFill="background1" w:themeFillShade="F2"/>
          </w:tcPr>
          <w:p w14:paraId="06713C23" w14:textId="77777777" w:rsidR="00D3555D" w:rsidRPr="00A36AD1" w:rsidRDefault="005D6F31" w:rsidP="004B49FF">
            <w:pPr>
              <w:spacing w:line="240" w:lineRule="auto"/>
              <w:rPr>
                <w:ins w:id="1622" w:author="Hannah McSorley" w:date="2020-08-05T02:53:00Z"/>
                <w:rFonts w:asciiTheme="minorHAnsi" w:hAnsiTheme="minorHAnsi" w:cstheme="minorHAnsi"/>
                <w:sz w:val="18"/>
                <w:szCs w:val="18"/>
              </w:rPr>
            </w:pPr>
            <w:ins w:id="1623" w:author="Hannah McSorley" w:date="2020-08-05T02:53:00Z">
              <w:r w:rsidRPr="00A36AD1">
                <w:rPr>
                  <w:rFonts w:asciiTheme="minorHAnsi" w:hAnsiTheme="minorHAnsi" w:cstheme="minorHAnsi"/>
                  <w:sz w:val="18"/>
                  <w:szCs w:val="18"/>
                </w:rPr>
                <w:t>5.6</w:t>
              </w:r>
            </w:ins>
          </w:p>
        </w:tc>
        <w:tc>
          <w:tcPr>
            <w:tcW w:w="0" w:type="auto"/>
            <w:gridSpan w:val="2"/>
            <w:shd w:val="clear" w:color="auto" w:fill="F2F2F2" w:themeFill="background1" w:themeFillShade="F2"/>
          </w:tcPr>
          <w:p w14:paraId="411CCD2D" w14:textId="77777777" w:rsidR="00D3555D" w:rsidRPr="00A36AD1" w:rsidRDefault="005D6F31" w:rsidP="004B49FF">
            <w:pPr>
              <w:spacing w:line="240" w:lineRule="auto"/>
              <w:rPr>
                <w:ins w:id="1624" w:author="Hannah McSorley" w:date="2020-08-05T02:53:00Z"/>
                <w:rFonts w:asciiTheme="minorHAnsi" w:hAnsiTheme="minorHAnsi" w:cstheme="minorHAnsi"/>
                <w:sz w:val="18"/>
                <w:szCs w:val="18"/>
              </w:rPr>
            </w:pPr>
            <w:ins w:id="1625" w:author="Hannah McSorley" w:date="2020-08-05T02:53:00Z">
              <w:r w:rsidRPr="00A36AD1">
                <w:rPr>
                  <w:rFonts w:asciiTheme="minorHAnsi" w:hAnsiTheme="minorHAnsi" w:cstheme="minorHAnsi"/>
                  <w:sz w:val="18"/>
                  <w:szCs w:val="18"/>
                </w:rPr>
                <w:t>7.3</w:t>
              </w:r>
            </w:ins>
          </w:p>
        </w:tc>
        <w:tc>
          <w:tcPr>
            <w:tcW w:w="0" w:type="auto"/>
            <w:tcBorders>
              <w:right w:val="dashed" w:sz="4" w:space="0" w:color="auto"/>
            </w:tcBorders>
            <w:shd w:val="clear" w:color="auto" w:fill="F2F2F2" w:themeFill="background1" w:themeFillShade="F2"/>
          </w:tcPr>
          <w:p w14:paraId="08F8159C" w14:textId="77777777" w:rsidR="00D3555D" w:rsidRPr="00A36AD1" w:rsidRDefault="005D6F31" w:rsidP="004B49FF">
            <w:pPr>
              <w:spacing w:line="240" w:lineRule="auto"/>
              <w:rPr>
                <w:ins w:id="1626" w:author="Hannah McSorley" w:date="2020-08-05T02:53:00Z"/>
                <w:rFonts w:asciiTheme="minorHAnsi" w:hAnsiTheme="minorHAnsi" w:cstheme="minorHAnsi"/>
                <w:sz w:val="18"/>
                <w:szCs w:val="18"/>
              </w:rPr>
            </w:pPr>
            <w:ins w:id="1627" w:author="Hannah McSorley" w:date="2020-08-05T02:53:00Z">
              <w:r w:rsidRPr="00A36AD1">
                <w:rPr>
                  <w:rFonts w:asciiTheme="minorHAnsi" w:hAnsiTheme="minorHAnsi" w:cstheme="minorHAnsi"/>
                  <w:sz w:val="18"/>
                  <w:szCs w:val="18"/>
                </w:rPr>
                <w:t>7.7</w:t>
              </w:r>
            </w:ins>
          </w:p>
        </w:tc>
        <w:tc>
          <w:tcPr>
            <w:tcW w:w="0" w:type="auto"/>
            <w:gridSpan w:val="2"/>
            <w:tcBorders>
              <w:left w:val="dashed" w:sz="4" w:space="0" w:color="auto"/>
            </w:tcBorders>
            <w:shd w:val="clear" w:color="auto" w:fill="F2F2F2" w:themeFill="background1" w:themeFillShade="F2"/>
          </w:tcPr>
          <w:p w14:paraId="3061C87B" w14:textId="77777777" w:rsidR="00D3555D" w:rsidRPr="00A36AD1" w:rsidRDefault="005D6F31" w:rsidP="004B49FF">
            <w:pPr>
              <w:spacing w:line="240" w:lineRule="auto"/>
              <w:rPr>
                <w:ins w:id="1628" w:author="Hannah McSorley" w:date="2020-08-05T02:53:00Z"/>
                <w:rFonts w:asciiTheme="minorHAnsi" w:hAnsiTheme="minorHAnsi" w:cstheme="minorHAnsi"/>
                <w:sz w:val="18"/>
                <w:szCs w:val="18"/>
              </w:rPr>
            </w:pPr>
            <w:ins w:id="1629" w:author="Hannah McSorley" w:date="2020-08-05T02:53:00Z">
              <w:r w:rsidRPr="00A36AD1">
                <w:rPr>
                  <w:rFonts w:asciiTheme="minorHAnsi" w:hAnsiTheme="minorHAnsi" w:cstheme="minorHAnsi"/>
                  <w:sz w:val="18"/>
                  <w:szCs w:val="18"/>
                </w:rPr>
                <w:t>3.9</w:t>
              </w:r>
            </w:ins>
          </w:p>
        </w:tc>
        <w:tc>
          <w:tcPr>
            <w:tcW w:w="0" w:type="auto"/>
            <w:gridSpan w:val="3"/>
            <w:shd w:val="clear" w:color="auto" w:fill="F2F2F2" w:themeFill="background1" w:themeFillShade="F2"/>
          </w:tcPr>
          <w:p w14:paraId="3254E31D" w14:textId="77777777" w:rsidR="00D3555D" w:rsidRPr="00A36AD1" w:rsidRDefault="005D6F31" w:rsidP="004B49FF">
            <w:pPr>
              <w:spacing w:line="240" w:lineRule="auto"/>
              <w:rPr>
                <w:ins w:id="1630" w:author="Hannah McSorley" w:date="2020-08-05T02:53:00Z"/>
                <w:rFonts w:asciiTheme="minorHAnsi" w:hAnsiTheme="minorHAnsi" w:cstheme="minorHAnsi"/>
                <w:sz w:val="18"/>
                <w:szCs w:val="18"/>
              </w:rPr>
            </w:pPr>
            <w:ins w:id="1631" w:author="Hannah McSorley" w:date="2020-08-05T02:53:00Z">
              <w:r w:rsidRPr="00A36AD1">
                <w:rPr>
                  <w:rFonts w:asciiTheme="minorHAnsi" w:hAnsiTheme="minorHAnsi" w:cstheme="minorHAnsi"/>
                  <w:sz w:val="18"/>
                  <w:szCs w:val="18"/>
                </w:rPr>
                <w:t>4.8</w:t>
              </w:r>
            </w:ins>
          </w:p>
        </w:tc>
        <w:tc>
          <w:tcPr>
            <w:tcW w:w="0" w:type="auto"/>
            <w:shd w:val="clear" w:color="auto" w:fill="F2F2F2" w:themeFill="background1" w:themeFillShade="F2"/>
          </w:tcPr>
          <w:p w14:paraId="7D998D7F" w14:textId="77777777" w:rsidR="00D3555D" w:rsidRPr="00A36AD1" w:rsidRDefault="005D6F31" w:rsidP="004B49FF">
            <w:pPr>
              <w:spacing w:line="240" w:lineRule="auto"/>
              <w:rPr>
                <w:ins w:id="1632" w:author="Hannah McSorley" w:date="2020-08-05T02:53:00Z"/>
                <w:rFonts w:asciiTheme="minorHAnsi" w:hAnsiTheme="minorHAnsi" w:cstheme="minorHAnsi"/>
                <w:sz w:val="18"/>
                <w:szCs w:val="18"/>
              </w:rPr>
            </w:pPr>
            <w:ins w:id="1633" w:author="Hannah McSorley" w:date="2020-08-05T02:53:00Z">
              <w:r w:rsidRPr="00A36AD1">
                <w:rPr>
                  <w:rFonts w:asciiTheme="minorHAnsi" w:hAnsiTheme="minorHAnsi" w:cstheme="minorHAnsi"/>
                  <w:sz w:val="18"/>
                  <w:szCs w:val="18"/>
                </w:rPr>
                <w:t>8.1</w:t>
              </w:r>
            </w:ins>
          </w:p>
        </w:tc>
      </w:tr>
      <w:tr w:rsidR="00A36AD1" w:rsidRPr="00A36AD1" w14:paraId="68723500" w14:textId="77777777" w:rsidTr="00A36AD1">
        <w:trPr>
          <w:ins w:id="1634" w:author="Hannah McSorley" w:date="2020-08-05T02:53:00Z"/>
        </w:trPr>
        <w:tc>
          <w:tcPr>
            <w:tcW w:w="0" w:type="auto"/>
            <w:gridSpan w:val="2"/>
            <w:tcBorders>
              <w:right w:val="single" w:sz="4" w:space="0" w:color="auto"/>
            </w:tcBorders>
          </w:tcPr>
          <w:p w14:paraId="65D48A12" w14:textId="77777777" w:rsidR="00D3555D" w:rsidRPr="00A36AD1" w:rsidRDefault="005D6F31" w:rsidP="004B49FF">
            <w:pPr>
              <w:spacing w:line="240" w:lineRule="auto"/>
              <w:rPr>
                <w:ins w:id="1635" w:author="Hannah McSorley" w:date="2020-08-05T02:53:00Z"/>
                <w:rFonts w:asciiTheme="minorHAnsi" w:hAnsiTheme="minorHAnsi" w:cstheme="minorHAnsi"/>
                <w:sz w:val="18"/>
                <w:szCs w:val="18"/>
              </w:rPr>
            </w:pPr>
            <w:ins w:id="1636" w:author="Hannah McSorley" w:date="2020-08-05T02:53:00Z">
              <w:r w:rsidRPr="00A36AD1">
                <w:rPr>
                  <w:rFonts w:asciiTheme="minorHAnsi" w:hAnsiTheme="minorHAnsi" w:cstheme="minorHAnsi"/>
                  <w:sz w:val="18"/>
                  <w:szCs w:val="18"/>
                </w:rPr>
                <w:t>slope, median (degrees)</w:t>
              </w:r>
            </w:ins>
          </w:p>
        </w:tc>
        <w:tc>
          <w:tcPr>
            <w:tcW w:w="959" w:type="dxa"/>
            <w:gridSpan w:val="2"/>
            <w:tcBorders>
              <w:left w:val="single" w:sz="4" w:space="0" w:color="auto"/>
            </w:tcBorders>
          </w:tcPr>
          <w:p w14:paraId="25C1BECA" w14:textId="77777777" w:rsidR="00D3555D" w:rsidRPr="00A36AD1" w:rsidRDefault="005D6F31" w:rsidP="004B49FF">
            <w:pPr>
              <w:spacing w:line="240" w:lineRule="auto"/>
              <w:rPr>
                <w:ins w:id="1637" w:author="Hannah McSorley" w:date="2020-08-05T02:53:00Z"/>
                <w:rFonts w:asciiTheme="minorHAnsi" w:hAnsiTheme="minorHAnsi" w:cstheme="minorHAnsi"/>
                <w:sz w:val="18"/>
                <w:szCs w:val="18"/>
              </w:rPr>
            </w:pPr>
            <w:ins w:id="1638" w:author="Hannah McSorley" w:date="2020-08-05T02:53:00Z">
              <w:r w:rsidRPr="00A36AD1">
                <w:rPr>
                  <w:rFonts w:asciiTheme="minorHAnsi" w:hAnsiTheme="minorHAnsi" w:cstheme="minorHAnsi"/>
                  <w:sz w:val="18"/>
                  <w:szCs w:val="18"/>
                </w:rPr>
                <w:t>8</w:t>
              </w:r>
            </w:ins>
          </w:p>
        </w:tc>
        <w:tc>
          <w:tcPr>
            <w:tcW w:w="959" w:type="dxa"/>
            <w:gridSpan w:val="2"/>
          </w:tcPr>
          <w:p w14:paraId="14C11497" w14:textId="77777777" w:rsidR="00D3555D" w:rsidRPr="00A36AD1" w:rsidRDefault="005D6F31" w:rsidP="004B49FF">
            <w:pPr>
              <w:spacing w:line="240" w:lineRule="auto"/>
              <w:rPr>
                <w:ins w:id="1639" w:author="Hannah McSorley" w:date="2020-08-05T02:53:00Z"/>
                <w:rFonts w:asciiTheme="minorHAnsi" w:hAnsiTheme="minorHAnsi" w:cstheme="minorHAnsi"/>
                <w:sz w:val="18"/>
                <w:szCs w:val="18"/>
              </w:rPr>
            </w:pPr>
            <w:ins w:id="1640" w:author="Hannah McSorley" w:date="2020-08-05T02:53:00Z">
              <w:r w:rsidRPr="00A36AD1">
                <w:rPr>
                  <w:rFonts w:asciiTheme="minorHAnsi" w:hAnsiTheme="minorHAnsi" w:cstheme="minorHAnsi"/>
                  <w:sz w:val="18"/>
                  <w:szCs w:val="18"/>
                </w:rPr>
                <w:t>10</w:t>
              </w:r>
            </w:ins>
          </w:p>
        </w:tc>
        <w:tc>
          <w:tcPr>
            <w:tcW w:w="0" w:type="auto"/>
            <w:gridSpan w:val="2"/>
          </w:tcPr>
          <w:p w14:paraId="4E3FAA17" w14:textId="77777777" w:rsidR="00D3555D" w:rsidRPr="00A36AD1" w:rsidRDefault="005D6F31" w:rsidP="004B49FF">
            <w:pPr>
              <w:spacing w:line="240" w:lineRule="auto"/>
              <w:rPr>
                <w:ins w:id="1641" w:author="Hannah McSorley" w:date="2020-08-05T02:53:00Z"/>
                <w:rFonts w:asciiTheme="minorHAnsi" w:hAnsiTheme="minorHAnsi" w:cstheme="minorHAnsi"/>
                <w:sz w:val="18"/>
                <w:szCs w:val="18"/>
              </w:rPr>
            </w:pPr>
            <w:ins w:id="1642" w:author="Hannah McSorley" w:date="2020-08-05T02:53:00Z">
              <w:r w:rsidRPr="00A36AD1">
                <w:rPr>
                  <w:rFonts w:asciiTheme="minorHAnsi" w:hAnsiTheme="minorHAnsi" w:cstheme="minorHAnsi"/>
                  <w:sz w:val="18"/>
                  <w:szCs w:val="18"/>
                </w:rPr>
                <w:t>9</w:t>
              </w:r>
            </w:ins>
          </w:p>
        </w:tc>
        <w:tc>
          <w:tcPr>
            <w:tcW w:w="0" w:type="auto"/>
            <w:gridSpan w:val="2"/>
          </w:tcPr>
          <w:p w14:paraId="7B6D07E6" w14:textId="77777777" w:rsidR="00D3555D" w:rsidRPr="00A36AD1" w:rsidRDefault="005D6F31" w:rsidP="004B49FF">
            <w:pPr>
              <w:spacing w:line="240" w:lineRule="auto"/>
              <w:rPr>
                <w:ins w:id="1643" w:author="Hannah McSorley" w:date="2020-08-05T02:53:00Z"/>
                <w:rFonts w:asciiTheme="minorHAnsi" w:hAnsiTheme="minorHAnsi" w:cstheme="minorHAnsi"/>
                <w:sz w:val="18"/>
                <w:szCs w:val="18"/>
              </w:rPr>
            </w:pPr>
            <w:ins w:id="1644" w:author="Hannah McSorley" w:date="2020-08-05T02:53:00Z">
              <w:r w:rsidRPr="00A36AD1">
                <w:rPr>
                  <w:rFonts w:asciiTheme="minorHAnsi" w:hAnsiTheme="minorHAnsi" w:cstheme="minorHAnsi"/>
                  <w:sz w:val="18"/>
                  <w:szCs w:val="18"/>
                </w:rPr>
                <w:t>9</w:t>
              </w:r>
            </w:ins>
          </w:p>
        </w:tc>
        <w:tc>
          <w:tcPr>
            <w:tcW w:w="0" w:type="auto"/>
            <w:gridSpan w:val="2"/>
          </w:tcPr>
          <w:p w14:paraId="20D4F0B4" w14:textId="77777777" w:rsidR="00D3555D" w:rsidRPr="00A36AD1" w:rsidRDefault="005D6F31" w:rsidP="004B49FF">
            <w:pPr>
              <w:spacing w:line="240" w:lineRule="auto"/>
              <w:rPr>
                <w:ins w:id="1645" w:author="Hannah McSorley" w:date="2020-08-05T02:53:00Z"/>
                <w:rFonts w:asciiTheme="minorHAnsi" w:hAnsiTheme="minorHAnsi" w:cstheme="minorHAnsi"/>
                <w:sz w:val="18"/>
                <w:szCs w:val="18"/>
              </w:rPr>
            </w:pPr>
            <w:ins w:id="1646" w:author="Hannah McSorley" w:date="2020-08-05T02:53:00Z">
              <w:r w:rsidRPr="00A36AD1">
                <w:rPr>
                  <w:rFonts w:asciiTheme="minorHAnsi" w:hAnsiTheme="minorHAnsi" w:cstheme="minorHAnsi"/>
                  <w:sz w:val="18"/>
                  <w:szCs w:val="18"/>
                </w:rPr>
                <w:t>9</w:t>
              </w:r>
            </w:ins>
          </w:p>
        </w:tc>
        <w:tc>
          <w:tcPr>
            <w:tcW w:w="0" w:type="auto"/>
            <w:gridSpan w:val="2"/>
            <w:tcBorders>
              <w:right w:val="dashed" w:sz="4" w:space="0" w:color="auto"/>
            </w:tcBorders>
          </w:tcPr>
          <w:p w14:paraId="2422DD78" w14:textId="77777777" w:rsidR="00D3555D" w:rsidRPr="00A36AD1" w:rsidRDefault="005D6F31" w:rsidP="004B49FF">
            <w:pPr>
              <w:spacing w:line="240" w:lineRule="auto"/>
              <w:rPr>
                <w:ins w:id="1647" w:author="Hannah McSorley" w:date="2020-08-05T02:53:00Z"/>
                <w:rFonts w:asciiTheme="minorHAnsi" w:hAnsiTheme="minorHAnsi" w:cstheme="minorHAnsi"/>
                <w:sz w:val="18"/>
                <w:szCs w:val="18"/>
              </w:rPr>
            </w:pPr>
            <w:ins w:id="1648" w:author="Hannah McSorley" w:date="2020-08-05T02:53:00Z">
              <w:r w:rsidRPr="00A36AD1">
                <w:rPr>
                  <w:rFonts w:asciiTheme="minorHAnsi" w:hAnsiTheme="minorHAnsi" w:cstheme="minorHAnsi"/>
                  <w:sz w:val="18"/>
                  <w:szCs w:val="18"/>
                </w:rPr>
                <w:t>10</w:t>
              </w:r>
            </w:ins>
          </w:p>
        </w:tc>
        <w:tc>
          <w:tcPr>
            <w:tcW w:w="0" w:type="auto"/>
            <w:gridSpan w:val="2"/>
            <w:tcBorders>
              <w:left w:val="dashed" w:sz="4" w:space="0" w:color="auto"/>
            </w:tcBorders>
          </w:tcPr>
          <w:p w14:paraId="68970149" w14:textId="77777777" w:rsidR="00D3555D" w:rsidRPr="00A36AD1" w:rsidRDefault="005D6F31" w:rsidP="004B49FF">
            <w:pPr>
              <w:spacing w:line="240" w:lineRule="auto"/>
              <w:rPr>
                <w:ins w:id="1649" w:author="Hannah McSorley" w:date="2020-08-05T02:53:00Z"/>
                <w:rFonts w:asciiTheme="minorHAnsi" w:hAnsiTheme="minorHAnsi" w:cstheme="minorHAnsi"/>
                <w:sz w:val="18"/>
                <w:szCs w:val="18"/>
              </w:rPr>
            </w:pPr>
            <w:ins w:id="1650" w:author="Hannah McSorley" w:date="2020-08-05T02:53:00Z">
              <w:r w:rsidRPr="00A36AD1">
                <w:rPr>
                  <w:rFonts w:asciiTheme="minorHAnsi" w:hAnsiTheme="minorHAnsi" w:cstheme="minorHAnsi"/>
                  <w:sz w:val="18"/>
                  <w:szCs w:val="18"/>
                </w:rPr>
                <w:t>9</w:t>
              </w:r>
            </w:ins>
          </w:p>
        </w:tc>
        <w:tc>
          <w:tcPr>
            <w:tcW w:w="0" w:type="auto"/>
            <w:gridSpan w:val="2"/>
          </w:tcPr>
          <w:p w14:paraId="04192C4F" w14:textId="77777777" w:rsidR="00D3555D" w:rsidRPr="00A36AD1" w:rsidRDefault="005D6F31" w:rsidP="004B49FF">
            <w:pPr>
              <w:spacing w:line="240" w:lineRule="auto"/>
              <w:rPr>
                <w:ins w:id="1651" w:author="Hannah McSorley" w:date="2020-08-05T02:53:00Z"/>
                <w:rFonts w:asciiTheme="minorHAnsi" w:hAnsiTheme="minorHAnsi" w:cstheme="minorHAnsi"/>
                <w:sz w:val="18"/>
                <w:szCs w:val="18"/>
              </w:rPr>
            </w:pPr>
            <w:ins w:id="1652" w:author="Hannah McSorley" w:date="2020-08-05T02:53:00Z">
              <w:r w:rsidRPr="00A36AD1">
                <w:rPr>
                  <w:rFonts w:asciiTheme="minorHAnsi" w:hAnsiTheme="minorHAnsi" w:cstheme="minorHAnsi"/>
                  <w:sz w:val="18"/>
                  <w:szCs w:val="18"/>
                </w:rPr>
                <w:t>11</w:t>
              </w:r>
            </w:ins>
          </w:p>
        </w:tc>
        <w:tc>
          <w:tcPr>
            <w:tcW w:w="0" w:type="auto"/>
            <w:tcBorders>
              <w:right w:val="dashed" w:sz="4" w:space="0" w:color="auto"/>
            </w:tcBorders>
          </w:tcPr>
          <w:p w14:paraId="54C57D8F" w14:textId="77777777" w:rsidR="00D3555D" w:rsidRPr="00A36AD1" w:rsidRDefault="005D6F31" w:rsidP="004B49FF">
            <w:pPr>
              <w:spacing w:line="240" w:lineRule="auto"/>
              <w:rPr>
                <w:ins w:id="1653" w:author="Hannah McSorley" w:date="2020-08-05T02:53:00Z"/>
                <w:rFonts w:asciiTheme="minorHAnsi" w:hAnsiTheme="minorHAnsi" w:cstheme="minorHAnsi"/>
                <w:sz w:val="18"/>
                <w:szCs w:val="18"/>
              </w:rPr>
            </w:pPr>
            <w:ins w:id="1654" w:author="Hannah McSorley" w:date="2020-08-05T02:53:00Z">
              <w:r w:rsidRPr="00A36AD1">
                <w:rPr>
                  <w:rFonts w:asciiTheme="minorHAnsi" w:hAnsiTheme="minorHAnsi" w:cstheme="minorHAnsi"/>
                  <w:sz w:val="18"/>
                  <w:szCs w:val="18"/>
                </w:rPr>
                <w:t>13</w:t>
              </w:r>
            </w:ins>
          </w:p>
        </w:tc>
        <w:tc>
          <w:tcPr>
            <w:tcW w:w="0" w:type="auto"/>
            <w:gridSpan w:val="2"/>
            <w:tcBorders>
              <w:left w:val="dashed" w:sz="4" w:space="0" w:color="auto"/>
            </w:tcBorders>
          </w:tcPr>
          <w:p w14:paraId="376EACE5" w14:textId="77777777" w:rsidR="00D3555D" w:rsidRPr="00A36AD1" w:rsidRDefault="005D6F31" w:rsidP="004B49FF">
            <w:pPr>
              <w:spacing w:line="240" w:lineRule="auto"/>
              <w:rPr>
                <w:ins w:id="1655" w:author="Hannah McSorley" w:date="2020-08-05T02:53:00Z"/>
                <w:rFonts w:asciiTheme="minorHAnsi" w:hAnsiTheme="minorHAnsi" w:cstheme="minorHAnsi"/>
                <w:sz w:val="18"/>
                <w:szCs w:val="18"/>
              </w:rPr>
            </w:pPr>
            <w:ins w:id="1656" w:author="Hannah McSorley" w:date="2020-08-05T02:53:00Z">
              <w:r w:rsidRPr="00A36AD1">
                <w:rPr>
                  <w:rFonts w:asciiTheme="minorHAnsi" w:hAnsiTheme="minorHAnsi" w:cstheme="minorHAnsi"/>
                  <w:sz w:val="18"/>
                  <w:szCs w:val="18"/>
                </w:rPr>
                <w:t>5</w:t>
              </w:r>
            </w:ins>
          </w:p>
        </w:tc>
        <w:tc>
          <w:tcPr>
            <w:tcW w:w="0" w:type="auto"/>
            <w:gridSpan w:val="3"/>
          </w:tcPr>
          <w:p w14:paraId="2BEB8DC8" w14:textId="77777777" w:rsidR="00D3555D" w:rsidRPr="00A36AD1" w:rsidRDefault="005D6F31" w:rsidP="004B49FF">
            <w:pPr>
              <w:spacing w:line="240" w:lineRule="auto"/>
              <w:rPr>
                <w:ins w:id="1657" w:author="Hannah McSorley" w:date="2020-08-05T02:53:00Z"/>
                <w:rFonts w:asciiTheme="minorHAnsi" w:hAnsiTheme="minorHAnsi" w:cstheme="minorHAnsi"/>
                <w:sz w:val="18"/>
                <w:szCs w:val="18"/>
              </w:rPr>
            </w:pPr>
            <w:ins w:id="1658" w:author="Hannah McSorley" w:date="2020-08-05T02:53:00Z">
              <w:r w:rsidRPr="00A36AD1">
                <w:rPr>
                  <w:rFonts w:asciiTheme="minorHAnsi" w:hAnsiTheme="minorHAnsi" w:cstheme="minorHAnsi"/>
                  <w:sz w:val="18"/>
                  <w:szCs w:val="18"/>
                </w:rPr>
                <w:t>6</w:t>
              </w:r>
            </w:ins>
          </w:p>
        </w:tc>
        <w:tc>
          <w:tcPr>
            <w:tcW w:w="0" w:type="auto"/>
          </w:tcPr>
          <w:p w14:paraId="06AAFB2A" w14:textId="77777777" w:rsidR="00D3555D" w:rsidRPr="00A36AD1" w:rsidRDefault="005D6F31" w:rsidP="004B49FF">
            <w:pPr>
              <w:spacing w:line="240" w:lineRule="auto"/>
              <w:rPr>
                <w:ins w:id="1659" w:author="Hannah McSorley" w:date="2020-08-05T02:53:00Z"/>
                <w:rFonts w:asciiTheme="minorHAnsi" w:hAnsiTheme="minorHAnsi" w:cstheme="minorHAnsi"/>
                <w:sz w:val="18"/>
                <w:szCs w:val="18"/>
              </w:rPr>
            </w:pPr>
            <w:ins w:id="1660" w:author="Hannah McSorley" w:date="2020-08-05T02:53:00Z">
              <w:r w:rsidRPr="00A36AD1">
                <w:rPr>
                  <w:rFonts w:asciiTheme="minorHAnsi" w:hAnsiTheme="minorHAnsi" w:cstheme="minorHAnsi"/>
                  <w:sz w:val="18"/>
                  <w:szCs w:val="18"/>
                </w:rPr>
                <w:t>10</w:t>
              </w:r>
            </w:ins>
          </w:p>
        </w:tc>
      </w:tr>
      <w:tr w:rsidR="00A36AD1" w:rsidRPr="00A36AD1" w14:paraId="4A830B95" w14:textId="77777777" w:rsidTr="00A36AD1">
        <w:trPr>
          <w:ins w:id="1661" w:author="Hannah McSorley" w:date="2020-08-05T02:53:00Z"/>
        </w:trPr>
        <w:tc>
          <w:tcPr>
            <w:tcW w:w="0" w:type="auto"/>
            <w:gridSpan w:val="2"/>
            <w:tcBorders>
              <w:bottom w:val="single" w:sz="4" w:space="0" w:color="auto"/>
              <w:right w:val="single" w:sz="4" w:space="0" w:color="auto"/>
            </w:tcBorders>
            <w:shd w:val="clear" w:color="auto" w:fill="F2F2F2" w:themeFill="background1" w:themeFillShade="F2"/>
          </w:tcPr>
          <w:p w14:paraId="00682A6E" w14:textId="77777777" w:rsidR="00D3555D" w:rsidRPr="00A36AD1" w:rsidRDefault="005D6F31" w:rsidP="004B49FF">
            <w:pPr>
              <w:spacing w:line="240" w:lineRule="auto"/>
              <w:rPr>
                <w:ins w:id="1662" w:author="Hannah McSorley" w:date="2020-08-05T02:53:00Z"/>
                <w:rFonts w:asciiTheme="minorHAnsi" w:hAnsiTheme="minorHAnsi" w:cstheme="minorHAnsi"/>
                <w:sz w:val="18"/>
                <w:szCs w:val="18"/>
              </w:rPr>
            </w:pPr>
            <w:ins w:id="1663" w:author="Hannah McSorley" w:date="2020-08-05T02:53:00Z">
              <w:r w:rsidRPr="00A36AD1">
                <w:rPr>
                  <w:rFonts w:asciiTheme="minorHAnsi" w:hAnsiTheme="minorHAnsi" w:cstheme="minorHAnsi"/>
                  <w:sz w:val="18"/>
                  <w:szCs w:val="18"/>
                </w:rPr>
                <w:t>slope, max (degrees)</w:t>
              </w:r>
            </w:ins>
          </w:p>
        </w:tc>
        <w:tc>
          <w:tcPr>
            <w:tcW w:w="959" w:type="dxa"/>
            <w:gridSpan w:val="2"/>
            <w:tcBorders>
              <w:left w:val="single" w:sz="4" w:space="0" w:color="auto"/>
              <w:bottom w:val="single" w:sz="4" w:space="0" w:color="auto"/>
            </w:tcBorders>
            <w:shd w:val="clear" w:color="auto" w:fill="F2F2F2" w:themeFill="background1" w:themeFillShade="F2"/>
          </w:tcPr>
          <w:p w14:paraId="373060E1" w14:textId="77777777" w:rsidR="00D3555D" w:rsidRPr="00A36AD1" w:rsidRDefault="005D6F31" w:rsidP="004B49FF">
            <w:pPr>
              <w:spacing w:line="240" w:lineRule="auto"/>
              <w:rPr>
                <w:ins w:id="1664" w:author="Hannah McSorley" w:date="2020-08-05T02:53:00Z"/>
                <w:rFonts w:asciiTheme="minorHAnsi" w:hAnsiTheme="minorHAnsi" w:cstheme="minorHAnsi"/>
                <w:sz w:val="18"/>
                <w:szCs w:val="18"/>
              </w:rPr>
            </w:pPr>
            <w:ins w:id="1665" w:author="Hannah McSorley" w:date="2020-08-05T02:53:00Z">
              <w:r w:rsidRPr="00A36AD1">
                <w:rPr>
                  <w:rFonts w:asciiTheme="minorHAnsi" w:hAnsiTheme="minorHAnsi" w:cstheme="minorHAnsi"/>
                  <w:sz w:val="18"/>
                  <w:szCs w:val="18"/>
                </w:rPr>
                <w:t>44</w:t>
              </w:r>
            </w:ins>
          </w:p>
        </w:tc>
        <w:tc>
          <w:tcPr>
            <w:tcW w:w="959" w:type="dxa"/>
            <w:gridSpan w:val="2"/>
            <w:tcBorders>
              <w:bottom w:val="single" w:sz="4" w:space="0" w:color="auto"/>
            </w:tcBorders>
            <w:shd w:val="clear" w:color="auto" w:fill="F2F2F2" w:themeFill="background1" w:themeFillShade="F2"/>
          </w:tcPr>
          <w:p w14:paraId="560163F1" w14:textId="77777777" w:rsidR="00D3555D" w:rsidRPr="00A36AD1" w:rsidRDefault="005D6F31" w:rsidP="004B49FF">
            <w:pPr>
              <w:spacing w:line="240" w:lineRule="auto"/>
              <w:rPr>
                <w:ins w:id="1666" w:author="Hannah McSorley" w:date="2020-08-05T02:53:00Z"/>
                <w:rFonts w:asciiTheme="minorHAnsi" w:hAnsiTheme="minorHAnsi" w:cstheme="minorHAnsi"/>
                <w:sz w:val="18"/>
                <w:szCs w:val="18"/>
              </w:rPr>
            </w:pPr>
            <w:ins w:id="1667" w:author="Hannah McSorley" w:date="2020-08-05T02:53:00Z">
              <w:r w:rsidRPr="00A36AD1">
                <w:rPr>
                  <w:rFonts w:asciiTheme="minorHAnsi" w:hAnsiTheme="minorHAnsi" w:cstheme="minorHAnsi"/>
                  <w:sz w:val="18"/>
                  <w:szCs w:val="18"/>
                </w:rPr>
                <w:t>38</w:t>
              </w:r>
            </w:ins>
          </w:p>
        </w:tc>
        <w:tc>
          <w:tcPr>
            <w:tcW w:w="0" w:type="auto"/>
            <w:gridSpan w:val="2"/>
            <w:tcBorders>
              <w:bottom w:val="single" w:sz="4" w:space="0" w:color="auto"/>
            </w:tcBorders>
            <w:shd w:val="clear" w:color="auto" w:fill="F2F2F2" w:themeFill="background1" w:themeFillShade="F2"/>
          </w:tcPr>
          <w:p w14:paraId="0E63F25D" w14:textId="77777777" w:rsidR="00D3555D" w:rsidRPr="00A36AD1" w:rsidRDefault="005D6F31" w:rsidP="004B49FF">
            <w:pPr>
              <w:spacing w:line="240" w:lineRule="auto"/>
              <w:rPr>
                <w:ins w:id="1668" w:author="Hannah McSorley" w:date="2020-08-05T02:53:00Z"/>
                <w:rFonts w:asciiTheme="minorHAnsi" w:hAnsiTheme="minorHAnsi" w:cstheme="minorHAnsi"/>
                <w:sz w:val="18"/>
                <w:szCs w:val="18"/>
              </w:rPr>
            </w:pPr>
            <w:ins w:id="1669" w:author="Hannah McSorley" w:date="2020-08-05T02:53:00Z">
              <w:r w:rsidRPr="00A36AD1">
                <w:rPr>
                  <w:rFonts w:asciiTheme="minorHAnsi" w:hAnsiTheme="minorHAnsi" w:cstheme="minorHAnsi"/>
                  <w:sz w:val="18"/>
                  <w:szCs w:val="18"/>
                </w:rPr>
                <w:t>50</w:t>
              </w:r>
            </w:ins>
          </w:p>
        </w:tc>
        <w:tc>
          <w:tcPr>
            <w:tcW w:w="0" w:type="auto"/>
            <w:gridSpan w:val="2"/>
            <w:tcBorders>
              <w:bottom w:val="single" w:sz="4" w:space="0" w:color="auto"/>
            </w:tcBorders>
            <w:shd w:val="clear" w:color="auto" w:fill="F2F2F2" w:themeFill="background1" w:themeFillShade="F2"/>
          </w:tcPr>
          <w:p w14:paraId="2B559D26" w14:textId="77777777" w:rsidR="00D3555D" w:rsidRPr="00A36AD1" w:rsidRDefault="005D6F31" w:rsidP="004B49FF">
            <w:pPr>
              <w:spacing w:line="240" w:lineRule="auto"/>
              <w:rPr>
                <w:ins w:id="1670" w:author="Hannah McSorley" w:date="2020-08-05T02:53:00Z"/>
                <w:rFonts w:asciiTheme="minorHAnsi" w:hAnsiTheme="minorHAnsi" w:cstheme="minorHAnsi"/>
                <w:sz w:val="18"/>
                <w:szCs w:val="18"/>
              </w:rPr>
            </w:pPr>
            <w:ins w:id="1671" w:author="Hannah McSorley" w:date="2020-08-05T02:53:00Z">
              <w:r w:rsidRPr="00A36AD1">
                <w:rPr>
                  <w:rFonts w:asciiTheme="minorHAnsi" w:hAnsiTheme="minorHAnsi" w:cstheme="minorHAnsi"/>
                  <w:sz w:val="18"/>
                  <w:szCs w:val="18"/>
                </w:rPr>
                <w:t>40</w:t>
              </w:r>
            </w:ins>
          </w:p>
        </w:tc>
        <w:tc>
          <w:tcPr>
            <w:tcW w:w="0" w:type="auto"/>
            <w:gridSpan w:val="2"/>
            <w:tcBorders>
              <w:bottom w:val="single" w:sz="4" w:space="0" w:color="auto"/>
            </w:tcBorders>
            <w:shd w:val="clear" w:color="auto" w:fill="F2F2F2" w:themeFill="background1" w:themeFillShade="F2"/>
          </w:tcPr>
          <w:p w14:paraId="0E7A7999" w14:textId="77777777" w:rsidR="00D3555D" w:rsidRPr="00A36AD1" w:rsidRDefault="005D6F31" w:rsidP="004B49FF">
            <w:pPr>
              <w:spacing w:line="240" w:lineRule="auto"/>
              <w:rPr>
                <w:ins w:id="1672" w:author="Hannah McSorley" w:date="2020-08-05T02:53:00Z"/>
                <w:rFonts w:asciiTheme="minorHAnsi" w:hAnsiTheme="minorHAnsi" w:cstheme="minorHAnsi"/>
                <w:sz w:val="18"/>
                <w:szCs w:val="18"/>
              </w:rPr>
            </w:pPr>
            <w:ins w:id="1673" w:author="Hannah McSorley" w:date="2020-08-05T02:53:00Z">
              <w:r w:rsidRPr="00A36AD1">
                <w:rPr>
                  <w:rFonts w:asciiTheme="minorHAnsi" w:hAnsiTheme="minorHAnsi" w:cstheme="minorHAnsi"/>
                  <w:sz w:val="18"/>
                  <w:szCs w:val="18"/>
                </w:rPr>
                <w:t>56</w:t>
              </w:r>
            </w:ins>
          </w:p>
        </w:tc>
        <w:tc>
          <w:tcPr>
            <w:tcW w:w="0" w:type="auto"/>
            <w:gridSpan w:val="2"/>
            <w:tcBorders>
              <w:bottom w:val="single" w:sz="4" w:space="0" w:color="auto"/>
              <w:right w:val="dashed" w:sz="4" w:space="0" w:color="auto"/>
            </w:tcBorders>
            <w:shd w:val="clear" w:color="auto" w:fill="F2F2F2" w:themeFill="background1" w:themeFillShade="F2"/>
          </w:tcPr>
          <w:p w14:paraId="0B979E4E" w14:textId="77777777" w:rsidR="00D3555D" w:rsidRPr="00A36AD1" w:rsidRDefault="005D6F31" w:rsidP="004B49FF">
            <w:pPr>
              <w:spacing w:line="240" w:lineRule="auto"/>
              <w:rPr>
                <w:ins w:id="1674" w:author="Hannah McSorley" w:date="2020-08-05T02:53:00Z"/>
                <w:rFonts w:asciiTheme="minorHAnsi" w:hAnsiTheme="minorHAnsi" w:cstheme="minorHAnsi"/>
                <w:sz w:val="18"/>
                <w:szCs w:val="18"/>
              </w:rPr>
            </w:pPr>
            <w:ins w:id="1675" w:author="Hannah McSorley" w:date="2020-08-05T02:53:00Z">
              <w:r w:rsidRPr="00A36AD1">
                <w:rPr>
                  <w:rFonts w:asciiTheme="minorHAnsi" w:hAnsiTheme="minorHAnsi" w:cstheme="minorHAnsi"/>
                  <w:sz w:val="18"/>
                  <w:szCs w:val="18"/>
                </w:rPr>
                <w:t>61</w:t>
              </w:r>
            </w:ins>
          </w:p>
        </w:tc>
        <w:tc>
          <w:tcPr>
            <w:tcW w:w="0" w:type="auto"/>
            <w:gridSpan w:val="2"/>
            <w:tcBorders>
              <w:left w:val="dashed" w:sz="4" w:space="0" w:color="auto"/>
              <w:bottom w:val="single" w:sz="4" w:space="0" w:color="auto"/>
            </w:tcBorders>
            <w:shd w:val="clear" w:color="auto" w:fill="F2F2F2" w:themeFill="background1" w:themeFillShade="F2"/>
          </w:tcPr>
          <w:p w14:paraId="52A0C0E5" w14:textId="77777777" w:rsidR="00D3555D" w:rsidRPr="00A36AD1" w:rsidRDefault="005D6F31" w:rsidP="004B49FF">
            <w:pPr>
              <w:spacing w:line="240" w:lineRule="auto"/>
              <w:rPr>
                <w:ins w:id="1676" w:author="Hannah McSorley" w:date="2020-08-05T02:53:00Z"/>
                <w:rFonts w:asciiTheme="minorHAnsi" w:hAnsiTheme="minorHAnsi" w:cstheme="minorHAnsi"/>
                <w:sz w:val="18"/>
                <w:szCs w:val="18"/>
              </w:rPr>
            </w:pPr>
            <w:ins w:id="1677" w:author="Hannah McSorley" w:date="2020-08-05T02:53:00Z">
              <w:r w:rsidRPr="00A36AD1">
                <w:rPr>
                  <w:rFonts w:asciiTheme="minorHAnsi" w:hAnsiTheme="minorHAnsi" w:cstheme="minorHAnsi"/>
                  <w:sz w:val="18"/>
                  <w:szCs w:val="18"/>
                </w:rPr>
                <w:t>42</w:t>
              </w:r>
            </w:ins>
          </w:p>
        </w:tc>
        <w:tc>
          <w:tcPr>
            <w:tcW w:w="0" w:type="auto"/>
            <w:gridSpan w:val="2"/>
            <w:tcBorders>
              <w:bottom w:val="single" w:sz="4" w:space="0" w:color="auto"/>
            </w:tcBorders>
            <w:shd w:val="clear" w:color="auto" w:fill="F2F2F2" w:themeFill="background1" w:themeFillShade="F2"/>
          </w:tcPr>
          <w:p w14:paraId="7C14F19F" w14:textId="77777777" w:rsidR="00D3555D" w:rsidRPr="00A36AD1" w:rsidRDefault="005D6F31" w:rsidP="004B49FF">
            <w:pPr>
              <w:spacing w:line="240" w:lineRule="auto"/>
              <w:rPr>
                <w:ins w:id="1678" w:author="Hannah McSorley" w:date="2020-08-05T02:53:00Z"/>
                <w:rFonts w:asciiTheme="minorHAnsi" w:hAnsiTheme="minorHAnsi" w:cstheme="minorHAnsi"/>
                <w:sz w:val="18"/>
                <w:szCs w:val="18"/>
              </w:rPr>
            </w:pPr>
            <w:ins w:id="1679" w:author="Hannah McSorley" w:date="2020-08-05T02:53:00Z">
              <w:r w:rsidRPr="00A36AD1">
                <w:rPr>
                  <w:rFonts w:asciiTheme="minorHAnsi" w:hAnsiTheme="minorHAnsi" w:cstheme="minorHAnsi"/>
                  <w:sz w:val="18"/>
                  <w:szCs w:val="18"/>
                </w:rPr>
                <w:t>48</w:t>
              </w:r>
            </w:ins>
          </w:p>
        </w:tc>
        <w:tc>
          <w:tcPr>
            <w:tcW w:w="0" w:type="auto"/>
            <w:tcBorders>
              <w:bottom w:val="single" w:sz="4" w:space="0" w:color="auto"/>
              <w:right w:val="dashed" w:sz="4" w:space="0" w:color="auto"/>
            </w:tcBorders>
            <w:shd w:val="clear" w:color="auto" w:fill="F2F2F2" w:themeFill="background1" w:themeFillShade="F2"/>
          </w:tcPr>
          <w:p w14:paraId="4A865832" w14:textId="77777777" w:rsidR="00D3555D" w:rsidRPr="00A36AD1" w:rsidRDefault="005D6F31" w:rsidP="004B49FF">
            <w:pPr>
              <w:spacing w:line="240" w:lineRule="auto"/>
              <w:rPr>
                <w:ins w:id="1680" w:author="Hannah McSorley" w:date="2020-08-05T02:53:00Z"/>
                <w:rFonts w:asciiTheme="minorHAnsi" w:hAnsiTheme="minorHAnsi" w:cstheme="minorHAnsi"/>
                <w:sz w:val="18"/>
                <w:szCs w:val="18"/>
              </w:rPr>
            </w:pPr>
            <w:ins w:id="1681" w:author="Hannah McSorley" w:date="2020-08-05T02:53:00Z">
              <w:r w:rsidRPr="00A36AD1">
                <w:rPr>
                  <w:rFonts w:asciiTheme="minorHAnsi" w:hAnsiTheme="minorHAnsi" w:cstheme="minorHAnsi"/>
                  <w:sz w:val="18"/>
                  <w:szCs w:val="18"/>
                </w:rPr>
                <w:t>49</w:t>
              </w:r>
            </w:ins>
          </w:p>
        </w:tc>
        <w:tc>
          <w:tcPr>
            <w:tcW w:w="0" w:type="auto"/>
            <w:gridSpan w:val="2"/>
            <w:tcBorders>
              <w:left w:val="dashed" w:sz="4" w:space="0" w:color="auto"/>
              <w:bottom w:val="single" w:sz="4" w:space="0" w:color="auto"/>
            </w:tcBorders>
            <w:shd w:val="clear" w:color="auto" w:fill="F2F2F2" w:themeFill="background1" w:themeFillShade="F2"/>
          </w:tcPr>
          <w:p w14:paraId="1EF264B0" w14:textId="77777777" w:rsidR="00D3555D" w:rsidRPr="00A36AD1" w:rsidRDefault="005D6F31" w:rsidP="004B49FF">
            <w:pPr>
              <w:spacing w:line="240" w:lineRule="auto"/>
              <w:rPr>
                <w:ins w:id="1682" w:author="Hannah McSorley" w:date="2020-08-05T02:53:00Z"/>
                <w:rFonts w:asciiTheme="minorHAnsi" w:hAnsiTheme="minorHAnsi" w:cstheme="minorHAnsi"/>
                <w:sz w:val="18"/>
                <w:szCs w:val="18"/>
              </w:rPr>
            </w:pPr>
            <w:ins w:id="1683" w:author="Hannah McSorley" w:date="2020-08-05T02:53:00Z">
              <w:r w:rsidRPr="00A36AD1">
                <w:rPr>
                  <w:rFonts w:asciiTheme="minorHAnsi" w:hAnsiTheme="minorHAnsi" w:cstheme="minorHAnsi"/>
                  <w:sz w:val="18"/>
                  <w:szCs w:val="18"/>
                </w:rPr>
                <w:t>21</w:t>
              </w:r>
            </w:ins>
          </w:p>
        </w:tc>
        <w:tc>
          <w:tcPr>
            <w:tcW w:w="0" w:type="auto"/>
            <w:gridSpan w:val="3"/>
            <w:tcBorders>
              <w:bottom w:val="single" w:sz="4" w:space="0" w:color="auto"/>
            </w:tcBorders>
            <w:shd w:val="clear" w:color="auto" w:fill="F2F2F2" w:themeFill="background1" w:themeFillShade="F2"/>
          </w:tcPr>
          <w:p w14:paraId="540D6457" w14:textId="77777777" w:rsidR="00D3555D" w:rsidRPr="00A36AD1" w:rsidRDefault="005D6F31" w:rsidP="004B49FF">
            <w:pPr>
              <w:spacing w:line="240" w:lineRule="auto"/>
              <w:rPr>
                <w:ins w:id="1684" w:author="Hannah McSorley" w:date="2020-08-05T02:53:00Z"/>
                <w:rFonts w:asciiTheme="minorHAnsi" w:hAnsiTheme="minorHAnsi" w:cstheme="minorHAnsi"/>
                <w:sz w:val="18"/>
                <w:szCs w:val="18"/>
              </w:rPr>
            </w:pPr>
            <w:ins w:id="1685" w:author="Hannah McSorley" w:date="2020-08-05T02:53:00Z">
              <w:r w:rsidRPr="00A36AD1">
                <w:rPr>
                  <w:rFonts w:asciiTheme="minorHAnsi" w:hAnsiTheme="minorHAnsi" w:cstheme="minorHAnsi"/>
                  <w:sz w:val="18"/>
                  <w:szCs w:val="18"/>
                </w:rPr>
                <w:t>29</w:t>
              </w:r>
            </w:ins>
          </w:p>
        </w:tc>
        <w:tc>
          <w:tcPr>
            <w:tcW w:w="0" w:type="auto"/>
            <w:tcBorders>
              <w:bottom w:val="single" w:sz="4" w:space="0" w:color="auto"/>
            </w:tcBorders>
            <w:shd w:val="clear" w:color="auto" w:fill="F2F2F2" w:themeFill="background1" w:themeFillShade="F2"/>
          </w:tcPr>
          <w:p w14:paraId="20CF447C" w14:textId="77777777" w:rsidR="00D3555D" w:rsidRPr="00A36AD1" w:rsidRDefault="005D6F31" w:rsidP="004B49FF">
            <w:pPr>
              <w:spacing w:line="240" w:lineRule="auto"/>
              <w:rPr>
                <w:ins w:id="1686" w:author="Hannah McSorley" w:date="2020-08-05T02:53:00Z"/>
                <w:rFonts w:asciiTheme="minorHAnsi" w:hAnsiTheme="minorHAnsi" w:cstheme="minorHAnsi"/>
                <w:sz w:val="18"/>
                <w:szCs w:val="18"/>
              </w:rPr>
            </w:pPr>
            <w:commentRangeStart w:id="1687"/>
            <w:ins w:id="1688" w:author="Hannah McSorley" w:date="2020-08-05T02:53:00Z">
              <w:r w:rsidRPr="00A36AD1">
                <w:rPr>
                  <w:rFonts w:asciiTheme="minorHAnsi" w:hAnsiTheme="minorHAnsi" w:cstheme="minorHAnsi"/>
                  <w:sz w:val="18"/>
                  <w:szCs w:val="18"/>
                </w:rPr>
                <w:t>61</w:t>
              </w:r>
            </w:ins>
            <w:commentRangeEnd w:id="1687"/>
            <w:r w:rsidR="00E00EE6">
              <w:rPr>
                <w:rStyle w:val="CommentReference"/>
              </w:rPr>
              <w:commentReference w:id="1687"/>
            </w:r>
          </w:p>
        </w:tc>
      </w:tr>
    </w:tbl>
    <w:p w14:paraId="2060385C" w14:textId="77777777" w:rsidR="004B49FF" w:rsidRDefault="004B49FF">
      <w:pPr>
        <w:rPr>
          <w:ins w:id="1689" w:author="Hannah McSorley" w:date="2020-08-05T02:53:00Z"/>
        </w:rPr>
        <w:sectPr w:rsidR="004B49FF" w:rsidSect="0030368D">
          <w:pgSz w:w="15840" w:h="12240" w:orient="landscape" w:code="1"/>
          <w:pgMar w:top="1440" w:right="1440" w:bottom="1440" w:left="1440" w:header="706" w:footer="706" w:gutter="0"/>
          <w:cols w:space="708"/>
          <w:docGrid w:linePitch="326"/>
        </w:sectPr>
      </w:pPr>
    </w:p>
    <w:p w14:paraId="265EE41C" w14:textId="77777777" w:rsidR="004B49FF" w:rsidRDefault="004B49FF" w:rsidP="004B49FF">
      <w:pPr>
        <w:rPr>
          <w:ins w:id="1690" w:author="Hannah McSorley" w:date="2020-08-05T02:53:00Z"/>
        </w:rPr>
      </w:pPr>
      <w:ins w:id="1691" w:author="Hannah McSorley" w:date="2020-08-05T02:53:00Z">
        <w:r>
          <w:lastRenderedPageBreak/>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2).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 the Leech Tunnel </w:t>
        </w:r>
        <w:commentRangeStart w:id="1692"/>
        <w:r>
          <w:t>basin</w:t>
        </w:r>
      </w:ins>
      <w:commentRangeEnd w:id="1692"/>
      <w:r w:rsidR="00E00EE6">
        <w:rPr>
          <w:rStyle w:val="CommentReference"/>
        </w:rPr>
        <w:commentReference w:id="1692"/>
      </w:r>
      <w:ins w:id="1693" w:author="Hannah McSorley" w:date="2020-08-05T02:53:00Z">
        <w:r>
          <w:t>.</w:t>
        </w:r>
      </w:ins>
    </w:p>
    <w:p w14:paraId="2161D2FA" w14:textId="77777777" w:rsidR="004B49FF" w:rsidRDefault="004B49FF">
      <w:pPr>
        <w:rPr>
          <w:ins w:id="1694" w:author="Hannah McSorley" w:date="2020-08-05T02:53:00Z"/>
        </w:rPr>
      </w:pPr>
    </w:p>
    <w:p w14:paraId="40E77B44" w14:textId="77777777" w:rsidR="00D3555D" w:rsidRDefault="005D6F31">
      <w:pPr>
        <w:pStyle w:val="Heading3"/>
        <w:rPr>
          <w:ins w:id="1695" w:author="Hannah McSorley" w:date="2020-08-05T02:53:00Z"/>
        </w:rPr>
      </w:pPr>
      <w:bookmarkStart w:id="1696" w:name="sampling-methods"/>
      <w:bookmarkStart w:id="1697" w:name="_Toc47488283"/>
      <w:ins w:id="1698" w:author="Hannah McSorley" w:date="2020-08-05T02:53:00Z">
        <w:r>
          <w:t>Sampling methods</w:t>
        </w:r>
        <w:bookmarkEnd w:id="1696"/>
        <w:bookmarkEnd w:id="1697"/>
      </w:ins>
    </w:p>
    <w:p w14:paraId="0B70AD42" w14:textId="2D4B6172" w:rsidR="00D3555D" w:rsidRDefault="005D6F31">
      <w:pPr>
        <w:pStyle w:val="Heading4"/>
        <w:rPr>
          <w:ins w:id="1699" w:author="Hannah McSorley" w:date="2020-08-05T02:53:00Z"/>
        </w:rPr>
      </w:pPr>
      <w:bookmarkStart w:id="1700" w:name="synoptic-sampling"/>
      <w:bookmarkStart w:id="1701" w:name="_Toc47488284"/>
      <w:r>
        <w:t>Synoptic sampling</w:t>
      </w:r>
      <w:bookmarkEnd w:id="1700"/>
      <w:bookmarkEnd w:id="1701"/>
      <w:del w:id="1702" w:author="Hannah McSorley" w:date="2020-08-05T02:53:00Z">
        <w:r w:rsidR="006D238B">
          <w:delText xml:space="preserve"> </w:delText>
        </w:r>
        <w:r w:rsidR="00B75630">
          <w:delText>was generally</w:delText>
        </w:r>
      </w:del>
    </w:p>
    <w:p w14:paraId="7CB37060" w14:textId="088D2797" w:rsidR="00D3555D" w:rsidRDefault="005D6F31">
      <w:ins w:id="1703" w:author="Hannah McSorley" w:date="2020-08-05T02:53:00Z">
        <w:r>
          <w:t>Synoptic sampling of the twelve sites was</w:t>
        </w:r>
      </w:ins>
      <w:r>
        <w:t xml:space="preserve"> </w:t>
      </w:r>
      <w:ins w:id="1704" w:author="Bill Floyd" w:date="2020-08-05T11:31:00Z">
        <w:r w:rsidR="00E00EE6">
          <w:t xml:space="preserve">generally </w:t>
        </w:r>
      </w:ins>
      <w:r>
        <w:t xml:space="preserve">completed over a </w:t>
      </w:r>
      <w:del w:id="1705" w:author="Hannah McSorley" w:date="2020-08-05T02:53:00Z">
        <w:r w:rsidR="00B75630">
          <w:delText xml:space="preserve">1 </w:delText>
        </w:r>
      </w:del>
      <w:ins w:id="1706" w:author="Hannah McSorley" w:date="2020-08-05T02:53:00Z">
        <w:r>
          <w:t>one- to two-</w:t>
        </w:r>
      </w:ins>
      <w:r>
        <w:t>day period</w:t>
      </w:r>
      <w:ins w:id="1707" w:author="Bill Floyd" w:date="2020-08-05T11:32:00Z">
        <w:r w:rsidR="00E00EE6">
          <w:t xml:space="preserve"> every two to four weeks from Oct 2018 to February 2020</w:t>
        </w:r>
      </w:ins>
      <w:r>
        <w:t>. Surface water was collected</w:t>
      </w:r>
      <w:ins w:id="1708" w:author="Hannah McSorley" w:date="2020-08-05T02:53:00Z">
        <w:r>
          <w:t xml:space="preserve"> manually</w:t>
        </w:r>
      </w:ins>
      <w:r>
        <w:t xml:space="preserve"> in triple-rinsed acid-washed 250 mL high-density polyethylene (HDPE) wide-mouth amber bottles. Samples were capped with minimal head-space and transported in coolers with ice to the lab for analysis of dissolved organic carbon (DOC) concentrations and spectroscopic absorbance</w:t>
      </w:r>
      <w:del w:id="1709" w:author="Hannah McSorley" w:date="2020-08-05T02:53:00Z">
        <w:r w:rsidR="006D238B">
          <w:delText xml:space="preserve"> (an indicator of NOM </w:delText>
        </w:r>
        <w:commentRangeStart w:id="1710"/>
        <w:r w:rsidR="006D238B">
          <w:delText>character</w:delText>
        </w:r>
        <w:commentRangeEnd w:id="1710"/>
        <w:r w:rsidR="00B75630">
          <w:rPr>
            <w:rStyle w:val="CommentReference"/>
          </w:rPr>
          <w:commentReference w:id="1710"/>
        </w:r>
        <w:r w:rsidR="006D238B">
          <w:delText>).</w:delText>
        </w:r>
      </w:del>
      <w:ins w:id="1711" w:author="Hannah McSorley" w:date="2020-08-05T02:53:00Z">
        <w:r>
          <w:t xml:space="preserve">. </w:t>
        </w:r>
        <w:del w:id="1712" w:author="Bill Floyd" w:date="2020-08-05T11:32:00Z">
          <w:r w:rsidDel="00E00EE6">
            <w:delText>Synoptic samples were collected every two to four weeks from October 2018 to February 2020.</w:delText>
          </w:r>
        </w:del>
      </w:ins>
    </w:p>
    <w:p w14:paraId="0AEB03F2" w14:textId="77777777" w:rsidR="00D3555D" w:rsidRDefault="005D6F31">
      <w:r>
        <w:t> </w:t>
      </w:r>
    </w:p>
    <w:p w14:paraId="75031222" w14:textId="5F603051" w:rsidR="00D3555D" w:rsidRDefault="005D6F31">
      <w:r>
        <w:t xml:space="preserve">Samples were collected (via wading) from within 2 meters of the same location at each sampling site, at the safest proximity to channel center, from approximately 10 cm below water </w:t>
      </w:r>
      <w:commentRangeStart w:id="1713"/>
      <w:r>
        <w:t>surface</w:t>
      </w:r>
      <w:commentRangeEnd w:id="1713"/>
      <w:r w:rsidR="0014263E">
        <w:rPr>
          <w:rStyle w:val="CommentReference"/>
        </w:rPr>
        <w:commentReference w:id="1713"/>
      </w:r>
      <w:r>
        <w:t xml:space="preserve">. All samples were refrigerated while they were held between collection and analysis. </w:t>
      </w:r>
      <w:r>
        <w:rPr>
          <w:rPrChange w:id="1714" w:author="Hannah McSorley" w:date="2020-08-05T02:53:00Z">
            <w:rPr>
              <w:highlight w:val="cyan"/>
            </w:rPr>
          </w:rPrChange>
        </w:rPr>
        <w:t xml:space="preserve">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w:t>
      </w:r>
      <w:r>
        <w:rPr>
          <w:rPrChange w:id="1715" w:author="Hannah McSorley" w:date="2020-08-05T02:53:00Z">
            <w:rPr>
              <w:highlight w:val="cyan"/>
            </w:rPr>
          </w:rPrChange>
        </w:rPr>
        <w:lastRenderedPageBreak/>
        <w:t xml:space="preserve">NOM spectroscopy were not acidified, they were confirmed to have zero turbidity </w:t>
      </w:r>
      <w:ins w:id="1716" w:author="Hannah McSorley" w:date="2020-08-05T02:53:00Z">
        <w:r>
          <w:t xml:space="preserve">(measured as FTU with spectrophotometer) </w:t>
        </w:r>
      </w:ins>
      <w:r>
        <w:rPr>
          <w:rPrChange w:id="1717" w:author="Hannah McSorley" w:date="2020-08-05T02:53:00Z">
            <w:rPr>
              <w:highlight w:val="cyan"/>
            </w:rPr>
          </w:rPrChange>
        </w:rPr>
        <w:t xml:space="preserve">and measured </w:t>
      </w:r>
      <w:commentRangeStart w:id="1718"/>
      <w:commentRangeStart w:id="1719"/>
      <w:r>
        <w:rPr>
          <w:rPrChange w:id="1720" w:author="Hannah McSorley" w:date="2020-08-05T02:53:00Z">
            <w:rPr>
              <w:highlight w:val="cyan"/>
            </w:rPr>
          </w:rPrChange>
        </w:rPr>
        <w:t>unfiltered</w:t>
      </w:r>
      <w:commentRangeEnd w:id="1718"/>
      <w:del w:id="1721" w:author="Hannah McSorley" w:date="2020-08-05T02:53:00Z">
        <w:r w:rsidR="00EE02AA">
          <w:rPr>
            <w:rStyle w:val="CommentReference"/>
          </w:rPr>
          <w:commentReference w:id="1718"/>
        </w:r>
        <w:commentRangeEnd w:id="1719"/>
        <w:r w:rsidR="00B75630">
          <w:rPr>
            <w:rStyle w:val="CommentReference"/>
          </w:rPr>
          <w:commentReference w:id="1719"/>
        </w:r>
        <w:r w:rsidR="006D238B">
          <w:delText>.</w:delText>
        </w:r>
      </w:del>
      <w:ins w:id="1722" w:author="Hannah McSorley" w:date="2020-08-05T02:53:00Z">
        <w:r>
          <w:t xml:space="preserve"> with a </w:t>
        </w:r>
        <w:proofErr w:type="spellStart"/>
        <w:proofErr w:type="gramStart"/>
        <w:r>
          <w:t>spectro</w:t>
        </w:r>
        <w:proofErr w:type="spellEnd"/>
        <w:r>
          <w:t>::</w:t>
        </w:r>
        <w:proofErr w:type="spellStart"/>
        <w:proofErr w:type="gramEnd"/>
        <w:r>
          <w:t>lyser</w:t>
        </w:r>
        <w:proofErr w:type="spellEnd"/>
        <w:r>
          <w:t xml:space="preserve"> (details follow).</w:t>
        </w:r>
      </w:ins>
    </w:p>
    <w:p w14:paraId="11DB9D89" w14:textId="77777777" w:rsidR="00D3555D" w:rsidRDefault="005D6F31">
      <w:r>
        <w:t> </w:t>
      </w:r>
    </w:p>
    <w:p w14:paraId="31375BED" w14:textId="77777777" w:rsidR="00D3555D" w:rsidRDefault="005D6F31">
      <w:pPr>
        <w:pStyle w:val="Heading4"/>
        <w:pPrChange w:id="1723" w:author="Hannah McSorley" w:date="2020-08-05T02:53:00Z">
          <w:pPr>
            <w:pStyle w:val="Heading5"/>
          </w:pPr>
        </w:pPrChange>
      </w:pPr>
      <w:bookmarkStart w:id="1724" w:name="monitoring-sampling-stations"/>
      <w:bookmarkStart w:id="1725" w:name="_Toc47488285"/>
      <w:r>
        <w:t>Monitoring &amp; sampling stations</w:t>
      </w:r>
      <w:bookmarkEnd w:id="1724"/>
      <w:bookmarkEnd w:id="1725"/>
    </w:p>
    <w:p w14:paraId="33CE4DB1" w14:textId="08424EEB" w:rsidR="00D3555D" w:rsidRDefault="005D6F31">
      <w:r>
        <w:t xml:space="preserve">Six of the sampling sites in the </w:t>
      </w:r>
      <w:del w:id="1726" w:author="Hannah McSorley" w:date="2020-08-05T02:53:00Z">
        <w:r w:rsidR="006D238B">
          <w:delText>LWSA</w:delText>
        </w:r>
      </w:del>
      <w:ins w:id="1727" w:author="Hannah McSorley" w:date="2020-08-05T02:53:00Z">
        <w:r>
          <w:t>Leech WSA</w:t>
        </w:r>
      </w:ins>
      <w:r>
        <w:t xml:space="preserve"> were selected for more intensive monitoring (numbered sites in Figure 2). These sites represent the drainage area upstream of the Leech River Tunnel and five sub-basins nested within the Leech Tunnel catchment. Site 6 included the drainage area for the entire </w:t>
      </w:r>
      <w:del w:id="1728" w:author="Hannah McSorley" w:date="2020-08-05T02:53:00Z">
        <w:r w:rsidR="006D238B">
          <w:delText>LWSA</w:delText>
        </w:r>
      </w:del>
      <w:ins w:id="1729" w:author="Hannah McSorley" w:date="2020-08-05T02:53:00Z">
        <w:r>
          <w:t>Leech WSA</w:t>
        </w:r>
      </w:ins>
      <w:r>
        <w:t xml:space="preserve">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w:t>
      </w:r>
      <w:ins w:id="1730" w:author="Hannah McSorley" w:date="2020-08-05T02:53:00Z">
        <w:r>
          <w:t xml:space="preserve">Vertical Racks to measure </w:t>
        </w:r>
      </w:ins>
      <w:r>
        <w:t xml:space="preserve">river stage, </w:t>
      </w:r>
      <w:ins w:id="1731" w:author="Hannah McSorley" w:date="2020-08-05T02:53:00Z">
        <w:r>
          <w:t xml:space="preserve">air and water </w:t>
        </w:r>
      </w:ins>
      <w:r>
        <w:t xml:space="preserve">temperatures, and </w:t>
      </w:r>
      <w:ins w:id="1732" w:author="Hannah McSorley" w:date="2020-08-05T02:53:00Z">
        <w:r>
          <w:t xml:space="preserve">collect surface water samples with </w:t>
        </w:r>
      </w:ins>
      <w:r>
        <w:t xml:space="preserve">passive siphon </w:t>
      </w:r>
      <w:del w:id="1733" w:author="Hannah McSorley" w:date="2020-08-05T02:53:00Z">
        <w:r w:rsidR="006D238B">
          <w:delText>sampling schemes.</w:delText>
        </w:r>
        <w:r w:rsidR="00B75630">
          <w:delText xml:space="preserve"> A number of factors went in to selection</w:delText>
        </w:r>
      </w:del>
      <w:ins w:id="1734" w:author="Hannah McSorley" w:date="2020-08-05T02:53:00Z">
        <w:r>
          <w:t>samplers. Monitoring</w:t>
        </w:r>
      </w:ins>
      <w:r>
        <w:t xml:space="preserve"> sites</w:t>
      </w:r>
      <w:del w:id="1735" w:author="Hannah McSorley" w:date="2020-08-05T02:53:00Z">
        <w:r w:rsidR="00B75630">
          <w:delText>, including</w:delText>
        </w:r>
      </w:del>
      <w:ins w:id="1736" w:author="Hannah McSorley" w:date="2020-08-05T02:53:00Z">
        <w:r>
          <w:t xml:space="preserve"> were selected based on year-round</w:t>
        </w:r>
      </w:ins>
      <w:r>
        <w:t xml:space="preserve"> access, suitability for installing </w:t>
      </w:r>
      <w:ins w:id="1737" w:author="Hannah McSorley" w:date="2020-08-05T02:53:00Z">
        <w:r>
          <w:t xml:space="preserve">Vertical </w:t>
        </w:r>
        <w:commentRangeStart w:id="1738"/>
        <w:r>
          <w:t>Rack</w:t>
        </w:r>
      </w:ins>
      <w:commentRangeEnd w:id="1738"/>
      <w:r w:rsidR="0014263E">
        <w:rPr>
          <w:rStyle w:val="CommentReference"/>
        </w:rPr>
        <w:commentReference w:id="1738"/>
      </w:r>
      <w:ins w:id="1739" w:author="Hannah McSorley" w:date="2020-08-05T02:53:00Z">
        <w:r>
          <w:t xml:space="preserve"> </w:t>
        </w:r>
      </w:ins>
      <w:r>
        <w:t>structures</w:t>
      </w:r>
      <w:del w:id="1740" w:author="Hannah McSorley" w:date="2020-08-05T02:53:00Z">
        <w:r w:rsidR="00B75630">
          <w:delText>, avoiding vandalism, ability to withstand high flows</w:delText>
        </w:r>
      </w:del>
      <w:r>
        <w:t xml:space="preserve"> and safety considerations for sample</w:t>
      </w:r>
      <w:ins w:id="1741" w:author="Hannah McSorley" w:date="2020-08-05T02:53:00Z">
        <w:r>
          <w:t xml:space="preserve"> and data</w:t>
        </w:r>
      </w:ins>
      <w:r>
        <w:t xml:space="preserve"> collection.</w:t>
      </w:r>
    </w:p>
    <w:p w14:paraId="0C875ACB" w14:textId="77777777" w:rsidR="00D3555D" w:rsidRDefault="005D6F31">
      <w:r>
        <w:t> </w:t>
      </w:r>
    </w:p>
    <w:p w14:paraId="72DA5586" w14:textId="77777777" w:rsidR="00F77BDD" w:rsidRDefault="006D238B">
      <w:pPr>
        <w:rPr>
          <w:del w:id="1742" w:author="Hannah McSorley" w:date="2020-08-05T02:53:00Z"/>
        </w:rPr>
      </w:pPr>
      <w:del w:id="1743" w:author="Hannah McSorley" w:date="2020-08-05T02:53:00Z">
        <w:r>
          <w:delText xml:space="preserve">The Leech watershed system responds quickly to rainfall, </w:delText>
        </w:r>
        <w:r w:rsidR="00B75630" w:rsidRPr="00ED35D1">
          <w:rPr>
            <w:highlight w:val="yellow"/>
          </w:rPr>
          <w:delText>and thus a synoptic sampling design would miss key data during the rising and falling limb of the hydrograph</w:delText>
        </w:r>
        <w:r w:rsidRPr="00ED35D1">
          <w:rPr>
            <w:highlight w:val="yellow"/>
          </w:rPr>
          <w:delText>.</w:delText>
        </w:r>
        <w:r>
          <w:delText xml:space="preserve"> </w:delText>
        </w:r>
        <w:r w:rsidR="007577DD">
          <w:delText xml:space="preserve">Research elsewhere (put in a few references) shows a great deal of variation of DOC and nutrient concentration during storm events, and thus a low costs system was designed to allow for collection of stream flow data and sample collection using passive methods.  </w:delText>
        </w:r>
        <w:r w:rsidRPr="007F5DB0">
          <w:rPr>
            <w:highlight w:val="cyan"/>
          </w:rPr>
          <w:delText xml:space="preserve"> </w:delText>
        </w:r>
        <w:r w:rsidR="007577DD" w:rsidRPr="00ED35D1">
          <w:rPr>
            <w:highlight w:val="yellow"/>
          </w:rPr>
          <w:delText>To collect water samples on the rising limb of the hydrograph, each station consisted of a vertical rack with siphon bottles attached based on expected changes in stage during events.  In addition, a low cost capacitance rod was used to measure stream stage every 10 minutes (Odyssey ref), along with both air and water temperature sensors (HOBO TidbiT v2 Temperature Data Loggers, Onset, USA ). Design details are below.</w:delText>
        </w:r>
      </w:del>
    </w:p>
    <w:p w14:paraId="3FB2C8E8" w14:textId="77777777" w:rsidR="00D3555D" w:rsidRDefault="005D6F31">
      <w:pPr>
        <w:rPr>
          <w:ins w:id="1744" w:author="Hannah McSorley" w:date="2020-08-05T02:53:00Z"/>
        </w:rPr>
      </w:pPr>
      <w:ins w:id="1745" w:author="Hannah McSorley" w:date="2020-08-05T02:53:00Z">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ins>
    </w:p>
    <w:p w14:paraId="48D237BC" w14:textId="77777777" w:rsidR="00D3555D" w:rsidRDefault="005D6F31">
      <w:r>
        <w:t> </w:t>
      </w:r>
    </w:p>
    <w:p w14:paraId="43B0FDC4" w14:textId="5CC6E568" w:rsidR="00D3555D" w:rsidRDefault="005D6F31">
      <w:r>
        <w:lastRenderedPageBreak/>
        <w:t xml:space="preserve">Each </w:t>
      </w:r>
      <w:del w:id="1746" w:author="Hannah McSorley" w:date="2020-08-05T02:53:00Z">
        <w:r w:rsidR="006D238B">
          <w:delText>vertical sampling rack</w:delText>
        </w:r>
      </w:del>
      <w:ins w:id="1747" w:author="Hannah McSorley" w:date="2020-08-05T02:53:00Z">
        <w:r>
          <w:t>Vertical Rack</w:t>
        </w:r>
      </w:ins>
      <w:r>
        <w:t xml:space="preserve"> included a central stilling well (3.81 cm (1.5“) PCV pipe with 1.27 cm (1/2”) holes along the length) with a measuring tape affixed to the front. </w:t>
      </w:r>
      <w:del w:id="1748" w:author="Hannah McSorley" w:date="2020-08-05T02:53:00Z">
        <w:r w:rsidR="007577DD">
          <w:delText xml:space="preserve">The capacitance road </w:delText>
        </w:r>
      </w:del>
      <w:ins w:id="1749" w:author="Hannah McSorley" w:date="2020-08-05T02:53:00Z">
        <w:r>
          <w:t xml:space="preserve">Inside the stilling well </w:t>
        </w:r>
      </w:ins>
      <w:r>
        <w:t xml:space="preserve">was </w:t>
      </w:r>
      <w:del w:id="1750" w:author="Hannah McSorley" w:date="2020-08-05T02:53:00Z">
        <w:r w:rsidR="007577DD">
          <w:delText>placed inside the well</w:delText>
        </w:r>
      </w:del>
      <w:ins w:id="1751" w:author="Hannah McSorley" w:date="2020-08-05T02:53:00Z">
        <w:r>
          <w:t>an Odyssey Capacitance Water Level Logger (Dataflow Systems Ltd., New Zealand) used</w:t>
        </w:r>
      </w:ins>
      <w:r>
        <w:t xml:space="preserve"> to measure stage continuously and determine </w:t>
      </w:r>
      <w:del w:id="1752" w:author="Hannah McSorley" w:date="2020-08-05T02:53:00Z">
        <w:r w:rsidR="00E7098B">
          <w:delText xml:space="preserve">at what water level and </w:delText>
        </w:r>
      </w:del>
      <w:ins w:id="1753" w:author="Hannah McSorley" w:date="2020-08-05T02:53:00Z">
        <w:r>
          <w:t>the date-</w:t>
        </w:r>
      </w:ins>
      <w:r>
        <w:t xml:space="preserve">time </w:t>
      </w:r>
      <w:ins w:id="1754" w:author="Hannah McSorley" w:date="2020-08-05T02:53:00Z">
        <w:r>
          <w:t xml:space="preserve">at which </w:t>
        </w:r>
      </w:ins>
      <w:r>
        <w:t xml:space="preserve">each siphon </w:t>
      </w:r>
      <w:del w:id="1755" w:author="Hannah McSorley" w:date="2020-08-05T02:53:00Z">
        <w:r w:rsidR="00E7098B">
          <w:delText>bottle</w:delText>
        </w:r>
      </w:del>
      <w:ins w:id="1756" w:author="Hannah McSorley" w:date="2020-08-05T02:53:00Z">
        <w:r>
          <w:t>sample</w:t>
        </w:r>
      </w:ins>
      <w:r>
        <w:t xml:space="preserve"> was </w:t>
      </w:r>
      <w:del w:id="1757" w:author="Hannah McSorley" w:date="2020-08-05T02:53:00Z">
        <w:r w:rsidR="00E7098B">
          <w:delText>filled.</w:delText>
        </w:r>
        <w:r w:rsidR="006D238B">
          <w:delText xml:space="preserve"> </w:delText>
        </w:r>
        <w:r w:rsidR="00E7098B">
          <w:delText>A</w:delText>
        </w:r>
        <w:r w:rsidR="006D238B">
          <w:delText xml:space="preserve"> slotted</w:delText>
        </w:r>
      </w:del>
      <w:ins w:id="1758" w:author="Hannah McSorley" w:date="2020-08-05T02:53:00Z">
        <w:r>
          <w:t>collected. Slotted</w:t>
        </w:r>
      </w:ins>
      <w:r>
        <w:t xml:space="preserve"> offset angle </w:t>
      </w:r>
      <w:del w:id="1759" w:author="Hannah McSorley" w:date="2020-08-05T02:53:00Z">
        <w:r w:rsidR="006D238B">
          <w:delText xml:space="preserve">bar </w:delText>
        </w:r>
        <w:r w:rsidR="00E7098B">
          <w:delText>was</w:delText>
        </w:r>
      </w:del>
      <w:ins w:id="1760" w:author="Hannah McSorley" w:date="2020-08-05T02:53:00Z">
        <w:r>
          <w:t>bars were</w:t>
        </w:r>
      </w:ins>
      <w:r>
        <w:t xml:space="preserve"> installed on either side of the stilling well</w:t>
      </w:r>
      <w:del w:id="1761" w:author="Hannah McSorley" w:date="2020-08-05T02:53:00Z">
        <w:r w:rsidR="00E7098B">
          <w:delText xml:space="preserve"> hold the</w:delText>
        </w:r>
      </w:del>
      <w:ins w:id="1762" w:author="Hannah McSorley" w:date="2020-08-05T02:53:00Z">
        <w:r>
          <w:t>, which held</w:t>
        </w:r>
      </w:ins>
      <w:r>
        <w:t xml:space="preserve"> siphon sampler bottles</w:t>
      </w:r>
      <w:ins w:id="1763" w:author="Hannah McSorley" w:date="2020-08-05T02:53:00Z">
        <w:r>
          <w:t xml:space="preserve"> with hose clamps</w:t>
        </w:r>
      </w:ins>
      <w:r>
        <w:t xml:space="preserve"> (Figure 3).</w:t>
      </w:r>
    </w:p>
    <w:p w14:paraId="555BA3B1" w14:textId="77777777" w:rsidR="00F77BDD" w:rsidRDefault="00F77BDD" w:rsidP="006D238B">
      <w:pPr>
        <w:spacing w:line="240" w:lineRule="auto"/>
        <w:rPr>
          <w:del w:id="1764" w:author="Hannah McSorley" w:date="2020-08-05T02:53:00Z"/>
        </w:rPr>
      </w:pPr>
    </w:p>
    <w:p w14:paraId="37A3A022" w14:textId="77777777" w:rsidR="006D238B" w:rsidRDefault="006D238B" w:rsidP="006D238B">
      <w:pPr>
        <w:spacing w:line="240" w:lineRule="auto"/>
        <w:rPr>
          <w:del w:id="1765" w:author="Hannah McSorley" w:date="2020-08-05T02:53:00Z"/>
        </w:rPr>
      </w:pPr>
    </w:p>
    <w:p w14:paraId="78041334" w14:textId="77777777" w:rsidR="00D3555D" w:rsidRDefault="005D6F31">
      <w:pPr>
        <w:rPr>
          <w:ins w:id="1766" w:author="Hannah McSorley" w:date="2020-08-05T02:53:00Z"/>
        </w:rPr>
      </w:pPr>
      <w:ins w:id="1767" w:author="Hannah McSorley" w:date="2020-08-05T02:53:00Z">
        <w:r>
          <w:rPr>
            <w:noProof/>
            <w:lang w:val="en-CA" w:eastAsia="en-CA"/>
          </w:rPr>
          <w:drawing>
            <wp:inline distT="0" distB="0" distL="0" distR="0" wp14:anchorId="430E3D49" wp14:editId="1451FD8E">
              <wp:extent cx="2416175" cy="4952786"/>
              <wp:effectExtent l="0" t="0" r="3175" b="635"/>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420823" cy="4962313"/>
                      </a:xfrm>
                      <a:prstGeom prst="rect">
                        <a:avLst/>
                      </a:prstGeom>
                      <a:noFill/>
                      <a:ln w="9525">
                        <a:noFill/>
                        <a:headEnd/>
                        <a:tailEnd/>
                      </a:ln>
                    </pic:spPr>
                  </pic:pic>
                </a:graphicData>
              </a:graphic>
            </wp:inline>
          </w:drawing>
        </w:r>
      </w:ins>
    </w:p>
    <w:p w14:paraId="4F61AB46" w14:textId="77777777" w:rsidR="00D3555D" w:rsidRDefault="005D6F31">
      <w:pPr>
        <w:rPr>
          <w:ins w:id="1768" w:author="Hannah McSorley" w:date="2020-08-05T02:53:00Z"/>
          <w:i/>
        </w:rPr>
      </w:pPr>
      <w:ins w:id="1769" w:author="Hannah McSorley" w:date="2020-08-05T02:53:00Z">
        <w:r>
          <w:t xml:space="preserve">Figure 3:  </w:t>
        </w:r>
        <w:r>
          <w:rPr>
            <w:i/>
          </w:rPr>
          <w:t>Vertical sampling rack and siphon sampler bottle, illustrative of installations at six sites across the LWSA (shown here is Chris Creek (site 2).</w:t>
        </w:r>
      </w:ins>
    </w:p>
    <w:p w14:paraId="70F48028" w14:textId="77777777" w:rsidR="00A36AD1" w:rsidRDefault="00A36AD1">
      <w:pPr>
        <w:rPr>
          <w:ins w:id="1770" w:author="Hannah McSorley" w:date="2020-08-05T02:53:00Z"/>
        </w:rPr>
      </w:pPr>
    </w:p>
    <w:p w14:paraId="6EE575AA" w14:textId="400741C4" w:rsidR="00D3555D" w:rsidRDefault="005D6F31">
      <w:r>
        <w:t xml:space="preserve">Siphon sample </w:t>
      </w:r>
      <w:del w:id="1771" w:author="Hannah McSorley" w:date="2020-08-05T02:53:00Z">
        <w:r w:rsidR="006D238B">
          <w:delText>bottles</w:delText>
        </w:r>
      </w:del>
      <w:ins w:id="1772" w:author="Hannah McSorley" w:date="2020-08-05T02:53:00Z">
        <w:r>
          <w:t>bottle</w:t>
        </w:r>
      </w:ins>
      <w:r>
        <w:t xml:space="preserve"> design was based on a USGS single stage sediment sampler design (US U-59, 1961, (see </w:t>
      </w:r>
      <w:proofErr w:type="spellStart"/>
      <w:r>
        <w:t>Graczyk</w:t>
      </w:r>
      <w:proofErr w:type="spellEnd"/>
      <w:r>
        <w:t xml:space="preserve"> et al. </w:t>
      </w:r>
      <w:del w:id="1773" w:author="Hannah McSorley" w:date="2020-08-05T02:53:00Z">
        <w:r w:rsidR="0061415C">
          <w:fldChar w:fldCharType="begin"/>
        </w:r>
        <w:r w:rsidR="0061415C">
          <w:delInstrText xml:space="preserve"> HYPERLINK \l "ref-Graczyk2000" \h </w:delInstrText>
        </w:r>
        <w:r w:rsidR="0061415C">
          <w:fldChar w:fldCharType="separate"/>
        </w:r>
        <w:r w:rsidR="006D238B">
          <w:rPr>
            <w:rStyle w:val="Hyperlink"/>
          </w:rPr>
          <w:delText>2000</w:delText>
        </w:r>
        <w:r w:rsidR="0061415C">
          <w:rPr>
            <w:rStyle w:val="Hyperlink"/>
          </w:rPr>
          <w:fldChar w:fldCharType="end"/>
        </w:r>
      </w:del>
      <w:ins w:id="1774" w:author="Hannah McSorley" w:date="2020-08-05T02:53:00Z">
        <w:r>
          <w:fldChar w:fldCharType="begin"/>
        </w:r>
        <w:r>
          <w:instrText xml:space="preserve"> HYPERLINK \l "ref-Graczyk2000" \h </w:instrText>
        </w:r>
        <w:r>
          <w:fldChar w:fldCharType="separate"/>
        </w:r>
        <w:r>
          <w:rPr>
            <w:rStyle w:val="Hyperlink"/>
          </w:rPr>
          <w:t>2000</w:t>
        </w:r>
        <w:r>
          <w:rPr>
            <w:rStyle w:val="Hyperlink"/>
          </w:rPr>
          <w:fldChar w:fldCharType="end"/>
        </w:r>
      </w:ins>
      <w:r>
        <w:t xml:space="preserve">)). </w:t>
      </w:r>
      <w:ins w:id="1775" w:author="Hannah McSorley" w:date="2020-08-05T02:53:00Z">
        <w:r>
          <w:t xml:space="preserve">The siphon system was created by modifying lids of 250 mL amber HDPE wide-mouth bottles to include an inlet and exhaust tube. </w:t>
        </w:r>
      </w:ins>
      <w:r>
        <w:t xml:space="preserve">Two 1/4" (O.D.) stainless steel tubes </w:t>
      </w:r>
      <w:del w:id="1776" w:author="Hannah McSorley" w:date="2020-08-05T02:53:00Z">
        <w:r w:rsidR="00E7098B">
          <w:delText>were inserted into the caps of each bottle</w:delText>
        </w:r>
        <w:r w:rsidR="006D238B">
          <w:delText>,</w:delText>
        </w:r>
      </w:del>
      <w:ins w:id="1777" w:author="Hannah McSorley" w:date="2020-08-05T02:53:00Z">
        <w:r>
          <w:t>(14 cm and 22 cm length),</w:t>
        </w:r>
      </w:ins>
      <w:r>
        <w:t xml:space="preserve">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del w:id="1778" w:author="Hannah McSorley" w:date="2020-08-05T02:53:00Z">
        <w:r w:rsidR="006D238B">
          <w:delText>; the longer</w:delText>
        </w:r>
      </w:del>
      <w:ins w:id="1779" w:author="Hannah McSorley" w:date="2020-08-05T02:53:00Z">
        <w:r>
          <w:t>, were inserted into a pre-drilled cap. The taller</w:t>
        </w:r>
      </w:ins>
      <w:r>
        <w:t xml:space="preserve"> tube formed </w:t>
      </w:r>
      <w:del w:id="1780" w:author="Hannah McSorley" w:date="2020-08-05T02:53:00Z">
        <w:r w:rsidR="006D238B">
          <w:delText>an</w:delText>
        </w:r>
      </w:del>
      <w:ins w:id="1781" w:author="Hannah McSorley" w:date="2020-08-05T02:53:00Z">
        <w:r>
          <w:t>the</w:t>
        </w:r>
      </w:ins>
      <w:r>
        <w:t xml:space="preserve"> air vent, the shorter acted as </w:t>
      </w:r>
      <w:del w:id="1782" w:author="Hannah McSorley" w:date="2020-08-05T02:53:00Z">
        <w:r w:rsidR="006D238B">
          <w:delText>a</w:delText>
        </w:r>
      </w:del>
      <w:ins w:id="1783" w:author="Hannah McSorley" w:date="2020-08-05T02:53:00Z">
        <w:r>
          <w:t>the</w:t>
        </w:r>
      </w:ins>
      <w:r>
        <w:t xml:space="preserve"> water inlet</w:t>
      </w:r>
      <w:del w:id="1784" w:author="Hannah McSorley" w:date="2020-08-05T02:53:00Z">
        <w:r w:rsidR="006D238B">
          <w:delText>.</w:delText>
        </w:r>
      </w:del>
      <w:ins w:id="1785" w:author="Hannah McSorley" w:date="2020-08-05T02:53:00Z">
        <w:r>
          <w:t xml:space="preserve"> (Figure 3).</w:t>
        </w:r>
      </w:ins>
      <w:r>
        <w:t xml:space="preserve"> The sample bottle filled when water reached the top of the inlet tube bend</w:t>
      </w:r>
      <w:del w:id="1786" w:author="Hannah McSorley" w:date="2020-08-05T02:53:00Z">
        <w:r w:rsidR="006D238B">
          <w:delText xml:space="preserve"> (Figure 3). Marine epoxy was applied to the outside of siphon caps to</w:delText>
        </w:r>
      </w:del>
      <w:ins w:id="1787" w:author="Hannah McSorley" w:date="2020-08-05T02:53:00Z">
        <w:r>
          <w:t>, and when a siphon bottle was submerged below this filling height a sample was collected in less than 60 seconds. To</w:t>
        </w:r>
      </w:ins>
      <w:r>
        <w:t xml:space="preserve"> ensure a water-tight seal around the inlet and exhaust tubes, </w:t>
      </w:r>
      <w:ins w:id="1788" w:author="Hannah McSorley" w:date="2020-08-05T02:53:00Z">
        <w:r>
          <w:t xml:space="preserve">marine epoxy was applied to the outside of siphon caps </w:t>
        </w:r>
      </w:ins>
      <w:r>
        <w:t>and inert silicone sealant was added to the inside of lids</w:t>
      </w:r>
      <w:del w:id="1789" w:author="Hannah McSorley" w:date="2020-08-05T02:53:00Z">
        <w:r w:rsidR="006D238B">
          <w:delText xml:space="preserve"> to </w:delText>
        </w:r>
        <w:r w:rsidR="00E7098B">
          <w:delText xml:space="preserve">prevent leakage </w:delText>
        </w:r>
        <w:r w:rsidR="006D238B">
          <w:delText xml:space="preserve">and </w:delText>
        </w:r>
        <w:commentRangeStart w:id="1790"/>
        <w:r w:rsidR="006D238B">
          <w:delText>clean sample containment</w:delText>
        </w:r>
        <w:commentRangeEnd w:id="1790"/>
        <w:r w:rsidR="00E7098B">
          <w:rPr>
            <w:rStyle w:val="CommentReference"/>
          </w:rPr>
          <w:commentReference w:id="1790"/>
        </w:r>
        <w:r w:rsidR="006D238B">
          <w:delText>.</w:delText>
        </w:r>
      </w:del>
      <w:ins w:id="1791" w:author="Hannah McSorley" w:date="2020-08-05T02:53:00Z">
        <w:r>
          <w:t>.</w:t>
        </w:r>
      </w:ins>
      <w:r>
        <w:t xml:space="preserve"> The siphon samplers collected</w:t>
      </w:r>
      <w:ins w:id="1792" w:author="Hannah McSorley" w:date="2020-08-05T02:53:00Z">
        <w:r>
          <w:t xml:space="preserve"> river</w:t>
        </w:r>
      </w:ins>
      <w:r>
        <w:t xml:space="preserve"> water from approximately 5 cm below the surface (the distance between bend at top of intake tube to inlet orifice). Sampled water filled each siphon bottle with approximately 1 </w:t>
      </w:r>
      <w:del w:id="1793" w:author="Hannah McSorley" w:date="2020-08-05T02:53:00Z">
        <w:r w:rsidR="003061D1">
          <w:rPr>
            <w:noProof/>
            <w:lang w:val="en-CA" w:eastAsia="en-CA"/>
          </w:rPr>
          <mc:AlternateContent>
            <mc:Choice Requires="wps">
              <w:drawing>
                <wp:anchor distT="45720" distB="45720" distL="114300" distR="114300" simplePos="0" relativeHeight="251659264" behindDoc="0" locked="0" layoutInCell="1" allowOverlap="1" wp14:anchorId="29A90F1F" wp14:editId="55B5F1BA">
                  <wp:simplePos x="0" y="0"/>
                  <wp:positionH relativeFrom="column">
                    <wp:posOffset>3331845</wp:posOffset>
                  </wp:positionH>
                  <wp:positionV relativeFrom="paragraph">
                    <wp:posOffset>1519555</wp:posOffset>
                  </wp:positionV>
                  <wp:extent cx="2564130" cy="579628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130" cy="5796280"/>
                          </a:xfrm>
                          <a:prstGeom prst="rect">
                            <a:avLst/>
                          </a:prstGeom>
                          <a:solidFill>
                            <a:srgbClr val="FFFFFF"/>
                          </a:solidFill>
                          <a:ln w="9525">
                            <a:noFill/>
                            <a:miter lim="800000"/>
                            <a:headEnd/>
                            <a:tailEnd/>
                          </a:ln>
                        </wps:spPr>
                        <wps:txbx>
                          <w:txbxContent>
                            <w:p w14:paraId="24676F0F" w14:textId="77777777" w:rsidR="00A748CC" w:rsidRDefault="00A748CC" w:rsidP="006D238B">
                              <w:pPr>
                                <w:spacing w:line="240" w:lineRule="auto"/>
                                <w:rPr>
                                  <w:del w:id="1794" w:author="Hannah McSorley" w:date="2020-08-05T02:53:00Z"/>
                                </w:rPr>
                              </w:pPr>
                              <w:del w:id="1795" w:author="Hannah McSorley" w:date="2020-08-05T02:53:00Z">
                                <w:r>
                                  <w:rPr>
                                    <w:noProof/>
                                    <w:lang w:val="en-CA" w:eastAsia="en-CA"/>
                                  </w:rPr>
                                  <w:drawing>
                                    <wp:inline distT="0" distB="0" distL="0" distR="0" wp14:anchorId="2E18B758" wp14:editId="053E870F">
                                      <wp:extent cx="2381250" cy="4768217"/>
                                      <wp:effectExtent l="0" t="0" r="0" b="0"/>
                                      <wp:docPr id="31"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396407" cy="4798568"/>
                                              </a:xfrm>
                                              <a:prstGeom prst="rect">
                                                <a:avLst/>
                                              </a:prstGeom>
                                              <a:noFill/>
                                              <a:ln w="9525">
                                                <a:noFill/>
                                                <a:headEnd/>
                                                <a:tailEnd/>
                                              </a:ln>
                                            </pic:spPr>
                                          </pic:pic>
                                        </a:graphicData>
                                      </a:graphic>
                                    </wp:inline>
                                  </w:drawing>
                                </w:r>
                              </w:del>
                            </w:p>
                            <w:p w14:paraId="2F1C5FB4" w14:textId="77777777" w:rsidR="00A748CC" w:rsidRDefault="00A748CC" w:rsidP="006D238B">
                              <w:pPr>
                                <w:spacing w:line="240" w:lineRule="auto"/>
                                <w:rPr>
                                  <w:del w:id="1796" w:author="Hannah McSorley" w:date="2020-08-05T02:53:00Z"/>
                                </w:rPr>
                              </w:pPr>
                              <w:del w:id="1797" w:author="Hannah McSorley" w:date="2020-08-05T02:53:00Z">
                                <w:r w:rsidRPr="006D238B">
                                  <w:delText>Figure 3:  Vertical sampling rack and siphon sampler bottle, illustrative of installations at six sites across the LWSA (shown here is Chris Creek (site 2).</w:delText>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A90F1F" id="_x0000_t202" coordsize="21600,21600" o:spt="202" path="m,l,21600r21600,l21600,xe">
                  <v:stroke joinstyle="miter"/>
                  <v:path gradientshapeok="t" o:connecttype="rect"/>
                </v:shapetype>
                <v:shape id="Text Box 2" o:spid="_x0000_s1026" type="#_x0000_t202" style="position:absolute;margin-left:262.35pt;margin-top:119.65pt;width:201.9pt;height:456.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" stroked="f">
                  <v:textbox>
                    <w:txbxContent>
                      <w:p w14:paraId="24676F0F" w14:textId="77777777" w:rsidR="00A748CC" w:rsidRDefault="00A748CC" w:rsidP="006D238B">
                        <w:pPr>
                          <w:spacing w:line="240" w:lineRule="auto"/>
                          <w:rPr>
                            <w:del w:id="1798" w:author="Hannah McSorley" w:date="2020-08-05T02:53:00Z"/>
                          </w:rPr>
                        </w:pPr>
                        <w:del w:id="1799" w:author="Hannah McSorley" w:date="2020-08-05T02:53:00Z">
                          <w:r>
                            <w:rPr>
                              <w:noProof/>
                              <w:lang w:val="en-CA" w:eastAsia="en-CA"/>
                            </w:rPr>
                            <w:drawing>
                              <wp:inline distT="0" distB="0" distL="0" distR="0" wp14:anchorId="2E18B758" wp14:editId="053E870F">
                                <wp:extent cx="2381250" cy="4768217"/>
                                <wp:effectExtent l="0" t="0" r="0" b="0"/>
                                <wp:docPr id="31"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396407" cy="4798568"/>
                                        </a:xfrm>
                                        <a:prstGeom prst="rect">
                                          <a:avLst/>
                                        </a:prstGeom>
                                        <a:noFill/>
                                        <a:ln w="9525">
                                          <a:noFill/>
                                          <a:headEnd/>
                                          <a:tailEnd/>
                                        </a:ln>
                                      </pic:spPr>
                                    </pic:pic>
                                  </a:graphicData>
                                </a:graphic>
                              </wp:inline>
                            </w:drawing>
                          </w:r>
                        </w:del>
                      </w:p>
                      <w:p w14:paraId="2F1C5FB4" w14:textId="77777777" w:rsidR="00A748CC" w:rsidRDefault="00A748CC" w:rsidP="006D238B">
                        <w:pPr>
                          <w:spacing w:line="240" w:lineRule="auto"/>
                          <w:rPr>
                            <w:del w:id="1800" w:author="Hannah McSorley" w:date="2020-08-05T02:53:00Z"/>
                          </w:rPr>
                        </w:pPr>
                        <w:del w:id="1801" w:author="Hannah McSorley" w:date="2020-08-05T02:53:00Z">
                          <w:r w:rsidRPr="006D238B">
                            <w:delText>Figure 3:  Vertical sampling rack and siphon sampler bottle, illustrative of installations at six sites across the LWSA (shown here is Chris Creek (site 2).</w:delText>
                          </w:r>
                        </w:del>
                      </w:p>
                    </w:txbxContent>
                  </v:textbox>
                  <w10:wrap type="square"/>
                </v:shape>
              </w:pict>
            </mc:Fallback>
          </mc:AlternateContent>
        </w:r>
      </w:del>
      <w:r>
        <w:t xml:space="preserve">cm of head space between the water level and sealed lid, such that a sample was not in direct contact with the siphon </w:t>
      </w:r>
      <w:commentRangeStart w:id="1802"/>
      <w:r>
        <w:t>lid</w:t>
      </w:r>
      <w:commentRangeEnd w:id="1802"/>
      <w:r w:rsidR="00E7098B">
        <w:rPr>
          <w:rStyle w:val="CommentReference"/>
        </w:rPr>
        <w:commentReference w:id="1802"/>
      </w:r>
      <w:r>
        <w:t>.</w:t>
      </w:r>
    </w:p>
    <w:p w14:paraId="73DFF3C4" w14:textId="77777777" w:rsidR="00D3555D" w:rsidRDefault="005D6F31">
      <w:r>
        <w:t> </w:t>
      </w:r>
    </w:p>
    <w:p w14:paraId="71978D87" w14:textId="752C840E" w:rsidR="00D3555D" w:rsidRDefault="00E7098B">
      <w:pPr>
        <w:rPr>
          <w:ins w:id="1803" w:author="Hannah McSorley" w:date="2020-08-05T02:53:00Z"/>
        </w:rPr>
      </w:pPr>
      <w:del w:id="1804" w:author="Hannah McSorley" w:date="2020-08-05T02:53:00Z">
        <w:r>
          <w:delText xml:space="preserve">During </w:delText>
        </w:r>
      </w:del>
      <w:ins w:id="1805" w:author="Hannah McSorley" w:date="2020-08-05T02:53:00Z">
        <w:r w:rsidR="005D6F31">
          <w:t xml:space="preserve">Each site was visited during </w:t>
        </w:r>
      </w:ins>
      <w:r w:rsidR="005D6F31">
        <w:t xml:space="preserve">synoptic sampling </w:t>
      </w:r>
      <w:del w:id="1806" w:author="Hannah McSorley" w:date="2020-08-05T02:53:00Z">
        <w:r>
          <w:delText>campaign each site was visited and</w:delText>
        </w:r>
        <w:r w:rsidR="006D238B">
          <w:delText xml:space="preserve"> empty</w:delText>
        </w:r>
      </w:del>
      <w:ins w:id="1807" w:author="Hannah McSorley" w:date="2020-08-05T02:53:00Z">
        <w:r w:rsidR="005D6F31">
          <w:t>campaigns and</w:t>
        </w:r>
      </w:ins>
      <w:r w:rsidR="005D6F31">
        <w:t xml:space="preserve"> acid-washed sample bottles with siphon lids were set out on vertical racks. Sampling </w:t>
      </w:r>
      <w:ins w:id="1808" w:author="Hannah McSorley" w:date="2020-08-05T02:53:00Z">
        <w:r w:rsidR="005D6F31">
          <w:t xml:space="preserve">bottles </w:t>
        </w:r>
      </w:ins>
      <w:r w:rsidR="005D6F31">
        <w:t xml:space="preserve">were generally staggered at 10-20 cm intervals, </w:t>
      </w:r>
      <w:del w:id="1809" w:author="Hannah McSorley" w:date="2020-08-05T02:53:00Z">
        <w:r>
          <w:delText>but</w:delText>
        </w:r>
      </w:del>
      <w:ins w:id="1810" w:author="Hannah McSorley" w:date="2020-08-05T02:53:00Z">
        <w:r w:rsidR="005D6F31">
          <w:t>though</w:t>
        </w:r>
      </w:ins>
      <w:r w:rsidR="005D6F31">
        <w:t xml:space="preserve"> the </w:t>
      </w:r>
      <w:ins w:id="1811" w:author="Hannah McSorley" w:date="2020-08-05T02:53:00Z">
        <w:r w:rsidR="005D6F31">
          <w:t xml:space="preserve">Rack </w:t>
        </w:r>
      </w:ins>
      <w:r w:rsidR="005D6F31">
        <w:t xml:space="preserve">design </w:t>
      </w:r>
      <w:del w:id="1812" w:author="Hannah McSorley" w:date="2020-08-05T02:53:00Z">
        <w:r>
          <w:delText>allow</w:delText>
        </w:r>
      </w:del>
      <w:ins w:id="1813" w:author="Hannah McSorley" w:date="2020-08-05T02:53:00Z">
        <w:r w:rsidR="005D6F31">
          <w:t>allowed</w:t>
        </w:r>
      </w:ins>
      <w:r w:rsidR="005D6F31">
        <w:t xml:space="preserve"> for </w:t>
      </w:r>
      <w:del w:id="1814" w:author="Hannah McSorley" w:date="2020-08-05T02:53:00Z">
        <w:r>
          <w:delText>custom installation</w:delText>
        </w:r>
      </w:del>
      <w:ins w:id="1815" w:author="Hannah McSorley" w:date="2020-08-05T02:53:00Z">
        <w:r w:rsidR="005D6F31">
          <w:t>attachment</w:t>
        </w:r>
      </w:ins>
      <w:r w:rsidR="005D6F31">
        <w:t xml:space="preserve"> at any height. </w:t>
      </w:r>
      <w:del w:id="1816" w:author="Hannah McSorley" w:date="2020-08-05T02:53:00Z">
        <w:r>
          <w:delText xml:space="preserve">Height of the sample bottle (from top of cap) </w:delText>
        </w:r>
      </w:del>
      <w:ins w:id="1817" w:author="Hannah McSorley" w:date="2020-08-05T02:53:00Z">
        <w:r w:rsidR="005D6F31">
          <w:t xml:space="preserve">Bottle filling-stage </w:t>
        </w:r>
      </w:ins>
      <w:r w:rsidR="005D6F31">
        <w:t xml:space="preserve">was recorded </w:t>
      </w:r>
      <w:del w:id="1818" w:author="Hannah McSorley" w:date="2020-08-05T02:53:00Z">
        <w:r>
          <w:delText xml:space="preserve">using the measuring tape on </w:delText>
        </w:r>
      </w:del>
      <w:ins w:id="1819" w:author="Hannah McSorley" w:date="2020-08-05T02:53:00Z">
        <w:r w:rsidR="005D6F31">
          <w:t xml:space="preserve">from </w:t>
        </w:r>
      </w:ins>
      <w:r w:rsidR="005D6F31">
        <w:t>the stilling</w:t>
      </w:r>
      <w:del w:id="1820" w:author="Hannah McSorley" w:date="2020-08-05T02:53:00Z">
        <w:r>
          <w:delText xml:space="preserve"> </w:delText>
        </w:r>
      </w:del>
      <w:ins w:id="1821" w:author="Hannah McSorley" w:date="2020-08-05T02:53:00Z">
        <w:r w:rsidR="005D6F31">
          <w:t>-</w:t>
        </w:r>
      </w:ins>
      <w:r w:rsidR="005D6F31">
        <w:t>well</w:t>
      </w:r>
      <w:del w:id="1822" w:author="Hannah McSorley" w:date="2020-08-05T02:53:00Z">
        <w:r>
          <w:delText>,</w:delText>
        </w:r>
      </w:del>
      <w:ins w:id="1823" w:author="Hannah McSorley" w:date="2020-08-05T02:53:00Z">
        <w:r w:rsidR="005D6F31">
          <w:t xml:space="preserve">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w:t>
        </w:r>
      </w:ins>
      <w:r w:rsidR="005D6F31">
        <w:t xml:space="preserve"> which </w:t>
      </w:r>
      <w:del w:id="1824" w:author="Hannah McSorley" w:date="2020-08-05T02:53:00Z">
        <w:r>
          <w:delText>was referenced to stage measured by</w:delText>
        </w:r>
      </w:del>
      <w:ins w:id="1825" w:author="Hannah McSorley" w:date="2020-08-05T02:53:00Z">
        <w:r w:rsidR="005D6F31">
          <w:t>point</w:t>
        </w:r>
      </w:ins>
      <w:r w:rsidR="005D6F31">
        <w:t xml:space="preserve"> the </w:t>
      </w:r>
      <w:del w:id="1826" w:author="Hannah McSorley" w:date="2020-08-05T02:53:00Z">
        <w:r>
          <w:delText>capacitance rod, which allowed for determination</w:delText>
        </w:r>
      </w:del>
      <w:ins w:id="1827" w:author="Hannah McSorley" w:date="2020-08-05T02:53:00Z">
        <w:r w:rsidR="005D6F31">
          <w:t>filling-stage was double checked).</w:t>
        </w:r>
      </w:ins>
    </w:p>
    <w:p w14:paraId="5E1D6076" w14:textId="77777777" w:rsidR="00D3555D" w:rsidRDefault="005D6F31">
      <w:pPr>
        <w:rPr>
          <w:ins w:id="1828" w:author="Hannah McSorley" w:date="2020-08-05T02:53:00Z"/>
        </w:rPr>
      </w:pPr>
      <w:ins w:id="1829" w:author="Hannah McSorley" w:date="2020-08-05T02:53:00Z">
        <w:r>
          <w:lastRenderedPageBreak/>
          <w:t> </w:t>
        </w:r>
      </w:ins>
    </w:p>
    <w:p w14:paraId="47D2F995" w14:textId="77777777" w:rsidR="00F77BDD" w:rsidRDefault="005D6F31">
      <w:pPr>
        <w:rPr>
          <w:del w:id="1830" w:author="Hannah McSorley" w:date="2020-08-05T02:53:00Z"/>
        </w:rPr>
      </w:pPr>
      <w:ins w:id="1831" w:author="Hannah McSorley" w:date="2020-08-05T02:53:00Z">
        <w:r>
          <w:t>During data analysis, each siphon bottle’s filling-stage was references to level-logger data to determine the</w:t>
        </w:r>
      </w:ins>
      <w:r>
        <w:t xml:space="preserve"> date and time of collection</w:t>
      </w:r>
      <w:del w:id="1832" w:author="Hannah McSorley" w:date="2020-08-05T02:53:00Z">
        <w:r w:rsidR="004B3930">
          <w:delText>.</w:delText>
        </w:r>
        <w:r w:rsidR="006D238B">
          <w:delText> </w:delText>
        </w:r>
      </w:del>
    </w:p>
    <w:p w14:paraId="280A88C7" w14:textId="1CFDAC12" w:rsidR="00D3555D" w:rsidRDefault="005D6F31">
      <w:ins w:id="1833" w:author="Hannah McSorley" w:date="2020-08-05T02:53:00Z">
        <w:r>
          <w:t xml:space="preserve"> for each rising-stage sample. </w:t>
        </w:r>
      </w:ins>
      <w:r>
        <w:t xml:space="preserve">The timestamps were used to </w:t>
      </w:r>
      <w:del w:id="1834" w:author="Hannah McSorley" w:date="2020-08-05T02:53:00Z">
        <w:r w:rsidR="006D238B">
          <w:delText>asses</w:delText>
        </w:r>
        <w:r w:rsidR="004E0885">
          <w:delText>s</w:delText>
        </w:r>
      </w:del>
      <w:proofErr w:type="spellStart"/>
      <w:ins w:id="1835" w:author="Hannah McSorley" w:date="2020-08-05T02:53:00Z">
        <w:r>
          <w:t>asses</w:t>
        </w:r>
      </w:ins>
      <w:proofErr w:type="spellEnd"/>
      <w:r>
        <w:t xml:space="preserve"> temporal variability in DOC &amp; NOM (</w:t>
      </w:r>
      <w:del w:id="1836" w:author="Hannah McSorley" w:date="2020-08-05T02:53:00Z">
        <w:r w:rsidR="006D238B">
          <w:delText>details in Chapter 3</w:delText>
        </w:r>
      </w:del>
      <w:ins w:id="1837" w:author="Hannah McSorley" w:date="2020-08-05T02:53:00Z">
        <w:r>
          <w:t>later Chapters</w:t>
        </w:r>
      </w:ins>
      <w:r>
        <w:t>) and to inform quality management of samples (</w:t>
      </w:r>
      <w:commentRangeStart w:id="1838"/>
      <w:r>
        <w:t>below</w:t>
      </w:r>
      <w:commentRangeEnd w:id="1838"/>
      <w:r w:rsidR="004B3930">
        <w:rPr>
          <w:rStyle w:val="CommentReference"/>
        </w:rPr>
        <w:commentReference w:id="1838"/>
      </w:r>
      <w:r>
        <w:t>).</w:t>
      </w:r>
    </w:p>
    <w:p w14:paraId="372E0213" w14:textId="77777777" w:rsidR="00D3555D" w:rsidRDefault="005D6F31">
      <w:r>
        <w:t> </w:t>
      </w:r>
    </w:p>
    <w:p w14:paraId="7B126D30" w14:textId="77777777" w:rsidR="00D3555D" w:rsidRDefault="005D6F31">
      <w:pPr>
        <w:pStyle w:val="Heading5"/>
        <w:pPrChange w:id="1839" w:author="Hannah McSorley" w:date="2020-08-05T02:53:00Z">
          <w:pPr>
            <w:pStyle w:val="Heading6"/>
          </w:pPr>
        </w:pPrChange>
      </w:pPr>
      <w:bookmarkStart w:id="1840" w:name="siphon-sampler-assumptions"/>
      <w:r>
        <w:t>Siphon sampler assumptions</w:t>
      </w:r>
      <w:bookmarkEnd w:id="1840"/>
    </w:p>
    <w:p w14:paraId="2C008B93" w14:textId="77777777" w:rsidR="00F77BDD" w:rsidRDefault="005D6F31">
      <w:pPr>
        <w:rPr>
          <w:del w:id="1841" w:author="Hannah McSorley" w:date="2020-08-05T02:53:00Z"/>
        </w:rPr>
      </w:pPr>
      <w:ins w:id="1842" w:author="Hannah McSorley" w:date="2020-08-05T02:53:00Z">
        <w:r>
          <w:t xml:space="preserve">The representativeness of </w:t>
        </w:r>
      </w:ins>
      <w:r>
        <w:t xml:space="preserve">Vertical </w:t>
      </w:r>
      <w:del w:id="1843" w:author="Hannah McSorley" w:date="2020-08-05T02:53:00Z">
        <w:r w:rsidR="004B3930">
          <w:delText>rack</w:delText>
        </w:r>
      </w:del>
      <w:ins w:id="1844" w:author="Hannah McSorley" w:date="2020-08-05T02:53:00Z">
        <w:r>
          <w:t>Rack</w:t>
        </w:r>
      </w:ins>
      <w:r>
        <w:t xml:space="preserve"> samples rely on two key assumptions: (1) the water column was well mixed</w:t>
      </w:r>
      <w:ins w:id="1845" w:author="Hannah McSorley" w:date="2020-08-05T02:53:00Z">
        <w:r>
          <w:t xml:space="preserve"> (no stratification), therefore the sample collected was representative of water quality at each sampling stage</w:t>
        </w:r>
      </w:ins>
      <w:r>
        <w:t>; and (2) the sample was discrete</w:t>
      </w:r>
      <w:del w:id="1846" w:author="Hannah McSorley" w:date="2020-08-05T02:53:00Z">
        <w:r w:rsidR="004B3930">
          <w:delText xml:space="preserve"> (</w:delText>
        </w:r>
      </w:del>
      <w:ins w:id="1847" w:author="Hannah McSorley" w:date="2020-08-05T02:53:00Z">
        <w:r>
          <w:t xml:space="preserve">, such that there was </w:t>
        </w:r>
      </w:ins>
      <w:r>
        <w:t xml:space="preserve">no infiltration or mixing between surrounding </w:t>
      </w:r>
      <w:del w:id="1848" w:author="Hannah McSorley" w:date="2020-08-05T02:53:00Z">
        <w:r w:rsidR="004B3930">
          <w:delText xml:space="preserve">surface </w:delText>
        </w:r>
      </w:del>
      <w:r>
        <w:t xml:space="preserve">water </w:t>
      </w:r>
      <w:del w:id="1849" w:author="Hannah McSorley" w:date="2020-08-05T02:53:00Z">
        <w:r w:rsidR="004B3930">
          <w:delText>once</w:delText>
        </w:r>
      </w:del>
      <w:ins w:id="1850" w:author="Hannah McSorley" w:date="2020-08-05T02:53:00Z">
        <w:r>
          <w:t>and the sample in</w:t>
        </w:r>
      </w:ins>
      <w:r>
        <w:t xml:space="preserve"> the bottle </w:t>
      </w:r>
      <w:ins w:id="1851" w:author="Hannah McSorley" w:date="2020-08-05T02:53:00Z">
        <w:r>
          <w:t xml:space="preserve">once it </w:t>
        </w:r>
      </w:ins>
      <w:r>
        <w:t>was filled</w:t>
      </w:r>
      <w:del w:id="1852" w:author="Hannah McSorley" w:date="2020-08-05T02:53:00Z">
        <w:r w:rsidR="004B3930">
          <w:delText>)</w:delText>
        </w:r>
        <w:r w:rsidR="006D238B">
          <w:delText>.</w:delText>
        </w:r>
      </w:del>
    </w:p>
    <w:p w14:paraId="2BF7529B" w14:textId="77777777" w:rsidR="00F77BDD" w:rsidRDefault="006D238B">
      <w:pPr>
        <w:rPr>
          <w:del w:id="1853" w:author="Hannah McSorley" w:date="2020-08-05T02:53:00Z"/>
        </w:rPr>
      </w:pPr>
      <w:del w:id="1854" w:author="Hannah McSorley" w:date="2020-08-05T02:53:00Z">
        <w:r>
          <w:delText> </w:delText>
        </w:r>
      </w:del>
    </w:p>
    <w:p w14:paraId="0CF3C5EC" w14:textId="1B4F9B75" w:rsidR="00D3555D" w:rsidRDefault="006D238B">
      <w:pPr>
        <w:rPr>
          <w:ins w:id="1855" w:author="Hannah McSorley" w:date="2020-08-05T02:53:00Z"/>
        </w:rPr>
      </w:pPr>
      <w:del w:id="1856" w:author="Hannah McSorley" w:date="2020-08-05T02:53:00Z">
        <w:r>
          <w:delText xml:space="preserve">Based on </w:delText>
        </w:r>
      </w:del>
      <w:ins w:id="1857" w:author="Hannah McSorley" w:date="2020-08-05T02:53:00Z">
        <w:r w:rsidR="005D6F31">
          <w:t xml:space="preserve">. Observations were used to assess </w:t>
        </w:r>
      </w:ins>
      <w:r w:rsidR="005D6F31">
        <w:t xml:space="preserve">turbulence associated with </w:t>
      </w:r>
      <w:del w:id="1858" w:author="Hannah McSorley" w:date="2020-08-05T02:53:00Z">
        <w:r>
          <w:delText>flows upstream of the vertical racks (step-pool formations),</w:delText>
        </w:r>
      </w:del>
      <w:ins w:id="1859" w:author="Hannah McSorley" w:date="2020-08-05T02:53:00Z">
        <w:r w:rsidR="005D6F31">
          <w:t>streamflow at the Vertical Racks and</w:t>
        </w:r>
      </w:ins>
      <w:r w:rsidR="005D6F31">
        <w:t xml:space="preserve"> the assumption of fully mixed </w:t>
      </w:r>
      <w:ins w:id="1860" w:author="Hannah McSorley" w:date="2020-08-05T02:53:00Z">
        <w:r w:rsidR="005D6F31">
          <w:t>water seemed justified (see Foundational Results).</w:t>
        </w:r>
      </w:ins>
    </w:p>
    <w:p w14:paraId="7EFCAF65" w14:textId="77777777" w:rsidR="00D3555D" w:rsidRDefault="005D6F31">
      <w:pPr>
        <w:rPr>
          <w:moveTo w:id="1861" w:author="Hannah McSorley" w:date="2020-08-05T02:53:00Z"/>
        </w:rPr>
      </w:pPr>
      <w:moveToRangeStart w:id="1862" w:author="Hannah McSorley" w:date="2020-08-05T02:53:00Z" w:name="move47488452"/>
      <w:moveTo w:id="1863" w:author="Hannah McSorley" w:date="2020-08-05T02:53:00Z">
        <w:r>
          <w:t> </w:t>
        </w:r>
      </w:moveTo>
    </w:p>
    <w:p w14:paraId="3EE1AC87" w14:textId="77777777" w:rsidR="00D3555D" w:rsidRDefault="005D6F31">
      <w:pPr>
        <w:pStyle w:val="Heading5"/>
        <w:rPr>
          <w:moveTo w:id="1864" w:author="Hannah McSorley" w:date="2020-08-05T02:53:00Z"/>
        </w:rPr>
        <w:pPrChange w:id="1865" w:author="Hannah McSorley" w:date="2020-08-05T02:53:00Z">
          <w:pPr>
            <w:pStyle w:val="Heading6"/>
          </w:pPr>
        </w:pPrChange>
      </w:pPr>
      <w:bookmarkStart w:id="1866" w:name="sampling-rack-hold-time-experiments"/>
      <w:moveTo w:id="1867" w:author="Hannah McSorley" w:date="2020-08-05T02:53:00Z">
        <w:r>
          <w:t>Sampling rack hold-time experiments</w:t>
        </w:r>
        <w:bookmarkEnd w:id="1866"/>
      </w:moveTo>
    </w:p>
    <w:moveToRangeEnd w:id="1862"/>
    <w:p w14:paraId="72A4942D" w14:textId="77777777" w:rsidR="00D3555D" w:rsidRDefault="005D6F31">
      <w:pPr>
        <w:rPr>
          <w:ins w:id="1868" w:author="Hannah McSorley" w:date="2020-08-05T02:53:00Z"/>
        </w:rPr>
      </w:pPr>
      <w:ins w:id="1869" w:author="Hannah McSorley" w:date="2020-08-05T02:53:00Z">
        <w:r>
          <w:t>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ins>
    </w:p>
    <w:p w14:paraId="2ED57A16" w14:textId="77777777" w:rsidR="00D3555D" w:rsidRDefault="005D6F31">
      <w:pPr>
        <w:rPr>
          <w:ins w:id="1870" w:author="Hannah McSorley" w:date="2020-08-05T02:53:00Z"/>
        </w:rPr>
      </w:pPr>
      <w:ins w:id="1871" w:author="Hannah McSorley" w:date="2020-08-05T02:53:00Z">
        <w:r>
          <w:t> </w:t>
        </w:r>
      </w:ins>
    </w:p>
    <w:p w14:paraId="4EB95BA8" w14:textId="10608820" w:rsidR="00D3555D" w:rsidRDefault="005D6F31">
      <w:pPr>
        <w:rPr>
          <w:ins w:id="1872" w:author="Hannah McSorley" w:date="2020-08-05T02:53:00Z"/>
        </w:rPr>
      </w:pPr>
      <w:ins w:id="1873" w:author="Hannah McSorley" w:date="2020-08-05T02:53:00Z">
        <w:r>
          <w:lastRenderedPageBreak/>
          <w:t xml:space="preserve">The hold-time experiments included replicate surface water sample collection (n = 10) where half the samples were capped with siphon lids and placed out of water on the Vertical Rack (“held” samples), and the other half of samples were immediately returned to the lab for analysis (“fresh” samples). </w:t>
        </w:r>
        <w:commentRangeStart w:id="1874"/>
        <w:r>
          <w:t xml:space="preserve">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w:t>
        </w:r>
        <w:del w:id="1875" w:author="Bill Floyd" w:date="2020-08-05T11:49:00Z">
          <w:r w:rsidDel="009E6E2A">
            <w:delText xml:space="preserve">organically </w:delText>
          </w:r>
        </w:del>
        <w:r>
          <w:t>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ins>
      <w:commentRangeEnd w:id="1874"/>
      <w:r w:rsidR="009E6E2A">
        <w:rPr>
          <w:rStyle w:val="CommentReference"/>
        </w:rPr>
        <w:commentReference w:id="1874"/>
      </w:r>
    </w:p>
    <w:p w14:paraId="37FE28AE" w14:textId="77777777" w:rsidR="00D3555D" w:rsidRDefault="005D6F31">
      <w:pPr>
        <w:rPr>
          <w:ins w:id="1876" w:author="Hannah McSorley" w:date="2020-08-05T02:53:00Z"/>
        </w:rPr>
      </w:pPr>
      <w:ins w:id="1877" w:author="Hannah McSorley" w:date="2020-08-05T02:53:00Z">
        <w:r>
          <w:t> </w:t>
        </w:r>
      </w:ins>
    </w:p>
    <w:p w14:paraId="2C6B5D39" w14:textId="77777777" w:rsidR="00D3555D" w:rsidRDefault="005D6F31">
      <w:pPr>
        <w:rPr>
          <w:ins w:id="1878" w:author="Hannah McSorley" w:date="2020-08-05T02:53:00Z"/>
        </w:rPr>
      </w:pPr>
      <w:ins w:id="1879" w:author="Hannah McSorley" w:date="2020-08-05T02:53:00Z">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ins>
    </w:p>
    <w:p w14:paraId="2DE42E86" w14:textId="77777777" w:rsidR="00D3555D" w:rsidRDefault="005D6F31">
      <w:pPr>
        <w:rPr>
          <w:ins w:id="1880" w:author="Hannah McSorley" w:date="2020-08-05T02:53:00Z"/>
        </w:rPr>
      </w:pPr>
      <w:ins w:id="1881" w:author="Hannah McSorley" w:date="2020-08-05T02:53:00Z">
        <w:r>
          <w:t> </w:t>
        </w:r>
      </w:ins>
    </w:p>
    <w:p w14:paraId="25D983DA" w14:textId="77777777" w:rsidR="00D3555D" w:rsidRDefault="005D6F31">
      <w:pPr>
        <w:pStyle w:val="Heading3"/>
        <w:rPr>
          <w:ins w:id="1882" w:author="Hannah McSorley" w:date="2020-08-05T02:53:00Z"/>
        </w:rPr>
      </w:pPr>
      <w:bookmarkStart w:id="1883" w:name="laboratory-analyses-of-water-samples"/>
      <w:bookmarkStart w:id="1884" w:name="_Toc47488286"/>
      <w:ins w:id="1885" w:author="Hannah McSorley" w:date="2020-08-05T02:53:00Z">
        <w:r>
          <w:t>Laboratory analyses of water samples</w:t>
        </w:r>
        <w:bookmarkEnd w:id="1883"/>
        <w:bookmarkEnd w:id="1884"/>
      </w:ins>
    </w:p>
    <w:p w14:paraId="24A40C60" w14:textId="77777777" w:rsidR="00D3555D" w:rsidRDefault="005D6F31">
      <w:pPr>
        <w:rPr>
          <w:ins w:id="1886" w:author="Hannah McSorley" w:date="2020-08-05T02:53:00Z"/>
        </w:rPr>
      </w:pPr>
      <w:ins w:id="1887" w:author="Hannah McSorley" w:date="2020-08-05T02:53:00Z">
        <w:r>
          <w:t>Surface water samples were transported from the field to the lab in a cooler with ice for quantification of dissolved organic carbon (DOC) and qualitative assessment of natural organic matter (NOM) molecular character.</w:t>
        </w:r>
      </w:ins>
    </w:p>
    <w:p w14:paraId="447B91F8" w14:textId="77777777" w:rsidR="00D3555D" w:rsidRDefault="005D6F31">
      <w:pPr>
        <w:rPr>
          <w:moveTo w:id="1888" w:author="Hannah McSorley" w:date="2020-08-05T02:53:00Z"/>
        </w:rPr>
      </w:pPr>
      <w:moveToRangeStart w:id="1889" w:author="Hannah McSorley" w:date="2020-08-05T02:53:00Z" w:name="move47488453"/>
      <w:moveTo w:id="1890" w:author="Hannah McSorley" w:date="2020-08-05T02:53:00Z">
        <w:r>
          <w:t> </w:t>
        </w:r>
      </w:moveTo>
    </w:p>
    <w:p w14:paraId="539BC1CA" w14:textId="77777777" w:rsidR="00D3555D" w:rsidRDefault="005D6F31">
      <w:pPr>
        <w:pStyle w:val="Heading4"/>
        <w:rPr>
          <w:moveTo w:id="1891" w:author="Hannah McSorley" w:date="2020-08-05T02:53:00Z"/>
        </w:rPr>
        <w:pPrChange w:id="1892" w:author="Hannah McSorley" w:date="2020-08-05T02:53:00Z">
          <w:pPr>
            <w:pStyle w:val="Heading5"/>
          </w:pPr>
        </w:pPrChange>
      </w:pPr>
      <w:bookmarkStart w:id="1893" w:name="quantifying-doc-dissolved-organic-carbon"/>
      <w:bookmarkStart w:id="1894" w:name="_Toc47488287"/>
      <w:moveTo w:id="1895" w:author="Hannah McSorley" w:date="2020-08-05T02:53:00Z">
        <w:r>
          <w:lastRenderedPageBreak/>
          <w:t>Quantifying DOC (dissolved organic carbon)</w:t>
        </w:r>
        <w:bookmarkEnd w:id="1893"/>
        <w:bookmarkEnd w:id="1894"/>
      </w:moveTo>
    </w:p>
    <w:moveToRangeEnd w:id="1889"/>
    <w:p w14:paraId="19665567" w14:textId="77777777" w:rsidR="00D3555D" w:rsidRDefault="005D6F31">
      <w:pPr>
        <w:rPr>
          <w:ins w:id="1896" w:author="Hannah McSorley" w:date="2020-08-05T02:53:00Z"/>
        </w:rPr>
      </w:pPr>
      <w:ins w:id="1897" w:author="Hannah McSorley" w:date="2020-08-05T02:53:00Z">
        <w:r>
          <w:t xml:space="preserve">Dissolved organic carbon (DOC), the major constituent of natural organic matter, was quantified as non-purgeable organic carbon (NPOC) via High-Temperature Combustion (Method 5310-B) on a Shimadzu TOC-V (Baird, Eaton, and Rice </w:t>
        </w:r>
        <w:r>
          <w:fldChar w:fldCharType="begin"/>
        </w:r>
        <w:r>
          <w:instrText xml:space="preserve"> HYPERLINK \l "ref-StdMet5310" \h </w:instrText>
        </w:r>
        <w:r>
          <w:fldChar w:fldCharType="separate"/>
        </w:r>
        <w:proofErr w:type="spellStart"/>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proofErr w:type="spellEnd"/>
        <w:r>
          <w:rPr>
            <w:rStyle w:val="Hyperlink"/>
          </w:rPr>
          <w:fldChar w:fldCharType="end"/>
        </w:r>
        <w:r>
          <w:t>).</w:t>
        </w:r>
      </w:ins>
    </w:p>
    <w:p w14:paraId="05E6FCEE" w14:textId="77777777" w:rsidR="00D3555D" w:rsidRDefault="005D6F31">
      <w:pPr>
        <w:rPr>
          <w:moveTo w:id="1898" w:author="Hannah McSorley" w:date="2020-08-05T02:53:00Z"/>
        </w:rPr>
      </w:pPr>
      <w:moveToRangeStart w:id="1899" w:author="Hannah McSorley" w:date="2020-08-05T02:53:00Z" w:name="move47488454"/>
      <w:moveTo w:id="1900" w:author="Hannah McSorley" w:date="2020-08-05T02:53:00Z">
        <w:r>
          <w:t> </w:t>
        </w:r>
      </w:moveTo>
    </w:p>
    <w:p w14:paraId="0981E5E5" w14:textId="77777777" w:rsidR="00D3555D" w:rsidRDefault="005D6F31">
      <w:pPr>
        <w:pStyle w:val="Heading5"/>
        <w:rPr>
          <w:moveTo w:id="1901" w:author="Hannah McSorley" w:date="2020-08-05T02:53:00Z"/>
        </w:rPr>
        <w:pPrChange w:id="1902" w:author="Hannah McSorley" w:date="2020-08-05T02:53:00Z">
          <w:pPr>
            <w:pStyle w:val="Heading6"/>
          </w:pPr>
        </w:pPrChange>
      </w:pPr>
      <w:bookmarkStart w:id="1903" w:name="sample-preparation"/>
      <w:moveTo w:id="1904" w:author="Hannah McSorley" w:date="2020-08-05T02:53:00Z">
        <w:r>
          <w:t>Sample preparation</w:t>
        </w:r>
        <w:bookmarkEnd w:id="1903"/>
      </w:moveTo>
    </w:p>
    <w:p w14:paraId="575D34D8" w14:textId="77777777" w:rsidR="00D3555D" w:rsidRDefault="005D6F31">
      <w:pPr>
        <w:rPr>
          <w:moveTo w:id="1905" w:author="Hannah McSorley" w:date="2020-08-05T02:53:00Z"/>
        </w:rPr>
      </w:pPr>
      <w:moveTo w:id="1906" w:author="Hannah McSorley" w:date="2020-08-05T02:53:00Z">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moveTo>
      <w:moveToRangeEnd w:id="1899"/>
      <w:ins w:id="1907" w:author="Hannah McSorley" w:date="2020-08-05T02:53:00Z">
        <w:r>
          <w:fldChar w:fldCharType="begin"/>
        </w:r>
        <w:r>
          <w:instrText xml:space="preserve"> HYPERLINK \l "ref-Karanfil2003" \h </w:instrText>
        </w:r>
        <w:r>
          <w:fldChar w:fldCharType="separate"/>
        </w:r>
        <w:r>
          <w:rPr>
            <w:rStyle w:val="Hyperlink"/>
          </w:rPr>
          <w:t>2003</w:t>
        </w:r>
        <w:r>
          <w:rPr>
            <w:rStyle w:val="Hyperlink"/>
          </w:rPr>
          <w:fldChar w:fldCharType="end"/>
        </w:r>
        <w:r>
          <w:t xml:space="preserve">; Baird, Eaton, and Rice </w:t>
        </w:r>
        <w:r>
          <w:fldChar w:fldCharType="begin"/>
        </w:r>
        <w:r>
          <w:instrText xml:space="preserve"> HYPERLINK \l "ref-StdMet5310" \h </w:instrText>
        </w:r>
        <w:r>
          <w:fldChar w:fldCharType="separate"/>
        </w:r>
        <w:proofErr w:type="spellStart"/>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proofErr w:type="spellEnd"/>
        <w:r>
          <w:rPr>
            <w:rStyle w:val="Hyperlink"/>
          </w:rPr>
          <w:fldChar w:fldCharType="end"/>
        </w:r>
        <w:r>
          <w:t>).</w:t>
        </w:r>
      </w:ins>
      <w:moveToRangeStart w:id="1908" w:author="Hannah McSorley" w:date="2020-08-05T02:53:00Z" w:name="move47488455"/>
      <w:moveTo w:id="1909" w:author="Hannah McSorley" w:date="2020-08-05T02:53:00Z">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w:t>
        </w:r>
      </w:moveTo>
      <w:moveToRangeEnd w:id="1908"/>
      <w:ins w:id="1910" w:author="Hannah McSorley" w:date="2020-08-05T02:53:00Z">
        <w:r>
          <w:t xml:space="preserve">If samples were to be stored longer than 48 hours, they were filtered and acidified (as above) at end of the field day, capped with Teflon-lined caps and refrigerated until </w:t>
        </w:r>
      </w:ins>
      <w:moveToRangeStart w:id="1911" w:author="Hannah McSorley" w:date="2020-08-05T02:53:00Z" w:name="move47488456"/>
      <w:moveTo w:id="1912" w:author="Hannah McSorley" w:date="2020-08-05T02:53:00Z">
        <w:r>
          <w:t>analysis.</w:t>
        </w:r>
      </w:moveTo>
    </w:p>
    <w:p w14:paraId="2DC11438" w14:textId="77777777" w:rsidR="00D3555D" w:rsidRDefault="005D6F31">
      <w:pPr>
        <w:rPr>
          <w:moveTo w:id="1913" w:author="Hannah McSorley" w:date="2020-08-05T02:53:00Z"/>
        </w:rPr>
      </w:pPr>
      <w:moveTo w:id="1914" w:author="Hannah McSorley" w:date="2020-08-05T02:53:00Z">
        <w:r>
          <w:t> </w:t>
        </w:r>
      </w:moveTo>
    </w:p>
    <w:p w14:paraId="63316256" w14:textId="77777777" w:rsidR="00D3555D" w:rsidRDefault="005D6F31">
      <w:pPr>
        <w:pStyle w:val="Heading5"/>
        <w:rPr>
          <w:ins w:id="1915" w:author="Hannah McSorley" w:date="2020-08-05T02:53:00Z"/>
        </w:rPr>
      </w:pPr>
      <w:bookmarkStart w:id="1916" w:name="instrumental-analysis-methods"/>
      <w:moveToRangeEnd w:id="1911"/>
      <w:ins w:id="1917" w:author="Hannah McSorley" w:date="2020-08-05T02:53:00Z">
        <w:r>
          <w:t>Instrumental analysis methods</w:t>
        </w:r>
        <w:bookmarkEnd w:id="1916"/>
      </w:ins>
    </w:p>
    <w:p w14:paraId="78966DB5" w14:textId="77777777" w:rsidR="00D3555D" w:rsidRDefault="005D6F31">
      <w:pPr>
        <w:rPr>
          <w:ins w:id="1918" w:author="Hannah McSorley" w:date="2020-08-05T02:53:00Z"/>
        </w:rPr>
      </w:pPr>
      <w:moveToRangeStart w:id="1919" w:author="Hannah McSorley" w:date="2020-08-05T02:53:00Z" w:name="move47488457"/>
      <w:moveTo w:id="1920" w:author="Hannah McSorley" w:date="2020-08-05T02:53:00Z">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w:t>
        </w:r>
      </w:moveTo>
      <w:moveToRangeEnd w:id="1919"/>
      <w:ins w:id="1921" w:author="Hannah McSorley" w:date="2020-08-05T02:53:00Z">
        <w:r>
          <w:t xml:space="preserve">. Aliquots of sparged sample (80 </w:t>
        </w:r>
        <w:proofErr w:type="spellStart"/>
        <w:r>
          <w:t>μL</w:t>
        </w:r>
        <w:proofErr w:type="spellEnd"/>
        <w:r>
          <w:t xml:space="preserve">) were drawn </w:t>
        </w:r>
        <w:r>
          <w:lastRenderedPageBreak/>
          <w:t>into the TOC-V and catalytically combusted (Shimadzu standard catalyst with quartz wool) to convert organic carbon to carbon dioxide which was measured by non-dispersive infrared gas detection to quantify sample NPOC (i.e. </w:t>
        </w:r>
      </w:ins>
      <w:moveToRangeStart w:id="1922" w:author="Hannah McSorley" w:date="2020-08-05T02:53:00Z" w:name="move47488458"/>
      <w:moveTo w:id="1923" w:author="Hannah McSorley" w:date="2020-08-05T02:53:00Z">
        <w:r>
          <w:t>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moveTo>
      <w:moveToRangeEnd w:id="1922"/>
      <w:ins w:id="1924" w:author="Hannah McSorley" w:date="2020-08-05T02:53:00Z">
        <w:r>
          <w:fldChar w:fldCharType="begin"/>
        </w:r>
        <w:r>
          <w:instrText xml:space="preserve"> HYPERLINK \l "ref-StdMet5310" \h </w:instrText>
        </w:r>
        <w:r>
          <w:fldChar w:fldCharType="separate"/>
        </w:r>
        <w:proofErr w:type="spellStart"/>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proofErr w:type="spellEnd"/>
        <w:r>
          <w:rPr>
            <w:rStyle w:val="Hyperlink"/>
          </w:rPr>
          <w:fldChar w:fldCharType="end"/>
        </w:r>
        <w:r>
          <w:t xml:space="preserve">; </w:t>
        </w:r>
        <w:proofErr w:type="spellStart"/>
        <w:r>
          <w:t>Matilainen</w:t>
        </w:r>
        <w:proofErr w:type="spellEnd"/>
        <w:r>
          <w:t xml:space="preserve"> et al. </w:t>
        </w:r>
        <w:r>
          <w:fldChar w:fldCharType="begin"/>
        </w:r>
        <w:r>
          <w:instrText xml:space="preserve"> HYPERLINK \l "ref-Matilainen2011" \h </w:instrText>
        </w:r>
        <w:r>
          <w:fldChar w:fldCharType="separate"/>
        </w:r>
        <w:r>
          <w:rPr>
            <w:rStyle w:val="Hyperlink"/>
          </w:rPr>
          <w:t>2011</w:t>
        </w:r>
        <w:r>
          <w:rPr>
            <w:rStyle w:val="Hyperlink"/>
          </w:rPr>
          <w:fldChar w:fldCharType="end"/>
        </w:r>
        <w:r>
          <w:t xml:space="preserve">; Aiken and </w:t>
        </w:r>
        <w:proofErr w:type="spellStart"/>
        <w:r>
          <w:t>Cotsaris</w:t>
        </w:r>
        <w:proofErr w:type="spellEnd"/>
        <w:r>
          <w:t xml:space="preserve"> </w:t>
        </w:r>
        <w:r>
          <w:fldChar w:fldCharType="begin"/>
        </w:r>
        <w:r>
          <w:instrText xml:space="preserve"> HYPERLINK \l "ref-Aiken1995" \h </w:instrText>
        </w:r>
        <w:r>
          <w:fldChar w:fldCharType="separate"/>
        </w:r>
        <w:r>
          <w:rPr>
            <w:rStyle w:val="Hyperlink"/>
          </w:rPr>
          <w:t>1995</w:t>
        </w:r>
        <w:r>
          <w:rPr>
            <w:rStyle w:val="Hyperlink"/>
          </w:rPr>
          <w:fldChar w:fldCharType="end"/>
        </w:r>
        <w:r>
          <w:t>).</w:t>
        </w:r>
      </w:ins>
    </w:p>
    <w:p w14:paraId="3DFBAB3F" w14:textId="77777777" w:rsidR="00D3555D" w:rsidRDefault="005D6F31">
      <w:pPr>
        <w:rPr>
          <w:ins w:id="1925" w:author="Hannah McSorley" w:date="2020-08-05T02:53:00Z"/>
        </w:rPr>
      </w:pPr>
      <w:ins w:id="1926" w:author="Hannah McSorley" w:date="2020-08-05T02:53:00Z">
        <w:r>
          <w:t> </w:t>
        </w:r>
      </w:ins>
    </w:p>
    <w:p w14:paraId="7AE55857" w14:textId="77777777" w:rsidR="00D3555D" w:rsidRDefault="005D6F31">
      <w:pPr>
        <w:rPr>
          <w:ins w:id="1927" w:author="Hannah McSorley" w:date="2020-08-05T02:53:00Z"/>
        </w:rPr>
      </w:pPr>
      <w:moveToRangeStart w:id="1928" w:author="Hannah McSorley" w:date="2020-08-05T02:53:00Z" w:name="move47488459"/>
      <w:moveTo w:id="1929" w:author="Hannah McSorley" w:date="2020-08-05T02:53:00Z">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w:t>
        </w:r>
      </w:moveTo>
      <w:moveToRangeEnd w:id="1928"/>
      <w:ins w:id="1930" w:author="Hannah McSorley" w:date="2020-08-05T02:53:00Z">
        <w:r>
          <w:t>Calibration was verified regularly by including a ‘</w:t>
        </w:r>
        <w:proofErr w:type="spellStart"/>
        <w:r>
          <w:t>cal-ver</w:t>
        </w:r>
        <w:proofErr w:type="spellEnd"/>
        <w:r>
          <w:t xml:space="preserve">’ in most sample trays (standard organic carbon solution diluted to approximately 5 mg/L, catalog </w:t>
        </w:r>
        <w:proofErr w:type="spellStart"/>
        <w:r>
          <w:t>No.LC129107</w:t>
        </w:r>
        <w:proofErr w:type="spellEnd"/>
        <w:r>
          <w:t>, labchem.com).</w:t>
        </w:r>
      </w:ins>
    </w:p>
    <w:p w14:paraId="4B7AF43F" w14:textId="77777777" w:rsidR="00D3555D" w:rsidRDefault="005D6F31">
      <w:pPr>
        <w:rPr>
          <w:moveTo w:id="1931" w:author="Hannah McSorley" w:date="2020-08-05T02:53:00Z"/>
        </w:rPr>
      </w:pPr>
      <w:moveToRangeStart w:id="1932" w:author="Hannah McSorley" w:date="2020-08-05T02:53:00Z" w:name="move47488460"/>
      <w:moveTo w:id="1933" w:author="Hannah McSorley" w:date="2020-08-05T02:53:00Z">
        <w:r>
          <w:t> </w:t>
        </w:r>
      </w:moveTo>
    </w:p>
    <w:p w14:paraId="46F8EB6E" w14:textId="77777777" w:rsidR="00D3555D" w:rsidRDefault="005D6F31">
      <w:pPr>
        <w:pStyle w:val="Heading4"/>
        <w:rPr>
          <w:moveTo w:id="1934" w:author="Hannah McSorley" w:date="2020-08-05T02:53:00Z"/>
        </w:rPr>
        <w:pPrChange w:id="1935" w:author="Hannah McSorley" w:date="2020-08-05T02:53:00Z">
          <w:pPr>
            <w:pStyle w:val="Heading5"/>
          </w:pPr>
        </w:pPrChange>
      </w:pPr>
      <w:bookmarkStart w:id="1936" w:name="X7e9e3c08bf23e8477697b7359078143289e45ae"/>
      <w:bookmarkStart w:id="1937" w:name="_Toc47488288"/>
      <w:moveTo w:id="1938" w:author="Hannah McSorley" w:date="2020-08-05T02:53:00Z">
        <w:r>
          <w:t>Characterization of NOM (natural organic matter)</w:t>
        </w:r>
        <w:bookmarkEnd w:id="1936"/>
        <w:bookmarkEnd w:id="1937"/>
      </w:moveTo>
    </w:p>
    <w:p w14:paraId="566CACEE" w14:textId="580B87E8" w:rsidR="00D3555D" w:rsidRDefault="005D6F31">
      <w:pPr>
        <w:rPr>
          <w:ins w:id="1939" w:author="Hannah McSorley" w:date="2020-08-05T02:53:00Z"/>
        </w:rPr>
      </w:pPr>
      <w:moveTo w:id="1940" w:author="Hannah McSorley" w:date="2020-08-05T02:53:00Z">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w:t>
        </w:r>
        <w:r>
          <w:lastRenderedPageBreak/>
          <w:t xml:space="preserve">to 750 nm (recorded at 2.5 nm intervals). </w:t>
        </w:r>
      </w:moveTo>
      <w:moveToRangeEnd w:id="1932"/>
      <w:del w:id="1941" w:author="Hannah McSorley" w:date="2020-08-05T02:53:00Z">
        <w:r w:rsidR="00AD3E64">
          <w:delText xml:space="preserve">is </w:delText>
        </w:r>
        <w:commentRangeStart w:id="1942"/>
        <w:r w:rsidR="00AD3E64">
          <w:delText>likely</w:delText>
        </w:r>
        <w:commentRangeEnd w:id="1942"/>
        <w:r w:rsidR="00AD3E64">
          <w:rPr>
            <w:rStyle w:val="CommentReference"/>
          </w:rPr>
          <w:commentReference w:id="1942"/>
        </w:r>
        <w:r w:rsidR="006D238B">
          <w:delText xml:space="preserve">. </w:delText>
        </w:r>
      </w:del>
      <w:ins w:id="1943" w:author="Hannah McSorley" w:date="2020-08-05T02:53:00Z">
        <w:r>
          <w:t xml:space="preserve">While the </w:t>
        </w:r>
        <w:proofErr w:type="spellStart"/>
        <w:proofErr w:type="gramStart"/>
        <w:r>
          <w:t>spectro</w:t>
        </w:r>
        <w:proofErr w:type="spellEnd"/>
        <w:r>
          <w:t>::</w:t>
        </w:r>
        <w:proofErr w:type="spellStart"/>
        <w:proofErr w:type="gramEnd"/>
        <w:r>
          <w:t>lyser</w:t>
        </w:r>
        <w:proofErr w:type="spellEnd"/>
        <w:r>
          <w:t xml:space="preserve"> is a field-deployable instrument, it was used in a laboratory setting for these analyses.</w:t>
        </w:r>
      </w:ins>
    </w:p>
    <w:p w14:paraId="22331BBA" w14:textId="77777777" w:rsidR="00D3555D" w:rsidRDefault="005D6F31">
      <w:pPr>
        <w:rPr>
          <w:ins w:id="1944" w:author="Hannah McSorley" w:date="2020-08-05T02:53:00Z"/>
        </w:rPr>
      </w:pPr>
      <w:ins w:id="1945" w:author="Hannah McSorley" w:date="2020-08-05T02:53:00Z">
        <w:r>
          <w:t> </w:t>
        </w:r>
      </w:ins>
    </w:p>
    <w:p w14:paraId="1DBB6C50" w14:textId="77777777" w:rsidR="00D3555D" w:rsidRDefault="005D6F31">
      <w:pPr>
        <w:pStyle w:val="Heading5"/>
        <w:rPr>
          <w:ins w:id="1946" w:author="Hannah McSorley" w:date="2020-08-05T02:53:00Z"/>
        </w:rPr>
      </w:pPr>
      <w:bookmarkStart w:id="1947" w:name="sample-analysis"/>
      <w:r>
        <w:t xml:space="preserve">Sample </w:t>
      </w:r>
      <w:ins w:id="1948" w:author="Hannah McSorley" w:date="2020-08-05T02:53:00Z">
        <w:r>
          <w:t>analysis</w:t>
        </w:r>
        <w:bookmarkEnd w:id="1947"/>
      </w:ins>
    </w:p>
    <w:p w14:paraId="3A370650" w14:textId="77777777" w:rsidR="00D3555D" w:rsidRDefault="005D6F31">
      <w:pPr>
        <w:rPr>
          <w:moveTo w:id="1949" w:author="Hannah McSorley" w:date="2020-08-05T02:53:00Z"/>
        </w:rPr>
      </w:pPr>
      <w:ins w:id="1950" w:author="Hannah McSorley" w:date="2020-08-05T02:53:00Z">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r>
          <w:fldChar w:fldCharType="begin"/>
        </w:r>
        <w:r>
          <w:instrText xml:space="preserve"> HYPERLINK \l "ref-StdMet5910" \h </w:instrText>
        </w:r>
        <w:r>
          <w:fldChar w:fldCharType="separate"/>
        </w:r>
        <w:proofErr w:type="spellStart"/>
        <w:r>
          <w:rPr>
            <w:rStyle w:val="Hyperlink"/>
          </w:rPr>
          <w:t>2017</w:t>
        </w:r>
        <w:r>
          <w:rPr>
            <w:rStyle w:val="Hyperlink"/>
          </w:rPr>
          <w:fldChar w:fldCharType="end"/>
        </w:r>
        <w:r>
          <w:fldChar w:fldCharType="begin"/>
        </w:r>
        <w:r>
          <w:instrText xml:space="preserve"> HYPERLINK \l "ref-StdMet5910" \h </w:instrText>
        </w:r>
        <w:r>
          <w:fldChar w:fldCharType="separate"/>
        </w:r>
        <w:r>
          <w:rPr>
            <w:rStyle w:val="Hyperlink"/>
          </w:rPr>
          <w:t>b</w:t>
        </w:r>
        <w:proofErr w:type="spellEnd"/>
        <w:r>
          <w:rPr>
            <w:rStyle w:val="Hyperlink"/>
          </w:rPr>
          <w:fldChar w:fldCharType="end"/>
        </w:r>
        <w:r>
          <w:t xml:space="preserve">). The </w:t>
        </w:r>
        <w:proofErr w:type="spellStart"/>
        <w:proofErr w:type="gramStart"/>
        <w:r>
          <w:t>spectro</w:t>
        </w:r>
        <w:proofErr w:type="spellEnd"/>
        <w:r>
          <w:t>::</w:t>
        </w:r>
        <w:proofErr w:type="spellStart"/>
        <w:proofErr w:type="gramEnd"/>
        <w:r>
          <w:t>lyser</w:t>
        </w:r>
        <w:proofErr w:type="spellEnd"/>
        <w:r>
          <w:t xml:space="preserve"> </w:t>
        </w:r>
      </w:ins>
      <w:moveToRangeStart w:id="1951" w:author="Hannah McSorley" w:date="2020-08-05T02:53:00Z" w:name="move47488461"/>
      <w:moveTo w:id="1952" w:author="Hannah McSorley" w:date="2020-08-05T02:53:00Z">
        <w:r>
          <w:t>used in these analyses had a fixed pathlength of 35.0 mm.</w:t>
        </w:r>
      </w:moveTo>
    </w:p>
    <w:p w14:paraId="6BFA0F50" w14:textId="77777777" w:rsidR="00D3555D" w:rsidRDefault="005D6F31">
      <w:pPr>
        <w:rPr>
          <w:moveTo w:id="1953" w:author="Hannah McSorley" w:date="2020-08-05T02:53:00Z"/>
        </w:rPr>
      </w:pPr>
      <w:moveTo w:id="1954" w:author="Hannah McSorley" w:date="2020-08-05T02:53:00Z">
        <w:r>
          <w:t> </w:t>
        </w:r>
      </w:moveTo>
    </w:p>
    <w:p w14:paraId="732A719C" w14:textId="77777777" w:rsidR="00D3555D" w:rsidRDefault="005D6F31">
      <w:pPr>
        <w:pStyle w:val="Heading5"/>
        <w:rPr>
          <w:moveTo w:id="1955" w:author="Hannah McSorley" w:date="2020-08-05T02:53:00Z"/>
        </w:rPr>
        <w:pPrChange w:id="1956" w:author="Hannah McSorley" w:date="2020-08-05T02:53:00Z">
          <w:pPr>
            <w:pStyle w:val="Heading6"/>
          </w:pPr>
        </w:pPrChange>
      </w:pPr>
      <w:bookmarkStart w:id="1957" w:name="instrument-and-data-handling"/>
      <w:moveToRangeStart w:id="1958" w:author="Hannah McSorley" w:date="2020-08-05T02:53:00Z" w:name="move47488462"/>
      <w:moveToRangeEnd w:id="1951"/>
      <w:moveTo w:id="1959" w:author="Hannah McSorley" w:date="2020-08-05T02:53:00Z">
        <w:r>
          <w:t>Instrument and data handling</w:t>
        </w:r>
        <w:bookmarkEnd w:id="1957"/>
      </w:moveTo>
    </w:p>
    <w:p w14:paraId="3E55701F" w14:textId="77777777" w:rsidR="00D3555D" w:rsidRDefault="005D6F31">
      <w:pPr>
        <w:rPr>
          <w:ins w:id="1960" w:author="Hannah McSorley" w:date="2020-08-05T02:53:00Z"/>
        </w:rPr>
      </w:pPr>
      <w:moveToRangeStart w:id="1961" w:author="Hannah McSorley" w:date="2020-08-05T02:53:00Z" w:name="move47488463"/>
      <w:moveToRangeEnd w:id="1958"/>
      <w:moveTo w:id="1962" w:author="Hannah McSorley" w:date="2020-08-05T02:53:00Z">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w:t>
        </w:r>
      </w:moveTo>
      <w:moveToRangeEnd w:id="1961"/>
      <w:ins w:id="1963" w:author="Hannah McSorley" w:date="2020-08-05T02:53:00Z">
        <w:r>
          <w:t xml:space="preserve">The Global Calibration algorithm was reported as “multi-wavelength algorithms of a turbidity-compensated absorbance fingerprint” (Avagyan, Runkle, and </w:t>
        </w:r>
        <w:proofErr w:type="spellStart"/>
        <w:r>
          <w:t>Kutzbach</w:t>
        </w:r>
        <w:proofErr w:type="spellEnd"/>
        <w:r>
          <w:t xml:space="preserve"> </w:t>
        </w:r>
        <w:r>
          <w:fldChar w:fldCharType="begin"/>
        </w:r>
        <w:r>
          <w:instrText xml:space="preserve"> HYPERLINK \l "ref-Avagyan2014" \h </w:instrText>
        </w:r>
        <w:r>
          <w:fldChar w:fldCharType="separate"/>
        </w:r>
        <w:r>
          <w:rPr>
            <w:rStyle w:val="Hyperlink"/>
          </w:rPr>
          <w:t>2014</w:t>
        </w:r>
        <w:r>
          <w:rPr>
            <w:rStyle w:val="Hyperlink"/>
          </w:rPr>
          <w:fldChar w:fldCharType="end"/>
        </w:r>
        <w:r>
          <w:t xml:space="preserve">). </w:t>
        </w:r>
        <w:proofErr w:type="gramStart"/>
        <w:r>
          <w:t>Spectro::</w:t>
        </w:r>
        <w:proofErr w:type="spellStart"/>
        <w:proofErr w:type="gramEnd"/>
        <w:r>
          <w:t>lyser</w:t>
        </w:r>
        <w:proofErr w:type="spellEnd"/>
        <w:r>
          <w:t xml:space="preserve"> DOC estimates were evaluated in comparison to NPOC as an indicator of molecular changes, otherwise specific absorbance coefficients (SAC, m</w:t>
        </w:r>
        <w:r>
          <w:rPr>
            <w:vertAlign w:val="superscript"/>
          </w:rPr>
          <w:t>-1</w:t>
        </w:r>
        <w:r>
          <w:t>) were used to assess molecular character.</w:t>
        </w:r>
      </w:ins>
    </w:p>
    <w:p w14:paraId="6EBB383D" w14:textId="77777777" w:rsidR="00D3555D" w:rsidRDefault="005D6F31">
      <w:pPr>
        <w:rPr>
          <w:ins w:id="1964" w:author="Hannah McSorley" w:date="2020-08-05T02:53:00Z"/>
        </w:rPr>
      </w:pPr>
      <w:ins w:id="1965" w:author="Hannah McSorley" w:date="2020-08-05T02:53:00Z">
        <w:r>
          <w:t> </w:t>
        </w:r>
      </w:ins>
    </w:p>
    <w:p w14:paraId="1F697A57" w14:textId="77777777" w:rsidR="00D3555D" w:rsidRDefault="005D6F31">
      <w:pPr>
        <w:rPr>
          <w:ins w:id="1966" w:author="Hannah McSorley" w:date="2020-08-05T02:53:00Z"/>
        </w:rPr>
      </w:pPr>
      <w:ins w:id="1967" w:author="Hannah McSorley" w:date="2020-08-05T02:53:00Z">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ins>
    </w:p>
    <w:p w14:paraId="2C8730F3" w14:textId="77777777" w:rsidR="00D3555D" w:rsidRDefault="005D6F31">
      <w:pPr>
        <w:pStyle w:val="Heading6"/>
        <w:rPr>
          <w:ins w:id="1968" w:author="Hannah McSorley" w:date="2020-08-05T02:53:00Z"/>
        </w:rPr>
      </w:pPr>
      <w:bookmarkStart w:id="1969" w:name="spectral-indicies-of-nom-character"/>
      <w:ins w:id="1970" w:author="Hannah McSorley" w:date="2020-08-05T02:53:00Z">
        <w:r>
          <w:lastRenderedPageBreak/>
          <w:t xml:space="preserve">Spectral </w:t>
        </w:r>
        <w:r w:rsidR="00A36AD1">
          <w:t>indices</w:t>
        </w:r>
        <w:r>
          <w:t xml:space="preserve"> of NOM character</w:t>
        </w:r>
        <w:bookmarkEnd w:id="1969"/>
      </w:ins>
    </w:p>
    <w:p w14:paraId="596DAFD8" w14:textId="77777777" w:rsidR="00D3555D" w:rsidRDefault="005D6F31">
      <w:pPr>
        <w:rPr>
          <w:ins w:id="1971" w:author="Hannah McSorley" w:date="2020-08-05T02:53:00Z"/>
        </w:rPr>
      </w:pPr>
      <w:ins w:id="1972" w:author="Hannah McSorley" w:date="2020-08-05T02:53:00Z">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Similarly, specific ultraviolet absorbance (SUVA</w:t>
        </w:r>
        <w:r>
          <w:rPr>
            <w:vertAlign w:val="subscript"/>
          </w:rPr>
          <w:t>254</w:t>
        </w:r>
        <w:r>
          <w:t>) is an indicator of NOM aromaticity relative to concentration. SUVA</w:t>
        </w:r>
        <w:r>
          <w:rPr>
            <w:vertAlign w:val="subscript"/>
          </w:rPr>
          <w:t>254</w:t>
        </w:r>
        <w:r>
          <w:t xml:space="preserve"> is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xml:space="preserve">, i.e. L/mg-m). </w:t>
        </w:r>
      </w:ins>
      <w:moveToRangeStart w:id="1973" w:author="Hannah McSorley" w:date="2020-08-05T02:53:00Z" w:name="move47488464"/>
      <w:moveTo w:id="1974" w:author="Hannah McSorley" w:date="2020-08-05T02:53:00Z">
        <w:r>
          <w:t>The concentration of NOM in a sample is proportional to the intensity of absorbance (based on the Beer-Lambert law) which is why SUVA</w:t>
        </w:r>
        <w:r>
          <w:rPr>
            <w:vertAlign w:val="subscript"/>
          </w:rPr>
          <w:t>254</w:t>
        </w:r>
        <w:r>
          <w:t xml:space="preserve"> (specific UV absorbance at 254 nm) is widely used as indicator of sample aromaticity (concentration-relative character).</w:t>
        </w:r>
      </w:moveTo>
      <w:moveToRangeEnd w:id="1973"/>
    </w:p>
    <w:p w14:paraId="5FFFDBF1" w14:textId="77777777" w:rsidR="00D3555D" w:rsidRDefault="005D6F31">
      <w:pPr>
        <w:rPr>
          <w:ins w:id="1975" w:author="Hannah McSorley" w:date="2020-08-05T02:53:00Z"/>
        </w:rPr>
      </w:pPr>
      <w:ins w:id="1976" w:author="Hannah McSorley" w:date="2020-08-05T02:53:00Z">
        <w:r>
          <w:t> </w:t>
        </w:r>
      </w:ins>
    </w:p>
    <w:p w14:paraId="75A58AA8" w14:textId="77777777" w:rsidR="00D3555D" w:rsidRDefault="005D6F31">
      <w:pPr>
        <w:rPr>
          <w:ins w:id="1977" w:author="Hannah McSorley" w:date="2020-08-05T02:53:00Z"/>
        </w:rPr>
      </w:pPr>
      <w:ins w:id="1978" w:author="Hannah McSorley" w:date="2020-08-05T02:53:00Z">
        <w:r>
          <w:t>A spectral quotient called E</w:t>
        </w:r>
        <w:r>
          <w:rPr>
            <w:vertAlign w:val="subscript"/>
          </w:rPr>
          <w:t>2</w:t>
        </w:r>
        <w:r>
          <w:t>:E</w:t>
        </w:r>
        <w:r>
          <w:rPr>
            <w:vertAlign w:val="subscript"/>
          </w:rPr>
          <w:t>3</w:t>
        </w:r>
        <w:r>
          <w:t xml:space="preserve"> is the ratio of absorbance coefficients at wavelengths 250 nm and 365 nm. E</w:t>
        </w:r>
        <w:r>
          <w:rPr>
            <w:vertAlign w:val="subscript"/>
          </w:rPr>
          <w:t>2</w:t>
        </w:r>
        <w:r>
          <w:t>:E</w:t>
        </w:r>
        <w:r>
          <w:rPr>
            <w:vertAlign w:val="subscript"/>
          </w:rPr>
          <w:t>3</w:t>
        </w:r>
        <w:r>
          <w:t xml:space="preserve"> values were calculated (SAC</w:t>
        </w:r>
        <w:r>
          <w:rPr>
            <w:vertAlign w:val="subscript"/>
          </w:rPr>
          <w:t>250</w:t>
        </w:r>
        <w:r>
          <w:t xml:space="preserve"> / SAC</w:t>
        </w:r>
        <w:r>
          <w:rPr>
            <w:vertAlign w:val="subscript"/>
          </w:rPr>
          <w:t>365</w:t>
        </w:r>
        <w:r>
          <w:t xml:space="preserve">) to elucidate molecular character of NOM in samples; it is inversely related to the aromaticity and molecular weight of aquatic </w:t>
        </w:r>
        <w:proofErr w:type="spellStart"/>
        <w:r>
          <w:t>humic</w:t>
        </w:r>
        <w:proofErr w:type="spellEnd"/>
        <w:r>
          <w:t xml:space="preserve"> solutes.</w:t>
        </w:r>
      </w:ins>
    </w:p>
    <w:p w14:paraId="6AC554A0" w14:textId="77777777" w:rsidR="00D3555D" w:rsidRDefault="005D6F31">
      <w:pPr>
        <w:rPr>
          <w:moveTo w:id="1979" w:author="Hannah McSorley" w:date="2020-08-05T02:53:00Z"/>
        </w:rPr>
      </w:pPr>
      <w:moveToRangeStart w:id="1980" w:author="Hannah McSorley" w:date="2020-08-05T02:53:00Z" w:name="move47488465"/>
      <w:moveTo w:id="1981" w:author="Hannah McSorley" w:date="2020-08-05T02:53:00Z">
        <w:r>
          <w:t> </w:t>
        </w:r>
      </w:moveTo>
    </w:p>
    <w:p w14:paraId="2F4C793C" w14:textId="77777777" w:rsidR="00D3555D" w:rsidRDefault="005D6F31">
      <w:pPr>
        <w:pStyle w:val="Heading3"/>
        <w:rPr>
          <w:moveTo w:id="1982" w:author="Hannah McSorley" w:date="2020-08-05T02:53:00Z"/>
          <w:rPrChange w:id="1983" w:author="Hannah McSorley" w:date="2020-08-05T02:53:00Z">
            <w:rPr>
              <w:moveTo w:id="1984" w:author="Hannah McSorley" w:date="2020-08-05T02:53:00Z"/>
              <w:highlight w:val="cyan"/>
            </w:rPr>
          </w:rPrChange>
        </w:rPr>
        <w:pPrChange w:id="1985" w:author="Hannah McSorley" w:date="2020-08-05T02:53:00Z">
          <w:pPr>
            <w:pStyle w:val="Heading6"/>
          </w:pPr>
        </w:pPrChange>
      </w:pPr>
      <w:bookmarkStart w:id="1986" w:name="defining-seasons"/>
      <w:bookmarkStart w:id="1987" w:name="_Toc47488289"/>
      <w:moveTo w:id="1988" w:author="Hannah McSorley" w:date="2020-08-05T02:53:00Z">
        <w:r>
          <w:rPr>
            <w:rPrChange w:id="1989" w:author="Hannah McSorley" w:date="2020-08-05T02:53:00Z">
              <w:rPr>
                <w:highlight w:val="cyan"/>
              </w:rPr>
            </w:rPrChange>
          </w:rPr>
          <w:t>Defining seasons</w:t>
        </w:r>
        <w:bookmarkEnd w:id="1986"/>
        <w:bookmarkEnd w:id="1987"/>
      </w:moveTo>
    </w:p>
    <w:moveToRangeEnd w:id="1980"/>
    <w:p w14:paraId="23D3B70F" w14:textId="77777777" w:rsidR="00D3555D" w:rsidRDefault="005D6F31">
      <w:pPr>
        <w:rPr>
          <w:ins w:id="1990" w:author="Hannah McSorley" w:date="2020-08-05T02:53:00Z"/>
        </w:rPr>
      </w:pPr>
      <w:ins w:id="1991" w:author="Hannah McSorley" w:date="2020-08-05T02:53:00Z">
        <w:r>
          <w:t>Coastal BC climate is characterized by a predominantly wet season and dry season, but seasonal delineation can be nebulous. Here, seasons were operationally defined by sampling method restrictions such that the “wet” season was defined as the period when conditions generated stream response significant enough for Vertical Racks to collect rising limb samples, and the “dry” season was defined by the absence of stream response substantial enough for Rack sampler collection.</w:t>
        </w:r>
      </w:ins>
    </w:p>
    <w:p w14:paraId="0C228023" w14:textId="77777777" w:rsidR="00D3555D" w:rsidRDefault="005D6F31">
      <w:pPr>
        <w:rPr>
          <w:ins w:id="1992" w:author="Hannah McSorley" w:date="2020-08-05T02:53:00Z"/>
        </w:rPr>
      </w:pPr>
      <w:ins w:id="1993" w:author="Hannah McSorley" w:date="2020-08-05T02:53:00Z">
        <w:r>
          <w:lastRenderedPageBreak/>
          <w:t> </w:t>
        </w:r>
      </w:ins>
    </w:p>
    <w:p w14:paraId="229A6F58" w14:textId="77777777" w:rsidR="00D3555D" w:rsidRDefault="005D6F31">
      <w:pPr>
        <w:rPr>
          <w:ins w:id="1994" w:author="Hannah McSorley" w:date="2020-08-05T02:53:00Z"/>
        </w:rPr>
      </w:pPr>
      <w:ins w:id="1995" w:author="Hannah McSorley" w:date="2020-08-05T02:53:00Z">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w:t>
        </w:r>
        <w:proofErr w:type="gramStart"/>
        <w:r>
          <w:t>), and</w:t>
        </w:r>
        <w:proofErr w:type="gramEnd"/>
        <w:r>
          <w:t xml:space="preserve"> were used to help distinguish between wet and dry seasons. Snow was qualitatively considered when defining seasons, as it did not contribute to event definitions but did contribute to stream levels at the monitoring </w:t>
        </w:r>
        <w:commentRangeStart w:id="1996"/>
        <w:r>
          <w:t>sites</w:t>
        </w:r>
      </w:ins>
      <w:commentRangeEnd w:id="1996"/>
      <w:r w:rsidR="00DA5CE3">
        <w:rPr>
          <w:rStyle w:val="CommentReference"/>
        </w:rPr>
        <w:commentReference w:id="1996"/>
      </w:r>
      <w:ins w:id="1997" w:author="Hannah McSorley" w:date="2020-08-05T02:53:00Z">
        <w:r>
          <w:t>.</w:t>
        </w:r>
      </w:ins>
    </w:p>
    <w:p w14:paraId="19AE5864" w14:textId="77777777" w:rsidR="00D3555D" w:rsidRDefault="005D6F31">
      <w:pPr>
        <w:rPr>
          <w:ins w:id="1998" w:author="Hannah McSorley" w:date="2020-08-05T02:53:00Z"/>
        </w:rPr>
      </w:pPr>
      <w:ins w:id="1999" w:author="Hannah McSorley" w:date="2020-08-05T02:53:00Z">
        <w:r>
          <w:t> </w:t>
        </w:r>
      </w:ins>
    </w:p>
    <w:p w14:paraId="5081AA80" w14:textId="77777777" w:rsidR="00D3555D" w:rsidRDefault="005D6F31">
      <w:pPr>
        <w:pStyle w:val="Heading3"/>
        <w:rPr>
          <w:ins w:id="2000" w:author="Hannah McSorley" w:date="2020-08-05T02:53:00Z"/>
        </w:rPr>
      </w:pPr>
      <w:bookmarkStart w:id="2001" w:name="foundational-results"/>
      <w:bookmarkStart w:id="2002" w:name="_Toc47488290"/>
      <w:ins w:id="2003" w:author="Hannah McSorley" w:date="2020-08-05T02:53:00Z">
        <w:r>
          <w:t>Foundational Results</w:t>
        </w:r>
        <w:bookmarkEnd w:id="2001"/>
        <w:bookmarkEnd w:id="2002"/>
      </w:ins>
    </w:p>
    <w:p w14:paraId="1976D6DB" w14:textId="59869218" w:rsidR="00D3555D" w:rsidRDefault="005D6F31">
      <w:pPr>
        <w:rPr>
          <w:ins w:id="2004" w:author="Hannah McSorley" w:date="2020-08-05T02:53:00Z"/>
        </w:rPr>
      </w:pPr>
      <w:ins w:id="2005" w:author="Hannah McSorley" w:date="2020-08-05T02:53:00Z">
        <w:r>
          <w:t>This chapter presents results used to inform</w:t>
        </w:r>
        <w:del w:id="2006" w:author="Bill Floyd" w:date="2020-08-05T11:58:00Z">
          <w:r w:rsidDel="00DA5CE3">
            <w:delText>ed</w:delText>
          </w:r>
        </w:del>
        <w:r>
          <w:t xml:space="preserve"> all subsequent data analysis, interpretation and evaluations discussed in following chapters. Elemental results presented here include weather data and</w:t>
        </w:r>
        <w:del w:id="2007" w:author="Bill Floyd" w:date="2020-08-05T11:58:00Z">
          <w:r w:rsidDel="00DA5CE3">
            <w:delText xml:space="preserve"> it’s</w:delText>
          </w:r>
        </w:del>
        <w:r>
          <w:t xml:space="preserve"> application in seasonal delineation and quality control for Vertical Rack </w:t>
        </w:r>
        <w:del w:id="2008" w:author="Bill Floyd" w:date="2020-08-05T11:59:00Z">
          <w:r w:rsidDel="00DA5CE3">
            <w:delText>sampling method development.</w:delText>
          </w:r>
        </w:del>
      </w:ins>
      <w:ins w:id="2009" w:author="Bill Floyd" w:date="2020-08-05T11:59:00Z">
        <w:r w:rsidR="00DA5CE3">
          <w:t>samples.</w:t>
        </w:r>
      </w:ins>
    </w:p>
    <w:p w14:paraId="7F1D47AD" w14:textId="77777777" w:rsidR="00D3555D" w:rsidRDefault="005D6F31">
      <w:pPr>
        <w:rPr>
          <w:ins w:id="2010" w:author="Hannah McSorley" w:date="2020-08-05T02:53:00Z"/>
        </w:rPr>
      </w:pPr>
      <w:ins w:id="2011" w:author="Hannah McSorley" w:date="2020-08-05T02:53:00Z">
        <w:r>
          <w:br/>
        </w:r>
      </w:ins>
    </w:p>
    <w:p w14:paraId="2153B9ED" w14:textId="77777777" w:rsidR="00D3555D" w:rsidRDefault="005D6F31">
      <w:pPr>
        <w:pStyle w:val="Heading4"/>
        <w:rPr>
          <w:ins w:id="2012" w:author="Hannah McSorley" w:date="2020-08-05T02:53:00Z"/>
        </w:rPr>
      </w:pPr>
      <w:bookmarkStart w:id="2013" w:name="crd-weather-data"/>
      <w:bookmarkStart w:id="2014" w:name="_Toc47488291"/>
      <w:ins w:id="2015" w:author="Hannah McSorley" w:date="2020-08-05T02:53:00Z">
        <w:r>
          <w:t>CRD Weather data</w:t>
        </w:r>
        <w:bookmarkEnd w:id="2013"/>
        <w:bookmarkEnd w:id="2014"/>
      </w:ins>
    </w:p>
    <w:p w14:paraId="2410792A" w14:textId="77777777" w:rsidR="00D3555D" w:rsidRDefault="005D6F31">
      <w:pPr>
        <w:rPr>
          <w:ins w:id="2016" w:author="Hannah McSorley" w:date="2020-08-05T02:53:00Z"/>
        </w:rPr>
      </w:pPr>
      <w:moveToRangeStart w:id="2017" w:author="Hannah McSorley" w:date="2020-08-05T02:53:00Z" w:name="move47488466"/>
      <w:moveTo w:id="2018" w:author="Hannah McSorley" w:date="2020-08-05T02:53:00Z">
        <w:r>
          <w:t>The Capital Regional District (CRD) provided data from two fire-weather (“</w:t>
        </w:r>
        <w:proofErr w:type="spellStart"/>
        <w:r>
          <w:t>FWx</w:t>
        </w:r>
        <w:proofErr w:type="spellEnd"/>
        <w:r>
          <w:t xml:space="preserve">”) stations located in the Leech water supply area (LWSA). Chris Creek weather station was near the headwaters of the Leech watershed and Martin’s Gulch was located near the future point of diversion, the Leech River Tunnel (Table </w:t>
        </w:r>
      </w:moveTo>
      <w:moveToRangeEnd w:id="2017"/>
      <w:ins w:id="2019" w:author="Hannah McSorley" w:date="2020-08-05T02:53:00Z">
        <w:r>
          <w:t>3). Rain data were used in defining sampling seasons and air temperature data were used in quality control assessments of Vertical Rack sample hold-times.</w:t>
        </w:r>
      </w:ins>
    </w:p>
    <w:p w14:paraId="2704FF59" w14:textId="77777777" w:rsidR="00D3555D" w:rsidRDefault="005D6F31">
      <w:pPr>
        <w:rPr>
          <w:ins w:id="2020" w:author="Hannah McSorley" w:date="2020-08-05T02:53:00Z"/>
        </w:rPr>
      </w:pPr>
      <w:ins w:id="2021" w:author="Hannah McSorley" w:date="2020-08-05T02:53:00Z">
        <w:r>
          <w:t> </w:t>
        </w:r>
      </w:ins>
    </w:p>
    <w:p w14:paraId="05C4D0ED" w14:textId="77777777" w:rsidR="00D3555D" w:rsidRPr="005D6F31" w:rsidRDefault="005D6F31">
      <w:pPr>
        <w:rPr>
          <w:moveTo w:id="2022" w:author="Hannah McSorley" w:date="2020-08-05T02:53:00Z"/>
          <w:rFonts w:asciiTheme="minorHAnsi" w:hAnsiTheme="minorHAnsi"/>
          <w:rPrChange w:id="2023" w:author="Hannah McSorley" w:date="2020-08-05T02:53:00Z">
            <w:rPr>
              <w:moveTo w:id="2024" w:author="Hannah McSorley" w:date="2020-08-05T02:53:00Z"/>
            </w:rPr>
          </w:rPrChange>
        </w:rPr>
      </w:pPr>
      <w:ins w:id="2025" w:author="Hannah McSorley" w:date="2020-08-05T02:53:00Z">
        <w:r w:rsidRPr="005D6F31">
          <w:rPr>
            <w:rFonts w:asciiTheme="minorHAnsi" w:hAnsiTheme="minorHAnsi" w:cstheme="minorHAnsi"/>
          </w:rPr>
          <w:t>Table 3</w:t>
        </w:r>
      </w:ins>
      <w:moveToRangeStart w:id="2026" w:author="Hannah McSorley" w:date="2020-08-05T02:53:00Z" w:name="move47488467"/>
      <w:moveTo w:id="2027" w:author="Hannah McSorley" w:date="2020-08-05T02:53:00Z">
        <w:r w:rsidRPr="005D6F31">
          <w:rPr>
            <w:rFonts w:asciiTheme="minorHAnsi" w:hAnsiTheme="minorHAnsi"/>
            <w:rPrChange w:id="2028" w:author="Hannah McSorley" w:date="2020-08-05T02:53:00Z">
              <w:rPr/>
            </w:rPrChange>
          </w:rPr>
          <w:t xml:space="preserve">: </w:t>
        </w:r>
        <w:r w:rsidRPr="005D6F31">
          <w:rPr>
            <w:rFonts w:asciiTheme="minorHAnsi" w:hAnsiTheme="minorHAnsi"/>
            <w:rPrChange w:id="2029" w:author="Hannah McSorley" w:date="2020-08-05T02:53:00Z">
              <w:rPr>
                <w:i/>
              </w:rPr>
            </w:rPrChange>
          </w:rPr>
          <w:t>CRD fire weather station (</w:t>
        </w:r>
        <w:proofErr w:type="spellStart"/>
        <w:r w:rsidRPr="005D6F31">
          <w:rPr>
            <w:rFonts w:asciiTheme="minorHAnsi" w:hAnsiTheme="minorHAnsi"/>
            <w:rPrChange w:id="2030" w:author="Hannah McSorley" w:date="2020-08-05T02:53:00Z">
              <w:rPr>
                <w:i/>
              </w:rPr>
            </w:rPrChange>
          </w:rPr>
          <w:t>FWx</w:t>
        </w:r>
        <w:proofErr w:type="spellEnd"/>
        <w:r w:rsidRPr="005D6F31">
          <w:rPr>
            <w:rFonts w:asciiTheme="minorHAnsi" w:hAnsiTheme="minorHAnsi"/>
            <w:rPrChange w:id="2031" w:author="Hannah McSorley" w:date="2020-08-05T02:53:00Z">
              <w:rPr>
                <w:i/>
              </w:rPr>
            </w:rPrChange>
          </w:rPr>
          <w:t>) summary of features</w:t>
        </w:r>
      </w:moveTo>
    </w:p>
    <w:tbl>
      <w:tblPr>
        <w:tblW w:w="5000" w:type="pct"/>
        <w:tblLook w:val="07E0" w:firstRow="1" w:lastRow="1" w:firstColumn="1" w:lastColumn="1" w:noHBand="1" w:noVBand="1"/>
      </w:tblPr>
      <w:tblGrid>
        <w:gridCol w:w="990"/>
        <w:gridCol w:w="1054"/>
        <w:gridCol w:w="1219"/>
        <w:gridCol w:w="1133"/>
        <w:gridCol w:w="1275"/>
        <w:gridCol w:w="1340"/>
        <w:gridCol w:w="1487"/>
        <w:gridCol w:w="862"/>
        <w:tblGridChange w:id="2032">
          <w:tblGrid>
            <w:gridCol w:w="968"/>
            <w:gridCol w:w="22"/>
            <w:gridCol w:w="1032"/>
            <w:gridCol w:w="22"/>
            <w:gridCol w:w="1137"/>
            <w:gridCol w:w="82"/>
            <w:gridCol w:w="963"/>
            <w:gridCol w:w="170"/>
            <w:gridCol w:w="1052"/>
            <w:gridCol w:w="223"/>
            <w:gridCol w:w="1132"/>
            <w:gridCol w:w="208"/>
            <w:gridCol w:w="1353"/>
            <w:gridCol w:w="134"/>
            <w:gridCol w:w="862"/>
          </w:tblGrid>
        </w:tblGridChange>
      </w:tblGrid>
      <w:tr w:rsidR="00666FAE" w14:paraId="2AB95670" w14:textId="77777777" w:rsidTr="00A36AD1">
        <w:tc>
          <w:tcPr>
            <w:tcW w:w="529" w:type="pct"/>
            <w:vAlign w:val="bottom"/>
          </w:tcPr>
          <w:p w14:paraId="6A8FD489" w14:textId="77777777" w:rsidR="00D3555D" w:rsidRPr="00A36AD1" w:rsidRDefault="005D6F31" w:rsidP="00A36AD1">
            <w:pPr>
              <w:spacing w:line="240" w:lineRule="auto"/>
              <w:rPr>
                <w:moveTo w:id="2033" w:author="Hannah McSorley" w:date="2020-08-05T02:53:00Z"/>
                <w:rFonts w:asciiTheme="minorHAnsi" w:hAnsiTheme="minorHAnsi"/>
                <w:b/>
                <w:sz w:val="22"/>
                <w:rPrChange w:id="2034" w:author="Hannah McSorley" w:date="2020-08-05T02:53:00Z">
                  <w:rPr>
                    <w:moveTo w:id="2035" w:author="Hannah McSorley" w:date="2020-08-05T02:53:00Z"/>
                    <w:rFonts w:asciiTheme="minorHAnsi" w:hAnsiTheme="minorHAnsi"/>
                    <w:sz w:val="22"/>
                  </w:rPr>
                </w:rPrChange>
              </w:rPr>
            </w:pPr>
            <w:moveTo w:id="2036" w:author="Hannah McSorley" w:date="2020-08-05T02:53:00Z">
              <w:r w:rsidRPr="00A36AD1">
                <w:rPr>
                  <w:rFonts w:asciiTheme="minorHAnsi" w:hAnsiTheme="minorHAnsi"/>
                  <w:b/>
                  <w:sz w:val="22"/>
                  <w:rPrChange w:id="2037" w:author="Hannah McSorley" w:date="2020-08-05T02:53:00Z">
                    <w:rPr>
                      <w:rFonts w:asciiTheme="minorHAnsi" w:hAnsiTheme="minorHAnsi"/>
                      <w:sz w:val="22"/>
                    </w:rPr>
                  </w:rPrChange>
                </w:rPr>
                <w:lastRenderedPageBreak/>
                <w:t>Station name (</w:t>
              </w:r>
              <w:proofErr w:type="spellStart"/>
              <w:r w:rsidRPr="00A36AD1">
                <w:rPr>
                  <w:rFonts w:asciiTheme="minorHAnsi" w:hAnsiTheme="minorHAnsi"/>
                  <w:b/>
                  <w:sz w:val="22"/>
                  <w:rPrChange w:id="2038" w:author="Hannah McSorley" w:date="2020-08-05T02:53:00Z">
                    <w:rPr>
                      <w:rFonts w:asciiTheme="minorHAnsi" w:hAnsiTheme="minorHAnsi"/>
                      <w:sz w:val="22"/>
                    </w:rPr>
                  </w:rPrChange>
                </w:rPr>
                <w:t>FWx</w:t>
              </w:r>
              <w:proofErr w:type="spellEnd"/>
              <w:r w:rsidRPr="00A36AD1">
                <w:rPr>
                  <w:rFonts w:asciiTheme="minorHAnsi" w:hAnsiTheme="minorHAnsi"/>
                  <w:b/>
                  <w:sz w:val="22"/>
                  <w:rPrChange w:id="2039" w:author="Hannah McSorley" w:date="2020-08-05T02:53:00Z">
                    <w:rPr>
                      <w:rFonts w:asciiTheme="minorHAnsi" w:hAnsiTheme="minorHAnsi"/>
                      <w:sz w:val="22"/>
                    </w:rPr>
                  </w:rPrChange>
                </w:rPr>
                <w:t>)</w:t>
              </w:r>
            </w:moveTo>
          </w:p>
        </w:tc>
        <w:tc>
          <w:tcPr>
            <w:tcW w:w="563" w:type="pct"/>
            <w:vAlign w:val="bottom"/>
          </w:tcPr>
          <w:p w14:paraId="2AD96DB4" w14:textId="77777777" w:rsidR="00D3555D" w:rsidRPr="00A36AD1" w:rsidRDefault="005D6F31" w:rsidP="00A36AD1">
            <w:pPr>
              <w:spacing w:line="240" w:lineRule="auto"/>
              <w:jc w:val="right"/>
              <w:rPr>
                <w:moveTo w:id="2040" w:author="Hannah McSorley" w:date="2020-08-05T02:53:00Z"/>
                <w:rFonts w:asciiTheme="minorHAnsi" w:hAnsiTheme="minorHAnsi"/>
                <w:b/>
                <w:sz w:val="22"/>
                <w:rPrChange w:id="2041" w:author="Hannah McSorley" w:date="2020-08-05T02:53:00Z">
                  <w:rPr>
                    <w:moveTo w:id="2042" w:author="Hannah McSorley" w:date="2020-08-05T02:53:00Z"/>
                    <w:rFonts w:asciiTheme="minorHAnsi" w:hAnsiTheme="minorHAnsi"/>
                    <w:sz w:val="22"/>
                  </w:rPr>
                </w:rPrChange>
              </w:rPr>
            </w:pPr>
            <w:moveTo w:id="2043" w:author="Hannah McSorley" w:date="2020-08-05T02:53:00Z">
              <w:r w:rsidRPr="00A36AD1">
                <w:rPr>
                  <w:rFonts w:asciiTheme="minorHAnsi" w:hAnsiTheme="minorHAnsi"/>
                  <w:b/>
                  <w:sz w:val="22"/>
                  <w:rPrChange w:id="2044" w:author="Hannah McSorley" w:date="2020-08-05T02:53:00Z">
                    <w:rPr>
                      <w:rFonts w:asciiTheme="minorHAnsi" w:hAnsiTheme="minorHAnsi"/>
                      <w:sz w:val="22"/>
                    </w:rPr>
                  </w:rPrChange>
                </w:rPr>
                <w:t>Latitude</w:t>
              </w:r>
            </w:moveTo>
          </w:p>
        </w:tc>
        <w:tc>
          <w:tcPr>
            <w:tcW w:w="651" w:type="pct"/>
            <w:vAlign w:val="bottom"/>
          </w:tcPr>
          <w:p w14:paraId="72525560" w14:textId="77777777" w:rsidR="00D3555D" w:rsidRPr="00A36AD1" w:rsidRDefault="005D6F31" w:rsidP="00A36AD1">
            <w:pPr>
              <w:spacing w:line="240" w:lineRule="auto"/>
              <w:jc w:val="right"/>
              <w:rPr>
                <w:moveTo w:id="2045" w:author="Hannah McSorley" w:date="2020-08-05T02:53:00Z"/>
                <w:rFonts w:asciiTheme="minorHAnsi" w:hAnsiTheme="minorHAnsi"/>
                <w:b/>
                <w:sz w:val="22"/>
                <w:rPrChange w:id="2046" w:author="Hannah McSorley" w:date="2020-08-05T02:53:00Z">
                  <w:rPr>
                    <w:moveTo w:id="2047" w:author="Hannah McSorley" w:date="2020-08-05T02:53:00Z"/>
                    <w:rFonts w:asciiTheme="minorHAnsi" w:hAnsiTheme="minorHAnsi"/>
                    <w:sz w:val="22"/>
                  </w:rPr>
                </w:rPrChange>
              </w:rPr>
            </w:pPr>
            <w:moveTo w:id="2048" w:author="Hannah McSorley" w:date="2020-08-05T02:53:00Z">
              <w:r w:rsidRPr="00A36AD1">
                <w:rPr>
                  <w:rFonts w:asciiTheme="minorHAnsi" w:hAnsiTheme="minorHAnsi"/>
                  <w:b/>
                  <w:sz w:val="22"/>
                  <w:rPrChange w:id="2049" w:author="Hannah McSorley" w:date="2020-08-05T02:53:00Z">
                    <w:rPr>
                      <w:rFonts w:asciiTheme="minorHAnsi" w:hAnsiTheme="minorHAnsi"/>
                      <w:sz w:val="22"/>
                    </w:rPr>
                  </w:rPrChange>
                </w:rPr>
                <w:t>Longitude</w:t>
              </w:r>
            </w:moveTo>
          </w:p>
        </w:tc>
        <w:tc>
          <w:tcPr>
            <w:tcW w:w="605" w:type="pct"/>
            <w:vAlign w:val="bottom"/>
          </w:tcPr>
          <w:p w14:paraId="5BA22C8C" w14:textId="77777777" w:rsidR="00D3555D" w:rsidRPr="00A36AD1" w:rsidRDefault="005D6F31" w:rsidP="00A36AD1">
            <w:pPr>
              <w:spacing w:line="240" w:lineRule="auto"/>
              <w:jc w:val="right"/>
              <w:rPr>
                <w:moveTo w:id="2050" w:author="Hannah McSorley" w:date="2020-08-05T02:53:00Z"/>
                <w:rFonts w:asciiTheme="minorHAnsi" w:hAnsiTheme="minorHAnsi"/>
                <w:b/>
                <w:sz w:val="22"/>
                <w:rPrChange w:id="2051" w:author="Hannah McSorley" w:date="2020-08-05T02:53:00Z">
                  <w:rPr>
                    <w:moveTo w:id="2052" w:author="Hannah McSorley" w:date="2020-08-05T02:53:00Z"/>
                    <w:rFonts w:asciiTheme="minorHAnsi" w:hAnsiTheme="minorHAnsi"/>
                    <w:sz w:val="22"/>
                  </w:rPr>
                </w:rPrChange>
              </w:rPr>
            </w:pPr>
            <w:moveTo w:id="2053" w:author="Hannah McSorley" w:date="2020-08-05T02:53:00Z">
              <w:r w:rsidRPr="00A36AD1">
                <w:rPr>
                  <w:rFonts w:asciiTheme="minorHAnsi" w:hAnsiTheme="minorHAnsi"/>
                  <w:b/>
                  <w:sz w:val="22"/>
                  <w:rPrChange w:id="2054" w:author="Hannah McSorley" w:date="2020-08-05T02:53:00Z">
                    <w:rPr>
                      <w:rFonts w:asciiTheme="minorHAnsi" w:hAnsiTheme="minorHAnsi"/>
                      <w:sz w:val="22"/>
                    </w:rPr>
                  </w:rPrChange>
                </w:rPr>
                <w:t xml:space="preserve">Elevation (m </w:t>
              </w:r>
              <w:proofErr w:type="spellStart"/>
              <w:r w:rsidRPr="00A36AD1">
                <w:rPr>
                  <w:rFonts w:asciiTheme="minorHAnsi" w:hAnsiTheme="minorHAnsi"/>
                  <w:b/>
                  <w:sz w:val="22"/>
                  <w:rPrChange w:id="2055" w:author="Hannah McSorley" w:date="2020-08-05T02:53:00Z">
                    <w:rPr>
                      <w:rFonts w:asciiTheme="minorHAnsi" w:hAnsiTheme="minorHAnsi"/>
                      <w:sz w:val="22"/>
                    </w:rPr>
                  </w:rPrChange>
                </w:rPr>
                <w:t>a.s.l</w:t>
              </w:r>
              <w:proofErr w:type="spellEnd"/>
              <w:r w:rsidRPr="00A36AD1">
                <w:rPr>
                  <w:rFonts w:asciiTheme="minorHAnsi" w:hAnsiTheme="minorHAnsi"/>
                  <w:b/>
                  <w:sz w:val="22"/>
                  <w:rPrChange w:id="2056" w:author="Hannah McSorley" w:date="2020-08-05T02:53:00Z">
                    <w:rPr>
                      <w:rFonts w:asciiTheme="minorHAnsi" w:hAnsiTheme="minorHAnsi"/>
                      <w:sz w:val="22"/>
                    </w:rPr>
                  </w:rPrChange>
                </w:rPr>
                <w:t>)</w:t>
              </w:r>
            </w:moveTo>
          </w:p>
        </w:tc>
        <w:tc>
          <w:tcPr>
            <w:tcW w:w="681" w:type="pct"/>
            <w:vAlign w:val="bottom"/>
          </w:tcPr>
          <w:p w14:paraId="7793ED9E" w14:textId="77777777" w:rsidR="00D3555D" w:rsidRPr="00A36AD1" w:rsidRDefault="005D6F31" w:rsidP="00A36AD1">
            <w:pPr>
              <w:spacing w:line="240" w:lineRule="auto"/>
              <w:rPr>
                <w:moveTo w:id="2057" w:author="Hannah McSorley" w:date="2020-08-05T02:53:00Z"/>
                <w:rFonts w:asciiTheme="minorHAnsi" w:hAnsiTheme="minorHAnsi"/>
                <w:b/>
                <w:sz w:val="22"/>
                <w:rPrChange w:id="2058" w:author="Hannah McSorley" w:date="2020-08-05T02:53:00Z">
                  <w:rPr>
                    <w:moveTo w:id="2059" w:author="Hannah McSorley" w:date="2020-08-05T02:53:00Z"/>
                    <w:rFonts w:asciiTheme="minorHAnsi" w:hAnsiTheme="minorHAnsi"/>
                    <w:sz w:val="22"/>
                  </w:rPr>
                </w:rPrChange>
              </w:rPr>
            </w:pPr>
            <w:moveTo w:id="2060" w:author="Hannah McSorley" w:date="2020-08-05T02:53:00Z">
              <w:r w:rsidRPr="00A36AD1">
                <w:rPr>
                  <w:rFonts w:asciiTheme="minorHAnsi" w:hAnsiTheme="minorHAnsi"/>
                  <w:b/>
                  <w:sz w:val="22"/>
                  <w:rPrChange w:id="2061" w:author="Hannah McSorley" w:date="2020-08-05T02:53:00Z">
                    <w:rPr>
                      <w:rFonts w:asciiTheme="minorHAnsi" w:hAnsiTheme="minorHAnsi"/>
                      <w:sz w:val="22"/>
                    </w:rPr>
                  </w:rPrChange>
                </w:rPr>
                <w:t>Installation</w:t>
              </w:r>
            </w:moveTo>
          </w:p>
        </w:tc>
        <w:tc>
          <w:tcPr>
            <w:tcW w:w="716" w:type="pct"/>
            <w:vAlign w:val="bottom"/>
          </w:tcPr>
          <w:p w14:paraId="010FC2C9" w14:textId="77777777" w:rsidR="00D3555D" w:rsidRPr="00A36AD1" w:rsidRDefault="005D6F31" w:rsidP="00A36AD1">
            <w:pPr>
              <w:spacing w:line="240" w:lineRule="auto"/>
              <w:rPr>
                <w:moveTo w:id="2062" w:author="Hannah McSorley" w:date="2020-08-05T02:53:00Z"/>
                <w:rFonts w:asciiTheme="minorHAnsi" w:hAnsiTheme="minorHAnsi"/>
                <w:b/>
                <w:sz w:val="22"/>
                <w:rPrChange w:id="2063" w:author="Hannah McSorley" w:date="2020-08-05T02:53:00Z">
                  <w:rPr>
                    <w:moveTo w:id="2064" w:author="Hannah McSorley" w:date="2020-08-05T02:53:00Z"/>
                    <w:rFonts w:asciiTheme="minorHAnsi" w:hAnsiTheme="minorHAnsi"/>
                    <w:sz w:val="22"/>
                  </w:rPr>
                </w:rPrChange>
              </w:rPr>
            </w:pPr>
            <w:moveTo w:id="2065" w:author="Hannah McSorley" w:date="2020-08-05T02:53:00Z">
              <w:r w:rsidRPr="00A36AD1">
                <w:rPr>
                  <w:rFonts w:asciiTheme="minorHAnsi" w:hAnsiTheme="minorHAnsi"/>
                  <w:b/>
                  <w:sz w:val="22"/>
                  <w:rPrChange w:id="2066" w:author="Hannah McSorley" w:date="2020-08-05T02:53:00Z">
                    <w:rPr>
                      <w:rFonts w:asciiTheme="minorHAnsi" w:hAnsiTheme="minorHAnsi"/>
                      <w:sz w:val="22"/>
                    </w:rPr>
                  </w:rPrChange>
                </w:rPr>
                <w:t>Rain gauge</w:t>
              </w:r>
            </w:moveTo>
          </w:p>
        </w:tc>
        <w:tc>
          <w:tcPr>
            <w:tcW w:w="0" w:type="auto"/>
            <w:vAlign w:val="bottom"/>
          </w:tcPr>
          <w:p w14:paraId="54B03A36" w14:textId="77777777" w:rsidR="00D3555D" w:rsidRPr="00A36AD1" w:rsidRDefault="005D6F31" w:rsidP="00A36AD1">
            <w:pPr>
              <w:spacing w:line="240" w:lineRule="auto"/>
              <w:rPr>
                <w:moveTo w:id="2067" w:author="Hannah McSorley" w:date="2020-08-05T02:53:00Z"/>
                <w:rFonts w:asciiTheme="minorHAnsi" w:hAnsiTheme="minorHAnsi"/>
                <w:b/>
                <w:sz w:val="22"/>
                <w:rPrChange w:id="2068" w:author="Hannah McSorley" w:date="2020-08-05T02:53:00Z">
                  <w:rPr>
                    <w:moveTo w:id="2069" w:author="Hannah McSorley" w:date="2020-08-05T02:53:00Z"/>
                    <w:rFonts w:asciiTheme="minorHAnsi" w:hAnsiTheme="minorHAnsi"/>
                    <w:sz w:val="22"/>
                  </w:rPr>
                </w:rPrChange>
              </w:rPr>
            </w:pPr>
            <w:moveTo w:id="2070" w:author="Hannah McSorley" w:date="2020-08-05T02:53:00Z">
              <w:r w:rsidRPr="00A36AD1">
                <w:rPr>
                  <w:rFonts w:asciiTheme="minorHAnsi" w:hAnsiTheme="minorHAnsi"/>
                  <w:b/>
                  <w:sz w:val="22"/>
                  <w:rPrChange w:id="2071" w:author="Hannah McSorley" w:date="2020-08-05T02:53:00Z">
                    <w:rPr>
                      <w:rFonts w:asciiTheme="minorHAnsi" w:hAnsiTheme="minorHAnsi"/>
                      <w:sz w:val="22"/>
                    </w:rPr>
                  </w:rPrChange>
                </w:rPr>
                <w:t>Snow depth</w:t>
              </w:r>
            </w:moveTo>
          </w:p>
        </w:tc>
        <w:tc>
          <w:tcPr>
            <w:tcW w:w="0" w:type="auto"/>
            <w:vAlign w:val="bottom"/>
          </w:tcPr>
          <w:p w14:paraId="07B6155E" w14:textId="77777777" w:rsidR="00D3555D" w:rsidRPr="00A36AD1" w:rsidRDefault="005D6F31" w:rsidP="00A36AD1">
            <w:pPr>
              <w:spacing w:line="240" w:lineRule="auto"/>
              <w:rPr>
                <w:moveTo w:id="2072" w:author="Hannah McSorley" w:date="2020-08-05T02:53:00Z"/>
                <w:rFonts w:asciiTheme="minorHAnsi" w:hAnsiTheme="minorHAnsi"/>
                <w:b/>
                <w:sz w:val="22"/>
                <w:rPrChange w:id="2073" w:author="Hannah McSorley" w:date="2020-08-05T02:53:00Z">
                  <w:rPr>
                    <w:moveTo w:id="2074" w:author="Hannah McSorley" w:date="2020-08-05T02:53:00Z"/>
                    <w:rFonts w:asciiTheme="minorHAnsi" w:hAnsiTheme="minorHAnsi"/>
                    <w:sz w:val="22"/>
                  </w:rPr>
                </w:rPrChange>
              </w:rPr>
            </w:pPr>
            <w:moveTo w:id="2075" w:author="Hannah McSorley" w:date="2020-08-05T02:53:00Z">
              <w:r w:rsidRPr="00A36AD1">
                <w:rPr>
                  <w:rFonts w:asciiTheme="minorHAnsi" w:hAnsiTheme="minorHAnsi"/>
                  <w:b/>
                  <w:sz w:val="22"/>
                  <w:rPrChange w:id="2076" w:author="Hannah McSorley" w:date="2020-08-05T02:53:00Z">
                    <w:rPr>
                      <w:rFonts w:asciiTheme="minorHAnsi" w:hAnsiTheme="minorHAnsi"/>
                      <w:sz w:val="22"/>
                    </w:rPr>
                  </w:rPrChange>
                </w:rPr>
                <w:t>Air temp</w:t>
              </w:r>
            </w:moveTo>
          </w:p>
        </w:tc>
      </w:tr>
      <w:tr w:rsidR="00717B93" w:rsidRPr="00A36AD1" w14:paraId="59AFC109" w14:textId="77777777" w:rsidTr="00A36AD1">
        <w:tc>
          <w:tcPr>
            <w:tcW w:w="529" w:type="pct"/>
            <w:shd w:val="clear" w:color="auto" w:fill="F2F2F2" w:themeFill="background1" w:themeFillShade="F2"/>
          </w:tcPr>
          <w:p w14:paraId="170A4CD2" w14:textId="77777777" w:rsidR="00D3555D" w:rsidRPr="00A36AD1" w:rsidRDefault="005D6F31" w:rsidP="00A36AD1">
            <w:pPr>
              <w:spacing w:line="240" w:lineRule="auto"/>
              <w:rPr>
                <w:moveTo w:id="2077" w:author="Hannah McSorley" w:date="2020-08-05T02:53:00Z"/>
                <w:rFonts w:asciiTheme="minorHAnsi" w:hAnsiTheme="minorHAnsi" w:cstheme="minorHAnsi"/>
                <w:sz w:val="22"/>
                <w:szCs w:val="22"/>
              </w:rPr>
            </w:pPr>
            <w:moveTo w:id="2078" w:author="Hannah McSorley" w:date="2020-08-05T02:53:00Z">
              <w:r w:rsidRPr="00A36AD1">
                <w:rPr>
                  <w:rFonts w:asciiTheme="minorHAnsi" w:hAnsiTheme="minorHAnsi" w:cstheme="minorHAnsi"/>
                  <w:sz w:val="22"/>
                  <w:szCs w:val="22"/>
                </w:rPr>
                <w:t>Chris Creek</w:t>
              </w:r>
            </w:moveTo>
          </w:p>
        </w:tc>
        <w:tc>
          <w:tcPr>
            <w:tcW w:w="563" w:type="pct"/>
            <w:shd w:val="clear" w:color="auto" w:fill="F2F2F2" w:themeFill="background1" w:themeFillShade="F2"/>
          </w:tcPr>
          <w:p w14:paraId="0131DEB2" w14:textId="77777777" w:rsidR="00D3555D" w:rsidRPr="00A36AD1" w:rsidRDefault="005D6F31" w:rsidP="00A36AD1">
            <w:pPr>
              <w:spacing w:line="240" w:lineRule="auto"/>
              <w:jc w:val="right"/>
              <w:rPr>
                <w:moveTo w:id="2079" w:author="Hannah McSorley" w:date="2020-08-05T02:53:00Z"/>
                <w:rFonts w:asciiTheme="minorHAnsi" w:hAnsiTheme="minorHAnsi" w:cstheme="minorHAnsi"/>
                <w:sz w:val="22"/>
                <w:szCs w:val="22"/>
              </w:rPr>
            </w:pPr>
            <w:moveTo w:id="2080" w:author="Hannah McSorley" w:date="2020-08-05T02:53:00Z">
              <w:r w:rsidRPr="00A36AD1">
                <w:rPr>
                  <w:rFonts w:asciiTheme="minorHAnsi" w:hAnsiTheme="minorHAnsi" w:cstheme="minorHAnsi"/>
                  <w:sz w:val="22"/>
                  <w:szCs w:val="22"/>
                </w:rPr>
                <w:t>48.58028</w:t>
              </w:r>
            </w:moveTo>
          </w:p>
        </w:tc>
        <w:tc>
          <w:tcPr>
            <w:tcW w:w="651" w:type="pct"/>
            <w:shd w:val="clear" w:color="auto" w:fill="F2F2F2" w:themeFill="background1" w:themeFillShade="F2"/>
          </w:tcPr>
          <w:p w14:paraId="7139144C" w14:textId="77777777" w:rsidR="00D3555D" w:rsidRPr="00A36AD1" w:rsidRDefault="005D6F31" w:rsidP="00A36AD1">
            <w:pPr>
              <w:spacing w:line="240" w:lineRule="auto"/>
              <w:jc w:val="right"/>
              <w:rPr>
                <w:moveTo w:id="2081" w:author="Hannah McSorley" w:date="2020-08-05T02:53:00Z"/>
                <w:rFonts w:asciiTheme="minorHAnsi" w:hAnsiTheme="minorHAnsi" w:cstheme="minorHAnsi"/>
                <w:sz w:val="22"/>
                <w:szCs w:val="22"/>
              </w:rPr>
            </w:pPr>
            <w:moveTo w:id="2082" w:author="Hannah McSorley" w:date="2020-08-05T02:53:00Z">
              <w:r w:rsidRPr="00A36AD1">
                <w:rPr>
                  <w:rFonts w:asciiTheme="minorHAnsi" w:hAnsiTheme="minorHAnsi" w:cstheme="minorHAnsi"/>
                  <w:sz w:val="22"/>
                  <w:szCs w:val="22"/>
                </w:rPr>
                <w:t>-123.8406</w:t>
              </w:r>
            </w:moveTo>
          </w:p>
        </w:tc>
        <w:tc>
          <w:tcPr>
            <w:tcW w:w="605" w:type="pct"/>
            <w:shd w:val="clear" w:color="auto" w:fill="F2F2F2" w:themeFill="background1" w:themeFillShade="F2"/>
          </w:tcPr>
          <w:p w14:paraId="35CCAC4F" w14:textId="77777777" w:rsidR="00D3555D" w:rsidRPr="00A36AD1" w:rsidRDefault="005D6F31" w:rsidP="00A36AD1">
            <w:pPr>
              <w:spacing w:line="240" w:lineRule="auto"/>
              <w:jc w:val="right"/>
              <w:rPr>
                <w:moveTo w:id="2083" w:author="Hannah McSorley" w:date="2020-08-05T02:53:00Z"/>
                <w:rFonts w:asciiTheme="minorHAnsi" w:hAnsiTheme="minorHAnsi" w:cstheme="minorHAnsi"/>
                <w:sz w:val="22"/>
                <w:szCs w:val="22"/>
              </w:rPr>
            </w:pPr>
            <w:moveTo w:id="2084" w:author="Hannah McSorley" w:date="2020-08-05T02:53:00Z">
              <w:r w:rsidRPr="00A36AD1">
                <w:rPr>
                  <w:rFonts w:asciiTheme="minorHAnsi" w:hAnsiTheme="minorHAnsi" w:cstheme="minorHAnsi"/>
                  <w:sz w:val="22"/>
                  <w:szCs w:val="22"/>
                </w:rPr>
                <w:t>560</w:t>
              </w:r>
            </w:moveTo>
          </w:p>
        </w:tc>
        <w:tc>
          <w:tcPr>
            <w:tcW w:w="681" w:type="pct"/>
            <w:shd w:val="clear" w:color="auto" w:fill="F2F2F2" w:themeFill="background1" w:themeFillShade="F2"/>
          </w:tcPr>
          <w:p w14:paraId="07FB2C18" w14:textId="77777777" w:rsidR="00D3555D" w:rsidRPr="00A36AD1" w:rsidRDefault="005D6F31" w:rsidP="00A36AD1">
            <w:pPr>
              <w:spacing w:line="240" w:lineRule="auto"/>
              <w:rPr>
                <w:moveTo w:id="2085" w:author="Hannah McSorley" w:date="2020-08-05T02:53:00Z"/>
                <w:rFonts w:asciiTheme="minorHAnsi" w:hAnsiTheme="minorHAnsi" w:cstheme="minorHAnsi"/>
                <w:sz w:val="22"/>
                <w:szCs w:val="22"/>
              </w:rPr>
            </w:pPr>
            <w:moveTo w:id="2086" w:author="Hannah McSorley" w:date="2020-08-05T02:53:00Z">
              <w:r w:rsidRPr="00A36AD1">
                <w:rPr>
                  <w:rFonts w:asciiTheme="minorHAnsi" w:hAnsiTheme="minorHAnsi" w:cstheme="minorHAnsi"/>
                  <w:sz w:val="22"/>
                  <w:szCs w:val="22"/>
                </w:rPr>
                <w:t>Jan. 2015</w:t>
              </w:r>
            </w:moveTo>
          </w:p>
        </w:tc>
        <w:tc>
          <w:tcPr>
            <w:tcW w:w="716" w:type="pct"/>
            <w:shd w:val="clear" w:color="auto" w:fill="F2F2F2" w:themeFill="background1" w:themeFillShade="F2"/>
          </w:tcPr>
          <w:p w14:paraId="49D73C95" w14:textId="77777777" w:rsidR="00D3555D" w:rsidRPr="00A36AD1" w:rsidRDefault="005D6F31" w:rsidP="00A36AD1">
            <w:pPr>
              <w:spacing w:line="240" w:lineRule="auto"/>
              <w:rPr>
                <w:moveTo w:id="2087" w:author="Hannah McSorley" w:date="2020-08-05T02:53:00Z"/>
                <w:rFonts w:asciiTheme="minorHAnsi" w:hAnsiTheme="minorHAnsi" w:cstheme="minorHAnsi"/>
                <w:sz w:val="22"/>
                <w:szCs w:val="22"/>
              </w:rPr>
            </w:pPr>
            <w:moveTo w:id="2088" w:author="Hannah McSorley" w:date="2020-08-05T02:53:00Z">
              <w:r w:rsidRPr="00A36AD1">
                <w:rPr>
                  <w:rFonts w:asciiTheme="minorHAnsi" w:hAnsiTheme="minorHAnsi" w:cstheme="minorHAnsi"/>
                  <w:sz w:val="22"/>
                  <w:szCs w:val="22"/>
                </w:rPr>
                <w:t>RG-T tipping bucket (FTS)</w:t>
              </w:r>
            </w:moveTo>
          </w:p>
        </w:tc>
        <w:tc>
          <w:tcPr>
            <w:tcW w:w="0" w:type="auto"/>
            <w:shd w:val="clear" w:color="auto" w:fill="F2F2F2" w:themeFill="background1" w:themeFillShade="F2"/>
          </w:tcPr>
          <w:p w14:paraId="613BEBE1" w14:textId="77777777" w:rsidR="00D3555D" w:rsidRPr="00A36AD1" w:rsidRDefault="005D6F31" w:rsidP="00A36AD1">
            <w:pPr>
              <w:spacing w:line="240" w:lineRule="auto"/>
              <w:rPr>
                <w:moveTo w:id="2089" w:author="Hannah McSorley" w:date="2020-08-05T02:53:00Z"/>
                <w:rFonts w:asciiTheme="minorHAnsi" w:hAnsiTheme="minorHAnsi" w:cstheme="minorHAnsi"/>
                <w:sz w:val="22"/>
                <w:szCs w:val="22"/>
              </w:rPr>
            </w:pPr>
            <w:moveTo w:id="2090" w:author="Hannah McSorley" w:date="2020-08-05T02:53:00Z">
              <w:r w:rsidRPr="00A36AD1">
                <w:rPr>
                  <w:rFonts w:asciiTheme="minorHAnsi" w:hAnsiTheme="minorHAnsi" w:cstheme="minorHAnsi"/>
                  <w:sz w:val="22"/>
                  <w:szCs w:val="22"/>
                </w:rPr>
                <w:t>SR50A sensor (Campbell Sci)</w:t>
              </w:r>
            </w:moveTo>
          </w:p>
        </w:tc>
        <w:tc>
          <w:tcPr>
            <w:tcW w:w="0" w:type="auto"/>
            <w:shd w:val="clear" w:color="auto" w:fill="F2F2F2" w:themeFill="background1" w:themeFillShade="F2"/>
          </w:tcPr>
          <w:p w14:paraId="52D50914" w14:textId="77777777" w:rsidR="00D3555D" w:rsidRPr="00A36AD1" w:rsidRDefault="005D6F31" w:rsidP="00A36AD1">
            <w:pPr>
              <w:spacing w:line="240" w:lineRule="auto"/>
              <w:rPr>
                <w:moveTo w:id="2091" w:author="Hannah McSorley" w:date="2020-08-05T02:53:00Z"/>
                <w:rFonts w:asciiTheme="minorHAnsi" w:hAnsiTheme="minorHAnsi" w:cstheme="minorHAnsi"/>
                <w:sz w:val="22"/>
                <w:szCs w:val="22"/>
              </w:rPr>
            </w:pPr>
            <w:moveTo w:id="2092" w:author="Hannah McSorley" w:date="2020-08-05T02:53:00Z">
              <w:r w:rsidRPr="00A36AD1">
                <w:rPr>
                  <w:rFonts w:asciiTheme="minorHAnsi" w:hAnsiTheme="minorHAnsi" w:cstheme="minorHAnsi"/>
                  <w:sz w:val="22"/>
                  <w:szCs w:val="22"/>
                </w:rPr>
                <w:t>THS-3-R (FTS)</w:t>
              </w:r>
            </w:moveTo>
          </w:p>
        </w:tc>
      </w:tr>
      <w:tr w:rsidR="00A36AD1" w:rsidRPr="00A36AD1" w14:paraId="619C8F8E" w14:textId="77777777" w:rsidTr="00A36AD1">
        <w:tblPrEx>
          <w:tblW w:w="5000" w:type="pct"/>
          <w:tblLook w:val="07E0" w:firstRow="1" w:lastRow="1" w:firstColumn="1" w:lastColumn="1" w:noHBand="1" w:noVBand="1"/>
          <w:tblPrExChange w:id="2093" w:author="Hannah McSorley" w:date="2020-08-05T02:53:00Z">
            <w:tblPrEx>
              <w:tblW w:w="5000" w:type="pct"/>
              <w:tblLook w:val="07E0" w:firstRow="1" w:lastRow="1" w:firstColumn="1" w:lastColumn="1" w:noHBand="1" w:noVBand="1"/>
            </w:tblPrEx>
          </w:tblPrExChange>
        </w:tblPrEx>
        <w:tc>
          <w:tcPr>
            <w:tcW w:w="529" w:type="pct"/>
            <w:tcBorders>
              <w:bottom w:val="single" w:sz="4" w:space="0" w:color="auto"/>
            </w:tcBorders>
            <w:tcPrChange w:id="2094" w:author="Hannah McSorley" w:date="2020-08-05T02:53:00Z">
              <w:tcPr>
                <w:tcW w:w="517" w:type="pct"/>
              </w:tcPr>
            </w:tcPrChange>
          </w:tcPr>
          <w:p w14:paraId="52FFF753" w14:textId="77777777" w:rsidR="00D3555D" w:rsidRPr="00A36AD1" w:rsidRDefault="005D6F31" w:rsidP="00A36AD1">
            <w:pPr>
              <w:spacing w:line="240" w:lineRule="auto"/>
              <w:rPr>
                <w:moveTo w:id="2095" w:author="Hannah McSorley" w:date="2020-08-05T02:53:00Z"/>
                <w:rFonts w:asciiTheme="minorHAnsi" w:hAnsiTheme="minorHAnsi" w:cstheme="minorHAnsi"/>
                <w:sz w:val="22"/>
                <w:szCs w:val="22"/>
              </w:rPr>
            </w:pPr>
            <w:moveTo w:id="2096" w:author="Hannah McSorley" w:date="2020-08-05T02:53:00Z">
              <w:r w:rsidRPr="00A36AD1">
                <w:rPr>
                  <w:rFonts w:asciiTheme="minorHAnsi" w:hAnsiTheme="minorHAnsi" w:cstheme="minorHAnsi"/>
                  <w:sz w:val="22"/>
                  <w:szCs w:val="22"/>
                </w:rPr>
                <w:t>Martin’s Gulch</w:t>
              </w:r>
            </w:moveTo>
          </w:p>
        </w:tc>
        <w:tc>
          <w:tcPr>
            <w:tcW w:w="563" w:type="pct"/>
            <w:tcBorders>
              <w:bottom w:val="single" w:sz="4" w:space="0" w:color="auto"/>
            </w:tcBorders>
            <w:tcPrChange w:id="2097" w:author="Hannah McSorley" w:date="2020-08-05T02:53:00Z">
              <w:tcPr>
                <w:tcW w:w="563" w:type="pct"/>
                <w:gridSpan w:val="2"/>
              </w:tcPr>
            </w:tcPrChange>
          </w:tcPr>
          <w:p w14:paraId="40C000CC" w14:textId="77777777" w:rsidR="00D3555D" w:rsidRPr="00A36AD1" w:rsidRDefault="005D6F31" w:rsidP="00A36AD1">
            <w:pPr>
              <w:spacing w:line="240" w:lineRule="auto"/>
              <w:jc w:val="right"/>
              <w:rPr>
                <w:moveTo w:id="2098" w:author="Hannah McSorley" w:date="2020-08-05T02:53:00Z"/>
                <w:rFonts w:asciiTheme="minorHAnsi" w:hAnsiTheme="minorHAnsi" w:cstheme="minorHAnsi"/>
                <w:sz w:val="22"/>
                <w:szCs w:val="22"/>
              </w:rPr>
            </w:pPr>
            <w:moveTo w:id="2099" w:author="Hannah McSorley" w:date="2020-08-05T02:53:00Z">
              <w:r w:rsidRPr="00A36AD1">
                <w:rPr>
                  <w:rFonts w:asciiTheme="minorHAnsi" w:hAnsiTheme="minorHAnsi" w:cstheme="minorHAnsi"/>
                  <w:sz w:val="22"/>
                  <w:szCs w:val="22"/>
                </w:rPr>
                <w:t>48.51611</w:t>
              </w:r>
            </w:moveTo>
          </w:p>
        </w:tc>
        <w:tc>
          <w:tcPr>
            <w:tcW w:w="651" w:type="pct"/>
            <w:tcBorders>
              <w:bottom w:val="single" w:sz="4" w:space="0" w:color="auto"/>
            </w:tcBorders>
            <w:tcPrChange w:id="2100" w:author="Hannah McSorley" w:date="2020-08-05T02:53:00Z">
              <w:tcPr>
                <w:tcW w:w="619" w:type="pct"/>
                <w:gridSpan w:val="2"/>
              </w:tcPr>
            </w:tcPrChange>
          </w:tcPr>
          <w:p w14:paraId="20EB5D31" w14:textId="77777777" w:rsidR="00D3555D" w:rsidRPr="00A36AD1" w:rsidRDefault="005D6F31" w:rsidP="00A36AD1">
            <w:pPr>
              <w:spacing w:line="240" w:lineRule="auto"/>
              <w:jc w:val="right"/>
              <w:rPr>
                <w:moveTo w:id="2101" w:author="Hannah McSorley" w:date="2020-08-05T02:53:00Z"/>
                <w:rFonts w:asciiTheme="minorHAnsi" w:hAnsiTheme="minorHAnsi" w:cstheme="minorHAnsi"/>
                <w:sz w:val="22"/>
                <w:szCs w:val="22"/>
              </w:rPr>
            </w:pPr>
            <w:moveTo w:id="2102" w:author="Hannah McSorley" w:date="2020-08-05T02:53:00Z">
              <w:r w:rsidRPr="00A36AD1">
                <w:rPr>
                  <w:rFonts w:asciiTheme="minorHAnsi" w:hAnsiTheme="minorHAnsi" w:cstheme="minorHAnsi"/>
                  <w:sz w:val="22"/>
                  <w:szCs w:val="22"/>
                </w:rPr>
                <w:t>-123.7617</w:t>
              </w:r>
            </w:moveTo>
          </w:p>
        </w:tc>
        <w:tc>
          <w:tcPr>
            <w:tcW w:w="605" w:type="pct"/>
            <w:tcBorders>
              <w:bottom w:val="single" w:sz="4" w:space="0" w:color="auto"/>
            </w:tcBorders>
            <w:tcPrChange w:id="2103" w:author="Hannah McSorley" w:date="2020-08-05T02:53:00Z">
              <w:tcPr>
                <w:tcW w:w="558" w:type="pct"/>
                <w:gridSpan w:val="2"/>
              </w:tcPr>
            </w:tcPrChange>
          </w:tcPr>
          <w:p w14:paraId="0062D46E" w14:textId="77777777" w:rsidR="00D3555D" w:rsidRPr="00A36AD1" w:rsidRDefault="005D6F31" w:rsidP="00A36AD1">
            <w:pPr>
              <w:spacing w:line="240" w:lineRule="auto"/>
              <w:jc w:val="right"/>
              <w:rPr>
                <w:moveTo w:id="2104" w:author="Hannah McSorley" w:date="2020-08-05T02:53:00Z"/>
                <w:rFonts w:asciiTheme="minorHAnsi" w:hAnsiTheme="minorHAnsi" w:cstheme="minorHAnsi"/>
                <w:sz w:val="22"/>
                <w:szCs w:val="22"/>
              </w:rPr>
            </w:pPr>
            <w:moveTo w:id="2105" w:author="Hannah McSorley" w:date="2020-08-05T02:53:00Z">
              <w:r w:rsidRPr="00A36AD1">
                <w:rPr>
                  <w:rFonts w:asciiTheme="minorHAnsi" w:hAnsiTheme="minorHAnsi" w:cstheme="minorHAnsi"/>
                  <w:sz w:val="22"/>
                  <w:szCs w:val="22"/>
                </w:rPr>
                <w:t>512</w:t>
              </w:r>
            </w:moveTo>
          </w:p>
        </w:tc>
        <w:tc>
          <w:tcPr>
            <w:tcW w:w="681" w:type="pct"/>
            <w:tcBorders>
              <w:bottom w:val="single" w:sz="4" w:space="0" w:color="auto"/>
            </w:tcBorders>
            <w:tcPrChange w:id="2106" w:author="Hannah McSorley" w:date="2020-08-05T02:53:00Z">
              <w:tcPr>
                <w:tcW w:w="653" w:type="pct"/>
                <w:gridSpan w:val="2"/>
              </w:tcPr>
            </w:tcPrChange>
          </w:tcPr>
          <w:p w14:paraId="6A7C3934" w14:textId="77777777" w:rsidR="00D3555D" w:rsidRPr="00A36AD1" w:rsidRDefault="005D6F31" w:rsidP="00A36AD1">
            <w:pPr>
              <w:spacing w:line="240" w:lineRule="auto"/>
              <w:rPr>
                <w:moveTo w:id="2107" w:author="Hannah McSorley" w:date="2020-08-05T02:53:00Z"/>
                <w:rFonts w:asciiTheme="minorHAnsi" w:hAnsiTheme="minorHAnsi" w:cstheme="minorHAnsi"/>
                <w:sz w:val="22"/>
                <w:szCs w:val="22"/>
              </w:rPr>
            </w:pPr>
            <w:moveTo w:id="2108" w:author="Hannah McSorley" w:date="2020-08-05T02:53:00Z">
              <w:r w:rsidRPr="00A36AD1">
                <w:rPr>
                  <w:rFonts w:asciiTheme="minorHAnsi" w:hAnsiTheme="minorHAnsi" w:cstheme="minorHAnsi"/>
                  <w:sz w:val="22"/>
                  <w:szCs w:val="22"/>
                </w:rPr>
                <w:t>Nov. 2009</w:t>
              </w:r>
            </w:moveTo>
          </w:p>
        </w:tc>
        <w:tc>
          <w:tcPr>
            <w:tcW w:w="716" w:type="pct"/>
            <w:tcBorders>
              <w:bottom w:val="single" w:sz="4" w:space="0" w:color="auto"/>
            </w:tcBorders>
            <w:tcPrChange w:id="2109" w:author="Hannah McSorley" w:date="2020-08-05T02:53:00Z">
              <w:tcPr>
                <w:tcW w:w="724" w:type="pct"/>
                <w:gridSpan w:val="2"/>
              </w:tcPr>
            </w:tcPrChange>
          </w:tcPr>
          <w:p w14:paraId="3AAB7767" w14:textId="77777777" w:rsidR="00D3555D" w:rsidRPr="00A36AD1" w:rsidRDefault="005D6F31" w:rsidP="00A36AD1">
            <w:pPr>
              <w:spacing w:line="240" w:lineRule="auto"/>
              <w:rPr>
                <w:moveTo w:id="2110" w:author="Hannah McSorley" w:date="2020-08-05T02:53:00Z"/>
                <w:rFonts w:asciiTheme="minorHAnsi" w:hAnsiTheme="minorHAnsi" w:cstheme="minorHAnsi"/>
                <w:sz w:val="22"/>
                <w:szCs w:val="22"/>
              </w:rPr>
            </w:pPr>
            <w:moveTo w:id="2111" w:author="Hannah McSorley" w:date="2020-08-05T02:53:00Z">
              <w:r w:rsidRPr="00A36AD1">
                <w:rPr>
                  <w:rFonts w:asciiTheme="minorHAnsi" w:hAnsiTheme="minorHAnsi" w:cstheme="minorHAnsi"/>
                  <w:sz w:val="22"/>
                  <w:szCs w:val="22"/>
                </w:rPr>
                <w:t>RG-T tipping bucket (FTS)</w:t>
              </w:r>
            </w:moveTo>
          </w:p>
        </w:tc>
        <w:tc>
          <w:tcPr>
            <w:tcW w:w="0" w:type="auto"/>
            <w:tcBorders>
              <w:bottom w:val="single" w:sz="4" w:space="0" w:color="auto"/>
            </w:tcBorders>
            <w:tcPrChange w:id="2112" w:author="Hannah McSorley" w:date="2020-08-05T02:53:00Z">
              <w:tcPr>
                <w:tcW w:w="834" w:type="pct"/>
                <w:gridSpan w:val="2"/>
              </w:tcPr>
            </w:tcPrChange>
          </w:tcPr>
          <w:p w14:paraId="5F1087C7" w14:textId="77777777" w:rsidR="00D3555D" w:rsidRPr="00A36AD1" w:rsidRDefault="005D6F31" w:rsidP="00A36AD1">
            <w:pPr>
              <w:spacing w:line="240" w:lineRule="auto"/>
              <w:rPr>
                <w:moveTo w:id="2113" w:author="Hannah McSorley" w:date="2020-08-05T02:53:00Z"/>
                <w:rFonts w:asciiTheme="minorHAnsi" w:hAnsiTheme="minorHAnsi" w:cstheme="minorHAnsi"/>
                <w:sz w:val="22"/>
                <w:szCs w:val="22"/>
              </w:rPr>
            </w:pPr>
            <w:moveTo w:id="2114" w:author="Hannah McSorley" w:date="2020-08-05T02:53:00Z">
              <w:r w:rsidRPr="00A36AD1">
                <w:rPr>
                  <w:rFonts w:asciiTheme="minorHAnsi" w:hAnsiTheme="minorHAnsi" w:cstheme="minorHAnsi"/>
                  <w:sz w:val="22"/>
                  <w:szCs w:val="22"/>
                </w:rPr>
                <w:t>SR50A sensor (Campbell Sci)</w:t>
              </w:r>
            </w:moveTo>
          </w:p>
        </w:tc>
        <w:tc>
          <w:tcPr>
            <w:tcW w:w="0" w:type="auto"/>
            <w:tcBorders>
              <w:bottom w:val="single" w:sz="4" w:space="0" w:color="auto"/>
            </w:tcBorders>
            <w:tcPrChange w:id="2115" w:author="Hannah McSorley" w:date="2020-08-05T02:53:00Z">
              <w:tcPr>
                <w:tcW w:w="532" w:type="pct"/>
                <w:gridSpan w:val="2"/>
              </w:tcPr>
            </w:tcPrChange>
          </w:tcPr>
          <w:p w14:paraId="1835C393" w14:textId="77777777" w:rsidR="00D3555D" w:rsidRPr="00A36AD1" w:rsidRDefault="005D6F31" w:rsidP="00A36AD1">
            <w:pPr>
              <w:spacing w:line="240" w:lineRule="auto"/>
              <w:rPr>
                <w:moveTo w:id="2116" w:author="Hannah McSorley" w:date="2020-08-05T02:53:00Z"/>
                <w:rFonts w:asciiTheme="minorHAnsi" w:hAnsiTheme="minorHAnsi" w:cstheme="minorHAnsi"/>
                <w:sz w:val="22"/>
                <w:szCs w:val="22"/>
              </w:rPr>
            </w:pPr>
            <w:moveTo w:id="2117" w:author="Hannah McSorley" w:date="2020-08-05T02:53:00Z">
              <w:r w:rsidRPr="00A36AD1">
                <w:rPr>
                  <w:rFonts w:asciiTheme="minorHAnsi" w:hAnsiTheme="minorHAnsi" w:cstheme="minorHAnsi"/>
                  <w:sz w:val="22"/>
                  <w:szCs w:val="22"/>
                </w:rPr>
                <w:t>THS-3-1 (FTS)</w:t>
              </w:r>
            </w:moveTo>
          </w:p>
        </w:tc>
      </w:tr>
    </w:tbl>
    <w:p w14:paraId="4E3C1A6B" w14:textId="77777777" w:rsidR="00D3555D" w:rsidRDefault="005D6F31">
      <w:pPr>
        <w:rPr>
          <w:moveTo w:id="2118" w:author="Hannah McSorley" w:date="2020-08-05T02:53:00Z"/>
        </w:rPr>
      </w:pPr>
      <w:moveTo w:id="2119" w:author="Hannah McSorley" w:date="2020-08-05T02:53:00Z">
        <w:r>
          <w:t> </w:t>
        </w:r>
      </w:moveTo>
    </w:p>
    <w:p w14:paraId="72CE60EC" w14:textId="77777777" w:rsidR="00D3555D" w:rsidRDefault="005D6F31">
      <w:pPr>
        <w:rPr>
          <w:ins w:id="2120" w:author="Hannah McSorley" w:date="2020-08-05T02:53:00Z"/>
        </w:rPr>
      </w:pPr>
      <w:moveTo w:id="2121" w:author="Hannah McSorley" w:date="2020-08-05T02:53:00Z">
        <w:r>
          <w:t xml:space="preserve">Average LWSA weather data was calculated as arithmetic means from Chris Creek and Martin’s Gulch </w:t>
        </w:r>
        <w:proofErr w:type="spellStart"/>
        <w:r>
          <w:t>FWx</w:t>
        </w:r>
        <w:proofErr w:type="spellEnd"/>
        <w:r>
          <w:t xml:space="preserve"> stations data (</w:t>
        </w:r>
      </w:moveTo>
      <w:moveToRangeEnd w:id="2026"/>
      <w:ins w:id="2122" w:author="Hannah McSorley" w:date="2020-08-05T02:53:00Z">
        <w:r>
          <w:t xml:space="preserve">Table 4, Figure 4,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ins>
    </w:p>
    <w:p w14:paraId="726926B5" w14:textId="77777777" w:rsidR="00D3555D" w:rsidRDefault="005D6F31">
      <w:pPr>
        <w:rPr>
          <w:ins w:id="2123" w:author="Hannah McSorley" w:date="2020-08-05T02:53:00Z"/>
        </w:rPr>
      </w:pPr>
      <w:ins w:id="2124" w:author="Hannah McSorley" w:date="2020-08-05T02:53:00Z">
        <w:r>
          <w:t> </w:t>
        </w:r>
      </w:ins>
    </w:p>
    <w:p w14:paraId="46FEDA06" w14:textId="77777777" w:rsidR="00D3555D" w:rsidRPr="005D6F31" w:rsidRDefault="005D6F31">
      <w:pPr>
        <w:rPr>
          <w:ins w:id="2125" w:author="Hannah McSorley" w:date="2020-08-05T02:53:00Z"/>
          <w:rFonts w:asciiTheme="minorHAnsi" w:hAnsiTheme="minorHAnsi" w:cstheme="minorHAnsi"/>
        </w:rPr>
      </w:pPr>
      <w:ins w:id="2126" w:author="Hannah McSorley" w:date="2020-08-05T02:53:00Z">
        <w:r w:rsidRPr="005D6F31">
          <w:rPr>
            <w:rFonts w:asciiTheme="minorHAnsi" w:hAnsiTheme="minorHAnsi" w:cstheme="minorHAnsi"/>
          </w:rPr>
          <w:t>Table 4: Average Weather Data from Chris Creek and Martin’s Gulch Fire-weather Stations in Leech Water Supply Area in 2018, 2019, and the period of 2020 included in this project</w:t>
        </w:r>
      </w:ins>
    </w:p>
    <w:tbl>
      <w:tblPr>
        <w:tblW w:w="4999" w:type="pct"/>
        <w:tblLook w:val="07E0" w:firstRow="1" w:lastRow="1" w:firstColumn="1" w:lastColumn="1" w:noHBand="1" w:noVBand="1"/>
      </w:tblPr>
      <w:tblGrid>
        <w:gridCol w:w="875"/>
        <w:gridCol w:w="1280"/>
        <w:gridCol w:w="1113"/>
        <w:gridCol w:w="1381"/>
        <w:gridCol w:w="1115"/>
        <w:gridCol w:w="1141"/>
        <w:gridCol w:w="1221"/>
        <w:gridCol w:w="1232"/>
        <w:tblGridChange w:id="2127">
          <w:tblGrid>
            <w:gridCol w:w="875"/>
            <w:gridCol w:w="543"/>
            <w:gridCol w:w="737"/>
            <w:gridCol w:w="538"/>
            <w:gridCol w:w="575"/>
            <w:gridCol w:w="417"/>
            <w:gridCol w:w="964"/>
            <w:gridCol w:w="312"/>
            <w:gridCol w:w="803"/>
            <w:gridCol w:w="331"/>
            <w:gridCol w:w="810"/>
            <w:gridCol w:w="465"/>
            <w:gridCol w:w="756"/>
            <w:gridCol w:w="238"/>
            <w:gridCol w:w="994"/>
          </w:tblGrid>
        </w:tblGridChange>
      </w:tblGrid>
      <w:tr w:rsidR="00666FAE" w14:paraId="62052E78" w14:textId="77777777">
        <w:tc>
          <w:tcPr>
            <w:tcW w:w="0" w:type="auto"/>
            <w:vAlign w:val="bottom"/>
          </w:tcPr>
          <w:p w14:paraId="39FF0427" w14:textId="77777777" w:rsidR="00D3555D" w:rsidRPr="005D6F31" w:rsidRDefault="005D6F31" w:rsidP="005D6F31">
            <w:pPr>
              <w:spacing w:line="240" w:lineRule="auto"/>
              <w:rPr>
                <w:ins w:id="2128" w:author="Hannah McSorley" w:date="2020-08-05T02:53:00Z"/>
                <w:rFonts w:asciiTheme="minorHAnsi" w:hAnsiTheme="minorHAnsi" w:cstheme="minorHAnsi"/>
                <w:b/>
                <w:bCs/>
                <w:sz w:val="22"/>
                <w:szCs w:val="22"/>
              </w:rPr>
            </w:pPr>
            <w:ins w:id="2129" w:author="Hannah McSorley" w:date="2020-08-05T02:53:00Z">
              <w:r w:rsidRPr="005D6F31">
                <w:rPr>
                  <w:rFonts w:asciiTheme="minorHAnsi" w:hAnsiTheme="minorHAnsi" w:cstheme="minorHAnsi"/>
                  <w:b/>
                  <w:bCs/>
                  <w:sz w:val="22"/>
                  <w:szCs w:val="22"/>
                </w:rPr>
                <w:t>year</w:t>
              </w:r>
            </w:ins>
          </w:p>
        </w:tc>
        <w:tc>
          <w:tcPr>
            <w:tcW w:w="0" w:type="auto"/>
            <w:vAlign w:val="bottom"/>
          </w:tcPr>
          <w:p w14:paraId="074F1C32" w14:textId="77777777" w:rsidR="00D3555D" w:rsidRPr="005D6F31" w:rsidRDefault="005D6F31" w:rsidP="005D6F31">
            <w:pPr>
              <w:spacing w:line="240" w:lineRule="auto"/>
              <w:jc w:val="right"/>
              <w:rPr>
                <w:ins w:id="2130" w:author="Hannah McSorley" w:date="2020-08-05T02:53:00Z"/>
                <w:rFonts w:asciiTheme="minorHAnsi" w:hAnsiTheme="minorHAnsi" w:cstheme="minorHAnsi"/>
                <w:b/>
                <w:bCs/>
                <w:sz w:val="22"/>
                <w:szCs w:val="22"/>
              </w:rPr>
            </w:pPr>
            <w:ins w:id="2131" w:author="Hannah McSorley" w:date="2020-08-05T02:53:00Z">
              <w:r w:rsidRPr="005D6F31">
                <w:rPr>
                  <w:rFonts w:asciiTheme="minorHAnsi" w:hAnsiTheme="minorHAnsi" w:cstheme="minorHAnsi"/>
                  <w:b/>
                  <w:bCs/>
                  <w:sz w:val="22"/>
                  <w:szCs w:val="22"/>
                </w:rPr>
                <w:t>mean annual rain (mm)</w:t>
              </w:r>
            </w:ins>
          </w:p>
        </w:tc>
        <w:tc>
          <w:tcPr>
            <w:tcW w:w="0" w:type="auto"/>
            <w:vAlign w:val="bottom"/>
          </w:tcPr>
          <w:p w14:paraId="00F95D58" w14:textId="77777777" w:rsidR="00D3555D" w:rsidRPr="005D6F31" w:rsidRDefault="005D6F31" w:rsidP="005D6F31">
            <w:pPr>
              <w:spacing w:line="240" w:lineRule="auto"/>
              <w:jc w:val="right"/>
              <w:rPr>
                <w:ins w:id="2132" w:author="Hannah McSorley" w:date="2020-08-05T02:53:00Z"/>
                <w:rFonts w:asciiTheme="minorHAnsi" w:hAnsiTheme="minorHAnsi" w:cstheme="minorHAnsi"/>
                <w:b/>
                <w:bCs/>
                <w:sz w:val="22"/>
                <w:szCs w:val="22"/>
              </w:rPr>
            </w:pPr>
            <w:proofErr w:type="spellStart"/>
            <w:ins w:id="2133" w:author="Hannah McSorley" w:date="2020-08-05T02:53:00Z">
              <w:r w:rsidRPr="005D6F31">
                <w:rPr>
                  <w:rFonts w:asciiTheme="minorHAnsi" w:hAnsiTheme="minorHAnsi" w:cstheme="minorHAnsi"/>
                  <w:b/>
                  <w:bCs/>
                  <w:sz w:val="22"/>
                  <w:szCs w:val="22"/>
                </w:rPr>
                <w:t>stdev</w:t>
              </w:r>
              <w:proofErr w:type="spellEnd"/>
              <w:r w:rsidRPr="005D6F31">
                <w:rPr>
                  <w:rFonts w:asciiTheme="minorHAnsi" w:hAnsiTheme="minorHAnsi" w:cstheme="minorHAnsi"/>
                  <w:b/>
                  <w:bCs/>
                  <w:sz w:val="22"/>
                  <w:szCs w:val="22"/>
                </w:rPr>
                <w:t xml:space="preserve"> rain. (±mm)</w:t>
              </w:r>
            </w:ins>
          </w:p>
        </w:tc>
        <w:tc>
          <w:tcPr>
            <w:tcW w:w="0" w:type="auto"/>
            <w:vAlign w:val="bottom"/>
          </w:tcPr>
          <w:p w14:paraId="797EAEC4" w14:textId="77777777" w:rsidR="00D3555D" w:rsidRPr="005D6F31" w:rsidRDefault="005D6F31" w:rsidP="005D6F31">
            <w:pPr>
              <w:spacing w:line="240" w:lineRule="auto"/>
              <w:jc w:val="right"/>
              <w:rPr>
                <w:ins w:id="2134" w:author="Hannah McSorley" w:date="2020-08-05T02:53:00Z"/>
                <w:rFonts w:asciiTheme="minorHAnsi" w:hAnsiTheme="minorHAnsi" w:cstheme="minorHAnsi"/>
                <w:b/>
                <w:bCs/>
                <w:sz w:val="22"/>
                <w:szCs w:val="22"/>
              </w:rPr>
            </w:pPr>
            <w:ins w:id="2135" w:author="Hannah McSorley" w:date="2020-08-05T02:53:00Z">
              <w:r w:rsidRPr="005D6F31">
                <w:rPr>
                  <w:rFonts w:asciiTheme="minorHAnsi" w:hAnsiTheme="minorHAnsi" w:cstheme="minorHAnsi"/>
                  <w:b/>
                  <w:bCs/>
                  <w:sz w:val="22"/>
                  <w:szCs w:val="22"/>
                </w:rPr>
                <w:t>max. snow depth, mean (m)</w:t>
              </w:r>
            </w:ins>
          </w:p>
        </w:tc>
        <w:tc>
          <w:tcPr>
            <w:tcW w:w="0" w:type="auto"/>
            <w:vAlign w:val="bottom"/>
          </w:tcPr>
          <w:p w14:paraId="0C037F15" w14:textId="77777777" w:rsidR="00D3555D" w:rsidRPr="005D6F31" w:rsidRDefault="005D6F31" w:rsidP="005D6F31">
            <w:pPr>
              <w:spacing w:line="240" w:lineRule="auto"/>
              <w:jc w:val="right"/>
              <w:rPr>
                <w:ins w:id="2136" w:author="Hannah McSorley" w:date="2020-08-05T02:53:00Z"/>
                <w:rFonts w:asciiTheme="minorHAnsi" w:hAnsiTheme="minorHAnsi" w:cstheme="minorHAnsi"/>
                <w:b/>
                <w:bCs/>
                <w:sz w:val="22"/>
                <w:szCs w:val="22"/>
              </w:rPr>
            </w:pPr>
            <w:ins w:id="2137" w:author="Hannah McSorley" w:date="2020-08-05T02:53:00Z">
              <w:r w:rsidRPr="005D6F31">
                <w:rPr>
                  <w:rFonts w:asciiTheme="minorHAnsi" w:hAnsiTheme="minorHAnsi" w:cstheme="minorHAnsi"/>
                  <w:b/>
                  <w:bCs/>
                  <w:sz w:val="22"/>
                  <w:szCs w:val="22"/>
                </w:rPr>
                <w:t>mean air temp. (°C)</w:t>
              </w:r>
            </w:ins>
          </w:p>
        </w:tc>
        <w:tc>
          <w:tcPr>
            <w:tcW w:w="0" w:type="auto"/>
            <w:vAlign w:val="bottom"/>
          </w:tcPr>
          <w:p w14:paraId="7D2EFA9A" w14:textId="77777777" w:rsidR="00D3555D" w:rsidRPr="005D6F31" w:rsidRDefault="005D6F31" w:rsidP="005D6F31">
            <w:pPr>
              <w:spacing w:line="240" w:lineRule="auto"/>
              <w:jc w:val="right"/>
              <w:rPr>
                <w:ins w:id="2138" w:author="Hannah McSorley" w:date="2020-08-05T02:53:00Z"/>
                <w:rFonts w:asciiTheme="minorHAnsi" w:hAnsiTheme="minorHAnsi" w:cstheme="minorHAnsi"/>
                <w:b/>
                <w:bCs/>
                <w:sz w:val="22"/>
                <w:szCs w:val="22"/>
              </w:rPr>
            </w:pPr>
            <w:proofErr w:type="spellStart"/>
            <w:ins w:id="2139" w:author="Hannah McSorley" w:date="2020-08-05T02:53:00Z">
              <w:r w:rsidRPr="005D6F31">
                <w:rPr>
                  <w:rFonts w:asciiTheme="minorHAnsi" w:hAnsiTheme="minorHAnsi" w:cstheme="minorHAnsi"/>
                  <w:b/>
                  <w:bCs/>
                  <w:sz w:val="22"/>
                  <w:szCs w:val="22"/>
                </w:rPr>
                <w:t>stdev</w:t>
              </w:r>
              <w:proofErr w:type="spellEnd"/>
              <w:r w:rsidRPr="005D6F31">
                <w:rPr>
                  <w:rFonts w:asciiTheme="minorHAnsi" w:hAnsiTheme="minorHAnsi" w:cstheme="minorHAnsi"/>
                  <w:b/>
                  <w:bCs/>
                  <w:sz w:val="22"/>
                  <w:szCs w:val="22"/>
                </w:rPr>
                <w:t xml:space="preserve"> air temp. (±°C)</w:t>
              </w:r>
            </w:ins>
          </w:p>
        </w:tc>
        <w:tc>
          <w:tcPr>
            <w:tcW w:w="0" w:type="auto"/>
            <w:vAlign w:val="bottom"/>
          </w:tcPr>
          <w:p w14:paraId="0E50EC12" w14:textId="77777777" w:rsidR="00D3555D" w:rsidRPr="005D6F31" w:rsidRDefault="005D6F31" w:rsidP="005D6F31">
            <w:pPr>
              <w:spacing w:line="240" w:lineRule="auto"/>
              <w:jc w:val="right"/>
              <w:rPr>
                <w:ins w:id="2140" w:author="Hannah McSorley" w:date="2020-08-05T02:53:00Z"/>
                <w:rFonts w:asciiTheme="minorHAnsi" w:hAnsiTheme="minorHAnsi" w:cstheme="minorHAnsi"/>
                <w:b/>
                <w:bCs/>
                <w:sz w:val="22"/>
                <w:szCs w:val="22"/>
              </w:rPr>
            </w:pPr>
            <w:ins w:id="2141" w:author="Hannah McSorley" w:date="2020-08-05T02:53:00Z">
              <w:r w:rsidRPr="005D6F31">
                <w:rPr>
                  <w:rFonts w:asciiTheme="minorHAnsi" w:hAnsiTheme="minorHAnsi" w:cstheme="minorHAnsi"/>
                  <w:b/>
                  <w:bCs/>
                  <w:sz w:val="22"/>
                  <w:szCs w:val="22"/>
                </w:rPr>
                <w:t>min. temp., mean (°C)</w:t>
              </w:r>
            </w:ins>
          </w:p>
        </w:tc>
        <w:tc>
          <w:tcPr>
            <w:tcW w:w="0" w:type="auto"/>
            <w:vAlign w:val="bottom"/>
          </w:tcPr>
          <w:p w14:paraId="517D2769" w14:textId="77777777" w:rsidR="00D3555D" w:rsidRPr="005D6F31" w:rsidRDefault="005D6F31" w:rsidP="005D6F31">
            <w:pPr>
              <w:spacing w:line="240" w:lineRule="auto"/>
              <w:jc w:val="right"/>
              <w:rPr>
                <w:ins w:id="2142" w:author="Hannah McSorley" w:date="2020-08-05T02:53:00Z"/>
                <w:rFonts w:asciiTheme="minorHAnsi" w:hAnsiTheme="minorHAnsi" w:cstheme="minorHAnsi"/>
                <w:b/>
                <w:bCs/>
                <w:sz w:val="22"/>
                <w:szCs w:val="22"/>
              </w:rPr>
            </w:pPr>
            <w:ins w:id="2143" w:author="Hannah McSorley" w:date="2020-08-05T02:53:00Z">
              <w:r w:rsidRPr="005D6F31">
                <w:rPr>
                  <w:rFonts w:asciiTheme="minorHAnsi" w:hAnsiTheme="minorHAnsi" w:cstheme="minorHAnsi"/>
                  <w:b/>
                  <w:bCs/>
                  <w:sz w:val="22"/>
                  <w:szCs w:val="22"/>
                </w:rPr>
                <w:t>max. temp., mean (°C)</w:t>
              </w:r>
            </w:ins>
          </w:p>
        </w:tc>
      </w:tr>
      <w:tr w:rsidR="00717B93" w:rsidRPr="005D6F31" w14:paraId="2727E9D9" w14:textId="77777777" w:rsidTr="005D6F31">
        <w:tc>
          <w:tcPr>
            <w:tcW w:w="0" w:type="auto"/>
            <w:shd w:val="clear" w:color="auto" w:fill="F2F2F2" w:themeFill="background1" w:themeFillShade="F2"/>
          </w:tcPr>
          <w:p w14:paraId="2BFAFE25" w14:textId="77777777" w:rsidR="00D3555D" w:rsidRPr="005D6F31" w:rsidRDefault="005D6F31" w:rsidP="005D6F31">
            <w:pPr>
              <w:spacing w:line="240" w:lineRule="auto"/>
              <w:rPr>
                <w:moveTo w:id="2144" w:author="Hannah McSorley" w:date="2020-08-05T02:53:00Z"/>
                <w:rFonts w:asciiTheme="minorHAnsi" w:hAnsiTheme="minorHAnsi" w:cstheme="minorHAnsi"/>
                <w:sz w:val="22"/>
                <w:szCs w:val="22"/>
              </w:rPr>
            </w:pPr>
            <w:moveToRangeStart w:id="2145" w:author="Hannah McSorley" w:date="2020-08-05T02:53:00Z" w:name="move47488468"/>
            <w:moveTo w:id="2146" w:author="Hannah McSorley" w:date="2020-08-05T02:53:00Z">
              <w:r w:rsidRPr="005D6F31">
                <w:rPr>
                  <w:rFonts w:asciiTheme="minorHAnsi" w:hAnsiTheme="minorHAnsi" w:cstheme="minorHAnsi"/>
                  <w:sz w:val="22"/>
                  <w:szCs w:val="22"/>
                </w:rPr>
                <w:t>2018</w:t>
              </w:r>
            </w:moveTo>
          </w:p>
        </w:tc>
        <w:tc>
          <w:tcPr>
            <w:tcW w:w="0" w:type="auto"/>
            <w:shd w:val="clear" w:color="auto" w:fill="F2F2F2" w:themeFill="background1" w:themeFillShade="F2"/>
          </w:tcPr>
          <w:p w14:paraId="56F49447" w14:textId="77777777" w:rsidR="00D3555D" w:rsidRPr="005D6F31" w:rsidRDefault="005D6F31" w:rsidP="005D6F31">
            <w:pPr>
              <w:spacing w:line="240" w:lineRule="auto"/>
              <w:jc w:val="right"/>
              <w:rPr>
                <w:moveTo w:id="2147" w:author="Hannah McSorley" w:date="2020-08-05T02:53:00Z"/>
                <w:rFonts w:asciiTheme="minorHAnsi" w:hAnsiTheme="minorHAnsi" w:cstheme="minorHAnsi"/>
                <w:sz w:val="22"/>
                <w:szCs w:val="22"/>
              </w:rPr>
            </w:pPr>
            <w:moveTo w:id="2148" w:author="Hannah McSorley" w:date="2020-08-05T02:53:00Z">
              <w:r w:rsidRPr="005D6F31">
                <w:rPr>
                  <w:rFonts w:asciiTheme="minorHAnsi" w:hAnsiTheme="minorHAnsi" w:cstheme="minorHAnsi"/>
                  <w:sz w:val="22"/>
                  <w:szCs w:val="22"/>
                </w:rPr>
                <w:t>2005.1</w:t>
              </w:r>
            </w:moveTo>
          </w:p>
        </w:tc>
        <w:tc>
          <w:tcPr>
            <w:tcW w:w="0" w:type="auto"/>
            <w:shd w:val="clear" w:color="auto" w:fill="F2F2F2" w:themeFill="background1" w:themeFillShade="F2"/>
          </w:tcPr>
          <w:p w14:paraId="7FE94287" w14:textId="77777777" w:rsidR="00D3555D" w:rsidRPr="005D6F31" w:rsidRDefault="005D6F31" w:rsidP="005D6F31">
            <w:pPr>
              <w:spacing w:line="240" w:lineRule="auto"/>
              <w:jc w:val="right"/>
              <w:rPr>
                <w:moveTo w:id="2149" w:author="Hannah McSorley" w:date="2020-08-05T02:53:00Z"/>
                <w:rFonts w:asciiTheme="minorHAnsi" w:hAnsiTheme="minorHAnsi" w:cstheme="minorHAnsi"/>
                <w:sz w:val="22"/>
                <w:szCs w:val="22"/>
              </w:rPr>
            </w:pPr>
            <w:moveTo w:id="2150" w:author="Hannah McSorley" w:date="2020-08-05T02:53:00Z">
              <w:r w:rsidRPr="005D6F31">
                <w:rPr>
                  <w:rFonts w:asciiTheme="minorHAnsi" w:hAnsiTheme="minorHAnsi" w:cstheme="minorHAnsi"/>
                  <w:sz w:val="22"/>
                  <w:szCs w:val="22"/>
                </w:rPr>
                <w:t>52.7</w:t>
              </w:r>
            </w:moveTo>
          </w:p>
        </w:tc>
        <w:tc>
          <w:tcPr>
            <w:tcW w:w="0" w:type="auto"/>
            <w:shd w:val="clear" w:color="auto" w:fill="F2F2F2" w:themeFill="background1" w:themeFillShade="F2"/>
          </w:tcPr>
          <w:p w14:paraId="32AA33F9" w14:textId="77777777" w:rsidR="00D3555D" w:rsidRPr="005D6F31" w:rsidRDefault="005D6F31" w:rsidP="005D6F31">
            <w:pPr>
              <w:spacing w:line="240" w:lineRule="auto"/>
              <w:jc w:val="right"/>
              <w:rPr>
                <w:moveTo w:id="2151" w:author="Hannah McSorley" w:date="2020-08-05T02:53:00Z"/>
                <w:rFonts w:asciiTheme="minorHAnsi" w:hAnsiTheme="minorHAnsi" w:cstheme="minorHAnsi"/>
                <w:sz w:val="22"/>
                <w:szCs w:val="22"/>
              </w:rPr>
            </w:pPr>
            <w:moveTo w:id="2152" w:author="Hannah McSorley" w:date="2020-08-05T02:53:00Z">
              <w:r w:rsidRPr="005D6F31">
                <w:rPr>
                  <w:rFonts w:asciiTheme="minorHAnsi" w:hAnsiTheme="minorHAnsi" w:cstheme="minorHAnsi"/>
                  <w:sz w:val="22"/>
                  <w:szCs w:val="22"/>
                </w:rPr>
                <w:t>0.53</w:t>
              </w:r>
            </w:moveTo>
          </w:p>
        </w:tc>
        <w:tc>
          <w:tcPr>
            <w:tcW w:w="0" w:type="auto"/>
            <w:shd w:val="clear" w:color="auto" w:fill="F2F2F2" w:themeFill="background1" w:themeFillShade="F2"/>
          </w:tcPr>
          <w:p w14:paraId="4698A5E8" w14:textId="77777777" w:rsidR="00D3555D" w:rsidRPr="005D6F31" w:rsidRDefault="005D6F31" w:rsidP="005D6F31">
            <w:pPr>
              <w:spacing w:line="240" w:lineRule="auto"/>
              <w:jc w:val="right"/>
              <w:rPr>
                <w:moveTo w:id="2153" w:author="Hannah McSorley" w:date="2020-08-05T02:53:00Z"/>
                <w:rFonts w:asciiTheme="minorHAnsi" w:hAnsiTheme="minorHAnsi" w:cstheme="minorHAnsi"/>
                <w:sz w:val="22"/>
                <w:szCs w:val="22"/>
              </w:rPr>
            </w:pPr>
            <w:moveTo w:id="2154" w:author="Hannah McSorley" w:date="2020-08-05T02:53:00Z">
              <w:r w:rsidRPr="005D6F31">
                <w:rPr>
                  <w:rFonts w:asciiTheme="minorHAnsi" w:hAnsiTheme="minorHAnsi" w:cstheme="minorHAnsi"/>
                  <w:sz w:val="22"/>
                  <w:szCs w:val="22"/>
                </w:rPr>
                <w:t>8.5</w:t>
              </w:r>
            </w:moveTo>
          </w:p>
        </w:tc>
        <w:tc>
          <w:tcPr>
            <w:tcW w:w="0" w:type="auto"/>
            <w:shd w:val="clear" w:color="auto" w:fill="F2F2F2" w:themeFill="background1" w:themeFillShade="F2"/>
          </w:tcPr>
          <w:p w14:paraId="692195F0" w14:textId="77777777" w:rsidR="00D3555D" w:rsidRPr="005D6F31" w:rsidRDefault="005D6F31" w:rsidP="005D6F31">
            <w:pPr>
              <w:spacing w:line="240" w:lineRule="auto"/>
              <w:jc w:val="right"/>
              <w:rPr>
                <w:moveTo w:id="2155" w:author="Hannah McSorley" w:date="2020-08-05T02:53:00Z"/>
                <w:rFonts w:asciiTheme="minorHAnsi" w:hAnsiTheme="minorHAnsi" w:cstheme="minorHAnsi"/>
                <w:sz w:val="22"/>
                <w:szCs w:val="22"/>
              </w:rPr>
            </w:pPr>
            <w:moveTo w:id="2156" w:author="Hannah McSorley" w:date="2020-08-05T02:53:00Z">
              <w:r w:rsidRPr="005D6F31">
                <w:rPr>
                  <w:rFonts w:asciiTheme="minorHAnsi" w:hAnsiTheme="minorHAnsi" w:cstheme="minorHAnsi"/>
                  <w:sz w:val="22"/>
                  <w:szCs w:val="22"/>
                </w:rPr>
                <w:t>0.6</w:t>
              </w:r>
            </w:moveTo>
          </w:p>
        </w:tc>
        <w:tc>
          <w:tcPr>
            <w:tcW w:w="0" w:type="auto"/>
            <w:shd w:val="clear" w:color="auto" w:fill="F2F2F2" w:themeFill="background1" w:themeFillShade="F2"/>
          </w:tcPr>
          <w:p w14:paraId="4881FE2A" w14:textId="77777777" w:rsidR="00D3555D" w:rsidRPr="005D6F31" w:rsidRDefault="005D6F31" w:rsidP="005D6F31">
            <w:pPr>
              <w:spacing w:line="240" w:lineRule="auto"/>
              <w:jc w:val="right"/>
              <w:rPr>
                <w:moveTo w:id="2157" w:author="Hannah McSorley" w:date="2020-08-05T02:53:00Z"/>
                <w:rFonts w:asciiTheme="minorHAnsi" w:hAnsiTheme="minorHAnsi" w:cstheme="minorHAnsi"/>
                <w:sz w:val="22"/>
                <w:szCs w:val="22"/>
              </w:rPr>
            </w:pPr>
            <w:moveTo w:id="2158" w:author="Hannah McSorley" w:date="2020-08-05T02:53:00Z">
              <w:r w:rsidRPr="005D6F31">
                <w:rPr>
                  <w:rFonts w:asciiTheme="minorHAnsi" w:hAnsiTheme="minorHAnsi" w:cstheme="minorHAnsi"/>
                  <w:sz w:val="22"/>
                  <w:szCs w:val="22"/>
                </w:rPr>
                <w:t>-10.7</w:t>
              </w:r>
            </w:moveTo>
          </w:p>
        </w:tc>
        <w:tc>
          <w:tcPr>
            <w:tcW w:w="0" w:type="auto"/>
            <w:shd w:val="clear" w:color="auto" w:fill="F2F2F2" w:themeFill="background1" w:themeFillShade="F2"/>
          </w:tcPr>
          <w:p w14:paraId="3E007344" w14:textId="77777777" w:rsidR="00D3555D" w:rsidRPr="005D6F31" w:rsidRDefault="005D6F31" w:rsidP="005D6F31">
            <w:pPr>
              <w:spacing w:line="240" w:lineRule="auto"/>
              <w:jc w:val="right"/>
              <w:rPr>
                <w:moveTo w:id="2159" w:author="Hannah McSorley" w:date="2020-08-05T02:53:00Z"/>
                <w:rFonts w:asciiTheme="minorHAnsi" w:hAnsiTheme="minorHAnsi" w:cstheme="minorHAnsi"/>
                <w:sz w:val="22"/>
                <w:szCs w:val="22"/>
              </w:rPr>
            </w:pPr>
            <w:moveTo w:id="2160" w:author="Hannah McSorley" w:date="2020-08-05T02:53:00Z">
              <w:r w:rsidRPr="005D6F31">
                <w:rPr>
                  <w:rFonts w:asciiTheme="minorHAnsi" w:hAnsiTheme="minorHAnsi" w:cstheme="minorHAnsi"/>
                  <w:sz w:val="22"/>
                  <w:szCs w:val="22"/>
                </w:rPr>
                <w:t>33.8</w:t>
              </w:r>
            </w:moveTo>
          </w:p>
        </w:tc>
      </w:tr>
      <w:tr w:rsidR="00D3555D" w:rsidRPr="005D6F31" w14:paraId="572CD8C2" w14:textId="77777777">
        <w:tblPrEx>
          <w:tblW w:w="4999" w:type="pct"/>
          <w:tblLook w:val="07E0" w:firstRow="1" w:lastRow="1" w:firstColumn="1" w:lastColumn="1" w:noHBand="1" w:noVBand="1"/>
          <w:tblPrExChange w:id="2161" w:author="Hannah McSorley" w:date="2020-08-05T02:53:00Z">
            <w:tblPrEx>
              <w:tblW w:w="4999" w:type="pct"/>
              <w:tblLook w:val="07E0" w:firstRow="1" w:lastRow="1" w:firstColumn="1" w:lastColumn="1" w:noHBand="1" w:noVBand="1"/>
            </w:tblPrEx>
          </w:tblPrExChange>
        </w:tblPrEx>
        <w:tc>
          <w:tcPr>
            <w:tcW w:w="0" w:type="auto"/>
            <w:tcPrChange w:id="2162" w:author="Hannah McSorley" w:date="2020-08-05T02:53:00Z">
              <w:tcPr>
                <w:tcW w:w="758" w:type="pct"/>
                <w:gridSpan w:val="2"/>
              </w:tcPr>
            </w:tcPrChange>
          </w:tcPr>
          <w:p w14:paraId="2BDC2E96" w14:textId="77777777" w:rsidR="00D3555D" w:rsidRPr="005D6F31" w:rsidRDefault="005D6F31" w:rsidP="005D6F31">
            <w:pPr>
              <w:spacing w:line="240" w:lineRule="auto"/>
              <w:rPr>
                <w:moveTo w:id="2163" w:author="Hannah McSorley" w:date="2020-08-05T02:53:00Z"/>
                <w:rFonts w:asciiTheme="minorHAnsi" w:hAnsiTheme="minorHAnsi" w:cstheme="minorHAnsi"/>
                <w:sz w:val="22"/>
                <w:szCs w:val="22"/>
              </w:rPr>
            </w:pPr>
            <w:moveTo w:id="2164" w:author="Hannah McSorley" w:date="2020-08-05T02:53:00Z">
              <w:r w:rsidRPr="005D6F31">
                <w:rPr>
                  <w:rFonts w:asciiTheme="minorHAnsi" w:hAnsiTheme="minorHAnsi" w:cstheme="minorHAnsi"/>
                  <w:sz w:val="22"/>
                  <w:szCs w:val="22"/>
                </w:rPr>
                <w:t>2019</w:t>
              </w:r>
            </w:moveTo>
          </w:p>
        </w:tc>
        <w:tc>
          <w:tcPr>
            <w:tcW w:w="0" w:type="auto"/>
            <w:tcPrChange w:id="2165" w:author="Hannah McSorley" w:date="2020-08-05T02:53:00Z">
              <w:tcPr>
                <w:tcW w:w="681" w:type="pct"/>
                <w:gridSpan w:val="2"/>
              </w:tcPr>
            </w:tcPrChange>
          </w:tcPr>
          <w:p w14:paraId="38F40131" w14:textId="77777777" w:rsidR="00D3555D" w:rsidRPr="005D6F31" w:rsidRDefault="005D6F31" w:rsidP="005D6F31">
            <w:pPr>
              <w:spacing w:line="240" w:lineRule="auto"/>
              <w:jc w:val="right"/>
              <w:rPr>
                <w:moveTo w:id="2166" w:author="Hannah McSorley" w:date="2020-08-05T02:53:00Z"/>
                <w:rFonts w:asciiTheme="minorHAnsi" w:hAnsiTheme="minorHAnsi" w:cstheme="minorHAnsi"/>
                <w:sz w:val="22"/>
                <w:szCs w:val="22"/>
              </w:rPr>
            </w:pPr>
            <w:moveTo w:id="2167" w:author="Hannah McSorley" w:date="2020-08-05T02:53:00Z">
              <w:r w:rsidRPr="005D6F31">
                <w:rPr>
                  <w:rFonts w:asciiTheme="minorHAnsi" w:hAnsiTheme="minorHAnsi" w:cstheme="minorHAnsi"/>
                  <w:sz w:val="22"/>
                  <w:szCs w:val="22"/>
                </w:rPr>
                <w:t>1457.5</w:t>
              </w:r>
            </w:moveTo>
          </w:p>
        </w:tc>
        <w:tc>
          <w:tcPr>
            <w:tcW w:w="0" w:type="auto"/>
            <w:tcPrChange w:id="2168" w:author="Hannah McSorley" w:date="2020-08-05T02:53:00Z">
              <w:tcPr>
                <w:tcW w:w="530" w:type="pct"/>
                <w:gridSpan w:val="2"/>
              </w:tcPr>
            </w:tcPrChange>
          </w:tcPr>
          <w:p w14:paraId="03DE8055" w14:textId="77777777" w:rsidR="00D3555D" w:rsidRPr="005D6F31" w:rsidRDefault="005D6F31" w:rsidP="005D6F31">
            <w:pPr>
              <w:spacing w:line="240" w:lineRule="auto"/>
              <w:jc w:val="right"/>
              <w:rPr>
                <w:moveTo w:id="2169" w:author="Hannah McSorley" w:date="2020-08-05T02:53:00Z"/>
                <w:rFonts w:asciiTheme="minorHAnsi" w:hAnsiTheme="minorHAnsi" w:cstheme="minorHAnsi"/>
                <w:sz w:val="22"/>
                <w:szCs w:val="22"/>
              </w:rPr>
            </w:pPr>
            <w:moveTo w:id="2170" w:author="Hannah McSorley" w:date="2020-08-05T02:53:00Z">
              <w:r w:rsidRPr="005D6F31">
                <w:rPr>
                  <w:rFonts w:asciiTheme="minorHAnsi" w:hAnsiTheme="minorHAnsi" w:cstheme="minorHAnsi"/>
                  <w:sz w:val="22"/>
                  <w:szCs w:val="22"/>
                </w:rPr>
                <w:t>41.2</w:t>
              </w:r>
            </w:moveTo>
          </w:p>
        </w:tc>
        <w:tc>
          <w:tcPr>
            <w:tcW w:w="0" w:type="auto"/>
            <w:tcPrChange w:id="2171" w:author="Hannah McSorley" w:date="2020-08-05T02:53:00Z">
              <w:tcPr>
                <w:tcW w:w="682" w:type="pct"/>
                <w:gridSpan w:val="2"/>
              </w:tcPr>
            </w:tcPrChange>
          </w:tcPr>
          <w:p w14:paraId="09EDF3F4" w14:textId="77777777" w:rsidR="00D3555D" w:rsidRPr="005D6F31" w:rsidRDefault="005D6F31" w:rsidP="005D6F31">
            <w:pPr>
              <w:spacing w:line="240" w:lineRule="auto"/>
              <w:jc w:val="right"/>
              <w:rPr>
                <w:moveTo w:id="2172" w:author="Hannah McSorley" w:date="2020-08-05T02:53:00Z"/>
                <w:rFonts w:asciiTheme="minorHAnsi" w:hAnsiTheme="minorHAnsi" w:cstheme="minorHAnsi"/>
                <w:sz w:val="22"/>
                <w:szCs w:val="22"/>
              </w:rPr>
            </w:pPr>
            <w:moveTo w:id="2173" w:author="Hannah McSorley" w:date="2020-08-05T02:53:00Z">
              <w:r w:rsidRPr="005D6F31">
                <w:rPr>
                  <w:rFonts w:asciiTheme="minorHAnsi" w:hAnsiTheme="minorHAnsi" w:cstheme="minorHAnsi"/>
                  <w:sz w:val="22"/>
                  <w:szCs w:val="22"/>
                </w:rPr>
                <w:t>0.48</w:t>
              </w:r>
            </w:moveTo>
          </w:p>
        </w:tc>
        <w:tc>
          <w:tcPr>
            <w:tcW w:w="0" w:type="auto"/>
            <w:tcPrChange w:id="2174" w:author="Hannah McSorley" w:date="2020-08-05T02:53:00Z">
              <w:tcPr>
                <w:tcW w:w="606" w:type="pct"/>
                <w:gridSpan w:val="2"/>
              </w:tcPr>
            </w:tcPrChange>
          </w:tcPr>
          <w:p w14:paraId="08B49E87" w14:textId="77777777" w:rsidR="00D3555D" w:rsidRPr="005D6F31" w:rsidRDefault="005D6F31" w:rsidP="005D6F31">
            <w:pPr>
              <w:spacing w:line="240" w:lineRule="auto"/>
              <w:jc w:val="right"/>
              <w:rPr>
                <w:moveTo w:id="2175" w:author="Hannah McSorley" w:date="2020-08-05T02:53:00Z"/>
                <w:rFonts w:asciiTheme="minorHAnsi" w:hAnsiTheme="minorHAnsi" w:cstheme="minorHAnsi"/>
                <w:sz w:val="22"/>
                <w:szCs w:val="22"/>
              </w:rPr>
            </w:pPr>
            <w:moveTo w:id="2176" w:author="Hannah McSorley" w:date="2020-08-05T02:53:00Z">
              <w:r w:rsidRPr="005D6F31">
                <w:rPr>
                  <w:rFonts w:asciiTheme="minorHAnsi" w:hAnsiTheme="minorHAnsi" w:cstheme="minorHAnsi"/>
                  <w:sz w:val="22"/>
                  <w:szCs w:val="22"/>
                </w:rPr>
                <w:t>7.9</w:t>
              </w:r>
            </w:moveTo>
          </w:p>
        </w:tc>
        <w:tc>
          <w:tcPr>
            <w:tcW w:w="0" w:type="auto"/>
            <w:tcPrChange w:id="2177" w:author="Hannah McSorley" w:date="2020-08-05T02:53:00Z">
              <w:tcPr>
                <w:tcW w:w="681" w:type="pct"/>
                <w:gridSpan w:val="2"/>
              </w:tcPr>
            </w:tcPrChange>
          </w:tcPr>
          <w:p w14:paraId="14324E14" w14:textId="77777777" w:rsidR="00D3555D" w:rsidRPr="005D6F31" w:rsidRDefault="005D6F31" w:rsidP="005D6F31">
            <w:pPr>
              <w:spacing w:line="240" w:lineRule="auto"/>
              <w:jc w:val="right"/>
              <w:rPr>
                <w:moveTo w:id="2178" w:author="Hannah McSorley" w:date="2020-08-05T02:53:00Z"/>
                <w:rFonts w:asciiTheme="minorHAnsi" w:hAnsiTheme="minorHAnsi" w:cstheme="minorHAnsi"/>
                <w:sz w:val="22"/>
                <w:szCs w:val="22"/>
              </w:rPr>
            </w:pPr>
            <w:moveTo w:id="2179" w:author="Hannah McSorley" w:date="2020-08-05T02:53:00Z">
              <w:r w:rsidRPr="005D6F31">
                <w:rPr>
                  <w:rFonts w:asciiTheme="minorHAnsi" w:hAnsiTheme="minorHAnsi" w:cstheme="minorHAnsi"/>
                  <w:sz w:val="22"/>
                  <w:szCs w:val="22"/>
                </w:rPr>
                <w:t>0.6</w:t>
              </w:r>
            </w:moveTo>
          </w:p>
        </w:tc>
        <w:tc>
          <w:tcPr>
            <w:tcW w:w="0" w:type="auto"/>
            <w:tcPrChange w:id="2180" w:author="Hannah McSorley" w:date="2020-08-05T02:53:00Z">
              <w:tcPr>
                <w:tcW w:w="531" w:type="pct"/>
                <w:gridSpan w:val="2"/>
              </w:tcPr>
            </w:tcPrChange>
          </w:tcPr>
          <w:p w14:paraId="68EA0F1C" w14:textId="77777777" w:rsidR="00D3555D" w:rsidRPr="005D6F31" w:rsidRDefault="005D6F31" w:rsidP="005D6F31">
            <w:pPr>
              <w:spacing w:line="240" w:lineRule="auto"/>
              <w:jc w:val="right"/>
              <w:rPr>
                <w:moveTo w:id="2181" w:author="Hannah McSorley" w:date="2020-08-05T02:53:00Z"/>
                <w:rFonts w:asciiTheme="minorHAnsi" w:hAnsiTheme="minorHAnsi" w:cstheme="minorHAnsi"/>
                <w:sz w:val="22"/>
                <w:szCs w:val="22"/>
              </w:rPr>
            </w:pPr>
            <w:moveTo w:id="2182" w:author="Hannah McSorley" w:date="2020-08-05T02:53:00Z">
              <w:r w:rsidRPr="005D6F31">
                <w:rPr>
                  <w:rFonts w:asciiTheme="minorHAnsi" w:hAnsiTheme="minorHAnsi" w:cstheme="minorHAnsi"/>
                  <w:sz w:val="22"/>
                  <w:szCs w:val="22"/>
                </w:rPr>
                <w:t>-13.2</w:t>
              </w:r>
            </w:moveTo>
          </w:p>
        </w:tc>
        <w:tc>
          <w:tcPr>
            <w:tcW w:w="0" w:type="auto"/>
            <w:tcPrChange w:id="2183" w:author="Hannah McSorley" w:date="2020-08-05T02:53:00Z">
              <w:tcPr>
                <w:tcW w:w="531" w:type="pct"/>
              </w:tcPr>
            </w:tcPrChange>
          </w:tcPr>
          <w:p w14:paraId="765287B3" w14:textId="77777777" w:rsidR="00D3555D" w:rsidRPr="005D6F31" w:rsidRDefault="005D6F31" w:rsidP="005D6F31">
            <w:pPr>
              <w:spacing w:line="240" w:lineRule="auto"/>
              <w:jc w:val="right"/>
              <w:rPr>
                <w:moveTo w:id="2184" w:author="Hannah McSorley" w:date="2020-08-05T02:53:00Z"/>
                <w:rFonts w:asciiTheme="minorHAnsi" w:hAnsiTheme="minorHAnsi" w:cstheme="minorHAnsi"/>
                <w:sz w:val="22"/>
                <w:szCs w:val="22"/>
              </w:rPr>
            </w:pPr>
            <w:moveTo w:id="2185" w:author="Hannah McSorley" w:date="2020-08-05T02:53:00Z">
              <w:r w:rsidRPr="005D6F31">
                <w:rPr>
                  <w:rFonts w:asciiTheme="minorHAnsi" w:hAnsiTheme="minorHAnsi" w:cstheme="minorHAnsi"/>
                  <w:sz w:val="22"/>
                  <w:szCs w:val="22"/>
                </w:rPr>
                <w:t>31.2</w:t>
              </w:r>
            </w:moveTo>
          </w:p>
        </w:tc>
      </w:tr>
      <w:tr w:rsidR="00717B93" w:rsidRPr="005D6F31" w14:paraId="182A016B" w14:textId="77777777" w:rsidTr="005D6F31">
        <w:tc>
          <w:tcPr>
            <w:tcW w:w="0" w:type="auto"/>
            <w:shd w:val="clear" w:color="auto" w:fill="F2F2F2" w:themeFill="background1" w:themeFillShade="F2"/>
          </w:tcPr>
          <w:p w14:paraId="6E8478B2" w14:textId="77777777" w:rsidR="00D3555D" w:rsidRPr="005D6F31" w:rsidRDefault="005D6F31" w:rsidP="005D6F31">
            <w:pPr>
              <w:spacing w:line="240" w:lineRule="auto"/>
              <w:rPr>
                <w:moveTo w:id="2186" w:author="Hannah McSorley" w:date="2020-08-05T02:53:00Z"/>
                <w:rFonts w:asciiTheme="minorHAnsi" w:hAnsiTheme="minorHAnsi" w:cstheme="minorHAnsi"/>
                <w:sz w:val="22"/>
                <w:szCs w:val="22"/>
              </w:rPr>
            </w:pPr>
            <w:moveTo w:id="2187" w:author="Hannah McSorley" w:date="2020-08-05T02:53:00Z">
              <w:r w:rsidRPr="005D6F31">
                <w:rPr>
                  <w:rFonts w:asciiTheme="minorHAnsi" w:hAnsiTheme="minorHAnsi" w:cstheme="minorHAnsi"/>
                  <w:sz w:val="22"/>
                  <w:szCs w:val="22"/>
                </w:rPr>
                <w:t>Jan-Feb 2018</w:t>
              </w:r>
            </w:moveTo>
          </w:p>
        </w:tc>
        <w:tc>
          <w:tcPr>
            <w:tcW w:w="0" w:type="auto"/>
            <w:shd w:val="clear" w:color="auto" w:fill="F2F2F2" w:themeFill="background1" w:themeFillShade="F2"/>
          </w:tcPr>
          <w:p w14:paraId="6B1725EB" w14:textId="77777777" w:rsidR="00D3555D" w:rsidRPr="005D6F31" w:rsidRDefault="005D6F31" w:rsidP="005D6F31">
            <w:pPr>
              <w:spacing w:line="240" w:lineRule="auto"/>
              <w:jc w:val="right"/>
              <w:rPr>
                <w:moveTo w:id="2188" w:author="Hannah McSorley" w:date="2020-08-05T02:53:00Z"/>
                <w:rFonts w:asciiTheme="minorHAnsi" w:hAnsiTheme="minorHAnsi" w:cstheme="minorHAnsi"/>
                <w:sz w:val="22"/>
                <w:szCs w:val="22"/>
              </w:rPr>
            </w:pPr>
            <w:moveTo w:id="2189" w:author="Hannah McSorley" w:date="2020-08-05T02:53:00Z">
              <w:r w:rsidRPr="005D6F31">
                <w:rPr>
                  <w:rFonts w:asciiTheme="minorHAnsi" w:hAnsiTheme="minorHAnsi" w:cstheme="minorHAnsi"/>
                  <w:sz w:val="22"/>
                  <w:szCs w:val="22"/>
                </w:rPr>
                <w:t>573.6</w:t>
              </w:r>
            </w:moveTo>
          </w:p>
        </w:tc>
        <w:tc>
          <w:tcPr>
            <w:tcW w:w="0" w:type="auto"/>
            <w:shd w:val="clear" w:color="auto" w:fill="F2F2F2" w:themeFill="background1" w:themeFillShade="F2"/>
          </w:tcPr>
          <w:p w14:paraId="72169FE1" w14:textId="77777777" w:rsidR="00D3555D" w:rsidRPr="005D6F31" w:rsidRDefault="005D6F31" w:rsidP="005D6F31">
            <w:pPr>
              <w:spacing w:line="240" w:lineRule="auto"/>
              <w:jc w:val="right"/>
              <w:rPr>
                <w:moveTo w:id="2190" w:author="Hannah McSorley" w:date="2020-08-05T02:53:00Z"/>
                <w:rFonts w:asciiTheme="minorHAnsi" w:hAnsiTheme="minorHAnsi" w:cstheme="minorHAnsi"/>
                <w:sz w:val="22"/>
                <w:szCs w:val="22"/>
              </w:rPr>
            </w:pPr>
            <w:moveTo w:id="2191" w:author="Hannah McSorley" w:date="2020-08-05T02:53:00Z">
              <w:r w:rsidRPr="005D6F31">
                <w:rPr>
                  <w:rFonts w:asciiTheme="minorHAnsi" w:hAnsiTheme="minorHAnsi" w:cstheme="minorHAnsi"/>
                  <w:sz w:val="22"/>
                  <w:szCs w:val="22"/>
                </w:rPr>
                <w:t>4.5</w:t>
              </w:r>
            </w:moveTo>
          </w:p>
        </w:tc>
        <w:tc>
          <w:tcPr>
            <w:tcW w:w="0" w:type="auto"/>
            <w:shd w:val="clear" w:color="auto" w:fill="F2F2F2" w:themeFill="background1" w:themeFillShade="F2"/>
          </w:tcPr>
          <w:p w14:paraId="69007026" w14:textId="77777777" w:rsidR="00D3555D" w:rsidRPr="005D6F31" w:rsidRDefault="005D6F31" w:rsidP="005D6F31">
            <w:pPr>
              <w:spacing w:line="240" w:lineRule="auto"/>
              <w:jc w:val="right"/>
              <w:rPr>
                <w:moveTo w:id="2192" w:author="Hannah McSorley" w:date="2020-08-05T02:53:00Z"/>
                <w:rFonts w:asciiTheme="minorHAnsi" w:hAnsiTheme="minorHAnsi" w:cstheme="minorHAnsi"/>
                <w:sz w:val="22"/>
                <w:szCs w:val="22"/>
              </w:rPr>
            </w:pPr>
            <w:moveTo w:id="2193" w:author="Hannah McSorley" w:date="2020-08-05T02:53:00Z">
              <w:r w:rsidRPr="005D6F31">
                <w:rPr>
                  <w:rFonts w:asciiTheme="minorHAnsi" w:hAnsiTheme="minorHAnsi" w:cstheme="minorHAnsi"/>
                  <w:sz w:val="22"/>
                  <w:szCs w:val="22"/>
                </w:rPr>
                <w:t>0.24</w:t>
              </w:r>
            </w:moveTo>
          </w:p>
        </w:tc>
        <w:tc>
          <w:tcPr>
            <w:tcW w:w="0" w:type="auto"/>
            <w:shd w:val="clear" w:color="auto" w:fill="F2F2F2" w:themeFill="background1" w:themeFillShade="F2"/>
          </w:tcPr>
          <w:p w14:paraId="50DB53EB" w14:textId="77777777" w:rsidR="00D3555D" w:rsidRPr="005D6F31" w:rsidRDefault="005D6F31" w:rsidP="005D6F31">
            <w:pPr>
              <w:spacing w:line="240" w:lineRule="auto"/>
              <w:jc w:val="right"/>
              <w:rPr>
                <w:moveTo w:id="2194" w:author="Hannah McSorley" w:date="2020-08-05T02:53:00Z"/>
                <w:rFonts w:asciiTheme="minorHAnsi" w:hAnsiTheme="minorHAnsi" w:cstheme="minorHAnsi"/>
                <w:sz w:val="22"/>
                <w:szCs w:val="22"/>
              </w:rPr>
            </w:pPr>
            <w:moveTo w:id="2195" w:author="Hannah McSorley" w:date="2020-08-05T02:53:00Z">
              <w:r w:rsidRPr="005D6F31">
                <w:rPr>
                  <w:rFonts w:asciiTheme="minorHAnsi" w:hAnsiTheme="minorHAnsi" w:cstheme="minorHAnsi"/>
                  <w:sz w:val="22"/>
                  <w:szCs w:val="22"/>
                </w:rPr>
                <w:t>1.9</w:t>
              </w:r>
            </w:moveTo>
          </w:p>
        </w:tc>
        <w:tc>
          <w:tcPr>
            <w:tcW w:w="0" w:type="auto"/>
            <w:shd w:val="clear" w:color="auto" w:fill="F2F2F2" w:themeFill="background1" w:themeFillShade="F2"/>
          </w:tcPr>
          <w:p w14:paraId="092F50B7" w14:textId="77777777" w:rsidR="00D3555D" w:rsidRPr="005D6F31" w:rsidRDefault="005D6F31" w:rsidP="005D6F31">
            <w:pPr>
              <w:spacing w:line="240" w:lineRule="auto"/>
              <w:jc w:val="right"/>
              <w:rPr>
                <w:moveTo w:id="2196" w:author="Hannah McSorley" w:date="2020-08-05T02:53:00Z"/>
                <w:rFonts w:asciiTheme="minorHAnsi" w:hAnsiTheme="minorHAnsi" w:cstheme="minorHAnsi"/>
                <w:sz w:val="22"/>
                <w:szCs w:val="22"/>
              </w:rPr>
            </w:pPr>
            <w:moveTo w:id="2197" w:author="Hannah McSorley" w:date="2020-08-05T02:53:00Z">
              <w:r w:rsidRPr="005D6F31">
                <w:rPr>
                  <w:rFonts w:asciiTheme="minorHAnsi" w:hAnsiTheme="minorHAnsi" w:cstheme="minorHAnsi"/>
                  <w:sz w:val="22"/>
                  <w:szCs w:val="22"/>
                </w:rPr>
                <w:t>0.5</w:t>
              </w:r>
            </w:moveTo>
          </w:p>
        </w:tc>
        <w:tc>
          <w:tcPr>
            <w:tcW w:w="0" w:type="auto"/>
            <w:shd w:val="clear" w:color="auto" w:fill="F2F2F2" w:themeFill="background1" w:themeFillShade="F2"/>
          </w:tcPr>
          <w:p w14:paraId="773836FF" w14:textId="77777777" w:rsidR="00D3555D" w:rsidRPr="005D6F31" w:rsidRDefault="005D6F31" w:rsidP="005D6F31">
            <w:pPr>
              <w:spacing w:line="240" w:lineRule="auto"/>
              <w:jc w:val="right"/>
              <w:rPr>
                <w:moveTo w:id="2198" w:author="Hannah McSorley" w:date="2020-08-05T02:53:00Z"/>
                <w:rFonts w:asciiTheme="minorHAnsi" w:hAnsiTheme="minorHAnsi" w:cstheme="minorHAnsi"/>
                <w:sz w:val="22"/>
                <w:szCs w:val="22"/>
              </w:rPr>
            </w:pPr>
            <w:moveTo w:id="2199" w:author="Hannah McSorley" w:date="2020-08-05T02:53:00Z">
              <w:r w:rsidRPr="005D6F31">
                <w:rPr>
                  <w:rFonts w:asciiTheme="minorHAnsi" w:hAnsiTheme="minorHAnsi" w:cstheme="minorHAnsi"/>
                  <w:sz w:val="22"/>
                  <w:szCs w:val="22"/>
                </w:rPr>
                <w:t>-10.7</w:t>
              </w:r>
            </w:moveTo>
          </w:p>
        </w:tc>
        <w:tc>
          <w:tcPr>
            <w:tcW w:w="0" w:type="auto"/>
            <w:shd w:val="clear" w:color="auto" w:fill="F2F2F2" w:themeFill="background1" w:themeFillShade="F2"/>
          </w:tcPr>
          <w:p w14:paraId="42A2CF85" w14:textId="77777777" w:rsidR="00D3555D" w:rsidRPr="005D6F31" w:rsidRDefault="005D6F31" w:rsidP="005D6F31">
            <w:pPr>
              <w:spacing w:line="240" w:lineRule="auto"/>
              <w:jc w:val="right"/>
              <w:rPr>
                <w:moveTo w:id="2200" w:author="Hannah McSorley" w:date="2020-08-05T02:53:00Z"/>
                <w:rFonts w:asciiTheme="minorHAnsi" w:hAnsiTheme="minorHAnsi" w:cstheme="minorHAnsi"/>
                <w:sz w:val="22"/>
                <w:szCs w:val="22"/>
              </w:rPr>
            </w:pPr>
            <w:moveTo w:id="2201" w:author="Hannah McSorley" w:date="2020-08-05T02:53:00Z">
              <w:r w:rsidRPr="005D6F31">
                <w:rPr>
                  <w:rFonts w:asciiTheme="minorHAnsi" w:hAnsiTheme="minorHAnsi" w:cstheme="minorHAnsi"/>
                  <w:sz w:val="22"/>
                  <w:szCs w:val="22"/>
                </w:rPr>
                <w:t>12.3</w:t>
              </w:r>
            </w:moveTo>
          </w:p>
        </w:tc>
      </w:tr>
      <w:tr w:rsidR="00D3555D" w:rsidRPr="005D6F31" w14:paraId="19CADC3F" w14:textId="77777777" w:rsidTr="005D6F31">
        <w:tblPrEx>
          <w:tblW w:w="4999" w:type="pct"/>
          <w:tblLook w:val="07E0" w:firstRow="1" w:lastRow="1" w:firstColumn="1" w:lastColumn="1" w:noHBand="1" w:noVBand="1"/>
          <w:tblPrExChange w:id="2202" w:author="Hannah McSorley" w:date="2020-08-05T02:53:00Z">
            <w:tblPrEx>
              <w:tblW w:w="4999" w:type="pct"/>
              <w:tblLook w:val="07E0" w:firstRow="1" w:lastRow="1" w:firstColumn="1" w:lastColumn="1" w:noHBand="1" w:noVBand="1"/>
            </w:tblPrEx>
          </w:tblPrExChange>
        </w:tblPrEx>
        <w:tc>
          <w:tcPr>
            <w:tcW w:w="0" w:type="auto"/>
            <w:tcPrChange w:id="2203" w:author="Hannah McSorley" w:date="2020-08-05T02:53:00Z">
              <w:tcPr>
                <w:tcW w:w="758" w:type="pct"/>
                <w:gridSpan w:val="2"/>
              </w:tcPr>
            </w:tcPrChange>
          </w:tcPr>
          <w:p w14:paraId="48B20672" w14:textId="77777777" w:rsidR="00D3555D" w:rsidRPr="005D6F31" w:rsidRDefault="005D6F31" w:rsidP="005D6F31">
            <w:pPr>
              <w:spacing w:line="240" w:lineRule="auto"/>
              <w:rPr>
                <w:moveTo w:id="2204" w:author="Hannah McSorley" w:date="2020-08-05T02:53:00Z"/>
                <w:rFonts w:asciiTheme="minorHAnsi" w:hAnsiTheme="minorHAnsi" w:cstheme="minorHAnsi"/>
                <w:sz w:val="22"/>
                <w:szCs w:val="22"/>
              </w:rPr>
            </w:pPr>
            <w:moveTo w:id="2205" w:author="Hannah McSorley" w:date="2020-08-05T02:53:00Z">
              <w:r w:rsidRPr="005D6F31">
                <w:rPr>
                  <w:rFonts w:asciiTheme="minorHAnsi" w:hAnsiTheme="minorHAnsi" w:cstheme="minorHAnsi"/>
                  <w:sz w:val="22"/>
                  <w:szCs w:val="22"/>
                </w:rPr>
                <w:t>Jan-Feb 2019</w:t>
              </w:r>
            </w:moveTo>
          </w:p>
        </w:tc>
        <w:tc>
          <w:tcPr>
            <w:tcW w:w="0" w:type="auto"/>
            <w:tcPrChange w:id="2206" w:author="Hannah McSorley" w:date="2020-08-05T02:53:00Z">
              <w:tcPr>
                <w:tcW w:w="681" w:type="pct"/>
                <w:gridSpan w:val="2"/>
              </w:tcPr>
            </w:tcPrChange>
          </w:tcPr>
          <w:p w14:paraId="70AE1D8D" w14:textId="77777777" w:rsidR="00D3555D" w:rsidRPr="005D6F31" w:rsidRDefault="005D6F31" w:rsidP="005D6F31">
            <w:pPr>
              <w:spacing w:line="240" w:lineRule="auto"/>
              <w:jc w:val="right"/>
              <w:rPr>
                <w:moveTo w:id="2207" w:author="Hannah McSorley" w:date="2020-08-05T02:53:00Z"/>
                <w:rFonts w:asciiTheme="minorHAnsi" w:hAnsiTheme="minorHAnsi" w:cstheme="minorHAnsi"/>
                <w:sz w:val="22"/>
                <w:szCs w:val="22"/>
              </w:rPr>
            </w:pPr>
            <w:moveTo w:id="2208" w:author="Hannah McSorley" w:date="2020-08-05T02:53:00Z">
              <w:r w:rsidRPr="005D6F31">
                <w:rPr>
                  <w:rFonts w:asciiTheme="minorHAnsi" w:hAnsiTheme="minorHAnsi" w:cstheme="minorHAnsi"/>
                  <w:sz w:val="22"/>
                  <w:szCs w:val="22"/>
                </w:rPr>
                <w:t>468.8</w:t>
              </w:r>
            </w:moveTo>
          </w:p>
        </w:tc>
        <w:tc>
          <w:tcPr>
            <w:tcW w:w="0" w:type="auto"/>
            <w:tcPrChange w:id="2209" w:author="Hannah McSorley" w:date="2020-08-05T02:53:00Z">
              <w:tcPr>
                <w:tcW w:w="530" w:type="pct"/>
                <w:gridSpan w:val="2"/>
              </w:tcPr>
            </w:tcPrChange>
          </w:tcPr>
          <w:p w14:paraId="62B097C4" w14:textId="77777777" w:rsidR="00D3555D" w:rsidRPr="005D6F31" w:rsidRDefault="005D6F31" w:rsidP="005D6F31">
            <w:pPr>
              <w:spacing w:line="240" w:lineRule="auto"/>
              <w:jc w:val="right"/>
              <w:rPr>
                <w:moveTo w:id="2210" w:author="Hannah McSorley" w:date="2020-08-05T02:53:00Z"/>
                <w:rFonts w:asciiTheme="minorHAnsi" w:hAnsiTheme="minorHAnsi" w:cstheme="minorHAnsi"/>
                <w:sz w:val="22"/>
                <w:szCs w:val="22"/>
              </w:rPr>
            </w:pPr>
            <w:moveTo w:id="2211" w:author="Hannah McSorley" w:date="2020-08-05T02:53:00Z">
              <w:r w:rsidRPr="005D6F31">
                <w:rPr>
                  <w:rFonts w:asciiTheme="minorHAnsi" w:hAnsiTheme="minorHAnsi" w:cstheme="minorHAnsi"/>
                  <w:sz w:val="22"/>
                  <w:szCs w:val="22"/>
                </w:rPr>
                <w:t>28.7</w:t>
              </w:r>
            </w:moveTo>
          </w:p>
        </w:tc>
        <w:tc>
          <w:tcPr>
            <w:tcW w:w="0" w:type="auto"/>
            <w:tcPrChange w:id="2212" w:author="Hannah McSorley" w:date="2020-08-05T02:53:00Z">
              <w:tcPr>
                <w:tcW w:w="682" w:type="pct"/>
                <w:gridSpan w:val="2"/>
              </w:tcPr>
            </w:tcPrChange>
          </w:tcPr>
          <w:p w14:paraId="2BBB29A0" w14:textId="77777777" w:rsidR="00D3555D" w:rsidRPr="005D6F31" w:rsidRDefault="005D6F31" w:rsidP="005D6F31">
            <w:pPr>
              <w:spacing w:line="240" w:lineRule="auto"/>
              <w:jc w:val="right"/>
              <w:rPr>
                <w:moveTo w:id="2213" w:author="Hannah McSorley" w:date="2020-08-05T02:53:00Z"/>
                <w:rFonts w:asciiTheme="minorHAnsi" w:hAnsiTheme="minorHAnsi" w:cstheme="minorHAnsi"/>
                <w:sz w:val="22"/>
                <w:szCs w:val="22"/>
              </w:rPr>
            </w:pPr>
            <w:moveTo w:id="2214" w:author="Hannah McSorley" w:date="2020-08-05T02:53:00Z">
              <w:r w:rsidRPr="005D6F31">
                <w:rPr>
                  <w:rFonts w:asciiTheme="minorHAnsi" w:hAnsiTheme="minorHAnsi" w:cstheme="minorHAnsi"/>
                  <w:sz w:val="22"/>
                  <w:szCs w:val="22"/>
                </w:rPr>
                <w:t>0.41</w:t>
              </w:r>
            </w:moveTo>
          </w:p>
        </w:tc>
        <w:tc>
          <w:tcPr>
            <w:tcW w:w="0" w:type="auto"/>
            <w:tcPrChange w:id="2215" w:author="Hannah McSorley" w:date="2020-08-05T02:53:00Z">
              <w:tcPr>
                <w:tcW w:w="606" w:type="pct"/>
                <w:gridSpan w:val="2"/>
              </w:tcPr>
            </w:tcPrChange>
          </w:tcPr>
          <w:p w14:paraId="4638966C" w14:textId="77777777" w:rsidR="00D3555D" w:rsidRPr="005D6F31" w:rsidRDefault="005D6F31" w:rsidP="005D6F31">
            <w:pPr>
              <w:spacing w:line="240" w:lineRule="auto"/>
              <w:jc w:val="right"/>
              <w:rPr>
                <w:moveTo w:id="2216" w:author="Hannah McSorley" w:date="2020-08-05T02:53:00Z"/>
                <w:rFonts w:asciiTheme="minorHAnsi" w:hAnsiTheme="minorHAnsi" w:cstheme="minorHAnsi"/>
                <w:sz w:val="22"/>
                <w:szCs w:val="22"/>
              </w:rPr>
            </w:pPr>
            <w:moveTo w:id="2217" w:author="Hannah McSorley" w:date="2020-08-05T02:53:00Z">
              <w:r w:rsidRPr="005D6F31">
                <w:rPr>
                  <w:rFonts w:asciiTheme="minorHAnsi" w:hAnsiTheme="minorHAnsi" w:cstheme="minorHAnsi"/>
                  <w:sz w:val="22"/>
                  <w:szCs w:val="22"/>
                </w:rPr>
                <w:t>0.8</w:t>
              </w:r>
            </w:moveTo>
          </w:p>
        </w:tc>
        <w:tc>
          <w:tcPr>
            <w:tcW w:w="0" w:type="auto"/>
            <w:tcPrChange w:id="2218" w:author="Hannah McSorley" w:date="2020-08-05T02:53:00Z">
              <w:tcPr>
                <w:tcW w:w="681" w:type="pct"/>
                <w:gridSpan w:val="2"/>
              </w:tcPr>
            </w:tcPrChange>
          </w:tcPr>
          <w:p w14:paraId="03EF8907" w14:textId="77777777" w:rsidR="00D3555D" w:rsidRPr="005D6F31" w:rsidRDefault="005D6F31" w:rsidP="005D6F31">
            <w:pPr>
              <w:spacing w:line="240" w:lineRule="auto"/>
              <w:jc w:val="right"/>
              <w:rPr>
                <w:moveTo w:id="2219" w:author="Hannah McSorley" w:date="2020-08-05T02:53:00Z"/>
                <w:rFonts w:asciiTheme="minorHAnsi" w:hAnsiTheme="minorHAnsi" w:cstheme="minorHAnsi"/>
                <w:sz w:val="22"/>
                <w:szCs w:val="22"/>
              </w:rPr>
            </w:pPr>
            <w:moveTo w:id="2220" w:author="Hannah McSorley" w:date="2020-08-05T02:53:00Z">
              <w:r w:rsidRPr="005D6F31">
                <w:rPr>
                  <w:rFonts w:asciiTheme="minorHAnsi" w:hAnsiTheme="minorHAnsi" w:cstheme="minorHAnsi"/>
                  <w:sz w:val="22"/>
                  <w:szCs w:val="22"/>
                </w:rPr>
                <w:t>0.7</w:t>
              </w:r>
            </w:moveTo>
          </w:p>
        </w:tc>
        <w:tc>
          <w:tcPr>
            <w:tcW w:w="0" w:type="auto"/>
            <w:tcPrChange w:id="2221" w:author="Hannah McSorley" w:date="2020-08-05T02:53:00Z">
              <w:tcPr>
                <w:tcW w:w="531" w:type="pct"/>
                <w:gridSpan w:val="2"/>
              </w:tcPr>
            </w:tcPrChange>
          </w:tcPr>
          <w:p w14:paraId="17687237" w14:textId="77777777" w:rsidR="00D3555D" w:rsidRPr="005D6F31" w:rsidRDefault="005D6F31" w:rsidP="005D6F31">
            <w:pPr>
              <w:spacing w:line="240" w:lineRule="auto"/>
              <w:jc w:val="right"/>
              <w:rPr>
                <w:moveTo w:id="2222" w:author="Hannah McSorley" w:date="2020-08-05T02:53:00Z"/>
                <w:rFonts w:asciiTheme="minorHAnsi" w:hAnsiTheme="minorHAnsi" w:cstheme="minorHAnsi"/>
                <w:sz w:val="22"/>
                <w:szCs w:val="22"/>
              </w:rPr>
            </w:pPr>
            <w:moveTo w:id="2223" w:author="Hannah McSorley" w:date="2020-08-05T02:53:00Z">
              <w:r w:rsidRPr="005D6F31">
                <w:rPr>
                  <w:rFonts w:asciiTheme="minorHAnsi" w:hAnsiTheme="minorHAnsi" w:cstheme="minorHAnsi"/>
                  <w:sz w:val="22"/>
                  <w:szCs w:val="22"/>
                </w:rPr>
                <w:t>-13.2</w:t>
              </w:r>
            </w:moveTo>
          </w:p>
        </w:tc>
        <w:tc>
          <w:tcPr>
            <w:tcW w:w="0" w:type="auto"/>
            <w:tcPrChange w:id="2224" w:author="Hannah McSorley" w:date="2020-08-05T02:53:00Z">
              <w:tcPr>
                <w:tcW w:w="531" w:type="pct"/>
              </w:tcPr>
            </w:tcPrChange>
          </w:tcPr>
          <w:p w14:paraId="1CF262F4" w14:textId="77777777" w:rsidR="00D3555D" w:rsidRPr="005D6F31" w:rsidRDefault="005D6F31" w:rsidP="005D6F31">
            <w:pPr>
              <w:spacing w:line="240" w:lineRule="auto"/>
              <w:jc w:val="right"/>
              <w:rPr>
                <w:moveTo w:id="2225" w:author="Hannah McSorley" w:date="2020-08-05T02:53:00Z"/>
                <w:rFonts w:asciiTheme="minorHAnsi" w:hAnsiTheme="minorHAnsi" w:cstheme="minorHAnsi"/>
                <w:sz w:val="22"/>
                <w:szCs w:val="22"/>
              </w:rPr>
            </w:pPr>
            <w:moveTo w:id="2226" w:author="Hannah McSorley" w:date="2020-08-05T02:53:00Z">
              <w:r w:rsidRPr="005D6F31">
                <w:rPr>
                  <w:rFonts w:asciiTheme="minorHAnsi" w:hAnsiTheme="minorHAnsi" w:cstheme="minorHAnsi"/>
                  <w:sz w:val="22"/>
                  <w:szCs w:val="22"/>
                </w:rPr>
                <w:t>12.9</w:t>
              </w:r>
            </w:moveTo>
          </w:p>
        </w:tc>
      </w:tr>
      <w:tr w:rsidR="00717B93" w:rsidRPr="005D6F31" w14:paraId="4247BC01" w14:textId="77777777" w:rsidTr="005D6F31">
        <w:tc>
          <w:tcPr>
            <w:tcW w:w="0" w:type="auto"/>
            <w:tcBorders>
              <w:bottom w:val="single" w:sz="4" w:space="0" w:color="auto"/>
            </w:tcBorders>
            <w:shd w:val="clear" w:color="auto" w:fill="F2F2F2" w:themeFill="background1" w:themeFillShade="F2"/>
          </w:tcPr>
          <w:p w14:paraId="167019CE" w14:textId="77777777" w:rsidR="00D3555D" w:rsidRPr="005D6F31" w:rsidRDefault="005D6F31" w:rsidP="005D6F31">
            <w:pPr>
              <w:spacing w:line="240" w:lineRule="auto"/>
              <w:rPr>
                <w:moveTo w:id="2227" w:author="Hannah McSorley" w:date="2020-08-05T02:53:00Z"/>
                <w:rFonts w:asciiTheme="minorHAnsi" w:hAnsiTheme="minorHAnsi" w:cstheme="minorHAnsi"/>
                <w:sz w:val="22"/>
                <w:szCs w:val="22"/>
              </w:rPr>
            </w:pPr>
            <w:moveTo w:id="2228" w:author="Hannah McSorley" w:date="2020-08-05T02:53:00Z">
              <w:r w:rsidRPr="005D6F31">
                <w:rPr>
                  <w:rFonts w:asciiTheme="minorHAnsi" w:hAnsiTheme="minorHAnsi" w:cstheme="minorHAnsi"/>
                  <w:sz w:val="22"/>
                  <w:szCs w:val="22"/>
                </w:rPr>
                <w:t>Jan-Feb 2020</w:t>
              </w:r>
            </w:moveTo>
          </w:p>
        </w:tc>
        <w:tc>
          <w:tcPr>
            <w:tcW w:w="0" w:type="auto"/>
            <w:tcBorders>
              <w:bottom w:val="single" w:sz="4" w:space="0" w:color="auto"/>
            </w:tcBorders>
            <w:shd w:val="clear" w:color="auto" w:fill="F2F2F2" w:themeFill="background1" w:themeFillShade="F2"/>
          </w:tcPr>
          <w:p w14:paraId="659AC129" w14:textId="77777777" w:rsidR="00D3555D" w:rsidRPr="005D6F31" w:rsidRDefault="005D6F31" w:rsidP="005D6F31">
            <w:pPr>
              <w:spacing w:line="240" w:lineRule="auto"/>
              <w:jc w:val="right"/>
              <w:rPr>
                <w:moveTo w:id="2229" w:author="Hannah McSorley" w:date="2020-08-05T02:53:00Z"/>
                <w:rFonts w:asciiTheme="minorHAnsi" w:hAnsiTheme="minorHAnsi" w:cstheme="minorHAnsi"/>
                <w:sz w:val="22"/>
                <w:szCs w:val="22"/>
              </w:rPr>
            </w:pPr>
            <w:moveTo w:id="2230" w:author="Hannah McSorley" w:date="2020-08-05T02:53:00Z">
              <w:r w:rsidRPr="005D6F31">
                <w:rPr>
                  <w:rFonts w:asciiTheme="minorHAnsi" w:hAnsiTheme="minorHAnsi" w:cstheme="minorHAnsi"/>
                  <w:sz w:val="22"/>
                  <w:szCs w:val="22"/>
                </w:rPr>
                <w:t>883.6</w:t>
              </w:r>
            </w:moveTo>
          </w:p>
        </w:tc>
        <w:tc>
          <w:tcPr>
            <w:tcW w:w="0" w:type="auto"/>
            <w:tcBorders>
              <w:bottom w:val="single" w:sz="4" w:space="0" w:color="auto"/>
            </w:tcBorders>
            <w:shd w:val="clear" w:color="auto" w:fill="F2F2F2" w:themeFill="background1" w:themeFillShade="F2"/>
          </w:tcPr>
          <w:p w14:paraId="7CF12D1D" w14:textId="77777777" w:rsidR="00D3555D" w:rsidRPr="005D6F31" w:rsidRDefault="005D6F31" w:rsidP="005D6F31">
            <w:pPr>
              <w:spacing w:line="240" w:lineRule="auto"/>
              <w:jc w:val="right"/>
              <w:rPr>
                <w:moveTo w:id="2231" w:author="Hannah McSorley" w:date="2020-08-05T02:53:00Z"/>
                <w:rFonts w:asciiTheme="minorHAnsi" w:hAnsiTheme="minorHAnsi" w:cstheme="minorHAnsi"/>
                <w:sz w:val="22"/>
                <w:szCs w:val="22"/>
              </w:rPr>
            </w:pPr>
            <w:moveTo w:id="2232" w:author="Hannah McSorley" w:date="2020-08-05T02:53:00Z">
              <w:r w:rsidRPr="005D6F31">
                <w:rPr>
                  <w:rFonts w:asciiTheme="minorHAnsi" w:hAnsiTheme="minorHAnsi" w:cstheme="minorHAnsi"/>
                  <w:sz w:val="22"/>
                  <w:szCs w:val="22"/>
                </w:rPr>
                <w:t>65.8</w:t>
              </w:r>
            </w:moveTo>
          </w:p>
        </w:tc>
        <w:tc>
          <w:tcPr>
            <w:tcW w:w="0" w:type="auto"/>
            <w:tcBorders>
              <w:bottom w:val="single" w:sz="4" w:space="0" w:color="auto"/>
            </w:tcBorders>
            <w:shd w:val="clear" w:color="auto" w:fill="F2F2F2" w:themeFill="background1" w:themeFillShade="F2"/>
          </w:tcPr>
          <w:p w14:paraId="4B5CAEF7" w14:textId="77777777" w:rsidR="00D3555D" w:rsidRPr="005D6F31" w:rsidRDefault="005D6F31" w:rsidP="005D6F31">
            <w:pPr>
              <w:spacing w:line="240" w:lineRule="auto"/>
              <w:jc w:val="right"/>
              <w:rPr>
                <w:moveTo w:id="2233" w:author="Hannah McSorley" w:date="2020-08-05T02:53:00Z"/>
                <w:rFonts w:asciiTheme="minorHAnsi" w:hAnsiTheme="minorHAnsi" w:cstheme="minorHAnsi"/>
                <w:sz w:val="22"/>
                <w:szCs w:val="22"/>
              </w:rPr>
            </w:pPr>
            <w:moveTo w:id="2234" w:author="Hannah McSorley" w:date="2020-08-05T02:53:00Z">
              <w:r w:rsidRPr="005D6F31">
                <w:rPr>
                  <w:rFonts w:asciiTheme="minorHAnsi" w:hAnsiTheme="minorHAnsi" w:cstheme="minorHAnsi"/>
                  <w:sz w:val="22"/>
                  <w:szCs w:val="22"/>
                </w:rPr>
                <w:t>0.56</w:t>
              </w:r>
            </w:moveTo>
          </w:p>
        </w:tc>
        <w:tc>
          <w:tcPr>
            <w:tcW w:w="0" w:type="auto"/>
            <w:tcBorders>
              <w:bottom w:val="single" w:sz="4" w:space="0" w:color="auto"/>
            </w:tcBorders>
            <w:shd w:val="clear" w:color="auto" w:fill="F2F2F2" w:themeFill="background1" w:themeFillShade="F2"/>
          </w:tcPr>
          <w:p w14:paraId="3DB11644" w14:textId="77777777" w:rsidR="00D3555D" w:rsidRPr="005D6F31" w:rsidRDefault="005D6F31" w:rsidP="005D6F31">
            <w:pPr>
              <w:spacing w:line="240" w:lineRule="auto"/>
              <w:jc w:val="right"/>
              <w:rPr>
                <w:moveTo w:id="2235" w:author="Hannah McSorley" w:date="2020-08-05T02:53:00Z"/>
                <w:rFonts w:asciiTheme="minorHAnsi" w:hAnsiTheme="minorHAnsi" w:cstheme="minorHAnsi"/>
                <w:sz w:val="22"/>
                <w:szCs w:val="22"/>
              </w:rPr>
            </w:pPr>
            <w:moveTo w:id="2236" w:author="Hannah McSorley" w:date="2020-08-05T02:53:00Z">
              <w:r w:rsidRPr="005D6F31">
                <w:rPr>
                  <w:rFonts w:asciiTheme="minorHAnsi" w:hAnsiTheme="minorHAnsi" w:cstheme="minorHAnsi"/>
                  <w:sz w:val="22"/>
                  <w:szCs w:val="22"/>
                </w:rPr>
                <w:t>1.9</w:t>
              </w:r>
            </w:moveTo>
          </w:p>
        </w:tc>
        <w:tc>
          <w:tcPr>
            <w:tcW w:w="0" w:type="auto"/>
            <w:tcBorders>
              <w:bottom w:val="single" w:sz="4" w:space="0" w:color="auto"/>
            </w:tcBorders>
            <w:shd w:val="clear" w:color="auto" w:fill="F2F2F2" w:themeFill="background1" w:themeFillShade="F2"/>
          </w:tcPr>
          <w:p w14:paraId="4DB0150E" w14:textId="77777777" w:rsidR="00D3555D" w:rsidRPr="005D6F31" w:rsidRDefault="005D6F31" w:rsidP="005D6F31">
            <w:pPr>
              <w:spacing w:line="240" w:lineRule="auto"/>
              <w:jc w:val="right"/>
              <w:rPr>
                <w:moveTo w:id="2237" w:author="Hannah McSorley" w:date="2020-08-05T02:53:00Z"/>
                <w:rFonts w:asciiTheme="minorHAnsi" w:hAnsiTheme="minorHAnsi" w:cstheme="minorHAnsi"/>
                <w:sz w:val="22"/>
                <w:szCs w:val="22"/>
              </w:rPr>
            </w:pPr>
            <w:moveTo w:id="2238" w:author="Hannah McSorley" w:date="2020-08-05T02:53:00Z">
              <w:r w:rsidRPr="005D6F31">
                <w:rPr>
                  <w:rFonts w:asciiTheme="minorHAnsi" w:hAnsiTheme="minorHAnsi" w:cstheme="minorHAnsi"/>
                  <w:sz w:val="22"/>
                  <w:szCs w:val="22"/>
                </w:rPr>
                <w:t>0.4</w:t>
              </w:r>
            </w:moveTo>
          </w:p>
        </w:tc>
        <w:tc>
          <w:tcPr>
            <w:tcW w:w="0" w:type="auto"/>
            <w:tcBorders>
              <w:bottom w:val="single" w:sz="4" w:space="0" w:color="auto"/>
            </w:tcBorders>
            <w:shd w:val="clear" w:color="auto" w:fill="F2F2F2" w:themeFill="background1" w:themeFillShade="F2"/>
          </w:tcPr>
          <w:p w14:paraId="77249891" w14:textId="77777777" w:rsidR="00D3555D" w:rsidRPr="005D6F31" w:rsidRDefault="005D6F31" w:rsidP="005D6F31">
            <w:pPr>
              <w:spacing w:line="240" w:lineRule="auto"/>
              <w:jc w:val="right"/>
              <w:rPr>
                <w:moveTo w:id="2239" w:author="Hannah McSorley" w:date="2020-08-05T02:53:00Z"/>
                <w:rFonts w:asciiTheme="minorHAnsi" w:hAnsiTheme="minorHAnsi" w:cstheme="minorHAnsi"/>
                <w:sz w:val="22"/>
                <w:szCs w:val="22"/>
              </w:rPr>
            </w:pPr>
            <w:moveTo w:id="2240" w:author="Hannah McSorley" w:date="2020-08-05T02:53:00Z">
              <w:r w:rsidRPr="005D6F31">
                <w:rPr>
                  <w:rFonts w:asciiTheme="minorHAnsi" w:hAnsiTheme="minorHAnsi" w:cstheme="minorHAnsi"/>
                  <w:sz w:val="22"/>
                  <w:szCs w:val="22"/>
                </w:rPr>
                <w:t>-9.4</w:t>
              </w:r>
            </w:moveTo>
          </w:p>
        </w:tc>
        <w:tc>
          <w:tcPr>
            <w:tcW w:w="0" w:type="auto"/>
            <w:tcBorders>
              <w:bottom w:val="single" w:sz="4" w:space="0" w:color="auto"/>
            </w:tcBorders>
            <w:shd w:val="clear" w:color="auto" w:fill="F2F2F2" w:themeFill="background1" w:themeFillShade="F2"/>
          </w:tcPr>
          <w:p w14:paraId="51FDF4C0" w14:textId="77777777" w:rsidR="00D3555D" w:rsidRPr="005D6F31" w:rsidRDefault="005D6F31" w:rsidP="005D6F31">
            <w:pPr>
              <w:spacing w:line="240" w:lineRule="auto"/>
              <w:jc w:val="right"/>
              <w:rPr>
                <w:moveTo w:id="2241" w:author="Hannah McSorley" w:date="2020-08-05T02:53:00Z"/>
                <w:rFonts w:asciiTheme="minorHAnsi" w:hAnsiTheme="minorHAnsi" w:cstheme="minorHAnsi"/>
                <w:sz w:val="22"/>
                <w:szCs w:val="22"/>
              </w:rPr>
            </w:pPr>
            <w:moveTo w:id="2242" w:author="Hannah McSorley" w:date="2020-08-05T02:53:00Z">
              <w:r w:rsidRPr="005D6F31">
                <w:rPr>
                  <w:rFonts w:asciiTheme="minorHAnsi" w:hAnsiTheme="minorHAnsi" w:cstheme="minorHAnsi"/>
                  <w:sz w:val="22"/>
                  <w:szCs w:val="22"/>
                </w:rPr>
                <w:t>10.8</w:t>
              </w:r>
            </w:moveTo>
          </w:p>
        </w:tc>
      </w:tr>
    </w:tbl>
    <w:p w14:paraId="1247B3CE" w14:textId="77777777" w:rsidR="00D3555D" w:rsidRDefault="005D6F31">
      <w:pPr>
        <w:rPr>
          <w:moveTo w:id="2243" w:author="Hannah McSorley" w:date="2020-08-05T02:53:00Z"/>
        </w:rPr>
      </w:pPr>
      <w:moveTo w:id="2244" w:author="Hannah McSorley" w:date="2020-08-05T02:53:00Z">
        <w:r>
          <w:t> </w:t>
        </w:r>
      </w:moveTo>
    </w:p>
    <w:moveToRangeEnd w:id="2145"/>
    <w:p w14:paraId="63C99710" w14:textId="77777777" w:rsidR="00D3555D" w:rsidRPr="008D7003" w:rsidRDefault="005D6F31">
      <w:pPr>
        <w:rPr>
          <w:ins w:id="2245" w:author="Hannah McSorley" w:date="2020-08-05T02:53:00Z"/>
          <w:rFonts w:asciiTheme="minorHAnsi" w:hAnsiTheme="minorHAnsi" w:cstheme="minorHAnsi"/>
        </w:rPr>
      </w:pPr>
      <w:commentRangeStart w:id="2246"/>
      <w:ins w:id="2247" w:author="Hannah McSorley" w:date="2020-08-05T02:53:00Z">
        <w:r w:rsidRPr="008D7003">
          <w:rPr>
            <w:rFonts w:asciiTheme="minorHAnsi" w:hAnsiTheme="minorHAnsi" w:cstheme="minorHAnsi"/>
            <w:noProof/>
            <w:lang w:val="en-CA" w:eastAsia="en-CA"/>
          </w:rPr>
          <w:lastRenderedPageBreak/>
          <w:drawing>
            <wp:inline distT="0" distB="0" distL="0" distR="0" wp14:anchorId="2878DBF9" wp14:editId="3F9B9974">
              <wp:extent cx="5504749" cy="4587290"/>
              <wp:effectExtent l="0" t="0" r="0" b="0"/>
              <wp:docPr id="4" name="Picture" descr="Figure 4:  Average weather from Chris Creek and Martin’s Gulch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7"/>
                      <a:stretch>
                        <a:fillRect/>
                      </a:stretch>
                    </pic:blipFill>
                    <pic:spPr bwMode="auto">
                      <a:xfrm>
                        <a:off x="0" y="0"/>
                        <a:ext cx="5504749" cy="4587290"/>
                      </a:xfrm>
                      <a:prstGeom prst="rect">
                        <a:avLst/>
                      </a:prstGeom>
                      <a:noFill/>
                      <a:ln w="9525">
                        <a:noFill/>
                        <a:headEnd/>
                        <a:tailEnd/>
                      </a:ln>
                    </pic:spPr>
                  </pic:pic>
                </a:graphicData>
              </a:graphic>
            </wp:inline>
          </w:drawing>
        </w:r>
      </w:ins>
      <w:commentRangeEnd w:id="2246"/>
      <w:r w:rsidR="00B046FB">
        <w:rPr>
          <w:rStyle w:val="CommentReference"/>
        </w:rPr>
        <w:commentReference w:id="2246"/>
      </w:r>
    </w:p>
    <w:p w14:paraId="47B5279D" w14:textId="5DAE32EE" w:rsidR="00D3555D" w:rsidRPr="008D7003" w:rsidRDefault="005D6F31">
      <w:pPr>
        <w:rPr>
          <w:ins w:id="2248" w:author="Hannah McSorley" w:date="2020-08-05T02:53:00Z"/>
          <w:rFonts w:asciiTheme="minorHAnsi" w:hAnsiTheme="minorHAnsi" w:cstheme="minorHAnsi"/>
        </w:rPr>
      </w:pPr>
      <w:ins w:id="2249" w:author="Hannah McSorley" w:date="2020-08-05T02:53:00Z">
        <w:r w:rsidRPr="008D7003">
          <w:rPr>
            <w:rFonts w:asciiTheme="minorHAnsi" w:hAnsiTheme="minorHAnsi" w:cstheme="minorHAnsi"/>
          </w:rPr>
          <w:t xml:space="preserve">Figure 4:  </w:t>
        </w:r>
        <w:del w:id="2250" w:author="Bill Floyd" w:date="2020-08-05T12:00:00Z">
          <w:r w:rsidRPr="008D7003" w:rsidDel="00DA5CE3">
            <w:rPr>
              <w:rFonts w:asciiTheme="minorHAnsi" w:hAnsiTheme="minorHAnsi" w:cstheme="minorHAnsi"/>
            </w:rPr>
            <w:delText>Average weather</w:delText>
          </w:r>
        </w:del>
      </w:ins>
      <w:ins w:id="2251" w:author="Bill Floyd" w:date="2020-08-05T12:00:00Z">
        <w:r w:rsidR="00DA5CE3">
          <w:rPr>
            <w:rFonts w:asciiTheme="minorHAnsi" w:hAnsiTheme="minorHAnsi" w:cstheme="minorHAnsi"/>
          </w:rPr>
          <w:t>Daily weather data</w:t>
        </w:r>
      </w:ins>
      <w:ins w:id="2252" w:author="Hannah McSorley" w:date="2020-08-05T02:53:00Z">
        <w:r w:rsidRPr="008D7003">
          <w:rPr>
            <w:rFonts w:asciiTheme="minorHAnsi" w:hAnsiTheme="minorHAnsi" w:cstheme="minorHAnsi"/>
          </w:rPr>
          <w:t xml:space="preserve"> from Chris Creek and Martin’s Gulch fire-weather stations in the Leech Water Supply Area, where the highlighted section indicates the study period.</w:t>
        </w:r>
      </w:ins>
    </w:p>
    <w:p w14:paraId="0BBD93F8" w14:textId="77777777" w:rsidR="00D3555D" w:rsidRDefault="005D6F31">
      <w:pPr>
        <w:rPr>
          <w:moveTo w:id="2253" w:author="Hannah McSorley" w:date="2020-08-05T02:53:00Z"/>
        </w:rPr>
      </w:pPr>
      <w:moveToRangeStart w:id="2254" w:author="Hannah McSorley" w:date="2020-08-05T02:53:00Z" w:name="move47488469"/>
      <w:moveTo w:id="2255" w:author="Hannah McSorley" w:date="2020-08-05T02:53:00Z">
        <w:r>
          <w:t> </w:t>
        </w:r>
      </w:moveTo>
    </w:p>
    <w:p w14:paraId="02E25415" w14:textId="77777777" w:rsidR="00D3555D" w:rsidRDefault="005D6F31">
      <w:pPr>
        <w:pStyle w:val="Heading4"/>
        <w:rPr>
          <w:moveTo w:id="2256" w:author="Hannah McSorley" w:date="2020-08-05T02:53:00Z"/>
        </w:rPr>
      </w:pPr>
      <w:bookmarkStart w:id="2257" w:name="seasonal-delineation"/>
      <w:bookmarkStart w:id="2258" w:name="_Toc47488292"/>
      <w:moveTo w:id="2259" w:author="Hannah McSorley" w:date="2020-08-05T02:53:00Z">
        <w:r>
          <w:t>Seasonal delineation</w:t>
        </w:r>
        <w:bookmarkEnd w:id="2257"/>
        <w:bookmarkEnd w:id="2258"/>
      </w:moveTo>
    </w:p>
    <w:moveToRangeEnd w:id="2254"/>
    <w:p w14:paraId="3FC06BF1" w14:textId="77777777" w:rsidR="00D3555D" w:rsidRDefault="005D6F31">
      <w:pPr>
        <w:rPr>
          <w:ins w:id="2260" w:author="Hannah McSorley" w:date="2020-08-05T02:53:00Z"/>
        </w:rPr>
      </w:pPr>
      <w:ins w:id="2261" w:author="Hannah McSorley" w:date="2020-08-05T02:53:00Z">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w:t>
        </w:r>
        <w:proofErr w:type="gramStart"/>
        <w:r>
          <w:t>sufficient</w:t>
        </w:r>
        <w:proofErr w:type="gramEnd"/>
        <w:r>
          <w:t xml:space="preserve"> magnitude for Vertical Rack sample collection; the conditions that corresponded to these major </w:t>
        </w:r>
        <w:r>
          <w:lastRenderedPageBreak/>
          <w:t xml:space="preserve">rain events were precipitation accumulating to 50 mm or more with a period of at least 14 hours between 50 mm rain accumulation (Table </w:t>
        </w:r>
        <w:commentRangeStart w:id="2262"/>
        <w:r>
          <w:t>5</w:t>
        </w:r>
      </w:ins>
      <w:commentRangeEnd w:id="2262"/>
      <w:r w:rsidR="00666FAE">
        <w:rPr>
          <w:rStyle w:val="CommentReference"/>
        </w:rPr>
        <w:commentReference w:id="2262"/>
      </w:r>
      <w:ins w:id="2263" w:author="Hannah McSorley" w:date="2020-08-05T02:53:00Z">
        <w:r>
          <w:t>).</w:t>
        </w:r>
      </w:ins>
    </w:p>
    <w:p w14:paraId="53F9CCE0" w14:textId="77777777" w:rsidR="00D3555D" w:rsidRDefault="005D6F31">
      <w:pPr>
        <w:rPr>
          <w:ins w:id="2264" w:author="Hannah McSorley" w:date="2020-08-05T02:53:00Z"/>
        </w:rPr>
      </w:pPr>
      <w:ins w:id="2265" w:author="Hannah McSorley" w:date="2020-08-05T02:53:00Z">
        <w:r>
          <w:t> </w:t>
        </w:r>
      </w:ins>
    </w:p>
    <w:p w14:paraId="3135936E" w14:textId="77777777" w:rsidR="00D3555D" w:rsidRPr="008D7003" w:rsidRDefault="005D6F31">
      <w:pPr>
        <w:rPr>
          <w:ins w:id="2266" w:author="Hannah McSorley" w:date="2020-08-05T02:53:00Z"/>
          <w:rFonts w:asciiTheme="minorHAnsi" w:hAnsiTheme="minorHAnsi" w:cstheme="minorHAnsi"/>
        </w:rPr>
      </w:pPr>
      <w:ins w:id="2267" w:author="Hannah McSorley" w:date="2020-08-05T02:53:00Z">
        <w:r w:rsidRPr="008D7003">
          <w:rPr>
            <w:rFonts w:asciiTheme="minorHAnsi" w:hAnsiTheme="minorHAnsi" w:cstheme="minorHAnsi"/>
          </w:rPr>
          <w:t>Table 5: Rain Events Defined by Vertical Rack Sample Collection (threshold of 50 mm accumulation with 14-hour inter-event period)</w:t>
        </w:r>
      </w:ins>
    </w:p>
    <w:tbl>
      <w:tblPr>
        <w:tblW w:w="5000" w:type="pct"/>
        <w:tblLook w:val="07E0" w:firstRow="1" w:lastRow="1" w:firstColumn="1" w:lastColumn="1" w:noHBand="1" w:noVBand="1"/>
      </w:tblPr>
      <w:tblGrid>
        <w:gridCol w:w="1729"/>
        <w:gridCol w:w="1287"/>
        <w:gridCol w:w="1702"/>
        <w:gridCol w:w="1980"/>
        <w:gridCol w:w="2662"/>
      </w:tblGrid>
      <w:tr w:rsidR="00666FAE" w14:paraId="241B5151" w14:textId="77777777">
        <w:tc>
          <w:tcPr>
            <w:tcW w:w="0" w:type="auto"/>
            <w:vAlign w:val="bottom"/>
          </w:tcPr>
          <w:p w14:paraId="6F65A592" w14:textId="77777777" w:rsidR="00D3555D" w:rsidRPr="008D7003" w:rsidRDefault="005D6F31" w:rsidP="008D7003">
            <w:pPr>
              <w:spacing w:line="240" w:lineRule="auto"/>
              <w:jc w:val="right"/>
              <w:rPr>
                <w:ins w:id="2268" w:author="Hannah McSorley" w:date="2020-08-05T02:53:00Z"/>
                <w:rFonts w:asciiTheme="minorHAnsi" w:hAnsiTheme="minorHAnsi" w:cstheme="minorHAnsi"/>
                <w:b/>
                <w:bCs/>
              </w:rPr>
            </w:pPr>
            <w:ins w:id="2269" w:author="Hannah McSorley" w:date="2020-08-05T02:53:00Z">
              <w:r w:rsidRPr="008D7003">
                <w:rPr>
                  <w:rFonts w:asciiTheme="minorHAnsi" w:hAnsiTheme="minorHAnsi" w:cstheme="minorHAnsi"/>
                  <w:b/>
                  <w:bCs/>
                </w:rPr>
                <w:t>Major event no.</w:t>
              </w:r>
            </w:ins>
          </w:p>
        </w:tc>
        <w:tc>
          <w:tcPr>
            <w:tcW w:w="0" w:type="auto"/>
            <w:vAlign w:val="bottom"/>
          </w:tcPr>
          <w:p w14:paraId="298DBE3D" w14:textId="77777777" w:rsidR="00D3555D" w:rsidRPr="008D7003" w:rsidRDefault="005D6F31" w:rsidP="008D7003">
            <w:pPr>
              <w:spacing w:line="240" w:lineRule="auto"/>
              <w:rPr>
                <w:ins w:id="2270" w:author="Hannah McSorley" w:date="2020-08-05T02:53:00Z"/>
                <w:rFonts w:asciiTheme="minorHAnsi" w:hAnsiTheme="minorHAnsi" w:cstheme="minorHAnsi"/>
                <w:b/>
                <w:bCs/>
              </w:rPr>
            </w:pPr>
            <w:ins w:id="2271" w:author="Hannah McSorley" w:date="2020-08-05T02:53:00Z">
              <w:r w:rsidRPr="008D7003">
                <w:rPr>
                  <w:rFonts w:asciiTheme="minorHAnsi" w:hAnsiTheme="minorHAnsi" w:cstheme="minorHAnsi"/>
                  <w:b/>
                  <w:bCs/>
                </w:rPr>
                <w:t>Start Date</w:t>
              </w:r>
            </w:ins>
          </w:p>
        </w:tc>
        <w:tc>
          <w:tcPr>
            <w:tcW w:w="0" w:type="auto"/>
            <w:vAlign w:val="bottom"/>
          </w:tcPr>
          <w:p w14:paraId="3DC7E8BA" w14:textId="77777777" w:rsidR="00D3555D" w:rsidRPr="008D7003" w:rsidRDefault="005D6F31" w:rsidP="008D7003">
            <w:pPr>
              <w:spacing w:line="240" w:lineRule="auto"/>
              <w:jc w:val="right"/>
              <w:rPr>
                <w:ins w:id="2272" w:author="Hannah McSorley" w:date="2020-08-05T02:53:00Z"/>
                <w:rFonts w:asciiTheme="minorHAnsi" w:hAnsiTheme="minorHAnsi" w:cstheme="minorHAnsi"/>
                <w:b/>
                <w:bCs/>
              </w:rPr>
            </w:pPr>
            <w:ins w:id="2273" w:author="Hannah McSorley" w:date="2020-08-05T02:53:00Z">
              <w:r w:rsidRPr="008D7003">
                <w:rPr>
                  <w:rFonts w:asciiTheme="minorHAnsi" w:hAnsiTheme="minorHAnsi" w:cstheme="minorHAnsi"/>
                  <w:b/>
                  <w:bCs/>
                </w:rPr>
                <w:t>Duration (days)</w:t>
              </w:r>
            </w:ins>
          </w:p>
        </w:tc>
        <w:tc>
          <w:tcPr>
            <w:tcW w:w="0" w:type="auto"/>
            <w:vAlign w:val="bottom"/>
          </w:tcPr>
          <w:p w14:paraId="3937F4BF" w14:textId="29AB875B" w:rsidR="00D3555D" w:rsidRPr="008D7003" w:rsidRDefault="00DA5CE3" w:rsidP="008D7003">
            <w:pPr>
              <w:spacing w:line="240" w:lineRule="auto"/>
              <w:jc w:val="right"/>
              <w:rPr>
                <w:ins w:id="2274" w:author="Hannah McSorley" w:date="2020-08-05T02:53:00Z"/>
                <w:rFonts w:asciiTheme="minorHAnsi" w:hAnsiTheme="minorHAnsi" w:cstheme="minorHAnsi"/>
                <w:b/>
                <w:bCs/>
              </w:rPr>
            </w:pPr>
            <w:ins w:id="2275" w:author="Bill Floyd" w:date="2020-08-05T12:02:00Z">
              <w:r>
                <w:rPr>
                  <w:rFonts w:asciiTheme="minorHAnsi" w:hAnsiTheme="minorHAnsi" w:cstheme="minorHAnsi"/>
                  <w:b/>
                  <w:bCs/>
                </w:rPr>
                <w:t xml:space="preserve">Toot </w:t>
              </w:r>
            </w:ins>
            <w:ins w:id="2276" w:author="Hannah McSorley" w:date="2020-08-05T02:53:00Z">
              <w:r w:rsidR="005D6F31" w:rsidRPr="008D7003">
                <w:rPr>
                  <w:rFonts w:asciiTheme="minorHAnsi" w:hAnsiTheme="minorHAnsi" w:cstheme="minorHAnsi"/>
                  <w:b/>
                  <w:bCs/>
                </w:rPr>
                <w:t>Rainfall (mm)</w:t>
              </w:r>
            </w:ins>
          </w:p>
        </w:tc>
        <w:tc>
          <w:tcPr>
            <w:tcW w:w="0" w:type="auto"/>
            <w:vAlign w:val="bottom"/>
          </w:tcPr>
          <w:p w14:paraId="32B520AC" w14:textId="7EE4C6CC" w:rsidR="00D3555D" w:rsidRPr="008D7003" w:rsidRDefault="00DA5CE3" w:rsidP="008D7003">
            <w:pPr>
              <w:spacing w:line="240" w:lineRule="auto"/>
              <w:jc w:val="right"/>
              <w:rPr>
                <w:ins w:id="2277" w:author="Hannah McSorley" w:date="2020-08-05T02:53:00Z"/>
                <w:rFonts w:asciiTheme="minorHAnsi" w:hAnsiTheme="minorHAnsi" w:cstheme="minorHAnsi"/>
                <w:b/>
                <w:bCs/>
              </w:rPr>
            </w:pPr>
            <w:ins w:id="2278" w:author="Bill Floyd" w:date="2020-08-05T12:01:00Z">
              <w:r>
                <w:rPr>
                  <w:rFonts w:asciiTheme="minorHAnsi" w:hAnsiTheme="minorHAnsi" w:cstheme="minorHAnsi"/>
                  <w:b/>
                  <w:bCs/>
                </w:rPr>
                <w:t xml:space="preserve">Max </w:t>
              </w:r>
            </w:ins>
            <w:ins w:id="2279" w:author="Hannah McSorley" w:date="2020-08-05T02:53:00Z">
              <w:r w:rsidR="005D6F31" w:rsidRPr="008D7003">
                <w:rPr>
                  <w:rFonts w:asciiTheme="minorHAnsi" w:hAnsiTheme="minorHAnsi" w:cstheme="minorHAnsi"/>
                  <w:b/>
                  <w:bCs/>
                </w:rPr>
                <w:t>Intensity (mm/24-</w:t>
              </w:r>
              <w:proofErr w:type="spellStart"/>
              <w:r w:rsidR="005D6F31" w:rsidRPr="008D7003">
                <w:rPr>
                  <w:rFonts w:asciiTheme="minorHAnsi" w:hAnsiTheme="minorHAnsi" w:cstheme="minorHAnsi"/>
                  <w:b/>
                  <w:bCs/>
                </w:rPr>
                <w:t>hr</w:t>
              </w:r>
              <w:proofErr w:type="spellEnd"/>
              <w:r w:rsidR="005D6F31" w:rsidRPr="008D7003">
                <w:rPr>
                  <w:rFonts w:asciiTheme="minorHAnsi" w:hAnsiTheme="minorHAnsi" w:cstheme="minorHAnsi"/>
                  <w:b/>
                  <w:bCs/>
                </w:rPr>
                <w:t>)</w:t>
              </w:r>
            </w:ins>
          </w:p>
        </w:tc>
      </w:tr>
      <w:tr w:rsidR="00D3555D" w:rsidRPr="008D7003" w14:paraId="4AA18BA0" w14:textId="77777777" w:rsidTr="008D7003">
        <w:trPr>
          <w:ins w:id="2280" w:author="Hannah McSorley" w:date="2020-08-05T02:53:00Z"/>
        </w:trPr>
        <w:tc>
          <w:tcPr>
            <w:tcW w:w="0" w:type="auto"/>
            <w:shd w:val="clear" w:color="auto" w:fill="F2F2F2" w:themeFill="background1" w:themeFillShade="F2"/>
          </w:tcPr>
          <w:p w14:paraId="1D895863" w14:textId="77777777" w:rsidR="00D3555D" w:rsidRPr="008D7003" w:rsidRDefault="005D6F31" w:rsidP="008D7003">
            <w:pPr>
              <w:spacing w:line="240" w:lineRule="auto"/>
              <w:jc w:val="right"/>
              <w:rPr>
                <w:ins w:id="2281" w:author="Hannah McSorley" w:date="2020-08-05T02:53:00Z"/>
                <w:rFonts w:asciiTheme="minorHAnsi" w:hAnsiTheme="minorHAnsi" w:cstheme="minorHAnsi"/>
              </w:rPr>
            </w:pPr>
            <w:ins w:id="2282" w:author="Hannah McSorley" w:date="2020-08-05T02:53:00Z">
              <w:r w:rsidRPr="008D7003">
                <w:rPr>
                  <w:rFonts w:asciiTheme="minorHAnsi" w:hAnsiTheme="minorHAnsi" w:cstheme="minorHAnsi"/>
                </w:rPr>
                <w:t>1</w:t>
              </w:r>
            </w:ins>
          </w:p>
        </w:tc>
        <w:tc>
          <w:tcPr>
            <w:tcW w:w="0" w:type="auto"/>
            <w:shd w:val="clear" w:color="auto" w:fill="F2F2F2" w:themeFill="background1" w:themeFillShade="F2"/>
          </w:tcPr>
          <w:p w14:paraId="39108710" w14:textId="77777777" w:rsidR="00D3555D" w:rsidRPr="008D7003" w:rsidRDefault="005D6F31" w:rsidP="008D7003">
            <w:pPr>
              <w:spacing w:line="240" w:lineRule="auto"/>
              <w:rPr>
                <w:ins w:id="2283" w:author="Hannah McSorley" w:date="2020-08-05T02:53:00Z"/>
                <w:rFonts w:asciiTheme="minorHAnsi" w:hAnsiTheme="minorHAnsi" w:cstheme="minorHAnsi"/>
              </w:rPr>
            </w:pPr>
            <w:ins w:id="2284" w:author="Hannah McSorley" w:date="2020-08-05T02:53:00Z">
              <w:r w:rsidRPr="008D7003">
                <w:rPr>
                  <w:rFonts w:asciiTheme="minorHAnsi" w:hAnsiTheme="minorHAnsi" w:cstheme="minorHAnsi"/>
                </w:rPr>
                <w:t>2018-10-27</w:t>
              </w:r>
            </w:ins>
          </w:p>
        </w:tc>
        <w:tc>
          <w:tcPr>
            <w:tcW w:w="0" w:type="auto"/>
            <w:shd w:val="clear" w:color="auto" w:fill="F2F2F2" w:themeFill="background1" w:themeFillShade="F2"/>
          </w:tcPr>
          <w:p w14:paraId="4A1A3406" w14:textId="77777777" w:rsidR="00D3555D" w:rsidRPr="008D7003" w:rsidRDefault="005D6F31" w:rsidP="008D7003">
            <w:pPr>
              <w:spacing w:line="240" w:lineRule="auto"/>
              <w:jc w:val="right"/>
              <w:rPr>
                <w:ins w:id="2285" w:author="Hannah McSorley" w:date="2020-08-05T02:53:00Z"/>
                <w:rFonts w:asciiTheme="minorHAnsi" w:hAnsiTheme="minorHAnsi" w:cstheme="minorHAnsi"/>
              </w:rPr>
            </w:pPr>
            <w:ins w:id="2286" w:author="Hannah McSorley" w:date="2020-08-05T02:53:00Z">
              <w:r w:rsidRPr="008D7003">
                <w:rPr>
                  <w:rFonts w:asciiTheme="minorHAnsi" w:hAnsiTheme="minorHAnsi" w:cstheme="minorHAnsi"/>
                </w:rPr>
                <w:t>6.1</w:t>
              </w:r>
            </w:ins>
          </w:p>
        </w:tc>
        <w:tc>
          <w:tcPr>
            <w:tcW w:w="0" w:type="auto"/>
            <w:shd w:val="clear" w:color="auto" w:fill="F2F2F2" w:themeFill="background1" w:themeFillShade="F2"/>
          </w:tcPr>
          <w:p w14:paraId="6A4AA165" w14:textId="77777777" w:rsidR="00D3555D" w:rsidRPr="008D7003" w:rsidRDefault="005D6F31" w:rsidP="008D7003">
            <w:pPr>
              <w:spacing w:line="240" w:lineRule="auto"/>
              <w:jc w:val="right"/>
              <w:rPr>
                <w:ins w:id="2287" w:author="Hannah McSorley" w:date="2020-08-05T02:53:00Z"/>
                <w:rFonts w:asciiTheme="minorHAnsi" w:hAnsiTheme="minorHAnsi" w:cstheme="minorHAnsi"/>
              </w:rPr>
            </w:pPr>
            <w:ins w:id="2288" w:author="Hannah McSorley" w:date="2020-08-05T02:53:00Z">
              <w:r w:rsidRPr="008D7003">
                <w:rPr>
                  <w:rFonts w:asciiTheme="minorHAnsi" w:hAnsiTheme="minorHAnsi" w:cstheme="minorHAnsi"/>
                </w:rPr>
                <w:t>124.4</w:t>
              </w:r>
            </w:ins>
          </w:p>
        </w:tc>
        <w:tc>
          <w:tcPr>
            <w:tcW w:w="0" w:type="auto"/>
            <w:shd w:val="clear" w:color="auto" w:fill="F2F2F2" w:themeFill="background1" w:themeFillShade="F2"/>
          </w:tcPr>
          <w:p w14:paraId="4C1E8A04" w14:textId="77777777" w:rsidR="00D3555D" w:rsidRPr="008D7003" w:rsidRDefault="005D6F31" w:rsidP="008D7003">
            <w:pPr>
              <w:spacing w:line="240" w:lineRule="auto"/>
              <w:jc w:val="right"/>
              <w:rPr>
                <w:ins w:id="2289" w:author="Hannah McSorley" w:date="2020-08-05T02:53:00Z"/>
                <w:rFonts w:asciiTheme="minorHAnsi" w:hAnsiTheme="minorHAnsi" w:cstheme="minorHAnsi"/>
              </w:rPr>
            </w:pPr>
            <w:ins w:id="2290" w:author="Hannah McSorley" w:date="2020-08-05T02:53:00Z">
              <w:r w:rsidRPr="008D7003">
                <w:rPr>
                  <w:rFonts w:asciiTheme="minorHAnsi" w:hAnsiTheme="minorHAnsi" w:cstheme="minorHAnsi"/>
                </w:rPr>
                <w:t>20</w:t>
              </w:r>
            </w:ins>
          </w:p>
        </w:tc>
      </w:tr>
      <w:tr w:rsidR="00D3555D" w:rsidRPr="008D7003" w14:paraId="10DF10D1" w14:textId="77777777">
        <w:trPr>
          <w:ins w:id="2291" w:author="Hannah McSorley" w:date="2020-08-05T02:53:00Z"/>
        </w:trPr>
        <w:tc>
          <w:tcPr>
            <w:tcW w:w="0" w:type="auto"/>
          </w:tcPr>
          <w:p w14:paraId="3276609A" w14:textId="77777777" w:rsidR="00D3555D" w:rsidRPr="008D7003" w:rsidRDefault="005D6F31" w:rsidP="008D7003">
            <w:pPr>
              <w:spacing w:line="240" w:lineRule="auto"/>
              <w:jc w:val="right"/>
              <w:rPr>
                <w:ins w:id="2292" w:author="Hannah McSorley" w:date="2020-08-05T02:53:00Z"/>
                <w:rFonts w:asciiTheme="minorHAnsi" w:hAnsiTheme="minorHAnsi" w:cstheme="minorHAnsi"/>
              </w:rPr>
            </w:pPr>
            <w:ins w:id="2293" w:author="Hannah McSorley" w:date="2020-08-05T02:53:00Z">
              <w:r w:rsidRPr="008D7003">
                <w:rPr>
                  <w:rFonts w:asciiTheme="minorHAnsi" w:hAnsiTheme="minorHAnsi" w:cstheme="minorHAnsi"/>
                </w:rPr>
                <w:t>2</w:t>
              </w:r>
            </w:ins>
          </w:p>
        </w:tc>
        <w:tc>
          <w:tcPr>
            <w:tcW w:w="0" w:type="auto"/>
          </w:tcPr>
          <w:p w14:paraId="0264C7DE" w14:textId="77777777" w:rsidR="00D3555D" w:rsidRPr="008D7003" w:rsidRDefault="005D6F31" w:rsidP="008D7003">
            <w:pPr>
              <w:spacing w:line="240" w:lineRule="auto"/>
              <w:rPr>
                <w:ins w:id="2294" w:author="Hannah McSorley" w:date="2020-08-05T02:53:00Z"/>
                <w:rFonts w:asciiTheme="minorHAnsi" w:hAnsiTheme="minorHAnsi" w:cstheme="minorHAnsi"/>
              </w:rPr>
            </w:pPr>
            <w:ins w:id="2295" w:author="Hannah McSorley" w:date="2020-08-05T02:53:00Z">
              <w:r w:rsidRPr="008D7003">
                <w:rPr>
                  <w:rFonts w:asciiTheme="minorHAnsi" w:hAnsiTheme="minorHAnsi" w:cstheme="minorHAnsi"/>
                </w:rPr>
                <w:t>2018-11-03</w:t>
              </w:r>
            </w:ins>
          </w:p>
        </w:tc>
        <w:tc>
          <w:tcPr>
            <w:tcW w:w="0" w:type="auto"/>
          </w:tcPr>
          <w:p w14:paraId="6F5453E8" w14:textId="77777777" w:rsidR="00D3555D" w:rsidRPr="008D7003" w:rsidRDefault="005D6F31" w:rsidP="008D7003">
            <w:pPr>
              <w:spacing w:line="240" w:lineRule="auto"/>
              <w:jc w:val="right"/>
              <w:rPr>
                <w:ins w:id="2296" w:author="Hannah McSorley" w:date="2020-08-05T02:53:00Z"/>
                <w:rFonts w:asciiTheme="minorHAnsi" w:hAnsiTheme="minorHAnsi" w:cstheme="minorHAnsi"/>
              </w:rPr>
            </w:pPr>
            <w:ins w:id="2297" w:author="Hannah McSorley" w:date="2020-08-05T02:53:00Z">
              <w:r w:rsidRPr="008D7003">
                <w:rPr>
                  <w:rFonts w:asciiTheme="minorHAnsi" w:hAnsiTheme="minorHAnsi" w:cstheme="minorHAnsi"/>
                </w:rPr>
                <w:t>0.9</w:t>
              </w:r>
            </w:ins>
          </w:p>
        </w:tc>
        <w:tc>
          <w:tcPr>
            <w:tcW w:w="0" w:type="auto"/>
          </w:tcPr>
          <w:p w14:paraId="1123D755" w14:textId="77777777" w:rsidR="00D3555D" w:rsidRPr="008D7003" w:rsidRDefault="005D6F31" w:rsidP="008D7003">
            <w:pPr>
              <w:spacing w:line="240" w:lineRule="auto"/>
              <w:jc w:val="right"/>
              <w:rPr>
                <w:ins w:id="2298" w:author="Hannah McSorley" w:date="2020-08-05T02:53:00Z"/>
                <w:rFonts w:asciiTheme="minorHAnsi" w:hAnsiTheme="minorHAnsi" w:cstheme="minorHAnsi"/>
              </w:rPr>
            </w:pPr>
            <w:ins w:id="2299" w:author="Hannah McSorley" w:date="2020-08-05T02:53:00Z">
              <w:r w:rsidRPr="008D7003">
                <w:rPr>
                  <w:rFonts w:asciiTheme="minorHAnsi" w:hAnsiTheme="minorHAnsi" w:cstheme="minorHAnsi"/>
                </w:rPr>
                <w:t>54.8</w:t>
              </w:r>
            </w:ins>
          </w:p>
        </w:tc>
        <w:tc>
          <w:tcPr>
            <w:tcW w:w="0" w:type="auto"/>
          </w:tcPr>
          <w:p w14:paraId="27089F96" w14:textId="77777777" w:rsidR="00D3555D" w:rsidRPr="008D7003" w:rsidRDefault="005D6F31" w:rsidP="008D7003">
            <w:pPr>
              <w:spacing w:line="240" w:lineRule="auto"/>
              <w:jc w:val="right"/>
              <w:rPr>
                <w:ins w:id="2300" w:author="Hannah McSorley" w:date="2020-08-05T02:53:00Z"/>
                <w:rFonts w:asciiTheme="minorHAnsi" w:hAnsiTheme="minorHAnsi" w:cstheme="minorHAnsi"/>
              </w:rPr>
            </w:pPr>
            <w:ins w:id="2301" w:author="Hannah McSorley" w:date="2020-08-05T02:53:00Z">
              <w:r w:rsidRPr="008D7003">
                <w:rPr>
                  <w:rFonts w:asciiTheme="minorHAnsi" w:hAnsiTheme="minorHAnsi" w:cstheme="minorHAnsi"/>
                </w:rPr>
                <w:t>60</w:t>
              </w:r>
            </w:ins>
          </w:p>
        </w:tc>
      </w:tr>
      <w:tr w:rsidR="00D3555D" w:rsidRPr="008D7003" w14:paraId="1BAD1230" w14:textId="77777777" w:rsidTr="008D7003">
        <w:trPr>
          <w:ins w:id="2302" w:author="Hannah McSorley" w:date="2020-08-05T02:53:00Z"/>
        </w:trPr>
        <w:tc>
          <w:tcPr>
            <w:tcW w:w="0" w:type="auto"/>
            <w:shd w:val="clear" w:color="auto" w:fill="F2F2F2" w:themeFill="background1" w:themeFillShade="F2"/>
          </w:tcPr>
          <w:p w14:paraId="5894D4CD" w14:textId="77777777" w:rsidR="00D3555D" w:rsidRPr="008D7003" w:rsidRDefault="005D6F31" w:rsidP="008D7003">
            <w:pPr>
              <w:spacing w:line="240" w:lineRule="auto"/>
              <w:jc w:val="right"/>
              <w:rPr>
                <w:ins w:id="2303" w:author="Hannah McSorley" w:date="2020-08-05T02:53:00Z"/>
                <w:rFonts w:asciiTheme="minorHAnsi" w:hAnsiTheme="minorHAnsi" w:cstheme="minorHAnsi"/>
              </w:rPr>
            </w:pPr>
            <w:ins w:id="2304" w:author="Hannah McSorley" w:date="2020-08-05T02:53:00Z">
              <w:r w:rsidRPr="008D7003">
                <w:rPr>
                  <w:rFonts w:asciiTheme="minorHAnsi" w:hAnsiTheme="minorHAnsi" w:cstheme="minorHAnsi"/>
                </w:rPr>
                <w:t>3</w:t>
              </w:r>
            </w:ins>
          </w:p>
        </w:tc>
        <w:tc>
          <w:tcPr>
            <w:tcW w:w="0" w:type="auto"/>
            <w:shd w:val="clear" w:color="auto" w:fill="F2F2F2" w:themeFill="background1" w:themeFillShade="F2"/>
          </w:tcPr>
          <w:p w14:paraId="60B4A31F" w14:textId="77777777" w:rsidR="00D3555D" w:rsidRPr="008D7003" w:rsidRDefault="005D6F31" w:rsidP="008D7003">
            <w:pPr>
              <w:spacing w:line="240" w:lineRule="auto"/>
              <w:rPr>
                <w:ins w:id="2305" w:author="Hannah McSorley" w:date="2020-08-05T02:53:00Z"/>
                <w:rFonts w:asciiTheme="minorHAnsi" w:hAnsiTheme="minorHAnsi" w:cstheme="minorHAnsi"/>
              </w:rPr>
            </w:pPr>
            <w:ins w:id="2306" w:author="Hannah McSorley" w:date="2020-08-05T02:53:00Z">
              <w:r w:rsidRPr="008D7003">
                <w:rPr>
                  <w:rFonts w:asciiTheme="minorHAnsi" w:hAnsiTheme="minorHAnsi" w:cstheme="minorHAnsi"/>
                </w:rPr>
                <w:t>2018-11-25</w:t>
              </w:r>
            </w:ins>
          </w:p>
        </w:tc>
        <w:tc>
          <w:tcPr>
            <w:tcW w:w="0" w:type="auto"/>
            <w:shd w:val="clear" w:color="auto" w:fill="F2F2F2" w:themeFill="background1" w:themeFillShade="F2"/>
          </w:tcPr>
          <w:p w14:paraId="0CE2D6A0" w14:textId="77777777" w:rsidR="00D3555D" w:rsidRPr="008D7003" w:rsidRDefault="005D6F31" w:rsidP="008D7003">
            <w:pPr>
              <w:spacing w:line="240" w:lineRule="auto"/>
              <w:jc w:val="right"/>
              <w:rPr>
                <w:ins w:id="2307" w:author="Hannah McSorley" w:date="2020-08-05T02:53:00Z"/>
                <w:rFonts w:asciiTheme="minorHAnsi" w:hAnsiTheme="minorHAnsi" w:cstheme="minorHAnsi"/>
              </w:rPr>
            </w:pPr>
            <w:ins w:id="2308" w:author="Hannah McSorley" w:date="2020-08-05T02:53:00Z">
              <w:r w:rsidRPr="008D7003">
                <w:rPr>
                  <w:rFonts w:asciiTheme="minorHAnsi" w:hAnsiTheme="minorHAnsi" w:cstheme="minorHAnsi"/>
                </w:rPr>
                <w:t>3.6</w:t>
              </w:r>
            </w:ins>
          </w:p>
        </w:tc>
        <w:tc>
          <w:tcPr>
            <w:tcW w:w="0" w:type="auto"/>
            <w:shd w:val="clear" w:color="auto" w:fill="F2F2F2" w:themeFill="background1" w:themeFillShade="F2"/>
          </w:tcPr>
          <w:p w14:paraId="75505CFD" w14:textId="77777777" w:rsidR="00D3555D" w:rsidRPr="008D7003" w:rsidRDefault="005D6F31" w:rsidP="008D7003">
            <w:pPr>
              <w:spacing w:line="240" w:lineRule="auto"/>
              <w:jc w:val="right"/>
              <w:rPr>
                <w:ins w:id="2309" w:author="Hannah McSorley" w:date="2020-08-05T02:53:00Z"/>
                <w:rFonts w:asciiTheme="minorHAnsi" w:hAnsiTheme="minorHAnsi" w:cstheme="minorHAnsi"/>
              </w:rPr>
            </w:pPr>
            <w:ins w:id="2310" w:author="Hannah McSorley" w:date="2020-08-05T02:53:00Z">
              <w:r w:rsidRPr="008D7003">
                <w:rPr>
                  <w:rFonts w:asciiTheme="minorHAnsi" w:hAnsiTheme="minorHAnsi" w:cstheme="minorHAnsi"/>
                </w:rPr>
                <w:t>156.1</w:t>
              </w:r>
            </w:ins>
          </w:p>
        </w:tc>
        <w:tc>
          <w:tcPr>
            <w:tcW w:w="0" w:type="auto"/>
            <w:shd w:val="clear" w:color="auto" w:fill="F2F2F2" w:themeFill="background1" w:themeFillShade="F2"/>
          </w:tcPr>
          <w:p w14:paraId="270C3DD6" w14:textId="77777777" w:rsidR="00D3555D" w:rsidRPr="008D7003" w:rsidRDefault="005D6F31" w:rsidP="008D7003">
            <w:pPr>
              <w:spacing w:line="240" w:lineRule="auto"/>
              <w:jc w:val="right"/>
              <w:rPr>
                <w:ins w:id="2311" w:author="Hannah McSorley" w:date="2020-08-05T02:53:00Z"/>
                <w:rFonts w:asciiTheme="minorHAnsi" w:hAnsiTheme="minorHAnsi" w:cstheme="minorHAnsi"/>
              </w:rPr>
            </w:pPr>
            <w:ins w:id="2312" w:author="Hannah McSorley" w:date="2020-08-05T02:53:00Z">
              <w:r w:rsidRPr="008D7003">
                <w:rPr>
                  <w:rFonts w:asciiTheme="minorHAnsi" w:hAnsiTheme="minorHAnsi" w:cstheme="minorHAnsi"/>
                </w:rPr>
                <w:t>44</w:t>
              </w:r>
            </w:ins>
          </w:p>
        </w:tc>
      </w:tr>
      <w:tr w:rsidR="00D3555D" w:rsidRPr="008D7003" w14:paraId="0B4415DB" w14:textId="77777777">
        <w:trPr>
          <w:ins w:id="2313" w:author="Hannah McSorley" w:date="2020-08-05T02:53:00Z"/>
        </w:trPr>
        <w:tc>
          <w:tcPr>
            <w:tcW w:w="0" w:type="auto"/>
          </w:tcPr>
          <w:p w14:paraId="599F6DF0" w14:textId="77777777" w:rsidR="00D3555D" w:rsidRPr="008D7003" w:rsidRDefault="005D6F31" w:rsidP="008D7003">
            <w:pPr>
              <w:spacing w:line="240" w:lineRule="auto"/>
              <w:jc w:val="right"/>
              <w:rPr>
                <w:ins w:id="2314" w:author="Hannah McSorley" w:date="2020-08-05T02:53:00Z"/>
                <w:rFonts w:asciiTheme="minorHAnsi" w:hAnsiTheme="minorHAnsi" w:cstheme="minorHAnsi"/>
              </w:rPr>
            </w:pPr>
            <w:ins w:id="2315" w:author="Hannah McSorley" w:date="2020-08-05T02:53:00Z">
              <w:r w:rsidRPr="008D7003">
                <w:rPr>
                  <w:rFonts w:asciiTheme="minorHAnsi" w:hAnsiTheme="minorHAnsi" w:cstheme="minorHAnsi"/>
                </w:rPr>
                <w:t>4</w:t>
              </w:r>
            </w:ins>
          </w:p>
        </w:tc>
        <w:tc>
          <w:tcPr>
            <w:tcW w:w="0" w:type="auto"/>
          </w:tcPr>
          <w:p w14:paraId="54497A5C" w14:textId="77777777" w:rsidR="00D3555D" w:rsidRPr="008D7003" w:rsidRDefault="005D6F31" w:rsidP="008D7003">
            <w:pPr>
              <w:spacing w:line="240" w:lineRule="auto"/>
              <w:rPr>
                <w:ins w:id="2316" w:author="Hannah McSorley" w:date="2020-08-05T02:53:00Z"/>
                <w:rFonts w:asciiTheme="minorHAnsi" w:hAnsiTheme="minorHAnsi" w:cstheme="minorHAnsi"/>
              </w:rPr>
            </w:pPr>
            <w:ins w:id="2317" w:author="Hannah McSorley" w:date="2020-08-05T02:53:00Z">
              <w:r w:rsidRPr="008D7003">
                <w:rPr>
                  <w:rFonts w:asciiTheme="minorHAnsi" w:hAnsiTheme="minorHAnsi" w:cstheme="minorHAnsi"/>
                </w:rPr>
                <w:t>2018-12-09</w:t>
              </w:r>
            </w:ins>
          </w:p>
        </w:tc>
        <w:tc>
          <w:tcPr>
            <w:tcW w:w="0" w:type="auto"/>
          </w:tcPr>
          <w:p w14:paraId="21E80406" w14:textId="77777777" w:rsidR="00D3555D" w:rsidRPr="008D7003" w:rsidRDefault="005D6F31" w:rsidP="008D7003">
            <w:pPr>
              <w:spacing w:line="240" w:lineRule="auto"/>
              <w:jc w:val="right"/>
              <w:rPr>
                <w:ins w:id="2318" w:author="Hannah McSorley" w:date="2020-08-05T02:53:00Z"/>
                <w:rFonts w:asciiTheme="minorHAnsi" w:hAnsiTheme="minorHAnsi" w:cstheme="minorHAnsi"/>
              </w:rPr>
            </w:pPr>
            <w:ins w:id="2319" w:author="Hannah McSorley" w:date="2020-08-05T02:53:00Z">
              <w:r w:rsidRPr="008D7003">
                <w:rPr>
                  <w:rFonts w:asciiTheme="minorHAnsi" w:hAnsiTheme="minorHAnsi" w:cstheme="minorHAnsi"/>
                </w:rPr>
                <w:t>4.9</w:t>
              </w:r>
            </w:ins>
          </w:p>
        </w:tc>
        <w:tc>
          <w:tcPr>
            <w:tcW w:w="0" w:type="auto"/>
          </w:tcPr>
          <w:p w14:paraId="5CEF2388" w14:textId="77777777" w:rsidR="00D3555D" w:rsidRPr="008D7003" w:rsidRDefault="005D6F31" w:rsidP="008D7003">
            <w:pPr>
              <w:spacing w:line="240" w:lineRule="auto"/>
              <w:jc w:val="right"/>
              <w:rPr>
                <w:ins w:id="2320" w:author="Hannah McSorley" w:date="2020-08-05T02:53:00Z"/>
                <w:rFonts w:asciiTheme="minorHAnsi" w:hAnsiTheme="minorHAnsi" w:cstheme="minorHAnsi"/>
              </w:rPr>
            </w:pPr>
            <w:ins w:id="2321" w:author="Hannah McSorley" w:date="2020-08-05T02:53:00Z">
              <w:r w:rsidRPr="008D7003">
                <w:rPr>
                  <w:rFonts w:asciiTheme="minorHAnsi" w:hAnsiTheme="minorHAnsi" w:cstheme="minorHAnsi"/>
                </w:rPr>
                <w:t>205.1</w:t>
              </w:r>
            </w:ins>
          </w:p>
        </w:tc>
        <w:tc>
          <w:tcPr>
            <w:tcW w:w="0" w:type="auto"/>
          </w:tcPr>
          <w:p w14:paraId="5D3311F0" w14:textId="77777777" w:rsidR="00D3555D" w:rsidRPr="008D7003" w:rsidRDefault="005D6F31" w:rsidP="008D7003">
            <w:pPr>
              <w:spacing w:line="240" w:lineRule="auto"/>
              <w:jc w:val="right"/>
              <w:rPr>
                <w:ins w:id="2322" w:author="Hannah McSorley" w:date="2020-08-05T02:53:00Z"/>
                <w:rFonts w:asciiTheme="minorHAnsi" w:hAnsiTheme="minorHAnsi" w:cstheme="minorHAnsi"/>
              </w:rPr>
            </w:pPr>
            <w:ins w:id="2323" w:author="Hannah McSorley" w:date="2020-08-05T02:53:00Z">
              <w:r w:rsidRPr="008D7003">
                <w:rPr>
                  <w:rFonts w:asciiTheme="minorHAnsi" w:hAnsiTheme="minorHAnsi" w:cstheme="minorHAnsi"/>
                </w:rPr>
                <w:t>42</w:t>
              </w:r>
            </w:ins>
          </w:p>
        </w:tc>
      </w:tr>
      <w:tr w:rsidR="00D3555D" w:rsidRPr="008D7003" w14:paraId="754917EA" w14:textId="77777777" w:rsidTr="008D7003">
        <w:trPr>
          <w:ins w:id="2324" w:author="Hannah McSorley" w:date="2020-08-05T02:53:00Z"/>
        </w:trPr>
        <w:tc>
          <w:tcPr>
            <w:tcW w:w="0" w:type="auto"/>
            <w:shd w:val="clear" w:color="auto" w:fill="F2F2F2" w:themeFill="background1" w:themeFillShade="F2"/>
          </w:tcPr>
          <w:p w14:paraId="4E073B17" w14:textId="77777777" w:rsidR="00D3555D" w:rsidRPr="008D7003" w:rsidRDefault="005D6F31" w:rsidP="008D7003">
            <w:pPr>
              <w:spacing w:line="240" w:lineRule="auto"/>
              <w:jc w:val="right"/>
              <w:rPr>
                <w:ins w:id="2325" w:author="Hannah McSorley" w:date="2020-08-05T02:53:00Z"/>
                <w:rFonts w:asciiTheme="minorHAnsi" w:hAnsiTheme="minorHAnsi" w:cstheme="minorHAnsi"/>
              </w:rPr>
            </w:pPr>
            <w:ins w:id="2326" w:author="Hannah McSorley" w:date="2020-08-05T02:53:00Z">
              <w:r w:rsidRPr="008D7003">
                <w:rPr>
                  <w:rFonts w:asciiTheme="minorHAnsi" w:hAnsiTheme="minorHAnsi" w:cstheme="minorHAnsi"/>
                </w:rPr>
                <w:t>5</w:t>
              </w:r>
            </w:ins>
          </w:p>
        </w:tc>
        <w:tc>
          <w:tcPr>
            <w:tcW w:w="0" w:type="auto"/>
            <w:shd w:val="clear" w:color="auto" w:fill="F2F2F2" w:themeFill="background1" w:themeFillShade="F2"/>
          </w:tcPr>
          <w:p w14:paraId="0672B49B" w14:textId="77777777" w:rsidR="00D3555D" w:rsidRPr="008D7003" w:rsidRDefault="005D6F31" w:rsidP="008D7003">
            <w:pPr>
              <w:spacing w:line="240" w:lineRule="auto"/>
              <w:rPr>
                <w:ins w:id="2327" w:author="Hannah McSorley" w:date="2020-08-05T02:53:00Z"/>
                <w:rFonts w:asciiTheme="minorHAnsi" w:hAnsiTheme="minorHAnsi" w:cstheme="minorHAnsi"/>
              </w:rPr>
            </w:pPr>
            <w:ins w:id="2328" w:author="Hannah McSorley" w:date="2020-08-05T02:53:00Z">
              <w:r w:rsidRPr="008D7003">
                <w:rPr>
                  <w:rFonts w:asciiTheme="minorHAnsi" w:hAnsiTheme="minorHAnsi" w:cstheme="minorHAnsi"/>
                </w:rPr>
                <w:t>2018-12-15</w:t>
              </w:r>
            </w:ins>
          </w:p>
        </w:tc>
        <w:tc>
          <w:tcPr>
            <w:tcW w:w="0" w:type="auto"/>
            <w:shd w:val="clear" w:color="auto" w:fill="F2F2F2" w:themeFill="background1" w:themeFillShade="F2"/>
          </w:tcPr>
          <w:p w14:paraId="79874A37" w14:textId="77777777" w:rsidR="00D3555D" w:rsidRPr="008D7003" w:rsidRDefault="005D6F31" w:rsidP="008D7003">
            <w:pPr>
              <w:spacing w:line="240" w:lineRule="auto"/>
              <w:jc w:val="right"/>
              <w:rPr>
                <w:ins w:id="2329" w:author="Hannah McSorley" w:date="2020-08-05T02:53:00Z"/>
                <w:rFonts w:asciiTheme="minorHAnsi" w:hAnsiTheme="minorHAnsi" w:cstheme="minorHAnsi"/>
              </w:rPr>
            </w:pPr>
            <w:ins w:id="2330" w:author="Hannah McSorley" w:date="2020-08-05T02:53:00Z">
              <w:r w:rsidRPr="008D7003">
                <w:rPr>
                  <w:rFonts w:asciiTheme="minorHAnsi" w:hAnsiTheme="minorHAnsi" w:cstheme="minorHAnsi"/>
                </w:rPr>
                <w:t>6.2</w:t>
              </w:r>
            </w:ins>
          </w:p>
        </w:tc>
        <w:tc>
          <w:tcPr>
            <w:tcW w:w="0" w:type="auto"/>
            <w:shd w:val="clear" w:color="auto" w:fill="F2F2F2" w:themeFill="background1" w:themeFillShade="F2"/>
          </w:tcPr>
          <w:p w14:paraId="56370AC1" w14:textId="77777777" w:rsidR="00D3555D" w:rsidRPr="008D7003" w:rsidRDefault="005D6F31" w:rsidP="008D7003">
            <w:pPr>
              <w:spacing w:line="240" w:lineRule="auto"/>
              <w:jc w:val="right"/>
              <w:rPr>
                <w:ins w:id="2331" w:author="Hannah McSorley" w:date="2020-08-05T02:53:00Z"/>
                <w:rFonts w:asciiTheme="minorHAnsi" w:hAnsiTheme="minorHAnsi" w:cstheme="minorHAnsi"/>
              </w:rPr>
            </w:pPr>
            <w:ins w:id="2332" w:author="Hannah McSorley" w:date="2020-08-05T02:53:00Z">
              <w:r w:rsidRPr="008D7003">
                <w:rPr>
                  <w:rFonts w:asciiTheme="minorHAnsi" w:hAnsiTheme="minorHAnsi" w:cstheme="minorHAnsi"/>
                </w:rPr>
                <w:t>181.6</w:t>
              </w:r>
            </w:ins>
          </w:p>
        </w:tc>
        <w:tc>
          <w:tcPr>
            <w:tcW w:w="0" w:type="auto"/>
            <w:shd w:val="clear" w:color="auto" w:fill="F2F2F2" w:themeFill="background1" w:themeFillShade="F2"/>
          </w:tcPr>
          <w:p w14:paraId="18A461D0" w14:textId="77777777" w:rsidR="00D3555D" w:rsidRPr="008D7003" w:rsidRDefault="005D6F31" w:rsidP="008D7003">
            <w:pPr>
              <w:spacing w:line="240" w:lineRule="auto"/>
              <w:jc w:val="right"/>
              <w:rPr>
                <w:ins w:id="2333" w:author="Hannah McSorley" w:date="2020-08-05T02:53:00Z"/>
                <w:rFonts w:asciiTheme="minorHAnsi" w:hAnsiTheme="minorHAnsi" w:cstheme="minorHAnsi"/>
              </w:rPr>
            </w:pPr>
            <w:ins w:id="2334" w:author="Hannah McSorley" w:date="2020-08-05T02:53:00Z">
              <w:r w:rsidRPr="008D7003">
                <w:rPr>
                  <w:rFonts w:asciiTheme="minorHAnsi" w:hAnsiTheme="minorHAnsi" w:cstheme="minorHAnsi"/>
                </w:rPr>
                <w:t>29</w:t>
              </w:r>
            </w:ins>
          </w:p>
        </w:tc>
      </w:tr>
      <w:tr w:rsidR="00D3555D" w:rsidRPr="008D7003" w14:paraId="251C7419" w14:textId="77777777">
        <w:trPr>
          <w:ins w:id="2335" w:author="Hannah McSorley" w:date="2020-08-05T02:53:00Z"/>
        </w:trPr>
        <w:tc>
          <w:tcPr>
            <w:tcW w:w="0" w:type="auto"/>
          </w:tcPr>
          <w:p w14:paraId="1027646C" w14:textId="77777777" w:rsidR="00D3555D" w:rsidRPr="008D7003" w:rsidRDefault="005D6F31" w:rsidP="008D7003">
            <w:pPr>
              <w:spacing w:line="240" w:lineRule="auto"/>
              <w:jc w:val="right"/>
              <w:rPr>
                <w:ins w:id="2336" w:author="Hannah McSorley" w:date="2020-08-05T02:53:00Z"/>
                <w:rFonts w:asciiTheme="minorHAnsi" w:hAnsiTheme="minorHAnsi" w:cstheme="minorHAnsi"/>
              </w:rPr>
            </w:pPr>
            <w:ins w:id="2337" w:author="Hannah McSorley" w:date="2020-08-05T02:53:00Z">
              <w:r w:rsidRPr="008D7003">
                <w:rPr>
                  <w:rFonts w:asciiTheme="minorHAnsi" w:hAnsiTheme="minorHAnsi" w:cstheme="minorHAnsi"/>
                </w:rPr>
                <w:t>6</w:t>
              </w:r>
            </w:ins>
          </w:p>
        </w:tc>
        <w:tc>
          <w:tcPr>
            <w:tcW w:w="0" w:type="auto"/>
          </w:tcPr>
          <w:p w14:paraId="524432D0" w14:textId="77777777" w:rsidR="00D3555D" w:rsidRPr="008D7003" w:rsidRDefault="005D6F31" w:rsidP="008D7003">
            <w:pPr>
              <w:spacing w:line="240" w:lineRule="auto"/>
              <w:rPr>
                <w:ins w:id="2338" w:author="Hannah McSorley" w:date="2020-08-05T02:53:00Z"/>
                <w:rFonts w:asciiTheme="minorHAnsi" w:hAnsiTheme="minorHAnsi" w:cstheme="minorHAnsi"/>
              </w:rPr>
            </w:pPr>
            <w:ins w:id="2339" w:author="Hannah McSorley" w:date="2020-08-05T02:53:00Z">
              <w:r w:rsidRPr="008D7003">
                <w:rPr>
                  <w:rFonts w:asciiTheme="minorHAnsi" w:hAnsiTheme="minorHAnsi" w:cstheme="minorHAnsi"/>
                </w:rPr>
                <w:t>2018-12-22</w:t>
              </w:r>
            </w:ins>
          </w:p>
        </w:tc>
        <w:tc>
          <w:tcPr>
            <w:tcW w:w="0" w:type="auto"/>
          </w:tcPr>
          <w:p w14:paraId="1D5E3C84" w14:textId="77777777" w:rsidR="00D3555D" w:rsidRPr="008D7003" w:rsidRDefault="005D6F31" w:rsidP="008D7003">
            <w:pPr>
              <w:spacing w:line="240" w:lineRule="auto"/>
              <w:jc w:val="right"/>
              <w:rPr>
                <w:ins w:id="2340" w:author="Hannah McSorley" w:date="2020-08-05T02:53:00Z"/>
                <w:rFonts w:asciiTheme="minorHAnsi" w:hAnsiTheme="minorHAnsi" w:cstheme="minorHAnsi"/>
              </w:rPr>
            </w:pPr>
            <w:ins w:id="2341" w:author="Hannah McSorley" w:date="2020-08-05T02:53:00Z">
              <w:r w:rsidRPr="008D7003">
                <w:rPr>
                  <w:rFonts w:asciiTheme="minorHAnsi" w:hAnsiTheme="minorHAnsi" w:cstheme="minorHAnsi"/>
                </w:rPr>
                <w:t>2.4</w:t>
              </w:r>
            </w:ins>
          </w:p>
        </w:tc>
        <w:tc>
          <w:tcPr>
            <w:tcW w:w="0" w:type="auto"/>
          </w:tcPr>
          <w:p w14:paraId="43445D75" w14:textId="77777777" w:rsidR="00D3555D" w:rsidRPr="008D7003" w:rsidRDefault="005D6F31" w:rsidP="008D7003">
            <w:pPr>
              <w:spacing w:line="240" w:lineRule="auto"/>
              <w:jc w:val="right"/>
              <w:rPr>
                <w:ins w:id="2342" w:author="Hannah McSorley" w:date="2020-08-05T02:53:00Z"/>
                <w:rFonts w:asciiTheme="minorHAnsi" w:hAnsiTheme="minorHAnsi" w:cstheme="minorHAnsi"/>
              </w:rPr>
            </w:pPr>
            <w:ins w:id="2343" w:author="Hannah McSorley" w:date="2020-08-05T02:53:00Z">
              <w:r w:rsidRPr="008D7003">
                <w:rPr>
                  <w:rFonts w:asciiTheme="minorHAnsi" w:hAnsiTheme="minorHAnsi" w:cstheme="minorHAnsi"/>
                </w:rPr>
                <w:t>54.5</w:t>
              </w:r>
            </w:ins>
          </w:p>
        </w:tc>
        <w:tc>
          <w:tcPr>
            <w:tcW w:w="0" w:type="auto"/>
          </w:tcPr>
          <w:p w14:paraId="30C2329D" w14:textId="77777777" w:rsidR="00D3555D" w:rsidRPr="008D7003" w:rsidRDefault="005D6F31" w:rsidP="008D7003">
            <w:pPr>
              <w:spacing w:line="240" w:lineRule="auto"/>
              <w:jc w:val="right"/>
              <w:rPr>
                <w:ins w:id="2344" w:author="Hannah McSorley" w:date="2020-08-05T02:53:00Z"/>
                <w:rFonts w:asciiTheme="minorHAnsi" w:hAnsiTheme="minorHAnsi" w:cstheme="minorHAnsi"/>
              </w:rPr>
            </w:pPr>
            <w:ins w:id="2345" w:author="Hannah McSorley" w:date="2020-08-05T02:53:00Z">
              <w:r w:rsidRPr="008D7003">
                <w:rPr>
                  <w:rFonts w:asciiTheme="minorHAnsi" w:hAnsiTheme="minorHAnsi" w:cstheme="minorHAnsi"/>
                </w:rPr>
                <w:t>22</w:t>
              </w:r>
            </w:ins>
          </w:p>
        </w:tc>
      </w:tr>
      <w:tr w:rsidR="00D3555D" w:rsidRPr="008D7003" w14:paraId="7A2E692A" w14:textId="77777777" w:rsidTr="008D7003">
        <w:trPr>
          <w:ins w:id="2346" w:author="Hannah McSorley" w:date="2020-08-05T02:53:00Z"/>
        </w:trPr>
        <w:tc>
          <w:tcPr>
            <w:tcW w:w="0" w:type="auto"/>
            <w:shd w:val="clear" w:color="auto" w:fill="F2F2F2" w:themeFill="background1" w:themeFillShade="F2"/>
          </w:tcPr>
          <w:p w14:paraId="4F9EAC5C" w14:textId="77777777" w:rsidR="00D3555D" w:rsidRPr="008D7003" w:rsidRDefault="005D6F31" w:rsidP="008D7003">
            <w:pPr>
              <w:spacing w:line="240" w:lineRule="auto"/>
              <w:jc w:val="right"/>
              <w:rPr>
                <w:ins w:id="2347" w:author="Hannah McSorley" w:date="2020-08-05T02:53:00Z"/>
                <w:rFonts w:asciiTheme="minorHAnsi" w:hAnsiTheme="minorHAnsi" w:cstheme="minorHAnsi"/>
              </w:rPr>
            </w:pPr>
            <w:ins w:id="2348" w:author="Hannah McSorley" w:date="2020-08-05T02:53:00Z">
              <w:r w:rsidRPr="008D7003">
                <w:rPr>
                  <w:rFonts w:asciiTheme="minorHAnsi" w:hAnsiTheme="minorHAnsi" w:cstheme="minorHAnsi"/>
                </w:rPr>
                <w:t>7</w:t>
              </w:r>
            </w:ins>
          </w:p>
        </w:tc>
        <w:tc>
          <w:tcPr>
            <w:tcW w:w="0" w:type="auto"/>
            <w:shd w:val="clear" w:color="auto" w:fill="F2F2F2" w:themeFill="background1" w:themeFillShade="F2"/>
          </w:tcPr>
          <w:p w14:paraId="154737FD" w14:textId="77777777" w:rsidR="00D3555D" w:rsidRPr="008D7003" w:rsidRDefault="005D6F31" w:rsidP="008D7003">
            <w:pPr>
              <w:spacing w:line="240" w:lineRule="auto"/>
              <w:rPr>
                <w:ins w:id="2349" w:author="Hannah McSorley" w:date="2020-08-05T02:53:00Z"/>
                <w:rFonts w:asciiTheme="minorHAnsi" w:hAnsiTheme="minorHAnsi" w:cstheme="minorHAnsi"/>
              </w:rPr>
            </w:pPr>
            <w:ins w:id="2350" w:author="Hannah McSorley" w:date="2020-08-05T02:53:00Z">
              <w:r w:rsidRPr="008D7003">
                <w:rPr>
                  <w:rFonts w:asciiTheme="minorHAnsi" w:hAnsiTheme="minorHAnsi" w:cstheme="minorHAnsi"/>
                </w:rPr>
                <w:t>2019-01-02</w:t>
              </w:r>
            </w:ins>
          </w:p>
        </w:tc>
        <w:tc>
          <w:tcPr>
            <w:tcW w:w="0" w:type="auto"/>
            <w:shd w:val="clear" w:color="auto" w:fill="F2F2F2" w:themeFill="background1" w:themeFillShade="F2"/>
          </w:tcPr>
          <w:p w14:paraId="683BB455" w14:textId="77777777" w:rsidR="00D3555D" w:rsidRPr="008D7003" w:rsidRDefault="005D6F31" w:rsidP="008D7003">
            <w:pPr>
              <w:spacing w:line="240" w:lineRule="auto"/>
              <w:jc w:val="right"/>
              <w:rPr>
                <w:ins w:id="2351" w:author="Hannah McSorley" w:date="2020-08-05T02:53:00Z"/>
                <w:rFonts w:asciiTheme="minorHAnsi" w:hAnsiTheme="minorHAnsi" w:cstheme="minorHAnsi"/>
              </w:rPr>
            </w:pPr>
            <w:ins w:id="2352" w:author="Hannah McSorley" w:date="2020-08-05T02:53:00Z">
              <w:r w:rsidRPr="008D7003">
                <w:rPr>
                  <w:rFonts w:asciiTheme="minorHAnsi" w:hAnsiTheme="minorHAnsi" w:cstheme="minorHAnsi"/>
                </w:rPr>
                <w:t>4.2</w:t>
              </w:r>
            </w:ins>
          </w:p>
        </w:tc>
        <w:tc>
          <w:tcPr>
            <w:tcW w:w="0" w:type="auto"/>
            <w:shd w:val="clear" w:color="auto" w:fill="F2F2F2" w:themeFill="background1" w:themeFillShade="F2"/>
          </w:tcPr>
          <w:p w14:paraId="55820F66" w14:textId="77777777" w:rsidR="00D3555D" w:rsidRPr="008D7003" w:rsidRDefault="005D6F31" w:rsidP="008D7003">
            <w:pPr>
              <w:spacing w:line="240" w:lineRule="auto"/>
              <w:jc w:val="right"/>
              <w:rPr>
                <w:ins w:id="2353" w:author="Hannah McSorley" w:date="2020-08-05T02:53:00Z"/>
                <w:rFonts w:asciiTheme="minorHAnsi" w:hAnsiTheme="minorHAnsi" w:cstheme="minorHAnsi"/>
              </w:rPr>
            </w:pPr>
            <w:ins w:id="2354" w:author="Hannah McSorley" w:date="2020-08-05T02:53:00Z">
              <w:r w:rsidRPr="008D7003">
                <w:rPr>
                  <w:rFonts w:asciiTheme="minorHAnsi" w:hAnsiTheme="minorHAnsi" w:cstheme="minorHAnsi"/>
                </w:rPr>
                <w:t>227.6</w:t>
              </w:r>
            </w:ins>
          </w:p>
        </w:tc>
        <w:tc>
          <w:tcPr>
            <w:tcW w:w="0" w:type="auto"/>
            <w:shd w:val="clear" w:color="auto" w:fill="F2F2F2" w:themeFill="background1" w:themeFillShade="F2"/>
          </w:tcPr>
          <w:p w14:paraId="799592D2" w14:textId="77777777" w:rsidR="00D3555D" w:rsidRPr="008D7003" w:rsidRDefault="005D6F31" w:rsidP="008D7003">
            <w:pPr>
              <w:spacing w:line="240" w:lineRule="auto"/>
              <w:jc w:val="right"/>
              <w:rPr>
                <w:ins w:id="2355" w:author="Hannah McSorley" w:date="2020-08-05T02:53:00Z"/>
                <w:rFonts w:asciiTheme="minorHAnsi" w:hAnsiTheme="minorHAnsi" w:cstheme="minorHAnsi"/>
              </w:rPr>
            </w:pPr>
            <w:ins w:id="2356" w:author="Hannah McSorley" w:date="2020-08-05T02:53:00Z">
              <w:r w:rsidRPr="008D7003">
                <w:rPr>
                  <w:rFonts w:asciiTheme="minorHAnsi" w:hAnsiTheme="minorHAnsi" w:cstheme="minorHAnsi"/>
                </w:rPr>
                <w:t>54</w:t>
              </w:r>
            </w:ins>
          </w:p>
        </w:tc>
      </w:tr>
      <w:tr w:rsidR="00D3555D" w:rsidRPr="008D7003" w14:paraId="657B8C9E" w14:textId="77777777">
        <w:trPr>
          <w:ins w:id="2357" w:author="Hannah McSorley" w:date="2020-08-05T02:53:00Z"/>
        </w:trPr>
        <w:tc>
          <w:tcPr>
            <w:tcW w:w="0" w:type="auto"/>
          </w:tcPr>
          <w:p w14:paraId="6185593B" w14:textId="77777777" w:rsidR="00D3555D" w:rsidRPr="008D7003" w:rsidRDefault="005D6F31" w:rsidP="008D7003">
            <w:pPr>
              <w:spacing w:line="240" w:lineRule="auto"/>
              <w:jc w:val="right"/>
              <w:rPr>
                <w:ins w:id="2358" w:author="Hannah McSorley" w:date="2020-08-05T02:53:00Z"/>
                <w:rFonts w:asciiTheme="minorHAnsi" w:hAnsiTheme="minorHAnsi" w:cstheme="minorHAnsi"/>
              </w:rPr>
            </w:pPr>
            <w:ins w:id="2359" w:author="Hannah McSorley" w:date="2020-08-05T02:53:00Z">
              <w:r w:rsidRPr="008D7003">
                <w:rPr>
                  <w:rFonts w:asciiTheme="minorHAnsi" w:hAnsiTheme="minorHAnsi" w:cstheme="minorHAnsi"/>
                </w:rPr>
                <w:t>8</w:t>
              </w:r>
            </w:ins>
          </w:p>
        </w:tc>
        <w:tc>
          <w:tcPr>
            <w:tcW w:w="0" w:type="auto"/>
          </w:tcPr>
          <w:p w14:paraId="53BD18B4" w14:textId="77777777" w:rsidR="00D3555D" w:rsidRPr="008D7003" w:rsidRDefault="005D6F31" w:rsidP="008D7003">
            <w:pPr>
              <w:spacing w:line="240" w:lineRule="auto"/>
              <w:rPr>
                <w:ins w:id="2360" w:author="Hannah McSorley" w:date="2020-08-05T02:53:00Z"/>
                <w:rFonts w:asciiTheme="minorHAnsi" w:hAnsiTheme="minorHAnsi" w:cstheme="minorHAnsi"/>
              </w:rPr>
            </w:pPr>
            <w:ins w:id="2361" w:author="Hannah McSorley" w:date="2020-08-05T02:53:00Z">
              <w:r w:rsidRPr="008D7003">
                <w:rPr>
                  <w:rFonts w:asciiTheme="minorHAnsi" w:hAnsiTheme="minorHAnsi" w:cstheme="minorHAnsi"/>
                </w:rPr>
                <w:t>2019-01-17</w:t>
              </w:r>
            </w:ins>
          </w:p>
        </w:tc>
        <w:tc>
          <w:tcPr>
            <w:tcW w:w="0" w:type="auto"/>
          </w:tcPr>
          <w:p w14:paraId="18699D4A" w14:textId="77777777" w:rsidR="00D3555D" w:rsidRPr="008D7003" w:rsidRDefault="005D6F31" w:rsidP="008D7003">
            <w:pPr>
              <w:spacing w:line="240" w:lineRule="auto"/>
              <w:jc w:val="right"/>
              <w:rPr>
                <w:ins w:id="2362" w:author="Hannah McSorley" w:date="2020-08-05T02:53:00Z"/>
                <w:rFonts w:asciiTheme="minorHAnsi" w:hAnsiTheme="minorHAnsi" w:cstheme="minorHAnsi"/>
              </w:rPr>
            </w:pPr>
            <w:ins w:id="2363" w:author="Hannah McSorley" w:date="2020-08-05T02:53:00Z">
              <w:r w:rsidRPr="008D7003">
                <w:rPr>
                  <w:rFonts w:asciiTheme="minorHAnsi" w:hAnsiTheme="minorHAnsi" w:cstheme="minorHAnsi"/>
                </w:rPr>
                <w:t>3.0</w:t>
              </w:r>
            </w:ins>
          </w:p>
        </w:tc>
        <w:tc>
          <w:tcPr>
            <w:tcW w:w="0" w:type="auto"/>
          </w:tcPr>
          <w:p w14:paraId="26C3E8F1" w14:textId="77777777" w:rsidR="00D3555D" w:rsidRPr="008D7003" w:rsidRDefault="005D6F31" w:rsidP="008D7003">
            <w:pPr>
              <w:spacing w:line="240" w:lineRule="auto"/>
              <w:jc w:val="right"/>
              <w:rPr>
                <w:ins w:id="2364" w:author="Hannah McSorley" w:date="2020-08-05T02:53:00Z"/>
                <w:rFonts w:asciiTheme="minorHAnsi" w:hAnsiTheme="minorHAnsi" w:cstheme="minorHAnsi"/>
              </w:rPr>
            </w:pPr>
            <w:ins w:id="2365" w:author="Hannah McSorley" w:date="2020-08-05T02:53:00Z">
              <w:r w:rsidRPr="008D7003">
                <w:rPr>
                  <w:rFonts w:asciiTheme="minorHAnsi" w:hAnsiTheme="minorHAnsi" w:cstheme="minorHAnsi"/>
                </w:rPr>
                <w:t>68.7</w:t>
              </w:r>
            </w:ins>
          </w:p>
        </w:tc>
        <w:tc>
          <w:tcPr>
            <w:tcW w:w="0" w:type="auto"/>
          </w:tcPr>
          <w:p w14:paraId="44CC1CD9" w14:textId="77777777" w:rsidR="00D3555D" w:rsidRPr="008D7003" w:rsidRDefault="005D6F31" w:rsidP="008D7003">
            <w:pPr>
              <w:spacing w:line="240" w:lineRule="auto"/>
              <w:jc w:val="right"/>
              <w:rPr>
                <w:ins w:id="2366" w:author="Hannah McSorley" w:date="2020-08-05T02:53:00Z"/>
                <w:rFonts w:asciiTheme="minorHAnsi" w:hAnsiTheme="minorHAnsi" w:cstheme="minorHAnsi"/>
              </w:rPr>
            </w:pPr>
            <w:ins w:id="2367" w:author="Hannah McSorley" w:date="2020-08-05T02:53:00Z">
              <w:r w:rsidRPr="008D7003">
                <w:rPr>
                  <w:rFonts w:asciiTheme="minorHAnsi" w:hAnsiTheme="minorHAnsi" w:cstheme="minorHAnsi"/>
                </w:rPr>
                <w:t>23</w:t>
              </w:r>
            </w:ins>
          </w:p>
        </w:tc>
      </w:tr>
      <w:tr w:rsidR="00D3555D" w:rsidRPr="008D7003" w14:paraId="1106D710" w14:textId="77777777" w:rsidTr="008D7003">
        <w:trPr>
          <w:ins w:id="2368" w:author="Hannah McSorley" w:date="2020-08-05T02:53:00Z"/>
        </w:trPr>
        <w:tc>
          <w:tcPr>
            <w:tcW w:w="0" w:type="auto"/>
            <w:shd w:val="clear" w:color="auto" w:fill="F2F2F2" w:themeFill="background1" w:themeFillShade="F2"/>
          </w:tcPr>
          <w:p w14:paraId="4FCE76CB" w14:textId="77777777" w:rsidR="00D3555D" w:rsidRPr="008D7003" w:rsidRDefault="005D6F31" w:rsidP="008D7003">
            <w:pPr>
              <w:spacing w:line="240" w:lineRule="auto"/>
              <w:jc w:val="right"/>
              <w:rPr>
                <w:ins w:id="2369" w:author="Hannah McSorley" w:date="2020-08-05T02:53:00Z"/>
                <w:rFonts w:asciiTheme="minorHAnsi" w:hAnsiTheme="minorHAnsi" w:cstheme="minorHAnsi"/>
              </w:rPr>
            </w:pPr>
            <w:ins w:id="2370" w:author="Hannah McSorley" w:date="2020-08-05T02:53:00Z">
              <w:r w:rsidRPr="008D7003">
                <w:rPr>
                  <w:rFonts w:asciiTheme="minorHAnsi" w:hAnsiTheme="minorHAnsi" w:cstheme="minorHAnsi"/>
                </w:rPr>
                <w:t>9</w:t>
              </w:r>
            </w:ins>
          </w:p>
        </w:tc>
        <w:tc>
          <w:tcPr>
            <w:tcW w:w="0" w:type="auto"/>
            <w:shd w:val="clear" w:color="auto" w:fill="F2F2F2" w:themeFill="background1" w:themeFillShade="F2"/>
          </w:tcPr>
          <w:p w14:paraId="3EB02B14" w14:textId="77777777" w:rsidR="00D3555D" w:rsidRPr="008D7003" w:rsidRDefault="005D6F31" w:rsidP="008D7003">
            <w:pPr>
              <w:spacing w:line="240" w:lineRule="auto"/>
              <w:rPr>
                <w:ins w:id="2371" w:author="Hannah McSorley" w:date="2020-08-05T02:53:00Z"/>
                <w:rFonts w:asciiTheme="minorHAnsi" w:hAnsiTheme="minorHAnsi" w:cstheme="minorHAnsi"/>
              </w:rPr>
            </w:pPr>
            <w:ins w:id="2372" w:author="Hannah McSorley" w:date="2020-08-05T02:53:00Z">
              <w:r w:rsidRPr="008D7003">
                <w:rPr>
                  <w:rFonts w:asciiTheme="minorHAnsi" w:hAnsiTheme="minorHAnsi" w:cstheme="minorHAnsi"/>
                </w:rPr>
                <w:t>2019-09-12</w:t>
              </w:r>
            </w:ins>
          </w:p>
        </w:tc>
        <w:tc>
          <w:tcPr>
            <w:tcW w:w="0" w:type="auto"/>
            <w:shd w:val="clear" w:color="auto" w:fill="F2F2F2" w:themeFill="background1" w:themeFillShade="F2"/>
          </w:tcPr>
          <w:p w14:paraId="0771763C" w14:textId="77777777" w:rsidR="00D3555D" w:rsidRPr="008D7003" w:rsidRDefault="005D6F31" w:rsidP="008D7003">
            <w:pPr>
              <w:spacing w:line="240" w:lineRule="auto"/>
              <w:jc w:val="right"/>
              <w:rPr>
                <w:ins w:id="2373" w:author="Hannah McSorley" w:date="2020-08-05T02:53:00Z"/>
                <w:rFonts w:asciiTheme="minorHAnsi" w:hAnsiTheme="minorHAnsi" w:cstheme="minorHAnsi"/>
              </w:rPr>
            </w:pPr>
            <w:ins w:id="2374" w:author="Hannah McSorley" w:date="2020-08-05T02:53:00Z">
              <w:r w:rsidRPr="008D7003">
                <w:rPr>
                  <w:rFonts w:asciiTheme="minorHAnsi" w:hAnsiTheme="minorHAnsi" w:cstheme="minorHAnsi"/>
                </w:rPr>
                <w:t>3.1</w:t>
              </w:r>
            </w:ins>
          </w:p>
        </w:tc>
        <w:tc>
          <w:tcPr>
            <w:tcW w:w="0" w:type="auto"/>
            <w:shd w:val="clear" w:color="auto" w:fill="F2F2F2" w:themeFill="background1" w:themeFillShade="F2"/>
          </w:tcPr>
          <w:p w14:paraId="26D198B7" w14:textId="77777777" w:rsidR="00D3555D" w:rsidRPr="008D7003" w:rsidRDefault="005D6F31" w:rsidP="008D7003">
            <w:pPr>
              <w:spacing w:line="240" w:lineRule="auto"/>
              <w:jc w:val="right"/>
              <w:rPr>
                <w:ins w:id="2375" w:author="Hannah McSorley" w:date="2020-08-05T02:53:00Z"/>
                <w:rFonts w:asciiTheme="minorHAnsi" w:hAnsiTheme="minorHAnsi" w:cstheme="minorHAnsi"/>
              </w:rPr>
            </w:pPr>
            <w:ins w:id="2376" w:author="Hannah McSorley" w:date="2020-08-05T02:53:00Z">
              <w:r w:rsidRPr="008D7003">
                <w:rPr>
                  <w:rFonts w:asciiTheme="minorHAnsi" w:hAnsiTheme="minorHAnsi" w:cstheme="minorHAnsi"/>
                </w:rPr>
                <w:t>58.4</w:t>
              </w:r>
            </w:ins>
          </w:p>
        </w:tc>
        <w:tc>
          <w:tcPr>
            <w:tcW w:w="0" w:type="auto"/>
            <w:shd w:val="clear" w:color="auto" w:fill="F2F2F2" w:themeFill="background1" w:themeFillShade="F2"/>
          </w:tcPr>
          <w:p w14:paraId="51DC71CE" w14:textId="77777777" w:rsidR="00D3555D" w:rsidRPr="008D7003" w:rsidRDefault="005D6F31" w:rsidP="008D7003">
            <w:pPr>
              <w:spacing w:line="240" w:lineRule="auto"/>
              <w:jc w:val="right"/>
              <w:rPr>
                <w:ins w:id="2377" w:author="Hannah McSorley" w:date="2020-08-05T02:53:00Z"/>
                <w:rFonts w:asciiTheme="minorHAnsi" w:hAnsiTheme="minorHAnsi" w:cstheme="minorHAnsi"/>
              </w:rPr>
            </w:pPr>
            <w:ins w:id="2378" w:author="Hannah McSorley" w:date="2020-08-05T02:53:00Z">
              <w:r w:rsidRPr="008D7003">
                <w:rPr>
                  <w:rFonts w:asciiTheme="minorHAnsi" w:hAnsiTheme="minorHAnsi" w:cstheme="minorHAnsi"/>
                </w:rPr>
                <w:t>19</w:t>
              </w:r>
            </w:ins>
          </w:p>
        </w:tc>
      </w:tr>
      <w:tr w:rsidR="00D3555D" w:rsidRPr="008D7003" w14:paraId="718595ED" w14:textId="77777777">
        <w:trPr>
          <w:ins w:id="2379" w:author="Hannah McSorley" w:date="2020-08-05T02:53:00Z"/>
        </w:trPr>
        <w:tc>
          <w:tcPr>
            <w:tcW w:w="0" w:type="auto"/>
          </w:tcPr>
          <w:p w14:paraId="4E753184" w14:textId="77777777" w:rsidR="00D3555D" w:rsidRPr="008D7003" w:rsidRDefault="005D6F31" w:rsidP="008D7003">
            <w:pPr>
              <w:spacing w:line="240" w:lineRule="auto"/>
              <w:jc w:val="right"/>
              <w:rPr>
                <w:ins w:id="2380" w:author="Hannah McSorley" w:date="2020-08-05T02:53:00Z"/>
                <w:rFonts w:asciiTheme="minorHAnsi" w:hAnsiTheme="minorHAnsi" w:cstheme="minorHAnsi"/>
              </w:rPr>
            </w:pPr>
            <w:ins w:id="2381" w:author="Hannah McSorley" w:date="2020-08-05T02:53:00Z">
              <w:r w:rsidRPr="008D7003">
                <w:rPr>
                  <w:rFonts w:asciiTheme="minorHAnsi" w:hAnsiTheme="minorHAnsi" w:cstheme="minorHAnsi"/>
                </w:rPr>
                <w:t>10</w:t>
              </w:r>
            </w:ins>
          </w:p>
        </w:tc>
        <w:tc>
          <w:tcPr>
            <w:tcW w:w="0" w:type="auto"/>
          </w:tcPr>
          <w:p w14:paraId="00F97158" w14:textId="77777777" w:rsidR="00D3555D" w:rsidRPr="008D7003" w:rsidRDefault="005D6F31" w:rsidP="008D7003">
            <w:pPr>
              <w:spacing w:line="240" w:lineRule="auto"/>
              <w:rPr>
                <w:ins w:id="2382" w:author="Hannah McSorley" w:date="2020-08-05T02:53:00Z"/>
                <w:rFonts w:asciiTheme="minorHAnsi" w:hAnsiTheme="minorHAnsi" w:cstheme="minorHAnsi"/>
              </w:rPr>
            </w:pPr>
            <w:ins w:id="2383" w:author="Hannah McSorley" w:date="2020-08-05T02:53:00Z">
              <w:r w:rsidRPr="008D7003">
                <w:rPr>
                  <w:rFonts w:asciiTheme="minorHAnsi" w:hAnsiTheme="minorHAnsi" w:cstheme="minorHAnsi"/>
                </w:rPr>
                <w:t>2019-10-15</w:t>
              </w:r>
            </w:ins>
          </w:p>
        </w:tc>
        <w:tc>
          <w:tcPr>
            <w:tcW w:w="0" w:type="auto"/>
          </w:tcPr>
          <w:p w14:paraId="7C7DEF04" w14:textId="77777777" w:rsidR="00D3555D" w:rsidRPr="008D7003" w:rsidRDefault="005D6F31" w:rsidP="008D7003">
            <w:pPr>
              <w:spacing w:line="240" w:lineRule="auto"/>
              <w:jc w:val="right"/>
              <w:rPr>
                <w:ins w:id="2384" w:author="Hannah McSorley" w:date="2020-08-05T02:53:00Z"/>
                <w:rFonts w:asciiTheme="minorHAnsi" w:hAnsiTheme="minorHAnsi" w:cstheme="minorHAnsi"/>
              </w:rPr>
            </w:pPr>
            <w:ins w:id="2385" w:author="Hannah McSorley" w:date="2020-08-05T02:53:00Z">
              <w:r w:rsidRPr="008D7003">
                <w:rPr>
                  <w:rFonts w:asciiTheme="minorHAnsi" w:hAnsiTheme="minorHAnsi" w:cstheme="minorHAnsi"/>
                </w:rPr>
                <w:t>6.4</w:t>
              </w:r>
            </w:ins>
          </w:p>
        </w:tc>
        <w:tc>
          <w:tcPr>
            <w:tcW w:w="0" w:type="auto"/>
          </w:tcPr>
          <w:p w14:paraId="0647798C" w14:textId="77777777" w:rsidR="00D3555D" w:rsidRPr="008D7003" w:rsidRDefault="005D6F31" w:rsidP="008D7003">
            <w:pPr>
              <w:spacing w:line="240" w:lineRule="auto"/>
              <w:jc w:val="right"/>
              <w:rPr>
                <w:ins w:id="2386" w:author="Hannah McSorley" w:date="2020-08-05T02:53:00Z"/>
                <w:rFonts w:asciiTheme="minorHAnsi" w:hAnsiTheme="minorHAnsi" w:cstheme="minorHAnsi"/>
              </w:rPr>
            </w:pPr>
            <w:ins w:id="2387" w:author="Hannah McSorley" w:date="2020-08-05T02:53:00Z">
              <w:r w:rsidRPr="008D7003">
                <w:rPr>
                  <w:rFonts w:asciiTheme="minorHAnsi" w:hAnsiTheme="minorHAnsi" w:cstheme="minorHAnsi"/>
                </w:rPr>
                <w:t>136.2</w:t>
              </w:r>
            </w:ins>
          </w:p>
        </w:tc>
        <w:tc>
          <w:tcPr>
            <w:tcW w:w="0" w:type="auto"/>
          </w:tcPr>
          <w:p w14:paraId="7F0EB012" w14:textId="77777777" w:rsidR="00D3555D" w:rsidRPr="008D7003" w:rsidRDefault="005D6F31" w:rsidP="008D7003">
            <w:pPr>
              <w:spacing w:line="240" w:lineRule="auto"/>
              <w:jc w:val="right"/>
              <w:rPr>
                <w:ins w:id="2388" w:author="Hannah McSorley" w:date="2020-08-05T02:53:00Z"/>
                <w:rFonts w:asciiTheme="minorHAnsi" w:hAnsiTheme="minorHAnsi" w:cstheme="minorHAnsi"/>
              </w:rPr>
            </w:pPr>
            <w:ins w:id="2389" w:author="Hannah McSorley" w:date="2020-08-05T02:53:00Z">
              <w:r w:rsidRPr="008D7003">
                <w:rPr>
                  <w:rFonts w:asciiTheme="minorHAnsi" w:hAnsiTheme="minorHAnsi" w:cstheme="minorHAnsi"/>
                </w:rPr>
                <w:t>21</w:t>
              </w:r>
            </w:ins>
          </w:p>
        </w:tc>
      </w:tr>
      <w:tr w:rsidR="00D3555D" w:rsidRPr="008D7003" w14:paraId="1A94C9C2" w14:textId="77777777" w:rsidTr="008D7003">
        <w:trPr>
          <w:ins w:id="2390" w:author="Hannah McSorley" w:date="2020-08-05T02:53:00Z"/>
        </w:trPr>
        <w:tc>
          <w:tcPr>
            <w:tcW w:w="0" w:type="auto"/>
            <w:shd w:val="clear" w:color="auto" w:fill="F2F2F2" w:themeFill="background1" w:themeFillShade="F2"/>
          </w:tcPr>
          <w:p w14:paraId="2CD59AD0" w14:textId="77777777" w:rsidR="00D3555D" w:rsidRPr="008D7003" w:rsidRDefault="005D6F31" w:rsidP="008D7003">
            <w:pPr>
              <w:spacing w:line="240" w:lineRule="auto"/>
              <w:jc w:val="right"/>
              <w:rPr>
                <w:ins w:id="2391" w:author="Hannah McSorley" w:date="2020-08-05T02:53:00Z"/>
                <w:rFonts w:asciiTheme="minorHAnsi" w:hAnsiTheme="minorHAnsi" w:cstheme="minorHAnsi"/>
              </w:rPr>
            </w:pPr>
            <w:ins w:id="2392" w:author="Hannah McSorley" w:date="2020-08-05T02:53:00Z">
              <w:r w:rsidRPr="008D7003">
                <w:rPr>
                  <w:rFonts w:asciiTheme="minorHAnsi" w:hAnsiTheme="minorHAnsi" w:cstheme="minorHAnsi"/>
                </w:rPr>
                <w:t>11</w:t>
              </w:r>
            </w:ins>
          </w:p>
        </w:tc>
        <w:tc>
          <w:tcPr>
            <w:tcW w:w="0" w:type="auto"/>
            <w:shd w:val="clear" w:color="auto" w:fill="F2F2F2" w:themeFill="background1" w:themeFillShade="F2"/>
          </w:tcPr>
          <w:p w14:paraId="19A0DED4" w14:textId="77777777" w:rsidR="00D3555D" w:rsidRPr="008D7003" w:rsidRDefault="005D6F31" w:rsidP="008D7003">
            <w:pPr>
              <w:spacing w:line="240" w:lineRule="auto"/>
              <w:rPr>
                <w:ins w:id="2393" w:author="Hannah McSorley" w:date="2020-08-05T02:53:00Z"/>
                <w:rFonts w:asciiTheme="minorHAnsi" w:hAnsiTheme="minorHAnsi" w:cstheme="minorHAnsi"/>
              </w:rPr>
            </w:pPr>
            <w:ins w:id="2394" w:author="Hannah McSorley" w:date="2020-08-05T02:53:00Z">
              <w:r w:rsidRPr="008D7003">
                <w:rPr>
                  <w:rFonts w:asciiTheme="minorHAnsi" w:hAnsiTheme="minorHAnsi" w:cstheme="minorHAnsi"/>
                </w:rPr>
                <w:t>2019-11-15</w:t>
              </w:r>
            </w:ins>
          </w:p>
        </w:tc>
        <w:tc>
          <w:tcPr>
            <w:tcW w:w="0" w:type="auto"/>
            <w:shd w:val="clear" w:color="auto" w:fill="F2F2F2" w:themeFill="background1" w:themeFillShade="F2"/>
          </w:tcPr>
          <w:p w14:paraId="4B912682" w14:textId="77777777" w:rsidR="00D3555D" w:rsidRPr="008D7003" w:rsidRDefault="005D6F31" w:rsidP="008D7003">
            <w:pPr>
              <w:spacing w:line="240" w:lineRule="auto"/>
              <w:jc w:val="right"/>
              <w:rPr>
                <w:ins w:id="2395" w:author="Hannah McSorley" w:date="2020-08-05T02:53:00Z"/>
                <w:rFonts w:asciiTheme="minorHAnsi" w:hAnsiTheme="minorHAnsi" w:cstheme="minorHAnsi"/>
              </w:rPr>
            </w:pPr>
            <w:ins w:id="2396" w:author="Hannah McSorley" w:date="2020-08-05T02:53:00Z">
              <w:r w:rsidRPr="008D7003">
                <w:rPr>
                  <w:rFonts w:asciiTheme="minorHAnsi" w:hAnsiTheme="minorHAnsi" w:cstheme="minorHAnsi"/>
                </w:rPr>
                <w:t>2.3</w:t>
              </w:r>
            </w:ins>
          </w:p>
        </w:tc>
        <w:tc>
          <w:tcPr>
            <w:tcW w:w="0" w:type="auto"/>
            <w:shd w:val="clear" w:color="auto" w:fill="F2F2F2" w:themeFill="background1" w:themeFillShade="F2"/>
          </w:tcPr>
          <w:p w14:paraId="1A7F2B9C" w14:textId="77777777" w:rsidR="00D3555D" w:rsidRPr="008D7003" w:rsidRDefault="005D6F31" w:rsidP="008D7003">
            <w:pPr>
              <w:spacing w:line="240" w:lineRule="auto"/>
              <w:jc w:val="right"/>
              <w:rPr>
                <w:ins w:id="2397" w:author="Hannah McSorley" w:date="2020-08-05T02:53:00Z"/>
                <w:rFonts w:asciiTheme="minorHAnsi" w:hAnsiTheme="minorHAnsi" w:cstheme="minorHAnsi"/>
              </w:rPr>
            </w:pPr>
            <w:ins w:id="2398" w:author="Hannah McSorley" w:date="2020-08-05T02:53:00Z">
              <w:r w:rsidRPr="008D7003">
                <w:rPr>
                  <w:rFonts w:asciiTheme="minorHAnsi" w:hAnsiTheme="minorHAnsi" w:cstheme="minorHAnsi"/>
                </w:rPr>
                <w:t>67.6</w:t>
              </w:r>
            </w:ins>
          </w:p>
        </w:tc>
        <w:tc>
          <w:tcPr>
            <w:tcW w:w="0" w:type="auto"/>
            <w:shd w:val="clear" w:color="auto" w:fill="F2F2F2" w:themeFill="background1" w:themeFillShade="F2"/>
          </w:tcPr>
          <w:p w14:paraId="1BB8C61B" w14:textId="77777777" w:rsidR="00D3555D" w:rsidRPr="008D7003" w:rsidRDefault="005D6F31" w:rsidP="008D7003">
            <w:pPr>
              <w:spacing w:line="240" w:lineRule="auto"/>
              <w:jc w:val="right"/>
              <w:rPr>
                <w:ins w:id="2399" w:author="Hannah McSorley" w:date="2020-08-05T02:53:00Z"/>
                <w:rFonts w:asciiTheme="minorHAnsi" w:hAnsiTheme="minorHAnsi" w:cstheme="minorHAnsi"/>
              </w:rPr>
            </w:pPr>
            <w:ins w:id="2400" w:author="Hannah McSorley" w:date="2020-08-05T02:53:00Z">
              <w:r w:rsidRPr="008D7003">
                <w:rPr>
                  <w:rFonts w:asciiTheme="minorHAnsi" w:hAnsiTheme="minorHAnsi" w:cstheme="minorHAnsi"/>
                </w:rPr>
                <w:t>29</w:t>
              </w:r>
            </w:ins>
          </w:p>
        </w:tc>
      </w:tr>
      <w:tr w:rsidR="00D3555D" w:rsidRPr="008D7003" w14:paraId="76DD7F11" w14:textId="77777777">
        <w:trPr>
          <w:ins w:id="2401" w:author="Hannah McSorley" w:date="2020-08-05T02:53:00Z"/>
        </w:trPr>
        <w:tc>
          <w:tcPr>
            <w:tcW w:w="0" w:type="auto"/>
          </w:tcPr>
          <w:p w14:paraId="590CEA0C" w14:textId="77777777" w:rsidR="00D3555D" w:rsidRPr="008D7003" w:rsidRDefault="005D6F31" w:rsidP="008D7003">
            <w:pPr>
              <w:spacing w:line="240" w:lineRule="auto"/>
              <w:jc w:val="right"/>
              <w:rPr>
                <w:ins w:id="2402" w:author="Hannah McSorley" w:date="2020-08-05T02:53:00Z"/>
                <w:rFonts w:asciiTheme="minorHAnsi" w:hAnsiTheme="minorHAnsi" w:cstheme="minorHAnsi"/>
              </w:rPr>
            </w:pPr>
            <w:ins w:id="2403" w:author="Hannah McSorley" w:date="2020-08-05T02:53:00Z">
              <w:r w:rsidRPr="008D7003">
                <w:rPr>
                  <w:rFonts w:asciiTheme="minorHAnsi" w:hAnsiTheme="minorHAnsi" w:cstheme="minorHAnsi"/>
                </w:rPr>
                <w:t>12</w:t>
              </w:r>
            </w:ins>
          </w:p>
        </w:tc>
        <w:tc>
          <w:tcPr>
            <w:tcW w:w="0" w:type="auto"/>
          </w:tcPr>
          <w:p w14:paraId="5F7BAEA4" w14:textId="77777777" w:rsidR="00D3555D" w:rsidRPr="008D7003" w:rsidRDefault="005D6F31" w:rsidP="008D7003">
            <w:pPr>
              <w:spacing w:line="240" w:lineRule="auto"/>
              <w:rPr>
                <w:ins w:id="2404" w:author="Hannah McSorley" w:date="2020-08-05T02:53:00Z"/>
                <w:rFonts w:asciiTheme="minorHAnsi" w:hAnsiTheme="minorHAnsi" w:cstheme="minorHAnsi"/>
              </w:rPr>
            </w:pPr>
            <w:ins w:id="2405" w:author="Hannah McSorley" w:date="2020-08-05T02:53:00Z">
              <w:r w:rsidRPr="008D7003">
                <w:rPr>
                  <w:rFonts w:asciiTheme="minorHAnsi" w:hAnsiTheme="minorHAnsi" w:cstheme="minorHAnsi"/>
                </w:rPr>
                <w:t>2019-12-10</w:t>
              </w:r>
            </w:ins>
          </w:p>
        </w:tc>
        <w:tc>
          <w:tcPr>
            <w:tcW w:w="0" w:type="auto"/>
          </w:tcPr>
          <w:p w14:paraId="26E7B314" w14:textId="77777777" w:rsidR="00D3555D" w:rsidRPr="008D7003" w:rsidRDefault="005D6F31" w:rsidP="008D7003">
            <w:pPr>
              <w:spacing w:line="240" w:lineRule="auto"/>
              <w:jc w:val="right"/>
              <w:rPr>
                <w:ins w:id="2406" w:author="Hannah McSorley" w:date="2020-08-05T02:53:00Z"/>
                <w:rFonts w:asciiTheme="minorHAnsi" w:hAnsiTheme="minorHAnsi" w:cstheme="minorHAnsi"/>
              </w:rPr>
            </w:pPr>
            <w:ins w:id="2407" w:author="Hannah McSorley" w:date="2020-08-05T02:53:00Z">
              <w:r w:rsidRPr="008D7003">
                <w:rPr>
                  <w:rFonts w:asciiTheme="minorHAnsi" w:hAnsiTheme="minorHAnsi" w:cstheme="minorHAnsi"/>
                </w:rPr>
                <w:t>3.1</w:t>
              </w:r>
            </w:ins>
          </w:p>
        </w:tc>
        <w:tc>
          <w:tcPr>
            <w:tcW w:w="0" w:type="auto"/>
          </w:tcPr>
          <w:p w14:paraId="21CDD684" w14:textId="77777777" w:rsidR="00D3555D" w:rsidRPr="008D7003" w:rsidRDefault="005D6F31" w:rsidP="008D7003">
            <w:pPr>
              <w:spacing w:line="240" w:lineRule="auto"/>
              <w:jc w:val="right"/>
              <w:rPr>
                <w:ins w:id="2408" w:author="Hannah McSorley" w:date="2020-08-05T02:53:00Z"/>
                <w:rFonts w:asciiTheme="minorHAnsi" w:hAnsiTheme="minorHAnsi" w:cstheme="minorHAnsi"/>
              </w:rPr>
            </w:pPr>
            <w:ins w:id="2409" w:author="Hannah McSorley" w:date="2020-08-05T02:53:00Z">
              <w:r w:rsidRPr="008D7003">
                <w:rPr>
                  <w:rFonts w:asciiTheme="minorHAnsi" w:hAnsiTheme="minorHAnsi" w:cstheme="minorHAnsi"/>
                </w:rPr>
                <w:t>70.4</w:t>
              </w:r>
            </w:ins>
          </w:p>
        </w:tc>
        <w:tc>
          <w:tcPr>
            <w:tcW w:w="0" w:type="auto"/>
          </w:tcPr>
          <w:p w14:paraId="70AB4E08" w14:textId="77777777" w:rsidR="00D3555D" w:rsidRPr="008D7003" w:rsidRDefault="005D6F31" w:rsidP="008D7003">
            <w:pPr>
              <w:spacing w:line="240" w:lineRule="auto"/>
              <w:jc w:val="right"/>
              <w:rPr>
                <w:ins w:id="2410" w:author="Hannah McSorley" w:date="2020-08-05T02:53:00Z"/>
                <w:rFonts w:asciiTheme="minorHAnsi" w:hAnsiTheme="minorHAnsi" w:cstheme="minorHAnsi"/>
              </w:rPr>
            </w:pPr>
            <w:ins w:id="2411" w:author="Hannah McSorley" w:date="2020-08-05T02:53:00Z">
              <w:r w:rsidRPr="008D7003">
                <w:rPr>
                  <w:rFonts w:asciiTheme="minorHAnsi" w:hAnsiTheme="minorHAnsi" w:cstheme="minorHAnsi"/>
                </w:rPr>
                <w:t>23</w:t>
              </w:r>
            </w:ins>
          </w:p>
        </w:tc>
      </w:tr>
      <w:tr w:rsidR="00D3555D" w:rsidRPr="008D7003" w14:paraId="3492B18F" w14:textId="77777777" w:rsidTr="008D7003">
        <w:trPr>
          <w:ins w:id="2412" w:author="Hannah McSorley" w:date="2020-08-05T02:53:00Z"/>
        </w:trPr>
        <w:tc>
          <w:tcPr>
            <w:tcW w:w="0" w:type="auto"/>
            <w:shd w:val="clear" w:color="auto" w:fill="F2F2F2" w:themeFill="background1" w:themeFillShade="F2"/>
          </w:tcPr>
          <w:p w14:paraId="2A609A40" w14:textId="77777777" w:rsidR="00D3555D" w:rsidRPr="008D7003" w:rsidRDefault="005D6F31" w:rsidP="008D7003">
            <w:pPr>
              <w:spacing w:line="240" w:lineRule="auto"/>
              <w:jc w:val="right"/>
              <w:rPr>
                <w:ins w:id="2413" w:author="Hannah McSorley" w:date="2020-08-05T02:53:00Z"/>
                <w:rFonts w:asciiTheme="minorHAnsi" w:hAnsiTheme="minorHAnsi" w:cstheme="minorHAnsi"/>
              </w:rPr>
            </w:pPr>
            <w:ins w:id="2414" w:author="Hannah McSorley" w:date="2020-08-05T02:53:00Z">
              <w:r w:rsidRPr="008D7003">
                <w:rPr>
                  <w:rFonts w:asciiTheme="minorHAnsi" w:hAnsiTheme="minorHAnsi" w:cstheme="minorHAnsi"/>
                </w:rPr>
                <w:t>13</w:t>
              </w:r>
            </w:ins>
          </w:p>
        </w:tc>
        <w:tc>
          <w:tcPr>
            <w:tcW w:w="0" w:type="auto"/>
            <w:shd w:val="clear" w:color="auto" w:fill="F2F2F2" w:themeFill="background1" w:themeFillShade="F2"/>
          </w:tcPr>
          <w:p w14:paraId="570A5274" w14:textId="77777777" w:rsidR="00D3555D" w:rsidRPr="008D7003" w:rsidRDefault="005D6F31" w:rsidP="008D7003">
            <w:pPr>
              <w:spacing w:line="240" w:lineRule="auto"/>
              <w:rPr>
                <w:ins w:id="2415" w:author="Hannah McSorley" w:date="2020-08-05T02:53:00Z"/>
                <w:rFonts w:asciiTheme="minorHAnsi" w:hAnsiTheme="minorHAnsi" w:cstheme="minorHAnsi"/>
              </w:rPr>
            </w:pPr>
            <w:ins w:id="2416" w:author="Hannah McSorley" w:date="2020-08-05T02:53:00Z">
              <w:r w:rsidRPr="008D7003">
                <w:rPr>
                  <w:rFonts w:asciiTheme="minorHAnsi" w:hAnsiTheme="minorHAnsi" w:cstheme="minorHAnsi"/>
                </w:rPr>
                <w:t>2019-12-18</w:t>
              </w:r>
            </w:ins>
          </w:p>
        </w:tc>
        <w:tc>
          <w:tcPr>
            <w:tcW w:w="0" w:type="auto"/>
            <w:shd w:val="clear" w:color="auto" w:fill="F2F2F2" w:themeFill="background1" w:themeFillShade="F2"/>
          </w:tcPr>
          <w:p w14:paraId="420A17BD" w14:textId="77777777" w:rsidR="00D3555D" w:rsidRPr="008D7003" w:rsidRDefault="005D6F31" w:rsidP="008D7003">
            <w:pPr>
              <w:spacing w:line="240" w:lineRule="auto"/>
              <w:jc w:val="right"/>
              <w:rPr>
                <w:ins w:id="2417" w:author="Hannah McSorley" w:date="2020-08-05T02:53:00Z"/>
                <w:rFonts w:asciiTheme="minorHAnsi" w:hAnsiTheme="minorHAnsi" w:cstheme="minorHAnsi"/>
              </w:rPr>
            </w:pPr>
            <w:ins w:id="2418" w:author="Hannah McSorley" w:date="2020-08-05T02:53:00Z">
              <w:r w:rsidRPr="008D7003">
                <w:rPr>
                  <w:rFonts w:asciiTheme="minorHAnsi" w:hAnsiTheme="minorHAnsi" w:cstheme="minorHAnsi"/>
                </w:rPr>
                <w:t>4.1</w:t>
              </w:r>
            </w:ins>
          </w:p>
        </w:tc>
        <w:tc>
          <w:tcPr>
            <w:tcW w:w="0" w:type="auto"/>
            <w:shd w:val="clear" w:color="auto" w:fill="F2F2F2" w:themeFill="background1" w:themeFillShade="F2"/>
          </w:tcPr>
          <w:p w14:paraId="183D8135" w14:textId="77777777" w:rsidR="00D3555D" w:rsidRPr="008D7003" w:rsidRDefault="005D6F31" w:rsidP="008D7003">
            <w:pPr>
              <w:spacing w:line="240" w:lineRule="auto"/>
              <w:jc w:val="right"/>
              <w:rPr>
                <w:ins w:id="2419" w:author="Hannah McSorley" w:date="2020-08-05T02:53:00Z"/>
                <w:rFonts w:asciiTheme="minorHAnsi" w:hAnsiTheme="minorHAnsi" w:cstheme="minorHAnsi"/>
              </w:rPr>
            </w:pPr>
            <w:ins w:id="2420" w:author="Hannah McSorley" w:date="2020-08-05T02:53:00Z">
              <w:r w:rsidRPr="008D7003">
                <w:rPr>
                  <w:rFonts w:asciiTheme="minorHAnsi" w:hAnsiTheme="minorHAnsi" w:cstheme="minorHAnsi"/>
                </w:rPr>
                <w:t>112.1</w:t>
              </w:r>
            </w:ins>
          </w:p>
        </w:tc>
        <w:tc>
          <w:tcPr>
            <w:tcW w:w="0" w:type="auto"/>
            <w:shd w:val="clear" w:color="auto" w:fill="F2F2F2" w:themeFill="background1" w:themeFillShade="F2"/>
          </w:tcPr>
          <w:p w14:paraId="0A92960A" w14:textId="77777777" w:rsidR="00D3555D" w:rsidRPr="008D7003" w:rsidRDefault="005D6F31" w:rsidP="008D7003">
            <w:pPr>
              <w:spacing w:line="240" w:lineRule="auto"/>
              <w:jc w:val="right"/>
              <w:rPr>
                <w:ins w:id="2421" w:author="Hannah McSorley" w:date="2020-08-05T02:53:00Z"/>
                <w:rFonts w:asciiTheme="minorHAnsi" w:hAnsiTheme="minorHAnsi" w:cstheme="minorHAnsi"/>
              </w:rPr>
            </w:pPr>
            <w:ins w:id="2422" w:author="Hannah McSorley" w:date="2020-08-05T02:53:00Z">
              <w:r w:rsidRPr="008D7003">
                <w:rPr>
                  <w:rFonts w:asciiTheme="minorHAnsi" w:hAnsiTheme="minorHAnsi" w:cstheme="minorHAnsi"/>
                </w:rPr>
                <w:t>28</w:t>
              </w:r>
            </w:ins>
          </w:p>
        </w:tc>
      </w:tr>
      <w:tr w:rsidR="00D3555D" w:rsidRPr="008D7003" w14:paraId="3761E51C" w14:textId="77777777">
        <w:trPr>
          <w:ins w:id="2423" w:author="Hannah McSorley" w:date="2020-08-05T02:53:00Z"/>
        </w:trPr>
        <w:tc>
          <w:tcPr>
            <w:tcW w:w="0" w:type="auto"/>
          </w:tcPr>
          <w:p w14:paraId="7AB29011" w14:textId="77777777" w:rsidR="00D3555D" w:rsidRPr="008D7003" w:rsidRDefault="005D6F31" w:rsidP="008D7003">
            <w:pPr>
              <w:spacing w:line="240" w:lineRule="auto"/>
              <w:jc w:val="right"/>
              <w:rPr>
                <w:ins w:id="2424" w:author="Hannah McSorley" w:date="2020-08-05T02:53:00Z"/>
                <w:rFonts w:asciiTheme="minorHAnsi" w:hAnsiTheme="minorHAnsi" w:cstheme="minorHAnsi"/>
              </w:rPr>
            </w:pPr>
            <w:ins w:id="2425" w:author="Hannah McSorley" w:date="2020-08-05T02:53:00Z">
              <w:r w:rsidRPr="008D7003">
                <w:rPr>
                  <w:rFonts w:asciiTheme="minorHAnsi" w:hAnsiTheme="minorHAnsi" w:cstheme="minorHAnsi"/>
                </w:rPr>
                <w:t>14</w:t>
              </w:r>
            </w:ins>
          </w:p>
        </w:tc>
        <w:tc>
          <w:tcPr>
            <w:tcW w:w="0" w:type="auto"/>
          </w:tcPr>
          <w:p w14:paraId="2F4DC334" w14:textId="77777777" w:rsidR="00D3555D" w:rsidRPr="008D7003" w:rsidRDefault="005D6F31" w:rsidP="008D7003">
            <w:pPr>
              <w:spacing w:line="240" w:lineRule="auto"/>
              <w:rPr>
                <w:ins w:id="2426" w:author="Hannah McSorley" w:date="2020-08-05T02:53:00Z"/>
                <w:rFonts w:asciiTheme="minorHAnsi" w:hAnsiTheme="minorHAnsi" w:cstheme="minorHAnsi"/>
              </w:rPr>
            </w:pPr>
            <w:ins w:id="2427" w:author="Hannah McSorley" w:date="2020-08-05T02:53:00Z">
              <w:r w:rsidRPr="008D7003">
                <w:rPr>
                  <w:rFonts w:asciiTheme="minorHAnsi" w:hAnsiTheme="minorHAnsi" w:cstheme="minorHAnsi"/>
                </w:rPr>
                <w:t>2019-12-31</w:t>
              </w:r>
            </w:ins>
          </w:p>
        </w:tc>
        <w:tc>
          <w:tcPr>
            <w:tcW w:w="0" w:type="auto"/>
          </w:tcPr>
          <w:p w14:paraId="55467270" w14:textId="77777777" w:rsidR="00D3555D" w:rsidRPr="008D7003" w:rsidRDefault="005D6F31" w:rsidP="008D7003">
            <w:pPr>
              <w:spacing w:line="240" w:lineRule="auto"/>
              <w:jc w:val="right"/>
              <w:rPr>
                <w:ins w:id="2428" w:author="Hannah McSorley" w:date="2020-08-05T02:53:00Z"/>
                <w:rFonts w:asciiTheme="minorHAnsi" w:hAnsiTheme="minorHAnsi" w:cstheme="minorHAnsi"/>
              </w:rPr>
            </w:pPr>
            <w:ins w:id="2429" w:author="Hannah McSorley" w:date="2020-08-05T02:53:00Z">
              <w:r w:rsidRPr="008D7003">
                <w:rPr>
                  <w:rFonts w:asciiTheme="minorHAnsi" w:hAnsiTheme="minorHAnsi" w:cstheme="minorHAnsi"/>
                </w:rPr>
                <w:t>2.0</w:t>
              </w:r>
            </w:ins>
          </w:p>
        </w:tc>
        <w:tc>
          <w:tcPr>
            <w:tcW w:w="0" w:type="auto"/>
          </w:tcPr>
          <w:p w14:paraId="0AA116A5" w14:textId="77777777" w:rsidR="00D3555D" w:rsidRPr="008D7003" w:rsidRDefault="005D6F31" w:rsidP="008D7003">
            <w:pPr>
              <w:spacing w:line="240" w:lineRule="auto"/>
              <w:jc w:val="right"/>
              <w:rPr>
                <w:ins w:id="2430" w:author="Hannah McSorley" w:date="2020-08-05T02:53:00Z"/>
                <w:rFonts w:asciiTheme="minorHAnsi" w:hAnsiTheme="minorHAnsi" w:cstheme="minorHAnsi"/>
              </w:rPr>
            </w:pPr>
            <w:ins w:id="2431" w:author="Hannah McSorley" w:date="2020-08-05T02:53:00Z">
              <w:r w:rsidRPr="008D7003">
                <w:rPr>
                  <w:rFonts w:asciiTheme="minorHAnsi" w:hAnsiTheme="minorHAnsi" w:cstheme="minorHAnsi"/>
                </w:rPr>
                <w:t>57.1</w:t>
              </w:r>
            </w:ins>
          </w:p>
        </w:tc>
        <w:tc>
          <w:tcPr>
            <w:tcW w:w="0" w:type="auto"/>
          </w:tcPr>
          <w:p w14:paraId="60EE7741" w14:textId="77777777" w:rsidR="00D3555D" w:rsidRPr="008D7003" w:rsidRDefault="005D6F31" w:rsidP="008D7003">
            <w:pPr>
              <w:spacing w:line="240" w:lineRule="auto"/>
              <w:jc w:val="right"/>
              <w:rPr>
                <w:ins w:id="2432" w:author="Hannah McSorley" w:date="2020-08-05T02:53:00Z"/>
                <w:rFonts w:asciiTheme="minorHAnsi" w:hAnsiTheme="minorHAnsi" w:cstheme="minorHAnsi"/>
              </w:rPr>
            </w:pPr>
            <w:ins w:id="2433" w:author="Hannah McSorley" w:date="2020-08-05T02:53:00Z">
              <w:r w:rsidRPr="008D7003">
                <w:rPr>
                  <w:rFonts w:asciiTheme="minorHAnsi" w:hAnsiTheme="minorHAnsi" w:cstheme="minorHAnsi"/>
                </w:rPr>
                <w:t>29</w:t>
              </w:r>
            </w:ins>
          </w:p>
        </w:tc>
      </w:tr>
      <w:tr w:rsidR="00D3555D" w:rsidRPr="008D7003" w14:paraId="0CD1BC09" w14:textId="77777777" w:rsidTr="008D7003">
        <w:trPr>
          <w:ins w:id="2434" w:author="Hannah McSorley" w:date="2020-08-05T02:53:00Z"/>
        </w:trPr>
        <w:tc>
          <w:tcPr>
            <w:tcW w:w="0" w:type="auto"/>
            <w:shd w:val="clear" w:color="auto" w:fill="F2F2F2" w:themeFill="background1" w:themeFillShade="F2"/>
          </w:tcPr>
          <w:p w14:paraId="419F3D9C" w14:textId="77777777" w:rsidR="00D3555D" w:rsidRPr="008D7003" w:rsidRDefault="005D6F31" w:rsidP="008D7003">
            <w:pPr>
              <w:spacing w:line="240" w:lineRule="auto"/>
              <w:jc w:val="right"/>
              <w:rPr>
                <w:ins w:id="2435" w:author="Hannah McSorley" w:date="2020-08-05T02:53:00Z"/>
                <w:rFonts w:asciiTheme="minorHAnsi" w:hAnsiTheme="minorHAnsi" w:cstheme="minorHAnsi"/>
              </w:rPr>
            </w:pPr>
            <w:ins w:id="2436" w:author="Hannah McSorley" w:date="2020-08-05T02:53:00Z">
              <w:r w:rsidRPr="008D7003">
                <w:rPr>
                  <w:rFonts w:asciiTheme="minorHAnsi" w:hAnsiTheme="minorHAnsi" w:cstheme="minorHAnsi"/>
                </w:rPr>
                <w:t>15</w:t>
              </w:r>
            </w:ins>
          </w:p>
        </w:tc>
        <w:tc>
          <w:tcPr>
            <w:tcW w:w="0" w:type="auto"/>
            <w:shd w:val="clear" w:color="auto" w:fill="F2F2F2" w:themeFill="background1" w:themeFillShade="F2"/>
          </w:tcPr>
          <w:p w14:paraId="150B6CBB" w14:textId="77777777" w:rsidR="00D3555D" w:rsidRPr="008D7003" w:rsidRDefault="005D6F31" w:rsidP="008D7003">
            <w:pPr>
              <w:spacing w:line="240" w:lineRule="auto"/>
              <w:rPr>
                <w:ins w:id="2437" w:author="Hannah McSorley" w:date="2020-08-05T02:53:00Z"/>
                <w:rFonts w:asciiTheme="minorHAnsi" w:hAnsiTheme="minorHAnsi" w:cstheme="minorHAnsi"/>
              </w:rPr>
            </w:pPr>
            <w:ins w:id="2438" w:author="Hannah McSorley" w:date="2020-08-05T02:53:00Z">
              <w:r w:rsidRPr="008D7003">
                <w:rPr>
                  <w:rFonts w:asciiTheme="minorHAnsi" w:hAnsiTheme="minorHAnsi" w:cstheme="minorHAnsi"/>
                </w:rPr>
                <w:t>2020-01-02</w:t>
              </w:r>
            </w:ins>
          </w:p>
        </w:tc>
        <w:tc>
          <w:tcPr>
            <w:tcW w:w="0" w:type="auto"/>
            <w:shd w:val="clear" w:color="auto" w:fill="F2F2F2" w:themeFill="background1" w:themeFillShade="F2"/>
          </w:tcPr>
          <w:p w14:paraId="7256FA5A" w14:textId="77777777" w:rsidR="00D3555D" w:rsidRPr="008D7003" w:rsidRDefault="005D6F31" w:rsidP="008D7003">
            <w:pPr>
              <w:spacing w:line="240" w:lineRule="auto"/>
              <w:jc w:val="right"/>
              <w:rPr>
                <w:ins w:id="2439" w:author="Hannah McSorley" w:date="2020-08-05T02:53:00Z"/>
                <w:rFonts w:asciiTheme="minorHAnsi" w:hAnsiTheme="minorHAnsi" w:cstheme="minorHAnsi"/>
              </w:rPr>
            </w:pPr>
            <w:ins w:id="2440" w:author="Hannah McSorley" w:date="2020-08-05T02:53:00Z">
              <w:r w:rsidRPr="008D7003">
                <w:rPr>
                  <w:rFonts w:asciiTheme="minorHAnsi" w:hAnsiTheme="minorHAnsi" w:cstheme="minorHAnsi"/>
                </w:rPr>
                <w:t>5.7</w:t>
              </w:r>
            </w:ins>
          </w:p>
        </w:tc>
        <w:tc>
          <w:tcPr>
            <w:tcW w:w="0" w:type="auto"/>
            <w:shd w:val="clear" w:color="auto" w:fill="F2F2F2" w:themeFill="background1" w:themeFillShade="F2"/>
          </w:tcPr>
          <w:p w14:paraId="0DCF4649" w14:textId="77777777" w:rsidR="00D3555D" w:rsidRPr="008D7003" w:rsidRDefault="005D6F31" w:rsidP="008D7003">
            <w:pPr>
              <w:spacing w:line="240" w:lineRule="auto"/>
              <w:jc w:val="right"/>
              <w:rPr>
                <w:ins w:id="2441" w:author="Hannah McSorley" w:date="2020-08-05T02:53:00Z"/>
                <w:rFonts w:asciiTheme="minorHAnsi" w:hAnsiTheme="minorHAnsi" w:cstheme="minorHAnsi"/>
              </w:rPr>
            </w:pPr>
            <w:ins w:id="2442" w:author="Hannah McSorley" w:date="2020-08-05T02:53:00Z">
              <w:r w:rsidRPr="008D7003">
                <w:rPr>
                  <w:rFonts w:asciiTheme="minorHAnsi" w:hAnsiTheme="minorHAnsi" w:cstheme="minorHAnsi"/>
                </w:rPr>
                <w:t>180.0</w:t>
              </w:r>
            </w:ins>
          </w:p>
        </w:tc>
        <w:tc>
          <w:tcPr>
            <w:tcW w:w="0" w:type="auto"/>
            <w:shd w:val="clear" w:color="auto" w:fill="F2F2F2" w:themeFill="background1" w:themeFillShade="F2"/>
          </w:tcPr>
          <w:p w14:paraId="63C80E19" w14:textId="77777777" w:rsidR="00D3555D" w:rsidRPr="008D7003" w:rsidRDefault="005D6F31" w:rsidP="008D7003">
            <w:pPr>
              <w:spacing w:line="240" w:lineRule="auto"/>
              <w:jc w:val="right"/>
              <w:rPr>
                <w:ins w:id="2443" w:author="Hannah McSorley" w:date="2020-08-05T02:53:00Z"/>
                <w:rFonts w:asciiTheme="minorHAnsi" w:hAnsiTheme="minorHAnsi" w:cstheme="minorHAnsi"/>
              </w:rPr>
            </w:pPr>
            <w:ins w:id="2444" w:author="Hannah McSorley" w:date="2020-08-05T02:53:00Z">
              <w:r w:rsidRPr="008D7003">
                <w:rPr>
                  <w:rFonts w:asciiTheme="minorHAnsi" w:hAnsiTheme="minorHAnsi" w:cstheme="minorHAnsi"/>
                </w:rPr>
                <w:t>32</w:t>
              </w:r>
            </w:ins>
          </w:p>
        </w:tc>
      </w:tr>
      <w:tr w:rsidR="00D3555D" w:rsidRPr="008D7003" w14:paraId="5E383865" w14:textId="77777777">
        <w:trPr>
          <w:ins w:id="2445" w:author="Hannah McSorley" w:date="2020-08-05T02:53:00Z"/>
        </w:trPr>
        <w:tc>
          <w:tcPr>
            <w:tcW w:w="0" w:type="auto"/>
          </w:tcPr>
          <w:p w14:paraId="65276EC6" w14:textId="77777777" w:rsidR="00D3555D" w:rsidRPr="008D7003" w:rsidRDefault="005D6F31" w:rsidP="008D7003">
            <w:pPr>
              <w:spacing w:line="240" w:lineRule="auto"/>
              <w:jc w:val="right"/>
              <w:rPr>
                <w:ins w:id="2446" w:author="Hannah McSorley" w:date="2020-08-05T02:53:00Z"/>
                <w:rFonts w:asciiTheme="minorHAnsi" w:hAnsiTheme="minorHAnsi" w:cstheme="minorHAnsi"/>
              </w:rPr>
            </w:pPr>
            <w:ins w:id="2447" w:author="Hannah McSorley" w:date="2020-08-05T02:53:00Z">
              <w:r w:rsidRPr="008D7003">
                <w:rPr>
                  <w:rFonts w:asciiTheme="minorHAnsi" w:hAnsiTheme="minorHAnsi" w:cstheme="minorHAnsi"/>
                </w:rPr>
                <w:lastRenderedPageBreak/>
                <w:t>16</w:t>
              </w:r>
            </w:ins>
          </w:p>
        </w:tc>
        <w:tc>
          <w:tcPr>
            <w:tcW w:w="0" w:type="auto"/>
          </w:tcPr>
          <w:p w14:paraId="34D1830A" w14:textId="77777777" w:rsidR="00D3555D" w:rsidRPr="008D7003" w:rsidRDefault="005D6F31" w:rsidP="008D7003">
            <w:pPr>
              <w:spacing w:line="240" w:lineRule="auto"/>
              <w:rPr>
                <w:ins w:id="2448" w:author="Hannah McSorley" w:date="2020-08-05T02:53:00Z"/>
                <w:rFonts w:asciiTheme="minorHAnsi" w:hAnsiTheme="minorHAnsi" w:cstheme="minorHAnsi"/>
              </w:rPr>
            </w:pPr>
            <w:ins w:id="2449" w:author="Hannah McSorley" w:date="2020-08-05T02:53:00Z">
              <w:r w:rsidRPr="008D7003">
                <w:rPr>
                  <w:rFonts w:asciiTheme="minorHAnsi" w:hAnsiTheme="minorHAnsi" w:cstheme="minorHAnsi"/>
                </w:rPr>
                <w:t>2020-01-18</w:t>
              </w:r>
            </w:ins>
          </w:p>
        </w:tc>
        <w:tc>
          <w:tcPr>
            <w:tcW w:w="0" w:type="auto"/>
          </w:tcPr>
          <w:p w14:paraId="649CD9B1" w14:textId="77777777" w:rsidR="00D3555D" w:rsidRPr="008D7003" w:rsidRDefault="005D6F31" w:rsidP="008D7003">
            <w:pPr>
              <w:spacing w:line="240" w:lineRule="auto"/>
              <w:jc w:val="right"/>
              <w:rPr>
                <w:ins w:id="2450" w:author="Hannah McSorley" w:date="2020-08-05T02:53:00Z"/>
                <w:rFonts w:asciiTheme="minorHAnsi" w:hAnsiTheme="minorHAnsi" w:cstheme="minorHAnsi"/>
              </w:rPr>
            </w:pPr>
            <w:ins w:id="2451" w:author="Hannah McSorley" w:date="2020-08-05T02:53:00Z">
              <w:r w:rsidRPr="008D7003">
                <w:rPr>
                  <w:rFonts w:asciiTheme="minorHAnsi" w:hAnsiTheme="minorHAnsi" w:cstheme="minorHAnsi"/>
                </w:rPr>
                <w:t>9.9</w:t>
              </w:r>
            </w:ins>
          </w:p>
        </w:tc>
        <w:tc>
          <w:tcPr>
            <w:tcW w:w="0" w:type="auto"/>
          </w:tcPr>
          <w:p w14:paraId="70584AF1" w14:textId="77777777" w:rsidR="00D3555D" w:rsidRPr="008D7003" w:rsidRDefault="005D6F31" w:rsidP="008D7003">
            <w:pPr>
              <w:spacing w:line="240" w:lineRule="auto"/>
              <w:jc w:val="right"/>
              <w:rPr>
                <w:ins w:id="2452" w:author="Hannah McSorley" w:date="2020-08-05T02:53:00Z"/>
                <w:rFonts w:asciiTheme="minorHAnsi" w:hAnsiTheme="minorHAnsi" w:cstheme="minorHAnsi"/>
              </w:rPr>
            </w:pPr>
            <w:ins w:id="2453" w:author="Hannah McSorley" w:date="2020-08-05T02:53:00Z">
              <w:r w:rsidRPr="008D7003">
                <w:rPr>
                  <w:rFonts w:asciiTheme="minorHAnsi" w:hAnsiTheme="minorHAnsi" w:cstheme="minorHAnsi"/>
                </w:rPr>
                <w:t>238.3</w:t>
              </w:r>
            </w:ins>
          </w:p>
        </w:tc>
        <w:tc>
          <w:tcPr>
            <w:tcW w:w="0" w:type="auto"/>
          </w:tcPr>
          <w:p w14:paraId="063FF21F" w14:textId="77777777" w:rsidR="00D3555D" w:rsidRPr="008D7003" w:rsidRDefault="005D6F31" w:rsidP="008D7003">
            <w:pPr>
              <w:spacing w:line="240" w:lineRule="auto"/>
              <w:jc w:val="right"/>
              <w:rPr>
                <w:ins w:id="2454" w:author="Hannah McSorley" w:date="2020-08-05T02:53:00Z"/>
                <w:rFonts w:asciiTheme="minorHAnsi" w:hAnsiTheme="minorHAnsi" w:cstheme="minorHAnsi"/>
              </w:rPr>
            </w:pPr>
            <w:ins w:id="2455" w:author="Hannah McSorley" w:date="2020-08-05T02:53:00Z">
              <w:r w:rsidRPr="008D7003">
                <w:rPr>
                  <w:rFonts w:asciiTheme="minorHAnsi" w:hAnsiTheme="minorHAnsi" w:cstheme="minorHAnsi"/>
                </w:rPr>
                <w:t>24</w:t>
              </w:r>
            </w:ins>
          </w:p>
        </w:tc>
      </w:tr>
      <w:tr w:rsidR="00D3555D" w:rsidRPr="008D7003" w14:paraId="048C8764" w14:textId="77777777" w:rsidTr="008D7003">
        <w:trPr>
          <w:ins w:id="2456" w:author="Hannah McSorley" w:date="2020-08-05T02:53:00Z"/>
        </w:trPr>
        <w:tc>
          <w:tcPr>
            <w:tcW w:w="0" w:type="auto"/>
            <w:shd w:val="clear" w:color="auto" w:fill="F2F2F2" w:themeFill="background1" w:themeFillShade="F2"/>
          </w:tcPr>
          <w:p w14:paraId="2DD8702E" w14:textId="77777777" w:rsidR="00D3555D" w:rsidRPr="008D7003" w:rsidRDefault="005D6F31" w:rsidP="008D7003">
            <w:pPr>
              <w:spacing w:line="240" w:lineRule="auto"/>
              <w:jc w:val="right"/>
              <w:rPr>
                <w:ins w:id="2457" w:author="Hannah McSorley" w:date="2020-08-05T02:53:00Z"/>
                <w:rFonts w:asciiTheme="minorHAnsi" w:hAnsiTheme="minorHAnsi" w:cstheme="minorHAnsi"/>
              </w:rPr>
            </w:pPr>
            <w:ins w:id="2458" w:author="Hannah McSorley" w:date="2020-08-05T02:53:00Z">
              <w:r w:rsidRPr="008D7003">
                <w:rPr>
                  <w:rFonts w:asciiTheme="minorHAnsi" w:hAnsiTheme="minorHAnsi" w:cstheme="minorHAnsi"/>
                </w:rPr>
                <w:t>17</w:t>
              </w:r>
            </w:ins>
          </w:p>
        </w:tc>
        <w:tc>
          <w:tcPr>
            <w:tcW w:w="0" w:type="auto"/>
            <w:shd w:val="clear" w:color="auto" w:fill="F2F2F2" w:themeFill="background1" w:themeFillShade="F2"/>
          </w:tcPr>
          <w:p w14:paraId="6354675B" w14:textId="77777777" w:rsidR="00D3555D" w:rsidRPr="008D7003" w:rsidRDefault="005D6F31" w:rsidP="008D7003">
            <w:pPr>
              <w:spacing w:line="240" w:lineRule="auto"/>
              <w:rPr>
                <w:ins w:id="2459" w:author="Hannah McSorley" w:date="2020-08-05T02:53:00Z"/>
                <w:rFonts w:asciiTheme="minorHAnsi" w:hAnsiTheme="minorHAnsi" w:cstheme="minorHAnsi"/>
              </w:rPr>
            </w:pPr>
            <w:ins w:id="2460" w:author="Hannah McSorley" w:date="2020-08-05T02:53:00Z">
              <w:r w:rsidRPr="008D7003">
                <w:rPr>
                  <w:rFonts w:asciiTheme="minorHAnsi" w:hAnsiTheme="minorHAnsi" w:cstheme="minorHAnsi"/>
                </w:rPr>
                <w:t>2020-01-30</w:t>
              </w:r>
            </w:ins>
          </w:p>
        </w:tc>
        <w:tc>
          <w:tcPr>
            <w:tcW w:w="0" w:type="auto"/>
            <w:shd w:val="clear" w:color="auto" w:fill="F2F2F2" w:themeFill="background1" w:themeFillShade="F2"/>
          </w:tcPr>
          <w:p w14:paraId="380DF550" w14:textId="77777777" w:rsidR="00D3555D" w:rsidRPr="008D7003" w:rsidRDefault="005D6F31" w:rsidP="008D7003">
            <w:pPr>
              <w:spacing w:line="240" w:lineRule="auto"/>
              <w:jc w:val="right"/>
              <w:rPr>
                <w:ins w:id="2461" w:author="Hannah McSorley" w:date="2020-08-05T02:53:00Z"/>
                <w:rFonts w:asciiTheme="minorHAnsi" w:hAnsiTheme="minorHAnsi" w:cstheme="minorHAnsi"/>
              </w:rPr>
            </w:pPr>
            <w:ins w:id="2462" w:author="Hannah McSorley" w:date="2020-08-05T02:53:00Z">
              <w:r w:rsidRPr="008D7003">
                <w:rPr>
                  <w:rFonts w:asciiTheme="minorHAnsi" w:hAnsiTheme="minorHAnsi" w:cstheme="minorHAnsi"/>
                </w:rPr>
                <w:t>1.9</w:t>
              </w:r>
            </w:ins>
          </w:p>
        </w:tc>
        <w:tc>
          <w:tcPr>
            <w:tcW w:w="0" w:type="auto"/>
            <w:shd w:val="clear" w:color="auto" w:fill="F2F2F2" w:themeFill="background1" w:themeFillShade="F2"/>
          </w:tcPr>
          <w:p w14:paraId="0A88BD15" w14:textId="77777777" w:rsidR="00D3555D" w:rsidRPr="008D7003" w:rsidRDefault="005D6F31" w:rsidP="008D7003">
            <w:pPr>
              <w:spacing w:line="240" w:lineRule="auto"/>
              <w:jc w:val="right"/>
              <w:rPr>
                <w:ins w:id="2463" w:author="Hannah McSorley" w:date="2020-08-05T02:53:00Z"/>
                <w:rFonts w:asciiTheme="minorHAnsi" w:hAnsiTheme="minorHAnsi" w:cstheme="minorHAnsi"/>
              </w:rPr>
            </w:pPr>
            <w:ins w:id="2464" w:author="Hannah McSorley" w:date="2020-08-05T02:53:00Z">
              <w:r w:rsidRPr="008D7003">
                <w:rPr>
                  <w:rFonts w:asciiTheme="minorHAnsi" w:hAnsiTheme="minorHAnsi" w:cstheme="minorHAnsi"/>
                </w:rPr>
                <w:t>208.8</w:t>
              </w:r>
            </w:ins>
          </w:p>
        </w:tc>
        <w:tc>
          <w:tcPr>
            <w:tcW w:w="0" w:type="auto"/>
            <w:shd w:val="clear" w:color="auto" w:fill="F2F2F2" w:themeFill="background1" w:themeFillShade="F2"/>
          </w:tcPr>
          <w:p w14:paraId="3ACA78E4" w14:textId="77777777" w:rsidR="00D3555D" w:rsidRPr="008D7003" w:rsidRDefault="005D6F31" w:rsidP="008D7003">
            <w:pPr>
              <w:spacing w:line="240" w:lineRule="auto"/>
              <w:jc w:val="right"/>
              <w:rPr>
                <w:ins w:id="2465" w:author="Hannah McSorley" w:date="2020-08-05T02:53:00Z"/>
                <w:rFonts w:asciiTheme="minorHAnsi" w:hAnsiTheme="minorHAnsi" w:cstheme="minorHAnsi"/>
              </w:rPr>
            </w:pPr>
            <w:ins w:id="2466" w:author="Hannah McSorley" w:date="2020-08-05T02:53:00Z">
              <w:r w:rsidRPr="008D7003">
                <w:rPr>
                  <w:rFonts w:asciiTheme="minorHAnsi" w:hAnsiTheme="minorHAnsi" w:cstheme="minorHAnsi"/>
                </w:rPr>
                <w:t>111</w:t>
              </w:r>
            </w:ins>
          </w:p>
        </w:tc>
      </w:tr>
      <w:tr w:rsidR="00D3555D" w:rsidRPr="008D7003" w14:paraId="7AAB1914" w14:textId="77777777" w:rsidTr="008D7003">
        <w:trPr>
          <w:ins w:id="2467" w:author="Hannah McSorley" w:date="2020-08-05T02:53:00Z"/>
        </w:trPr>
        <w:tc>
          <w:tcPr>
            <w:tcW w:w="0" w:type="auto"/>
            <w:tcBorders>
              <w:bottom w:val="single" w:sz="4" w:space="0" w:color="auto"/>
            </w:tcBorders>
          </w:tcPr>
          <w:p w14:paraId="1E32C286" w14:textId="77777777" w:rsidR="00D3555D" w:rsidRPr="008D7003" w:rsidRDefault="005D6F31" w:rsidP="008D7003">
            <w:pPr>
              <w:spacing w:line="240" w:lineRule="auto"/>
              <w:jc w:val="right"/>
              <w:rPr>
                <w:ins w:id="2468" w:author="Hannah McSorley" w:date="2020-08-05T02:53:00Z"/>
                <w:rFonts w:asciiTheme="minorHAnsi" w:hAnsiTheme="minorHAnsi" w:cstheme="minorHAnsi"/>
              </w:rPr>
            </w:pPr>
            <w:ins w:id="2469" w:author="Hannah McSorley" w:date="2020-08-05T02:53:00Z">
              <w:r w:rsidRPr="008D7003">
                <w:rPr>
                  <w:rFonts w:asciiTheme="minorHAnsi" w:hAnsiTheme="minorHAnsi" w:cstheme="minorHAnsi"/>
                </w:rPr>
                <w:t>18</w:t>
              </w:r>
            </w:ins>
          </w:p>
        </w:tc>
        <w:tc>
          <w:tcPr>
            <w:tcW w:w="0" w:type="auto"/>
            <w:tcBorders>
              <w:bottom w:val="single" w:sz="4" w:space="0" w:color="auto"/>
            </w:tcBorders>
          </w:tcPr>
          <w:p w14:paraId="1C5D5531" w14:textId="77777777" w:rsidR="00D3555D" w:rsidRPr="008D7003" w:rsidRDefault="005D6F31" w:rsidP="008D7003">
            <w:pPr>
              <w:spacing w:line="240" w:lineRule="auto"/>
              <w:rPr>
                <w:ins w:id="2470" w:author="Hannah McSorley" w:date="2020-08-05T02:53:00Z"/>
                <w:rFonts w:asciiTheme="minorHAnsi" w:hAnsiTheme="minorHAnsi" w:cstheme="minorHAnsi"/>
              </w:rPr>
            </w:pPr>
            <w:ins w:id="2471" w:author="Hannah McSorley" w:date="2020-08-05T02:53:00Z">
              <w:r w:rsidRPr="008D7003">
                <w:rPr>
                  <w:rFonts w:asciiTheme="minorHAnsi" w:hAnsiTheme="minorHAnsi" w:cstheme="minorHAnsi"/>
                </w:rPr>
                <w:t>2020-02-05</w:t>
              </w:r>
            </w:ins>
          </w:p>
        </w:tc>
        <w:tc>
          <w:tcPr>
            <w:tcW w:w="0" w:type="auto"/>
            <w:tcBorders>
              <w:bottom w:val="single" w:sz="4" w:space="0" w:color="auto"/>
            </w:tcBorders>
          </w:tcPr>
          <w:p w14:paraId="4399E95B" w14:textId="77777777" w:rsidR="00D3555D" w:rsidRPr="008D7003" w:rsidRDefault="005D6F31" w:rsidP="008D7003">
            <w:pPr>
              <w:spacing w:line="240" w:lineRule="auto"/>
              <w:jc w:val="right"/>
              <w:rPr>
                <w:ins w:id="2472" w:author="Hannah McSorley" w:date="2020-08-05T02:53:00Z"/>
                <w:rFonts w:asciiTheme="minorHAnsi" w:hAnsiTheme="minorHAnsi" w:cstheme="minorHAnsi"/>
              </w:rPr>
            </w:pPr>
            <w:ins w:id="2473" w:author="Hannah McSorley" w:date="2020-08-05T02:53:00Z">
              <w:r w:rsidRPr="008D7003">
                <w:rPr>
                  <w:rFonts w:asciiTheme="minorHAnsi" w:hAnsiTheme="minorHAnsi" w:cstheme="minorHAnsi"/>
                </w:rPr>
                <w:t>3.4</w:t>
              </w:r>
            </w:ins>
          </w:p>
        </w:tc>
        <w:tc>
          <w:tcPr>
            <w:tcW w:w="0" w:type="auto"/>
            <w:tcBorders>
              <w:bottom w:val="single" w:sz="4" w:space="0" w:color="auto"/>
            </w:tcBorders>
          </w:tcPr>
          <w:p w14:paraId="029A1683" w14:textId="77777777" w:rsidR="00D3555D" w:rsidRPr="008D7003" w:rsidRDefault="005D6F31" w:rsidP="008D7003">
            <w:pPr>
              <w:spacing w:line="240" w:lineRule="auto"/>
              <w:jc w:val="right"/>
              <w:rPr>
                <w:ins w:id="2474" w:author="Hannah McSorley" w:date="2020-08-05T02:53:00Z"/>
                <w:rFonts w:asciiTheme="minorHAnsi" w:hAnsiTheme="minorHAnsi" w:cstheme="minorHAnsi"/>
              </w:rPr>
            </w:pPr>
            <w:ins w:id="2475" w:author="Hannah McSorley" w:date="2020-08-05T02:53:00Z">
              <w:r w:rsidRPr="008D7003">
                <w:rPr>
                  <w:rFonts w:asciiTheme="minorHAnsi" w:hAnsiTheme="minorHAnsi" w:cstheme="minorHAnsi"/>
                </w:rPr>
                <w:t>75.9</w:t>
              </w:r>
            </w:ins>
          </w:p>
        </w:tc>
        <w:tc>
          <w:tcPr>
            <w:tcW w:w="0" w:type="auto"/>
            <w:tcBorders>
              <w:bottom w:val="single" w:sz="4" w:space="0" w:color="auto"/>
            </w:tcBorders>
          </w:tcPr>
          <w:p w14:paraId="6C5E59E2" w14:textId="77777777" w:rsidR="00D3555D" w:rsidRPr="008D7003" w:rsidRDefault="005D6F31" w:rsidP="008D7003">
            <w:pPr>
              <w:spacing w:line="240" w:lineRule="auto"/>
              <w:jc w:val="right"/>
              <w:rPr>
                <w:ins w:id="2476" w:author="Hannah McSorley" w:date="2020-08-05T02:53:00Z"/>
                <w:rFonts w:asciiTheme="minorHAnsi" w:hAnsiTheme="minorHAnsi" w:cstheme="minorHAnsi"/>
              </w:rPr>
            </w:pPr>
            <w:ins w:id="2477" w:author="Hannah McSorley" w:date="2020-08-05T02:53:00Z">
              <w:r w:rsidRPr="008D7003">
                <w:rPr>
                  <w:rFonts w:asciiTheme="minorHAnsi" w:hAnsiTheme="minorHAnsi" w:cstheme="minorHAnsi"/>
                </w:rPr>
                <w:t>22</w:t>
              </w:r>
            </w:ins>
          </w:p>
        </w:tc>
      </w:tr>
    </w:tbl>
    <w:p w14:paraId="10EE0D47" w14:textId="77777777" w:rsidR="00D3555D" w:rsidRDefault="005D6F31">
      <w:pPr>
        <w:rPr>
          <w:ins w:id="2478" w:author="Hannah McSorley" w:date="2020-08-05T02:53:00Z"/>
        </w:rPr>
      </w:pPr>
      <w:ins w:id="2479" w:author="Hannah McSorley" w:date="2020-08-05T02:53:00Z">
        <w:r>
          <w:t> </w:t>
        </w:r>
      </w:ins>
    </w:p>
    <w:p w14:paraId="17801DC2" w14:textId="77777777" w:rsidR="00D3555D" w:rsidRDefault="005D6F31">
      <w:pPr>
        <w:rPr>
          <w:ins w:id="2480" w:author="Hannah McSorley" w:date="2020-08-05T02:53:00Z"/>
        </w:rPr>
      </w:pPr>
      <w:ins w:id="2481" w:author="Hannah McSorley" w:date="2020-08-05T02:53:00Z">
        <w:r>
          <w:t xml:space="preserve">The sixteen-month study period was separated into “wet” and “dry” 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and the period from late January (event 8, Table 5) to mid-May had streamflow changes </w:t>
        </w:r>
        <w:commentRangeStart w:id="2482"/>
        <w:r>
          <w:t>governed</w:t>
        </w:r>
      </w:ins>
      <w:commentRangeEnd w:id="2482"/>
      <w:r w:rsidR="00666FAE">
        <w:rPr>
          <w:rStyle w:val="CommentReference"/>
        </w:rPr>
        <w:commentReference w:id="2482"/>
      </w:r>
      <w:ins w:id="2483" w:author="Hannah McSorley" w:date="2020-08-05T02:53:00Z">
        <w:r>
          <w:t xml:space="preserve"> by snowmelt rather than rainfall. The 2019 dry sampling season spanned from mid-May to late-September, and the 2019/2020 wet season began mid-September (event 9, Table ??) and extended to the end of the field study period (Feb 20, 2020).</w:t>
        </w:r>
      </w:ins>
    </w:p>
    <w:p w14:paraId="29026176" w14:textId="77777777" w:rsidR="00D3555D" w:rsidRDefault="005D6F31">
      <w:pPr>
        <w:rPr>
          <w:ins w:id="2484" w:author="Hannah McSorley" w:date="2020-08-05T02:53:00Z"/>
        </w:rPr>
      </w:pPr>
      <w:ins w:id="2485" w:author="Hannah McSorley" w:date="2020-08-05T02:53:00Z">
        <w:r>
          <w:t> </w:t>
        </w:r>
      </w:ins>
    </w:p>
    <w:p w14:paraId="5B61B85E" w14:textId="77777777" w:rsidR="00D3555D" w:rsidRDefault="005D6F31" w:rsidP="008D7003">
      <w:pPr>
        <w:spacing w:line="240" w:lineRule="auto"/>
        <w:jc w:val="center"/>
        <w:rPr>
          <w:ins w:id="2486" w:author="Hannah McSorley" w:date="2020-08-05T02:53:00Z"/>
        </w:rPr>
      </w:pPr>
      <w:ins w:id="2487" w:author="Hannah McSorley" w:date="2020-08-05T02:53:00Z">
        <w:r>
          <w:rPr>
            <w:noProof/>
            <w:lang w:val="en-CA" w:eastAsia="en-CA"/>
          </w:rPr>
          <w:lastRenderedPageBreak/>
          <w:drawing>
            <wp:inline distT="0" distB="0" distL="0" distR="0" wp14:anchorId="4F5AC13E" wp14:editId="67B45A03">
              <wp:extent cx="5585885" cy="7181850"/>
              <wp:effectExtent l="0" t="0" r="0" b="0"/>
              <wp:docPr id="5" name="Picture" descr="Figure 5:  Leech Water Supply Area (LWSA) weather, stream response and sample collection at the six monitoring sites across the LWSA. Seasons were separated by stream responses and conditions that corresponded to Verical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8"/>
                      <a:stretch>
                        <a:fillRect/>
                      </a:stretch>
                    </pic:blipFill>
                    <pic:spPr bwMode="auto">
                      <a:xfrm>
                        <a:off x="0" y="0"/>
                        <a:ext cx="5604306" cy="7205535"/>
                      </a:xfrm>
                      <a:prstGeom prst="rect">
                        <a:avLst/>
                      </a:prstGeom>
                      <a:noFill/>
                      <a:ln w="9525">
                        <a:noFill/>
                        <a:headEnd/>
                        <a:tailEnd/>
                      </a:ln>
                    </pic:spPr>
                  </pic:pic>
                </a:graphicData>
              </a:graphic>
            </wp:inline>
          </w:drawing>
        </w:r>
      </w:ins>
    </w:p>
    <w:p w14:paraId="4EEAD972" w14:textId="347482A7" w:rsidR="00D3555D" w:rsidRPr="008D7003" w:rsidRDefault="005D6F31" w:rsidP="008D7003">
      <w:pPr>
        <w:spacing w:line="360" w:lineRule="auto"/>
        <w:rPr>
          <w:ins w:id="2488" w:author="Hannah McSorley" w:date="2020-08-05T02:53:00Z"/>
          <w:rFonts w:asciiTheme="minorHAnsi" w:hAnsiTheme="minorHAnsi" w:cstheme="minorHAnsi"/>
        </w:rPr>
      </w:pPr>
      <w:ins w:id="2489" w:author="Hannah McSorley" w:date="2020-08-05T02:53:00Z">
        <w:r w:rsidRPr="008D7003">
          <w:rPr>
            <w:rFonts w:asciiTheme="minorHAnsi" w:hAnsiTheme="minorHAnsi" w:cstheme="minorHAnsi"/>
          </w:rPr>
          <w:t>Figure 5:  Leech Water Supply Area (LWSA) weather, stream response and sample collection at the six monitoring sites across the LWSA. Seasons were separated by stream responses and conditions that corresponded to Ver</w:t>
        </w:r>
      </w:ins>
      <w:ins w:id="2490" w:author="Bill Floyd" w:date="2020-08-05T12:03:00Z">
        <w:r w:rsidR="00DA5CE3">
          <w:rPr>
            <w:rFonts w:asciiTheme="minorHAnsi" w:hAnsiTheme="minorHAnsi" w:cstheme="minorHAnsi"/>
          </w:rPr>
          <w:t>t</w:t>
        </w:r>
      </w:ins>
      <w:ins w:id="2491" w:author="Hannah McSorley" w:date="2020-08-05T02:53:00Z">
        <w:r w:rsidRPr="008D7003">
          <w:rPr>
            <w:rFonts w:asciiTheme="minorHAnsi" w:hAnsiTheme="minorHAnsi" w:cstheme="minorHAnsi"/>
          </w:rPr>
          <w:t>ical Rack Sample collection.</w:t>
        </w:r>
      </w:ins>
    </w:p>
    <w:p w14:paraId="22A4C874" w14:textId="77777777" w:rsidR="00D3555D" w:rsidRDefault="005D6F31">
      <w:pPr>
        <w:pStyle w:val="Heading4"/>
        <w:rPr>
          <w:moveTo w:id="2492" w:author="Hannah McSorley" w:date="2020-08-05T02:53:00Z"/>
        </w:rPr>
      </w:pPr>
      <w:bookmarkStart w:id="2493" w:name="vertical-rack-sampling-quality-control"/>
      <w:bookmarkStart w:id="2494" w:name="_Toc47488293"/>
      <w:moveToRangeStart w:id="2495" w:author="Hannah McSorley" w:date="2020-08-05T02:53:00Z" w:name="move47488470"/>
      <w:moveTo w:id="2496" w:author="Hannah McSorley" w:date="2020-08-05T02:53:00Z">
        <w:r>
          <w:lastRenderedPageBreak/>
          <w:t>Vertical Rack sampling quality control</w:t>
        </w:r>
        <w:bookmarkEnd w:id="2493"/>
        <w:bookmarkEnd w:id="2494"/>
      </w:moveTo>
    </w:p>
    <w:p w14:paraId="26AABC0B" w14:textId="6B7E056E" w:rsidR="00D3555D" w:rsidRDefault="006D238B">
      <w:pPr>
        <w:pStyle w:val="Heading5"/>
        <w:rPr>
          <w:ins w:id="2497" w:author="Hannah McSorley" w:date="2020-08-05T02:53:00Z"/>
        </w:rPr>
      </w:pPr>
      <w:bookmarkStart w:id="2498" w:name="assumptions-of-mixing"/>
      <w:moveToRangeEnd w:id="2495"/>
      <w:del w:id="2499" w:author="Hannah McSorley" w:date="2020-08-05T02:53:00Z">
        <w:r>
          <w:delText>discretion</w:delText>
        </w:r>
      </w:del>
      <w:ins w:id="2500" w:author="Hannah McSorley" w:date="2020-08-05T02:53:00Z">
        <w:r w:rsidR="005D6F31">
          <w:t>Assumptions of mixing</w:t>
        </w:r>
        <w:bookmarkEnd w:id="2498"/>
      </w:ins>
    </w:p>
    <w:p w14:paraId="7EFCCAC8" w14:textId="77777777" w:rsidR="00D3555D" w:rsidRDefault="005D6F31">
      <w:pPr>
        <w:rPr>
          <w:ins w:id="2501" w:author="Hannah McSorley" w:date="2020-08-05T02:53:00Z"/>
        </w:rPr>
      </w:pPr>
      <w:ins w:id="2502" w:author="Hannah McSorley" w:date="2020-08-05T02:53:00Z">
        <w:r>
          <w:t xml:space="preserve">Trail cameras were installed at four </w:t>
        </w:r>
        <w:commentRangeStart w:id="2503"/>
        <w:r>
          <w:t>sites</w:t>
        </w:r>
      </w:ins>
      <w:commentRangeEnd w:id="2503"/>
      <w:r w:rsidR="00DA5CE3">
        <w:rPr>
          <w:rStyle w:val="CommentReference"/>
        </w:rPr>
        <w:commentReference w:id="2503"/>
      </w:r>
      <w:ins w:id="2504" w:author="Hannah McSorley" w:date="2020-08-05T02:53:00Z">
        <w:r>
          <w:t xml:space="preserve"> (data not included) and observation of streamflow during Rack sample collection showed highly turbulent flows, thus the assumption of well-mixed water was accepted.</w:t>
        </w:r>
      </w:ins>
    </w:p>
    <w:p w14:paraId="42FC643A" w14:textId="77777777" w:rsidR="00D3555D" w:rsidRDefault="005D6F31">
      <w:pPr>
        <w:rPr>
          <w:ins w:id="2505" w:author="Hannah McSorley" w:date="2020-08-05T02:53:00Z"/>
        </w:rPr>
      </w:pPr>
      <w:ins w:id="2506" w:author="Hannah McSorley" w:date="2020-08-05T02:53:00Z">
        <w:r>
          <w:t> </w:t>
        </w:r>
      </w:ins>
    </w:p>
    <w:p w14:paraId="679DCB6D" w14:textId="64FEE2B8" w:rsidR="00D3555D" w:rsidRDefault="005D6F31">
      <w:ins w:id="2507" w:author="Hannah McSorley" w:date="2020-08-05T02:53:00Z">
        <w:r>
          <w:t>Discrete sample collection</w:t>
        </w:r>
      </w:ins>
      <w:r>
        <w:t xml:space="preserve"> was validated in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w:t>
      </w:r>
      <w:ins w:id="2508" w:author="Hannah McSorley" w:date="2020-08-05T02:53:00Z">
        <w:r>
          <w:t xml:space="preserve">visually </w:t>
        </w:r>
      </w:ins>
      <w:r>
        <w:t xml:space="preserve">compared to the dyed water that had circulated around it. This test was repeated five times with different siphon-lid bottles. </w:t>
      </w:r>
      <w:commentRangeStart w:id="2509"/>
      <w:r>
        <w:t xml:space="preserve">There was no dye </w:t>
      </w:r>
      <w:ins w:id="2510" w:author="Bill Floyd" w:date="2020-08-05T12:05:00Z">
        <w:r w:rsidR="00DA5CE3">
          <w:t xml:space="preserve">visibly </w:t>
        </w:r>
      </w:ins>
      <w:r>
        <w:t xml:space="preserve">present in any of the siphon sample bottles following the tests. This </w:t>
      </w:r>
      <w:del w:id="2511" w:author="Hannah McSorley" w:date="2020-08-05T02:53:00Z">
        <w:r w:rsidR="006D238B">
          <w:delText>affirmed</w:delText>
        </w:r>
      </w:del>
      <w:ins w:id="2512" w:author="Hannah McSorley" w:date="2020-08-05T02:53:00Z">
        <w:r>
          <w:t>test satisfied</w:t>
        </w:r>
      </w:ins>
      <w:r>
        <w:t xml:space="preserve"> the assumption of discrete siphon sample </w:t>
      </w:r>
      <w:commentRangeStart w:id="2513"/>
      <w:commentRangeStart w:id="2514"/>
      <w:r>
        <w:t>collection</w:t>
      </w:r>
      <w:commentRangeEnd w:id="2513"/>
      <w:del w:id="2515" w:author="Hannah McSorley" w:date="2020-08-05T02:53:00Z">
        <w:r w:rsidR="00AD3E64">
          <w:rPr>
            <w:rStyle w:val="CommentReference"/>
          </w:rPr>
          <w:commentReference w:id="2513"/>
        </w:r>
      </w:del>
      <w:commentRangeEnd w:id="2514"/>
      <w:r w:rsidR="00DA5CE3">
        <w:rPr>
          <w:rStyle w:val="CommentReference"/>
        </w:rPr>
        <w:commentReference w:id="2514"/>
      </w:r>
      <w:del w:id="2516" w:author="Hannah McSorley" w:date="2020-08-05T02:53:00Z">
        <w:r w:rsidR="006D238B">
          <w:delText>.</w:delText>
        </w:r>
        <w:commentRangeEnd w:id="2509"/>
        <w:r w:rsidR="00AD257A">
          <w:rPr>
            <w:rStyle w:val="CommentReference"/>
          </w:rPr>
          <w:commentReference w:id="2509"/>
        </w:r>
      </w:del>
      <w:ins w:id="2517" w:author="Hannah McSorley" w:date="2020-08-05T02:53:00Z">
        <w:r>
          <w:t>.</w:t>
        </w:r>
      </w:ins>
    </w:p>
    <w:p w14:paraId="2B9203F1" w14:textId="77777777" w:rsidR="00D3555D" w:rsidRDefault="005D6F31">
      <w:pPr>
        <w:rPr>
          <w:ins w:id="2518" w:author="Hannah McSorley" w:date="2020-08-05T02:53:00Z"/>
        </w:rPr>
      </w:pPr>
      <w:ins w:id="2519" w:author="Hannah McSorley" w:date="2020-08-05T02:53:00Z">
        <w:r>
          <w:t> </w:t>
        </w:r>
      </w:ins>
    </w:p>
    <w:p w14:paraId="1BAE0B3F" w14:textId="77777777" w:rsidR="00D3555D" w:rsidRDefault="005D6F31">
      <w:pPr>
        <w:pStyle w:val="Heading5"/>
        <w:rPr>
          <w:ins w:id="2520" w:author="Hannah McSorley" w:date="2020-08-05T02:53:00Z"/>
        </w:rPr>
      </w:pPr>
      <w:bookmarkStart w:id="2521" w:name="hold-time-experiments"/>
      <w:moveToRangeStart w:id="2522" w:author="Hannah McSorley" w:date="2020-08-05T02:53:00Z" w:name="move47488471"/>
      <w:moveTo w:id="2523" w:author="Hannah McSorley" w:date="2020-08-05T02:53:00Z">
        <w:r>
          <w:t>Hold-time experiments</w:t>
        </w:r>
      </w:moveTo>
      <w:bookmarkEnd w:id="2521"/>
      <w:moveToRangeEnd w:id="2522"/>
    </w:p>
    <w:p w14:paraId="7EF2296E" w14:textId="77777777" w:rsidR="00D3555D" w:rsidRDefault="005D6F31">
      <w:pPr>
        <w:rPr>
          <w:ins w:id="2524" w:author="Hannah McSorley" w:date="2020-08-05T02:53:00Z"/>
        </w:rPr>
      </w:pPr>
      <w:ins w:id="2525" w:author="Hannah McSorley" w:date="2020-08-05T02:53:00Z">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ins>
    </w:p>
    <w:p w14:paraId="2B2C4DFC" w14:textId="77777777" w:rsidR="00D3555D" w:rsidRDefault="005D6F31">
      <w:pPr>
        <w:rPr>
          <w:ins w:id="2526" w:author="Hannah McSorley" w:date="2020-08-05T02:53:00Z"/>
        </w:rPr>
      </w:pPr>
      <w:ins w:id="2527" w:author="Hannah McSorley" w:date="2020-08-05T02:53:00Z">
        <w:r>
          <w:t> </w:t>
        </w:r>
      </w:ins>
    </w:p>
    <w:p w14:paraId="5DB87B1C" w14:textId="77777777" w:rsidR="00D3555D" w:rsidRDefault="005D6F31">
      <w:pPr>
        <w:rPr>
          <w:ins w:id="2528" w:author="Hannah McSorley" w:date="2020-08-05T02:53:00Z"/>
        </w:rPr>
      </w:pPr>
      <w:ins w:id="2529" w:author="Hannah McSorley" w:date="2020-08-05T02:53:00Z">
        <w:r>
          <w:rPr>
            <w:noProof/>
            <w:lang w:val="en-CA" w:eastAsia="en-CA"/>
          </w:rPr>
          <w:lastRenderedPageBreak/>
          <w:drawing>
            <wp:inline distT="0" distB="0" distL="0" distR="0" wp14:anchorId="0CEE13EA" wp14:editId="247E9DEC">
              <wp:extent cx="5504749" cy="5046020"/>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9"/>
                      <a:stretch>
                        <a:fillRect/>
                      </a:stretch>
                    </pic:blipFill>
                    <pic:spPr bwMode="auto">
                      <a:xfrm>
                        <a:off x="0" y="0"/>
                        <a:ext cx="5504749" cy="5046020"/>
                      </a:xfrm>
                      <a:prstGeom prst="rect">
                        <a:avLst/>
                      </a:prstGeom>
                      <a:noFill/>
                      <a:ln w="9525">
                        <a:noFill/>
                        <a:headEnd/>
                        <a:tailEnd/>
                      </a:ln>
                    </pic:spPr>
                  </pic:pic>
                </a:graphicData>
              </a:graphic>
            </wp:inline>
          </w:drawing>
        </w:r>
      </w:ins>
    </w:p>
    <w:p w14:paraId="5115672B" w14:textId="77777777" w:rsidR="00D3555D" w:rsidRDefault="005D6F31">
      <w:pPr>
        <w:rPr>
          <w:moveFrom w:id="2530" w:author="Hannah McSorley" w:date="2020-08-05T02:53:00Z"/>
        </w:rPr>
      </w:pPr>
      <w:ins w:id="2531" w:author="Hannah McSorley" w:date="2020-08-05T02:53:00Z">
        <w:r w:rsidRPr="008D7003">
          <w:rPr>
            <w:rFonts w:asciiTheme="minorHAnsi" w:hAnsiTheme="minorHAnsi" w:cstheme="minorHAnsi"/>
          </w:rPr>
          <w:t>Figure 6:  Air</w:t>
        </w:r>
      </w:ins>
      <w:moveFromRangeStart w:id="2532" w:author="Hannah McSorley" w:date="2020-08-05T02:53:00Z" w:name="move47488452"/>
      <w:moveFrom w:id="2533" w:author="Hannah McSorley" w:date="2020-08-05T02:53:00Z">
        <w:r>
          <w:t> </w:t>
        </w:r>
      </w:moveFrom>
    </w:p>
    <w:p w14:paraId="3D23B197" w14:textId="77777777" w:rsidR="00D3555D" w:rsidRDefault="005D6F31">
      <w:pPr>
        <w:pStyle w:val="Heading5"/>
        <w:rPr>
          <w:moveFrom w:id="2534" w:author="Hannah McSorley" w:date="2020-08-05T02:53:00Z"/>
        </w:rPr>
        <w:pPrChange w:id="2535" w:author="Hannah McSorley" w:date="2020-08-05T02:53:00Z">
          <w:pPr>
            <w:pStyle w:val="Heading6"/>
          </w:pPr>
        </w:pPrChange>
      </w:pPr>
      <w:moveFrom w:id="2536" w:author="Hannah McSorley" w:date="2020-08-05T02:53:00Z">
        <w:r>
          <w:t>Sampling rack hold-time experiments</w:t>
        </w:r>
      </w:moveFrom>
    </w:p>
    <w:moveFromRangeEnd w:id="2532"/>
    <w:p w14:paraId="24BD0AA2" w14:textId="77777777" w:rsidR="00F77BDD" w:rsidRDefault="006D238B">
      <w:pPr>
        <w:rPr>
          <w:del w:id="2537" w:author="Hannah McSorley" w:date="2020-08-05T02:53:00Z"/>
        </w:rPr>
      </w:pPr>
      <w:del w:id="2538" w:author="Hannah McSorley" w:date="2020-08-05T02:53:00Z">
        <w:r>
          <w:delText xml:space="preserve">Every effort was made to retrieve rack samples as quickly as possible from the racks following rain events. None the less, some samples remained on a rack for more than a few </w:delText>
        </w:r>
        <w:commentRangeStart w:id="2539"/>
        <w:r>
          <w:delText>days</w:delText>
        </w:r>
        <w:commentRangeEnd w:id="2539"/>
        <w:r w:rsidR="00AD3E64">
          <w:rPr>
            <w:rStyle w:val="CommentReference"/>
          </w:rPr>
          <w:commentReference w:id="2539"/>
        </w:r>
        <w:r>
          <w:delText xml:space="preserve"> due to logistical, access and safety considerations. </w:delText>
        </w:r>
        <w:r w:rsidR="00AD3E64">
          <w:delText>Because of this,</w:delText>
        </w:r>
        <w:r>
          <w:delText xml:space="preserve"> hold-time experiments were performed to assess sample stability between rack sample collection and retrieval. </w:delText>
        </w:r>
        <w:r w:rsidR="00AD3E64">
          <w:delText>H</w:delText>
        </w:r>
        <w:r>
          <w:delText xml:space="preserve">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w:delText>
        </w:r>
        <w:commentRangeStart w:id="2540"/>
        <w:r>
          <w:delText>before</w:delText>
        </w:r>
        <w:commentRangeEnd w:id="2540"/>
        <w:r w:rsidR="00AD257A">
          <w:rPr>
            <w:rStyle w:val="CommentReference"/>
          </w:rPr>
          <w:commentReference w:id="2540"/>
        </w:r>
        <w:r>
          <w:delText xml:space="preserve"> being retrieved for analysis and comparison to their counterpart replicates (details in results section). </w:delText>
        </w:r>
        <w:r w:rsidR="00AD257A">
          <w:delText>Air and water temperature data collected at the</w:delText>
        </w:r>
        <w:r>
          <w:delText xml:space="preserve"> vertical rack </w:delText>
        </w:r>
        <w:r w:rsidR="00AD257A">
          <w:delText xml:space="preserve">sample locations </w:delText>
        </w:r>
        <w:r>
          <w:delText>were used as part of the hold-time assessment for inclusion in results.</w:delText>
        </w:r>
      </w:del>
    </w:p>
    <w:p w14:paraId="034D9EBB" w14:textId="77777777" w:rsidR="00F77BDD" w:rsidRDefault="006D238B">
      <w:pPr>
        <w:rPr>
          <w:del w:id="2541" w:author="Hannah McSorley" w:date="2020-08-05T02:53:00Z"/>
        </w:rPr>
      </w:pPr>
      <w:del w:id="2542" w:author="Hannah McSorley" w:date="2020-08-05T02:53:00Z">
        <w:r>
          <w:delText> </w:delText>
        </w:r>
      </w:del>
    </w:p>
    <w:p w14:paraId="53CF100C" w14:textId="77777777" w:rsidR="00F77BDD" w:rsidRDefault="006D238B">
      <w:pPr>
        <w:pStyle w:val="Heading4"/>
        <w:rPr>
          <w:del w:id="2543" w:author="Hannah McSorley" w:date="2020-08-05T02:53:00Z"/>
        </w:rPr>
      </w:pPr>
      <w:del w:id="2544" w:author="Hannah McSorley" w:date="2020-08-05T02:53:00Z">
        <w:r>
          <w:delText>Laboratory analyses of water samples</w:delText>
        </w:r>
      </w:del>
    </w:p>
    <w:p w14:paraId="49A78B55" w14:textId="77777777" w:rsidR="00F77BDD" w:rsidRDefault="006D238B">
      <w:pPr>
        <w:rPr>
          <w:del w:id="2545" w:author="Hannah McSorley" w:date="2020-08-05T02:53:00Z"/>
        </w:rPr>
      </w:pPr>
      <w:commentRangeStart w:id="2546"/>
      <w:del w:id="2547" w:author="Hannah McSorley" w:date="2020-08-05T02:53:00Z">
        <w:r>
          <w:delText>Each water sample was transported from the field to the lab in a cooler with ice</w:delText>
        </w:r>
        <w:commentRangeEnd w:id="2546"/>
        <w:r w:rsidR="00AD3E64">
          <w:rPr>
            <w:rStyle w:val="CommentReference"/>
          </w:rPr>
          <w:commentReference w:id="2546"/>
        </w:r>
        <w:r>
          <w:delText xml:space="preserve"> for quantification of dissolved organic carbon (DOC) and qualitative assessment of natural organic matter (NOM) molecular character</w:delText>
        </w:r>
        <w:commentRangeStart w:id="2548"/>
        <w:r>
          <w:delText xml:space="preserve">.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w:delText>
        </w:r>
        <w:commentRangeEnd w:id="2548"/>
        <w:r w:rsidR="00AD257A">
          <w:rPr>
            <w:rStyle w:val="CommentReference"/>
          </w:rPr>
          <w:commentReference w:id="2548"/>
        </w:r>
        <w:r>
          <w:delText>Samples were also measured for phosphate concentration using a colourimetric (ascorbic acid) orthophosphate test kit (HACH PO-19</w:delText>
        </w:r>
        <w:commentRangeStart w:id="2549"/>
        <w:r>
          <w:delText>); each water sample had phosphate concentration below detectable limits (0.1 mg/L).</w:delText>
        </w:r>
        <w:commentRangeEnd w:id="2549"/>
        <w:r w:rsidR="00AD257A">
          <w:rPr>
            <w:rStyle w:val="CommentReference"/>
          </w:rPr>
          <w:commentReference w:id="2549"/>
        </w:r>
      </w:del>
    </w:p>
    <w:p w14:paraId="4F7A54F3" w14:textId="77777777" w:rsidR="00D3555D" w:rsidRDefault="005D6F31">
      <w:pPr>
        <w:rPr>
          <w:moveFrom w:id="2550" w:author="Hannah McSorley" w:date="2020-08-05T02:53:00Z"/>
        </w:rPr>
      </w:pPr>
      <w:moveFromRangeStart w:id="2551" w:author="Hannah McSorley" w:date="2020-08-05T02:53:00Z" w:name="move47488453"/>
      <w:moveFrom w:id="2552" w:author="Hannah McSorley" w:date="2020-08-05T02:53:00Z">
        <w:r>
          <w:t> </w:t>
        </w:r>
      </w:moveFrom>
    </w:p>
    <w:p w14:paraId="2319D887" w14:textId="77777777" w:rsidR="00D3555D" w:rsidRDefault="005D6F31">
      <w:pPr>
        <w:pStyle w:val="Heading4"/>
        <w:rPr>
          <w:moveFrom w:id="2553" w:author="Hannah McSorley" w:date="2020-08-05T02:53:00Z"/>
        </w:rPr>
        <w:pPrChange w:id="2554" w:author="Hannah McSorley" w:date="2020-08-05T02:53:00Z">
          <w:pPr>
            <w:pStyle w:val="Heading5"/>
          </w:pPr>
        </w:pPrChange>
      </w:pPr>
      <w:moveFrom w:id="2555" w:author="Hannah McSorley" w:date="2020-08-05T02:53:00Z">
        <w:r>
          <w:t>Quantifying DOC (dissolved organic carbon)</w:t>
        </w:r>
      </w:moveFrom>
    </w:p>
    <w:moveFromRangeEnd w:id="2551"/>
    <w:p w14:paraId="31947C40" w14:textId="77777777" w:rsidR="00F77BDD" w:rsidRDefault="00AD257A">
      <w:pPr>
        <w:rPr>
          <w:del w:id="2556" w:author="Hannah McSorley" w:date="2020-08-05T02:53:00Z"/>
        </w:rPr>
      </w:pPr>
      <w:del w:id="2557" w:author="Hannah McSorley" w:date="2020-08-05T02:53:00Z">
        <w:r>
          <w:delText>Dissolved organic carbon concentration was measured using</w:delText>
        </w:r>
        <w:r w:rsidR="006D238B">
          <w:delText xml:space="preserve"> non-purgeable organic carbon (NPOC) via High-Temperature Combustion (Method 5310-B) on a Shimadzu TOC-V (Baird, Eaton, and Rice </w:delText>
        </w:r>
        <w:r w:rsidR="0061415C">
          <w:fldChar w:fldCharType="begin"/>
        </w:r>
        <w:r w:rsidR="0061415C">
          <w:delInstrText xml:space="preserve"> HYPERLINK \l "ref-StdMet5310" \h </w:delInstrText>
        </w:r>
        <w:r w:rsidR="0061415C">
          <w:fldChar w:fldCharType="separate"/>
        </w:r>
        <w:r w:rsidR="006D238B">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sidR="006D238B">
          <w:rPr>
            <w:rStyle w:val="Hyperlink"/>
          </w:rPr>
          <w:delText>a</w:delText>
        </w:r>
        <w:r w:rsidR="0061415C">
          <w:rPr>
            <w:rStyle w:val="Hyperlink"/>
          </w:rPr>
          <w:fldChar w:fldCharType="end"/>
        </w:r>
        <w:r w:rsidR="006D238B">
          <w:delText>).</w:delText>
        </w:r>
        <w:r w:rsidR="00964D17">
          <w:delText xml:space="preserve"> Details are provided below.</w:delText>
        </w:r>
      </w:del>
    </w:p>
    <w:p w14:paraId="286F687C" w14:textId="77777777" w:rsidR="00D3555D" w:rsidRDefault="005D6F31">
      <w:pPr>
        <w:rPr>
          <w:moveFrom w:id="2558" w:author="Hannah McSorley" w:date="2020-08-05T02:53:00Z"/>
        </w:rPr>
      </w:pPr>
      <w:moveFromRangeStart w:id="2559" w:author="Hannah McSorley" w:date="2020-08-05T02:53:00Z" w:name="move47488454"/>
      <w:moveFrom w:id="2560" w:author="Hannah McSorley" w:date="2020-08-05T02:53:00Z">
        <w:r>
          <w:t> </w:t>
        </w:r>
      </w:moveFrom>
    </w:p>
    <w:p w14:paraId="55083097" w14:textId="77777777" w:rsidR="00D3555D" w:rsidRDefault="005D6F31">
      <w:pPr>
        <w:pStyle w:val="Heading5"/>
        <w:rPr>
          <w:moveFrom w:id="2561" w:author="Hannah McSorley" w:date="2020-08-05T02:53:00Z"/>
        </w:rPr>
        <w:pPrChange w:id="2562" w:author="Hannah McSorley" w:date="2020-08-05T02:53:00Z">
          <w:pPr>
            <w:pStyle w:val="Heading6"/>
          </w:pPr>
        </w:pPrChange>
      </w:pPr>
      <w:moveFrom w:id="2563" w:author="Hannah McSorley" w:date="2020-08-05T02:53:00Z">
        <w:r>
          <w:t>Sample preparation</w:t>
        </w:r>
      </w:moveFrom>
    </w:p>
    <w:p w14:paraId="4337C807" w14:textId="77777777" w:rsidR="00F77BDD" w:rsidRDefault="005D6F31">
      <w:pPr>
        <w:rPr>
          <w:del w:id="2564" w:author="Hannah McSorley" w:date="2020-08-05T02:53:00Z"/>
        </w:rPr>
      </w:pPr>
      <w:commentRangeStart w:id="2565"/>
      <w:commentRangeStart w:id="2566"/>
      <w:moveFrom w:id="2567" w:author="Hannah McSorley" w:date="2020-08-05T02:53:00Z">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 (Karanfil, Erdogan, and Schlautman </w:t>
        </w:r>
      </w:moveFrom>
      <w:moveFromRangeEnd w:id="2559"/>
      <w:del w:id="2568" w:author="Hannah McSorley" w:date="2020-08-05T02:53:00Z">
        <w:r w:rsidR="0061415C">
          <w:fldChar w:fldCharType="begin"/>
        </w:r>
        <w:r w:rsidR="0061415C">
          <w:delInstrText xml:space="preserve"> HYPERLINK \l "ref-Karanfil2003" \h </w:delInstrText>
        </w:r>
        <w:r w:rsidR="0061415C">
          <w:fldChar w:fldCharType="separate"/>
        </w:r>
        <w:r w:rsidR="006D238B">
          <w:rPr>
            <w:rStyle w:val="Hyperlink"/>
          </w:rPr>
          <w:delText>2003</w:delText>
        </w:r>
        <w:r w:rsidR="0061415C">
          <w:rPr>
            <w:rStyle w:val="Hyperlink"/>
          </w:rPr>
          <w:fldChar w:fldCharType="end"/>
        </w:r>
        <w:r w:rsidR="006D238B">
          <w:delText xml:space="preserve">; Baird, Eaton, and Rice </w:delText>
        </w:r>
        <w:r w:rsidR="0061415C">
          <w:fldChar w:fldCharType="begin"/>
        </w:r>
        <w:r w:rsidR="0061415C">
          <w:delInstrText xml:space="preserve"> HYPERLINK \l "ref-StdMet5310" \h </w:delInstrText>
        </w:r>
        <w:r w:rsidR="0061415C">
          <w:fldChar w:fldCharType="separate"/>
        </w:r>
        <w:r w:rsidR="006D238B">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sidR="006D238B">
          <w:rPr>
            <w:rStyle w:val="Hyperlink"/>
          </w:rPr>
          <w:delText>a</w:delText>
        </w:r>
        <w:r w:rsidR="0061415C">
          <w:rPr>
            <w:rStyle w:val="Hyperlink"/>
          </w:rPr>
          <w:fldChar w:fldCharType="end"/>
        </w:r>
        <w:r w:rsidR="006D238B">
          <w:delText>).</w:delText>
        </w:r>
      </w:del>
      <w:moveFromRangeStart w:id="2569" w:author="Hannah McSorley" w:date="2020-08-05T02:53:00Z" w:name="move47488455"/>
      <w:moveFrom w:id="2570" w:author="Hannah McSorley" w:date="2020-08-05T02:53:00Z">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w:t>
        </w:r>
      </w:moveFrom>
      <w:moveFromRangeEnd w:id="2569"/>
      <w:del w:id="2571" w:author="Hannah McSorley" w:date="2020-08-05T02:53:00Z">
        <w:r w:rsidR="006D238B">
          <w:delText>On a few occasions with extended time in the field (greater than 48hrs), samples were filtered and acidified (as above) at the field house, then capped with Teflon-lined caps and refrigerated until return to the lab for analysis.</w:delText>
        </w:r>
        <w:commentRangeEnd w:id="2565"/>
        <w:r w:rsidR="00964D17">
          <w:rPr>
            <w:rStyle w:val="CommentReference"/>
          </w:rPr>
          <w:commentReference w:id="2565"/>
        </w:r>
        <w:commentRangeEnd w:id="2566"/>
        <w:r w:rsidR="00A66204">
          <w:rPr>
            <w:rStyle w:val="CommentReference"/>
          </w:rPr>
          <w:commentReference w:id="2566"/>
        </w:r>
      </w:del>
    </w:p>
    <w:p w14:paraId="4E018504" w14:textId="77777777" w:rsidR="00F77BDD" w:rsidRDefault="006D238B">
      <w:pPr>
        <w:rPr>
          <w:del w:id="2572" w:author="Hannah McSorley" w:date="2020-08-05T02:53:00Z"/>
        </w:rPr>
      </w:pPr>
      <w:del w:id="2573" w:author="Hannah McSorley" w:date="2020-08-05T02:53:00Z">
        <w:r>
          <w:delText> </w:delText>
        </w:r>
      </w:del>
    </w:p>
    <w:p w14:paraId="2B58C771" w14:textId="77777777" w:rsidR="00F77BDD" w:rsidRDefault="006D238B">
      <w:pPr>
        <w:pStyle w:val="Heading6"/>
        <w:rPr>
          <w:del w:id="2574" w:author="Hannah McSorley" w:date="2020-08-05T02:53:00Z"/>
        </w:rPr>
      </w:pPr>
      <w:bookmarkStart w:id="2575" w:name="instrumental-analysis"/>
      <w:commentRangeStart w:id="2576"/>
      <w:commentRangeStart w:id="2577"/>
      <w:del w:id="2578" w:author="Hannah McSorley" w:date="2020-08-05T02:53:00Z">
        <w:r>
          <w:delText>Instrumental analysis</w:delText>
        </w:r>
        <w:bookmarkEnd w:id="2575"/>
      </w:del>
    </w:p>
    <w:p w14:paraId="49910101" w14:textId="77777777" w:rsidR="00F77BDD" w:rsidRDefault="005D6F31">
      <w:pPr>
        <w:rPr>
          <w:del w:id="2579" w:author="Hannah McSorley" w:date="2020-08-05T02:53:00Z"/>
        </w:rPr>
      </w:pPr>
      <w:moveFromRangeStart w:id="2580" w:author="Hannah McSorley" w:date="2020-08-05T02:53:00Z" w:name="move47488457"/>
      <w:moveFrom w:id="2581" w:author="Hannah McSorley" w:date="2020-08-05T02:53:00Z">
        <w:r>
          <w:t>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w:t>
        </w:r>
      </w:moveFrom>
      <w:moveFromRangeEnd w:id="2580"/>
      <w:del w:id="2582" w:author="Hannah McSorley" w:date="2020-08-05T02:53:00Z">
        <w:r w:rsidR="006D238B">
          <w:delText xml:space="preserve"> (upon acidification, inorganic species were converted to aqueous CO</w:delText>
        </w:r>
        <w:r w:rsidR="006D238B">
          <w:rPr>
            <w:vertAlign w:val="subscript"/>
          </w:rPr>
          <w:delText>2</w:delText>
        </w:r>
        <w:r w:rsidR="006D238B">
          <w:delText>),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w:delText>
        </w:r>
      </w:del>
      <w:moveFromRangeStart w:id="2583" w:author="Hannah McSorley" w:date="2020-08-05T02:53:00Z" w:name="move47488458"/>
      <w:moveFrom w:id="2584" w:author="Hannah McSorley" w:date="2020-08-05T02:53:00Z">
        <w:r>
          <w:t xml:space="preserve">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 (Baird, Eaton, and Rice </w:t>
        </w:r>
      </w:moveFrom>
      <w:moveFromRangeEnd w:id="2583"/>
      <w:del w:id="2585" w:author="Hannah McSorley" w:date="2020-08-05T02:53:00Z">
        <w:r w:rsidR="0061415C">
          <w:fldChar w:fldCharType="begin"/>
        </w:r>
        <w:r w:rsidR="0061415C">
          <w:delInstrText xml:space="preserve"> HYPERLINK \l "ref-StdMet5310" \h </w:delInstrText>
        </w:r>
        <w:r w:rsidR="0061415C">
          <w:fldChar w:fldCharType="separate"/>
        </w:r>
        <w:r w:rsidR="006D238B">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sidR="006D238B">
          <w:rPr>
            <w:rStyle w:val="Hyperlink"/>
          </w:rPr>
          <w:delText>a</w:delText>
        </w:r>
        <w:r w:rsidR="0061415C">
          <w:rPr>
            <w:rStyle w:val="Hyperlink"/>
          </w:rPr>
          <w:fldChar w:fldCharType="end"/>
        </w:r>
        <w:r w:rsidR="006D238B">
          <w:delText xml:space="preserve">; Matilainen et al. </w:delText>
        </w:r>
        <w:r w:rsidR="0061415C">
          <w:fldChar w:fldCharType="begin"/>
        </w:r>
        <w:r w:rsidR="0061415C">
          <w:delInstrText xml:space="preserve"> HYPERLINK \l "ref-Matilainen2011" \h </w:delInstrText>
        </w:r>
        <w:r w:rsidR="0061415C">
          <w:fldChar w:fldCharType="separate"/>
        </w:r>
        <w:r w:rsidR="006D238B">
          <w:rPr>
            <w:rStyle w:val="Hyperlink"/>
          </w:rPr>
          <w:delText>2011</w:delText>
        </w:r>
        <w:r w:rsidR="0061415C">
          <w:rPr>
            <w:rStyle w:val="Hyperlink"/>
          </w:rPr>
          <w:fldChar w:fldCharType="end"/>
        </w:r>
        <w:r w:rsidR="006D238B">
          <w:delText xml:space="preserve">; Aiken and Cotsaris </w:delText>
        </w:r>
        <w:r w:rsidR="0061415C">
          <w:fldChar w:fldCharType="begin"/>
        </w:r>
        <w:r w:rsidR="0061415C">
          <w:delInstrText xml:space="preserve"> HYPERLINK \l "ref-Aiken1995" \h </w:delInstrText>
        </w:r>
        <w:r w:rsidR="0061415C">
          <w:fldChar w:fldCharType="separate"/>
        </w:r>
        <w:r w:rsidR="006D238B">
          <w:rPr>
            <w:rStyle w:val="Hyperlink"/>
          </w:rPr>
          <w:delText>1995</w:delText>
        </w:r>
        <w:r w:rsidR="0061415C">
          <w:rPr>
            <w:rStyle w:val="Hyperlink"/>
          </w:rPr>
          <w:fldChar w:fldCharType="end"/>
        </w:r>
        <w:r w:rsidR="006D238B">
          <w:delText>).</w:delText>
        </w:r>
      </w:del>
    </w:p>
    <w:p w14:paraId="5AE06CA3" w14:textId="77777777" w:rsidR="00F77BDD" w:rsidRDefault="006D238B">
      <w:pPr>
        <w:rPr>
          <w:del w:id="2586" w:author="Hannah McSorley" w:date="2020-08-05T02:53:00Z"/>
        </w:rPr>
      </w:pPr>
      <w:del w:id="2587" w:author="Hannah McSorley" w:date="2020-08-05T02:53:00Z">
        <w:r>
          <w:delText> </w:delText>
        </w:r>
      </w:del>
    </w:p>
    <w:p w14:paraId="4EA43776" w14:textId="77777777" w:rsidR="00F77BDD" w:rsidRDefault="006D238B">
      <w:pPr>
        <w:rPr>
          <w:del w:id="2588" w:author="Hannah McSorley" w:date="2020-08-05T02:53:00Z"/>
        </w:rPr>
      </w:pPr>
      <w:del w:id="2589" w:author="Hannah McSorley" w:date="2020-08-05T02:53:00Z">
        <w:r>
          <w:delText xml:space="preserve">Files output by the TOC-V software included sample identification information, details of analytical processes and results including detected intensities and calculated NPOC concentrations. Concentration results were calculated from a selected calibration file. </w:delText>
        </w:r>
      </w:del>
      <w:moveFromRangeStart w:id="2590" w:author="Hannah McSorley" w:date="2020-08-05T02:53:00Z" w:name="move47488459"/>
      <w:moveFrom w:id="2591" w:author="Hannah McSorley" w:date="2020-08-05T02:53:00Z">
        <w:r w:rsidR="005D6F31">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w:t>
        </w:r>
      </w:moveFrom>
      <w:moveFromRangeEnd w:id="2590"/>
      <w:del w:id="2592" w:author="Hannah McSorley" w:date="2020-08-05T02:53:00Z">
        <w:r>
          <w:delText>Calibration was verified regularly by including a ‘cal-ver’ in most sample trays (standard solution (labchecm.com, catalog No.LC129107) diluted to approximately 5 mg/L); these cal-vers resulted in an average accuracy of 10.8% (n=20).</w:delText>
        </w:r>
        <w:commentRangeEnd w:id="2576"/>
        <w:r w:rsidR="00964D17">
          <w:rPr>
            <w:rStyle w:val="CommentReference"/>
          </w:rPr>
          <w:commentReference w:id="2576"/>
        </w:r>
        <w:commentRangeEnd w:id="2577"/>
        <w:r w:rsidR="00A66204">
          <w:rPr>
            <w:rStyle w:val="CommentReference"/>
          </w:rPr>
          <w:commentReference w:id="2577"/>
        </w:r>
      </w:del>
    </w:p>
    <w:p w14:paraId="6658DC33" w14:textId="77777777" w:rsidR="00D3555D" w:rsidRDefault="005D6F31">
      <w:pPr>
        <w:rPr>
          <w:moveFrom w:id="2593" w:author="Hannah McSorley" w:date="2020-08-05T02:53:00Z"/>
        </w:rPr>
      </w:pPr>
      <w:moveFromRangeStart w:id="2594" w:author="Hannah McSorley" w:date="2020-08-05T02:53:00Z" w:name="move47488460"/>
      <w:moveFrom w:id="2595" w:author="Hannah McSorley" w:date="2020-08-05T02:53:00Z">
        <w:r>
          <w:t> </w:t>
        </w:r>
      </w:moveFrom>
    </w:p>
    <w:p w14:paraId="7A047AD9" w14:textId="77777777" w:rsidR="00D3555D" w:rsidRDefault="005D6F31">
      <w:pPr>
        <w:pStyle w:val="Heading4"/>
        <w:rPr>
          <w:moveFrom w:id="2596" w:author="Hannah McSorley" w:date="2020-08-05T02:53:00Z"/>
        </w:rPr>
        <w:pPrChange w:id="2597" w:author="Hannah McSorley" w:date="2020-08-05T02:53:00Z">
          <w:pPr>
            <w:pStyle w:val="Heading5"/>
          </w:pPr>
        </w:pPrChange>
      </w:pPr>
      <w:moveFrom w:id="2598" w:author="Hannah McSorley" w:date="2020-08-05T02:53:00Z">
        <w:r>
          <w:t>Characterization of NOM (natural organic matter)</w:t>
        </w:r>
      </w:moveFrom>
    </w:p>
    <w:p w14:paraId="14716BCA" w14:textId="77777777" w:rsidR="00D3555D" w:rsidRDefault="005D6F31">
      <w:pPr>
        <w:rPr>
          <w:moveFrom w:id="2599" w:author="Hannah McSorley" w:date="2020-08-05T02:53:00Z"/>
        </w:rPr>
      </w:pPr>
      <w:moveFrom w:id="2600" w:author="Hannah McSorley" w:date="2020-08-05T02:53:00Z">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t>
        </w:r>
      </w:moveFrom>
      <w:moveFromRangeEnd w:id="2594"/>
      <w:del w:id="2601" w:author="Hannah McSorley" w:date="2020-08-05T02:53:00Z">
        <w:r w:rsidR="006D238B">
          <w:delText>While the spectro::lyser was used in-</w:delText>
        </w:r>
        <w:r w:rsidR="00964D17">
          <w:delText xml:space="preserve">in a laboratory setting for this </w:delText>
        </w:r>
      </w:del>
      <w:moveFromRangeStart w:id="2602" w:author="Hannah McSorley" w:date="2020-08-05T02:53:00Z" w:name="move47488456"/>
      <w:moveFrom w:id="2603" w:author="Hannah McSorley" w:date="2020-08-05T02:53:00Z">
        <w:r>
          <w:t>analysis.</w:t>
        </w:r>
      </w:moveFrom>
    </w:p>
    <w:p w14:paraId="5E40E066" w14:textId="77777777" w:rsidR="00D3555D" w:rsidRDefault="005D6F31">
      <w:pPr>
        <w:rPr>
          <w:moveFrom w:id="2604" w:author="Hannah McSorley" w:date="2020-08-05T02:53:00Z"/>
        </w:rPr>
      </w:pPr>
      <w:moveFrom w:id="2605" w:author="Hannah McSorley" w:date="2020-08-05T02:53:00Z">
        <w:r>
          <w:t> </w:t>
        </w:r>
      </w:moveFrom>
    </w:p>
    <w:moveFromRangeEnd w:id="2602"/>
    <w:p w14:paraId="2740D53F" w14:textId="77777777" w:rsidR="00F77BDD" w:rsidRDefault="006D238B">
      <w:pPr>
        <w:rPr>
          <w:del w:id="2606" w:author="Hannah McSorley" w:date="2020-08-05T02:53:00Z"/>
        </w:rPr>
      </w:pPr>
      <w:del w:id="2607" w:author="Hannah McSorley" w:date="2020-08-05T02:53:00Z">
        <w:r>
          <w:delText>For NOM to be detected by UV-Vis spectroscopy the molecules must absorb ultraviolet (UV) or visible (Vis) light, which is a physiochemical ability determined by the electronic structure of a molecule.</w:delText>
        </w:r>
      </w:del>
      <w:moveFromRangeStart w:id="2608" w:author="Hannah McSorley" w:date="2020-08-05T02:53:00Z" w:name="move47488431"/>
      <w:moveFrom w:id="2609" w:author="Hannah McSorley" w:date="2020-08-05T02:53:00Z">
        <w:r w:rsidR="005D6F31">
          <w:t xml:space="preserve"> UV-Vis absorption requires the presence of a conjugated pi-bond system (i.e. </w:t>
        </w:r>
      </w:moveFrom>
      <w:moveFromRangeEnd w:id="2608"/>
      <w:del w:id="2610" w:author="Hannah McSorley" w:date="2020-08-05T02:53:00Z">
        <w:r>
          <w:delText xml:space="preserve">a chromophore) in the molecule, which is common in aromatic molecules. </w:delText>
        </w:r>
        <w:commentRangeStart w:id="2611"/>
        <w:r>
          <w:delText xml:space="preserve">In a forested watershed, the suite of molecules that comprise NOM generally have more aromatic than aliphatic character (Weishaar et al. </w:delText>
        </w:r>
        <w:r w:rsidR="0061415C">
          <w:fldChar w:fldCharType="begin"/>
        </w:r>
        <w:r w:rsidR="0061415C">
          <w:delInstrText xml:space="preserve"> HYPERLINK \l "ref-Weishaar2003" \h </w:delInstrText>
        </w:r>
        <w:r w:rsidR="0061415C">
          <w:fldChar w:fldCharType="separate"/>
        </w:r>
        <w:r>
          <w:rPr>
            <w:rStyle w:val="Hyperlink"/>
          </w:rPr>
          <w:delText>2003</w:delText>
        </w:r>
        <w:r w:rsidR="0061415C">
          <w:rPr>
            <w:rStyle w:val="Hyperlink"/>
          </w:rPr>
          <w:fldChar w:fldCharType="end"/>
        </w:r>
        <w:r>
          <w:delTex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xml:space="preserve">; Cory, Elizabeth W. Boyer, and McKnight </w:delText>
        </w:r>
        <w:r w:rsidR="0061415C">
          <w:fldChar w:fldCharType="begin"/>
        </w:r>
        <w:r w:rsidR="0061415C">
          <w:delInstrText xml:space="preserve"> HYPERLINK \l "ref-Cory2011" \h </w:delInstrText>
        </w:r>
        <w:r w:rsidR="0061415C">
          <w:fldChar w:fldCharType="separate"/>
        </w:r>
        <w:r>
          <w:rPr>
            <w:rStyle w:val="Hyperlink"/>
          </w:rPr>
          <w:delText>2011</w:delText>
        </w:r>
        <w:r w:rsidR="0061415C">
          <w:rPr>
            <w:rStyle w:val="Hyperlink"/>
          </w:rPr>
          <w:fldChar w:fldCharType="end"/>
        </w:r>
        <w:r>
          <w:delText xml:space="preserve">; Ågren et al. </w:delText>
        </w:r>
        <w:r w:rsidR="0061415C">
          <w:fldChar w:fldCharType="begin"/>
        </w:r>
        <w:r w:rsidR="0061415C">
          <w:delInstrText xml:space="preserve"> HYPERLINK \l "ref-Agren2008" \h </w:delInstrText>
        </w:r>
        <w:r w:rsidR="0061415C">
          <w:fldChar w:fldCharType="separate"/>
        </w:r>
        <w:r>
          <w:rPr>
            <w:rStyle w:val="Hyperlink"/>
          </w:rPr>
          <w:delText>2008</w:delText>
        </w:r>
        <w:r w:rsidR="0061415C">
          <w:rPr>
            <w:rStyle w:val="Hyperlink"/>
          </w:rPr>
          <w:fldChar w:fldCharType="end"/>
        </w:r>
        <w:r>
          <w:delText xml:space="preserve">; Karanfil, Schlautman, and Erdogan </w:delText>
        </w:r>
        <w:r w:rsidR="0061415C">
          <w:fldChar w:fldCharType="begin"/>
        </w:r>
        <w:r w:rsidR="0061415C">
          <w:delInstrText xml:space="preserve"> HYPERLINK \l "ref-Karanfil2002" \h </w:delInstrText>
        </w:r>
        <w:r w:rsidR="0061415C">
          <w:fldChar w:fldCharType="separate"/>
        </w:r>
        <w:r>
          <w:rPr>
            <w:rStyle w:val="Hyperlink"/>
          </w:rPr>
          <w:delText>2002</w:delText>
        </w:r>
        <w:r w:rsidR="0061415C">
          <w:rPr>
            <w:rStyle w:val="Hyperlink"/>
          </w:rPr>
          <w:fldChar w:fldCharType="end"/>
        </w:r>
        <w:r>
          <w:delText xml:space="preserve">; Karanfil, Erdogan, and Schlautman </w:delText>
        </w:r>
        <w:r w:rsidR="0061415C">
          <w:fldChar w:fldCharType="begin"/>
        </w:r>
        <w:r w:rsidR="0061415C">
          <w:delInstrText xml:space="preserve"> HYPERLINK \l "ref-Karanfil2003" \h </w:delInstrText>
        </w:r>
        <w:r w:rsidR="0061415C">
          <w:fldChar w:fldCharType="separate"/>
        </w:r>
        <w:r>
          <w:rPr>
            <w:rStyle w:val="Hyperlink"/>
          </w:rPr>
          <w:delText>2003</w:delText>
        </w:r>
        <w:r w:rsidR="0061415C">
          <w:rPr>
            <w:rStyle w:val="Hyperlink"/>
          </w:rPr>
          <w:fldChar w:fldCharType="end"/>
        </w:r>
        <w:r>
          <w:delText xml:space="preserve">). DOC concentration estimated from UV-Vis absorbance is a proxy measure that represents the chromophoric component of NOM, which is proportional to the samples’ average aromatic carbon component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w:delText>
        </w:r>
        <w:commentRangeEnd w:id="2611"/>
        <w:r w:rsidR="00964D17">
          <w:rPr>
            <w:rStyle w:val="CommentReference"/>
          </w:rPr>
          <w:commentReference w:id="2611"/>
        </w:r>
      </w:del>
    </w:p>
    <w:p w14:paraId="7D4190E6" w14:textId="77777777" w:rsidR="00F77BDD" w:rsidRDefault="006D238B">
      <w:pPr>
        <w:rPr>
          <w:del w:id="2612" w:author="Hannah McSorley" w:date="2020-08-05T02:53:00Z"/>
        </w:rPr>
      </w:pPr>
      <w:del w:id="2613" w:author="Hannah McSorley" w:date="2020-08-05T02:53:00Z">
        <w:r>
          <w:delText> </w:delText>
        </w:r>
      </w:del>
    </w:p>
    <w:p w14:paraId="5760BE8A" w14:textId="77777777" w:rsidR="00F77BDD" w:rsidRDefault="006D238B">
      <w:pPr>
        <w:pStyle w:val="Heading6"/>
        <w:rPr>
          <w:del w:id="2614" w:author="Hannah McSorley" w:date="2020-08-05T02:53:00Z"/>
        </w:rPr>
      </w:pPr>
      <w:del w:id="2615" w:author="Hannah McSorley" w:date="2020-08-05T02:53:00Z">
        <w:r>
          <w:delText>Sample analysis</w:delText>
        </w:r>
      </w:del>
    </w:p>
    <w:p w14:paraId="357A9F0E" w14:textId="77777777" w:rsidR="00F77BDD" w:rsidRDefault="006D238B">
      <w:pPr>
        <w:rPr>
          <w:del w:id="2616" w:author="Hannah McSorley" w:date="2020-08-05T02:53:00Z"/>
        </w:rPr>
      </w:pPr>
      <w:commentRangeStart w:id="2617"/>
      <w:del w:id="2618" w:author="Hannah McSorley" w:date="2020-08-05T02:53:00Z">
        <w:r>
          <w:delText>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delText>
        </w:r>
        <w:commentRangeEnd w:id="2617"/>
        <w:r w:rsidR="00222BE5">
          <w:rPr>
            <w:rStyle w:val="CommentReference"/>
          </w:rPr>
          <w:commentReference w:id="2617"/>
        </w:r>
      </w:del>
    </w:p>
    <w:p w14:paraId="3C34BDA5" w14:textId="77777777" w:rsidR="00F77BDD" w:rsidRDefault="006D238B">
      <w:pPr>
        <w:rPr>
          <w:del w:id="2619" w:author="Hannah McSorley" w:date="2020-08-05T02:53:00Z"/>
        </w:rPr>
      </w:pPr>
      <w:del w:id="2620" w:author="Hannah McSorley" w:date="2020-08-05T02:53:00Z">
        <w:r>
          <w:delText> </w:delText>
        </w:r>
      </w:del>
    </w:p>
    <w:p w14:paraId="4E5C2973" w14:textId="77777777" w:rsidR="00F77BDD" w:rsidRDefault="006D238B">
      <w:pPr>
        <w:rPr>
          <w:del w:id="2621" w:author="Hannah McSorley" w:date="2020-08-05T02:53:00Z"/>
        </w:rPr>
      </w:pPr>
      <w:del w:id="2622" w:author="Hannah McSorley" w:date="2020-08-05T02:53:00Z">
        <w:r>
          <w:delText xml:space="preserve">The spectro::lyser has been shown to effectively determine DOC content and character on unfiltered samples (Avagyan, Runkle, and Kutzbach </w:delText>
        </w:r>
        <w:r w:rsidR="0061415C">
          <w:fldChar w:fldCharType="begin"/>
        </w:r>
        <w:r w:rsidR="0061415C">
          <w:delInstrText xml:space="preserve"> HYPERLINK \l "ref-Avagyan2014" \h </w:delInstrText>
        </w:r>
        <w:r w:rsidR="0061415C">
          <w:fldChar w:fldCharType="separate"/>
        </w:r>
        <w:r>
          <w:rPr>
            <w:rStyle w:val="Hyperlink"/>
          </w:rPr>
          <w:delText>2014</w:delText>
        </w:r>
        <w:r w:rsidR="0061415C">
          <w:rPr>
            <w:rStyle w:val="Hyperlink"/>
          </w:rPr>
          <w:fldChar w:fldCharType="end"/>
        </w:r>
        <w:r>
          <w:delText xml:space="preserve">). However, suspended matter interferes with UV-Vis absorbance due primarily to light scattering (Baird, Eaton, and Rice </w:delText>
        </w:r>
        <w:r w:rsidR="0061415C">
          <w:fldChar w:fldCharType="begin"/>
        </w:r>
        <w:r w:rsidR="0061415C">
          <w:delInstrText xml:space="preserve"> HYPERLINK \l "ref-StdMet5910" \h </w:delInstrText>
        </w:r>
        <w:r w:rsidR="0061415C">
          <w:fldChar w:fldCharType="separate"/>
        </w:r>
        <w:r>
          <w:rPr>
            <w:rStyle w:val="Hyperlink"/>
          </w:rPr>
          <w:delText>2017</w:delText>
        </w:r>
        <w:r w:rsidR="0061415C">
          <w:rPr>
            <w:rStyle w:val="Hyperlink"/>
          </w:rPr>
          <w:fldChar w:fldCharType="end"/>
        </w:r>
        <w:r w:rsidR="0061415C">
          <w:fldChar w:fldCharType="begin"/>
        </w:r>
        <w:r w:rsidR="0061415C">
          <w:delInstrText xml:space="preserve"> HYPERLINK \l "ref-StdMet5910" \h </w:delInstrText>
        </w:r>
        <w:r w:rsidR="0061415C">
          <w:fldChar w:fldCharType="separate"/>
        </w:r>
        <w:r>
          <w:rPr>
            <w:rStyle w:val="Hyperlink"/>
          </w:rPr>
          <w:delText>b</w:delText>
        </w:r>
        <w:r w:rsidR="0061415C">
          <w:rPr>
            <w:rStyle w:val="Hyperlink"/>
          </w:rPr>
          <w:fldChar w:fldCharType="end"/>
        </w:r>
        <w:r>
          <w:delText xml:space="preserve">). </w:delText>
        </w:r>
        <w:commentRangeStart w:id="2623"/>
        <w:r>
          <w:delText>While</w:delText>
        </w:r>
        <w:commentRangeEnd w:id="2623"/>
        <w:r w:rsidR="00222BE5">
          <w:rPr>
            <w:rStyle w:val="CommentReference"/>
          </w:rPr>
          <w:commentReference w:id="2623"/>
        </w:r>
        <w:r>
          <w:delText xml:space="preserve"> unfiltered water samples were analyzed in the spectrolyser for NOM, samples that had detectable turbidity (greater than 0.0000 FTU) were removed from data analysis.</w:delText>
        </w:r>
      </w:del>
    </w:p>
    <w:p w14:paraId="40AEF7B2" w14:textId="77777777" w:rsidR="00F77BDD" w:rsidRDefault="006D238B">
      <w:pPr>
        <w:rPr>
          <w:del w:id="2624" w:author="Hannah McSorley" w:date="2020-08-05T02:53:00Z"/>
        </w:rPr>
      </w:pPr>
      <w:del w:id="2625" w:author="Hannah McSorley" w:date="2020-08-05T02:53:00Z">
        <w:r>
          <w:delText> </w:delText>
        </w:r>
      </w:del>
    </w:p>
    <w:p w14:paraId="1361361E" w14:textId="77777777" w:rsidR="003061D1" w:rsidRDefault="003061D1">
      <w:pPr>
        <w:rPr>
          <w:del w:id="2626" w:author="Hannah McSorley" w:date="2020-08-05T02:53:00Z"/>
        </w:rPr>
      </w:pPr>
    </w:p>
    <w:p w14:paraId="1365D732" w14:textId="77777777" w:rsidR="003061D1" w:rsidRDefault="003061D1">
      <w:pPr>
        <w:rPr>
          <w:del w:id="2627" w:author="Hannah McSorley" w:date="2020-08-05T02:53:00Z"/>
        </w:rPr>
      </w:pPr>
    </w:p>
    <w:p w14:paraId="553E265D" w14:textId="77777777" w:rsidR="00D3555D" w:rsidRDefault="005D6F31">
      <w:pPr>
        <w:pStyle w:val="Heading5"/>
        <w:rPr>
          <w:moveFrom w:id="2628" w:author="Hannah McSorley" w:date="2020-08-05T02:53:00Z"/>
        </w:rPr>
        <w:pPrChange w:id="2629" w:author="Hannah McSorley" w:date="2020-08-05T02:53:00Z">
          <w:pPr>
            <w:pStyle w:val="Heading6"/>
          </w:pPr>
        </w:pPrChange>
      </w:pPr>
      <w:moveFromRangeStart w:id="2630" w:author="Hannah McSorley" w:date="2020-08-05T02:53:00Z" w:name="move47488462"/>
      <w:moveFrom w:id="2631" w:author="Hannah McSorley" w:date="2020-08-05T02:53:00Z">
        <w:r>
          <w:t>Instrument and data handling</w:t>
        </w:r>
      </w:moveFrom>
    </w:p>
    <w:moveFromRangeEnd w:id="2630"/>
    <w:p w14:paraId="1B2A5D49" w14:textId="77777777" w:rsidR="00D3555D" w:rsidRDefault="006D238B">
      <w:pPr>
        <w:rPr>
          <w:moveFrom w:id="2632" w:author="Hannah McSorley" w:date="2020-08-05T02:53:00Z"/>
        </w:rPr>
      </w:pPr>
      <w:commentRangeStart w:id="2633"/>
      <w:del w:id="2634" w:author="Hannah McSorley" w:date="2020-08-05T02:53:00Z">
        <w:r>
          <w:delText>Files output by the spectro::lyser software (ana::pro, Version 5.9h (1.0.z)) include results of estimated concentrations (details follow) and specific absorbance coefficients (m</w:delText>
        </w:r>
        <w:r>
          <w:rPr>
            <w:vertAlign w:val="superscript"/>
          </w:rPr>
          <w:delText>-1</w:delText>
        </w:r>
        <w:r>
          <w:delText>) at 254 nm and 436 nm (A</w:delText>
        </w:r>
        <w:r>
          <w:rPr>
            <w:vertAlign w:val="subscript"/>
          </w:rPr>
          <w:delText>254</w:delText>
        </w:r>
        <w:r>
          <w:delText xml:space="preserve"> and A</w:delText>
        </w:r>
        <w:r>
          <w:rPr>
            <w:vertAlign w:val="subscript"/>
          </w:rPr>
          <w:delText>436</w:delText>
        </w:r>
        <w:r>
          <w:delText>, respectively), as well as another “fingerprint” file of specific absorbance coefficients for the entire wavelength range. Within the instrument software, full scan absorbance data (unitless absorbance values) were converted to specific absorbance coefficient (SAC). SAC represents absorbance at a given wavelength (abs</w:delText>
        </w:r>
        <w:r>
          <w:rPr>
            <w:vertAlign w:val="subscript"/>
          </w:rPr>
          <w:delText>λ</w:delText>
        </w:r>
        <w:r>
          <w:delText>) normalized to the spectrophotometer pathlength (SAC</w:delText>
        </w:r>
        <w:r>
          <w:rPr>
            <w:vertAlign w:val="subscript"/>
          </w:rPr>
          <w:delText>λ</w:delText>
        </w:r>
        <m:oMath>
          <m:r>
            <w:rPr>
              <w:rFonts w:ascii="Cambria Math" w:hAnsi="Cambria Math"/>
            </w:rPr>
            <m:t>=ab</m:t>
          </m:r>
          <m:sSub>
            <m:sSubPr>
              <m:ctrlPr>
                <w:rPr>
                  <w:rFonts w:ascii="Cambria Math" w:hAnsi="Cambria Math"/>
                </w:rPr>
              </m:ctrlPr>
            </m:sSubPr>
            <m:e>
              <m:r>
                <w:rPr>
                  <w:rFonts w:ascii="Cambria Math" w:hAnsi="Cambria Math"/>
                </w:rPr>
                <m:t>s</m:t>
              </m:r>
            </m:e>
            <m:sub>
              <m:r>
                <w:rPr>
                  <w:rFonts w:ascii="Cambria Math" w:hAnsi="Cambria Math"/>
                </w:rPr>
                <m:t>λ</m:t>
              </m:r>
            </m:sub>
          </m:sSub>
          <m:r>
            <w:rPr>
              <w:rFonts w:ascii="Cambria Math" w:hAnsi="Cambria Math"/>
            </w:rPr>
            <m:t>/pathlength</m:t>
          </m:r>
        </m:oMath>
        <w:r>
          <w:delText xml:space="preserve">); the spectro::lyser </w:delText>
        </w:r>
      </w:del>
      <w:moveFromRangeStart w:id="2635" w:author="Hannah McSorley" w:date="2020-08-05T02:53:00Z" w:name="move47488461"/>
      <w:moveFrom w:id="2636" w:author="Hannah McSorley" w:date="2020-08-05T02:53:00Z">
        <w:r w:rsidR="005D6F31">
          <w:t>used in these analyses had a fixed pathlength of 35.0 mm.</w:t>
        </w:r>
      </w:moveFrom>
    </w:p>
    <w:p w14:paraId="43498067" w14:textId="77777777" w:rsidR="00D3555D" w:rsidRDefault="005D6F31">
      <w:pPr>
        <w:rPr>
          <w:moveFrom w:id="2637" w:author="Hannah McSorley" w:date="2020-08-05T02:53:00Z"/>
        </w:rPr>
      </w:pPr>
      <w:moveFrom w:id="2638" w:author="Hannah McSorley" w:date="2020-08-05T02:53:00Z">
        <w:r>
          <w:t> </w:t>
        </w:r>
      </w:moveFrom>
    </w:p>
    <w:p w14:paraId="2425B919" w14:textId="77777777" w:rsidR="00F77BDD" w:rsidRDefault="005D6F31">
      <w:pPr>
        <w:rPr>
          <w:del w:id="2639" w:author="Hannah McSorley" w:date="2020-08-05T02:53:00Z"/>
        </w:rPr>
      </w:pPr>
      <w:moveFromRangeStart w:id="2640" w:author="Hannah McSorley" w:date="2020-08-05T02:53:00Z" w:name="move47488463"/>
      <w:moveFromRangeEnd w:id="2635"/>
      <w:moveFrom w:id="2641" w:author="Hannah McSorley" w:date="2020-08-05T02:53:00Z">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w:t>
        </w:r>
      </w:moveFrom>
      <w:moveFromRangeEnd w:id="2640"/>
      <w:del w:id="2642" w:author="Hannah McSorley" w:date="2020-08-05T02:53:00Z">
        <w:r w:rsidR="006D238B">
          <w:delText xml:space="preserve">Details of the Global calibration algorithm were not provided by the manufacturer, but the local representative (Aquatic Life, Ltd.) suggested a paper that reported the Global Calibration as “multi-wavelength algorithms of a turbidity-compensated absorbance fingerprint” (Avagyan, Runkle, and Kutzbach </w:delText>
        </w:r>
        <w:r w:rsidR="0061415C">
          <w:fldChar w:fldCharType="begin"/>
        </w:r>
        <w:r w:rsidR="0061415C">
          <w:delInstrText xml:space="preserve"> HYPERLINK \l "ref-Avagyan2014" \h </w:delInstrText>
        </w:r>
        <w:r w:rsidR="0061415C">
          <w:fldChar w:fldCharType="separate"/>
        </w:r>
        <w:r w:rsidR="006D238B">
          <w:rPr>
            <w:rStyle w:val="Hyperlink"/>
          </w:rPr>
          <w:delText>2014</w:delText>
        </w:r>
        <w:r w:rsidR="0061415C">
          <w:rPr>
            <w:rStyle w:val="Hyperlink"/>
          </w:rPr>
          <w:fldChar w:fldCharType="end"/>
        </w:r>
        <w:r w:rsidR="006D238B">
          <w:delText>). Spectro::lyser DOC estimates were evaluated in comparison to NPOC as an indicator of molecular changes, otherwise specific absorbance coefficients were used to calculate SUVA</w:delText>
        </w:r>
        <w:r w:rsidR="006D238B">
          <w:rPr>
            <w:vertAlign w:val="subscript"/>
          </w:rPr>
          <w:delText>254</w:delText>
        </w:r>
        <w:r w:rsidR="006D238B">
          <w:delText xml:space="preserve"> and E</w:delText>
        </w:r>
        <w:r w:rsidR="006D238B">
          <w:rPr>
            <w:vertAlign w:val="subscript"/>
          </w:rPr>
          <w:delText>2</w:delText>
        </w:r>
        <w:r w:rsidR="006D238B">
          <w:delText>:E</w:delText>
        </w:r>
        <w:r w:rsidR="006D238B">
          <w:rPr>
            <w:vertAlign w:val="subscript"/>
          </w:rPr>
          <w:delText>3</w:delText>
        </w:r>
        <w:r w:rsidR="006D238B">
          <w:delText xml:space="preserve"> (SAC</w:delText>
        </w:r>
        <w:r w:rsidR="006D238B">
          <w:rPr>
            <w:vertAlign w:val="subscript"/>
          </w:rPr>
          <w:delText>254</w:delText>
        </w:r>
        <w:r w:rsidR="006D238B">
          <w:delText>:SAC</w:delText>
        </w:r>
        <w:r w:rsidR="006D238B">
          <w:rPr>
            <w:vertAlign w:val="subscript"/>
          </w:rPr>
          <w:delText>365</w:delText>
        </w:r>
        <w:r w:rsidR="006D238B">
          <w:delText>), which are spectral indices used to describe NOM character.</w:delText>
        </w:r>
        <w:commentRangeEnd w:id="2633"/>
        <w:r w:rsidR="00222BE5">
          <w:rPr>
            <w:rStyle w:val="CommentReference"/>
          </w:rPr>
          <w:commentReference w:id="2633"/>
        </w:r>
      </w:del>
    </w:p>
    <w:p w14:paraId="563AC873" w14:textId="77777777" w:rsidR="00F77BDD" w:rsidRDefault="006D238B">
      <w:pPr>
        <w:rPr>
          <w:del w:id="2643" w:author="Hannah McSorley" w:date="2020-08-05T02:53:00Z"/>
        </w:rPr>
      </w:pPr>
      <w:del w:id="2644" w:author="Hannah McSorley" w:date="2020-08-05T02:53:00Z">
        <w:r>
          <w:delText> </w:delText>
        </w:r>
      </w:del>
    </w:p>
    <w:p w14:paraId="2828D1D9" w14:textId="77777777" w:rsidR="00F77BDD" w:rsidRDefault="006D238B">
      <w:pPr>
        <w:pStyle w:val="Heading6"/>
        <w:rPr>
          <w:del w:id="2645" w:author="Hannah McSorley" w:date="2020-08-05T02:53:00Z"/>
        </w:rPr>
      </w:pPr>
      <w:bookmarkStart w:id="2646" w:name="suva254-specific-ultraviolet-absorbance"/>
      <w:del w:id="2647" w:author="Hannah McSorley" w:date="2020-08-05T02:53:00Z">
        <w:r>
          <w:delText>SUVA</w:delText>
        </w:r>
        <w:r>
          <w:rPr>
            <w:vertAlign w:val="subscript"/>
          </w:rPr>
          <w:delText>254</w:delText>
        </w:r>
        <w:r>
          <w:delText xml:space="preserve"> (specific ultraviolet absorbance)</w:delText>
        </w:r>
        <w:bookmarkEnd w:id="2646"/>
      </w:del>
    </w:p>
    <w:p w14:paraId="4F8FB25B" w14:textId="77777777" w:rsidR="00F77BDD" w:rsidRDefault="005D6F31">
      <w:pPr>
        <w:rPr>
          <w:del w:id="2648" w:author="Hannah McSorley" w:date="2020-08-05T02:53:00Z"/>
        </w:rPr>
      </w:pPr>
      <w:moveFromRangeStart w:id="2649" w:author="Hannah McSorley" w:date="2020-08-05T02:53:00Z" w:name="move47488432"/>
      <w:commentRangeStart w:id="2650"/>
      <w:moveFrom w:id="2651" w:author="Hannah McSorley" w:date="2020-08-05T02:53:00Z">
        <w:r>
          <w:t>Specific ultraviolet absorbance at 254 nm (SUVA</w:t>
        </w:r>
        <w:r>
          <w:rPr>
            <w:vertAlign w:val="subscript"/>
          </w:rPr>
          <w:t>254</w:t>
        </w:r>
        <w:r>
          <w:t>) is a widely adopted indicator of NOM character that measures the aromatic content of a sample per unit concentration of organic carbon (e.g. Weishaar et al. (</w:t>
        </w:r>
      </w:moveFrom>
      <w:moveFromRangeEnd w:id="2649"/>
      <w:del w:id="2652" w:author="Hannah McSorley" w:date="2020-08-05T02:53:00Z">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Chow et al. (</w:delText>
        </w:r>
        <w:r w:rsidR="0061415C">
          <w:fldChar w:fldCharType="begin"/>
        </w:r>
        <w:r w:rsidR="0061415C">
          <w:delInstrText xml:space="preserve"> HYPERLINK \l "ref-Chow2008" \h </w:delInstrText>
        </w:r>
        <w:r w:rsidR="0061415C">
          <w:fldChar w:fldCharType="separate"/>
        </w:r>
        <w:r w:rsidR="006D238B">
          <w:rPr>
            <w:rStyle w:val="Hyperlink"/>
          </w:rPr>
          <w:delText>2008</w:delText>
        </w:r>
        <w:r w:rsidR="0061415C">
          <w:rPr>
            <w:rStyle w:val="Hyperlink"/>
          </w:rPr>
          <w:fldChar w:fldCharType="end"/>
        </w:r>
        <w:r w:rsidR="006D238B">
          <w:delText>)), it is the ratio of SAC</w:delText>
        </w:r>
        <w:r w:rsidR="006D238B">
          <w:rPr>
            <w:vertAlign w:val="subscript"/>
          </w:rPr>
          <w:delText>254</w:delText>
        </w:r>
        <w:r w:rsidR="006D238B">
          <w:delText xml:space="preserve"> normalized to the samples DOC concentration. SUVA</w:delText>
        </w:r>
        <w:r w:rsidR="006D238B">
          <w:rPr>
            <w:vertAlign w:val="subscript"/>
          </w:rPr>
          <w:delText>254</w:delText>
        </w:r>
        <w:r w:rsidR="006D238B">
          <w:delText xml:space="preserve"> was calculated by dividing SAC</w:delText>
        </w:r>
        <w:r w:rsidR="006D238B">
          <w:rPr>
            <w:vertAlign w:val="subscript"/>
          </w:rPr>
          <w:delText>254</w:delText>
        </w:r>
        <w:r w:rsidR="006D238B">
          <w:delText xml:space="preserve"> by DOC concentration (mgL</w:delText>
        </w:r>
        <w:r w:rsidR="006D238B">
          <w:rPr>
            <w:vertAlign w:val="superscript"/>
          </w:rPr>
          <w:delText>-1</w:delText>
        </w:r>
        <w:r w:rsidR="006D238B">
          <w:delText xml:space="preserve"> as NPOC) and is reported in units of liter per milligram carbon per meter (Lmg-C</w:delText>
        </w:r>
        <w:r w:rsidR="006D238B">
          <w:rPr>
            <w:vertAlign w:val="superscript"/>
          </w:rPr>
          <w:delText>-1</w:delText>
        </w:r>
        <w:r w:rsidR="006D238B">
          <w:delText>m</w:delText>
        </w:r>
        <w:r w:rsidR="006D238B">
          <w:rPr>
            <w:vertAlign w:val="superscript"/>
          </w:rPr>
          <w:delText>-1</w:delText>
        </w:r>
        <w:r w:rsidR="006D238B">
          <w:delText>, i.e. </w:delText>
        </w:r>
      </w:del>
      <w:moveFromRangeStart w:id="2653" w:author="Hannah McSorley" w:date="2020-08-05T02:53:00Z" w:name="move47488433"/>
      <w:moveFrom w:id="2654" w:author="Hannah McSorley" w:date="2020-08-05T02:53:00Z">
        <w:r>
          <w:t xml:space="preserve">L/mg-m) (Weishaar et al. </w:t>
        </w:r>
      </w:moveFrom>
      <w:moveFromRangeEnd w:id="2653"/>
      <w:del w:id="2655" w:author="Hannah McSorley" w:date="2020-08-05T02:53:00Z">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xml:space="preserve">; Karanfil, Erdogan, and Schlautman </w:delText>
        </w:r>
        <w:r w:rsidR="0061415C">
          <w:fldChar w:fldCharType="begin"/>
        </w:r>
        <w:r w:rsidR="0061415C">
          <w:delInstrText xml:space="preserve"> HYPERLINK \l "ref-Karanfil2003" \h </w:delInstrText>
        </w:r>
        <w:r w:rsidR="0061415C">
          <w:fldChar w:fldCharType="separate"/>
        </w:r>
        <w:r w:rsidR="006D238B">
          <w:rPr>
            <w:rStyle w:val="Hyperlink"/>
          </w:rPr>
          <w:delText>2003</w:delText>
        </w:r>
        <w:r w:rsidR="0061415C">
          <w:rPr>
            <w:rStyle w:val="Hyperlink"/>
          </w:rPr>
          <w:fldChar w:fldCharType="end"/>
        </w:r>
        <w:r w:rsidR="006D238B">
          <w:delText>).</w:delText>
        </w:r>
      </w:del>
      <w:moveFromRangeStart w:id="2656" w:author="Hannah McSorley" w:date="2020-08-05T02:53:00Z" w:name="move47488434"/>
      <w:moveFrom w:id="2657" w:author="Hannah McSorley" w:date="2020-08-05T02:53:00Z">
        <w:r>
          <w:t xml:space="preserve"> SUVA</w:t>
        </w:r>
        <w:r>
          <w:rPr>
            <w:vertAlign w:val="subscript"/>
          </w:rPr>
          <w:t>254</w:t>
        </w:r>
        <w:r>
          <w:t xml:space="preserve"> has been shown to correlate strongly with aromaticity and also with chemical reactivity (Weishaar et al. </w:t>
        </w:r>
      </w:moveFrom>
      <w:moveFromRangeEnd w:id="2656"/>
      <w:del w:id="2658" w:author="Hannah McSorley" w:date="2020-08-05T02:53:00Z">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xml:space="preserve">; Helms et al. </w:delText>
        </w:r>
        <w:r w:rsidR="0061415C">
          <w:fldChar w:fldCharType="begin"/>
        </w:r>
        <w:r w:rsidR="0061415C">
          <w:delInstrText xml:space="preserve"> HYPERLINK \l "ref-Helms2008" \h </w:delInstrText>
        </w:r>
        <w:r w:rsidR="0061415C">
          <w:fldChar w:fldCharType="separate"/>
        </w:r>
        <w:r w:rsidR="006D238B">
          <w:rPr>
            <w:rStyle w:val="Hyperlink"/>
          </w:rPr>
          <w:delText>2008</w:delText>
        </w:r>
        <w:r w:rsidR="0061415C">
          <w:rPr>
            <w:rStyle w:val="Hyperlink"/>
          </w:rPr>
          <w:fldChar w:fldCharType="end"/>
        </w:r>
        <w:r w:rsidR="006D238B">
          <w:delText xml:space="preserve">; Chow et al. </w:delText>
        </w:r>
        <w:r w:rsidR="0061415C">
          <w:fldChar w:fldCharType="begin"/>
        </w:r>
        <w:r w:rsidR="0061415C">
          <w:delInstrText xml:space="preserve"> HYPERLINK \l "ref-Chow2008" \h </w:delInstrText>
        </w:r>
        <w:r w:rsidR="0061415C">
          <w:fldChar w:fldCharType="separate"/>
        </w:r>
        <w:r w:rsidR="006D238B">
          <w:rPr>
            <w:rStyle w:val="Hyperlink"/>
          </w:rPr>
          <w:delText>2008</w:delText>
        </w:r>
        <w:r w:rsidR="0061415C">
          <w:rPr>
            <w:rStyle w:val="Hyperlink"/>
          </w:rPr>
          <w:fldChar w:fldCharType="end"/>
        </w:r>
        <w:r w:rsidR="006D238B">
          <w:delText>).</w:delText>
        </w:r>
        <w:commentRangeEnd w:id="2650"/>
        <w:r w:rsidR="00222BE5">
          <w:rPr>
            <w:rStyle w:val="CommentReference"/>
          </w:rPr>
          <w:commentReference w:id="2650"/>
        </w:r>
      </w:del>
    </w:p>
    <w:p w14:paraId="7A016324" w14:textId="77777777" w:rsidR="00D3555D" w:rsidRDefault="005D6F31">
      <w:pPr>
        <w:rPr>
          <w:moveFrom w:id="2659" w:author="Hannah McSorley" w:date="2020-08-05T02:53:00Z"/>
        </w:rPr>
      </w:pPr>
      <w:moveFromRangeStart w:id="2660" w:author="Hannah McSorley" w:date="2020-08-05T02:53:00Z" w:name="move47488435"/>
      <w:moveFrom w:id="2661" w:author="Hannah McSorley" w:date="2020-08-05T02:53:00Z">
        <w:r>
          <w:t> </w:t>
        </w:r>
      </w:moveFrom>
    </w:p>
    <w:p w14:paraId="73073858" w14:textId="77777777" w:rsidR="00D3555D" w:rsidRDefault="005D6F31">
      <w:pPr>
        <w:rPr>
          <w:moveFrom w:id="2662" w:author="Hannah McSorley" w:date="2020-08-05T02:53:00Z"/>
        </w:rPr>
      </w:pPr>
      <w:commentRangeStart w:id="2663"/>
      <w:moveFrom w:id="2664" w:author="Hannah McSorley" w:date="2020-08-05T02:53:00Z">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moveFrom>
      <w:moveFromRangeEnd w:id="2660"/>
      <w:del w:id="2665" w:author="Hannah McSorley" w:date="2020-08-05T02:53:00Z">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xml:space="preserve">; Chow et al. </w:delText>
        </w:r>
        <w:r w:rsidR="0061415C">
          <w:fldChar w:fldCharType="begin"/>
        </w:r>
        <w:r w:rsidR="0061415C">
          <w:delInstrText xml:space="preserve"> HYPERLINK \l "ref-Chow2008" \h </w:delInstrText>
        </w:r>
        <w:r w:rsidR="0061415C">
          <w:fldChar w:fldCharType="separate"/>
        </w:r>
        <w:r w:rsidR="006D238B">
          <w:rPr>
            <w:rStyle w:val="Hyperlink"/>
          </w:rPr>
          <w:delText>2008</w:delText>
        </w:r>
        <w:r w:rsidR="0061415C">
          <w:rPr>
            <w:rStyle w:val="Hyperlink"/>
          </w:rPr>
          <w:fldChar w:fldCharType="end"/>
        </w:r>
        <w:r w:rsidR="006D238B">
          <w:delText>).</w:delText>
        </w:r>
      </w:del>
      <w:moveFromRangeStart w:id="2666" w:author="Hannah McSorley" w:date="2020-08-05T02:53:00Z" w:name="move47488436"/>
      <w:moveFrom w:id="2667" w:author="Hannah McSorley" w:date="2020-08-05T02:53:00Z">
        <w:r>
          <w:t xml:space="preserve"> This is because some DBP precursor NOM components which have negligible absorptivity in the UV-Vis range (e.g. aliphatic components) may contribute to DBPs but not SUVA</w:t>
        </w:r>
        <w:r>
          <w:rPr>
            <w:vertAlign w:val="subscript"/>
          </w:rPr>
          <w:t>254</w:t>
        </w:r>
        <w:r>
          <w:t xml:space="preserve"> (Owen et al. </w:t>
        </w:r>
      </w:moveFrom>
      <w:moveFromRangeEnd w:id="2666"/>
      <w:del w:id="2668" w:author="Hannah McSorley" w:date="2020-08-05T02:53:00Z">
        <w:r w:rsidR="0061415C">
          <w:fldChar w:fldCharType="begin"/>
        </w:r>
        <w:r w:rsidR="0061415C">
          <w:delInstrText xml:space="preserve"> HYPERLINK \l "ref-Owen1995" \h </w:delInstrText>
        </w:r>
        <w:r w:rsidR="0061415C">
          <w:fldChar w:fldCharType="separate"/>
        </w:r>
        <w:r w:rsidR="006D238B">
          <w:rPr>
            <w:rStyle w:val="Hyperlink"/>
          </w:rPr>
          <w:delText>1995</w:delText>
        </w:r>
        <w:r w:rsidR="0061415C">
          <w:rPr>
            <w:rStyle w:val="Hyperlink"/>
          </w:rPr>
          <w:fldChar w:fldCharType="end"/>
        </w:r>
        <w:r w:rsidR="006D238B">
          <w:delText>); additionally, not all NOM with measurable SUVA</w:delText>
        </w:r>
        <w:r w:rsidR="006D238B">
          <w:rPr>
            <w:vertAlign w:val="subscript"/>
          </w:rPr>
          <w:delText>254</w:delText>
        </w:r>
        <w:r w:rsidR="006D238B">
          <w:delText xml:space="preserve"> will create DBPs (Weishaar et al. </w:delText>
        </w:r>
        <w:r w:rsidR="0061415C">
          <w:fldChar w:fldCharType="begin"/>
        </w:r>
        <w:r w:rsidR="0061415C">
          <w:delInstrText xml:space="preserve"> HYPERLINK \l "ref-Weishaar2003" \h </w:delInstrText>
        </w:r>
        <w:r w:rsidR="0061415C">
          <w:fldChar w:fldCharType="separate"/>
        </w:r>
        <w:r w:rsidR="006D238B">
          <w:rPr>
            <w:rStyle w:val="Hyperlink"/>
          </w:rPr>
          <w:delText>2003</w:delText>
        </w:r>
        <w:r w:rsidR="0061415C">
          <w:rPr>
            <w:rStyle w:val="Hyperlink"/>
          </w:rPr>
          <w:fldChar w:fldCharType="end"/>
        </w:r>
        <w:r w:rsidR="006D238B">
          <w:delText>). Therefore, SUVA</w:delText>
        </w:r>
        <w:r w:rsidR="006D238B">
          <w:rPr>
            <w:vertAlign w:val="subscript"/>
          </w:rPr>
          <w:delText>254</w:delText>
        </w:r>
      </w:del>
      <w:moveFromRangeStart w:id="2669" w:author="Hannah McSorley" w:date="2020-08-05T02:53:00Z" w:name="move47488437"/>
      <w:moveFrom w:id="2670" w:author="Hannah McSorley" w:date="2020-08-05T02:53:00Z">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moveFrom>
    </w:p>
    <w:p w14:paraId="421EC426" w14:textId="77777777" w:rsidR="00F77BDD" w:rsidRDefault="005D6F31">
      <w:pPr>
        <w:rPr>
          <w:del w:id="2671" w:author="Hannah McSorley" w:date="2020-08-05T02:53:00Z"/>
        </w:rPr>
      </w:pPr>
      <w:moveFrom w:id="2672" w:author="Hannah McSorley" w:date="2020-08-05T02:53:00Z">
        <w:r>
          <w:t> </w:t>
        </w:r>
      </w:moveFrom>
      <w:moveFromRangeEnd w:id="2669"/>
      <w:commentRangeEnd w:id="2663"/>
      <w:del w:id="2673" w:author="Hannah McSorley" w:date="2020-08-05T02:53:00Z">
        <w:r w:rsidR="007F01CA">
          <w:rPr>
            <w:rStyle w:val="CommentReference"/>
          </w:rPr>
          <w:commentReference w:id="2663"/>
        </w:r>
      </w:del>
    </w:p>
    <w:p w14:paraId="3157CD22" w14:textId="77777777" w:rsidR="00F77BDD" w:rsidRDefault="006D238B">
      <w:pPr>
        <w:rPr>
          <w:del w:id="2674" w:author="Hannah McSorley" w:date="2020-08-05T02:53:00Z"/>
        </w:rPr>
      </w:pPr>
      <w:commentRangeStart w:id="2675"/>
      <w:del w:id="2676" w:author="Hannah McSorley" w:date="2020-08-05T02:53:00Z">
        <w:r>
          <w:delTex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 (Karanfil, Schlautman, and Erdogan </w:delText>
        </w:r>
        <w:r w:rsidR="0061415C">
          <w:fldChar w:fldCharType="begin"/>
        </w:r>
        <w:r w:rsidR="0061415C">
          <w:delInstrText xml:space="preserve"> HYPERLINK \l "ref-Karanfil2002" \h </w:delInstrText>
        </w:r>
        <w:r w:rsidR="0061415C">
          <w:fldChar w:fldCharType="separate"/>
        </w:r>
        <w:r>
          <w:rPr>
            <w:rStyle w:val="Hyperlink"/>
          </w:rPr>
          <w:delText>2002</w:delText>
        </w:r>
        <w:r w:rsidR="0061415C">
          <w:rPr>
            <w:rStyle w:val="Hyperlink"/>
          </w:rPr>
          <w:fldChar w:fldCharType="end"/>
        </w:r>
        <w:r>
          <w:delText>). Because allochthonous NOM (i.e. humic substances) are more aromatic than aliphatic, SUVA</w:delText>
        </w:r>
        <w:r>
          <w:rPr>
            <w:vertAlign w:val="subscript"/>
          </w:rPr>
          <w:delText>254</w:delText>
        </w:r>
        <w:r>
          <w:delText xml:space="preserve"> is a good indicator of terrestrial sources of NOM (Weishaar et al. </w:delText>
        </w:r>
        <w:r w:rsidR="0061415C">
          <w:fldChar w:fldCharType="begin"/>
        </w:r>
        <w:r w:rsidR="0061415C">
          <w:delInstrText xml:space="preserve"> HYPERLINK \l "ref-Weishaar2003" \h </w:delInstrText>
        </w:r>
        <w:r w:rsidR="0061415C">
          <w:fldChar w:fldCharType="separate"/>
        </w:r>
        <w:r>
          <w:rPr>
            <w:rStyle w:val="Hyperlink"/>
          </w:rPr>
          <w:delText>2003</w:delText>
        </w:r>
        <w:r w:rsidR="0061415C">
          <w:rPr>
            <w:rStyle w:val="Hyperlink"/>
          </w:rPr>
          <w:fldChar w:fldCharType="end"/>
        </w:r>
        <w:r>
          <w:delText xml:space="preserve">; Vidon, Wagner, and Soyeux </w:delText>
        </w:r>
        <w:r w:rsidR="0061415C">
          <w:fldChar w:fldCharType="begin"/>
        </w:r>
        <w:r w:rsidR="0061415C">
          <w:delInstrText xml:space="preserve"> HYPERLINK \l "ref-Vidon2008" \h </w:delInstrText>
        </w:r>
        <w:r w:rsidR="0061415C">
          <w:fldChar w:fldCharType="separate"/>
        </w:r>
        <w:r>
          <w:rPr>
            <w:rStyle w:val="Hyperlink"/>
          </w:rPr>
          <w:delText>2008</w:delText>
        </w:r>
        <w:r w:rsidR="0061415C">
          <w:rPr>
            <w:rStyle w:val="Hyperlink"/>
          </w:rPr>
          <w:fldChar w:fldCharType="end"/>
        </w:r>
        <w:r>
          <w:delText xml:space="preserve">; Abbott et al. </w:delText>
        </w:r>
        <w:r w:rsidR="0061415C">
          <w:fldChar w:fldCharType="begin"/>
        </w:r>
        <w:r w:rsidR="0061415C">
          <w:delInstrText xml:space="preserve"> HYPERLINK \l "ref-Abbott2018" \h </w:delInstrText>
        </w:r>
        <w:r w:rsidR="0061415C">
          <w:fldChar w:fldCharType="separate"/>
        </w:r>
        <w:r>
          <w:rPr>
            <w:rStyle w:val="Hyperlink"/>
          </w:rPr>
          <w:delText>2018</w:delText>
        </w:r>
        <w:r w:rsidR="0061415C">
          <w:rPr>
            <w:rStyle w:val="Hyperlink"/>
          </w:rPr>
          <w:fldChar w:fldCharType="end"/>
        </w:r>
        <w:r>
          <w:delText>).</w:delText>
        </w:r>
        <w:commentRangeEnd w:id="2675"/>
        <w:r w:rsidR="007F01CA">
          <w:rPr>
            <w:rStyle w:val="CommentReference"/>
          </w:rPr>
          <w:commentReference w:id="2675"/>
        </w:r>
      </w:del>
    </w:p>
    <w:p w14:paraId="10655756" w14:textId="77777777" w:rsidR="00F77BDD" w:rsidRDefault="006D238B">
      <w:pPr>
        <w:rPr>
          <w:del w:id="2677" w:author="Hannah McSorley" w:date="2020-08-05T02:53:00Z"/>
        </w:rPr>
      </w:pPr>
      <w:del w:id="2678" w:author="Hannah McSorley" w:date="2020-08-05T02:53:00Z">
        <w:r>
          <w:delText> </w:delText>
        </w:r>
      </w:del>
    </w:p>
    <w:p w14:paraId="1AD44ABF" w14:textId="77777777" w:rsidR="00F77BDD" w:rsidRDefault="006D238B">
      <w:pPr>
        <w:pStyle w:val="Heading6"/>
        <w:rPr>
          <w:del w:id="2679" w:author="Hannah McSorley" w:date="2020-08-05T02:53:00Z"/>
        </w:rPr>
      </w:pPr>
      <w:bookmarkStart w:id="2680" w:name="e2e3-spectral-ratio"/>
      <w:del w:id="2681" w:author="Hannah McSorley" w:date="2020-08-05T02:53:00Z">
        <w:r>
          <w:delText>E</w:delText>
        </w:r>
        <w:r>
          <w:rPr>
            <w:vertAlign w:val="subscript"/>
          </w:rPr>
          <w:delText>2</w:delText>
        </w:r>
        <w:r>
          <w:delText>:E</w:delText>
        </w:r>
        <w:r>
          <w:rPr>
            <w:vertAlign w:val="subscript"/>
          </w:rPr>
          <w:delText>3</w:delText>
        </w:r>
        <w:r>
          <w:delText xml:space="preserve"> (spectral ratio)</w:delText>
        </w:r>
        <w:bookmarkEnd w:id="2680"/>
      </w:del>
    </w:p>
    <w:p w14:paraId="5D444652" w14:textId="77777777" w:rsidR="00F77BDD" w:rsidRDefault="006D238B">
      <w:pPr>
        <w:rPr>
          <w:del w:id="2682" w:author="Hannah McSorley" w:date="2020-08-05T02:53:00Z"/>
        </w:rPr>
      </w:pPr>
      <w:commentRangeStart w:id="2683"/>
      <w:del w:id="2684" w:author="Hannah McSorley" w:date="2020-08-05T02:53:00Z">
        <w:r>
          <w:delText>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delText>
        </w:r>
      </w:del>
    </w:p>
    <w:p w14:paraId="1F4A95D4" w14:textId="77777777" w:rsidR="00F77BDD" w:rsidRDefault="006D238B">
      <w:pPr>
        <w:rPr>
          <w:del w:id="2685" w:author="Hannah McSorley" w:date="2020-08-05T02:53:00Z"/>
        </w:rPr>
      </w:pPr>
      <w:del w:id="2686" w:author="Hannah McSorley" w:date="2020-08-05T02:53:00Z">
        <w:r>
          <w:delText> </w:delText>
        </w:r>
      </w:del>
    </w:p>
    <w:p w14:paraId="4B23A5D1" w14:textId="77777777" w:rsidR="00F77BDD" w:rsidRDefault="006D238B">
      <w:pPr>
        <w:rPr>
          <w:del w:id="2687" w:author="Hannah McSorley" w:date="2020-08-05T02:53:00Z"/>
        </w:rPr>
      </w:pPr>
      <w:del w:id="2688" w:author="Hannah McSorley" w:date="2020-08-05T02:53:00Z">
        <w:r>
          <w:delText>A spectral slope (S) is the change in absorbance intensity over a range of wavelengths. The ratio of S over the range 275-295 nm (S</w:delText>
        </w:r>
        <w:r>
          <w:rPr>
            <w:vertAlign w:val="subscript"/>
          </w:rPr>
          <w:delText>275-295</w:delText>
        </w:r>
        <w:r>
          <w:delText>) to S over 350-400 nm (S</w:delText>
        </w:r>
        <w:r>
          <w:rPr>
            <w:vertAlign w:val="subscript"/>
          </w:rPr>
          <w:delText>350-400</w:delText>
        </w:r>
        <w:r>
          <w:delText>) is a semi-quantitative indicator called slope ratio (S</w:delText>
        </w:r>
        <w:r>
          <w:rPr>
            <w:vertAlign w:val="subscript"/>
          </w:rPr>
          <w:delText>R</w:delText>
        </w:r>
        <w:r>
          <w:delText xml:space="preserve">) which is inversely proportional to molecular weight and aromaticity of chromophoric organic matter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S</w:delText>
        </w:r>
        <w:r>
          <w:rPr>
            <w:vertAlign w:val="subscript"/>
          </w:rPr>
          <w:delText>275-295</w:delText>
        </w:r>
        <w:r>
          <w:delText xml:space="preserve"> and S</w:delText>
        </w:r>
        <w:r>
          <w:rPr>
            <w:vertAlign w:val="subscript"/>
          </w:rPr>
          <w:delText>350-400</w:delText>
        </w:r>
        <w:r>
          <w:delText xml:space="preserve"> are calculated from linear regression of log-transformed spectral absorbance coefficients (m</w:delText>
        </w:r>
        <w:r>
          <w:rPr>
            <w:vertAlign w:val="superscript"/>
          </w:rPr>
          <w:delText>-1</w:delText>
        </w:r>
        <w:r>
          <w:delText xml:space="preserve">), or from fitting absorption spectra to an exponential decay function by non linear regression (see </w:delText>
        </w:r>
      </w:del>
      <w:moveFromRangeStart w:id="2689" w:author="Hannah McSorley" w:date="2020-08-05T02:53:00Z" w:name="move47488472"/>
      <w:moveFrom w:id="2690" w:author="Hannah McSorley" w:date="2020-08-05T02:53:00Z">
        <w:r w:rsidR="005D6F31">
          <w:t xml:space="preserve">Helms et al. </w:t>
        </w:r>
      </w:moveFrom>
      <w:moveFromRangeEnd w:id="2689"/>
      <w:del w:id="2691" w:author="Hannah McSorley" w:date="2020-08-05T02:53:00Z">
        <w:r>
          <w:delText>(</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p 958, or Fichot and Benner (</w:delText>
        </w:r>
        <w:r w:rsidR="0061415C">
          <w:fldChar w:fldCharType="begin"/>
        </w:r>
        <w:r w:rsidR="0061415C">
          <w:delInstrText xml:space="preserve"> HYPERLINK \l "ref-Fichot2012" \h </w:delInstrText>
        </w:r>
        <w:r w:rsidR="0061415C">
          <w:fldChar w:fldCharType="separate"/>
        </w:r>
        <w:r>
          <w:rPr>
            <w:rStyle w:val="Hyperlink"/>
          </w:rPr>
          <w:delText>2012</w:delText>
        </w:r>
        <w:r w:rsidR="0061415C">
          <w:rPr>
            <w:rStyle w:val="Hyperlink"/>
          </w:rPr>
          <w:fldChar w:fldCharType="end"/>
        </w:r>
        <w:r>
          <w:delText>) eqn.1, p 1455).</w:delText>
        </w:r>
      </w:del>
    </w:p>
    <w:p w14:paraId="319D2515" w14:textId="77777777" w:rsidR="00F77BDD" w:rsidRDefault="006D238B">
      <w:pPr>
        <w:rPr>
          <w:del w:id="2692" w:author="Hannah McSorley" w:date="2020-08-05T02:53:00Z"/>
        </w:rPr>
      </w:pPr>
      <w:del w:id="2693" w:author="Hannah McSorley" w:date="2020-08-05T02:53:00Z">
        <w:r>
          <w:delText> </w:delText>
        </w:r>
      </w:del>
    </w:p>
    <w:p w14:paraId="74A46E84" w14:textId="77777777" w:rsidR="00F77BDD" w:rsidRDefault="006D238B">
      <w:pPr>
        <w:rPr>
          <w:del w:id="2694" w:author="Hannah McSorley" w:date="2020-08-05T02:53:00Z"/>
        </w:rPr>
      </w:pPr>
      <w:del w:id="2695" w:author="Hannah McSorley" w:date="2020-08-05T02:53:00Z">
        <w:r>
          <w:delText>Alternatively, the quotient E</w:delText>
        </w:r>
        <w:r>
          <w:rPr>
            <w:vertAlign w:val="subscript"/>
          </w:rPr>
          <w:delText>2</w:delText>
        </w:r>
        <w:r>
          <w:delText>:E</w:delText>
        </w:r>
        <w:r>
          <w:rPr>
            <w:vertAlign w:val="subscript"/>
          </w:rPr>
          <w:delText>3</w:delText>
        </w:r>
        <w:r>
          <w:delText xml:space="preserve"> provides information analogous to that of S</w:delText>
        </w:r>
        <w:r>
          <w:rPr>
            <w:vertAlign w:val="subscript"/>
          </w:rPr>
          <w:delText>R</w:delText>
        </w:r>
        <w:r>
          <w:delText xml:space="preserve"> and is a much simpler calculation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E</w:delText>
        </w:r>
        <w:r>
          <w:rPr>
            <w:vertAlign w:val="subscript"/>
          </w:rPr>
          <w:delText>2</w:delText>
        </w:r>
        <w:r>
          <w:delText>:E</w:delText>
        </w:r>
        <w:r>
          <w:rPr>
            <w:vertAlign w:val="subscript"/>
          </w:rPr>
          <w:delText>3</w:delText>
        </w:r>
        <w:r>
          <w:delText xml:space="preserve"> is the ratio of absorbance coefficients at wavelengths 250 nm and 365 nm (calculated by dividing A</w:delText>
        </w:r>
        <w:r>
          <w:rPr>
            <w:vertAlign w:val="subscript"/>
          </w:rPr>
          <w:delText>250</w:delText>
        </w:r>
        <w:r>
          <w:delText xml:space="preserve"> by A</w:delText>
        </w:r>
        <w:r>
          <w:rPr>
            <w:vertAlign w:val="subscript"/>
          </w:rPr>
          <w:delText>365</w:delText>
        </w:r>
        <w:r>
          <w:delText>) and, like S</w:delText>
        </w:r>
        <w:r>
          <w:rPr>
            <w:vertAlign w:val="subscript"/>
          </w:rPr>
          <w:delText>R</w:delText>
        </w:r>
        <w:r>
          <w:delText xml:space="preserve">, is inversely related to the aromaticity and molecular weight of aquatic humic solutes (Peuravuori and Pihlaja </w:delText>
        </w:r>
        <w:r w:rsidR="0061415C">
          <w:fldChar w:fldCharType="begin"/>
        </w:r>
        <w:r w:rsidR="0061415C">
          <w:delInstrText xml:space="preserve"> HYPERLINK \l "ref-Peuravuori1997" \h </w:delInstrText>
        </w:r>
        <w:r w:rsidR="0061415C">
          <w:fldChar w:fldCharType="separate"/>
        </w:r>
        <w:r>
          <w:rPr>
            <w:rStyle w:val="Hyperlink"/>
          </w:rPr>
          <w:delText>1997</w:delText>
        </w:r>
        <w:r w:rsidR="0061415C">
          <w:rPr>
            <w:rStyle w:val="Hyperlink"/>
          </w:rPr>
          <w:fldChar w:fldCharType="end"/>
        </w:r>
        <w:r>
          <w:delText xml:space="preserve">;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E</w:delText>
        </w:r>
        <w:r>
          <w:rPr>
            <w:vertAlign w:val="subscript"/>
          </w:rPr>
          <w:delText>2</w:delText>
        </w:r>
        <w:r>
          <w:delText>:E</w:delText>
        </w:r>
        <w:r>
          <w:rPr>
            <w:vertAlign w:val="subscript"/>
          </w:rPr>
          <w:delText>3</w:delText>
        </w:r>
        <w:r>
          <w:delText xml:space="preserve"> values were calculated to elucidate molecular character of NOM in samples.</w:delText>
        </w:r>
        <w:commentRangeEnd w:id="2683"/>
        <w:r w:rsidR="007F01CA">
          <w:rPr>
            <w:rStyle w:val="CommentReference"/>
          </w:rPr>
          <w:commentReference w:id="2683"/>
        </w:r>
      </w:del>
    </w:p>
    <w:p w14:paraId="6330C0A0" w14:textId="77777777" w:rsidR="00F77BDD" w:rsidRDefault="006D238B">
      <w:pPr>
        <w:rPr>
          <w:del w:id="2696" w:author="Hannah McSorley" w:date="2020-08-05T02:53:00Z"/>
        </w:rPr>
      </w:pPr>
      <w:del w:id="2697" w:author="Hannah McSorley" w:date="2020-08-05T02:53:00Z">
        <w:r>
          <w:delText> </w:delText>
        </w:r>
      </w:del>
    </w:p>
    <w:p w14:paraId="605AB1EF" w14:textId="77777777" w:rsidR="00F77BDD" w:rsidRDefault="006D238B">
      <w:pPr>
        <w:pStyle w:val="Heading5"/>
        <w:rPr>
          <w:del w:id="2698" w:author="Hannah McSorley" w:date="2020-08-05T02:53:00Z"/>
        </w:rPr>
      </w:pPr>
      <w:bookmarkStart w:id="2699" w:name="weather-in-the-leech-watershed"/>
      <w:del w:id="2700" w:author="Hannah McSorley" w:date="2020-08-05T02:53:00Z">
        <w:r>
          <w:delText xml:space="preserve">Weather in the Leech </w:delText>
        </w:r>
        <w:commentRangeStart w:id="2701"/>
        <w:r>
          <w:delText>watershed</w:delText>
        </w:r>
        <w:bookmarkEnd w:id="2699"/>
        <w:commentRangeEnd w:id="2701"/>
        <w:r w:rsidR="007F01CA">
          <w:rPr>
            <w:rStyle w:val="CommentReference"/>
            <w:rFonts w:eastAsia="Cambria"/>
            <w:b w:val="0"/>
            <w:bCs w:val="0"/>
            <w:iCs w:val="0"/>
          </w:rPr>
          <w:commentReference w:id="2701"/>
        </w:r>
      </w:del>
    </w:p>
    <w:p w14:paraId="7E8ADF3F" w14:textId="77777777" w:rsidR="00F77BDD" w:rsidRDefault="005D6F31">
      <w:pPr>
        <w:rPr>
          <w:del w:id="2702" w:author="Hannah McSorley" w:date="2020-08-05T02:53:00Z"/>
        </w:rPr>
      </w:pPr>
      <w:moveFromRangeStart w:id="2703" w:author="Hannah McSorley" w:date="2020-08-05T02:53:00Z" w:name="move47488466"/>
      <w:moveFrom w:id="2704" w:author="Hannah McSorley" w:date="2020-08-05T02:53:00Z">
        <w:r>
          <w:t xml:space="preserve">The Capital Regional District (CRD) provided data from two fire-weather (“FWx”) stations located in the Leech water supply area (LWSA). Chris Creek weather station was near the headwaters of the Leech watershed and Martin’s Gulch was located near the future point of diversion, the Leech River Tunnel (Table </w:t>
        </w:r>
      </w:moveFrom>
      <w:moveFromRangeEnd w:id="2703"/>
      <w:del w:id="2705" w:author="Hannah McSorley" w:date="2020-08-05T02:53:00Z">
        <w:r w:rsidR="006D238B">
          <w:delText>2 &amp; Figure 1, Chapter 1). Data from January 2018 to March 2020 were provided and were used in defining sampling seasons and in quality control assessments of vertical rack samples.</w:delText>
        </w:r>
      </w:del>
    </w:p>
    <w:p w14:paraId="30A36927" w14:textId="77777777" w:rsidR="00F77BDD" w:rsidRDefault="006D238B">
      <w:pPr>
        <w:rPr>
          <w:del w:id="2706" w:author="Hannah McSorley" w:date="2020-08-05T02:53:00Z"/>
        </w:rPr>
      </w:pPr>
      <w:del w:id="2707" w:author="Hannah McSorley" w:date="2020-08-05T02:53:00Z">
        <w:r>
          <w:delText> </w:delText>
        </w:r>
      </w:del>
    </w:p>
    <w:p w14:paraId="5EE329C4" w14:textId="77777777" w:rsidR="00D3555D" w:rsidRPr="005D6F31" w:rsidRDefault="006D238B">
      <w:pPr>
        <w:rPr>
          <w:moveFrom w:id="2708" w:author="Hannah McSorley" w:date="2020-08-05T02:53:00Z"/>
          <w:rFonts w:asciiTheme="minorHAnsi" w:hAnsiTheme="minorHAnsi"/>
          <w:rPrChange w:id="2709" w:author="Hannah McSorley" w:date="2020-08-05T02:53:00Z">
            <w:rPr>
              <w:moveFrom w:id="2710" w:author="Hannah McSorley" w:date="2020-08-05T02:53:00Z"/>
            </w:rPr>
          </w:rPrChange>
        </w:rPr>
      </w:pPr>
      <w:del w:id="2711" w:author="Hannah McSorley" w:date="2020-08-05T02:53:00Z">
        <w:r>
          <w:delText>Table 2</w:delText>
        </w:r>
      </w:del>
      <w:moveFromRangeStart w:id="2712" w:author="Hannah McSorley" w:date="2020-08-05T02:53:00Z" w:name="move47488467"/>
      <w:moveFrom w:id="2713" w:author="Hannah McSorley" w:date="2020-08-05T02:53:00Z">
        <w:r w:rsidR="005D6F31" w:rsidRPr="005D6F31">
          <w:rPr>
            <w:rFonts w:asciiTheme="minorHAnsi" w:hAnsiTheme="minorHAnsi"/>
            <w:rPrChange w:id="2714" w:author="Hannah McSorley" w:date="2020-08-05T02:53:00Z">
              <w:rPr/>
            </w:rPrChange>
          </w:rPr>
          <w:t xml:space="preserve">: </w:t>
        </w:r>
        <w:r w:rsidR="005D6F31" w:rsidRPr="005D6F31">
          <w:rPr>
            <w:rFonts w:asciiTheme="minorHAnsi" w:hAnsiTheme="minorHAnsi"/>
            <w:rPrChange w:id="2715" w:author="Hannah McSorley" w:date="2020-08-05T02:53:00Z">
              <w:rPr>
                <w:i/>
              </w:rPr>
            </w:rPrChange>
          </w:rPr>
          <w:t>CRD fire weather station (FWx) summary of features</w:t>
        </w:r>
      </w:moveFrom>
    </w:p>
    <w:tbl>
      <w:tblPr>
        <w:tblW w:w="5000" w:type="pct"/>
        <w:tblLook w:val="07E0" w:firstRow="1" w:lastRow="1" w:firstColumn="1" w:lastColumn="1" w:noHBand="1" w:noVBand="1"/>
      </w:tblPr>
      <w:tblGrid>
        <w:gridCol w:w="990"/>
        <w:gridCol w:w="1054"/>
        <w:gridCol w:w="1219"/>
        <w:gridCol w:w="1133"/>
        <w:gridCol w:w="1275"/>
        <w:gridCol w:w="1340"/>
        <w:gridCol w:w="1487"/>
        <w:gridCol w:w="862"/>
        <w:tblGridChange w:id="2716">
          <w:tblGrid>
            <w:gridCol w:w="968"/>
            <w:gridCol w:w="22"/>
            <w:gridCol w:w="1032"/>
            <w:gridCol w:w="22"/>
            <w:gridCol w:w="1137"/>
            <w:gridCol w:w="82"/>
            <w:gridCol w:w="963"/>
            <w:gridCol w:w="170"/>
            <w:gridCol w:w="1052"/>
            <w:gridCol w:w="223"/>
            <w:gridCol w:w="1132"/>
            <w:gridCol w:w="208"/>
            <w:gridCol w:w="1353"/>
            <w:gridCol w:w="134"/>
            <w:gridCol w:w="862"/>
          </w:tblGrid>
        </w:tblGridChange>
      </w:tblGrid>
      <w:tr w:rsidR="00666FAE" w14:paraId="19A29F47" w14:textId="77777777" w:rsidTr="00A36AD1">
        <w:tc>
          <w:tcPr>
            <w:tcW w:w="529" w:type="pct"/>
            <w:vAlign w:val="bottom"/>
          </w:tcPr>
          <w:p w14:paraId="4BC62456" w14:textId="77777777" w:rsidR="00D3555D" w:rsidRPr="00A36AD1" w:rsidRDefault="005D6F31" w:rsidP="00A36AD1">
            <w:pPr>
              <w:spacing w:line="240" w:lineRule="auto"/>
              <w:rPr>
                <w:moveFrom w:id="2717" w:author="Hannah McSorley" w:date="2020-08-05T02:53:00Z"/>
                <w:rFonts w:asciiTheme="minorHAnsi" w:hAnsiTheme="minorHAnsi"/>
                <w:b/>
                <w:sz w:val="22"/>
                <w:rPrChange w:id="2718" w:author="Hannah McSorley" w:date="2020-08-05T02:53:00Z">
                  <w:rPr>
                    <w:moveFrom w:id="2719" w:author="Hannah McSorley" w:date="2020-08-05T02:53:00Z"/>
                    <w:rFonts w:asciiTheme="minorHAnsi" w:hAnsiTheme="minorHAnsi"/>
                    <w:sz w:val="22"/>
                  </w:rPr>
                </w:rPrChange>
              </w:rPr>
            </w:pPr>
            <w:moveFrom w:id="2720" w:author="Hannah McSorley" w:date="2020-08-05T02:53:00Z">
              <w:r w:rsidRPr="00A36AD1">
                <w:rPr>
                  <w:rFonts w:asciiTheme="minorHAnsi" w:hAnsiTheme="minorHAnsi"/>
                  <w:b/>
                  <w:sz w:val="22"/>
                  <w:rPrChange w:id="2721" w:author="Hannah McSorley" w:date="2020-08-05T02:53:00Z">
                    <w:rPr>
                      <w:rFonts w:asciiTheme="minorHAnsi" w:hAnsiTheme="minorHAnsi"/>
                      <w:sz w:val="22"/>
                    </w:rPr>
                  </w:rPrChange>
                </w:rPr>
                <w:t>Station name (FWx)</w:t>
              </w:r>
            </w:moveFrom>
          </w:p>
        </w:tc>
        <w:tc>
          <w:tcPr>
            <w:tcW w:w="563" w:type="pct"/>
            <w:vAlign w:val="bottom"/>
          </w:tcPr>
          <w:p w14:paraId="0B6CD2CF" w14:textId="77777777" w:rsidR="00D3555D" w:rsidRPr="00A36AD1" w:rsidRDefault="005D6F31" w:rsidP="00A36AD1">
            <w:pPr>
              <w:spacing w:line="240" w:lineRule="auto"/>
              <w:jc w:val="right"/>
              <w:rPr>
                <w:moveFrom w:id="2722" w:author="Hannah McSorley" w:date="2020-08-05T02:53:00Z"/>
                <w:rFonts w:asciiTheme="minorHAnsi" w:hAnsiTheme="minorHAnsi"/>
                <w:b/>
                <w:sz w:val="22"/>
                <w:rPrChange w:id="2723" w:author="Hannah McSorley" w:date="2020-08-05T02:53:00Z">
                  <w:rPr>
                    <w:moveFrom w:id="2724" w:author="Hannah McSorley" w:date="2020-08-05T02:53:00Z"/>
                    <w:rFonts w:asciiTheme="minorHAnsi" w:hAnsiTheme="minorHAnsi"/>
                    <w:sz w:val="22"/>
                  </w:rPr>
                </w:rPrChange>
              </w:rPr>
            </w:pPr>
            <w:moveFrom w:id="2725" w:author="Hannah McSorley" w:date="2020-08-05T02:53:00Z">
              <w:r w:rsidRPr="00A36AD1">
                <w:rPr>
                  <w:rFonts w:asciiTheme="minorHAnsi" w:hAnsiTheme="minorHAnsi"/>
                  <w:b/>
                  <w:sz w:val="22"/>
                  <w:rPrChange w:id="2726" w:author="Hannah McSorley" w:date="2020-08-05T02:53:00Z">
                    <w:rPr>
                      <w:rFonts w:asciiTheme="minorHAnsi" w:hAnsiTheme="minorHAnsi"/>
                      <w:sz w:val="22"/>
                    </w:rPr>
                  </w:rPrChange>
                </w:rPr>
                <w:t>Latitude</w:t>
              </w:r>
            </w:moveFrom>
          </w:p>
        </w:tc>
        <w:tc>
          <w:tcPr>
            <w:tcW w:w="651" w:type="pct"/>
            <w:vAlign w:val="bottom"/>
          </w:tcPr>
          <w:p w14:paraId="68E00153" w14:textId="77777777" w:rsidR="00D3555D" w:rsidRPr="00A36AD1" w:rsidRDefault="005D6F31" w:rsidP="00A36AD1">
            <w:pPr>
              <w:spacing w:line="240" w:lineRule="auto"/>
              <w:jc w:val="right"/>
              <w:rPr>
                <w:moveFrom w:id="2727" w:author="Hannah McSorley" w:date="2020-08-05T02:53:00Z"/>
                <w:rFonts w:asciiTheme="minorHAnsi" w:hAnsiTheme="minorHAnsi"/>
                <w:b/>
                <w:sz w:val="22"/>
                <w:rPrChange w:id="2728" w:author="Hannah McSorley" w:date="2020-08-05T02:53:00Z">
                  <w:rPr>
                    <w:moveFrom w:id="2729" w:author="Hannah McSorley" w:date="2020-08-05T02:53:00Z"/>
                    <w:rFonts w:asciiTheme="minorHAnsi" w:hAnsiTheme="minorHAnsi"/>
                    <w:sz w:val="22"/>
                  </w:rPr>
                </w:rPrChange>
              </w:rPr>
            </w:pPr>
            <w:moveFrom w:id="2730" w:author="Hannah McSorley" w:date="2020-08-05T02:53:00Z">
              <w:r w:rsidRPr="00A36AD1">
                <w:rPr>
                  <w:rFonts w:asciiTheme="minorHAnsi" w:hAnsiTheme="minorHAnsi"/>
                  <w:b/>
                  <w:sz w:val="22"/>
                  <w:rPrChange w:id="2731" w:author="Hannah McSorley" w:date="2020-08-05T02:53:00Z">
                    <w:rPr>
                      <w:rFonts w:asciiTheme="minorHAnsi" w:hAnsiTheme="minorHAnsi"/>
                      <w:sz w:val="22"/>
                    </w:rPr>
                  </w:rPrChange>
                </w:rPr>
                <w:t>Longitude</w:t>
              </w:r>
            </w:moveFrom>
          </w:p>
        </w:tc>
        <w:tc>
          <w:tcPr>
            <w:tcW w:w="605" w:type="pct"/>
            <w:vAlign w:val="bottom"/>
          </w:tcPr>
          <w:p w14:paraId="749FBAD8" w14:textId="77777777" w:rsidR="00D3555D" w:rsidRPr="00A36AD1" w:rsidRDefault="005D6F31" w:rsidP="00A36AD1">
            <w:pPr>
              <w:spacing w:line="240" w:lineRule="auto"/>
              <w:jc w:val="right"/>
              <w:rPr>
                <w:moveFrom w:id="2732" w:author="Hannah McSorley" w:date="2020-08-05T02:53:00Z"/>
                <w:rFonts w:asciiTheme="minorHAnsi" w:hAnsiTheme="minorHAnsi"/>
                <w:b/>
                <w:sz w:val="22"/>
                <w:rPrChange w:id="2733" w:author="Hannah McSorley" w:date="2020-08-05T02:53:00Z">
                  <w:rPr>
                    <w:moveFrom w:id="2734" w:author="Hannah McSorley" w:date="2020-08-05T02:53:00Z"/>
                    <w:rFonts w:asciiTheme="minorHAnsi" w:hAnsiTheme="minorHAnsi"/>
                    <w:sz w:val="22"/>
                  </w:rPr>
                </w:rPrChange>
              </w:rPr>
            </w:pPr>
            <w:moveFrom w:id="2735" w:author="Hannah McSorley" w:date="2020-08-05T02:53:00Z">
              <w:r w:rsidRPr="00A36AD1">
                <w:rPr>
                  <w:rFonts w:asciiTheme="minorHAnsi" w:hAnsiTheme="minorHAnsi"/>
                  <w:b/>
                  <w:sz w:val="22"/>
                  <w:rPrChange w:id="2736" w:author="Hannah McSorley" w:date="2020-08-05T02:53:00Z">
                    <w:rPr>
                      <w:rFonts w:asciiTheme="minorHAnsi" w:hAnsiTheme="minorHAnsi"/>
                      <w:sz w:val="22"/>
                    </w:rPr>
                  </w:rPrChange>
                </w:rPr>
                <w:t>Elevation (m a.s.l)</w:t>
              </w:r>
            </w:moveFrom>
          </w:p>
        </w:tc>
        <w:tc>
          <w:tcPr>
            <w:tcW w:w="681" w:type="pct"/>
            <w:vAlign w:val="bottom"/>
          </w:tcPr>
          <w:p w14:paraId="2ECFEDAD" w14:textId="77777777" w:rsidR="00D3555D" w:rsidRPr="00A36AD1" w:rsidRDefault="005D6F31" w:rsidP="00A36AD1">
            <w:pPr>
              <w:spacing w:line="240" w:lineRule="auto"/>
              <w:rPr>
                <w:moveFrom w:id="2737" w:author="Hannah McSorley" w:date="2020-08-05T02:53:00Z"/>
                <w:rFonts w:asciiTheme="minorHAnsi" w:hAnsiTheme="minorHAnsi"/>
                <w:b/>
                <w:sz w:val="22"/>
                <w:rPrChange w:id="2738" w:author="Hannah McSorley" w:date="2020-08-05T02:53:00Z">
                  <w:rPr>
                    <w:moveFrom w:id="2739" w:author="Hannah McSorley" w:date="2020-08-05T02:53:00Z"/>
                    <w:rFonts w:asciiTheme="minorHAnsi" w:hAnsiTheme="minorHAnsi"/>
                    <w:sz w:val="22"/>
                  </w:rPr>
                </w:rPrChange>
              </w:rPr>
            </w:pPr>
            <w:moveFrom w:id="2740" w:author="Hannah McSorley" w:date="2020-08-05T02:53:00Z">
              <w:r w:rsidRPr="00A36AD1">
                <w:rPr>
                  <w:rFonts w:asciiTheme="minorHAnsi" w:hAnsiTheme="minorHAnsi"/>
                  <w:b/>
                  <w:sz w:val="22"/>
                  <w:rPrChange w:id="2741" w:author="Hannah McSorley" w:date="2020-08-05T02:53:00Z">
                    <w:rPr>
                      <w:rFonts w:asciiTheme="minorHAnsi" w:hAnsiTheme="minorHAnsi"/>
                      <w:sz w:val="22"/>
                    </w:rPr>
                  </w:rPrChange>
                </w:rPr>
                <w:t>Installation</w:t>
              </w:r>
            </w:moveFrom>
          </w:p>
        </w:tc>
        <w:tc>
          <w:tcPr>
            <w:tcW w:w="716" w:type="pct"/>
            <w:vAlign w:val="bottom"/>
          </w:tcPr>
          <w:p w14:paraId="79DDCD67" w14:textId="77777777" w:rsidR="00D3555D" w:rsidRPr="00A36AD1" w:rsidRDefault="005D6F31" w:rsidP="00A36AD1">
            <w:pPr>
              <w:spacing w:line="240" w:lineRule="auto"/>
              <w:rPr>
                <w:moveFrom w:id="2742" w:author="Hannah McSorley" w:date="2020-08-05T02:53:00Z"/>
                <w:rFonts w:asciiTheme="minorHAnsi" w:hAnsiTheme="minorHAnsi"/>
                <w:b/>
                <w:sz w:val="22"/>
                <w:rPrChange w:id="2743" w:author="Hannah McSorley" w:date="2020-08-05T02:53:00Z">
                  <w:rPr>
                    <w:moveFrom w:id="2744" w:author="Hannah McSorley" w:date="2020-08-05T02:53:00Z"/>
                    <w:rFonts w:asciiTheme="minorHAnsi" w:hAnsiTheme="minorHAnsi"/>
                    <w:sz w:val="22"/>
                  </w:rPr>
                </w:rPrChange>
              </w:rPr>
            </w:pPr>
            <w:moveFrom w:id="2745" w:author="Hannah McSorley" w:date="2020-08-05T02:53:00Z">
              <w:r w:rsidRPr="00A36AD1">
                <w:rPr>
                  <w:rFonts w:asciiTheme="minorHAnsi" w:hAnsiTheme="minorHAnsi"/>
                  <w:b/>
                  <w:sz w:val="22"/>
                  <w:rPrChange w:id="2746" w:author="Hannah McSorley" w:date="2020-08-05T02:53:00Z">
                    <w:rPr>
                      <w:rFonts w:asciiTheme="minorHAnsi" w:hAnsiTheme="minorHAnsi"/>
                      <w:sz w:val="22"/>
                    </w:rPr>
                  </w:rPrChange>
                </w:rPr>
                <w:t>Rain gauge</w:t>
              </w:r>
            </w:moveFrom>
          </w:p>
        </w:tc>
        <w:tc>
          <w:tcPr>
            <w:tcW w:w="0" w:type="auto"/>
            <w:vAlign w:val="bottom"/>
          </w:tcPr>
          <w:p w14:paraId="4D1DD42A" w14:textId="77777777" w:rsidR="00D3555D" w:rsidRPr="00A36AD1" w:rsidRDefault="005D6F31" w:rsidP="00A36AD1">
            <w:pPr>
              <w:spacing w:line="240" w:lineRule="auto"/>
              <w:rPr>
                <w:moveFrom w:id="2747" w:author="Hannah McSorley" w:date="2020-08-05T02:53:00Z"/>
                <w:rFonts w:asciiTheme="minorHAnsi" w:hAnsiTheme="minorHAnsi"/>
                <w:b/>
                <w:sz w:val="22"/>
                <w:rPrChange w:id="2748" w:author="Hannah McSorley" w:date="2020-08-05T02:53:00Z">
                  <w:rPr>
                    <w:moveFrom w:id="2749" w:author="Hannah McSorley" w:date="2020-08-05T02:53:00Z"/>
                    <w:rFonts w:asciiTheme="minorHAnsi" w:hAnsiTheme="minorHAnsi"/>
                    <w:sz w:val="22"/>
                  </w:rPr>
                </w:rPrChange>
              </w:rPr>
            </w:pPr>
            <w:moveFrom w:id="2750" w:author="Hannah McSorley" w:date="2020-08-05T02:53:00Z">
              <w:r w:rsidRPr="00A36AD1">
                <w:rPr>
                  <w:rFonts w:asciiTheme="minorHAnsi" w:hAnsiTheme="minorHAnsi"/>
                  <w:b/>
                  <w:sz w:val="22"/>
                  <w:rPrChange w:id="2751" w:author="Hannah McSorley" w:date="2020-08-05T02:53:00Z">
                    <w:rPr>
                      <w:rFonts w:asciiTheme="minorHAnsi" w:hAnsiTheme="minorHAnsi"/>
                      <w:sz w:val="22"/>
                    </w:rPr>
                  </w:rPrChange>
                </w:rPr>
                <w:t>Snow depth</w:t>
              </w:r>
            </w:moveFrom>
          </w:p>
        </w:tc>
        <w:tc>
          <w:tcPr>
            <w:tcW w:w="0" w:type="auto"/>
            <w:vAlign w:val="bottom"/>
          </w:tcPr>
          <w:p w14:paraId="0C6130E5" w14:textId="77777777" w:rsidR="00D3555D" w:rsidRPr="00A36AD1" w:rsidRDefault="005D6F31" w:rsidP="00A36AD1">
            <w:pPr>
              <w:spacing w:line="240" w:lineRule="auto"/>
              <w:rPr>
                <w:moveFrom w:id="2752" w:author="Hannah McSorley" w:date="2020-08-05T02:53:00Z"/>
                <w:rFonts w:asciiTheme="minorHAnsi" w:hAnsiTheme="minorHAnsi"/>
                <w:b/>
                <w:sz w:val="22"/>
                <w:rPrChange w:id="2753" w:author="Hannah McSorley" w:date="2020-08-05T02:53:00Z">
                  <w:rPr>
                    <w:moveFrom w:id="2754" w:author="Hannah McSorley" w:date="2020-08-05T02:53:00Z"/>
                    <w:rFonts w:asciiTheme="minorHAnsi" w:hAnsiTheme="minorHAnsi"/>
                    <w:sz w:val="22"/>
                  </w:rPr>
                </w:rPrChange>
              </w:rPr>
            </w:pPr>
            <w:moveFrom w:id="2755" w:author="Hannah McSorley" w:date="2020-08-05T02:53:00Z">
              <w:r w:rsidRPr="00A36AD1">
                <w:rPr>
                  <w:rFonts w:asciiTheme="minorHAnsi" w:hAnsiTheme="minorHAnsi"/>
                  <w:b/>
                  <w:sz w:val="22"/>
                  <w:rPrChange w:id="2756" w:author="Hannah McSorley" w:date="2020-08-05T02:53:00Z">
                    <w:rPr>
                      <w:rFonts w:asciiTheme="minorHAnsi" w:hAnsiTheme="minorHAnsi"/>
                      <w:sz w:val="22"/>
                    </w:rPr>
                  </w:rPrChange>
                </w:rPr>
                <w:t>Air temp</w:t>
              </w:r>
            </w:moveFrom>
          </w:p>
        </w:tc>
      </w:tr>
      <w:tr w:rsidR="00717B93" w:rsidRPr="00A36AD1" w14:paraId="013AE883" w14:textId="77777777" w:rsidTr="00A36AD1">
        <w:tc>
          <w:tcPr>
            <w:tcW w:w="529" w:type="pct"/>
            <w:shd w:val="clear" w:color="auto" w:fill="F2F2F2" w:themeFill="background1" w:themeFillShade="F2"/>
          </w:tcPr>
          <w:p w14:paraId="3CB74B22" w14:textId="77777777" w:rsidR="00D3555D" w:rsidRPr="00A36AD1" w:rsidRDefault="005D6F31" w:rsidP="00A36AD1">
            <w:pPr>
              <w:spacing w:line="240" w:lineRule="auto"/>
              <w:rPr>
                <w:moveFrom w:id="2757" w:author="Hannah McSorley" w:date="2020-08-05T02:53:00Z"/>
                <w:rFonts w:asciiTheme="minorHAnsi" w:hAnsiTheme="minorHAnsi" w:cstheme="minorHAnsi"/>
                <w:sz w:val="22"/>
                <w:szCs w:val="22"/>
              </w:rPr>
            </w:pPr>
            <w:moveFrom w:id="2758" w:author="Hannah McSorley" w:date="2020-08-05T02:53:00Z">
              <w:r w:rsidRPr="00A36AD1">
                <w:rPr>
                  <w:rFonts w:asciiTheme="minorHAnsi" w:hAnsiTheme="minorHAnsi" w:cstheme="minorHAnsi"/>
                  <w:sz w:val="22"/>
                  <w:szCs w:val="22"/>
                </w:rPr>
                <w:t>Chris Creek</w:t>
              </w:r>
            </w:moveFrom>
          </w:p>
        </w:tc>
        <w:tc>
          <w:tcPr>
            <w:tcW w:w="563" w:type="pct"/>
            <w:shd w:val="clear" w:color="auto" w:fill="F2F2F2" w:themeFill="background1" w:themeFillShade="F2"/>
          </w:tcPr>
          <w:p w14:paraId="5ECA262D" w14:textId="77777777" w:rsidR="00D3555D" w:rsidRPr="00A36AD1" w:rsidRDefault="005D6F31" w:rsidP="00A36AD1">
            <w:pPr>
              <w:spacing w:line="240" w:lineRule="auto"/>
              <w:jc w:val="right"/>
              <w:rPr>
                <w:moveFrom w:id="2759" w:author="Hannah McSorley" w:date="2020-08-05T02:53:00Z"/>
                <w:rFonts w:asciiTheme="minorHAnsi" w:hAnsiTheme="minorHAnsi" w:cstheme="minorHAnsi"/>
                <w:sz w:val="22"/>
                <w:szCs w:val="22"/>
              </w:rPr>
            </w:pPr>
            <w:moveFrom w:id="2760" w:author="Hannah McSorley" w:date="2020-08-05T02:53:00Z">
              <w:r w:rsidRPr="00A36AD1">
                <w:rPr>
                  <w:rFonts w:asciiTheme="minorHAnsi" w:hAnsiTheme="minorHAnsi" w:cstheme="minorHAnsi"/>
                  <w:sz w:val="22"/>
                  <w:szCs w:val="22"/>
                </w:rPr>
                <w:t>48.58028</w:t>
              </w:r>
            </w:moveFrom>
          </w:p>
        </w:tc>
        <w:tc>
          <w:tcPr>
            <w:tcW w:w="651" w:type="pct"/>
            <w:shd w:val="clear" w:color="auto" w:fill="F2F2F2" w:themeFill="background1" w:themeFillShade="F2"/>
          </w:tcPr>
          <w:p w14:paraId="0C27697D" w14:textId="77777777" w:rsidR="00D3555D" w:rsidRPr="00A36AD1" w:rsidRDefault="005D6F31" w:rsidP="00A36AD1">
            <w:pPr>
              <w:spacing w:line="240" w:lineRule="auto"/>
              <w:jc w:val="right"/>
              <w:rPr>
                <w:moveFrom w:id="2761" w:author="Hannah McSorley" w:date="2020-08-05T02:53:00Z"/>
                <w:rFonts w:asciiTheme="minorHAnsi" w:hAnsiTheme="minorHAnsi" w:cstheme="minorHAnsi"/>
                <w:sz w:val="22"/>
                <w:szCs w:val="22"/>
              </w:rPr>
            </w:pPr>
            <w:moveFrom w:id="2762" w:author="Hannah McSorley" w:date="2020-08-05T02:53:00Z">
              <w:r w:rsidRPr="00A36AD1">
                <w:rPr>
                  <w:rFonts w:asciiTheme="minorHAnsi" w:hAnsiTheme="minorHAnsi" w:cstheme="minorHAnsi"/>
                  <w:sz w:val="22"/>
                  <w:szCs w:val="22"/>
                </w:rPr>
                <w:t>-123.8406</w:t>
              </w:r>
            </w:moveFrom>
          </w:p>
        </w:tc>
        <w:tc>
          <w:tcPr>
            <w:tcW w:w="605" w:type="pct"/>
            <w:shd w:val="clear" w:color="auto" w:fill="F2F2F2" w:themeFill="background1" w:themeFillShade="F2"/>
          </w:tcPr>
          <w:p w14:paraId="5F068B6B" w14:textId="77777777" w:rsidR="00D3555D" w:rsidRPr="00A36AD1" w:rsidRDefault="005D6F31" w:rsidP="00A36AD1">
            <w:pPr>
              <w:spacing w:line="240" w:lineRule="auto"/>
              <w:jc w:val="right"/>
              <w:rPr>
                <w:moveFrom w:id="2763" w:author="Hannah McSorley" w:date="2020-08-05T02:53:00Z"/>
                <w:rFonts w:asciiTheme="minorHAnsi" w:hAnsiTheme="minorHAnsi" w:cstheme="minorHAnsi"/>
                <w:sz w:val="22"/>
                <w:szCs w:val="22"/>
              </w:rPr>
            </w:pPr>
            <w:moveFrom w:id="2764" w:author="Hannah McSorley" w:date="2020-08-05T02:53:00Z">
              <w:r w:rsidRPr="00A36AD1">
                <w:rPr>
                  <w:rFonts w:asciiTheme="minorHAnsi" w:hAnsiTheme="minorHAnsi" w:cstheme="minorHAnsi"/>
                  <w:sz w:val="22"/>
                  <w:szCs w:val="22"/>
                </w:rPr>
                <w:t>560</w:t>
              </w:r>
            </w:moveFrom>
          </w:p>
        </w:tc>
        <w:tc>
          <w:tcPr>
            <w:tcW w:w="681" w:type="pct"/>
            <w:shd w:val="clear" w:color="auto" w:fill="F2F2F2" w:themeFill="background1" w:themeFillShade="F2"/>
          </w:tcPr>
          <w:p w14:paraId="191F6BC1" w14:textId="77777777" w:rsidR="00D3555D" w:rsidRPr="00A36AD1" w:rsidRDefault="005D6F31" w:rsidP="00A36AD1">
            <w:pPr>
              <w:spacing w:line="240" w:lineRule="auto"/>
              <w:rPr>
                <w:moveFrom w:id="2765" w:author="Hannah McSorley" w:date="2020-08-05T02:53:00Z"/>
                <w:rFonts w:asciiTheme="minorHAnsi" w:hAnsiTheme="minorHAnsi" w:cstheme="minorHAnsi"/>
                <w:sz w:val="22"/>
                <w:szCs w:val="22"/>
              </w:rPr>
            </w:pPr>
            <w:moveFrom w:id="2766" w:author="Hannah McSorley" w:date="2020-08-05T02:53:00Z">
              <w:r w:rsidRPr="00A36AD1">
                <w:rPr>
                  <w:rFonts w:asciiTheme="minorHAnsi" w:hAnsiTheme="minorHAnsi" w:cstheme="minorHAnsi"/>
                  <w:sz w:val="22"/>
                  <w:szCs w:val="22"/>
                </w:rPr>
                <w:t>Jan. 2015</w:t>
              </w:r>
            </w:moveFrom>
          </w:p>
        </w:tc>
        <w:tc>
          <w:tcPr>
            <w:tcW w:w="716" w:type="pct"/>
            <w:shd w:val="clear" w:color="auto" w:fill="F2F2F2" w:themeFill="background1" w:themeFillShade="F2"/>
          </w:tcPr>
          <w:p w14:paraId="65758375" w14:textId="77777777" w:rsidR="00D3555D" w:rsidRPr="00A36AD1" w:rsidRDefault="005D6F31" w:rsidP="00A36AD1">
            <w:pPr>
              <w:spacing w:line="240" w:lineRule="auto"/>
              <w:rPr>
                <w:moveFrom w:id="2767" w:author="Hannah McSorley" w:date="2020-08-05T02:53:00Z"/>
                <w:rFonts w:asciiTheme="minorHAnsi" w:hAnsiTheme="minorHAnsi" w:cstheme="minorHAnsi"/>
                <w:sz w:val="22"/>
                <w:szCs w:val="22"/>
              </w:rPr>
            </w:pPr>
            <w:moveFrom w:id="2768" w:author="Hannah McSorley" w:date="2020-08-05T02:53:00Z">
              <w:r w:rsidRPr="00A36AD1">
                <w:rPr>
                  <w:rFonts w:asciiTheme="minorHAnsi" w:hAnsiTheme="minorHAnsi" w:cstheme="minorHAnsi"/>
                  <w:sz w:val="22"/>
                  <w:szCs w:val="22"/>
                </w:rPr>
                <w:t>RG-T tipping bucket (FTS)</w:t>
              </w:r>
            </w:moveFrom>
          </w:p>
        </w:tc>
        <w:tc>
          <w:tcPr>
            <w:tcW w:w="0" w:type="auto"/>
            <w:shd w:val="clear" w:color="auto" w:fill="F2F2F2" w:themeFill="background1" w:themeFillShade="F2"/>
          </w:tcPr>
          <w:p w14:paraId="6841101E" w14:textId="77777777" w:rsidR="00D3555D" w:rsidRPr="00A36AD1" w:rsidRDefault="005D6F31" w:rsidP="00A36AD1">
            <w:pPr>
              <w:spacing w:line="240" w:lineRule="auto"/>
              <w:rPr>
                <w:moveFrom w:id="2769" w:author="Hannah McSorley" w:date="2020-08-05T02:53:00Z"/>
                <w:rFonts w:asciiTheme="minorHAnsi" w:hAnsiTheme="minorHAnsi" w:cstheme="minorHAnsi"/>
                <w:sz w:val="22"/>
                <w:szCs w:val="22"/>
              </w:rPr>
            </w:pPr>
            <w:moveFrom w:id="2770" w:author="Hannah McSorley" w:date="2020-08-05T02:53:00Z">
              <w:r w:rsidRPr="00A36AD1">
                <w:rPr>
                  <w:rFonts w:asciiTheme="minorHAnsi" w:hAnsiTheme="minorHAnsi" w:cstheme="minorHAnsi"/>
                  <w:sz w:val="22"/>
                  <w:szCs w:val="22"/>
                </w:rPr>
                <w:t>SR50A sensor (Campbell Sci)</w:t>
              </w:r>
            </w:moveFrom>
          </w:p>
        </w:tc>
        <w:tc>
          <w:tcPr>
            <w:tcW w:w="0" w:type="auto"/>
            <w:shd w:val="clear" w:color="auto" w:fill="F2F2F2" w:themeFill="background1" w:themeFillShade="F2"/>
          </w:tcPr>
          <w:p w14:paraId="23144F54" w14:textId="77777777" w:rsidR="00D3555D" w:rsidRPr="00A36AD1" w:rsidRDefault="005D6F31" w:rsidP="00A36AD1">
            <w:pPr>
              <w:spacing w:line="240" w:lineRule="auto"/>
              <w:rPr>
                <w:moveFrom w:id="2771" w:author="Hannah McSorley" w:date="2020-08-05T02:53:00Z"/>
                <w:rFonts w:asciiTheme="minorHAnsi" w:hAnsiTheme="minorHAnsi" w:cstheme="minorHAnsi"/>
                <w:sz w:val="22"/>
                <w:szCs w:val="22"/>
              </w:rPr>
            </w:pPr>
            <w:moveFrom w:id="2772" w:author="Hannah McSorley" w:date="2020-08-05T02:53:00Z">
              <w:r w:rsidRPr="00A36AD1">
                <w:rPr>
                  <w:rFonts w:asciiTheme="minorHAnsi" w:hAnsiTheme="minorHAnsi" w:cstheme="minorHAnsi"/>
                  <w:sz w:val="22"/>
                  <w:szCs w:val="22"/>
                </w:rPr>
                <w:t>THS-3-R (FTS)</w:t>
              </w:r>
            </w:moveFrom>
          </w:p>
        </w:tc>
      </w:tr>
      <w:tr w:rsidR="00A36AD1" w:rsidRPr="00A36AD1" w14:paraId="0A177586" w14:textId="77777777" w:rsidTr="00A36AD1">
        <w:tblPrEx>
          <w:tblW w:w="5000" w:type="pct"/>
          <w:tblLook w:val="07E0" w:firstRow="1" w:lastRow="1" w:firstColumn="1" w:lastColumn="1" w:noHBand="1" w:noVBand="1"/>
          <w:tblPrExChange w:id="2773" w:author="Hannah McSorley" w:date="2020-08-05T02:53:00Z">
            <w:tblPrEx>
              <w:tblW w:w="5000" w:type="pct"/>
              <w:tblLook w:val="07E0" w:firstRow="1" w:lastRow="1" w:firstColumn="1" w:lastColumn="1" w:noHBand="1" w:noVBand="1"/>
            </w:tblPrEx>
          </w:tblPrExChange>
        </w:tblPrEx>
        <w:tc>
          <w:tcPr>
            <w:tcW w:w="529" w:type="pct"/>
            <w:tcBorders>
              <w:bottom w:val="single" w:sz="4" w:space="0" w:color="auto"/>
            </w:tcBorders>
            <w:tcPrChange w:id="2774" w:author="Hannah McSorley" w:date="2020-08-05T02:53:00Z">
              <w:tcPr>
                <w:tcW w:w="517" w:type="pct"/>
              </w:tcPr>
            </w:tcPrChange>
          </w:tcPr>
          <w:p w14:paraId="306617F6" w14:textId="77777777" w:rsidR="00D3555D" w:rsidRPr="00A36AD1" w:rsidRDefault="005D6F31" w:rsidP="00A36AD1">
            <w:pPr>
              <w:spacing w:line="240" w:lineRule="auto"/>
              <w:rPr>
                <w:moveFrom w:id="2775" w:author="Hannah McSorley" w:date="2020-08-05T02:53:00Z"/>
                <w:rFonts w:asciiTheme="minorHAnsi" w:hAnsiTheme="minorHAnsi" w:cstheme="minorHAnsi"/>
                <w:sz w:val="22"/>
                <w:szCs w:val="22"/>
              </w:rPr>
            </w:pPr>
            <w:moveFrom w:id="2776" w:author="Hannah McSorley" w:date="2020-08-05T02:53:00Z">
              <w:r w:rsidRPr="00A36AD1">
                <w:rPr>
                  <w:rFonts w:asciiTheme="minorHAnsi" w:hAnsiTheme="minorHAnsi" w:cstheme="minorHAnsi"/>
                  <w:sz w:val="22"/>
                  <w:szCs w:val="22"/>
                </w:rPr>
                <w:t>Martin’s Gulch</w:t>
              </w:r>
            </w:moveFrom>
          </w:p>
        </w:tc>
        <w:tc>
          <w:tcPr>
            <w:tcW w:w="563" w:type="pct"/>
            <w:tcBorders>
              <w:bottom w:val="single" w:sz="4" w:space="0" w:color="auto"/>
            </w:tcBorders>
            <w:tcPrChange w:id="2777" w:author="Hannah McSorley" w:date="2020-08-05T02:53:00Z">
              <w:tcPr>
                <w:tcW w:w="563" w:type="pct"/>
                <w:gridSpan w:val="2"/>
              </w:tcPr>
            </w:tcPrChange>
          </w:tcPr>
          <w:p w14:paraId="57B207B7" w14:textId="77777777" w:rsidR="00D3555D" w:rsidRPr="00A36AD1" w:rsidRDefault="005D6F31" w:rsidP="00A36AD1">
            <w:pPr>
              <w:spacing w:line="240" w:lineRule="auto"/>
              <w:jc w:val="right"/>
              <w:rPr>
                <w:moveFrom w:id="2778" w:author="Hannah McSorley" w:date="2020-08-05T02:53:00Z"/>
                <w:rFonts w:asciiTheme="minorHAnsi" w:hAnsiTheme="minorHAnsi" w:cstheme="minorHAnsi"/>
                <w:sz w:val="22"/>
                <w:szCs w:val="22"/>
              </w:rPr>
            </w:pPr>
            <w:moveFrom w:id="2779" w:author="Hannah McSorley" w:date="2020-08-05T02:53:00Z">
              <w:r w:rsidRPr="00A36AD1">
                <w:rPr>
                  <w:rFonts w:asciiTheme="minorHAnsi" w:hAnsiTheme="minorHAnsi" w:cstheme="minorHAnsi"/>
                  <w:sz w:val="22"/>
                  <w:szCs w:val="22"/>
                </w:rPr>
                <w:t>48.51611</w:t>
              </w:r>
            </w:moveFrom>
          </w:p>
        </w:tc>
        <w:tc>
          <w:tcPr>
            <w:tcW w:w="651" w:type="pct"/>
            <w:tcBorders>
              <w:bottom w:val="single" w:sz="4" w:space="0" w:color="auto"/>
            </w:tcBorders>
            <w:tcPrChange w:id="2780" w:author="Hannah McSorley" w:date="2020-08-05T02:53:00Z">
              <w:tcPr>
                <w:tcW w:w="619" w:type="pct"/>
                <w:gridSpan w:val="2"/>
              </w:tcPr>
            </w:tcPrChange>
          </w:tcPr>
          <w:p w14:paraId="63DEDF08" w14:textId="77777777" w:rsidR="00D3555D" w:rsidRPr="00A36AD1" w:rsidRDefault="005D6F31" w:rsidP="00A36AD1">
            <w:pPr>
              <w:spacing w:line="240" w:lineRule="auto"/>
              <w:jc w:val="right"/>
              <w:rPr>
                <w:moveFrom w:id="2781" w:author="Hannah McSorley" w:date="2020-08-05T02:53:00Z"/>
                <w:rFonts w:asciiTheme="minorHAnsi" w:hAnsiTheme="minorHAnsi" w:cstheme="minorHAnsi"/>
                <w:sz w:val="22"/>
                <w:szCs w:val="22"/>
              </w:rPr>
            </w:pPr>
            <w:moveFrom w:id="2782" w:author="Hannah McSorley" w:date="2020-08-05T02:53:00Z">
              <w:r w:rsidRPr="00A36AD1">
                <w:rPr>
                  <w:rFonts w:asciiTheme="minorHAnsi" w:hAnsiTheme="minorHAnsi" w:cstheme="minorHAnsi"/>
                  <w:sz w:val="22"/>
                  <w:szCs w:val="22"/>
                </w:rPr>
                <w:t>-123.7617</w:t>
              </w:r>
            </w:moveFrom>
          </w:p>
        </w:tc>
        <w:tc>
          <w:tcPr>
            <w:tcW w:w="605" w:type="pct"/>
            <w:tcBorders>
              <w:bottom w:val="single" w:sz="4" w:space="0" w:color="auto"/>
            </w:tcBorders>
            <w:tcPrChange w:id="2783" w:author="Hannah McSorley" w:date="2020-08-05T02:53:00Z">
              <w:tcPr>
                <w:tcW w:w="558" w:type="pct"/>
                <w:gridSpan w:val="2"/>
              </w:tcPr>
            </w:tcPrChange>
          </w:tcPr>
          <w:p w14:paraId="781F10CB" w14:textId="77777777" w:rsidR="00D3555D" w:rsidRPr="00A36AD1" w:rsidRDefault="005D6F31" w:rsidP="00A36AD1">
            <w:pPr>
              <w:spacing w:line="240" w:lineRule="auto"/>
              <w:jc w:val="right"/>
              <w:rPr>
                <w:moveFrom w:id="2784" w:author="Hannah McSorley" w:date="2020-08-05T02:53:00Z"/>
                <w:rFonts w:asciiTheme="minorHAnsi" w:hAnsiTheme="minorHAnsi" w:cstheme="minorHAnsi"/>
                <w:sz w:val="22"/>
                <w:szCs w:val="22"/>
              </w:rPr>
            </w:pPr>
            <w:moveFrom w:id="2785" w:author="Hannah McSorley" w:date="2020-08-05T02:53:00Z">
              <w:r w:rsidRPr="00A36AD1">
                <w:rPr>
                  <w:rFonts w:asciiTheme="minorHAnsi" w:hAnsiTheme="minorHAnsi" w:cstheme="minorHAnsi"/>
                  <w:sz w:val="22"/>
                  <w:szCs w:val="22"/>
                </w:rPr>
                <w:t>512</w:t>
              </w:r>
            </w:moveFrom>
          </w:p>
        </w:tc>
        <w:tc>
          <w:tcPr>
            <w:tcW w:w="681" w:type="pct"/>
            <w:tcBorders>
              <w:bottom w:val="single" w:sz="4" w:space="0" w:color="auto"/>
            </w:tcBorders>
            <w:tcPrChange w:id="2786" w:author="Hannah McSorley" w:date="2020-08-05T02:53:00Z">
              <w:tcPr>
                <w:tcW w:w="653" w:type="pct"/>
                <w:gridSpan w:val="2"/>
              </w:tcPr>
            </w:tcPrChange>
          </w:tcPr>
          <w:p w14:paraId="5AD4223F" w14:textId="77777777" w:rsidR="00D3555D" w:rsidRPr="00A36AD1" w:rsidRDefault="005D6F31" w:rsidP="00A36AD1">
            <w:pPr>
              <w:spacing w:line="240" w:lineRule="auto"/>
              <w:rPr>
                <w:moveFrom w:id="2787" w:author="Hannah McSorley" w:date="2020-08-05T02:53:00Z"/>
                <w:rFonts w:asciiTheme="minorHAnsi" w:hAnsiTheme="minorHAnsi" w:cstheme="minorHAnsi"/>
                <w:sz w:val="22"/>
                <w:szCs w:val="22"/>
              </w:rPr>
            </w:pPr>
            <w:moveFrom w:id="2788" w:author="Hannah McSorley" w:date="2020-08-05T02:53:00Z">
              <w:r w:rsidRPr="00A36AD1">
                <w:rPr>
                  <w:rFonts w:asciiTheme="minorHAnsi" w:hAnsiTheme="minorHAnsi" w:cstheme="minorHAnsi"/>
                  <w:sz w:val="22"/>
                  <w:szCs w:val="22"/>
                </w:rPr>
                <w:t>Nov. 2009</w:t>
              </w:r>
            </w:moveFrom>
          </w:p>
        </w:tc>
        <w:tc>
          <w:tcPr>
            <w:tcW w:w="716" w:type="pct"/>
            <w:tcBorders>
              <w:bottom w:val="single" w:sz="4" w:space="0" w:color="auto"/>
            </w:tcBorders>
            <w:tcPrChange w:id="2789" w:author="Hannah McSorley" w:date="2020-08-05T02:53:00Z">
              <w:tcPr>
                <w:tcW w:w="724" w:type="pct"/>
                <w:gridSpan w:val="2"/>
              </w:tcPr>
            </w:tcPrChange>
          </w:tcPr>
          <w:p w14:paraId="1732B750" w14:textId="77777777" w:rsidR="00D3555D" w:rsidRPr="00A36AD1" w:rsidRDefault="005D6F31" w:rsidP="00A36AD1">
            <w:pPr>
              <w:spacing w:line="240" w:lineRule="auto"/>
              <w:rPr>
                <w:moveFrom w:id="2790" w:author="Hannah McSorley" w:date="2020-08-05T02:53:00Z"/>
                <w:rFonts w:asciiTheme="minorHAnsi" w:hAnsiTheme="minorHAnsi" w:cstheme="minorHAnsi"/>
                <w:sz w:val="22"/>
                <w:szCs w:val="22"/>
              </w:rPr>
            </w:pPr>
            <w:moveFrom w:id="2791" w:author="Hannah McSorley" w:date="2020-08-05T02:53:00Z">
              <w:r w:rsidRPr="00A36AD1">
                <w:rPr>
                  <w:rFonts w:asciiTheme="minorHAnsi" w:hAnsiTheme="minorHAnsi" w:cstheme="minorHAnsi"/>
                  <w:sz w:val="22"/>
                  <w:szCs w:val="22"/>
                </w:rPr>
                <w:t>RG-T tipping bucket (FTS)</w:t>
              </w:r>
            </w:moveFrom>
          </w:p>
        </w:tc>
        <w:tc>
          <w:tcPr>
            <w:tcW w:w="0" w:type="auto"/>
            <w:tcBorders>
              <w:bottom w:val="single" w:sz="4" w:space="0" w:color="auto"/>
            </w:tcBorders>
            <w:tcPrChange w:id="2792" w:author="Hannah McSorley" w:date="2020-08-05T02:53:00Z">
              <w:tcPr>
                <w:tcW w:w="834" w:type="pct"/>
                <w:gridSpan w:val="2"/>
              </w:tcPr>
            </w:tcPrChange>
          </w:tcPr>
          <w:p w14:paraId="0FAF252C" w14:textId="77777777" w:rsidR="00D3555D" w:rsidRPr="00A36AD1" w:rsidRDefault="005D6F31" w:rsidP="00A36AD1">
            <w:pPr>
              <w:spacing w:line="240" w:lineRule="auto"/>
              <w:rPr>
                <w:moveFrom w:id="2793" w:author="Hannah McSorley" w:date="2020-08-05T02:53:00Z"/>
                <w:rFonts w:asciiTheme="minorHAnsi" w:hAnsiTheme="minorHAnsi" w:cstheme="minorHAnsi"/>
                <w:sz w:val="22"/>
                <w:szCs w:val="22"/>
              </w:rPr>
            </w:pPr>
            <w:moveFrom w:id="2794" w:author="Hannah McSorley" w:date="2020-08-05T02:53:00Z">
              <w:r w:rsidRPr="00A36AD1">
                <w:rPr>
                  <w:rFonts w:asciiTheme="minorHAnsi" w:hAnsiTheme="minorHAnsi" w:cstheme="minorHAnsi"/>
                  <w:sz w:val="22"/>
                  <w:szCs w:val="22"/>
                </w:rPr>
                <w:t>SR50A sensor (Campbell Sci)</w:t>
              </w:r>
            </w:moveFrom>
          </w:p>
        </w:tc>
        <w:tc>
          <w:tcPr>
            <w:tcW w:w="0" w:type="auto"/>
            <w:tcBorders>
              <w:bottom w:val="single" w:sz="4" w:space="0" w:color="auto"/>
            </w:tcBorders>
            <w:tcPrChange w:id="2795" w:author="Hannah McSorley" w:date="2020-08-05T02:53:00Z">
              <w:tcPr>
                <w:tcW w:w="532" w:type="pct"/>
                <w:gridSpan w:val="2"/>
              </w:tcPr>
            </w:tcPrChange>
          </w:tcPr>
          <w:p w14:paraId="4D31C9CC" w14:textId="77777777" w:rsidR="00D3555D" w:rsidRPr="00A36AD1" w:rsidRDefault="005D6F31" w:rsidP="00A36AD1">
            <w:pPr>
              <w:spacing w:line="240" w:lineRule="auto"/>
              <w:rPr>
                <w:moveFrom w:id="2796" w:author="Hannah McSorley" w:date="2020-08-05T02:53:00Z"/>
                <w:rFonts w:asciiTheme="minorHAnsi" w:hAnsiTheme="minorHAnsi" w:cstheme="minorHAnsi"/>
                <w:sz w:val="22"/>
                <w:szCs w:val="22"/>
              </w:rPr>
            </w:pPr>
            <w:moveFrom w:id="2797" w:author="Hannah McSorley" w:date="2020-08-05T02:53:00Z">
              <w:r w:rsidRPr="00A36AD1">
                <w:rPr>
                  <w:rFonts w:asciiTheme="minorHAnsi" w:hAnsiTheme="minorHAnsi" w:cstheme="minorHAnsi"/>
                  <w:sz w:val="22"/>
                  <w:szCs w:val="22"/>
                </w:rPr>
                <w:t>THS-3-1 (FTS)</w:t>
              </w:r>
            </w:moveFrom>
          </w:p>
        </w:tc>
      </w:tr>
    </w:tbl>
    <w:p w14:paraId="41044410" w14:textId="77777777" w:rsidR="00D3555D" w:rsidRDefault="005D6F31">
      <w:pPr>
        <w:rPr>
          <w:moveFrom w:id="2798" w:author="Hannah McSorley" w:date="2020-08-05T02:53:00Z"/>
        </w:rPr>
      </w:pPr>
      <w:moveFrom w:id="2799" w:author="Hannah McSorley" w:date="2020-08-05T02:53:00Z">
        <w:r>
          <w:t> </w:t>
        </w:r>
      </w:moveFrom>
    </w:p>
    <w:p w14:paraId="1E5864B8" w14:textId="77777777" w:rsidR="00F77BDD" w:rsidRDefault="005D6F31">
      <w:pPr>
        <w:rPr>
          <w:del w:id="2800" w:author="Hannah McSorley" w:date="2020-08-05T02:53:00Z"/>
        </w:rPr>
      </w:pPr>
      <w:moveFrom w:id="2801" w:author="Hannah McSorley" w:date="2020-08-05T02:53:00Z">
        <w:r>
          <w:t>Average LWSA weather data was calculated as arithmetic means from Chris Creek and Martin’s Gulch FWx stations data (</w:t>
        </w:r>
      </w:moveFrom>
      <w:moveFromRangeEnd w:id="2712"/>
      <w:del w:id="2802" w:author="Hannah McSorley" w:date="2020-08-05T02:53:00Z">
        <w:r w:rsidR="006D238B">
          <w:delText xml:space="preserve">Figure 4, Table 3,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w:delText>
        </w:r>
        <w:commentRangeStart w:id="2803"/>
        <w:r w:rsidR="006D238B">
          <w:delText>elevation</w:delText>
        </w:r>
        <w:commentRangeEnd w:id="2803"/>
        <w:r w:rsidR="007F01CA">
          <w:rPr>
            <w:rStyle w:val="CommentReference"/>
          </w:rPr>
          <w:commentReference w:id="2803"/>
        </w:r>
        <w:r w:rsidR="006D238B">
          <w:delText xml:space="preserve"> and therefore snow depth records were not assumed to be representative of snow cover across the LWSA and snow depth data were not included in event calculations, but were taken into consideration when defining seasons.</w:delText>
        </w:r>
      </w:del>
    </w:p>
    <w:p w14:paraId="401C9B98" w14:textId="77777777" w:rsidR="00F77BDD" w:rsidRDefault="006D238B">
      <w:pPr>
        <w:rPr>
          <w:del w:id="2804" w:author="Hannah McSorley" w:date="2020-08-05T02:53:00Z"/>
        </w:rPr>
      </w:pPr>
      <w:del w:id="2805" w:author="Hannah McSorley" w:date="2020-08-05T02:53:00Z">
        <w:r>
          <w:delText> </w:delText>
        </w:r>
      </w:del>
    </w:p>
    <w:p w14:paraId="2489EB44" w14:textId="77777777" w:rsidR="00F77BDD" w:rsidRDefault="006D238B" w:rsidP="003061D1">
      <w:pPr>
        <w:spacing w:line="240" w:lineRule="auto"/>
        <w:rPr>
          <w:del w:id="2806" w:author="Hannah McSorley" w:date="2020-08-05T02:53:00Z"/>
        </w:rPr>
      </w:pPr>
      <w:commentRangeStart w:id="2807"/>
      <w:del w:id="2808" w:author="Hannah McSorley" w:date="2020-08-05T02:53:00Z">
        <w:r>
          <w:delText xml:space="preserve">Table 3: </w:delText>
        </w:r>
        <w:r>
          <w:rPr>
            <w:i/>
          </w:rPr>
          <w:delText>Average weather data from CRD stations in Leech water supply area in 2018, 2019, and the period of 2020 included in this project</w:delText>
        </w:r>
      </w:del>
    </w:p>
    <w:tbl>
      <w:tblPr>
        <w:tblW w:w="4999" w:type="pct"/>
        <w:tblLook w:val="07E0" w:firstRow="1" w:lastRow="1" w:firstColumn="1" w:lastColumn="1" w:noHBand="1" w:noVBand="1"/>
        <w:tblCaption w:val="Table 3: Average weather data from CRD stations in Leech water supply area in 2018, 2019, and the period of 2020 included in this project"/>
      </w:tblPr>
      <w:tblGrid>
        <w:gridCol w:w="1418"/>
        <w:gridCol w:w="1275"/>
        <w:gridCol w:w="992"/>
        <w:gridCol w:w="1276"/>
        <w:gridCol w:w="1134"/>
        <w:gridCol w:w="1275"/>
        <w:gridCol w:w="994"/>
        <w:gridCol w:w="994"/>
        <w:tblGridChange w:id="2809">
          <w:tblGrid>
            <w:gridCol w:w="1418"/>
            <w:gridCol w:w="1275"/>
            <w:gridCol w:w="992"/>
            <w:gridCol w:w="1276"/>
            <w:gridCol w:w="1134"/>
            <w:gridCol w:w="1275"/>
            <w:gridCol w:w="994"/>
            <w:gridCol w:w="994"/>
          </w:tblGrid>
        </w:tblGridChange>
      </w:tblGrid>
      <w:tr w:rsidR="00666FAE" w14:paraId="3C7644C1" w14:textId="77777777" w:rsidTr="003061D1">
        <w:tc>
          <w:tcPr>
            <w:tcW w:w="758" w:type="pct"/>
            <w:vAlign w:val="bottom"/>
          </w:tcPr>
          <w:p w14:paraId="5A134966" w14:textId="77777777" w:rsidR="00F77BDD" w:rsidRPr="003061D1" w:rsidRDefault="006D238B" w:rsidP="003061D1">
            <w:pPr>
              <w:spacing w:line="240" w:lineRule="auto"/>
              <w:rPr>
                <w:del w:id="2810" w:author="Hannah McSorley" w:date="2020-08-05T02:53:00Z"/>
                <w:rFonts w:asciiTheme="minorHAnsi" w:hAnsiTheme="minorHAnsi" w:cstheme="minorHAnsi"/>
                <w:sz w:val="22"/>
                <w:szCs w:val="22"/>
              </w:rPr>
            </w:pPr>
            <w:del w:id="2811" w:author="Hannah McSorley" w:date="2020-08-05T02:53:00Z">
              <w:r w:rsidRPr="003061D1">
                <w:rPr>
                  <w:rFonts w:asciiTheme="minorHAnsi" w:hAnsiTheme="minorHAnsi" w:cstheme="minorHAnsi"/>
                  <w:sz w:val="22"/>
                  <w:szCs w:val="22"/>
                </w:rPr>
                <w:delText>year</w:delText>
              </w:r>
            </w:del>
          </w:p>
        </w:tc>
        <w:tc>
          <w:tcPr>
            <w:tcW w:w="681" w:type="pct"/>
            <w:vAlign w:val="bottom"/>
          </w:tcPr>
          <w:p w14:paraId="30F3A2A6" w14:textId="77777777" w:rsidR="00F77BDD" w:rsidRPr="003061D1" w:rsidRDefault="006D238B" w:rsidP="003061D1">
            <w:pPr>
              <w:spacing w:line="240" w:lineRule="auto"/>
              <w:jc w:val="right"/>
              <w:rPr>
                <w:del w:id="2812" w:author="Hannah McSorley" w:date="2020-08-05T02:53:00Z"/>
                <w:rFonts w:asciiTheme="minorHAnsi" w:hAnsiTheme="minorHAnsi" w:cstheme="minorHAnsi"/>
                <w:sz w:val="22"/>
                <w:szCs w:val="22"/>
              </w:rPr>
            </w:pPr>
            <w:del w:id="2813" w:author="Hannah McSorley" w:date="2020-08-05T02:53:00Z">
              <w:r w:rsidRPr="003061D1">
                <w:rPr>
                  <w:rFonts w:asciiTheme="minorHAnsi" w:hAnsiTheme="minorHAnsi" w:cstheme="minorHAnsi"/>
                  <w:sz w:val="22"/>
                  <w:szCs w:val="22"/>
                </w:rPr>
                <w:delText>mean annual rain (mm)</w:delText>
              </w:r>
            </w:del>
          </w:p>
        </w:tc>
        <w:tc>
          <w:tcPr>
            <w:tcW w:w="530" w:type="pct"/>
            <w:vAlign w:val="bottom"/>
          </w:tcPr>
          <w:p w14:paraId="0DB396EB" w14:textId="77777777" w:rsidR="00F77BDD" w:rsidRPr="003061D1" w:rsidRDefault="006D238B" w:rsidP="003061D1">
            <w:pPr>
              <w:spacing w:line="240" w:lineRule="auto"/>
              <w:jc w:val="right"/>
              <w:rPr>
                <w:del w:id="2814" w:author="Hannah McSorley" w:date="2020-08-05T02:53:00Z"/>
                <w:rFonts w:asciiTheme="minorHAnsi" w:hAnsiTheme="minorHAnsi" w:cstheme="minorHAnsi"/>
                <w:sz w:val="22"/>
                <w:szCs w:val="22"/>
              </w:rPr>
            </w:pPr>
            <w:del w:id="2815" w:author="Hannah McSorley" w:date="2020-08-05T02:53:00Z">
              <w:r w:rsidRPr="003061D1">
                <w:rPr>
                  <w:rFonts w:asciiTheme="minorHAnsi" w:hAnsiTheme="minorHAnsi" w:cstheme="minorHAnsi"/>
                  <w:sz w:val="22"/>
                  <w:szCs w:val="22"/>
                </w:rPr>
                <w:delText>stdev rain. (±mm)</w:delText>
              </w:r>
            </w:del>
          </w:p>
        </w:tc>
        <w:tc>
          <w:tcPr>
            <w:tcW w:w="682" w:type="pct"/>
            <w:vAlign w:val="bottom"/>
          </w:tcPr>
          <w:p w14:paraId="3DB17C54" w14:textId="77777777" w:rsidR="00F77BDD" w:rsidRPr="003061D1" w:rsidRDefault="006D238B" w:rsidP="003061D1">
            <w:pPr>
              <w:spacing w:line="240" w:lineRule="auto"/>
              <w:jc w:val="right"/>
              <w:rPr>
                <w:del w:id="2816" w:author="Hannah McSorley" w:date="2020-08-05T02:53:00Z"/>
                <w:rFonts w:asciiTheme="minorHAnsi" w:hAnsiTheme="minorHAnsi" w:cstheme="minorHAnsi"/>
                <w:sz w:val="22"/>
                <w:szCs w:val="22"/>
              </w:rPr>
            </w:pPr>
            <w:del w:id="2817" w:author="Hannah McSorley" w:date="2020-08-05T02:53:00Z">
              <w:r w:rsidRPr="003061D1">
                <w:rPr>
                  <w:rFonts w:asciiTheme="minorHAnsi" w:hAnsiTheme="minorHAnsi" w:cstheme="minorHAnsi"/>
                  <w:sz w:val="22"/>
                  <w:szCs w:val="22"/>
                </w:rPr>
                <w:delText>max. snow depth</w:delText>
              </w:r>
              <w:r w:rsidR="003061D1">
                <w:rPr>
                  <w:rFonts w:asciiTheme="minorHAnsi" w:hAnsiTheme="minorHAnsi" w:cstheme="minorHAnsi"/>
                  <w:sz w:val="22"/>
                  <w:szCs w:val="22"/>
                </w:rPr>
                <w:delText xml:space="preserve"> </w:delText>
              </w:r>
              <w:r w:rsidRPr="003061D1">
                <w:rPr>
                  <w:rFonts w:asciiTheme="minorHAnsi" w:hAnsiTheme="minorHAnsi" w:cstheme="minorHAnsi"/>
                  <w:sz w:val="22"/>
                  <w:szCs w:val="22"/>
                </w:rPr>
                <w:delText>(m)</w:delText>
              </w:r>
            </w:del>
          </w:p>
        </w:tc>
        <w:tc>
          <w:tcPr>
            <w:tcW w:w="606" w:type="pct"/>
            <w:vAlign w:val="bottom"/>
          </w:tcPr>
          <w:p w14:paraId="5CFB7CE1" w14:textId="77777777" w:rsidR="00F77BDD" w:rsidRPr="003061D1" w:rsidRDefault="006D238B" w:rsidP="003061D1">
            <w:pPr>
              <w:spacing w:line="240" w:lineRule="auto"/>
              <w:jc w:val="right"/>
              <w:rPr>
                <w:del w:id="2818" w:author="Hannah McSorley" w:date="2020-08-05T02:53:00Z"/>
                <w:rFonts w:asciiTheme="minorHAnsi" w:hAnsiTheme="minorHAnsi" w:cstheme="minorHAnsi"/>
                <w:sz w:val="22"/>
                <w:szCs w:val="22"/>
              </w:rPr>
            </w:pPr>
            <w:del w:id="2819" w:author="Hannah McSorley" w:date="2020-08-05T02:53:00Z">
              <w:r w:rsidRPr="003061D1">
                <w:rPr>
                  <w:rFonts w:asciiTheme="minorHAnsi" w:hAnsiTheme="minorHAnsi" w:cstheme="minorHAnsi"/>
                  <w:sz w:val="22"/>
                  <w:szCs w:val="22"/>
                </w:rPr>
                <w:delText>mean air temp. (°C)</w:delText>
              </w:r>
            </w:del>
          </w:p>
        </w:tc>
        <w:tc>
          <w:tcPr>
            <w:tcW w:w="681" w:type="pct"/>
            <w:vAlign w:val="bottom"/>
          </w:tcPr>
          <w:p w14:paraId="36F29FD3" w14:textId="77777777" w:rsidR="00F77BDD" w:rsidRPr="003061D1" w:rsidRDefault="006D238B" w:rsidP="003061D1">
            <w:pPr>
              <w:spacing w:line="240" w:lineRule="auto"/>
              <w:jc w:val="right"/>
              <w:rPr>
                <w:del w:id="2820" w:author="Hannah McSorley" w:date="2020-08-05T02:53:00Z"/>
                <w:rFonts w:asciiTheme="minorHAnsi" w:hAnsiTheme="minorHAnsi" w:cstheme="minorHAnsi"/>
                <w:sz w:val="22"/>
                <w:szCs w:val="22"/>
              </w:rPr>
            </w:pPr>
            <w:del w:id="2821" w:author="Hannah McSorley" w:date="2020-08-05T02:53:00Z">
              <w:r w:rsidRPr="003061D1">
                <w:rPr>
                  <w:rFonts w:asciiTheme="minorHAnsi" w:hAnsiTheme="minorHAnsi" w:cstheme="minorHAnsi"/>
                  <w:sz w:val="22"/>
                  <w:szCs w:val="22"/>
                </w:rPr>
                <w:delText>stdev air temp. (±°C)</w:delText>
              </w:r>
            </w:del>
          </w:p>
        </w:tc>
        <w:tc>
          <w:tcPr>
            <w:tcW w:w="531" w:type="pct"/>
            <w:vAlign w:val="bottom"/>
          </w:tcPr>
          <w:p w14:paraId="14EA4490" w14:textId="77777777" w:rsidR="00F77BDD" w:rsidRPr="003061D1" w:rsidRDefault="006D238B" w:rsidP="003061D1">
            <w:pPr>
              <w:spacing w:line="240" w:lineRule="auto"/>
              <w:jc w:val="right"/>
              <w:rPr>
                <w:del w:id="2822" w:author="Hannah McSorley" w:date="2020-08-05T02:53:00Z"/>
                <w:rFonts w:asciiTheme="minorHAnsi" w:hAnsiTheme="minorHAnsi" w:cstheme="minorHAnsi"/>
                <w:sz w:val="22"/>
                <w:szCs w:val="22"/>
              </w:rPr>
            </w:pPr>
            <w:del w:id="2823" w:author="Hannah McSorley" w:date="2020-08-05T02:53:00Z">
              <w:r w:rsidRPr="003061D1">
                <w:rPr>
                  <w:rFonts w:asciiTheme="minorHAnsi" w:hAnsiTheme="minorHAnsi" w:cstheme="minorHAnsi"/>
                  <w:sz w:val="22"/>
                  <w:szCs w:val="22"/>
                </w:rPr>
                <w:delText>min. temp., mean (°C)</w:delText>
              </w:r>
            </w:del>
          </w:p>
        </w:tc>
        <w:tc>
          <w:tcPr>
            <w:tcW w:w="531" w:type="pct"/>
            <w:vAlign w:val="bottom"/>
          </w:tcPr>
          <w:p w14:paraId="7A54F2CB" w14:textId="77777777" w:rsidR="00F77BDD" w:rsidRPr="003061D1" w:rsidRDefault="006D238B" w:rsidP="003061D1">
            <w:pPr>
              <w:spacing w:line="240" w:lineRule="auto"/>
              <w:jc w:val="right"/>
              <w:rPr>
                <w:del w:id="2824" w:author="Hannah McSorley" w:date="2020-08-05T02:53:00Z"/>
                <w:rFonts w:asciiTheme="minorHAnsi" w:hAnsiTheme="minorHAnsi" w:cstheme="minorHAnsi"/>
                <w:sz w:val="22"/>
                <w:szCs w:val="22"/>
              </w:rPr>
            </w:pPr>
            <w:del w:id="2825" w:author="Hannah McSorley" w:date="2020-08-05T02:53:00Z">
              <w:r w:rsidRPr="003061D1">
                <w:rPr>
                  <w:rFonts w:asciiTheme="minorHAnsi" w:hAnsiTheme="minorHAnsi" w:cstheme="minorHAnsi"/>
                  <w:sz w:val="22"/>
                  <w:szCs w:val="22"/>
                </w:rPr>
                <w:delText>max. temp., mean (°C)</w:delText>
              </w:r>
            </w:del>
          </w:p>
        </w:tc>
      </w:tr>
      <w:tr w:rsidR="00717B93" w:rsidRPr="005D6F31" w14:paraId="40AAF528" w14:textId="77777777" w:rsidTr="005D6F31">
        <w:tc>
          <w:tcPr>
            <w:tcW w:w="0" w:type="auto"/>
            <w:shd w:val="clear" w:color="auto" w:fill="F2F2F2" w:themeFill="background1" w:themeFillShade="F2"/>
          </w:tcPr>
          <w:p w14:paraId="406C041D" w14:textId="77777777" w:rsidR="00D3555D" w:rsidRPr="005D6F31" w:rsidRDefault="005D6F31" w:rsidP="005D6F31">
            <w:pPr>
              <w:spacing w:line="240" w:lineRule="auto"/>
              <w:rPr>
                <w:moveFrom w:id="2826" w:author="Hannah McSorley" w:date="2020-08-05T02:53:00Z"/>
                <w:rFonts w:asciiTheme="minorHAnsi" w:hAnsiTheme="minorHAnsi" w:cstheme="minorHAnsi"/>
                <w:sz w:val="22"/>
                <w:szCs w:val="22"/>
              </w:rPr>
            </w:pPr>
            <w:moveFromRangeStart w:id="2827" w:author="Hannah McSorley" w:date="2020-08-05T02:53:00Z" w:name="move47488468"/>
            <w:moveFrom w:id="2828" w:author="Hannah McSorley" w:date="2020-08-05T02:53:00Z">
              <w:r w:rsidRPr="005D6F31">
                <w:rPr>
                  <w:rFonts w:asciiTheme="minorHAnsi" w:hAnsiTheme="minorHAnsi" w:cstheme="minorHAnsi"/>
                  <w:sz w:val="22"/>
                  <w:szCs w:val="22"/>
                </w:rPr>
                <w:t>2018</w:t>
              </w:r>
            </w:moveFrom>
          </w:p>
        </w:tc>
        <w:tc>
          <w:tcPr>
            <w:tcW w:w="0" w:type="auto"/>
            <w:shd w:val="clear" w:color="auto" w:fill="F2F2F2" w:themeFill="background1" w:themeFillShade="F2"/>
          </w:tcPr>
          <w:p w14:paraId="0AE6AAA6" w14:textId="77777777" w:rsidR="00D3555D" w:rsidRPr="005D6F31" w:rsidRDefault="005D6F31" w:rsidP="005D6F31">
            <w:pPr>
              <w:spacing w:line="240" w:lineRule="auto"/>
              <w:jc w:val="right"/>
              <w:rPr>
                <w:moveFrom w:id="2829" w:author="Hannah McSorley" w:date="2020-08-05T02:53:00Z"/>
                <w:rFonts w:asciiTheme="minorHAnsi" w:hAnsiTheme="minorHAnsi" w:cstheme="minorHAnsi"/>
                <w:sz w:val="22"/>
                <w:szCs w:val="22"/>
              </w:rPr>
            </w:pPr>
            <w:moveFrom w:id="2830" w:author="Hannah McSorley" w:date="2020-08-05T02:53:00Z">
              <w:r w:rsidRPr="005D6F31">
                <w:rPr>
                  <w:rFonts w:asciiTheme="minorHAnsi" w:hAnsiTheme="minorHAnsi" w:cstheme="minorHAnsi"/>
                  <w:sz w:val="22"/>
                  <w:szCs w:val="22"/>
                </w:rPr>
                <w:t>2005.1</w:t>
              </w:r>
            </w:moveFrom>
          </w:p>
        </w:tc>
        <w:tc>
          <w:tcPr>
            <w:tcW w:w="0" w:type="auto"/>
            <w:shd w:val="clear" w:color="auto" w:fill="F2F2F2" w:themeFill="background1" w:themeFillShade="F2"/>
          </w:tcPr>
          <w:p w14:paraId="4E2D5B2D" w14:textId="77777777" w:rsidR="00D3555D" w:rsidRPr="005D6F31" w:rsidRDefault="005D6F31" w:rsidP="005D6F31">
            <w:pPr>
              <w:spacing w:line="240" w:lineRule="auto"/>
              <w:jc w:val="right"/>
              <w:rPr>
                <w:moveFrom w:id="2831" w:author="Hannah McSorley" w:date="2020-08-05T02:53:00Z"/>
                <w:rFonts w:asciiTheme="minorHAnsi" w:hAnsiTheme="minorHAnsi" w:cstheme="minorHAnsi"/>
                <w:sz w:val="22"/>
                <w:szCs w:val="22"/>
              </w:rPr>
            </w:pPr>
            <w:moveFrom w:id="2832" w:author="Hannah McSorley" w:date="2020-08-05T02:53:00Z">
              <w:r w:rsidRPr="005D6F31">
                <w:rPr>
                  <w:rFonts w:asciiTheme="minorHAnsi" w:hAnsiTheme="minorHAnsi" w:cstheme="minorHAnsi"/>
                  <w:sz w:val="22"/>
                  <w:szCs w:val="22"/>
                </w:rPr>
                <w:t>52.7</w:t>
              </w:r>
            </w:moveFrom>
          </w:p>
        </w:tc>
        <w:tc>
          <w:tcPr>
            <w:tcW w:w="0" w:type="auto"/>
            <w:shd w:val="clear" w:color="auto" w:fill="F2F2F2" w:themeFill="background1" w:themeFillShade="F2"/>
          </w:tcPr>
          <w:p w14:paraId="3D0FA204" w14:textId="77777777" w:rsidR="00D3555D" w:rsidRPr="005D6F31" w:rsidRDefault="005D6F31" w:rsidP="005D6F31">
            <w:pPr>
              <w:spacing w:line="240" w:lineRule="auto"/>
              <w:jc w:val="right"/>
              <w:rPr>
                <w:moveFrom w:id="2833" w:author="Hannah McSorley" w:date="2020-08-05T02:53:00Z"/>
                <w:rFonts w:asciiTheme="minorHAnsi" w:hAnsiTheme="minorHAnsi" w:cstheme="minorHAnsi"/>
                <w:sz w:val="22"/>
                <w:szCs w:val="22"/>
              </w:rPr>
            </w:pPr>
            <w:moveFrom w:id="2834" w:author="Hannah McSorley" w:date="2020-08-05T02:53:00Z">
              <w:r w:rsidRPr="005D6F31">
                <w:rPr>
                  <w:rFonts w:asciiTheme="minorHAnsi" w:hAnsiTheme="minorHAnsi" w:cstheme="minorHAnsi"/>
                  <w:sz w:val="22"/>
                  <w:szCs w:val="22"/>
                </w:rPr>
                <w:t>0.53</w:t>
              </w:r>
            </w:moveFrom>
          </w:p>
        </w:tc>
        <w:tc>
          <w:tcPr>
            <w:tcW w:w="0" w:type="auto"/>
            <w:shd w:val="clear" w:color="auto" w:fill="F2F2F2" w:themeFill="background1" w:themeFillShade="F2"/>
          </w:tcPr>
          <w:p w14:paraId="1BC75709" w14:textId="77777777" w:rsidR="00D3555D" w:rsidRPr="005D6F31" w:rsidRDefault="005D6F31" w:rsidP="005D6F31">
            <w:pPr>
              <w:spacing w:line="240" w:lineRule="auto"/>
              <w:jc w:val="right"/>
              <w:rPr>
                <w:moveFrom w:id="2835" w:author="Hannah McSorley" w:date="2020-08-05T02:53:00Z"/>
                <w:rFonts w:asciiTheme="minorHAnsi" w:hAnsiTheme="minorHAnsi" w:cstheme="minorHAnsi"/>
                <w:sz w:val="22"/>
                <w:szCs w:val="22"/>
              </w:rPr>
            </w:pPr>
            <w:moveFrom w:id="2836" w:author="Hannah McSorley" w:date="2020-08-05T02:53:00Z">
              <w:r w:rsidRPr="005D6F31">
                <w:rPr>
                  <w:rFonts w:asciiTheme="minorHAnsi" w:hAnsiTheme="minorHAnsi" w:cstheme="minorHAnsi"/>
                  <w:sz w:val="22"/>
                  <w:szCs w:val="22"/>
                </w:rPr>
                <w:t>8.5</w:t>
              </w:r>
            </w:moveFrom>
          </w:p>
        </w:tc>
        <w:tc>
          <w:tcPr>
            <w:tcW w:w="0" w:type="auto"/>
            <w:shd w:val="clear" w:color="auto" w:fill="F2F2F2" w:themeFill="background1" w:themeFillShade="F2"/>
          </w:tcPr>
          <w:p w14:paraId="4962B71B" w14:textId="77777777" w:rsidR="00D3555D" w:rsidRPr="005D6F31" w:rsidRDefault="005D6F31" w:rsidP="005D6F31">
            <w:pPr>
              <w:spacing w:line="240" w:lineRule="auto"/>
              <w:jc w:val="right"/>
              <w:rPr>
                <w:moveFrom w:id="2837" w:author="Hannah McSorley" w:date="2020-08-05T02:53:00Z"/>
                <w:rFonts w:asciiTheme="minorHAnsi" w:hAnsiTheme="minorHAnsi" w:cstheme="minorHAnsi"/>
                <w:sz w:val="22"/>
                <w:szCs w:val="22"/>
              </w:rPr>
            </w:pPr>
            <w:moveFrom w:id="2838" w:author="Hannah McSorley" w:date="2020-08-05T02:53:00Z">
              <w:r w:rsidRPr="005D6F31">
                <w:rPr>
                  <w:rFonts w:asciiTheme="minorHAnsi" w:hAnsiTheme="minorHAnsi" w:cstheme="minorHAnsi"/>
                  <w:sz w:val="22"/>
                  <w:szCs w:val="22"/>
                </w:rPr>
                <w:t>0.6</w:t>
              </w:r>
            </w:moveFrom>
          </w:p>
        </w:tc>
        <w:tc>
          <w:tcPr>
            <w:tcW w:w="0" w:type="auto"/>
            <w:shd w:val="clear" w:color="auto" w:fill="F2F2F2" w:themeFill="background1" w:themeFillShade="F2"/>
          </w:tcPr>
          <w:p w14:paraId="6B17618B" w14:textId="77777777" w:rsidR="00D3555D" w:rsidRPr="005D6F31" w:rsidRDefault="005D6F31" w:rsidP="005D6F31">
            <w:pPr>
              <w:spacing w:line="240" w:lineRule="auto"/>
              <w:jc w:val="right"/>
              <w:rPr>
                <w:moveFrom w:id="2839" w:author="Hannah McSorley" w:date="2020-08-05T02:53:00Z"/>
                <w:rFonts w:asciiTheme="minorHAnsi" w:hAnsiTheme="minorHAnsi" w:cstheme="minorHAnsi"/>
                <w:sz w:val="22"/>
                <w:szCs w:val="22"/>
              </w:rPr>
            </w:pPr>
            <w:moveFrom w:id="2840" w:author="Hannah McSorley" w:date="2020-08-05T02:53:00Z">
              <w:r w:rsidRPr="005D6F31">
                <w:rPr>
                  <w:rFonts w:asciiTheme="minorHAnsi" w:hAnsiTheme="minorHAnsi" w:cstheme="minorHAnsi"/>
                  <w:sz w:val="22"/>
                  <w:szCs w:val="22"/>
                </w:rPr>
                <w:t>-10.7</w:t>
              </w:r>
            </w:moveFrom>
          </w:p>
        </w:tc>
        <w:tc>
          <w:tcPr>
            <w:tcW w:w="0" w:type="auto"/>
            <w:shd w:val="clear" w:color="auto" w:fill="F2F2F2" w:themeFill="background1" w:themeFillShade="F2"/>
          </w:tcPr>
          <w:p w14:paraId="7B06106C" w14:textId="77777777" w:rsidR="00D3555D" w:rsidRPr="005D6F31" w:rsidRDefault="005D6F31" w:rsidP="005D6F31">
            <w:pPr>
              <w:spacing w:line="240" w:lineRule="auto"/>
              <w:jc w:val="right"/>
              <w:rPr>
                <w:moveFrom w:id="2841" w:author="Hannah McSorley" w:date="2020-08-05T02:53:00Z"/>
                <w:rFonts w:asciiTheme="minorHAnsi" w:hAnsiTheme="minorHAnsi" w:cstheme="minorHAnsi"/>
                <w:sz w:val="22"/>
                <w:szCs w:val="22"/>
              </w:rPr>
            </w:pPr>
            <w:moveFrom w:id="2842" w:author="Hannah McSorley" w:date="2020-08-05T02:53:00Z">
              <w:r w:rsidRPr="005D6F31">
                <w:rPr>
                  <w:rFonts w:asciiTheme="minorHAnsi" w:hAnsiTheme="minorHAnsi" w:cstheme="minorHAnsi"/>
                  <w:sz w:val="22"/>
                  <w:szCs w:val="22"/>
                </w:rPr>
                <w:t>33.8</w:t>
              </w:r>
            </w:moveFrom>
          </w:p>
        </w:tc>
      </w:tr>
      <w:tr w:rsidR="00D3555D" w:rsidRPr="005D6F31" w14:paraId="552D5C1A" w14:textId="77777777">
        <w:tblPrEx>
          <w:tblW w:w="4999" w:type="pct"/>
          <w:tblLook w:val="07E0" w:firstRow="1" w:lastRow="1" w:firstColumn="1" w:lastColumn="1" w:noHBand="1" w:noVBand="1"/>
          <w:tblPrExChange w:id="2843" w:author="Hannah McSorley" w:date="2020-08-05T02:53:00Z">
            <w:tblPrEx>
              <w:tblW w:w="4999" w:type="pct"/>
              <w:tblLook w:val="07E0" w:firstRow="1" w:lastRow="1" w:firstColumn="1" w:lastColumn="1" w:noHBand="1" w:noVBand="1"/>
            </w:tblPrEx>
          </w:tblPrExChange>
        </w:tblPrEx>
        <w:tc>
          <w:tcPr>
            <w:tcW w:w="0" w:type="auto"/>
            <w:tcPrChange w:id="2844" w:author="Hannah McSorley" w:date="2020-08-05T02:53:00Z">
              <w:tcPr>
                <w:tcW w:w="758" w:type="pct"/>
              </w:tcPr>
            </w:tcPrChange>
          </w:tcPr>
          <w:p w14:paraId="498F5117" w14:textId="77777777" w:rsidR="00D3555D" w:rsidRPr="005D6F31" w:rsidRDefault="005D6F31" w:rsidP="005D6F31">
            <w:pPr>
              <w:spacing w:line="240" w:lineRule="auto"/>
              <w:rPr>
                <w:moveFrom w:id="2845" w:author="Hannah McSorley" w:date="2020-08-05T02:53:00Z"/>
                <w:rFonts w:asciiTheme="minorHAnsi" w:hAnsiTheme="minorHAnsi" w:cstheme="minorHAnsi"/>
                <w:sz w:val="22"/>
                <w:szCs w:val="22"/>
              </w:rPr>
            </w:pPr>
            <w:moveFrom w:id="2846" w:author="Hannah McSorley" w:date="2020-08-05T02:53:00Z">
              <w:r w:rsidRPr="005D6F31">
                <w:rPr>
                  <w:rFonts w:asciiTheme="minorHAnsi" w:hAnsiTheme="minorHAnsi" w:cstheme="minorHAnsi"/>
                  <w:sz w:val="22"/>
                  <w:szCs w:val="22"/>
                </w:rPr>
                <w:t>2019</w:t>
              </w:r>
            </w:moveFrom>
          </w:p>
        </w:tc>
        <w:tc>
          <w:tcPr>
            <w:tcW w:w="0" w:type="auto"/>
            <w:tcPrChange w:id="2847" w:author="Hannah McSorley" w:date="2020-08-05T02:53:00Z">
              <w:tcPr>
                <w:tcW w:w="681" w:type="pct"/>
              </w:tcPr>
            </w:tcPrChange>
          </w:tcPr>
          <w:p w14:paraId="1A26CC4E" w14:textId="77777777" w:rsidR="00D3555D" w:rsidRPr="005D6F31" w:rsidRDefault="005D6F31" w:rsidP="005D6F31">
            <w:pPr>
              <w:spacing w:line="240" w:lineRule="auto"/>
              <w:jc w:val="right"/>
              <w:rPr>
                <w:moveFrom w:id="2848" w:author="Hannah McSorley" w:date="2020-08-05T02:53:00Z"/>
                <w:rFonts w:asciiTheme="minorHAnsi" w:hAnsiTheme="minorHAnsi" w:cstheme="minorHAnsi"/>
                <w:sz w:val="22"/>
                <w:szCs w:val="22"/>
              </w:rPr>
            </w:pPr>
            <w:moveFrom w:id="2849" w:author="Hannah McSorley" w:date="2020-08-05T02:53:00Z">
              <w:r w:rsidRPr="005D6F31">
                <w:rPr>
                  <w:rFonts w:asciiTheme="minorHAnsi" w:hAnsiTheme="minorHAnsi" w:cstheme="minorHAnsi"/>
                  <w:sz w:val="22"/>
                  <w:szCs w:val="22"/>
                </w:rPr>
                <w:t>1457.5</w:t>
              </w:r>
            </w:moveFrom>
          </w:p>
        </w:tc>
        <w:tc>
          <w:tcPr>
            <w:tcW w:w="0" w:type="auto"/>
            <w:tcPrChange w:id="2850" w:author="Hannah McSorley" w:date="2020-08-05T02:53:00Z">
              <w:tcPr>
                <w:tcW w:w="530" w:type="pct"/>
              </w:tcPr>
            </w:tcPrChange>
          </w:tcPr>
          <w:p w14:paraId="5D7883DB" w14:textId="77777777" w:rsidR="00D3555D" w:rsidRPr="005D6F31" w:rsidRDefault="005D6F31" w:rsidP="005D6F31">
            <w:pPr>
              <w:spacing w:line="240" w:lineRule="auto"/>
              <w:jc w:val="right"/>
              <w:rPr>
                <w:moveFrom w:id="2851" w:author="Hannah McSorley" w:date="2020-08-05T02:53:00Z"/>
                <w:rFonts w:asciiTheme="minorHAnsi" w:hAnsiTheme="minorHAnsi" w:cstheme="minorHAnsi"/>
                <w:sz w:val="22"/>
                <w:szCs w:val="22"/>
              </w:rPr>
            </w:pPr>
            <w:moveFrom w:id="2852" w:author="Hannah McSorley" w:date="2020-08-05T02:53:00Z">
              <w:r w:rsidRPr="005D6F31">
                <w:rPr>
                  <w:rFonts w:asciiTheme="minorHAnsi" w:hAnsiTheme="minorHAnsi" w:cstheme="minorHAnsi"/>
                  <w:sz w:val="22"/>
                  <w:szCs w:val="22"/>
                </w:rPr>
                <w:t>41.2</w:t>
              </w:r>
            </w:moveFrom>
          </w:p>
        </w:tc>
        <w:tc>
          <w:tcPr>
            <w:tcW w:w="0" w:type="auto"/>
            <w:tcPrChange w:id="2853" w:author="Hannah McSorley" w:date="2020-08-05T02:53:00Z">
              <w:tcPr>
                <w:tcW w:w="682" w:type="pct"/>
              </w:tcPr>
            </w:tcPrChange>
          </w:tcPr>
          <w:p w14:paraId="7367593F" w14:textId="77777777" w:rsidR="00D3555D" w:rsidRPr="005D6F31" w:rsidRDefault="005D6F31" w:rsidP="005D6F31">
            <w:pPr>
              <w:spacing w:line="240" w:lineRule="auto"/>
              <w:jc w:val="right"/>
              <w:rPr>
                <w:moveFrom w:id="2854" w:author="Hannah McSorley" w:date="2020-08-05T02:53:00Z"/>
                <w:rFonts w:asciiTheme="minorHAnsi" w:hAnsiTheme="minorHAnsi" w:cstheme="minorHAnsi"/>
                <w:sz w:val="22"/>
                <w:szCs w:val="22"/>
              </w:rPr>
            </w:pPr>
            <w:moveFrom w:id="2855" w:author="Hannah McSorley" w:date="2020-08-05T02:53:00Z">
              <w:r w:rsidRPr="005D6F31">
                <w:rPr>
                  <w:rFonts w:asciiTheme="minorHAnsi" w:hAnsiTheme="minorHAnsi" w:cstheme="minorHAnsi"/>
                  <w:sz w:val="22"/>
                  <w:szCs w:val="22"/>
                </w:rPr>
                <w:t>0.48</w:t>
              </w:r>
            </w:moveFrom>
          </w:p>
        </w:tc>
        <w:tc>
          <w:tcPr>
            <w:tcW w:w="0" w:type="auto"/>
            <w:tcPrChange w:id="2856" w:author="Hannah McSorley" w:date="2020-08-05T02:53:00Z">
              <w:tcPr>
                <w:tcW w:w="606" w:type="pct"/>
              </w:tcPr>
            </w:tcPrChange>
          </w:tcPr>
          <w:p w14:paraId="5ED7CD48" w14:textId="77777777" w:rsidR="00D3555D" w:rsidRPr="005D6F31" w:rsidRDefault="005D6F31" w:rsidP="005D6F31">
            <w:pPr>
              <w:spacing w:line="240" w:lineRule="auto"/>
              <w:jc w:val="right"/>
              <w:rPr>
                <w:moveFrom w:id="2857" w:author="Hannah McSorley" w:date="2020-08-05T02:53:00Z"/>
                <w:rFonts w:asciiTheme="minorHAnsi" w:hAnsiTheme="minorHAnsi" w:cstheme="minorHAnsi"/>
                <w:sz w:val="22"/>
                <w:szCs w:val="22"/>
              </w:rPr>
            </w:pPr>
            <w:moveFrom w:id="2858" w:author="Hannah McSorley" w:date="2020-08-05T02:53:00Z">
              <w:r w:rsidRPr="005D6F31">
                <w:rPr>
                  <w:rFonts w:asciiTheme="minorHAnsi" w:hAnsiTheme="minorHAnsi" w:cstheme="minorHAnsi"/>
                  <w:sz w:val="22"/>
                  <w:szCs w:val="22"/>
                </w:rPr>
                <w:t>7.9</w:t>
              </w:r>
            </w:moveFrom>
          </w:p>
        </w:tc>
        <w:tc>
          <w:tcPr>
            <w:tcW w:w="0" w:type="auto"/>
            <w:tcPrChange w:id="2859" w:author="Hannah McSorley" w:date="2020-08-05T02:53:00Z">
              <w:tcPr>
                <w:tcW w:w="681" w:type="pct"/>
              </w:tcPr>
            </w:tcPrChange>
          </w:tcPr>
          <w:p w14:paraId="17EB25B1" w14:textId="77777777" w:rsidR="00D3555D" w:rsidRPr="005D6F31" w:rsidRDefault="005D6F31" w:rsidP="005D6F31">
            <w:pPr>
              <w:spacing w:line="240" w:lineRule="auto"/>
              <w:jc w:val="right"/>
              <w:rPr>
                <w:moveFrom w:id="2860" w:author="Hannah McSorley" w:date="2020-08-05T02:53:00Z"/>
                <w:rFonts w:asciiTheme="minorHAnsi" w:hAnsiTheme="minorHAnsi" w:cstheme="minorHAnsi"/>
                <w:sz w:val="22"/>
                <w:szCs w:val="22"/>
              </w:rPr>
            </w:pPr>
            <w:moveFrom w:id="2861" w:author="Hannah McSorley" w:date="2020-08-05T02:53:00Z">
              <w:r w:rsidRPr="005D6F31">
                <w:rPr>
                  <w:rFonts w:asciiTheme="minorHAnsi" w:hAnsiTheme="minorHAnsi" w:cstheme="minorHAnsi"/>
                  <w:sz w:val="22"/>
                  <w:szCs w:val="22"/>
                </w:rPr>
                <w:t>0.6</w:t>
              </w:r>
            </w:moveFrom>
          </w:p>
        </w:tc>
        <w:tc>
          <w:tcPr>
            <w:tcW w:w="0" w:type="auto"/>
            <w:tcPrChange w:id="2862" w:author="Hannah McSorley" w:date="2020-08-05T02:53:00Z">
              <w:tcPr>
                <w:tcW w:w="531" w:type="pct"/>
              </w:tcPr>
            </w:tcPrChange>
          </w:tcPr>
          <w:p w14:paraId="3311A54F" w14:textId="77777777" w:rsidR="00D3555D" w:rsidRPr="005D6F31" w:rsidRDefault="005D6F31" w:rsidP="005D6F31">
            <w:pPr>
              <w:spacing w:line="240" w:lineRule="auto"/>
              <w:jc w:val="right"/>
              <w:rPr>
                <w:moveFrom w:id="2863" w:author="Hannah McSorley" w:date="2020-08-05T02:53:00Z"/>
                <w:rFonts w:asciiTheme="minorHAnsi" w:hAnsiTheme="minorHAnsi" w:cstheme="minorHAnsi"/>
                <w:sz w:val="22"/>
                <w:szCs w:val="22"/>
              </w:rPr>
            </w:pPr>
            <w:moveFrom w:id="2864" w:author="Hannah McSorley" w:date="2020-08-05T02:53:00Z">
              <w:r w:rsidRPr="005D6F31">
                <w:rPr>
                  <w:rFonts w:asciiTheme="minorHAnsi" w:hAnsiTheme="minorHAnsi" w:cstheme="minorHAnsi"/>
                  <w:sz w:val="22"/>
                  <w:szCs w:val="22"/>
                </w:rPr>
                <w:t>-13.2</w:t>
              </w:r>
            </w:moveFrom>
          </w:p>
        </w:tc>
        <w:tc>
          <w:tcPr>
            <w:tcW w:w="0" w:type="auto"/>
            <w:tcPrChange w:id="2865" w:author="Hannah McSorley" w:date="2020-08-05T02:53:00Z">
              <w:tcPr>
                <w:tcW w:w="531" w:type="pct"/>
              </w:tcPr>
            </w:tcPrChange>
          </w:tcPr>
          <w:p w14:paraId="46FF8F68" w14:textId="77777777" w:rsidR="00D3555D" w:rsidRPr="005D6F31" w:rsidRDefault="005D6F31" w:rsidP="005D6F31">
            <w:pPr>
              <w:spacing w:line="240" w:lineRule="auto"/>
              <w:jc w:val="right"/>
              <w:rPr>
                <w:moveFrom w:id="2866" w:author="Hannah McSorley" w:date="2020-08-05T02:53:00Z"/>
                <w:rFonts w:asciiTheme="minorHAnsi" w:hAnsiTheme="minorHAnsi" w:cstheme="minorHAnsi"/>
                <w:sz w:val="22"/>
                <w:szCs w:val="22"/>
              </w:rPr>
            </w:pPr>
            <w:moveFrom w:id="2867" w:author="Hannah McSorley" w:date="2020-08-05T02:53:00Z">
              <w:r w:rsidRPr="005D6F31">
                <w:rPr>
                  <w:rFonts w:asciiTheme="minorHAnsi" w:hAnsiTheme="minorHAnsi" w:cstheme="minorHAnsi"/>
                  <w:sz w:val="22"/>
                  <w:szCs w:val="22"/>
                </w:rPr>
                <w:t>31.2</w:t>
              </w:r>
            </w:moveFrom>
          </w:p>
        </w:tc>
      </w:tr>
      <w:tr w:rsidR="00717B93" w:rsidRPr="005D6F31" w14:paraId="79179E3C" w14:textId="77777777" w:rsidTr="005D6F31">
        <w:tc>
          <w:tcPr>
            <w:tcW w:w="0" w:type="auto"/>
            <w:shd w:val="clear" w:color="auto" w:fill="F2F2F2" w:themeFill="background1" w:themeFillShade="F2"/>
          </w:tcPr>
          <w:p w14:paraId="48332AAF" w14:textId="77777777" w:rsidR="00D3555D" w:rsidRPr="005D6F31" w:rsidRDefault="005D6F31" w:rsidP="005D6F31">
            <w:pPr>
              <w:spacing w:line="240" w:lineRule="auto"/>
              <w:rPr>
                <w:moveFrom w:id="2868" w:author="Hannah McSorley" w:date="2020-08-05T02:53:00Z"/>
                <w:rFonts w:asciiTheme="minorHAnsi" w:hAnsiTheme="minorHAnsi" w:cstheme="minorHAnsi"/>
                <w:sz w:val="22"/>
                <w:szCs w:val="22"/>
              </w:rPr>
            </w:pPr>
            <w:moveFrom w:id="2869" w:author="Hannah McSorley" w:date="2020-08-05T02:53:00Z">
              <w:r w:rsidRPr="005D6F31">
                <w:rPr>
                  <w:rFonts w:asciiTheme="minorHAnsi" w:hAnsiTheme="minorHAnsi" w:cstheme="minorHAnsi"/>
                  <w:sz w:val="22"/>
                  <w:szCs w:val="22"/>
                </w:rPr>
                <w:t>Jan-Feb 2018</w:t>
              </w:r>
            </w:moveFrom>
          </w:p>
        </w:tc>
        <w:tc>
          <w:tcPr>
            <w:tcW w:w="0" w:type="auto"/>
            <w:shd w:val="clear" w:color="auto" w:fill="F2F2F2" w:themeFill="background1" w:themeFillShade="F2"/>
          </w:tcPr>
          <w:p w14:paraId="6DF96239" w14:textId="77777777" w:rsidR="00D3555D" w:rsidRPr="005D6F31" w:rsidRDefault="005D6F31" w:rsidP="005D6F31">
            <w:pPr>
              <w:spacing w:line="240" w:lineRule="auto"/>
              <w:jc w:val="right"/>
              <w:rPr>
                <w:moveFrom w:id="2870" w:author="Hannah McSorley" w:date="2020-08-05T02:53:00Z"/>
                <w:rFonts w:asciiTheme="minorHAnsi" w:hAnsiTheme="minorHAnsi" w:cstheme="minorHAnsi"/>
                <w:sz w:val="22"/>
                <w:szCs w:val="22"/>
              </w:rPr>
            </w:pPr>
            <w:moveFrom w:id="2871" w:author="Hannah McSorley" w:date="2020-08-05T02:53:00Z">
              <w:r w:rsidRPr="005D6F31">
                <w:rPr>
                  <w:rFonts w:asciiTheme="minorHAnsi" w:hAnsiTheme="minorHAnsi" w:cstheme="minorHAnsi"/>
                  <w:sz w:val="22"/>
                  <w:szCs w:val="22"/>
                </w:rPr>
                <w:t>573.6</w:t>
              </w:r>
            </w:moveFrom>
          </w:p>
        </w:tc>
        <w:tc>
          <w:tcPr>
            <w:tcW w:w="0" w:type="auto"/>
            <w:shd w:val="clear" w:color="auto" w:fill="F2F2F2" w:themeFill="background1" w:themeFillShade="F2"/>
          </w:tcPr>
          <w:p w14:paraId="133A1F11" w14:textId="77777777" w:rsidR="00D3555D" w:rsidRPr="005D6F31" w:rsidRDefault="005D6F31" w:rsidP="005D6F31">
            <w:pPr>
              <w:spacing w:line="240" w:lineRule="auto"/>
              <w:jc w:val="right"/>
              <w:rPr>
                <w:moveFrom w:id="2872" w:author="Hannah McSorley" w:date="2020-08-05T02:53:00Z"/>
                <w:rFonts w:asciiTheme="minorHAnsi" w:hAnsiTheme="minorHAnsi" w:cstheme="minorHAnsi"/>
                <w:sz w:val="22"/>
                <w:szCs w:val="22"/>
              </w:rPr>
            </w:pPr>
            <w:moveFrom w:id="2873" w:author="Hannah McSorley" w:date="2020-08-05T02:53:00Z">
              <w:r w:rsidRPr="005D6F31">
                <w:rPr>
                  <w:rFonts w:asciiTheme="minorHAnsi" w:hAnsiTheme="minorHAnsi" w:cstheme="minorHAnsi"/>
                  <w:sz w:val="22"/>
                  <w:szCs w:val="22"/>
                </w:rPr>
                <w:t>4.5</w:t>
              </w:r>
            </w:moveFrom>
          </w:p>
        </w:tc>
        <w:tc>
          <w:tcPr>
            <w:tcW w:w="0" w:type="auto"/>
            <w:shd w:val="clear" w:color="auto" w:fill="F2F2F2" w:themeFill="background1" w:themeFillShade="F2"/>
          </w:tcPr>
          <w:p w14:paraId="37C69A7B" w14:textId="77777777" w:rsidR="00D3555D" w:rsidRPr="005D6F31" w:rsidRDefault="005D6F31" w:rsidP="005D6F31">
            <w:pPr>
              <w:spacing w:line="240" w:lineRule="auto"/>
              <w:jc w:val="right"/>
              <w:rPr>
                <w:moveFrom w:id="2874" w:author="Hannah McSorley" w:date="2020-08-05T02:53:00Z"/>
                <w:rFonts w:asciiTheme="minorHAnsi" w:hAnsiTheme="minorHAnsi" w:cstheme="minorHAnsi"/>
                <w:sz w:val="22"/>
                <w:szCs w:val="22"/>
              </w:rPr>
            </w:pPr>
            <w:moveFrom w:id="2875" w:author="Hannah McSorley" w:date="2020-08-05T02:53:00Z">
              <w:r w:rsidRPr="005D6F31">
                <w:rPr>
                  <w:rFonts w:asciiTheme="minorHAnsi" w:hAnsiTheme="minorHAnsi" w:cstheme="minorHAnsi"/>
                  <w:sz w:val="22"/>
                  <w:szCs w:val="22"/>
                </w:rPr>
                <w:t>0.24</w:t>
              </w:r>
            </w:moveFrom>
          </w:p>
        </w:tc>
        <w:tc>
          <w:tcPr>
            <w:tcW w:w="0" w:type="auto"/>
            <w:shd w:val="clear" w:color="auto" w:fill="F2F2F2" w:themeFill="background1" w:themeFillShade="F2"/>
          </w:tcPr>
          <w:p w14:paraId="59212937" w14:textId="77777777" w:rsidR="00D3555D" w:rsidRPr="005D6F31" w:rsidRDefault="005D6F31" w:rsidP="005D6F31">
            <w:pPr>
              <w:spacing w:line="240" w:lineRule="auto"/>
              <w:jc w:val="right"/>
              <w:rPr>
                <w:moveFrom w:id="2876" w:author="Hannah McSorley" w:date="2020-08-05T02:53:00Z"/>
                <w:rFonts w:asciiTheme="minorHAnsi" w:hAnsiTheme="minorHAnsi" w:cstheme="minorHAnsi"/>
                <w:sz w:val="22"/>
                <w:szCs w:val="22"/>
              </w:rPr>
            </w:pPr>
            <w:moveFrom w:id="2877" w:author="Hannah McSorley" w:date="2020-08-05T02:53:00Z">
              <w:r w:rsidRPr="005D6F31">
                <w:rPr>
                  <w:rFonts w:asciiTheme="minorHAnsi" w:hAnsiTheme="minorHAnsi" w:cstheme="minorHAnsi"/>
                  <w:sz w:val="22"/>
                  <w:szCs w:val="22"/>
                </w:rPr>
                <w:t>1.9</w:t>
              </w:r>
            </w:moveFrom>
          </w:p>
        </w:tc>
        <w:tc>
          <w:tcPr>
            <w:tcW w:w="0" w:type="auto"/>
            <w:shd w:val="clear" w:color="auto" w:fill="F2F2F2" w:themeFill="background1" w:themeFillShade="F2"/>
          </w:tcPr>
          <w:p w14:paraId="6836F639" w14:textId="77777777" w:rsidR="00D3555D" w:rsidRPr="005D6F31" w:rsidRDefault="005D6F31" w:rsidP="005D6F31">
            <w:pPr>
              <w:spacing w:line="240" w:lineRule="auto"/>
              <w:jc w:val="right"/>
              <w:rPr>
                <w:moveFrom w:id="2878" w:author="Hannah McSorley" w:date="2020-08-05T02:53:00Z"/>
                <w:rFonts w:asciiTheme="minorHAnsi" w:hAnsiTheme="minorHAnsi" w:cstheme="minorHAnsi"/>
                <w:sz w:val="22"/>
                <w:szCs w:val="22"/>
              </w:rPr>
            </w:pPr>
            <w:moveFrom w:id="2879" w:author="Hannah McSorley" w:date="2020-08-05T02:53:00Z">
              <w:r w:rsidRPr="005D6F31">
                <w:rPr>
                  <w:rFonts w:asciiTheme="minorHAnsi" w:hAnsiTheme="minorHAnsi" w:cstheme="minorHAnsi"/>
                  <w:sz w:val="22"/>
                  <w:szCs w:val="22"/>
                </w:rPr>
                <w:t>0.5</w:t>
              </w:r>
            </w:moveFrom>
          </w:p>
        </w:tc>
        <w:tc>
          <w:tcPr>
            <w:tcW w:w="0" w:type="auto"/>
            <w:shd w:val="clear" w:color="auto" w:fill="F2F2F2" w:themeFill="background1" w:themeFillShade="F2"/>
          </w:tcPr>
          <w:p w14:paraId="1F90E158" w14:textId="77777777" w:rsidR="00D3555D" w:rsidRPr="005D6F31" w:rsidRDefault="005D6F31" w:rsidP="005D6F31">
            <w:pPr>
              <w:spacing w:line="240" w:lineRule="auto"/>
              <w:jc w:val="right"/>
              <w:rPr>
                <w:moveFrom w:id="2880" w:author="Hannah McSorley" w:date="2020-08-05T02:53:00Z"/>
                <w:rFonts w:asciiTheme="minorHAnsi" w:hAnsiTheme="minorHAnsi" w:cstheme="minorHAnsi"/>
                <w:sz w:val="22"/>
                <w:szCs w:val="22"/>
              </w:rPr>
            </w:pPr>
            <w:moveFrom w:id="2881" w:author="Hannah McSorley" w:date="2020-08-05T02:53:00Z">
              <w:r w:rsidRPr="005D6F31">
                <w:rPr>
                  <w:rFonts w:asciiTheme="minorHAnsi" w:hAnsiTheme="minorHAnsi" w:cstheme="minorHAnsi"/>
                  <w:sz w:val="22"/>
                  <w:szCs w:val="22"/>
                </w:rPr>
                <w:t>-10.7</w:t>
              </w:r>
            </w:moveFrom>
          </w:p>
        </w:tc>
        <w:tc>
          <w:tcPr>
            <w:tcW w:w="0" w:type="auto"/>
            <w:shd w:val="clear" w:color="auto" w:fill="F2F2F2" w:themeFill="background1" w:themeFillShade="F2"/>
          </w:tcPr>
          <w:p w14:paraId="1421B162" w14:textId="77777777" w:rsidR="00D3555D" w:rsidRPr="005D6F31" w:rsidRDefault="005D6F31" w:rsidP="005D6F31">
            <w:pPr>
              <w:spacing w:line="240" w:lineRule="auto"/>
              <w:jc w:val="right"/>
              <w:rPr>
                <w:moveFrom w:id="2882" w:author="Hannah McSorley" w:date="2020-08-05T02:53:00Z"/>
                <w:rFonts w:asciiTheme="minorHAnsi" w:hAnsiTheme="minorHAnsi" w:cstheme="minorHAnsi"/>
                <w:sz w:val="22"/>
                <w:szCs w:val="22"/>
              </w:rPr>
            </w:pPr>
            <w:moveFrom w:id="2883" w:author="Hannah McSorley" w:date="2020-08-05T02:53:00Z">
              <w:r w:rsidRPr="005D6F31">
                <w:rPr>
                  <w:rFonts w:asciiTheme="minorHAnsi" w:hAnsiTheme="minorHAnsi" w:cstheme="minorHAnsi"/>
                  <w:sz w:val="22"/>
                  <w:szCs w:val="22"/>
                </w:rPr>
                <w:t>12.3</w:t>
              </w:r>
            </w:moveFrom>
          </w:p>
        </w:tc>
      </w:tr>
      <w:tr w:rsidR="00D3555D" w:rsidRPr="005D6F31" w14:paraId="429B2CB9" w14:textId="77777777" w:rsidTr="005D6F31">
        <w:tblPrEx>
          <w:tblW w:w="4999" w:type="pct"/>
          <w:tblLook w:val="07E0" w:firstRow="1" w:lastRow="1" w:firstColumn="1" w:lastColumn="1" w:noHBand="1" w:noVBand="1"/>
          <w:tblPrExChange w:id="2884" w:author="Hannah McSorley" w:date="2020-08-05T02:53:00Z">
            <w:tblPrEx>
              <w:tblW w:w="4999" w:type="pct"/>
              <w:tblLook w:val="07E0" w:firstRow="1" w:lastRow="1" w:firstColumn="1" w:lastColumn="1" w:noHBand="1" w:noVBand="1"/>
            </w:tblPrEx>
          </w:tblPrExChange>
        </w:tblPrEx>
        <w:tc>
          <w:tcPr>
            <w:tcW w:w="0" w:type="auto"/>
            <w:tcPrChange w:id="2885" w:author="Hannah McSorley" w:date="2020-08-05T02:53:00Z">
              <w:tcPr>
                <w:tcW w:w="758" w:type="pct"/>
              </w:tcPr>
            </w:tcPrChange>
          </w:tcPr>
          <w:p w14:paraId="40E72BAC" w14:textId="77777777" w:rsidR="00D3555D" w:rsidRPr="005D6F31" w:rsidRDefault="005D6F31" w:rsidP="005D6F31">
            <w:pPr>
              <w:spacing w:line="240" w:lineRule="auto"/>
              <w:rPr>
                <w:moveFrom w:id="2886" w:author="Hannah McSorley" w:date="2020-08-05T02:53:00Z"/>
                <w:rFonts w:asciiTheme="minorHAnsi" w:hAnsiTheme="minorHAnsi" w:cstheme="minorHAnsi"/>
                <w:sz w:val="22"/>
                <w:szCs w:val="22"/>
              </w:rPr>
            </w:pPr>
            <w:moveFrom w:id="2887" w:author="Hannah McSorley" w:date="2020-08-05T02:53:00Z">
              <w:r w:rsidRPr="005D6F31">
                <w:rPr>
                  <w:rFonts w:asciiTheme="minorHAnsi" w:hAnsiTheme="minorHAnsi" w:cstheme="minorHAnsi"/>
                  <w:sz w:val="22"/>
                  <w:szCs w:val="22"/>
                </w:rPr>
                <w:t>Jan-Feb 2019</w:t>
              </w:r>
            </w:moveFrom>
          </w:p>
        </w:tc>
        <w:tc>
          <w:tcPr>
            <w:tcW w:w="0" w:type="auto"/>
            <w:tcPrChange w:id="2888" w:author="Hannah McSorley" w:date="2020-08-05T02:53:00Z">
              <w:tcPr>
                <w:tcW w:w="681" w:type="pct"/>
              </w:tcPr>
            </w:tcPrChange>
          </w:tcPr>
          <w:p w14:paraId="7F833BB9" w14:textId="77777777" w:rsidR="00D3555D" w:rsidRPr="005D6F31" w:rsidRDefault="005D6F31" w:rsidP="005D6F31">
            <w:pPr>
              <w:spacing w:line="240" w:lineRule="auto"/>
              <w:jc w:val="right"/>
              <w:rPr>
                <w:moveFrom w:id="2889" w:author="Hannah McSorley" w:date="2020-08-05T02:53:00Z"/>
                <w:rFonts w:asciiTheme="minorHAnsi" w:hAnsiTheme="minorHAnsi" w:cstheme="minorHAnsi"/>
                <w:sz w:val="22"/>
                <w:szCs w:val="22"/>
              </w:rPr>
            </w:pPr>
            <w:moveFrom w:id="2890" w:author="Hannah McSorley" w:date="2020-08-05T02:53:00Z">
              <w:r w:rsidRPr="005D6F31">
                <w:rPr>
                  <w:rFonts w:asciiTheme="minorHAnsi" w:hAnsiTheme="minorHAnsi" w:cstheme="minorHAnsi"/>
                  <w:sz w:val="22"/>
                  <w:szCs w:val="22"/>
                </w:rPr>
                <w:t>468.8</w:t>
              </w:r>
            </w:moveFrom>
          </w:p>
        </w:tc>
        <w:tc>
          <w:tcPr>
            <w:tcW w:w="0" w:type="auto"/>
            <w:tcPrChange w:id="2891" w:author="Hannah McSorley" w:date="2020-08-05T02:53:00Z">
              <w:tcPr>
                <w:tcW w:w="530" w:type="pct"/>
              </w:tcPr>
            </w:tcPrChange>
          </w:tcPr>
          <w:p w14:paraId="68972B08" w14:textId="77777777" w:rsidR="00D3555D" w:rsidRPr="005D6F31" w:rsidRDefault="005D6F31" w:rsidP="005D6F31">
            <w:pPr>
              <w:spacing w:line="240" w:lineRule="auto"/>
              <w:jc w:val="right"/>
              <w:rPr>
                <w:moveFrom w:id="2892" w:author="Hannah McSorley" w:date="2020-08-05T02:53:00Z"/>
                <w:rFonts w:asciiTheme="minorHAnsi" w:hAnsiTheme="minorHAnsi" w:cstheme="minorHAnsi"/>
                <w:sz w:val="22"/>
                <w:szCs w:val="22"/>
              </w:rPr>
            </w:pPr>
            <w:moveFrom w:id="2893" w:author="Hannah McSorley" w:date="2020-08-05T02:53:00Z">
              <w:r w:rsidRPr="005D6F31">
                <w:rPr>
                  <w:rFonts w:asciiTheme="minorHAnsi" w:hAnsiTheme="minorHAnsi" w:cstheme="minorHAnsi"/>
                  <w:sz w:val="22"/>
                  <w:szCs w:val="22"/>
                </w:rPr>
                <w:t>28.7</w:t>
              </w:r>
            </w:moveFrom>
          </w:p>
        </w:tc>
        <w:tc>
          <w:tcPr>
            <w:tcW w:w="0" w:type="auto"/>
            <w:tcPrChange w:id="2894" w:author="Hannah McSorley" w:date="2020-08-05T02:53:00Z">
              <w:tcPr>
                <w:tcW w:w="682" w:type="pct"/>
              </w:tcPr>
            </w:tcPrChange>
          </w:tcPr>
          <w:p w14:paraId="0A5AB172" w14:textId="77777777" w:rsidR="00D3555D" w:rsidRPr="005D6F31" w:rsidRDefault="005D6F31" w:rsidP="005D6F31">
            <w:pPr>
              <w:spacing w:line="240" w:lineRule="auto"/>
              <w:jc w:val="right"/>
              <w:rPr>
                <w:moveFrom w:id="2895" w:author="Hannah McSorley" w:date="2020-08-05T02:53:00Z"/>
                <w:rFonts w:asciiTheme="minorHAnsi" w:hAnsiTheme="minorHAnsi" w:cstheme="minorHAnsi"/>
                <w:sz w:val="22"/>
                <w:szCs w:val="22"/>
              </w:rPr>
            </w:pPr>
            <w:moveFrom w:id="2896" w:author="Hannah McSorley" w:date="2020-08-05T02:53:00Z">
              <w:r w:rsidRPr="005D6F31">
                <w:rPr>
                  <w:rFonts w:asciiTheme="minorHAnsi" w:hAnsiTheme="minorHAnsi" w:cstheme="minorHAnsi"/>
                  <w:sz w:val="22"/>
                  <w:szCs w:val="22"/>
                </w:rPr>
                <w:t>0.41</w:t>
              </w:r>
            </w:moveFrom>
          </w:p>
        </w:tc>
        <w:tc>
          <w:tcPr>
            <w:tcW w:w="0" w:type="auto"/>
            <w:tcPrChange w:id="2897" w:author="Hannah McSorley" w:date="2020-08-05T02:53:00Z">
              <w:tcPr>
                <w:tcW w:w="606" w:type="pct"/>
              </w:tcPr>
            </w:tcPrChange>
          </w:tcPr>
          <w:p w14:paraId="5456063B" w14:textId="77777777" w:rsidR="00D3555D" w:rsidRPr="005D6F31" w:rsidRDefault="005D6F31" w:rsidP="005D6F31">
            <w:pPr>
              <w:spacing w:line="240" w:lineRule="auto"/>
              <w:jc w:val="right"/>
              <w:rPr>
                <w:moveFrom w:id="2898" w:author="Hannah McSorley" w:date="2020-08-05T02:53:00Z"/>
                <w:rFonts w:asciiTheme="minorHAnsi" w:hAnsiTheme="minorHAnsi" w:cstheme="minorHAnsi"/>
                <w:sz w:val="22"/>
                <w:szCs w:val="22"/>
              </w:rPr>
            </w:pPr>
            <w:moveFrom w:id="2899" w:author="Hannah McSorley" w:date="2020-08-05T02:53:00Z">
              <w:r w:rsidRPr="005D6F31">
                <w:rPr>
                  <w:rFonts w:asciiTheme="minorHAnsi" w:hAnsiTheme="minorHAnsi" w:cstheme="minorHAnsi"/>
                  <w:sz w:val="22"/>
                  <w:szCs w:val="22"/>
                </w:rPr>
                <w:t>0.8</w:t>
              </w:r>
            </w:moveFrom>
          </w:p>
        </w:tc>
        <w:tc>
          <w:tcPr>
            <w:tcW w:w="0" w:type="auto"/>
            <w:tcPrChange w:id="2900" w:author="Hannah McSorley" w:date="2020-08-05T02:53:00Z">
              <w:tcPr>
                <w:tcW w:w="681" w:type="pct"/>
              </w:tcPr>
            </w:tcPrChange>
          </w:tcPr>
          <w:p w14:paraId="0339D888" w14:textId="77777777" w:rsidR="00D3555D" w:rsidRPr="005D6F31" w:rsidRDefault="005D6F31" w:rsidP="005D6F31">
            <w:pPr>
              <w:spacing w:line="240" w:lineRule="auto"/>
              <w:jc w:val="right"/>
              <w:rPr>
                <w:moveFrom w:id="2901" w:author="Hannah McSorley" w:date="2020-08-05T02:53:00Z"/>
                <w:rFonts w:asciiTheme="minorHAnsi" w:hAnsiTheme="minorHAnsi" w:cstheme="minorHAnsi"/>
                <w:sz w:val="22"/>
                <w:szCs w:val="22"/>
              </w:rPr>
            </w:pPr>
            <w:moveFrom w:id="2902" w:author="Hannah McSorley" w:date="2020-08-05T02:53:00Z">
              <w:r w:rsidRPr="005D6F31">
                <w:rPr>
                  <w:rFonts w:asciiTheme="minorHAnsi" w:hAnsiTheme="minorHAnsi" w:cstheme="minorHAnsi"/>
                  <w:sz w:val="22"/>
                  <w:szCs w:val="22"/>
                </w:rPr>
                <w:t>0.7</w:t>
              </w:r>
            </w:moveFrom>
          </w:p>
        </w:tc>
        <w:tc>
          <w:tcPr>
            <w:tcW w:w="0" w:type="auto"/>
            <w:tcPrChange w:id="2903" w:author="Hannah McSorley" w:date="2020-08-05T02:53:00Z">
              <w:tcPr>
                <w:tcW w:w="531" w:type="pct"/>
              </w:tcPr>
            </w:tcPrChange>
          </w:tcPr>
          <w:p w14:paraId="5D349DBD" w14:textId="77777777" w:rsidR="00D3555D" w:rsidRPr="005D6F31" w:rsidRDefault="005D6F31" w:rsidP="005D6F31">
            <w:pPr>
              <w:spacing w:line="240" w:lineRule="auto"/>
              <w:jc w:val="right"/>
              <w:rPr>
                <w:moveFrom w:id="2904" w:author="Hannah McSorley" w:date="2020-08-05T02:53:00Z"/>
                <w:rFonts w:asciiTheme="minorHAnsi" w:hAnsiTheme="minorHAnsi" w:cstheme="minorHAnsi"/>
                <w:sz w:val="22"/>
                <w:szCs w:val="22"/>
              </w:rPr>
            </w:pPr>
            <w:moveFrom w:id="2905" w:author="Hannah McSorley" w:date="2020-08-05T02:53:00Z">
              <w:r w:rsidRPr="005D6F31">
                <w:rPr>
                  <w:rFonts w:asciiTheme="minorHAnsi" w:hAnsiTheme="minorHAnsi" w:cstheme="minorHAnsi"/>
                  <w:sz w:val="22"/>
                  <w:szCs w:val="22"/>
                </w:rPr>
                <w:t>-13.2</w:t>
              </w:r>
            </w:moveFrom>
          </w:p>
        </w:tc>
        <w:tc>
          <w:tcPr>
            <w:tcW w:w="0" w:type="auto"/>
            <w:tcPrChange w:id="2906" w:author="Hannah McSorley" w:date="2020-08-05T02:53:00Z">
              <w:tcPr>
                <w:tcW w:w="531" w:type="pct"/>
              </w:tcPr>
            </w:tcPrChange>
          </w:tcPr>
          <w:p w14:paraId="46944EAD" w14:textId="77777777" w:rsidR="00D3555D" w:rsidRPr="005D6F31" w:rsidRDefault="005D6F31" w:rsidP="005D6F31">
            <w:pPr>
              <w:spacing w:line="240" w:lineRule="auto"/>
              <w:jc w:val="right"/>
              <w:rPr>
                <w:moveFrom w:id="2907" w:author="Hannah McSorley" w:date="2020-08-05T02:53:00Z"/>
                <w:rFonts w:asciiTheme="minorHAnsi" w:hAnsiTheme="minorHAnsi" w:cstheme="minorHAnsi"/>
                <w:sz w:val="22"/>
                <w:szCs w:val="22"/>
              </w:rPr>
            </w:pPr>
            <w:moveFrom w:id="2908" w:author="Hannah McSorley" w:date="2020-08-05T02:53:00Z">
              <w:r w:rsidRPr="005D6F31">
                <w:rPr>
                  <w:rFonts w:asciiTheme="minorHAnsi" w:hAnsiTheme="minorHAnsi" w:cstheme="minorHAnsi"/>
                  <w:sz w:val="22"/>
                  <w:szCs w:val="22"/>
                </w:rPr>
                <w:t>12.9</w:t>
              </w:r>
            </w:moveFrom>
          </w:p>
        </w:tc>
      </w:tr>
      <w:tr w:rsidR="00717B93" w:rsidRPr="005D6F31" w14:paraId="0CD12EBC" w14:textId="77777777" w:rsidTr="005D6F31">
        <w:tc>
          <w:tcPr>
            <w:tcW w:w="0" w:type="auto"/>
            <w:tcBorders>
              <w:bottom w:val="single" w:sz="4" w:space="0" w:color="auto"/>
            </w:tcBorders>
            <w:shd w:val="clear" w:color="auto" w:fill="F2F2F2" w:themeFill="background1" w:themeFillShade="F2"/>
          </w:tcPr>
          <w:p w14:paraId="560F81EF" w14:textId="77777777" w:rsidR="00D3555D" w:rsidRPr="005D6F31" w:rsidRDefault="005D6F31" w:rsidP="005D6F31">
            <w:pPr>
              <w:spacing w:line="240" w:lineRule="auto"/>
              <w:rPr>
                <w:moveFrom w:id="2909" w:author="Hannah McSorley" w:date="2020-08-05T02:53:00Z"/>
                <w:rFonts w:asciiTheme="minorHAnsi" w:hAnsiTheme="minorHAnsi" w:cstheme="minorHAnsi"/>
                <w:sz w:val="22"/>
                <w:szCs w:val="22"/>
              </w:rPr>
            </w:pPr>
            <w:moveFrom w:id="2910" w:author="Hannah McSorley" w:date="2020-08-05T02:53:00Z">
              <w:r w:rsidRPr="005D6F31">
                <w:rPr>
                  <w:rFonts w:asciiTheme="minorHAnsi" w:hAnsiTheme="minorHAnsi" w:cstheme="minorHAnsi"/>
                  <w:sz w:val="22"/>
                  <w:szCs w:val="22"/>
                </w:rPr>
                <w:t>Jan-Feb 2020</w:t>
              </w:r>
            </w:moveFrom>
          </w:p>
        </w:tc>
        <w:tc>
          <w:tcPr>
            <w:tcW w:w="0" w:type="auto"/>
            <w:tcBorders>
              <w:bottom w:val="single" w:sz="4" w:space="0" w:color="auto"/>
            </w:tcBorders>
            <w:shd w:val="clear" w:color="auto" w:fill="F2F2F2" w:themeFill="background1" w:themeFillShade="F2"/>
          </w:tcPr>
          <w:p w14:paraId="2BF887AA" w14:textId="77777777" w:rsidR="00D3555D" w:rsidRPr="005D6F31" w:rsidRDefault="005D6F31" w:rsidP="005D6F31">
            <w:pPr>
              <w:spacing w:line="240" w:lineRule="auto"/>
              <w:jc w:val="right"/>
              <w:rPr>
                <w:moveFrom w:id="2911" w:author="Hannah McSorley" w:date="2020-08-05T02:53:00Z"/>
                <w:rFonts w:asciiTheme="minorHAnsi" w:hAnsiTheme="minorHAnsi" w:cstheme="minorHAnsi"/>
                <w:sz w:val="22"/>
                <w:szCs w:val="22"/>
              </w:rPr>
            </w:pPr>
            <w:moveFrom w:id="2912" w:author="Hannah McSorley" w:date="2020-08-05T02:53:00Z">
              <w:r w:rsidRPr="005D6F31">
                <w:rPr>
                  <w:rFonts w:asciiTheme="minorHAnsi" w:hAnsiTheme="minorHAnsi" w:cstheme="minorHAnsi"/>
                  <w:sz w:val="22"/>
                  <w:szCs w:val="22"/>
                </w:rPr>
                <w:t>883.6</w:t>
              </w:r>
            </w:moveFrom>
          </w:p>
        </w:tc>
        <w:tc>
          <w:tcPr>
            <w:tcW w:w="0" w:type="auto"/>
            <w:tcBorders>
              <w:bottom w:val="single" w:sz="4" w:space="0" w:color="auto"/>
            </w:tcBorders>
            <w:shd w:val="clear" w:color="auto" w:fill="F2F2F2" w:themeFill="background1" w:themeFillShade="F2"/>
          </w:tcPr>
          <w:p w14:paraId="7879566D" w14:textId="77777777" w:rsidR="00D3555D" w:rsidRPr="005D6F31" w:rsidRDefault="005D6F31" w:rsidP="005D6F31">
            <w:pPr>
              <w:spacing w:line="240" w:lineRule="auto"/>
              <w:jc w:val="right"/>
              <w:rPr>
                <w:moveFrom w:id="2913" w:author="Hannah McSorley" w:date="2020-08-05T02:53:00Z"/>
                <w:rFonts w:asciiTheme="minorHAnsi" w:hAnsiTheme="minorHAnsi" w:cstheme="minorHAnsi"/>
                <w:sz w:val="22"/>
                <w:szCs w:val="22"/>
              </w:rPr>
            </w:pPr>
            <w:moveFrom w:id="2914" w:author="Hannah McSorley" w:date="2020-08-05T02:53:00Z">
              <w:r w:rsidRPr="005D6F31">
                <w:rPr>
                  <w:rFonts w:asciiTheme="minorHAnsi" w:hAnsiTheme="minorHAnsi" w:cstheme="minorHAnsi"/>
                  <w:sz w:val="22"/>
                  <w:szCs w:val="22"/>
                </w:rPr>
                <w:t>65.8</w:t>
              </w:r>
            </w:moveFrom>
          </w:p>
        </w:tc>
        <w:tc>
          <w:tcPr>
            <w:tcW w:w="0" w:type="auto"/>
            <w:tcBorders>
              <w:bottom w:val="single" w:sz="4" w:space="0" w:color="auto"/>
            </w:tcBorders>
            <w:shd w:val="clear" w:color="auto" w:fill="F2F2F2" w:themeFill="background1" w:themeFillShade="F2"/>
          </w:tcPr>
          <w:p w14:paraId="61F59359" w14:textId="77777777" w:rsidR="00D3555D" w:rsidRPr="005D6F31" w:rsidRDefault="005D6F31" w:rsidP="005D6F31">
            <w:pPr>
              <w:spacing w:line="240" w:lineRule="auto"/>
              <w:jc w:val="right"/>
              <w:rPr>
                <w:moveFrom w:id="2915" w:author="Hannah McSorley" w:date="2020-08-05T02:53:00Z"/>
                <w:rFonts w:asciiTheme="minorHAnsi" w:hAnsiTheme="minorHAnsi" w:cstheme="minorHAnsi"/>
                <w:sz w:val="22"/>
                <w:szCs w:val="22"/>
              </w:rPr>
            </w:pPr>
            <w:moveFrom w:id="2916" w:author="Hannah McSorley" w:date="2020-08-05T02:53:00Z">
              <w:r w:rsidRPr="005D6F31">
                <w:rPr>
                  <w:rFonts w:asciiTheme="minorHAnsi" w:hAnsiTheme="minorHAnsi" w:cstheme="minorHAnsi"/>
                  <w:sz w:val="22"/>
                  <w:szCs w:val="22"/>
                </w:rPr>
                <w:t>0.56</w:t>
              </w:r>
            </w:moveFrom>
          </w:p>
        </w:tc>
        <w:tc>
          <w:tcPr>
            <w:tcW w:w="0" w:type="auto"/>
            <w:tcBorders>
              <w:bottom w:val="single" w:sz="4" w:space="0" w:color="auto"/>
            </w:tcBorders>
            <w:shd w:val="clear" w:color="auto" w:fill="F2F2F2" w:themeFill="background1" w:themeFillShade="F2"/>
          </w:tcPr>
          <w:p w14:paraId="2522B1FF" w14:textId="77777777" w:rsidR="00D3555D" w:rsidRPr="005D6F31" w:rsidRDefault="005D6F31" w:rsidP="005D6F31">
            <w:pPr>
              <w:spacing w:line="240" w:lineRule="auto"/>
              <w:jc w:val="right"/>
              <w:rPr>
                <w:moveFrom w:id="2917" w:author="Hannah McSorley" w:date="2020-08-05T02:53:00Z"/>
                <w:rFonts w:asciiTheme="minorHAnsi" w:hAnsiTheme="minorHAnsi" w:cstheme="minorHAnsi"/>
                <w:sz w:val="22"/>
                <w:szCs w:val="22"/>
              </w:rPr>
            </w:pPr>
            <w:moveFrom w:id="2918" w:author="Hannah McSorley" w:date="2020-08-05T02:53:00Z">
              <w:r w:rsidRPr="005D6F31">
                <w:rPr>
                  <w:rFonts w:asciiTheme="minorHAnsi" w:hAnsiTheme="minorHAnsi" w:cstheme="minorHAnsi"/>
                  <w:sz w:val="22"/>
                  <w:szCs w:val="22"/>
                </w:rPr>
                <w:t>1.9</w:t>
              </w:r>
            </w:moveFrom>
          </w:p>
        </w:tc>
        <w:tc>
          <w:tcPr>
            <w:tcW w:w="0" w:type="auto"/>
            <w:tcBorders>
              <w:bottom w:val="single" w:sz="4" w:space="0" w:color="auto"/>
            </w:tcBorders>
            <w:shd w:val="clear" w:color="auto" w:fill="F2F2F2" w:themeFill="background1" w:themeFillShade="F2"/>
          </w:tcPr>
          <w:p w14:paraId="3F13565C" w14:textId="77777777" w:rsidR="00D3555D" w:rsidRPr="005D6F31" w:rsidRDefault="005D6F31" w:rsidP="005D6F31">
            <w:pPr>
              <w:spacing w:line="240" w:lineRule="auto"/>
              <w:jc w:val="right"/>
              <w:rPr>
                <w:moveFrom w:id="2919" w:author="Hannah McSorley" w:date="2020-08-05T02:53:00Z"/>
                <w:rFonts w:asciiTheme="minorHAnsi" w:hAnsiTheme="minorHAnsi" w:cstheme="minorHAnsi"/>
                <w:sz w:val="22"/>
                <w:szCs w:val="22"/>
              </w:rPr>
            </w:pPr>
            <w:moveFrom w:id="2920" w:author="Hannah McSorley" w:date="2020-08-05T02:53:00Z">
              <w:r w:rsidRPr="005D6F31">
                <w:rPr>
                  <w:rFonts w:asciiTheme="minorHAnsi" w:hAnsiTheme="minorHAnsi" w:cstheme="minorHAnsi"/>
                  <w:sz w:val="22"/>
                  <w:szCs w:val="22"/>
                </w:rPr>
                <w:t>0.4</w:t>
              </w:r>
            </w:moveFrom>
          </w:p>
        </w:tc>
        <w:tc>
          <w:tcPr>
            <w:tcW w:w="0" w:type="auto"/>
            <w:tcBorders>
              <w:bottom w:val="single" w:sz="4" w:space="0" w:color="auto"/>
            </w:tcBorders>
            <w:shd w:val="clear" w:color="auto" w:fill="F2F2F2" w:themeFill="background1" w:themeFillShade="F2"/>
          </w:tcPr>
          <w:p w14:paraId="63E4CF47" w14:textId="77777777" w:rsidR="00D3555D" w:rsidRPr="005D6F31" w:rsidRDefault="005D6F31" w:rsidP="005D6F31">
            <w:pPr>
              <w:spacing w:line="240" w:lineRule="auto"/>
              <w:jc w:val="right"/>
              <w:rPr>
                <w:moveFrom w:id="2921" w:author="Hannah McSorley" w:date="2020-08-05T02:53:00Z"/>
                <w:rFonts w:asciiTheme="minorHAnsi" w:hAnsiTheme="minorHAnsi" w:cstheme="minorHAnsi"/>
                <w:sz w:val="22"/>
                <w:szCs w:val="22"/>
              </w:rPr>
            </w:pPr>
            <w:moveFrom w:id="2922" w:author="Hannah McSorley" w:date="2020-08-05T02:53:00Z">
              <w:r w:rsidRPr="005D6F31">
                <w:rPr>
                  <w:rFonts w:asciiTheme="minorHAnsi" w:hAnsiTheme="minorHAnsi" w:cstheme="minorHAnsi"/>
                  <w:sz w:val="22"/>
                  <w:szCs w:val="22"/>
                </w:rPr>
                <w:t>-9.4</w:t>
              </w:r>
            </w:moveFrom>
          </w:p>
        </w:tc>
        <w:tc>
          <w:tcPr>
            <w:tcW w:w="0" w:type="auto"/>
            <w:tcBorders>
              <w:bottom w:val="single" w:sz="4" w:space="0" w:color="auto"/>
            </w:tcBorders>
            <w:shd w:val="clear" w:color="auto" w:fill="F2F2F2" w:themeFill="background1" w:themeFillShade="F2"/>
          </w:tcPr>
          <w:p w14:paraId="5BF0B80C" w14:textId="77777777" w:rsidR="00D3555D" w:rsidRPr="005D6F31" w:rsidRDefault="005D6F31" w:rsidP="005D6F31">
            <w:pPr>
              <w:spacing w:line="240" w:lineRule="auto"/>
              <w:jc w:val="right"/>
              <w:rPr>
                <w:moveFrom w:id="2923" w:author="Hannah McSorley" w:date="2020-08-05T02:53:00Z"/>
                <w:rFonts w:asciiTheme="minorHAnsi" w:hAnsiTheme="minorHAnsi" w:cstheme="minorHAnsi"/>
                <w:sz w:val="22"/>
                <w:szCs w:val="22"/>
              </w:rPr>
            </w:pPr>
            <w:moveFrom w:id="2924" w:author="Hannah McSorley" w:date="2020-08-05T02:53:00Z">
              <w:r w:rsidRPr="005D6F31">
                <w:rPr>
                  <w:rFonts w:asciiTheme="minorHAnsi" w:hAnsiTheme="minorHAnsi" w:cstheme="minorHAnsi"/>
                  <w:sz w:val="22"/>
                  <w:szCs w:val="22"/>
                </w:rPr>
                <w:t>10.8</w:t>
              </w:r>
            </w:moveFrom>
          </w:p>
        </w:tc>
      </w:tr>
    </w:tbl>
    <w:p w14:paraId="504FC93E" w14:textId="77777777" w:rsidR="00D3555D" w:rsidRDefault="005D6F31">
      <w:pPr>
        <w:rPr>
          <w:moveFrom w:id="2925" w:author="Hannah McSorley" w:date="2020-08-05T02:53:00Z"/>
        </w:rPr>
      </w:pPr>
      <w:moveFrom w:id="2926" w:author="Hannah McSorley" w:date="2020-08-05T02:53:00Z">
        <w:r>
          <w:t> </w:t>
        </w:r>
      </w:moveFrom>
    </w:p>
    <w:moveFromRangeEnd w:id="2827"/>
    <w:p w14:paraId="1FE842D7" w14:textId="77777777" w:rsidR="00F77BDD" w:rsidRDefault="006D238B" w:rsidP="003061D1">
      <w:pPr>
        <w:spacing w:line="240" w:lineRule="auto"/>
        <w:rPr>
          <w:del w:id="2927" w:author="Hannah McSorley" w:date="2020-08-05T02:53:00Z"/>
        </w:rPr>
      </w:pPr>
      <w:del w:id="2928" w:author="Hannah McSorley" w:date="2020-08-05T02:53:00Z">
        <w:r>
          <w:rPr>
            <w:noProof/>
            <w:lang w:val="en-CA" w:eastAsia="en-CA"/>
          </w:rPr>
          <w:drawing>
            <wp:inline distT="0" distB="0" distL="0" distR="0" wp14:anchorId="6C8E52B7" wp14:editId="2B08375C">
              <wp:extent cx="5838825" cy="4865688"/>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843984" cy="4869987"/>
                      </a:xfrm>
                      <a:prstGeom prst="rect">
                        <a:avLst/>
                      </a:prstGeom>
                      <a:noFill/>
                      <a:ln w="9525">
                        <a:noFill/>
                        <a:headEnd/>
                        <a:tailEnd/>
                      </a:ln>
                    </pic:spPr>
                  </pic:pic>
                </a:graphicData>
              </a:graphic>
            </wp:inline>
          </w:drawing>
        </w:r>
      </w:del>
    </w:p>
    <w:p w14:paraId="2C58FA7D" w14:textId="77777777" w:rsidR="00F77BDD" w:rsidRDefault="006D238B" w:rsidP="003061D1">
      <w:pPr>
        <w:spacing w:line="240" w:lineRule="auto"/>
        <w:rPr>
          <w:del w:id="2929" w:author="Hannah McSorley" w:date="2020-08-05T02:53:00Z"/>
        </w:rPr>
      </w:pPr>
      <w:del w:id="2930" w:author="Hannah McSorley" w:date="2020-08-05T02:53:00Z">
        <w:r>
          <w:delText xml:space="preserve">Figure 4: </w:delText>
        </w:r>
        <w:r>
          <w:rPr>
            <w:i/>
          </w:rPr>
          <w:delText>Average weather from two stations in the Leech water supply area, where the highlighted section indicates the study period.</w:delText>
        </w:r>
        <w:commentRangeEnd w:id="2807"/>
        <w:r w:rsidR="007F01CA">
          <w:rPr>
            <w:rStyle w:val="CommentReference"/>
          </w:rPr>
          <w:commentReference w:id="2807"/>
        </w:r>
      </w:del>
    </w:p>
    <w:p w14:paraId="47B1684B" w14:textId="77777777" w:rsidR="00D3555D" w:rsidRDefault="005D6F31">
      <w:pPr>
        <w:rPr>
          <w:moveFrom w:id="2931" w:author="Hannah McSorley" w:date="2020-08-05T02:53:00Z"/>
        </w:rPr>
      </w:pPr>
      <w:moveFromRangeStart w:id="2932" w:author="Hannah McSorley" w:date="2020-08-05T02:53:00Z" w:name="move47488465"/>
      <w:moveFrom w:id="2933" w:author="Hannah McSorley" w:date="2020-08-05T02:53:00Z">
        <w:r>
          <w:t> </w:t>
        </w:r>
      </w:moveFrom>
    </w:p>
    <w:p w14:paraId="7BFAD6FD" w14:textId="77777777" w:rsidR="00D3555D" w:rsidRDefault="005D6F31">
      <w:pPr>
        <w:pStyle w:val="Heading3"/>
        <w:rPr>
          <w:moveFrom w:id="2934" w:author="Hannah McSorley" w:date="2020-08-05T02:53:00Z"/>
          <w:rPrChange w:id="2935" w:author="Hannah McSorley" w:date="2020-08-05T02:53:00Z">
            <w:rPr>
              <w:moveFrom w:id="2936" w:author="Hannah McSorley" w:date="2020-08-05T02:53:00Z"/>
              <w:highlight w:val="cyan"/>
            </w:rPr>
          </w:rPrChange>
        </w:rPr>
        <w:pPrChange w:id="2937" w:author="Hannah McSorley" w:date="2020-08-05T02:53:00Z">
          <w:pPr>
            <w:pStyle w:val="Heading6"/>
          </w:pPr>
        </w:pPrChange>
      </w:pPr>
      <w:moveFrom w:id="2938" w:author="Hannah McSorley" w:date="2020-08-05T02:53:00Z">
        <w:r>
          <w:rPr>
            <w:b w:val="0"/>
            <w:bCs w:val="0"/>
            <w:rPrChange w:id="2939" w:author="Hannah McSorley" w:date="2020-08-05T02:53:00Z">
              <w:rPr>
                <w:b w:val="0"/>
                <w:bCs w:val="0"/>
                <w:highlight w:val="cyan"/>
              </w:rPr>
            </w:rPrChange>
          </w:rPr>
          <w:t>Defining seasons</w:t>
        </w:r>
      </w:moveFrom>
    </w:p>
    <w:moveFromRangeEnd w:id="2932"/>
    <w:p w14:paraId="6116AEA1" w14:textId="77777777" w:rsidR="00F77BDD" w:rsidRDefault="006D238B">
      <w:pPr>
        <w:rPr>
          <w:del w:id="2940" w:author="Hannah McSorley" w:date="2020-08-05T02:53:00Z"/>
        </w:rPr>
      </w:pPr>
      <w:commentRangeStart w:id="2941"/>
      <w:del w:id="2942" w:author="Hannah McSorley" w:date="2020-08-05T02:53:00Z">
        <w:r>
          <w:delText>Coastal</w:delText>
        </w:r>
        <w:commentRangeEnd w:id="2941"/>
        <w:r w:rsidR="00602159">
          <w:rPr>
            <w:rStyle w:val="CommentReference"/>
          </w:rPr>
          <w:commentReference w:id="2941"/>
        </w:r>
        <w:r>
          <w:delText xml:space="preserve"> BC climate is characterized by a predominantly wet season and dry season and while the dry season often includes periods of drought there is generally </w:delText>
        </w:r>
        <w:r w:rsidR="00972622">
          <w:delText>j</w:delText>
        </w:r>
        <w:r>
          <w:delText xml:space="preserve">rainfall throughout the entire year (Figure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 The R package </w:delText>
        </w:r>
        <w:r>
          <w:rPr>
            <w:i/>
          </w:rPr>
          <w:delText>Rainmaker</w:delText>
        </w:r>
        <w:r>
          <w:delText xml:space="preserve"> (github.com/USGS-R/Rainmaker) was used with LWSA rain data (average of Chris Creek and Martin’s Gulch FWx stations) to define events that corresponded to Rack sampling, which helped to distinguish between seasons. Snow was qualitatively considered when defining seasons, as it did not contribute to event definitions but did contribute to stream levels at each monitoring site.</w:delText>
        </w:r>
      </w:del>
    </w:p>
    <w:p w14:paraId="3E36471B" w14:textId="77777777" w:rsidR="00F77BDD" w:rsidRDefault="006D238B">
      <w:pPr>
        <w:rPr>
          <w:del w:id="2943" w:author="Hannah McSorley" w:date="2020-08-05T02:53:00Z"/>
        </w:rPr>
      </w:pPr>
      <w:del w:id="2944" w:author="Hannah McSorley" w:date="2020-08-05T02:53:00Z">
        <w:r>
          <w:delText> </w:delText>
        </w:r>
      </w:del>
    </w:p>
    <w:p w14:paraId="4352B0DF" w14:textId="77777777" w:rsidR="00F77BDD" w:rsidRDefault="006D238B">
      <w:pPr>
        <w:pStyle w:val="Heading3"/>
        <w:rPr>
          <w:del w:id="2945" w:author="Hannah McSorley" w:date="2020-08-05T02:53:00Z"/>
        </w:rPr>
      </w:pPr>
      <w:bookmarkStart w:id="2946" w:name="_Toc46783700"/>
      <w:del w:id="2947" w:author="Hannah McSorley" w:date="2020-08-05T02:53:00Z">
        <w:r>
          <w:delText>Results</w:delText>
        </w:r>
        <w:bookmarkEnd w:id="2946"/>
      </w:del>
    </w:p>
    <w:p w14:paraId="6DE968EB" w14:textId="77777777" w:rsidR="00F77BDD" w:rsidRDefault="006D238B">
      <w:pPr>
        <w:rPr>
          <w:del w:id="2948" w:author="Hannah McSorley" w:date="2020-08-05T02:53:00Z"/>
        </w:rPr>
      </w:pPr>
      <w:del w:id="2949" w:author="Hannah McSorley" w:date="2020-08-05T02:53:00Z">
        <w:r>
          <w:delText>Over the sixteen-month field study, 426 river samples were collected and analyzed for DOC, and 318 of those samples were analyzed for NOM by UV-Vis (Table 4).</w:delText>
        </w:r>
      </w:del>
      <w:moveFromRangeStart w:id="2950" w:author="Hannah McSorley" w:date="2020-08-05T02:53:00Z" w:name="move47488473"/>
      <w:moveFrom w:id="2951" w:author="Hannah McSorley" w:date="2020-08-05T02:53:00Z">
        <w:r w:rsidR="005D6F31">
          <w:t xml:space="preserve"> Fewer samples were analyzed for UV-Vis properties than for DOC concentration due to method evolution at the start of the project and instrument-sharing limitations. </w:t>
        </w:r>
      </w:moveFrom>
      <w:moveFromRangeEnd w:id="2950"/>
      <w:del w:id="2952" w:author="Hannah McSorley" w:date="2020-08-05T02:53:00Z">
        <w:r>
          <w:delText xml:space="preserve">Of the samples collected and analyzed, DOC data were filtered and reduced by 9.2% (to 387 samples) during quality control checks (described below) and UV-Vis data were reduced by 19.5% (to 256 samples). </w:delText>
        </w:r>
      </w:del>
      <w:moveFromRangeStart w:id="2953" w:author="Hannah McSorley" w:date="2020-08-05T02:53:00Z" w:name="move47488474"/>
      <w:moveFrom w:id="2954" w:author="Hannah McSorley" w:date="2020-08-05T02:53:00Z">
        <w:r w:rsidR="005D6F31">
          <w:t>Quality control resulted in a 9% reduction in UV-Vis data and an additional 10.5% data loss was unfortunately caused during instrument maintenance.</w:t>
        </w:r>
      </w:moveFrom>
      <w:moveFromRangeEnd w:id="2953"/>
    </w:p>
    <w:p w14:paraId="2E6AEBCB" w14:textId="77777777" w:rsidR="00F77BDD" w:rsidRDefault="006D238B">
      <w:pPr>
        <w:rPr>
          <w:del w:id="2955" w:author="Hannah McSorley" w:date="2020-08-05T02:53:00Z"/>
        </w:rPr>
      </w:pPr>
      <w:del w:id="2956" w:author="Hannah McSorley" w:date="2020-08-05T02:53:00Z">
        <w:r>
          <w:delText> </w:delText>
        </w:r>
      </w:del>
    </w:p>
    <w:p w14:paraId="56E49E4A" w14:textId="77777777" w:rsidR="00F77BDD" w:rsidRDefault="006D238B">
      <w:pPr>
        <w:rPr>
          <w:del w:id="2957" w:author="Hannah McSorley" w:date="2020-08-05T02:53:00Z"/>
        </w:rPr>
      </w:pPr>
      <w:del w:id="2958" w:author="Hannah McSorley" w:date="2020-08-05T02:53:00Z">
        <w:r>
          <w:delText xml:space="preserve">Table 4: </w:delText>
        </w:r>
        <w:r>
          <w:rPr>
            <w:i/>
          </w:rPr>
          <w:delText>Summary of samples collected</w:delText>
        </w:r>
      </w:del>
    </w:p>
    <w:tbl>
      <w:tblPr>
        <w:tblW w:w="5000" w:type="pct"/>
        <w:tblLook w:val="07E0" w:firstRow="1" w:lastRow="1" w:firstColumn="1" w:lastColumn="1" w:noHBand="1" w:noVBand="1"/>
        <w:tblCaption w:val="Table 4: Summary of samples collected"/>
      </w:tblPr>
      <w:tblGrid>
        <w:gridCol w:w="2320"/>
        <w:gridCol w:w="1858"/>
        <w:gridCol w:w="1633"/>
        <w:gridCol w:w="1887"/>
        <w:gridCol w:w="1662"/>
      </w:tblGrid>
      <w:tr w:rsidR="00666FAE" w14:paraId="3018E96B" w14:textId="77777777">
        <w:tc>
          <w:tcPr>
            <w:tcW w:w="0" w:type="auto"/>
            <w:vAlign w:val="bottom"/>
          </w:tcPr>
          <w:p w14:paraId="67ABC5D4" w14:textId="77777777" w:rsidR="00D3555D" w:rsidRPr="008D7003" w:rsidRDefault="005D6F31" w:rsidP="008D7003">
            <w:pPr>
              <w:spacing w:line="240" w:lineRule="auto"/>
              <w:rPr>
                <w:moveFrom w:id="2959" w:author="Hannah McSorley" w:date="2020-08-05T02:53:00Z"/>
                <w:rFonts w:asciiTheme="minorHAnsi" w:hAnsiTheme="minorHAnsi"/>
                <w:b/>
                <w:sz w:val="22"/>
                <w:rPrChange w:id="2960" w:author="Hannah McSorley" w:date="2020-08-05T02:53:00Z">
                  <w:rPr>
                    <w:moveFrom w:id="2961" w:author="Hannah McSorley" w:date="2020-08-05T02:53:00Z"/>
                    <w:rFonts w:asciiTheme="minorHAnsi" w:hAnsiTheme="minorHAnsi"/>
                    <w:sz w:val="22"/>
                  </w:rPr>
                </w:rPrChange>
              </w:rPr>
            </w:pPr>
            <w:moveFromRangeStart w:id="2962" w:author="Hannah McSorley" w:date="2020-08-05T02:53:00Z" w:name="move47488475"/>
            <w:moveFrom w:id="2963" w:author="Hannah McSorley" w:date="2020-08-05T02:53:00Z">
              <w:r w:rsidRPr="008D7003">
                <w:rPr>
                  <w:rFonts w:asciiTheme="minorHAnsi" w:hAnsiTheme="minorHAnsi"/>
                  <w:b/>
                  <w:sz w:val="22"/>
                  <w:rPrChange w:id="2964" w:author="Hannah McSorley" w:date="2020-08-05T02:53:00Z">
                    <w:rPr>
                      <w:rFonts w:asciiTheme="minorHAnsi" w:hAnsiTheme="minorHAnsi"/>
                      <w:sz w:val="22"/>
                    </w:rPr>
                  </w:rPrChange>
                </w:rPr>
                <w:t>type of sample collected</w:t>
              </w:r>
            </w:moveFrom>
          </w:p>
        </w:tc>
        <w:tc>
          <w:tcPr>
            <w:tcW w:w="0" w:type="auto"/>
            <w:vAlign w:val="bottom"/>
          </w:tcPr>
          <w:p w14:paraId="43D1517F" w14:textId="77777777" w:rsidR="00D3555D" w:rsidRPr="008D7003" w:rsidRDefault="005D6F31" w:rsidP="008D7003">
            <w:pPr>
              <w:spacing w:line="240" w:lineRule="auto"/>
              <w:jc w:val="right"/>
              <w:rPr>
                <w:moveFrom w:id="2965" w:author="Hannah McSorley" w:date="2020-08-05T02:53:00Z"/>
                <w:rFonts w:asciiTheme="minorHAnsi" w:hAnsiTheme="minorHAnsi"/>
                <w:b/>
                <w:sz w:val="22"/>
                <w:rPrChange w:id="2966" w:author="Hannah McSorley" w:date="2020-08-05T02:53:00Z">
                  <w:rPr>
                    <w:moveFrom w:id="2967" w:author="Hannah McSorley" w:date="2020-08-05T02:53:00Z"/>
                    <w:rFonts w:asciiTheme="minorHAnsi" w:hAnsiTheme="minorHAnsi"/>
                    <w:sz w:val="22"/>
                  </w:rPr>
                </w:rPrChange>
              </w:rPr>
            </w:pPr>
            <w:moveFrom w:id="2968" w:author="Hannah McSorley" w:date="2020-08-05T02:53:00Z">
              <w:r w:rsidRPr="008D7003">
                <w:rPr>
                  <w:rFonts w:asciiTheme="minorHAnsi" w:hAnsiTheme="minorHAnsi"/>
                  <w:b/>
                  <w:sz w:val="22"/>
                  <w:rPrChange w:id="2969" w:author="Hannah McSorley" w:date="2020-08-05T02:53:00Z">
                    <w:rPr>
                      <w:rFonts w:asciiTheme="minorHAnsi" w:hAnsiTheme="minorHAnsi"/>
                      <w:sz w:val="22"/>
                    </w:rPr>
                  </w:rPrChange>
                </w:rPr>
                <w:t>total collected &amp; analyzed for DOC</w:t>
              </w:r>
            </w:moveFrom>
          </w:p>
        </w:tc>
        <w:tc>
          <w:tcPr>
            <w:tcW w:w="0" w:type="auto"/>
            <w:vAlign w:val="bottom"/>
          </w:tcPr>
          <w:p w14:paraId="50305C2A" w14:textId="77777777" w:rsidR="00D3555D" w:rsidRPr="008D7003" w:rsidRDefault="005D6F31" w:rsidP="008D7003">
            <w:pPr>
              <w:spacing w:line="240" w:lineRule="auto"/>
              <w:jc w:val="right"/>
              <w:rPr>
                <w:moveFrom w:id="2970" w:author="Hannah McSorley" w:date="2020-08-05T02:53:00Z"/>
                <w:rFonts w:asciiTheme="minorHAnsi" w:hAnsiTheme="minorHAnsi"/>
                <w:b/>
                <w:sz w:val="22"/>
                <w:rPrChange w:id="2971" w:author="Hannah McSorley" w:date="2020-08-05T02:53:00Z">
                  <w:rPr>
                    <w:moveFrom w:id="2972" w:author="Hannah McSorley" w:date="2020-08-05T02:53:00Z"/>
                    <w:rFonts w:asciiTheme="minorHAnsi" w:hAnsiTheme="minorHAnsi"/>
                    <w:sz w:val="22"/>
                  </w:rPr>
                </w:rPrChange>
              </w:rPr>
            </w:pPr>
            <w:moveFrom w:id="2973" w:author="Hannah McSorley" w:date="2020-08-05T02:53:00Z">
              <w:r w:rsidRPr="008D7003">
                <w:rPr>
                  <w:rFonts w:asciiTheme="minorHAnsi" w:hAnsiTheme="minorHAnsi"/>
                  <w:b/>
                  <w:sz w:val="22"/>
                  <w:rPrChange w:id="2974" w:author="Hannah McSorley" w:date="2020-08-05T02:53:00Z">
                    <w:rPr>
                      <w:rFonts w:asciiTheme="minorHAnsi" w:hAnsiTheme="minorHAnsi"/>
                      <w:sz w:val="22"/>
                    </w:rPr>
                  </w:rPrChange>
                </w:rPr>
                <w:t>data included in DOC results</w:t>
              </w:r>
            </w:moveFrom>
          </w:p>
        </w:tc>
        <w:tc>
          <w:tcPr>
            <w:tcW w:w="0" w:type="auto"/>
            <w:vAlign w:val="bottom"/>
          </w:tcPr>
          <w:p w14:paraId="6A4C87BB" w14:textId="77777777" w:rsidR="00D3555D" w:rsidRPr="008D7003" w:rsidRDefault="005D6F31" w:rsidP="008D7003">
            <w:pPr>
              <w:spacing w:line="240" w:lineRule="auto"/>
              <w:jc w:val="right"/>
              <w:rPr>
                <w:moveFrom w:id="2975" w:author="Hannah McSorley" w:date="2020-08-05T02:53:00Z"/>
                <w:rFonts w:asciiTheme="minorHAnsi" w:hAnsiTheme="minorHAnsi"/>
                <w:b/>
                <w:sz w:val="22"/>
                <w:rPrChange w:id="2976" w:author="Hannah McSorley" w:date="2020-08-05T02:53:00Z">
                  <w:rPr>
                    <w:moveFrom w:id="2977" w:author="Hannah McSorley" w:date="2020-08-05T02:53:00Z"/>
                    <w:rFonts w:asciiTheme="minorHAnsi" w:hAnsiTheme="minorHAnsi"/>
                    <w:sz w:val="22"/>
                  </w:rPr>
                </w:rPrChange>
              </w:rPr>
            </w:pPr>
            <w:moveFrom w:id="2978" w:author="Hannah McSorley" w:date="2020-08-05T02:53:00Z">
              <w:r w:rsidRPr="008D7003">
                <w:rPr>
                  <w:rFonts w:asciiTheme="minorHAnsi" w:hAnsiTheme="minorHAnsi"/>
                  <w:b/>
                  <w:sz w:val="22"/>
                  <w:rPrChange w:id="2979" w:author="Hannah McSorley" w:date="2020-08-05T02:53:00Z">
                    <w:rPr>
                      <w:rFonts w:asciiTheme="minorHAnsi" w:hAnsiTheme="minorHAnsi"/>
                      <w:sz w:val="22"/>
                    </w:rPr>
                  </w:rPrChange>
                </w:rPr>
                <w:t>total collected &amp; analyzed for NOM</w:t>
              </w:r>
            </w:moveFrom>
          </w:p>
        </w:tc>
        <w:tc>
          <w:tcPr>
            <w:tcW w:w="0" w:type="auto"/>
            <w:vAlign w:val="bottom"/>
          </w:tcPr>
          <w:p w14:paraId="14FFEDEC" w14:textId="77777777" w:rsidR="00D3555D" w:rsidRPr="008D7003" w:rsidRDefault="005D6F31" w:rsidP="008D7003">
            <w:pPr>
              <w:spacing w:line="240" w:lineRule="auto"/>
              <w:jc w:val="right"/>
              <w:rPr>
                <w:moveFrom w:id="2980" w:author="Hannah McSorley" w:date="2020-08-05T02:53:00Z"/>
                <w:rFonts w:asciiTheme="minorHAnsi" w:hAnsiTheme="minorHAnsi"/>
                <w:b/>
                <w:sz w:val="22"/>
                <w:rPrChange w:id="2981" w:author="Hannah McSorley" w:date="2020-08-05T02:53:00Z">
                  <w:rPr>
                    <w:moveFrom w:id="2982" w:author="Hannah McSorley" w:date="2020-08-05T02:53:00Z"/>
                    <w:rFonts w:asciiTheme="minorHAnsi" w:hAnsiTheme="minorHAnsi"/>
                    <w:sz w:val="22"/>
                  </w:rPr>
                </w:rPrChange>
              </w:rPr>
            </w:pPr>
            <w:moveFrom w:id="2983" w:author="Hannah McSorley" w:date="2020-08-05T02:53:00Z">
              <w:r w:rsidRPr="008D7003">
                <w:rPr>
                  <w:rFonts w:asciiTheme="minorHAnsi" w:hAnsiTheme="minorHAnsi"/>
                  <w:b/>
                  <w:sz w:val="22"/>
                  <w:rPrChange w:id="2984" w:author="Hannah McSorley" w:date="2020-08-05T02:53:00Z">
                    <w:rPr>
                      <w:rFonts w:asciiTheme="minorHAnsi" w:hAnsiTheme="minorHAnsi"/>
                      <w:sz w:val="22"/>
                    </w:rPr>
                  </w:rPrChange>
                </w:rPr>
                <w:t>data included in NOM results</w:t>
              </w:r>
            </w:moveFrom>
          </w:p>
        </w:tc>
      </w:tr>
      <w:moveFromRangeEnd w:id="2962"/>
      <w:tr w:rsidR="00F77BDD" w:rsidRPr="003061D1" w14:paraId="796660DD" w14:textId="77777777">
        <w:trPr>
          <w:del w:id="2985" w:author="Hannah McSorley" w:date="2020-08-05T02:53:00Z"/>
        </w:trPr>
        <w:tc>
          <w:tcPr>
            <w:tcW w:w="0" w:type="auto"/>
          </w:tcPr>
          <w:p w14:paraId="625F6FBE" w14:textId="77777777" w:rsidR="00F77BDD" w:rsidRPr="003061D1" w:rsidRDefault="006D238B" w:rsidP="003061D1">
            <w:pPr>
              <w:spacing w:line="240" w:lineRule="auto"/>
              <w:rPr>
                <w:del w:id="2986" w:author="Hannah McSorley" w:date="2020-08-05T02:53:00Z"/>
                <w:rFonts w:asciiTheme="minorHAnsi" w:hAnsiTheme="minorHAnsi" w:cstheme="minorHAnsi"/>
                <w:sz w:val="22"/>
                <w:szCs w:val="22"/>
              </w:rPr>
            </w:pPr>
            <w:del w:id="2987" w:author="Hannah McSorley" w:date="2020-08-05T02:53:00Z">
              <w:r w:rsidRPr="003061D1">
                <w:rPr>
                  <w:rFonts w:asciiTheme="minorHAnsi" w:hAnsiTheme="minorHAnsi" w:cstheme="minorHAnsi"/>
                  <w:sz w:val="22"/>
                  <w:szCs w:val="22"/>
                </w:rPr>
                <w:delText>synoptic Grabs outside of monitoring sites</w:delText>
              </w:r>
            </w:del>
          </w:p>
        </w:tc>
        <w:tc>
          <w:tcPr>
            <w:tcW w:w="0" w:type="auto"/>
          </w:tcPr>
          <w:p w14:paraId="024EA9FD" w14:textId="77777777" w:rsidR="00F77BDD" w:rsidRPr="003061D1" w:rsidRDefault="006D238B" w:rsidP="003061D1">
            <w:pPr>
              <w:spacing w:line="240" w:lineRule="auto"/>
              <w:jc w:val="right"/>
              <w:rPr>
                <w:del w:id="2988" w:author="Hannah McSorley" w:date="2020-08-05T02:53:00Z"/>
                <w:rFonts w:asciiTheme="minorHAnsi" w:hAnsiTheme="minorHAnsi" w:cstheme="minorHAnsi"/>
                <w:sz w:val="22"/>
                <w:szCs w:val="22"/>
              </w:rPr>
            </w:pPr>
            <w:del w:id="2989" w:author="Hannah McSorley" w:date="2020-08-05T02:53:00Z">
              <w:r w:rsidRPr="003061D1">
                <w:rPr>
                  <w:rFonts w:asciiTheme="minorHAnsi" w:hAnsiTheme="minorHAnsi" w:cstheme="minorHAnsi"/>
                  <w:sz w:val="22"/>
                  <w:szCs w:val="22"/>
                </w:rPr>
                <w:delText>48</w:delText>
              </w:r>
            </w:del>
          </w:p>
        </w:tc>
        <w:tc>
          <w:tcPr>
            <w:tcW w:w="0" w:type="auto"/>
          </w:tcPr>
          <w:p w14:paraId="1EDBF9D9" w14:textId="77777777" w:rsidR="00F77BDD" w:rsidRPr="003061D1" w:rsidRDefault="006D238B" w:rsidP="003061D1">
            <w:pPr>
              <w:spacing w:line="240" w:lineRule="auto"/>
              <w:jc w:val="right"/>
              <w:rPr>
                <w:del w:id="2990" w:author="Hannah McSorley" w:date="2020-08-05T02:53:00Z"/>
                <w:rFonts w:asciiTheme="minorHAnsi" w:hAnsiTheme="minorHAnsi" w:cstheme="minorHAnsi"/>
                <w:sz w:val="22"/>
                <w:szCs w:val="22"/>
              </w:rPr>
            </w:pPr>
            <w:del w:id="2991" w:author="Hannah McSorley" w:date="2020-08-05T02:53:00Z">
              <w:r w:rsidRPr="003061D1">
                <w:rPr>
                  <w:rFonts w:asciiTheme="minorHAnsi" w:hAnsiTheme="minorHAnsi" w:cstheme="minorHAnsi"/>
                  <w:sz w:val="22"/>
                  <w:szCs w:val="22"/>
                </w:rPr>
                <w:delText>48</w:delText>
              </w:r>
            </w:del>
          </w:p>
        </w:tc>
        <w:tc>
          <w:tcPr>
            <w:tcW w:w="0" w:type="auto"/>
          </w:tcPr>
          <w:p w14:paraId="780CB061" w14:textId="77777777" w:rsidR="00F77BDD" w:rsidRPr="003061D1" w:rsidRDefault="006D238B" w:rsidP="003061D1">
            <w:pPr>
              <w:spacing w:line="240" w:lineRule="auto"/>
              <w:jc w:val="right"/>
              <w:rPr>
                <w:del w:id="2992" w:author="Hannah McSorley" w:date="2020-08-05T02:53:00Z"/>
                <w:rFonts w:asciiTheme="minorHAnsi" w:hAnsiTheme="minorHAnsi" w:cstheme="minorHAnsi"/>
                <w:sz w:val="22"/>
                <w:szCs w:val="22"/>
              </w:rPr>
            </w:pPr>
            <w:del w:id="2993" w:author="Hannah McSorley" w:date="2020-08-05T02:53:00Z">
              <w:r w:rsidRPr="003061D1">
                <w:rPr>
                  <w:rFonts w:asciiTheme="minorHAnsi" w:hAnsiTheme="minorHAnsi" w:cstheme="minorHAnsi"/>
                  <w:sz w:val="22"/>
                  <w:szCs w:val="22"/>
                </w:rPr>
                <w:delText>42</w:delText>
              </w:r>
            </w:del>
          </w:p>
        </w:tc>
        <w:tc>
          <w:tcPr>
            <w:tcW w:w="0" w:type="auto"/>
          </w:tcPr>
          <w:p w14:paraId="19D77313" w14:textId="77777777" w:rsidR="00F77BDD" w:rsidRPr="003061D1" w:rsidRDefault="006D238B" w:rsidP="003061D1">
            <w:pPr>
              <w:spacing w:line="240" w:lineRule="auto"/>
              <w:jc w:val="right"/>
              <w:rPr>
                <w:del w:id="2994" w:author="Hannah McSorley" w:date="2020-08-05T02:53:00Z"/>
                <w:rFonts w:asciiTheme="minorHAnsi" w:hAnsiTheme="minorHAnsi" w:cstheme="minorHAnsi"/>
                <w:sz w:val="22"/>
                <w:szCs w:val="22"/>
              </w:rPr>
            </w:pPr>
            <w:commentRangeStart w:id="2995"/>
            <w:commentRangeStart w:id="2996"/>
            <w:del w:id="2997" w:author="Hannah McSorley" w:date="2020-08-05T02:53:00Z">
              <w:r w:rsidRPr="003061D1">
                <w:rPr>
                  <w:rFonts w:asciiTheme="minorHAnsi" w:hAnsiTheme="minorHAnsi" w:cstheme="minorHAnsi"/>
                  <w:sz w:val="22"/>
                  <w:szCs w:val="22"/>
                </w:rPr>
                <w:delText>42</w:delText>
              </w:r>
              <w:commentRangeEnd w:id="2995"/>
              <w:r w:rsidR="00D53F61">
                <w:rPr>
                  <w:rStyle w:val="CommentReference"/>
                </w:rPr>
                <w:commentReference w:id="2995"/>
              </w:r>
              <w:commentRangeEnd w:id="2996"/>
              <w:r w:rsidR="00915180">
                <w:rPr>
                  <w:rStyle w:val="CommentReference"/>
                </w:rPr>
                <w:commentReference w:id="2996"/>
              </w:r>
            </w:del>
          </w:p>
        </w:tc>
      </w:tr>
      <w:tr w:rsidR="00D3555D" w:rsidRPr="008D7003" w14:paraId="70F32058" w14:textId="77777777">
        <w:tc>
          <w:tcPr>
            <w:tcW w:w="0" w:type="auto"/>
          </w:tcPr>
          <w:p w14:paraId="3CF1C8BC" w14:textId="77777777" w:rsidR="00D3555D" w:rsidRPr="008D7003" w:rsidRDefault="005D6F31" w:rsidP="008D7003">
            <w:pPr>
              <w:spacing w:line="240" w:lineRule="auto"/>
              <w:rPr>
                <w:moveFrom w:id="2998" w:author="Hannah McSorley" w:date="2020-08-05T02:53:00Z"/>
                <w:rFonts w:asciiTheme="minorHAnsi" w:hAnsiTheme="minorHAnsi" w:cstheme="minorHAnsi"/>
                <w:sz w:val="22"/>
                <w:szCs w:val="22"/>
              </w:rPr>
            </w:pPr>
            <w:moveFromRangeStart w:id="2999" w:author="Hannah McSorley" w:date="2020-08-05T02:53:00Z" w:name="move47488476"/>
            <w:moveFrom w:id="3000" w:author="Hannah McSorley" w:date="2020-08-05T02:53:00Z">
              <w:r w:rsidRPr="008D7003">
                <w:rPr>
                  <w:rFonts w:asciiTheme="minorHAnsi" w:hAnsiTheme="minorHAnsi" w:cstheme="minorHAnsi"/>
                  <w:sz w:val="22"/>
                  <w:szCs w:val="22"/>
                </w:rPr>
                <w:t>opportunistic Grabs</w:t>
              </w:r>
            </w:moveFrom>
          </w:p>
        </w:tc>
        <w:tc>
          <w:tcPr>
            <w:tcW w:w="0" w:type="auto"/>
          </w:tcPr>
          <w:p w14:paraId="22AEAA18" w14:textId="77777777" w:rsidR="00D3555D" w:rsidRPr="008D7003" w:rsidRDefault="005D6F31" w:rsidP="008D7003">
            <w:pPr>
              <w:spacing w:line="240" w:lineRule="auto"/>
              <w:jc w:val="right"/>
              <w:rPr>
                <w:moveFrom w:id="3001" w:author="Hannah McSorley" w:date="2020-08-05T02:53:00Z"/>
                <w:rFonts w:asciiTheme="minorHAnsi" w:hAnsiTheme="minorHAnsi" w:cstheme="minorHAnsi"/>
                <w:sz w:val="22"/>
                <w:szCs w:val="22"/>
              </w:rPr>
            </w:pPr>
            <w:moveFrom w:id="3002" w:author="Hannah McSorley" w:date="2020-08-05T02:53:00Z">
              <w:r w:rsidRPr="008D7003">
                <w:rPr>
                  <w:rFonts w:asciiTheme="minorHAnsi" w:hAnsiTheme="minorHAnsi" w:cstheme="minorHAnsi"/>
                  <w:sz w:val="22"/>
                  <w:szCs w:val="22"/>
                </w:rPr>
                <w:t>22</w:t>
              </w:r>
            </w:moveFrom>
          </w:p>
        </w:tc>
        <w:tc>
          <w:tcPr>
            <w:tcW w:w="0" w:type="auto"/>
          </w:tcPr>
          <w:p w14:paraId="21C00D5F" w14:textId="77777777" w:rsidR="00D3555D" w:rsidRPr="008D7003" w:rsidRDefault="005D6F31" w:rsidP="008D7003">
            <w:pPr>
              <w:spacing w:line="240" w:lineRule="auto"/>
              <w:jc w:val="right"/>
              <w:rPr>
                <w:moveFrom w:id="3003" w:author="Hannah McSorley" w:date="2020-08-05T02:53:00Z"/>
                <w:rFonts w:asciiTheme="minorHAnsi" w:hAnsiTheme="minorHAnsi" w:cstheme="minorHAnsi"/>
                <w:sz w:val="22"/>
                <w:szCs w:val="22"/>
              </w:rPr>
            </w:pPr>
            <w:moveFrom w:id="3004" w:author="Hannah McSorley" w:date="2020-08-05T02:53:00Z">
              <w:r w:rsidRPr="008D7003">
                <w:rPr>
                  <w:rFonts w:asciiTheme="minorHAnsi" w:hAnsiTheme="minorHAnsi" w:cstheme="minorHAnsi"/>
                  <w:sz w:val="22"/>
                  <w:szCs w:val="22"/>
                </w:rPr>
                <w:t>21</w:t>
              </w:r>
            </w:moveFrom>
          </w:p>
        </w:tc>
        <w:tc>
          <w:tcPr>
            <w:tcW w:w="0" w:type="auto"/>
          </w:tcPr>
          <w:p w14:paraId="5FCDC742" w14:textId="77777777" w:rsidR="00D3555D" w:rsidRPr="008D7003" w:rsidRDefault="005D6F31" w:rsidP="008D7003">
            <w:pPr>
              <w:spacing w:line="240" w:lineRule="auto"/>
              <w:jc w:val="right"/>
              <w:rPr>
                <w:moveFrom w:id="3005" w:author="Hannah McSorley" w:date="2020-08-05T02:53:00Z"/>
                <w:rFonts w:asciiTheme="minorHAnsi" w:hAnsiTheme="minorHAnsi" w:cstheme="minorHAnsi"/>
                <w:sz w:val="22"/>
                <w:szCs w:val="22"/>
              </w:rPr>
            </w:pPr>
            <w:moveFrom w:id="3006" w:author="Hannah McSorley" w:date="2020-08-05T02:53:00Z">
              <w:r w:rsidRPr="008D7003">
                <w:rPr>
                  <w:rFonts w:asciiTheme="minorHAnsi" w:hAnsiTheme="minorHAnsi" w:cstheme="minorHAnsi"/>
                  <w:sz w:val="22"/>
                  <w:szCs w:val="22"/>
                </w:rPr>
                <w:t>12</w:t>
              </w:r>
            </w:moveFrom>
          </w:p>
        </w:tc>
        <w:tc>
          <w:tcPr>
            <w:tcW w:w="0" w:type="auto"/>
          </w:tcPr>
          <w:p w14:paraId="74620F55" w14:textId="77777777" w:rsidR="00D3555D" w:rsidRPr="008D7003" w:rsidRDefault="005D6F31" w:rsidP="008D7003">
            <w:pPr>
              <w:spacing w:line="240" w:lineRule="auto"/>
              <w:jc w:val="right"/>
              <w:rPr>
                <w:moveFrom w:id="3007" w:author="Hannah McSorley" w:date="2020-08-05T02:53:00Z"/>
                <w:rFonts w:asciiTheme="minorHAnsi" w:hAnsiTheme="minorHAnsi" w:cstheme="minorHAnsi"/>
                <w:sz w:val="22"/>
                <w:szCs w:val="22"/>
              </w:rPr>
            </w:pPr>
            <w:moveFrom w:id="3008" w:author="Hannah McSorley" w:date="2020-08-05T02:53:00Z">
              <w:r w:rsidRPr="008D7003">
                <w:rPr>
                  <w:rFonts w:asciiTheme="minorHAnsi" w:hAnsiTheme="minorHAnsi" w:cstheme="minorHAnsi"/>
                  <w:sz w:val="22"/>
                  <w:szCs w:val="22"/>
                </w:rPr>
                <w:t>11</w:t>
              </w:r>
            </w:moveFrom>
          </w:p>
        </w:tc>
      </w:tr>
      <w:tr w:rsidR="00717B93" w:rsidRPr="008D7003" w14:paraId="6BF1373D" w14:textId="77777777" w:rsidTr="008D7003">
        <w:tc>
          <w:tcPr>
            <w:tcW w:w="0" w:type="auto"/>
            <w:shd w:val="clear" w:color="auto" w:fill="F2F2F2" w:themeFill="background1" w:themeFillShade="F2"/>
          </w:tcPr>
          <w:p w14:paraId="3A2CC289" w14:textId="77777777" w:rsidR="00D3555D" w:rsidRPr="008D7003" w:rsidRDefault="005D6F31" w:rsidP="008D7003">
            <w:pPr>
              <w:spacing w:line="240" w:lineRule="auto"/>
              <w:rPr>
                <w:moveFrom w:id="3009" w:author="Hannah McSorley" w:date="2020-08-05T02:53:00Z"/>
                <w:rFonts w:asciiTheme="minorHAnsi" w:hAnsiTheme="minorHAnsi" w:cstheme="minorHAnsi"/>
                <w:sz w:val="22"/>
                <w:szCs w:val="22"/>
              </w:rPr>
            </w:pPr>
            <w:moveFrom w:id="3010" w:author="Hannah McSorley" w:date="2020-08-05T02:53:00Z">
              <w:r w:rsidRPr="008D7003">
                <w:rPr>
                  <w:rFonts w:asciiTheme="minorHAnsi" w:hAnsiTheme="minorHAnsi" w:cstheme="minorHAnsi"/>
                  <w:sz w:val="22"/>
                  <w:szCs w:val="22"/>
                </w:rPr>
                <w:t>monitoring sites synoptic Grabs</w:t>
              </w:r>
            </w:moveFrom>
          </w:p>
        </w:tc>
        <w:tc>
          <w:tcPr>
            <w:tcW w:w="0" w:type="auto"/>
            <w:shd w:val="clear" w:color="auto" w:fill="F2F2F2" w:themeFill="background1" w:themeFillShade="F2"/>
          </w:tcPr>
          <w:p w14:paraId="622FD144" w14:textId="77777777" w:rsidR="00D3555D" w:rsidRPr="008D7003" w:rsidRDefault="005D6F31" w:rsidP="008D7003">
            <w:pPr>
              <w:spacing w:line="240" w:lineRule="auto"/>
              <w:jc w:val="right"/>
              <w:rPr>
                <w:moveFrom w:id="3011" w:author="Hannah McSorley" w:date="2020-08-05T02:53:00Z"/>
                <w:rFonts w:asciiTheme="minorHAnsi" w:hAnsiTheme="minorHAnsi" w:cstheme="minorHAnsi"/>
                <w:sz w:val="22"/>
                <w:szCs w:val="22"/>
              </w:rPr>
            </w:pPr>
            <w:moveFrom w:id="3012" w:author="Hannah McSorley" w:date="2020-08-05T02:53:00Z">
              <w:r w:rsidRPr="008D7003">
                <w:rPr>
                  <w:rFonts w:asciiTheme="minorHAnsi" w:hAnsiTheme="minorHAnsi" w:cstheme="minorHAnsi"/>
                  <w:sz w:val="22"/>
                  <w:szCs w:val="22"/>
                </w:rPr>
                <w:t>153</w:t>
              </w:r>
            </w:moveFrom>
          </w:p>
        </w:tc>
        <w:tc>
          <w:tcPr>
            <w:tcW w:w="0" w:type="auto"/>
            <w:shd w:val="clear" w:color="auto" w:fill="F2F2F2" w:themeFill="background1" w:themeFillShade="F2"/>
          </w:tcPr>
          <w:p w14:paraId="5F7C1330" w14:textId="77777777" w:rsidR="00D3555D" w:rsidRPr="008D7003" w:rsidRDefault="005D6F31" w:rsidP="008D7003">
            <w:pPr>
              <w:spacing w:line="240" w:lineRule="auto"/>
              <w:jc w:val="right"/>
              <w:rPr>
                <w:moveFrom w:id="3013" w:author="Hannah McSorley" w:date="2020-08-05T02:53:00Z"/>
                <w:rFonts w:asciiTheme="minorHAnsi" w:hAnsiTheme="minorHAnsi" w:cstheme="minorHAnsi"/>
                <w:sz w:val="22"/>
                <w:szCs w:val="22"/>
              </w:rPr>
            </w:pPr>
            <w:moveFrom w:id="3014" w:author="Hannah McSorley" w:date="2020-08-05T02:53:00Z">
              <w:r w:rsidRPr="008D7003">
                <w:rPr>
                  <w:rFonts w:asciiTheme="minorHAnsi" w:hAnsiTheme="minorHAnsi" w:cstheme="minorHAnsi"/>
                  <w:sz w:val="22"/>
                  <w:szCs w:val="22"/>
                </w:rPr>
                <w:t>148</w:t>
              </w:r>
            </w:moveFrom>
          </w:p>
        </w:tc>
        <w:tc>
          <w:tcPr>
            <w:tcW w:w="0" w:type="auto"/>
            <w:shd w:val="clear" w:color="auto" w:fill="F2F2F2" w:themeFill="background1" w:themeFillShade="F2"/>
          </w:tcPr>
          <w:p w14:paraId="35F91173" w14:textId="77777777" w:rsidR="00D3555D" w:rsidRPr="008D7003" w:rsidRDefault="005D6F31" w:rsidP="008D7003">
            <w:pPr>
              <w:spacing w:line="240" w:lineRule="auto"/>
              <w:jc w:val="right"/>
              <w:rPr>
                <w:moveFrom w:id="3015" w:author="Hannah McSorley" w:date="2020-08-05T02:53:00Z"/>
                <w:rFonts w:asciiTheme="minorHAnsi" w:hAnsiTheme="minorHAnsi" w:cstheme="minorHAnsi"/>
                <w:sz w:val="22"/>
                <w:szCs w:val="22"/>
              </w:rPr>
            </w:pPr>
            <w:moveFrom w:id="3016" w:author="Hannah McSorley" w:date="2020-08-05T02:53:00Z">
              <w:r w:rsidRPr="008D7003">
                <w:rPr>
                  <w:rFonts w:asciiTheme="minorHAnsi" w:hAnsiTheme="minorHAnsi" w:cstheme="minorHAnsi"/>
                  <w:sz w:val="22"/>
                  <w:szCs w:val="22"/>
                </w:rPr>
                <w:t>114</w:t>
              </w:r>
            </w:moveFrom>
          </w:p>
        </w:tc>
        <w:tc>
          <w:tcPr>
            <w:tcW w:w="0" w:type="auto"/>
            <w:shd w:val="clear" w:color="auto" w:fill="F2F2F2" w:themeFill="background1" w:themeFillShade="F2"/>
          </w:tcPr>
          <w:p w14:paraId="2F1F29AB" w14:textId="77777777" w:rsidR="00D3555D" w:rsidRPr="008D7003" w:rsidRDefault="005D6F31" w:rsidP="008D7003">
            <w:pPr>
              <w:spacing w:line="240" w:lineRule="auto"/>
              <w:jc w:val="right"/>
              <w:rPr>
                <w:moveFrom w:id="3017" w:author="Hannah McSorley" w:date="2020-08-05T02:53:00Z"/>
                <w:rFonts w:asciiTheme="minorHAnsi" w:hAnsiTheme="minorHAnsi" w:cstheme="minorHAnsi"/>
                <w:sz w:val="22"/>
                <w:szCs w:val="22"/>
              </w:rPr>
            </w:pPr>
            <w:moveFrom w:id="3018" w:author="Hannah McSorley" w:date="2020-08-05T02:53:00Z">
              <w:r w:rsidRPr="008D7003">
                <w:rPr>
                  <w:rFonts w:asciiTheme="minorHAnsi" w:hAnsiTheme="minorHAnsi" w:cstheme="minorHAnsi"/>
                  <w:sz w:val="22"/>
                  <w:szCs w:val="22"/>
                </w:rPr>
                <w:t>103</w:t>
              </w:r>
            </w:moveFrom>
          </w:p>
        </w:tc>
      </w:tr>
      <w:tr w:rsidR="00D3555D" w:rsidRPr="008D7003" w14:paraId="56AB855C" w14:textId="77777777" w:rsidTr="008D7003">
        <w:tc>
          <w:tcPr>
            <w:tcW w:w="0" w:type="auto"/>
          </w:tcPr>
          <w:p w14:paraId="41D8C357" w14:textId="77777777" w:rsidR="00D3555D" w:rsidRPr="008D7003" w:rsidRDefault="005D6F31" w:rsidP="008D7003">
            <w:pPr>
              <w:spacing w:line="240" w:lineRule="auto"/>
              <w:rPr>
                <w:moveFrom w:id="3019" w:author="Hannah McSorley" w:date="2020-08-05T02:53:00Z"/>
                <w:rFonts w:asciiTheme="minorHAnsi" w:hAnsiTheme="minorHAnsi" w:cstheme="minorHAnsi"/>
                <w:sz w:val="22"/>
                <w:szCs w:val="22"/>
              </w:rPr>
            </w:pPr>
            <w:moveFrom w:id="3020" w:author="Hannah McSorley" w:date="2020-08-05T02:53:00Z">
              <w:r w:rsidRPr="008D7003">
                <w:rPr>
                  <w:rFonts w:asciiTheme="minorHAnsi" w:hAnsiTheme="minorHAnsi" w:cstheme="minorHAnsi"/>
                  <w:sz w:val="22"/>
                  <w:szCs w:val="22"/>
                </w:rPr>
                <w:t>monitoring sites vertical Rack</w:t>
              </w:r>
            </w:moveFrom>
          </w:p>
        </w:tc>
        <w:tc>
          <w:tcPr>
            <w:tcW w:w="0" w:type="auto"/>
          </w:tcPr>
          <w:p w14:paraId="33CAA52A" w14:textId="77777777" w:rsidR="00D3555D" w:rsidRPr="008D7003" w:rsidRDefault="005D6F31" w:rsidP="008D7003">
            <w:pPr>
              <w:spacing w:line="240" w:lineRule="auto"/>
              <w:jc w:val="right"/>
              <w:rPr>
                <w:moveFrom w:id="3021" w:author="Hannah McSorley" w:date="2020-08-05T02:53:00Z"/>
                <w:rFonts w:asciiTheme="minorHAnsi" w:hAnsiTheme="minorHAnsi" w:cstheme="minorHAnsi"/>
                <w:sz w:val="22"/>
                <w:szCs w:val="22"/>
              </w:rPr>
            </w:pPr>
            <w:moveFrom w:id="3022" w:author="Hannah McSorley" w:date="2020-08-05T02:53:00Z">
              <w:r w:rsidRPr="008D7003">
                <w:rPr>
                  <w:rFonts w:asciiTheme="minorHAnsi" w:hAnsiTheme="minorHAnsi" w:cstheme="minorHAnsi"/>
                  <w:sz w:val="22"/>
                  <w:szCs w:val="22"/>
                </w:rPr>
                <w:t>203</w:t>
              </w:r>
            </w:moveFrom>
          </w:p>
        </w:tc>
        <w:tc>
          <w:tcPr>
            <w:tcW w:w="0" w:type="auto"/>
          </w:tcPr>
          <w:p w14:paraId="002F1DD2" w14:textId="77777777" w:rsidR="00D3555D" w:rsidRPr="008D7003" w:rsidRDefault="005D6F31" w:rsidP="008D7003">
            <w:pPr>
              <w:spacing w:line="240" w:lineRule="auto"/>
              <w:jc w:val="right"/>
              <w:rPr>
                <w:moveFrom w:id="3023" w:author="Hannah McSorley" w:date="2020-08-05T02:53:00Z"/>
                <w:rFonts w:asciiTheme="minorHAnsi" w:hAnsiTheme="minorHAnsi" w:cstheme="minorHAnsi"/>
                <w:sz w:val="22"/>
                <w:szCs w:val="22"/>
              </w:rPr>
            </w:pPr>
            <w:moveFrom w:id="3024" w:author="Hannah McSorley" w:date="2020-08-05T02:53:00Z">
              <w:r w:rsidRPr="008D7003">
                <w:rPr>
                  <w:rFonts w:asciiTheme="minorHAnsi" w:hAnsiTheme="minorHAnsi" w:cstheme="minorHAnsi"/>
                  <w:sz w:val="22"/>
                  <w:szCs w:val="22"/>
                </w:rPr>
                <w:t>170</w:t>
              </w:r>
            </w:moveFrom>
          </w:p>
        </w:tc>
        <w:tc>
          <w:tcPr>
            <w:tcW w:w="0" w:type="auto"/>
          </w:tcPr>
          <w:p w14:paraId="2A97A16F" w14:textId="77777777" w:rsidR="00D3555D" w:rsidRPr="008D7003" w:rsidRDefault="005D6F31" w:rsidP="008D7003">
            <w:pPr>
              <w:spacing w:line="240" w:lineRule="auto"/>
              <w:jc w:val="right"/>
              <w:rPr>
                <w:moveFrom w:id="3025" w:author="Hannah McSorley" w:date="2020-08-05T02:53:00Z"/>
                <w:rFonts w:asciiTheme="minorHAnsi" w:hAnsiTheme="minorHAnsi" w:cstheme="minorHAnsi"/>
                <w:sz w:val="22"/>
                <w:szCs w:val="22"/>
              </w:rPr>
            </w:pPr>
            <w:moveFrom w:id="3026" w:author="Hannah McSorley" w:date="2020-08-05T02:53:00Z">
              <w:r w:rsidRPr="008D7003">
                <w:rPr>
                  <w:rFonts w:asciiTheme="minorHAnsi" w:hAnsiTheme="minorHAnsi" w:cstheme="minorHAnsi"/>
                  <w:sz w:val="22"/>
                  <w:szCs w:val="22"/>
                </w:rPr>
                <w:t>150</w:t>
              </w:r>
            </w:moveFrom>
          </w:p>
        </w:tc>
        <w:tc>
          <w:tcPr>
            <w:tcW w:w="0" w:type="auto"/>
          </w:tcPr>
          <w:p w14:paraId="1618F63F" w14:textId="77777777" w:rsidR="00D3555D" w:rsidRPr="008D7003" w:rsidRDefault="005D6F31" w:rsidP="008D7003">
            <w:pPr>
              <w:spacing w:line="240" w:lineRule="auto"/>
              <w:jc w:val="right"/>
              <w:rPr>
                <w:moveFrom w:id="3027" w:author="Hannah McSorley" w:date="2020-08-05T02:53:00Z"/>
                <w:rFonts w:asciiTheme="minorHAnsi" w:hAnsiTheme="minorHAnsi" w:cstheme="minorHAnsi"/>
                <w:sz w:val="22"/>
                <w:szCs w:val="22"/>
              </w:rPr>
            </w:pPr>
            <w:moveFrom w:id="3028" w:author="Hannah McSorley" w:date="2020-08-05T02:53:00Z">
              <w:r w:rsidRPr="008D7003">
                <w:rPr>
                  <w:rFonts w:asciiTheme="minorHAnsi" w:hAnsiTheme="minorHAnsi" w:cstheme="minorHAnsi"/>
                  <w:sz w:val="22"/>
                  <w:szCs w:val="22"/>
                </w:rPr>
                <w:t>100</w:t>
              </w:r>
            </w:moveFrom>
          </w:p>
        </w:tc>
      </w:tr>
      <w:tr w:rsidR="00717B93" w:rsidRPr="008D7003" w14:paraId="240E5024" w14:textId="77777777" w:rsidTr="008D7003">
        <w:tc>
          <w:tcPr>
            <w:tcW w:w="0" w:type="auto"/>
            <w:tcBorders>
              <w:bottom w:val="single" w:sz="4" w:space="0" w:color="auto"/>
            </w:tcBorders>
            <w:shd w:val="clear" w:color="auto" w:fill="F2F2F2" w:themeFill="background1" w:themeFillShade="F2"/>
          </w:tcPr>
          <w:p w14:paraId="0D27F64A" w14:textId="77777777" w:rsidR="00D3555D" w:rsidRPr="008D7003" w:rsidRDefault="005D6F31" w:rsidP="008D7003">
            <w:pPr>
              <w:spacing w:line="240" w:lineRule="auto"/>
              <w:rPr>
                <w:moveFrom w:id="3029" w:author="Hannah McSorley" w:date="2020-08-05T02:53:00Z"/>
                <w:rFonts w:asciiTheme="minorHAnsi" w:hAnsiTheme="minorHAnsi" w:cstheme="minorHAnsi"/>
                <w:sz w:val="22"/>
                <w:szCs w:val="22"/>
              </w:rPr>
            </w:pPr>
            <w:moveFrom w:id="3030" w:author="Hannah McSorley" w:date="2020-08-05T02:53:00Z">
              <w:r w:rsidRPr="008D7003">
                <w:rPr>
                  <w:rFonts w:asciiTheme="minorHAnsi" w:hAnsiTheme="minorHAnsi" w:cstheme="minorHAnsi"/>
                  <w:sz w:val="22"/>
                  <w:szCs w:val="22"/>
                </w:rPr>
                <w:t>total</w:t>
              </w:r>
            </w:moveFrom>
          </w:p>
        </w:tc>
        <w:tc>
          <w:tcPr>
            <w:tcW w:w="0" w:type="auto"/>
            <w:tcBorders>
              <w:bottom w:val="single" w:sz="4" w:space="0" w:color="auto"/>
            </w:tcBorders>
            <w:shd w:val="clear" w:color="auto" w:fill="F2F2F2" w:themeFill="background1" w:themeFillShade="F2"/>
          </w:tcPr>
          <w:p w14:paraId="51201C85" w14:textId="77777777" w:rsidR="00D3555D" w:rsidRPr="008D7003" w:rsidRDefault="005D6F31" w:rsidP="008D7003">
            <w:pPr>
              <w:spacing w:line="240" w:lineRule="auto"/>
              <w:jc w:val="right"/>
              <w:rPr>
                <w:moveFrom w:id="3031" w:author="Hannah McSorley" w:date="2020-08-05T02:53:00Z"/>
                <w:rFonts w:asciiTheme="minorHAnsi" w:hAnsiTheme="minorHAnsi" w:cstheme="minorHAnsi"/>
                <w:sz w:val="22"/>
                <w:szCs w:val="22"/>
              </w:rPr>
            </w:pPr>
            <w:moveFrom w:id="3032" w:author="Hannah McSorley" w:date="2020-08-05T02:53:00Z">
              <w:r w:rsidRPr="008D7003">
                <w:rPr>
                  <w:rFonts w:asciiTheme="minorHAnsi" w:hAnsiTheme="minorHAnsi" w:cstheme="minorHAnsi"/>
                  <w:sz w:val="22"/>
                  <w:szCs w:val="22"/>
                </w:rPr>
                <w:t>426</w:t>
              </w:r>
            </w:moveFrom>
          </w:p>
        </w:tc>
        <w:tc>
          <w:tcPr>
            <w:tcW w:w="0" w:type="auto"/>
            <w:tcBorders>
              <w:bottom w:val="single" w:sz="4" w:space="0" w:color="auto"/>
            </w:tcBorders>
            <w:shd w:val="clear" w:color="auto" w:fill="F2F2F2" w:themeFill="background1" w:themeFillShade="F2"/>
          </w:tcPr>
          <w:p w14:paraId="57F2F787" w14:textId="77777777" w:rsidR="00D3555D" w:rsidRPr="008D7003" w:rsidRDefault="005D6F31" w:rsidP="008D7003">
            <w:pPr>
              <w:spacing w:line="240" w:lineRule="auto"/>
              <w:jc w:val="right"/>
              <w:rPr>
                <w:moveFrom w:id="3033" w:author="Hannah McSorley" w:date="2020-08-05T02:53:00Z"/>
                <w:rFonts w:asciiTheme="minorHAnsi" w:hAnsiTheme="minorHAnsi" w:cstheme="minorHAnsi"/>
                <w:sz w:val="22"/>
                <w:szCs w:val="22"/>
              </w:rPr>
            </w:pPr>
            <w:moveFrom w:id="3034" w:author="Hannah McSorley" w:date="2020-08-05T02:53:00Z">
              <w:r w:rsidRPr="008D7003">
                <w:rPr>
                  <w:rFonts w:asciiTheme="minorHAnsi" w:hAnsiTheme="minorHAnsi" w:cstheme="minorHAnsi"/>
                  <w:sz w:val="22"/>
                  <w:szCs w:val="22"/>
                </w:rPr>
                <w:t>387</w:t>
              </w:r>
            </w:moveFrom>
          </w:p>
        </w:tc>
        <w:tc>
          <w:tcPr>
            <w:tcW w:w="0" w:type="auto"/>
            <w:tcBorders>
              <w:bottom w:val="single" w:sz="4" w:space="0" w:color="auto"/>
            </w:tcBorders>
            <w:shd w:val="clear" w:color="auto" w:fill="F2F2F2" w:themeFill="background1" w:themeFillShade="F2"/>
          </w:tcPr>
          <w:p w14:paraId="1F0ECE63" w14:textId="77777777" w:rsidR="00D3555D" w:rsidRPr="008D7003" w:rsidRDefault="005D6F31" w:rsidP="008D7003">
            <w:pPr>
              <w:spacing w:line="240" w:lineRule="auto"/>
              <w:jc w:val="right"/>
              <w:rPr>
                <w:moveFrom w:id="3035" w:author="Hannah McSorley" w:date="2020-08-05T02:53:00Z"/>
                <w:rFonts w:asciiTheme="minorHAnsi" w:hAnsiTheme="minorHAnsi" w:cstheme="minorHAnsi"/>
                <w:sz w:val="22"/>
                <w:szCs w:val="22"/>
              </w:rPr>
            </w:pPr>
            <w:moveFrom w:id="3036" w:author="Hannah McSorley" w:date="2020-08-05T02:53:00Z">
              <w:r w:rsidRPr="008D7003">
                <w:rPr>
                  <w:rFonts w:asciiTheme="minorHAnsi" w:hAnsiTheme="minorHAnsi" w:cstheme="minorHAnsi"/>
                  <w:sz w:val="22"/>
                  <w:szCs w:val="22"/>
                </w:rPr>
                <w:t>318</w:t>
              </w:r>
            </w:moveFrom>
          </w:p>
        </w:tc>
        <w:tc>
          <w:tcPr>
            <w:tcW w:w="0" w:type="auto"/>
            <w:tcBorders>
              <w:bottom w:val="single" w:sz="4" w:space="0" w:color="auto"/>
            </w:tcBorders>
            <w:shd w:val="clear" w:color="auto" w:fill="F2F2F2" w:themeFill="background1" w:themeFillShade="F2"/>
          </w:tcPr>
          <w:p w14:paraId="1610655D" w14:textId="77777777" w:rsidR="00D3555D" w:rsidRPr="008D7003" w:rsidRDefault="005D6F31" w:rsidP="008D7003">
            <w:pPr>
              <w:spacing w:line="240" w:lineRule="auto"/>
              <w:jc w:val="right"/>
              <w:rPr>
                <w:moveFrom w:id="3037" w:author="Hannah McSorley" w:date="2020-08-05T02:53:00Z"/>
                <w:rFonts w:asciiTheme="minorHAnsi" w:hAnsiTheme="minorHAnsi" w:cstheme="minorHAnsi"/>
                <w:sz w:val="22"/>
                <w:szCs w:val="22"/>
              </w:rPr>
            </w:pPr>
            <w:moveFrom w:id="3038" w:author="Hannah McSorley" w:date="2020-08-05T02:53:00Z">
              <w:r w:rsidRPr="008D7003">
                <w:rPr>
                  <w:rFonts w:asciiTheme="minorHAnsi" w:hAnsiTheme="minorHAnsi" w:cstheme="minorHAnsi"/>
                  <w:sz w:val="22"/>
                  <w:szCs w:val="22"/>
                </w:rPr>
                <w:t>256</w:t>
              </w:r>
            </w:moveFrom>
          </w:p>
        </w:tc>
      </w:tr>
    </w:tbl>
    <w:p w14:paraId="312F96F6" w14:textId="77777777" w:rsidR="00D3555D" w:rsidRDefault="005D6F31">
      <w:pPr>
        <w:rPr>
          <w:moveFrom w:id="3039" w:author="Hannah McSorley" w:date="2020-08-05T02:53:00Z"/>
        </w:rPr>
      </w:pPr>
      <w:moveFrom w:id="3040" w:author="Hannah McSorley" w:date="2020-08-05T02:53:00Z">
        <w:r>
          <w:lastRenderedPageBreak/>
          <w:t> </w:t>
        </w:r>
      </w:moveFrom>
    </w:p>
    <w:p w14:paraId="09BF20D4" w14:textId="77777777" w:rsidR="00D3555D" w:rsidRDefault="005D6F31">
      <w:pPr>
        <w:pStyle w:val="Heading4"/>
        <w:rPr>
          <w:moveFrom w:id="3041" w:author="Hannah McSorley" w:date="2020-08-05T02:53:00Z"/>
        </w:rPr>
      </w:pPr>
      <w:moveFromRangeStart w:id="3042" w:author="Hannah McSorley" w:date="2020-08-05T02:53:00Z" w:name="move47488470"/>
      <w:moveFromRangeEnd w:id="2999"/>
      <w:moveFrom w:id="3043" w:author="Hannah McSorley" w:date="2020-08-05T02:53:00Z">
        <w:r>
          <w:t>Vertical Rack sampling quality control</w:t>
        </w:r>
      </w:moveFrom>
    </w:p>
    <w:p w14:paraId="37F7F23A" w14:textId="77777777" w:rsidR="00F77BDD" w:rsidRDefault="005D6F31">
      <w:pPr>
        <w:rPr>
          <w:del w:id="3044" w:author="Hannah McSorley" w:date="2020-08-05T02:53:00Z"/>
        </w:rPr>
      </w:pPr>
      <w:moveFromRangeStart w:id="3045" w:author="Hannah McSorley" w:date="2020-08-05T02:53:00Z" w:name="move47488471"/>
      <w:moveFromRangeEnd w:id="3042"/>
      <w:commentRangeStart w:id="3046"/>
      <w:moveFrom w:id="3047" w:author="Hannah McSorley" w:date="2020-08-05T02:53:00Z">
        <w:r>
          <w:t>Hold-time experiments</w:t>
        </w:r>
      </w:moveFrom>
      <w:moveFromRangeEnd w:id="3045"/>
      <w:del w:id="3048" w:author="Hannah McSorley" w:date="2020-08-05T02:53:00Z">
        <w:r w:rsidR="006D238B">
          <w:delText xml:space="preserve"> were conducted at the Tunnel site to assess stability of river water samples held in siphon bottles on the vertical rack</w:delText>
        </w:r>
        <w:commentRangeEnd w:id="3046"/>
        <w:r w:rsidR="00D53F61">
          <w:rPr>
            <w:rStyle w:val="CommentReference"/>
          </w:rPr>
          <w:commentReference w:id="3046"/>
        </w:r>
        <w:r w:rsidR="006D238B">
          <w:delText>. Three sets of samples were used in hold-time experiments, each set included samples held on the rack for different periods and the timing and air temperatures for each set were assessed (Figure 5).</w:delText>
        </w:r>
      </w:del>
    </w:p>
    <w:p w14:paraId="3E14767C" w14:textId="77777777" w:rsidR="00F77BDD" w:rsidRDefault="006D238B">
      <w:pPr>
        <w:rPr>
          <w:del w:id="3049" w:author="Hannah McSorley" w:date="2020-08-05T02:53:00Z"/>
        </w:rPr>
      </w:pPr>
      <w:del w:id="3050" w:author="Hannah McSorley" w:date="2020-08-05T02:53:00Z">
        <w:r>
          <w:delText> </w:delText>
        </w:r>
      </w:del>
    </w:p>
    <w:p w14:paraId="32123D9A" w14:textId="77777777" w:rsidR="00F77BDD" w:rsidRDefault="006D238B" w:rsidP="003061D1">
      <w:pPr>
        <w:spacing w:line="240" w:lineRule="auto"/>
        <w:rPr>
          <w:del w:id="3051" w:author="Hannah McSorley" w:date="2020-08-05T02:53:00Z"/>
        </w:rPr>
      </w:pPr>
      <w:del w:id="3052" w:author="Hannah McSorley" w:date="2020-08-05T02:53:00Z">
        <w:r>
          <w:rPr>
            <w:noProof/>
            <w:lang w:val="en-CA" w:eastAsia="en-CA"/>
          </w:rPr>
          <w:drawing>
            <wp:inline distT="0" distB="0" distL="0" distR="0" wp14:anchorId="15372069" wp14:editId="7EE32AAB">
              <wp:extent cx="5504749" cy="5046020"/>
              <wp:effectExtent l="0" t="0" r="0" b="0"/>
              <wp:docPr id="193" name="Picture"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9"/>
                      <a:stretch>
                        <a:fillRect/>
                      </a:stretch>
                    </pic:blipFill>
                    <pic:spPr bwMode="auto">
                      <a:xfrm>
                        <a:off x="0" y="0"/>
                        <a:ext cx="5504749" cy="5046020"/>
                      </a:xfrm>
                      <a:prstGeom prst="rect">
                        <a:avLst/>
                      </a:prstGeom>
                      <a:noFill/>
                      <a:ln w="9525">
                        <a:noFill/>
                        <a:headEnd/>
                        <a:tailEnd/>
                      </a:ln>
                    </pic:spPr>
                  </pic:pic>
                </a:graphicData>
              </a:graphic>
            </wp:inline>
          </w:drawing>
        </w:r>
      </w:del>
    </w:p>
    <w:p w14:paraId="0957D4B7" w14:textId="76DB528B" w:rsidR="00D3555D" w:rsidRPr="008D7003" w:rsidRDefault="006D238B">
      <w:pPr>
        <w:spacing w:line="360" w:lineRule="auto"/>
        <w:rPr>
          <w:rFonts w:asciiTheme="minorHAnsi" w:hAnsiTheme="minorHAnsi"/>
          <w:rPrChange w:id="3053" w:author="Hannah McSorley" w:date="2020-08-05T02:53:00Z">
            <w:rPr/>
          </w:rPrChange>
        </w:rPr>
        <w:pPrChange w:id="3054" w:author="Hannah McSorley" w:date="2020-08-05T02:53:00Z">
          <w:pPr>
            <w:spacing w:line="240" w:lineRule="auto"/>
          </w:pPr>
        </w:pPrChange>
      </w:pPr>
      <w:del w:id="3055" w:author="Hannah McSorley" w:date="2020-08-05T02:53:00Z">
        <w:r>
          <w:delText xml:space="preserve">Figure 5: </w:delText>
        </w:r>
        <w:r>
          <w:rPr>
            <w:i/>
          </w:rPr>
          <w:delText>Plot of air</w:delText>
        </w:r>
      </w:del>
      <w:r w:rsidR="005D6F31" w:rsidRPr="008D7003">
        <w:rPr>
          <w:rFonts w:asciiTheme="minorHAnsi" w:hAnsiTheme="minorHAnsi"/>
          <w:rPrChange w:id="3056" w:author="Hannah McSorley" w:date="2020-08-05T02:53:00Z">
            <w:rPr>
              <w:i/>
            </w:rPr>
          </w:rPrChange>
        </w:rPr>
        <w:t xml:space="preserve"> temperature during vertical rack hold-time experiments. Red horizontal lines indicate the </w:t>
      </w:r>
      <w:proofErr w:type="spellStart"/>
      <w:r w:rsidR="005D6F31" w:rsidRPr="008D7003">
        <w:rPr>
          <w:rFonts w:asciiTheme="minorHAnsi" w:hAnsiTheme="minorHAnsi"/>
          <w:rPrChange w:id="3057" w:author="Hannah McSorley" w:date="2020-08-05T02:53:00Z">
            <w:rPr>
              <w:i/>
            </w:rPr>
          </w:rPrChange>
        </w:rPr>
        <w:t>0-7°C</w:t>
      </w:r>
      <w:proofErr w:type="spellEnd"/>
      <w:r w:rsidR="005D6F31" w:rsidRPr="008D7003">
        <w:rPr>
          <w:rFonts w:asciiTheme="minorHAnsi" w:hAnsiTheme="minorHAnsi"/>
          <w:rPrChange w:id="3058" w:author="Hannah McSorley" w:date="2020-08-05T02:53:00Z">
            <w:rPr>
              <w:i/>
            </w:rPr>
          </w:rPrChange>
        </w:rPr>
        <w:t xml:space="preserve"> range of a typical laboratory refrigerator and dashed vertical lines separate the three sets of hold-time </w:t>
      </w:r>
      <w:ins w:id="3059" w:author="Hannah McSorley" w:date="2020-08-05T02:53:00Z">
        <w:r w:rsidR="005D6F31" w:rsidRPr="008D7003">
          <w:rPr>
            <w:rFonts w:asciiTheme="minorHAnsi" w:hAnsiTheme="minorHAnsi" w:cstheme="minorHAnsi"/>
          </w:rPr>
          <w:t xml:space="preserve">experiment </w:t>
        </w:r>
      </w:ins>
      <w:r w:rsidR="005D6F31" w:rsidRPr="008D7003">
        <w:rPr>
          <w:rFonts w:asciiTheme="minorHAnsi" w:hAnsiTheme="minorHAnsi"/>
          <w:rPrChange w:id="3060" w:author="Hannah McSorley" w:date="2020-08-05T02:53:00Z">
            <w:rPr>
              <w:i/>
            </w:rPr>
          </w:rPrChange>
        </w:rPr>
        <w:t xml:space="preserve">samples </w:t>
      </w:r>
      <w:del w:id="3061" w:author="Hannah McSorley" w:date="2020-08-05T02:53:00Z">
        <w:r>
          <w:rPr>
            <w:i/>
          </w:rPr>
          <w:delText>from</w:delText>
        </w:r>
      </w:del>
      <w:ins w:id="3062" w:author="Hannah McSorley" w:date="2020-08-05T02:53:00Z">
        <w:r w:rsidR="005D6F31" w:rsidRPr="008D7003">
          <w:rPr>
            <w:rFonts w:asciiTheme="minorHAnsi" w:hAnsiTheme="minorHAnsi" w:cstheme="minorHAnsi"/>
          </w:rPr>
          <w:t>including the period between</w:t>
        </w:r>
      </w:ins>
      <w:r w:rsidR="005D6F31" w:rsidRPr="008D7003">
        <w:rPr>
          <w:rFonts w:asciiTheme="minorHAnsi" w:hAnsiTheme="minorHAnsi"/>
          <w:rPrChange w:id="3063" w:author="Hannah McSorley" w:date="2020-08-05T02:53:00Z">
            <w:rPr>
              <w:i/>
            </w:rPr>
          </w:rPrChange>
        </w:rPr>
        <w:t xml:space="preserve"> collection of </w:t>
      </w:r>
      <w:del w:id="3064" w:author="Hannah McSorley" w:date="2020-08-05T02:53:00Z">
        <w:r>
          <w:rPr>
            <w:i/>
          </w:rPr>
          <w:delText>grab</w:delText>
        </w:r>
      </w:del>
      <w:ins w:id="3065" w:author="Hannah McSorley" w:date="2020-08-05T02:53:00Z">
        <w:r w:rsidR="005D6F31" w:rsidRPr="008D7003">
          <w:rPr>
            <w:rFonts w:asciiTheme="minorHAnsi" w:hAnsiTheme="minorHAnsi" w:cstheme="minorHAnsi"/>
          </w:rPr>
          <w:t>‘fresh’</w:t>
        </w:r>
      </w:ins>
      <w:r w:rsidR="005D6F31" w:rsidRPr="008D7003">
        <w:rPr>
          <w:rFonts w:asciiTheme="minorHAnsi" w:hAnsiTheme="minorHAnsi"/>
          <w:rPrChange w:id="3066" w:author="Hannah McSorley" w:date="2020-08-05T02:53:00Z">
            <w:rPr>
              <w:i/>
            </w:rPr>
          </w:rPrChange>
        </w:rPr>
        <w:t xml:space="preserve"> samples to </w:t>
      </w:r>
      <w:ins w:id="3067" w:author="Hannah McSorley" w:date="2020-08-05T02:53:00Z">
        <w:r w:rsidR="005D6F31" w:rsidRPr="008D7003">
          <w:rPr>
            <w:rFonts w:asciiTheme="minorHAnsi" w:hAnsiTheme="minorHAnsi" w:cstheme="minorHAnsi"/>
          </w:rPr>
          <w:t xml:space="preserve">the </w:t>
        </w:r>
      </w:ins>
      <w:r w:rsidR="005D6F31" w:rsidRPr="008D7003">
        <w:rPr>
          <w:rFonts w:asciiTheme="minorHAnsi" w:hAnsiTheme="minorHAnsi"/>
          <w:rPrChange w:id="3068" w:author="Hannah McSorley" w:date="2020-08-05T02:53:00Z">
            <w:rPr>
              <w:i/>
            </w:rPr>
          </w:rPrChange>
        </w:rPr>
        <w:t xml:space="preserve">retrieval of </w:t>
      </w:r>
      <w:del w:id="3069" w:author="Hannah McSorley" w:date="2020-08-05T02:53:00Z">
        <w:r>
          <w:rPr>
            <w:i/>
          </w:rPr>
          <w:delText>held</w:delText>
        </w:r>
      </w:del>
      <w:ins w:id="3070" w:author="Hannah McSorley" w:date="2020-08-05T02:53:00Z">
        <w:r w:rsidR="005D6F31" w:rsidRPr="008D7003">
          <w:rPr>
            <w:rFonts w:asciiTheme="minorHAnsi" w:hAnsiTheme="minorHAnsi" w:cstheme="minorHAnsi"/>
          </w:rPr>
          <w:t>‘held’ (Rack)</w:t>
        </w:r>
      </w:ins>
      <w:r w:rsidR="005D6F31" w:rsidRPr="008D7003">
        <w:rPr>
          <w:rFonts w:asciiTheme="minorHAnsi" w:hAnsiTheme="minorHAnsi"/>
          <w:rPrChange w:id="3071" w:author="Hannah McSorley" w:date="2020-08-05T02:53:00Z">
            <w:rPr>
              <w:i/>
            </w:rPr>
          </w:rPrChange>
        </w:rPr>
        <w:t xml:space="preserve"> samples.</w:t>
      </w:r>
    </w:p>
    <w:p w14:paraId="09882768" w14:textId="77777777" w:rsidR="00D3555D" w:rsidRDefault="005D6F31">
      <w:r>
        <w:t> </w:t>
      </w:r>
    </w:p>
    <w:p w14:paraId="56FA8DC3" w14:textId="77777777" w:rsidR="00602159" w:rsidRDefault="006D238B">
      <w:pPr>
        <w:rPr>
          <w:del w:id="3072" w:author="Hannah McSorley" w:date="2020-08-05T02:53:00Z"/>
        </w:rPr>
      </w:pPr>
      <w:commentRangeStart w:id="3073"/>
      <w:del w:id="3074" w:author="Hannah McSorley" w:date="2020-08-05T02:53:00Z">
        <w:r>
          <w:delText xml:space="preserve">Each hold-time set included ten replicate samples, each collected at the same time in the same way from the same location. For each hold-time set, five samples were returned to the lab for immediate quantification of DOC and measurement of UV-Vis absorbance (“fresh” samples) and five were placed on the vertical rack, capped with siphon lids to simulate rack samples, and collected at a later date for analysis (“held” samples). </w:delText>
        </w:r>
      </w:del>
    </w:p>
    <w:p w14:paraId="651D6800" w14:textId="77777777" w:rsidR="00602159" w:rsidRDefault="00602159">
      <w:pPr>
        <w:rPr>
          <w:del w:id="3075" w:author="Hannah McSorley" w:date="2020-08-05T02:53:00Z"/>
        </w:rPr>
      </w:pPr>
    </w:p>
    <w:p w14:paraId="475C79BA" w14:textId="17FB9370" w:rsidR="00D3555D" w:rsidRDefault="005D6F31">
      <w:r>
        <w:t>All samples were analyzed to quantify DOC and characterized NOM properties</w:t>
      </w:r>
      <w:del w:id="3076" w:author="Hannah McSorley" w:date="2020-08-05T02:53:00Z">
        <w:r w:rsidR="006D238B">
          <w:delText xml:space="preserve"> (Figure 6),</w:delText>
        </w:r>
      </w:del>
      <w:r>
        <w:t xml:space="preserve">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data). </w:t>
      </w:r>
      <w:del w:id="3077" w:author="Hannah McSorley" w:date="2020-08-05T02:53:00Z">
        <w:r w:rsidR="006D238B">
          <w:delText>To err on the side</w:delText>
        </w:r>
      </w:del>
      <w:ins w:id="3078" w:author="Hannah McSorley" w:date="2020-08-05T02:53:00Z">
        <w:r>
          <w:t>For a wider margin</w:t>
        </w:r>
      </w:ins>
      <w:r>
        <w:t xml:space="preserve"> of </w:t>
      </w:r>
      <w:del w:id="3079" w:author="Hannah McSorley" w:date="2020-08-05T02:53:00Z">
        <w:r w:rsidR="006D238B">
          <w:delText>caution</w:delText>
        </w:r>
      </w:del>
      <w:ins w:id="3080" w:author="Hannah McSorley" w:date="2020-08-05T02:53:00Z">
        <w:r>
          <w:t>error</w:t>
        </w:r>
      </w:ins>
      <w:r>
        <w:t xml:space="preserve">, a 90% confidence level </w:t>
      </w:r>
      <w:ins w:id="3081" w:author="Hannah McSorley" w:date="2020-08-05T02:53:00Z">
        <w:r>
          <w:t xml:space="preserve">(rather than 95% or 99%) </w:t>
        </w:r>
      </w:ins>
      <w:r>
        <w:t xml:space="preserve">was used to evaluate </w:t>
      </w:r>
      <w:del w:id="3082" w:author="Hannah McSorley" w:date="2020-08-05T02:53:00Z">
        <w:r w:rsidR="006D238B">
          <w:delText xml:space="preserve">the </w:delText>
        </w:r>
      </w:del>
      <w:r>
        <w:t xml:space="preserve">comparisons between fresh and held </w:t>
      </w:r>
      <w:del w:id="3083" w:author="Hannah McSorley" w:date="2020-08-05T02:53:00Z">
        <w:r w:rsidR="006D238B">
          <w:delText>samples</w:delText>
        </w:r>
        <w:commentRangeEnd w:id="3073"/>
        <w:r w:rsidR="00D53F61">
          <w:rPr>
            <w:rStyle w:val="CommentReference"/>
          </w:rPr>
          <w:commentReference w:id="3073"/>
        </w:r>
        <w:r w:rsidR="006D238B">
          <w:delText xml:space="preserve">. </w:delText>
        </w:r>
        <w:commentRangeStart w:id="3084"/>
        <w:r w:rsidR="006D238B">
          <w:delText xml:space="preserve">Results of hold-time comparisons considered the timing of </w:delText>
        </w:r>
      </w:del>
      <w:r>
        <w:t xml:space="preserve">sample </w:t>
      </w:r>
      <w:del w:id="3085" w:author="Hannah McSorley" w:date="2020-08-05T02:53:00Z">
        <w:r w:rsidR="006D238B">
          <w:delText xml:space="preserve">collection, the number of days the rack samples were held, the mean air temperature over that period, and the percent change in analytical </w:delText>
        </w:r>
      </w:del>
      <w:r>
        <w:t xml:space="preserve">results (Table </w:t>
      </w:r>
      <w:del w:id="3086" w:author="Hannah McSorley" w:date="2020-08-05T02:53:00Z">
        <w:r w:rsidR="006D238B">
          <w:delText>5).</w:delText>
        </w:r>
        <w:commentRangeEnd w:id="3084"/>
        <w:r w:rsidR="00D53F61">
          <w:rPr>
            <w:rStyle w:val="CommentReference"/>
          </w:rPr>
          <w:commentReference w:id="3084"/>
        </w:r>
      </w:del>
      <w:ins w:id="3087" w:author="Hannah McSorley" w:date="2020-08-05T02:53:00Z">
        <w:r>
          <w:t>6).</w:t>
        </w:r>
      </w:ins>
    </w:p>
    <w:p w14:paraId="160FE7F6" w14:textId="77777777" w:rsidR="00F77BDD" w:rsidRDefault="006D238B">
      <w:pPr>
        <w:rPr>
          <w:del w:id="3088" w:author="Hannah McSorley" w:date="2020-08-05T02:53:00Z"/>
        </w:rPr>
      </w:pPr>
      <w:del w:id="3089" w:author="Hannah McSorley" w:date="2020-08-05T02:53:00Z">
        <w:r>
          <w:delText> </w:delText>
        </w:r>
        <w:r w:rsidR="00602159" w:rsidRPr="00602159">
          <w:rPr>
            <w:highlight w:val="cyan"/>
          </w:rPr>
          <w:delText>the order of plot and words was rearranged here a bit, same content</w:delText>
        </w:r>
      </w:del>
    </w:p>
    <w:p w14:paraId="7B428DAC" w14:textId="77777777" w:rsidR="00F77BDD" w:rsidRDefault="006D238B" w:rsidP="00624088">
      <w:pPr>
        <w:spacing w:line="240" w:lineRule="auto"/>
        <w:rPr>
          <w:del w:id="3090" w:author="Hannah McSorley" w:date="2020-08-05T02:53:00Z"/>
        </w:rPr>
      </w:pPr>
      <w:del w:id="3091" w:author="Hannah McSorley" w:date="2020-08-05T02:53:00Z">
        <w:r>
          <w:rPr>
            <w:noProof/>
            <w:lang w:val="en-CA" w:eastAsia="en-CA"/>
          </w:rPr>
          <w:drawing>
            <wp:inline distT="0" distB="0" distL="0" distR="0" wp14:anchorId="20BD6FC9" wp14:editId="1E7624F9">
              <wp:extent cx="5504749" cy="6422207"/>
              <wp:effectExtent l="0" t="0" r="0" b="0"/>
              <wp:docPr id="194" name="Picture" descr="Figure 6: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0"/>
                      <a:stretch>
                        <a:fillRect/>
                      </a:stretch>
                    </pic:blipFill>
                    <pic:spPr bwMode="auto">
                      <a:xfrm>
                        <a:off x="0" y="0"/>
                        <a:ext cx="5504749" cy="6422207"/>
                      </a:xfrm>
                      <a:prstGeom prst="rect">
                        <a:avLst/>
                      </a:prstGeom>
                      <a:noFill/>
                      <a:ln w="9525">
                        <a:noFill/>
                        <a:headEnd/>
                        <a:tailEnd/>
                      </a:ln>
                    </pic:spPr>
                  </pic:pic>
                </a:graphicData>
              </a:graphic>
            </wp:inline>
          </w:drawing>
        </w:r>
      </w:del>
    </w:p>
    <w:p w14:paraId="4342005C" w14:textId="77777777" w:rsidR="00F77BDD" w:rsidRDefault="006D238B" w:rsidP="00624088">
      <w:pPr>
        <w:spacing w:line="240" w:lineRule="auto"/>
        <w:rPr>
          <w:del w:id="3092" w:author="Hannah McSorley" w:date="2020-08-05T02:53:00Z"/>
        </w:rPr>
      </w:pPr>
      <w:del w:id="3093" w:author="Hannah McSorley" w:date="2020-08-05T02:53:00Z">
        <w:r>
          <w:delText xml:space="preserve">Figure 6: </w:delText>
        </w:r>
        <w:r>
          <w:rPr>
            <w:i/>
          </w:rPr>
          <w:delText>Sample DOC concentrations and UV absorbance at 254nm contrasting hold-time samples from collection of grab samples to retrieval of held samples.</w:delText>
        </w:r>
      </w:del>
    </w:p>
    <w:p w14:paraId="5614B372" w14:textId="77777777" w:rsidR="00F77BDD" w:rsidRDefault="006D238B">
      <w:pPr>
        <w:rPr>
          <w:del w:id="3094" w:author="Hannah McSorley" w:date="2020-08-05T02:53:00Z"/>
        </w:rPr>
      </w:pPr>
      <w:del w:id="3095" w:author="Hannah McSorley" w:date="2020-08-05T02:53:00Z">
        <w:r>
          <w:delText> </w:delText>
        </w:r>
      </w:del>
    </w:p>
    <w:p w14:paraId="7334F713" w14:textId="77777777" w:rsidR="00611A89" w:rsidRDefault="00611A89">
      <w:pPr>
        <w:rPr>
          <w:del w:id="3096" w:author="Hannah McSorley" w:date="2020-08-05T02:53:00Z"/>
        </w:rPr>
      </w:pPr>
    </w:p>
    <w:p w14:paraId="51F78BDD" w14:textId="77777777" w:rsidR="00611A89" w:rsidRDefault="00611A89">
      <w:pPr>
        <w:rPr>
          <w:del w:id="3097" w:author="Hannah McSorley" w:date="2020-08-05T02:53:00Z"/>
        </w:rPr>
      </w:pPr>
    </w:p>
    <w:p w14:paraId="41B6B035" w14:textId="77777777" w:rsidR="00D3555D" w:rsidRDefault="005D6F31">
      <w:pPr>
        <w:rPr>
          <w:ins w:id="3098" w:author="Hannah McSorley" w:date="2020-08-05T02:53:00Z"/>
        </w:rPr>
      </w:pPr>
      <w:ins w:id="3099" w:author="Hannah McSorley" w:date="2020-08-05T02:53:00Z">
        <w:r>
          <w:t> </w:t>
        </w:r>
      </w:ins>
    </w:p>
    <w:p w14:paraId="1892C0B7" w14:textId="6B1ADB5A" w:rsidR="00D3555D" w:rsidRPr="008D7003" w:rsidRDefault="005D6F31">
      <w:pPr>
        <w:spacing w:line="360" w:lineRule="auto"/>
        <w:rPr>
          <w:rFonts w:asciiTheme="minorHAnsi" w:hAnsiTheme="minorHAnsi"/>
          <w:rPrChange w:id="3100" w:author="Hannah McSorley" w:date="2020-08-05T02:53:00Z">
            <w:rPr/>
          </w:rPrChange>
        </w:rPr>
        <w:pPrChange w:id="3101" w:author="Hannah McSorley" w:date="2020-08-05T02:53:00Z">
          <w:pPr/>
        </w:pPrChange>
      </w:pPr>
      <w:r w:rsidRPr="008D7003">
        <w:rPr>
          <w:rFonts w:asciiTheme="minorHAnsi" w:hAnsiTheme="minorHAnsi"/>
          <w:rPrChange w:id="3102" w:author="Hannah McSorley" w:date="2020-08-05T02:53:00Z">
            <w:rPr/>
          </w:rPrChange>
        </w:rPr>
        <w:t xml:space="preserve">Table </w:t>
      </w:r>
      <w:del w:id="3103" w:author="Hannah McSorley" w:date="2020-08-05T02:53:00Z">
        <w:r w:rsidR="006D238B">
          <w:delText>5</w:delText>
        </w:r>
      </w:del>
      <w:ins w:id="3104" w:author="Hannah McSorley" w:date="2020-08-05T02:53:00Z">
        <w:r w:rsidRPr="008D7003">
          <w:rPr>
            <w:rFonts w:asciiTheme="minorHAnsi" w:hAnsiTheme="minorHAnsi" w:cstheme="minorHAnsi"/>
          </w:rPr>
          <w:t>6</w:t>
        </w:r>
      </w:ins>
      <w:r w:rsidRPr="008D7003">
        <w:rPr>
          <w:rFonts w:asciiTheme="minorHAnsi" w:hAnsiTheme="minorHAnsi"/>
          <w:rPrChange w:id="3105" w:author="Hannah McSorley" w:date="2020-08-05T02:53:00Z">
            <w:rPr/>
          </w:rPrChange>
        </w:rPr>
        <w:t xml:space="preserve">: </w:t>
      </w:r>
      <w:r w:rsidRPr="008D7003">
        <w:rPr>
          <w:rFonts w:asciiTheme="minorHAnsi" w:hAnsiTheme="minorHAnsi"/>
          <w:rPrChange w:id="3106" w:author="Hannah McSorley" w:date="2020-08-05T02:53:00Z">
            <w:rPr>
              <w:i/>
            </w:rPr>
          </w:rPrChange>
        </w:rPr>
        <w:t xml:space="preserve">Results comparing three </w:t>
      </w:r>
      <w:del w:id="3107" w:author="Hannah McSorley" w:date="2020-08-05T02:53:00Z">
        <w:r w:rsidR="006D238B">
          <w:rPr>
            <w:i/>
          </w:rPr>
          <w:delText>vertical-rack</w:delText>
        </w:r>
      </w:del>
      <w:ins w:id="3108" w:author="Hannah McSorley" w:date="2020-08-05T02:53:00Z">
        <w:r w:rsidRPr="008D7003">
          <w:rPr>
            <w:rFonts w:asciiTheme="minorHAnsi" w:hAnsiTheme="minorHAnsi" w:cstheme="minorHAnsi"/>
          </w:rPr>
          <w:t>Vertical Rack</w:t>
        </w:r>
      </w:ins>
      <w:r w:rsidRPr="008D7003">
        <w:rPr>
          <w:rFonts w:asciiTheme="minorHAnsi" w:hAnsiTheme="minorHAnsi"/>
          <w:rPrChange w:id="3109" w:author="Hannah McSorley" w:date="2020-08-05T02:53:00Z">
            <w:rPr>
              <w:i/>
            </w:rPr>
          </w:rPrChange>
        </w:rPr>
        <w:t xml:space="preserve"> hold-time</w:t>
      </w:r>
      <w:ins w:id="3110" w:author="Hannah McSorley" w:date="2020-08-05T02:53:00Z">
        <w:r w:rsidRPr="008D7003">
          <w:rPr>
            <w:rFonts w:asciiTheme="minorHAnsi" w:hAnsiTheme="minorHAnsi" w:cstheme="minorHAnsi"/>
          </w:rPr>
          <w:t xml:space="preserve"> experiment</w:t>
        </w:r>
      </w:ins>
      <w:r w:rsidRPr="008D7003">
        <w:rPr>
          <w:rFonts w:asciiTheme="minorHAnsi" w:hAnsiTheme="minorHAnsi"/>
          <w:rPrChange w:id="3111" w:author="Hannah McSorley" w:date="2020-08-05T02:53:00Z">
            <w:rPr>
              <w:i/>
            </w:rPr>
          </w:rPrChange>
        </w:rPr>
        <w:t xml:space="preserve"> sets</w:t>
      </w:r>
      <w:ins w:id="3112" w:author="Hannah McSorley" w:date="2020-08-05T02:53:00Z">
        <w:r w:rsidRPr="008D7003">
          <w:rPr>
            <w:rFonts w:asciiTheme="minorHAnsi" w:hAnsiTheme="minorHAnsi" w:cstheme="minorHAnsi"/>
          </w:rPr>
          <w:t xml:space="preserve"> for sample stability in the field</w:t>
        </w:r>
      </w:ins>
    </w:p>
    <w:tbl>
      <w:tblPr>
        <w:tblW w:w="5000" w:type="pct"/>
        <w:tblLook w:val="07E0" w:firstRow="1" w:lastRow="1" w:firstColumn="1" w:lastColumn="1" w:noHBand="1" w:noVBand="1"/>
      </w:tblPr>
      <w:tblGrid>
        <w:gridCol w:w="819"/>
        <w:gridCol w:w="643"/>
        <w:gridCol w:w="747"/>
        <w:gridCol w:w="859"/>
        <w:gridCol w:w="830"/>
        <w:gridCol w:w="859"/>
        <w:gridCol w:w="908"/>
        <w:gridCol w:w="940"/>
        <w:gridCol w:w="1059"/>
        <w:gridCol w:w="866"/>
        <w:gridCol w:w="830"/>
        <w:tblGridChange w:id="3113">
          <w:tblGrid>
            <w:gridCol w:w="501"/>
            <w:gridCol w:w="318"/>
            <w:gridCol w:w="325"/>
            <w:gridCol w:w="318"/>
            <w:gridCol w:w="713"/>
            <w:gridCol w:w="34"/>
            <w:gridCol w:w="825"/>
            <w:gridCol w:w="34"/>
            <w:gridCol w:w="817"/>
            <w:gridCol w:w="13"/>
            <w:gridCol w:w="847"/>
            <w:gridCol w:w="12"/>
            <w:gridCol w:w="896"/>
            <w:gridCol w:w="12"/>
            <w:gridCol w:w="912"/>
            <w:gridCol w:w="28"/>
            <w:gridCol w:w="1037"/>
            <w:gridCol w:w="22"/>
            <w:gridCol w:w="837"/>
            <w:gridCol w:w="29"/>
            <w:gridCol w:w="830"/>
          </w:tblGrid>
        </w:tblGridChange>
      </w:tblGrid>
      <w:tr w:rsidR="00666FAE" w14:paraId="3CEE60FB" w14:textId="77777777" w:rsidTr="008D7003">
        <w:tc>
          <w:tcPr>
            <w:tcW w:w="455" w:type="pct"/>
            <w:vAlign w:val="bottom"/>
          </w:tcPr>
          <w:p w14:paraId="50F7EFB1"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Set</w:t>
            </w:r>
          </w:p>
        </w:tc>
        <w:tc>
          <w:tcPr>
            <w:tcW w:w="153" w:type="pct"/>
            <w:vAlign w:val="bottom"/>
          </w:tcPr>
          <w:p w14:paraId="52B33084"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Days held</w:t>
            </w:r>
          </w:p>
        </w:tc>
        <w:tc>
          <w:tcPr>
            <w:tcW w:w="0" w:type="auto"/>
            <w:vAlign w:val="bottom"/>
          </w:tcPr>
          <w:p w14:paraId="3F592247"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Air temp.</w:t>
            </w:r>
          </w:p>
        </w:tc>
        <w:tc>
          <w:tcPr>
            <w:tcW w:w="0" w:type="auto"/>
            <w:vAlign w:val="bottom"/>
          </w:tcPr>
          <w:p w14:paraId="5984CDF7"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DOC change (%)</w:t>
            </w:r>
          </w:p>
        </w:tc>
        <w:tc>
          <w:tcPr>
            <w:tcW w:w="0" w:type="auto"/>
            <w:vAlign w:val="bottom"/>
          </w:tcPr>
          <w:p w14:paraId="56DE6435"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(DOC)</w:t>
            </w:r>
          </w:p>
        </w:tc>
        <w:tc>
          <w:tcPr>
            <w:tcW w:w="0" w:type="auto"/>
            <w:vAlign w:val="bottom"/>
          </w:tcPr>
          <w:p w14:paraId="2CB7192D"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SAC</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 xml:space="preserve"> change (%)</w:t>
            </w:r>
          </w:p>
        </w:tc>
        <w:tc>
          <w:tcPr>
            <w:tcW w:w="0" w:type="auto"/>
            <w:vAlign w:val="bottom"/>
          </w:tcPr>
          <w:p w14:paraId="074D979C"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(SAC</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w:t>
            </w:r>
          </w:p>
        </w:tc>
        <w:tc>
          <w:tcPr>
            <w:tcW w:w="0" w:type="auto"/>
            <w:vAlign w:val="bottom"/>
          </w:tcPr>
          <w:p w14:paraId="46BE015B"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SUVA</w:t>
            </w:r>
            <w:r w:rsidRPr="008D7003">
              <w:rPr>
                <w:rFonts w:asciiTheme="minorHAnsi" w:hAnsiTheme="minorHAnsi" w:cstheme="minorHAnsi"/>
                <w:sz w:val="22"/>
                <w:szCs w:val="22"/>
                <w:vertAlign w:val="subscript"/>
              </w:rPr>
              <w:t>254</w:t>
            </w:r>
            <w:r w:rsidRPr="008D7003">
              <w:rPr>
                <w:rFonts w:asciiTheme="minorHAnsi" w:hAnsiTheme="minorHAnsi"/>
                <w:sz w:val="22"/>
                <w:rPrChange w:id="3114" w:author="Hannah McSorley" w:date="2020-08-05T02:53:00Z">
                  <w:rPr>
                    <w:rFonts w:asciiTheme="minorHAnsi" w:hAnsiTheme="minorHAnsi"/>
                    <w:sz w:val="22"/>
                    <w:vertAlign w:val="subscript"/>
                  </w:rPr>
                </w:rPrChange>
              </w:rPr>
              <w:t xml:space="preserve"> </w:t>
            </w:r>
            <w:r w:rsidRPr="008D7003">
              <w:rPr>
                <w:rFonts w:asciiTheme="minorHAnsi" w:hAnsiTheme="minorHAnsi" w:cstheme="minorHAnsi"/>
                <w:sz w:val="22"/>
                <w:szCs w:val="22"/>
              </w:rPr>
              <w:t>change (%)</w:t>
            </w:r>
          </w:p>
        </w:tc>
        <w:tc>
          <w:tcPr>
            <w:tcW w:w="0" w:type="auto"/>
            <w:vAlign w:val="bottom"/>
          </w:tcPr>
          <w:p w14:paraId="0246D70E"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(SUVA</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w:t>
            </w:r>
          </w:p>
        </w:tc>
        <w:tc>
          <w:tcPr>
            <w:tcW w:w="0" w:type="auto"/>
            <w:vAlign w:val="bottom"/>
          </w:tcPr>
          <w:p w14:paraId="72B4E323"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2</w:t>
            </w: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3</w:t>
            </w:r>
            <w:r w:rsidRPr="008D7003">
              <w:rPr>
                <w:rFonts w:asciiTheme="minorHAnsi" w:hAnsiTheme="minorHAnsi" w:cstheme="minorHAnsi"/>
                <w:sz w:val="22"/>
                <w:szCs w:val="22"/>
              </w:rPr>
              <w:t xml:space="preserve"> change (%)</w:t>
            </w:r>
          </w:p>
        </w:tc>
        <w:tc>
          <w:tcPr>
            <w:tcW w:w="0" w:type="auto"/>
            <w:vAlign w:val="bottom"/>
          </w:tcPr>
          <w:p w14:paraId="207AB89F"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(E</w:t>
            </w:r>
            <w:r w:rsidRPr="008D7003">
              <w:rPr>
                <w:rFonts w:asciiTheme="minorHAnsi" w:hAnsiTheme="minorHAnsi" w:cstheme="minorHAnsi"/>
                <w:sz w:val="22"/>
                <w:szCs w:val="22"/>
                <w:vertAlign w:val="subscript"/>
              </w:rPr>
              <w:t>2</w:t>
            </w: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3</w:t>
            </w:r>
            <w:r w:rsidRPr="008D7003">
              <w:rPr>
                <w:rFonts w:asciiTheme="minorHAnsi" w:hAnsiTheme="minorHAnsi" w:cstheme="minorHAnsi"/>
                <w:sz w:val="22"/>
                <w:szCs w:val="22"/>
              </w:rPr>
              <w:t>)</w:t>
            </w:r>
          </w:p>
        </w:tc>
      </w:tr>
      <w:tr w:rsidR="00717B93" w:rsidRPr="008D7003" w14:paraId="02093988" w14:textId="77777777" w:rsidTr="008D7003">
        <w:tblPrEx>
          <w:tblW w:w="5000" w:type="pct"/>
          <w:tblLook w:val="07E0" w:firstRow="1" w:lastRow="1" w:firstColumn="1" w:lastColumn="1" w:noHBand="1" w:noVBand="1"/>
          <w:tblPrExChange w:id="3115" w:author="Hannah McSorley" w:date="2020-08-05T02:53:00Z">
            <w:tblPrEx>
              <w:tblW w:w="0" w:type="auto"/>
              <w:tblLook w:val="07E0" w:firstRow="1" w:lastRow="1" w:firstColumn="1" w:lastColumn="1" w:noHBand="1" w:noVBand="1"/>
            </w:tblPrEx>
          </w:tblPrExChange>
        </w:tblPrEx>
        <w:tc>
          <w:tcPr>
            <w:tcW w:w="455" w:type="pct"/>
            <w:tcPrChange w:id="3116" w:author="Hannah McSorley" w:date="2020-08-05T02:53:00Z">
              <w:tcPr>
                <w:tcW w:w="501" w:type="dxa"/>
              </w:tcPr>
            </w:tcPrChange>
          </w:tcPr>
          <w:p w14:paraId="452A3DBF"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A</w:t>
            </w:r>
          </w:p>
        </w:tc>
        <w:tc>
          <w:tcPr>
            <w:tcW w:w="153" w:type="pct"/>
            <w:tcPrChange w:id="3117" w:author="Hannah McSorley" w:date="2020-08-05T02:53:00Z">
              <w:tcPr>
                <w:tcW w:w="643" w:type="dxa"/>
                <w:gridSpan w:val="2"/>
              </w:tcPr>
            </w:tcPrChange>
          </w:tcPr>
          <w:p w14:paraId="008FA4ED"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11</w:t>
            </w:r>
          </w:p>
        </w:tc>
        <w:tc>
          <w:tcPr>
            <w:tcW w:w="0" w:type="auto"/>
            <w:tcPrChange w:id="3118" w:author="Hannah McSorley" w:date="2020-08-05T02:53:00Z">
              <w:tcPr>
                <w:tcW w:w="1124" w:type="dxa"/>
                <w:gridSpan w:val="2"/>
              </w:tcPr>
            </w:tcPrChange>
          </w:tcPr>
          <w:p w14:paraId="21B6D817"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7.1 ± 2.2</w:t>
            </w:r>
          </w:p>
        </w:tc>
        <w:tc>
          <w:tcPr>
            <w:tcW w:w="0" w:type="auto"/>
            <w:tcPrChange w:id="3119" w:author="Hannah McSorley" w:date="2020-08-05T02:53:00Z">
              <w:tcPr>
                <w:tcW w:w="746" w:type="dxa"/>
                <w:gridSpan w:val="2"/>
              </w:tcPr>
            </w:tcPrChange>
          </w:tcPr>
          <w:p w14:paraId="7E8CA279"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-45*</w:t>
            </w:r>
          </w:p>
        </w:tc>
        <w:tc>
          <w:tcPr>
            <w:tcW w:w="0" w:type="auto"/>
            <w:tcPrChange w:id="3120" w:author="Hannah McSorley" w:date="2020-08-05T02:53:00Z">
              <w:tcPr>
                <w:tcW w:w="858" w:type="dxa"/>
                <w:gridSpan w:val="2"/>
              </w:tcPr>
            </w:tcPrChange>
          </w:tcPr>
          <w:p w14:paraId="74420988"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Change w:id="3121" w:author="Hannah McSorley" w:date="2020-08-05T02:53:00Z">
              <w:tcPr>
                <w:tcW w:w="860" w:type="dxa"/>
                <w:gridSpan w:val="2"/>
              </w:tcPr>
            </w:tcPrChange>
          </w:tcPr>
          <w:p w14:paraId="24749B85"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w:t>
            </w:r>
          </w:p>
        </w:tc>
        <w:tc>
          <w:tcPr>
            <w:tcW w:w="0" w:type="auto"/>
            <w:tcPrChange w:id="3122" w:author="Hannah McSorley" w:date="2020-08-05T02:53:00Z">
              <w:tcPr>
                <w:tcW w:w="908" w:type="dxa"/>
                <w:gridSpan w:val="2"/>
              </w:tcPr>
            </w:tcPrChange>
          </w:tcPr>
          <w:p w14:paraId="287F1390"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0.1250</w:t>
            </w:r>
          </w:p>
        </w:tc>
        <w:tc>
          <w:tcPr>
            <w:tcW w:w="0" w:type="auto"/>
            <w:tcPrChange w:id="3123" w:author="Hannah McSorley" w:date="2020-08-05T02:53:00Z">
              <w:tcPr>
                <w:tcW w:w="924" w:type="dxa"/>
                <w:gridSpan w:val="2"/>
              </w:tcPr>
            </w:tcPrChange>
          </w:tcPr>
          <w:p w14:paraId="2E1E316A"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80*</w:t>
            </w:r>
          </w:p>
        </w:tc>
        <w:tc>
          <w:tcPr>
            <w:tcW w:w="0" w:type="auto"/>
            <w:tcPrChange w:id="3124" w:author="Hannah McSorley" w:date="2020-08-05T02:53:00Z">
              <w:tcPr>
                <w:tcW w:w="1068" w:type="dxa"/>
                <w:gridSpan w:val="2"/>
              </w:tcPr>
            </w:tcPrChange>
          </w:tcPr>
          <w:p w14:paraId="575A6887"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Change w:id="3125" w:author="Hannah McSorley" w:date="2020-08-05T02:53:00Z">
              <w:tcPr>
                <w:tcW w:w="859" w:type="dxa"/>
                <w:gridSpan w:val="2"/>
              </w:tcPr>
            </w:tcPrChange>
          </w:tcPr>
          <w:p w14:paraId="4268E5A6"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w:t>
            </w:r>
          </w:p>
        </w:tc>
        <w:tc>
          <w:tcPr>
            <w:tcW w:w="0" w:type="auto"/>
            <w:tcPrChange w:id="3126" w:author="Hannah McSorley" w:date="2020-08-05T02:53:00Z">
              <w:tcPr>
                <w:tcW w:w="869" w:type="dxa"/>
                <w:gridSpan w:val="2"/>
              </w:tcPr>
            </w:tcPrChange>
          </w:tcPr>
          <w:p w14:paraId="4D3EECA4"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0.1250</w:t>
            </w:r>
          </w:p>
        </w:tc>
      </w:tr>
      <w:tr w:rsidR="00717B93" w:rsidRPr="008D7003" w14:paraId="358BBE07" w14:textId="77777777" w:rsidTr="008D7003">
        <w:tblPrEx>
          <w:tblW w:w="5000" w:type="pct"/>
          <w:tblLook w:val="07E0" w:firstRow="1" w:lastRow="1" w:firstColumn="1" w:lastColumn="1" w:noHBand="1" w:noVBand="1"/>
          <w:tblPrExChange w:id="3127" w:author="Hannah McSorley" w:date="2020-08-05T02:53:00Z">
            <w:tblPrEx>
              <w:tblW w:w="0" w:type="auto"/>
              <w:tblLook w:val="07E0" w:firstRow="1" w:lastRow="1" w:firstColumn="1" w:lastColumn="1" w:noHBand="1" w:noVBand="1"/>
            </w:tblPrEx>
          </w:tblPrExChange>
        </w:tblPrEx>
        <w:tc>
          <w:tcPr>
            <w:tcW w:w="455" w:type="pct"/>
            <w:tcPrChange w:id="3128" w:author="Hannah McSorley" w:date="2020-08-05T02:53:00Z">
              <w:tcPr>
                <w:tcW w:w="501" w:type="dxa"/>
              </w:tcPr>
            </w:tcPrChange>
          </w:tcPr>
          <w:p w14:paraId="36F0C3BD"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B</w:t>
            </w:r>
          </w:p>
        </w:tc>
        <w:tc>
          <w:tcPr>
            <w:tcW w:w="153" w:type="pct"/>
            <w:tcPrChange w:id="3129" w:author="Hannah McSorley" w:date="2020-08-05T02:53:00Z">
              <w:tcPr>
                <w:tcW w:w="643" w:type="dxa"/>
                <w:gridSpan w:val="2"/>
              </w:tcPr>
            </w:tcPrChange>
          </w:tcPr>
          <w:p w14:paraId="4D91FF61"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20</w:t>
            </w:r>
          </w:p>
        </w:tc>
        <w:tc>
          <w:tcPr>
            <w:tcW w:w="0" w:type="auto"/>
            <w:tcPrChange w:id="3130" w:author="Hannah McSorley" w:date="2020-08-05T02:53:00Z">
              <w:tcPr>
                <w:tcW w:w="1124" w:type="dxa"/>
                <w:gridSpan w:val="2"/>
              </w:tcPr>
            </w:tcPrChange>
          </w:tcPr>
          <w:p w14:paraId="74FF1549"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6.0 ± 2.7</w:t>
            </w:r>
          </w:p>
        </w:tc>
        <w:tc>
          <w:tcPr>
            <w:tcW w:w="0" w:type="auto"/>
            <w:tcPrChange w:id="3131" w:author="Hannah McSorley" w:date="2020-08-05T02:53:00Z">
              <w:tcPr>
                <w:tcW w:w="746" w:type="dxa"/>
                <w:gridSpan w:val="2"/>
              </w:tcPr>
            </w:tcPrChange>
          </w:tcPr>
          <w:p w14:paraId="78E084AE"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w:t>
            </w:r>
          </w:p>
        </w:tc>
        <w:tc>
          <w:tcPr>
            <w:tcW w:w="0" w:type="auto"/>
            <w:tcPrChange w:id="3132" w:author="Hannah McSorley" w:date="2020-08-05T02:53:00Z">
              <w:tcPr>
                <w:tcW w:w="858" w:type="dxa"/>
                <w:gridSpan w:val="2"/>
              </w:tcPr>
            </w:tcPrChange>
          </w:tcPr>
          <w:p w14:paraId="584F0E75"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0.4375</w:t>
            </w:r>
          </w:p>
        </w:tc>
        <w:tc>
          <w:tcPr>
            <w:tcW w:w="0" w:type="auto"/>
            <w:tcPrChange w:id="3133" w:author="Hannah McSorley" w:date="2020-08-05T02:53:00Z">
              <w:tcPr>
                <w:tcW w:w="860" w:type="dxa"/>
                <w:gridSpan w:val="2"/>
              </w:tcPr>
            </w:tcPrChange>
          </w:tcPr>
          <w:p w14:paraId="6BEA7318"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-8*</w:t>
            </w:r>
          </w:p>
        </w:tc>
        <w:tc>
          <w:tcPr>
            <w:tcW w:w="0" w:type="auto"/>
            <w:tcPrChange w:id="3134" w:author="Hannah McSorley" w:date="2020-08-05T02:53:00Z">
              <w:tcPr>
                <w:tcW w:w="908" w:type="dxa"/>
                <w:gridSpan w:val="2"/>
              </w:tcPr>
            </w:tcPrChange>
          </w:tcPr>
          <w:p w14:paraId="1C4E62B2"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Change w:id="3135" w:author="Hannah McSorley" w:date="2020-08-05T02:53:00Z">
              <w:tcPr>
                <w:tcW w:w="924" w:type="dxa"/>
                <w:gridSpan w:val="2"/>
              </w:tcPr>
            </w:tcPrChange>
          </w:tcPr>
          <w:p w14:paraId="062D0DA0"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-10*</w:t>
            </w:r>
          </w:p>
        </w:tc>
        <w:tc>
          <w:tcPr>
            <w:tcW w:w="0" w:type="auto"/>
            <w:tcPrChange w:id="3136" w:author="Hannah McSorley" w:date="2020-08-05T02:53:00Z">
              <w:tcPr>
                <w:tcW w:w="1068" w:type="dxa"/>
                <w:gridSpan w:val="2"/>
              </w:tcPr>
            </w:tcPrChange>
          </w:tcPr>
          <w:p w14:paraId="09706721"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Change w:id="3137" w:author="Hannah McSorley" w:date="2020-08-05T02:53:00Z">
              <w:tcPr>
                <w:tcW w:w="859" w:type="dxa"/>
                <w:gridSpan w:val="2"/>
              </w:tcPr>
            </w:tcPrChange>
          </w:tcPr>
          <w:p w14:paraId="383112B6"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w:t>
            </w:r>
          </w:p>
        </w:tc>
        <w:tc>
          <w:tcPr>
            <w:tcW w:w="0" w:type="auto"/>
            <w:tcPrChange w:id="3138" w:author="Hannah McSorley" w:date="2020-08-05T02:53:00Z">
              <w:tcPr>
                <w:tcW w:w="869" w:type="dxa"/>
                <w:gridSpan w:val="2"/>
              </w:tcPr>
            </w:tcPrChange>
          </w:tcPr>
          <w:p w14:paraId="4DA7B306"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0.8125</w:t>
            </w:r>
          </w:p>
        </w:tc>
      </w:tr>
      <w:tr w:rsidR="00717B93" w:rsidRPr="008D7003" w14:paraId="2149DFF7" w14:textId="77777777" w:rsidTr="008D7003">
        <w:tblPrEx>
          <w:tblW w:w="5000" w:type="pct"/>
          <w:tblLook w:val="07E0" w:firstRow="1" w:lastRow="1" w:firstColumn="1" w:lastColumn="1" w:noHBand="1" w:noVBand="1"/>
          <w:tblPrExChange w:id="3139" w:author="Hannah McSorley" w:date="2020-08-05T02:53:00Z">
            <w:tblPrEx>
              <w:tblW w:w="0" w:type="auto"/>
              <w:tblLook w:val="07E0" w:firstRow="1" w:lastRow="1" w:firstColumn="1" w:lastColumn="1" w:noHBand="1" w:noVBand="1"/>
            </w:tblPrEx>
          </w:tblPrExChange>
        </w:tblPrEx>
        <w:tc>
          <w:tcPr>
            <w:tcW w:w="455" w:type="pct"/>
            <w:tcPrChange w:id="3140" w:author="Hannah McSorley" w:date="2020-08-05T02:53:00Z">
              <w:tcPr>
                <w:tcW w:w="501" w:type="dxa"/>
              </w:tcPr>
            </w:tcPrChange>
          </w:tcPr>
          <w:p w14:paraId="4D05EC02"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C</w:t>
            </w:r>
          </w:p>
        </w:tc>
        <w:tc>
          <w:tcPr>
            <w:tcW w:w="153" w:type="pct"/>
            <w:tcPrChange w:id="3141" w:author="Hannah McSorley" w:date="2020-08-05T02:53:00Z">
              <w:tcPr>
                <w:tcW w:w="643" w:type="dxa"/>
                <w:gridSpan w:val="2"/>
              </w:tcPr>
            </w:tcPrChange>
          </w:tcPr>
          <w:p w14:paraId="773BDDEB"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tcPrChange w:id="3142" w:author="Hannah McSorley" w:date="2020-08-05T02:53:00Z">
              <w:tcPr>
                <w:tcW w:w="1124" w:type="dxa"/>
                <w:gridSpan w:val="2"/>
              </w:tcPr>
            </w:tcPrChange>
          </w:tcPr>
          <w:p w14:paraId="4EBD6E5E" w14:textId="77777777"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4.3 ± 3.2</w:t>
            </w:r>
          </w:p>
        </w:tc>
        <w:tc>
          <w:tcPr>
            <w:tcW w:w="0" w:type="auto"/>
            <w:tcPrChange w:id="3143" w:author="Hannah McSorley" w:date="2020-08-05T02:53:00Z">
              <w:tcPr>
                <w:tcW w:w="746" w:type="dxa"/>
                <w:gridSpan w:val="2"/>
              </w:tcPr>
            </w:tcPrChange>
          </w:tcPr>
          <w:p w14:paraId="543FD880"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-23</w:t>
            </w:r>
          </w:p>
        </w:tc>
        <w:tc>
          <w:tcPr>
            <w:tcW w:w="0" w:type="auto"/>
            <w:tcPrChange w:id="3144" w:author="Hannah McSorley" w:date="2020-08-05T02:53:00Z">
              <w:tcPr>
                <w:tcW w:w="858" w:type="dxa"/>
                <w:gridSpan w:val="2"/>
              </w:tcPr>
            </w:tcPrChange>
          </w:tcPr>
          <w:p w14:paraId="306183DD"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0.1875</w:t>
            </w:r>
          </w:p>
        </w:tc>
        <w:tc>
          <w:tcPr>
            <w:tcW w:w="0" w:type="auto"/>
            <w:tcPrChange w:id="3145" w:author="Hannah McSorley" w:date="2020-08-05T02:53:00Z">
              <w:tcPr>
                <w:tcW w:w="860" w:type="dxa"/>
                <w:gridSpan w:val="2"/>
              </w:tcPr>
            </w:tcPrChange>
          </w:tcPr>
          <w:p w14:paraId="280C7533"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tcPrChange w:id="3146" w:author="Hannah McSorley" w:date="2020-08-05T02:53:00Z">
              <w:tcPr>
                <w:tcW w:w="908" w:type="dxa"/>
                <w:gridSpan w:val="2"/>
              </w:tcPr>
            </w:tcPrChange>
          </w:tcPr>
          <w:p w14:paraId="00F8FD0C"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Change w:id="3147" w:author="Hannah McSorley" w:date="2020-08-05T02:53:00Z">
              <w:tcPr>
                <w:tcW w:w="924" w:type="dxa"/>
                <w:gridSpan w:val="2"/>
              </w:tcPr>
            </w:tcPrChange>
          </w:tcPr>
          <w:p w14:paraId="6B106ED4"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-9</w:t>
            </w:r>
          </w:p>
        </w:tc>
        <w:tc>
          <w:tcPr>
            <w:tcW w:w="0" w:type="auto"/>
            <w:tcPrChange w:id="3148" w:author="Hannah McSorley" w:date="2020-08-05T02:53:00Z">
              <w:tcPr>
                <w:tcW w:w="1068" w:type="dxa"/>
                <w:gridSpan w:val="2"/>
              </w:tcPr>
            </w:tcPrChange>
          </w:tcPr>
          <w:p w14:paraId="7078A111"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0.6250</w:t>
            </w:r>
          </w:p>
        </w:tc>
        <w:tc>
          <w:tcPr>
            <w:tcW w:w="0" w:type="auto"/>
            <w:tcPrChange w:id="3149" w:author="Hannah McSorley" w:date="2020-08-05T02:53:00Z">
              <w:tcPr>
                <w:tcW w:w="859" w:type="dxa"/>
                <w:gridSpan w:val="2"/>
              </w:tcPr>
            </w:tcPrChange>
          </w:tcPr>
          <w:p w14:paraId="5EC7FDB0"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-14*</w:t>
            </w:r>
          </w:p>
        </w:tc>
        <w:tc>
          <w:tcPr>
            <w:tcW w:w="0" w:type="auto"/>
            <w:tcPrChange w:id="3150" w:author="Hannah McSorley" w:date="2020-08-05T02:53:00Z">
              <w:tcPr>
                <w:tcW w:w="869" w:type="dxa"/>
                <w:gridSpan w:val="2"/>
              </w:tcPr>
            </w:tcPrChange>
          </w:tcPr>
          <w:p w14:paraId="395C3429" w14:textId="77777777"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r>
    </w:tbl>
    <w:p w14:paraId="2A21BCC1" w14:textId="005DFDAA" w:rsidR="008D7003" w:rsidRDefault="005D6F31">
      <w:pPr>
        <w:spacing w:line="360" w:lineRule="auto"/>
        <w:rPr>
          <w:rFonts w:asciiTheme="minorHAnsi" w:hAnsiTheme="minorHAnsi"/>
          <w:rPrChange w:id="3151" w:author="Hannah McSorley" w:date="2020-08-05T02:53:00Z">
            <w:rPr>
              <w:rFonts w:asciiTheme="minorHAnsi" w:hAnsiTheme="minorHAnsi"/>
              <w:sz w:val="22"/>
            </w:rPr>
          </w:rPrChange>
        </w:rPr>
        <w:pPrChange w:id="3152" w:author="Hannah McSorley" w:date="2020-08-05T02:53:00Z">
          <w:pPr>
            <w:spacing w:line="240" w:lineRule="auto"/>
          </w:pPr>
        </w:pPrChange>
      </w:pPr>
      <w:r w:rsidRPr="008D7003">
        <w:rPr>
          <w:rFonts w:asciiTheme="minorHAnsi" w:hAnsiTheme="minorHAnsi"/>
          <w:i/>
          <w:rPrChange w:id="3153" w:author="Hannah McSorley" w:date="2020-08-05T02:53:00Z">
            <w:rPr>
              <w:rFonts w:asciiTheme="minorHAnsi" w:hAnsiTheme="minorHAnsi"/>
              <w:i/>
              <w:sz w:val="22"/>
            </w:rPr>
          </w:rPrChange>
        </w:rPr>
        <w:t>Note:</w:t>
      </w:r>
      <w:r w:rsidRPr="008D7003">
        <w:rPr>
          <w:rFonts w:asciiTheme="minorHAnsi" w:hAnsiTheme="minorHAnsi"/>
          <w:rPrChange w:id="3154" w:author="Hannah McSorley" w:date="2020-08-05T02:53:00Z">
            <w:rPr>
              <w:rFonts w:asciiTheme="minorHAnsi" w:hAnsiTheme="minorHAnsi"/>
              <w:sz w:val="22"/>
            </w:rPr>
          </w:rPrChange>
        </w:rPr>
        <w:t xml:space="preserve"> one star (*) indicates significant difference at 90% confidence (p &lt; 0.1), </w:t>
      </w:r>
      <w:moveFromRangeStart w:id="3155" w:author="Hannah McSorley" w:date="2020-08-05T02:53:00Z" w:name="move47488477"/>
      <w:moveFrom w:id="3156" w:author="Hannah McSorley" w:date="2020-08-05T02:53:00Z">
        <w:r w:rsidRPr="008D7003">
          <w:rPr>
            <w:rFonts w:asciiTheme="minorHAnsi" w:hAnsiTheme="minorHAnsi"/>
            <w:rPrChange w:id="3157" w:author="Hannah McSorley" w:date="2020-08-05T02:53:00Z">
              <w:rPr>
                <w:rFonts w:asciiTheme="minorHAnsi" w:hAnsiTheme="minorHAnsi"/>
                <w:sz w:val="22"/>
              </w:rPr>
            </w:rPrChange>
          </w:rPr>
          <w:t>two stars (**) indicates significant difference at 95% confidence (p &lt; 0.05)</w:t>
        </w:r>
      </w:moveFrom>
      <w:moveFromRangeEnd w:id="3155"/>
    </w:p>
    <w:p w14:paraId="30D920E0" w14:textId="77777777" w:rsidR="00F77BDD" w:rsidRDefault="005D6F31">
      <w:pPr>
        <w:rPr>
          <w:del w:id="3158" w:author="Hannah McSorley" w:date="2020-08-05T02:53:00Z"/>
        </w:rPr>
      </w:pPr>
      <w:moveToRangeStart w:id="3159" w:author="Hannah McSorley" w:date="2020-08-05T02:53:00Z" w:name="move47488477"/>
      <w:moveTo w:id="3160" w:author="Hannah McSorley" w:date="2020-08-05T02:53:00Z">
        <w:r w:rsidRPr="008D7003">
          <w:rPr>
            <w:rFonts w:asciiTheme="minorHAnsi" w:hAnsiTheme="minorHAnsi"/>
            <w:rPrChange w:id="3161" w:author="Hannah McSorley" w:date="2020-08-05T02:53:00Z">
              <w:rPr>
                <w:rFonts w:asciiTheme="minorHAnsi" w:hAnsiTheme="minorHAnsi"/>
                <w:sz w:val="22"/>
              </w:rPr>
            </w:rPrChange>
          </w:rPr>
          <w:t>two stars (**) indicates significant difference at 95% confidence (p &lt; 0.05)</w:t>
        </w:r>
      </w:moveTo>
      <w:moveToRangeEnd w:id="3159"/>
      <w:del w:id="3162" w:author="Hannah McSorley" w:date="2020-08-05T02:53:00Z">
        <w:r w:rsidR="006D238B">
          <w:delText> </w:delText>
        </w:r>
      </w:del>
    </w:p>
    <w:p w14:paraId="6B531087" w14:textId="14CEFB1C" w:rsidR="00D3555D" w:rsidRPr="008D7003" w:rsidRDefault="00D3555D" w:rsidP="008D7003">
      <w:pPr>
        <w:spacing w:line="360" w:lineRule="auto"/>
        <w:rPr>
          <w:ins w:id="3163" w:author="Hannah McSorley" w:date="2020-08-05T02:53:00Z"/>
          <w:rFonts w:asciiTheme="minorHAnsi" w:hAnsiTheme="minorHAnsi" w:cstheme="minorHAnsi"/>
        </w:rPr>
      </w:pPr>
    </w:p>
    <w:p w14:paraId="6CADF1C4" w14:textId="77777777" w:rsidR="00D3555D" w:rsidRDefault="005D6F31">
      <w:pPr>
        <w:rPr>
          <w:ins w:id="3164" w:author="Hannah McSorley" w:date="2020-08-05T02:53:00Z"/>
        </w:rPr>
      </w:pPr>
      <w:ins w:id="3165" w:author="Hannah McSorley" w:date="2020-08-05T02:53:00Z">
        <w:r>
          <w:t> </w:t>
        </w:r>
      </w:ins>
    </w:p>
    <w:p w14:paraId="6820ED9A" w14:textId="77777777" w:rsidR="008D7003" w:rsidRDefault="008D7003">
      <w:pPr>
        <w:rPr>
          <w:ins w:id="3166" w:author="Hannah McSorley" w:date="2020-08-05T02:53:00Z"/>
        </w:rPr>
      </w:pPr>
    </w:p>
    <w:p w14:paraId="52482175" w14:textId="41087B16" w:rsidR="00D3555D" w:rsidRDefault="005D6F31">
      <w:commentRangeStart w:id="3167"/>
      <w:r>
        <w:t xml:space="preserve">There was a significant change in DOC concentration (at 90% confidence, p-value = 0.063) for </w:t>
      </w:r>
      <w:commentRangeStart w:id="3168"/>
      <w:r>
        <w:t>hold</w:t>
      </w:r>
      <w:commentRangeEnd w:id="3168"/>
      <w:r w:rsidR="00D53F61">
        <w:rPr>
          <w:rStyle w:val="CommentReference"/>
        </w:rPr>
        <w:commentReference w:id="3168"/>
      </w:r>
      <w:r>
        <w:t>-time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xml:space="preserve">) </w:t>
      </w:r>
      <w:r>
        <w:lastRenderedPageBreak/>
        <w:t>for samples from hold-time set-A, the change in DOC generated a significant difference in SUVA</w:t>
      </w:r>
      <w:r>
        <w:rPr>
          <w:vertAlign w:val="subscript"/>
        </w:rPr>
        <w:t>254</w:t>
      </w:r>
      <w:r>
        <w:t>. Samples collected for hold-time set-A were DOC-rich “first flush” samples</w:t>
      </w:r>
      <w:del w:id="3169" w:author="Hannah McSorley" w:date="2020-08-05T02:53:00Z">
        <w:r w:rsidR="006D238B">
          <w:delText>,</w:delText>
        </w:r>
      </w:del>
      <w:ins w:id="3170" w:author="Hannah McSorley" w:date="2020-08-05T02:53:00Z">
        <w:r>
          <w:t xml:space="preserve"> (i.e. the first sampling event of a wet season),</w:t>
        </w:r>
      </w:ins>
      <w:r>
        <w:t xml:space="preserve"> and the Rack samples were held for 11 days at average temperature of 7° C (slightly above laboratory refrigerator temperatures).</w:t>
      </w:r>
    </w:p>
    <w:p w14:paraId="343870A7" w14:textId="77777777" w:rsidR="00D3555D" w:rsidRDefault="005D6F31">
      <w:r>
        <w:t> </w:t>
      </w:r>
    </w:p>
    <w:p w14:paraId="744686C3" w14:textId="6E6710E2" w:rsidR="00D3555D" w:rsidRDefault="005D6F31">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w:t>
      </w:r>
      <w:del w:id="3171" w:author="Hannah McSorley" w:date="2020-08-05T02:53:00Z">
        <w:r w:rsidR="006D238B">
          <w:delText>6</w:delText>
        </w:r>
      </w:del>
      <w:ins w:id="3172" w:author="Hannah McSorley" w:date="2020-08-05T02:53:00Z">
        <w:r>
          <w:t>7</w:t>
        </w:r>
      </w:ins>
      <w:r>
        <w:t xml:space="preserve">, Table </w:t>
      </w:r>
      <w:del w:id="3173" w:author="Hannah McSorley" w:date="2020-08-05T02:53:00Z">
        <w:r w:rsidR="006D238B">
          <w:delText>5</w:delText>
        </w:r>
      </w:del>
      <w:ins w:id="3174" w:author="Hannah McSorley" w:date="2020-08-05T02:53:00Z">
        <w:r>
          <w:t>6</w:t>
        </w:r>
      </w:ins>
      <w:r>
        <w:t>)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14:paraId="50ACEDB6" w14:textId="77777777" w:rsidR="00D3555D" w:rsidRDefault="005D6F31">
      <w:r>
        <w:t> </w:t>
      </w:r>
    </w:p>
    <w:p w14:paraId="15283729" w14:textId="02FF9D86" w:rsidR="00D3555D" w:rsidRDefault="005D6F31">
      <w:r>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w:t>
      </w:r>
      <w:del w:id="3175" w:author="Hannah McSorley" w:date="2020-08-05T02:53:00Z">
        <w:r w:rsidR="006D238B">
          <w:delText>.</w:delText>
        </w:r>
      </w:del>
      <w:ins w:id="3176" w:author="Hannah McSorley" w:date="2020-08-05T02:53:00Z">
        <w:r>
          <w:t xml:space="preserve"> (Figure 7).</w:t>
        </w:r>
      </w:ins>
    </w:p>
    <w:p w14:paraId="42D8E3C8" w14:textId="77777777" w:rsidR="00D3555D" w:rsidRDefault="005D6F31">
      <w:pPr>
        <w:rPr>
          <w:ins w:id="3177" w:author="Hannah McSorley" w:date="2020-08-05T02:53:00Z"/>
        </w:rPr>
      </w:pPr>
      <w:ins w:id="3178" w:author="Hannah McSorley" w:date="2020-08-05T02:53:00Z">
        <w:r>
          <w:t> </w:t>
        </w:r>
      </w:ins>
    </w:p>
    <w:p w14:paraId="15A738DD" w14:textId="77777777" w:rsidR="00D3555D" w:rsidRPr="008D7003" w:rsidRDefault="005D6F31" w:rsidP="008D7003">
      <w:pPr>
        <w:spacing w:line="360" w:lineRule="auto"/>
        <w:rPr>
          <w:ins w:id="3179" w:author="Hannah McSorley" w:date="2020-08-05T02:53:00Z"/>
          <w:rFonts w:asciiTheme="minorHAnsi" w:hAnsiTheme="minorHAnsi" w:cstheme="minorHAnsi"/>
        </w:rPr>
      </w:pPr>
      <w:ins w:id="3180" w:author="Hannah McSorley" w:date="2020-08-05T02:53:00Z">
        <w:r w:rsidRPr="008D7003">
          <w:rPr>
            <w:rFonts w:asciiTheme="minorHAnsi" w:hAnsiTheme="minorHAnsi" w:cstheme="minorHAnsi"/>
            <w:noProof/>
            <w:lang w:val="en-CA" w:eastAsia="en-CA"/>
          </w:rPr>
          <w:lastRenderedPageBreak/>
          <w:drawing>
            <wp:inline distT="0" distB="0" distL="0" distR="0" wp14:anchorId="287D3D21" wp14:editId="679EDF05">
              <wp:extent cx="5504749" cy="6422207"/>
              <wp:effectExtent l="0" t="0" r="0" b="0"/>
              <wp:docPr id="7" name="Picture" descr="Figure 7:  Comparison of three hold-time experiment sets, contrasting ‘fresh’ and ‘held’ sample results for DOC concentrations, spectral absorbance coefficient at 254 nm (SAC254), specific UV absorbance at 254 nm (SUVA254, units of Lmg-1m-1) and the quotient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0"/>
                      <a:stretch>
                        <a:fillRect/>
                      </a:stretch>
                    </pic:blipFill>
                    <pic:spPr bwMode="auto">
                      <a:xfrm>
                        <a:off x="0" y="0"/>
                        <a:ext cx="5504749" cy="6422207"/>
                      </a:xfrm>
                      <a:prstGeom prst="rect">
                        <a:avLst/>
                      </a:prstGeom>
                      <a:noFill/>
                      <a:ln w="9525">
                        <a:noFill/>
                        <a:headEnd/>
                        <a:tailEnd/>
                      </a:ln>
                    </pic:spPr>
                  </pic:pic>
                </a:graphicData>
              </a:graphic>
            </wp:inline>
          </w:drawing>
        </w:r>
      </w:ins>
    </w:p>
    <w:p w14:paraId="4B3D3B85" w14:textId="77777777" w:rsidR="00D3555D" w:rsidRPr="008D7003" w:rsidRDefault="005D6F31" w:rsidP="008D7003">
      <w:pPr>
        <w:spacing w:line="360" w:lineRule="auto"/>
        <w:rPr>
          <w:ins w:id="3181" w:author="Hannah McSorley" w:date="2020-08-05T02:53:00Z"/>
          <w:rFonts w:asciiTheme="minorHAnsi" w:hAnsiTheme="minorHAnsi" w:cstheme="minorHAnsi"/>
        </w:rPr>
      </w:pPr>
      <w:ins w:id="3182" w:author="Hannah McSorley" w:date="2020-08-05T02:53:00Z">
        <w:r w:rsidRPr="008D7003">
          <w:rPr>
            <w:rFonts w:asciiTheme="minorHAnsi" w:hAnsiTheme="minorHAnsi" w:cstheme="minorHAnsi"/>
          </w:rPr>
          <w:t>Figure 7:  Comparison of three hold-time experiment sets, contrasting ‘fresh’ and ‘held’ sample results for DOC concentrations, spectral absorbance coefficient at 254 nm (SAC</w:t>
        </w:r>
        <w:r w:rsidRPr="008D7003">
          <w:rPr>
            <w:rFonts w:asciiTheme="minorHAnsi" w:hAnsiTheme="minorHAnsi" w:cstheme="minorHAnsi"/>
            <w:vertAlign w:val="subscript"/>
          </w:rPr>
          <w:t>254</w:t>
        </w:r>
        <w:r w:rsidRPr="008D7003">
          <w:rPr>
            <w:rFonts w:asciiTheme="minorHAnsi" w:hAnsiTheme="minorHAnsi" w:cstheme="minorHAnsi"/>
          </w:rPr>
          <w:t>), specific UV absorbance at 254 nm (SUVA</w:t>
        </w:r>
        <w:r w:rsidRPr="008D7003">
          <w:rPr>
            <w:rFonts w:asciiTheme="minorHAnsi" w:hAnsiTheme="minorHAnsi" w:cstheme="minorHAnsi"/>
            <w:vertAlign w:val="subscript"/>
          </w:rPr>
          <w:t>254</w:t>
        </w:r>
        <w:r w:rsidRPr="008D7003">
          <w:rPr>
            <w:rFonts w:asciiTheme="minorHAnsi" w:hAnsiTheme="minorHAnsi" w:cstheme="minorHAnsi"/>
          </w:rPr>
          <w:t xml:space="preserve">, units of </w:t>
        </w:r>
        <w:proofErr w:type="spellStart"/>
        <w:r w:rsidRPr="008D7003">
          <w:rPr>
            <w:rFonts w:asciiTheme="minorHAnsi" w:hAnsiTheme="minorHAnsi" w:cstheme="minorHAnsi"/>
          </w:rPr>
          <w:t>Lmg</w:t>
        </w:r>
        <w:proofErr w:type="spellEnd"/>
        <w:r w:rsidRPr="008D7003">
          <w:rPr>
            <w:rFonts w:asciiTheme="minorHAnsi" w:hAnsiTheme="minorHAnsi" w:cstheme="minorHAnsi"/>
            <w:vertAlign w:val="superscript"/>
          </w:rPr>
          <w:t>-</w:t>
        </w:r>
        <w:proofErr w:type="spellStart"/>
        <w:r w:rsidRPr="008D7003">
          <w:rPr>
            <w:rFonts w:asciiTheme="minorHAnsi" w:hAnsiTheme="minorHAnsi" w:cstheme="minorHAnsi"/>
            <w:vertAlign w:val="superscript"/>
          </w:rPr>
          <w:t>1</w:t>
        </w:r>
        <w:r w:rsidRPr="008D7003">
          <w:rPr>
            <w:rFonts w:asciiTheme="minorHAnsi" w:hAnsiTheme="minorHAnsi" w:cstheme="minorHAnsi"/>
          </w:rPr>
          <w:t>m</w:t>
        </w:r>
        <w:proofErr w:type="spellEnd"/>
        <w:r w:rsidRPr="008D7003">
          <w:rPr>
            <w:rFonts w:asciiTheme="minorHAnsi" w:hAnsiTheme="minorHAnsi" w:cstheme="minorHAnsi"/>
            <w:vertAlign w:val="superscript"/>
          </w:rPr>
          <w:t>-1</w:t>
        </w:r>
        <w:r w:rsidRPr="008D7003">
          <w:rPr>
            <w:rFonts w:asciiTheme="minorHAnsi" w:hAnsiTheme="minorHAnsi" w:cstheme="minorHAnsi"/>
          </w:rPr>
          <w:t>) and the quotient E</w:t>
        </w:r>
        <w:r w:rsidRPr="008D7003">
          <w:rPr>
            <w:rFonts w:asciiTheme="minorHAnsi" w:hAnsiTheme="minorHAnsi" w:cstheme="minorHAnsi"/>
            <w:vertAlign w:val="subscript"/>
          </w:rPr>
          <w:t>2</w:t>
        </w:r>
        <w:r w:rsidRPr="008D7003">
          <w:rPr>
            <w:rFonts w:asciiTheme="minorHAnsi" w:hAnsiTheme="minorHAnsi" w:cstheme="minorHAnsi"/>
          </w:rPr>
          <w:t>:E</w:t>
        </w:r>
        <w:r w:rsidRPr="008D7003">
          <w:rPr>
            <w:rFonts w:asciiTheme="minorHAnsi" w:hAnsiTheme="minorHAnsi" w:cstheme="minorHAnsi"/>
            <w:vertAlign w:val="subscript"/>
          </w:rPr>
          <w:t>3</w:t>
        </w:r>
        <w:r w:rsidRPr="008D7003">
          <w:rPr>
            <w:rFonts w:asciiTheme="minorHAnsi" w:hAnsiTheme="minorHAnsi" w:cstheme="minorHAnsi"/>
          </w:rPr>
          <w:t>.</w:t>
        </w:r>
      </w:ins>
    </w:p>
    <w:p w14:paraId="072130DE" w14:textId="77777777" w:rsidR="00D3555D" w:rsidRDefault="005D6F31">
      <w:r>
        <w:t> </w:t>
      </w:r>
    </w:p>
    <w:p w14:paraId="1F5C5612" w14:textId="77777777" w:rsidR="00D3555D" w:rsidRDefault="005D6F31">
      <w:pPr>
        <w:pStyle w:val="Heading4"/>
        <w:rPr>
          <w:ins w:id="3183" w:author="Hannah McSorley" w:date="2020-08-05T02:53:00Z"/>
        </w:rPr>
      </w:pPr>
      <w:bookmarkStart w:id="3184" w:name="results-summary"/>
      <w:bookmarkStart w:id="3185" w:name="_Toc47488294"/>
      <w:r>
        <w:lastRenderedPageBreak/>
        <w:t xml:space="preserve">Results </w:t>
      </w:r>
      <w:ins w:id="3186" w:author="Hannah McSorley" w:date="2020-08-05T02:53:00Z">
        <w:r>
          <w:t>summary</w:t>
        </w:r>
        <w:bookmarkEnd w:id="3184"/>
        <w:bookmarkEnd w:id="3185"/>
      </w:ins>
    </w:p>
    <w:p w14:paraId="345EA477" w14:textId="08DC367C" w:rsidR="00D3555D" w:rsidRDefault="005D6F31">
      <w:ins w:id="3187" w:author="Hannah McSorley" w:date="2020-08-05T02:53:00Z">
        <w:r>
          <w:t xml:space="preserve">Results </w:t>
        </w:r>
      </w:ins>
      <w:r>
        <w:t>of</w:t>
      </w:r>
      <w:del w:id="3188" w:author="Hannah McSorley" w:date="2020-08-05T02:53:00Z">
        <w:r w:rsidR="006D238B">
          <w:delText xml:space="preserve"> these</w:delText>
        </w:r>
      </w:del>
      <w:r>
        <w:t xml:space="preserve"> hold-time experiments suggest that early</w:t>
      </w:r>
      <w:ins w:id="3189" w:author="Hannah McSorley" w:date="2020-08-05T02:53:00Z">
        <w:r>
          <w:t>-wet</w:t>
        </w:r>
      </w:ins>
      <w:r>
        <w:t xml:space="preserve">-season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w:t>
      </w:r>
      <w:r>
        <w:rPr>
          <w:rPrChange w:id="3190" w:author="Hannah McSorley" w:date="2020-08-05T02:53:00Z">
            <w:rPr>
              <w:highlight w:val="cyan"/>
            </w:rPr>
          </w:rPrChange>
        </w:rPr>
        <w:t xml:space="preserve">flags which were used to filter sample data, reducing the effective number of samples included in results by less than </w:t>
      </w:r>
      <w:commentRangeStart w:id="3191"/>
      <w:r>
        <w:rPr>
          <w:rPrChange w:id="3192" w:author="Hannah McSorley" w:date="2020-08-05T02:53:00Z">
            <w:rPr>
              <w:highlight w:val="cyan"/>
            </w:rPr>
          </w:rPrChange>
        </w:rPr>
        <w:t>10</w:t>
      </w:r>
      <w:commentRangeEnd w:id="3191"/>
      <w:r w:rsidR="00B046FB">
        <w:rPr>
          <w:rStyle w:val="CommentReference"/>
        </w:rPr>
        <w:commentReference w:id="3191"/>
      </w:r>
      <w:del w:id="3193" w:author="Hannah McSorley" w:date="2020-08-05T02:53:00Z">
        <w:r w:rsidR="006D238B" w:rsidRPr="00602159">
          <w:rPr>
            <w:highlight w:val="cyan"/>
          </w:rPr>
          <w:delText xml:space="preserve">% (Table </w:delText>
        </w:r>
        <w:commentRangeStart w:id="3194"/>
        <w:r w:rsidR="006D238B" w:rsidRPr="00602159">
          <w:rPr>
            <w:highlight w:val="cyan"/>
          </w:rPr>
          <w:delText>4</w:delText>
        </w:r>
        <w:commentRangeEnd w:id="3194"/>
        <w:r w:rsidR="00602159">
          <w:rPr>
            <w:rStyle w:val="CommentReference"/>
          </w:rPr>
          <w:commentReference w:id="3194"/>
        </w:r>
        <w:r w:rsidR="006D238B" w:rsidRPr="00602159">
          <w:rPr>
            <w:highlight w:val="cyan"/>
          </w:rPr>
          <w:delText>).</w:delText>
        </w:r>
      </w:del>
      <w:ins w:id="3195" w:author="Hannah McSorley" w:date="2020-08-05T02:53:00Z">
        <w:r>
          <w:t>%.</w:t>
        </w:r>
      </w:ins>
    </w:p>
    <w:p w14:paraId="2DD83E5A" w14:textId="77777777" w:rsidR="00D3555D" w:rsidRDefault="005D6F31">
      <w:pPr>
        <w:rPr>
          <w:moveTo w:id="3196" w:author="Hannah McSorley" w:date="2020-08-05T02:53:00Z"/>
        </w:rPr>
      </w:pPr>
      <w:moveToRangeStart w:id="3197" w:author="Hannah McSorley" w:date="2020-08-05T02:53:00Z" w:name="move47488478"/>
      <w:moveTo w:id="3198" w:author="Hannah McSorley" w:date="2020-08-05T02:53:00Z">
        <w:r>
          <w:t> </w:t>
        </w:r>
      </w:moveTo>
    </w:p>
    <w:p w14:paraId="5BDCC35B" w14:textId="77777777" w:rsidR="00D3555D" w:rsidRDefault="005D6F31">
      <w:pPr>
        <w:rPr>
          <w:ins w:id="3199" w:author="Hannah McSorley" w:date="2020-08-05T02:53:00Z"/>
        </w:rPr>
      </w:pPr>
      <w:moveTo w:id="3200" w:author="Hannah McSorley" w:date="2020-08-05T02:53:00Z">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w:t>
        </w:r>
      </w:moveTo>
      <w:moveToRangeEnd w:id="3197"/>
      <w:ins w:id="3201" w:author="Hannah McSorley" w:date="2020-08-05T02:53:00Z">
        <w:r>
          <w:t xml:space="preserve">Hold-time test experiments indicate that extended time in the field on a Vertical Rack </w:t>
        </w:r>
        <w:r>
          <w:lastRenderedPageBreak/>
          <w:t xml:space="preserve">could result in a decrease in DOC but not an increase, therefore no positive bias in DOC result should be suspected from event-based </w:t>
        </w:r>
        <w:commentRangeStart w:id="3202"/>
        <w:r>
          <w:t>samples</w:t>
        </w:r>
      </w:ins>
      <w:commentRangeEnd w:id="3202"/>
      <w:r w:rsidR="00B046FB">
        <w:rPr>
          <w:rStyle w:val="CommentReference"/>
        </w:rPr>
        <w:commentReference w:id="3202"/>
      </w:r>
      <w:ins w:id="3203" w:author="Hannah McSorley" w:date="2020-08-05T02:53:00Z">
        <w:r>
          <w:t>.</w:t>
        </w:r>
      </w:ins>
    </w:p>
    <w:p w14:paraId="3F3F70E5" w14:textId="77777777" w:rsidR="00D3555D" w:rsidRDefault="005D6F31">
      <w:pPr>
        <w:rPr>
          <w:ins w:id="3204" w:author="Hannah McSorley" w:date="2020-08-05T02:53:00Z"/>
        </w:rPr>
      </w:pPr>
      <w:ins w:id="3205" w:author="Hannah McSorley" w:date="2020-08-05T02:53:00Z">
        <w:r>
          <w:t> </w:t>
        </w:r>
      </w:ins>
    </w:p>
    <w:p w14:paraId="7FDADE2D" w14:textId="77777777" w:rsidR="00D3555D" w:rsidRDefault="005D6F31">
      <w:pPr>
        <w:pStyle w:val="Heading2"/>
        <w:rPr>
          <w:ins w:id="3206" w:author="Hannah McSorley" w:date="2020-08-05T02:53:00Z"/>
        </w:rPr>
      </w:pPr>
      <w:bookmarkStart w:id="3207" w:name="Xd7864130a8e07bfa5a3f6e76b944e9042968232"/>
      <w:bookmarkStart w:id="3208" w:name="_Toc47488295"/>
      <w:ins w:id="3209" w:author="Hannah McSorley" w:date="2020-08-05T02:53:00Z">
        <w:r>
          <w:lastRenderedPageBreak/>
          <w:t>Spatial and Temporal Patterns in DOC &amp; NOM across the Greater Victoria Water Supply Area</w:t>
        </w:r>
        <w:bookmarkEnd w:id="3207"/>
        <w:bookmarkEnd w:id="3208"/>
      </w:ins>
    </w:p>
    <w:p w14:paraId="0A8A4E26" w14:textId="77777777" w:rsidR="00D3555D" w:rsidRDefault="005D6F31">
      <w:pPr>
        <w:rPr>
          <w:ins w:id="3210" w:author="Hannah McSorley" w:date="2020-08-05T02:53:00Z"/>
        </w:rPr>
      </w:pPr>
      <w:ins w:id="3211" w:author="Hannah McSorley" w:date="2020-08-05T02:53:00Z">
        <w:r>
          <w:t> </w:t>
        </w:r>
      </w:ins>
    </w:p>
    <w:p w14:paraId="76E4CD8F" w14:textId="77777777" w:rsidR="00D3555D" w:rsidRDefault="005D6F31">
      <w:pPr>
        <w:pStyle w:val="Heading3"/>
        <w:rPr>
          <w:ins w:id="3212" w:author="Hannah McSorley" w:date="2020-08-05T02:53:00Z"/>
        </w:rPr>
      </w:pPr>
      <w:bookmarkStart w:id="3213" w:name="_Toc47488296"/>
      <w:ins w:id="3214" w:author="Hannah McSorley" w:date="2020-08-05T02:53:00Z">
        <w:r>
          <w:t>Synopsis</w:t>
        </w:r>
        <w:bookmarkEnd w:id="3213"/>
      </w:ins>
    </w:p>
    <w:p w14:paraId="42AEEB46" w14:textId="77777777" w:rsidR="00D3555D" w:rsidRDefault="005D6F31">
      <w:pPr>
        <w:rPr>
          <w:ins w:id="3215" w:author="Hannah McSorley" w:date="2020-08-05T02:53:00Z"/>
        </w:rPr>
      </w:pPr>
      <w:ins w:id="3216" w:author="Hannah McSorley" w:date="2020-08-05T02:53:00Z">
        <w:r>
          <w:t>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 2 for map). Additionally, sampling results were interpreted with the goal of clarifying the influence of seasonality on concentration of DOC and character of NOM.</w:t>
        </w:r>
      </w:ins>
    </w:p>
    <w:p w14:paraId="4B84ADE0" w14:textId="77777777" w:rsidR="00D3555D" w:rsidRDefault="005D6F31">
      <w:pPr>
        <w:rPr>
          <w:ins w:id="3217" w:author="Hannah McSorley" w:date="2020-08-05T02:53:00Z"/>
        </w:rPr>
      </w:pPr>
      <w:ins w:id="3218" w:author="Hannah McSorley" w:date="2020-08-05T02:53:00Z">
        <w:r>
          <w:t> </w:t>
        </w:r>
      </w:ins>
    </w:p>
    <w:p w14:paraId="3C0F5539" w14:textId="77777777" w:rsidR="00D3555D" w:rsidRDefault="005D6F31">
      <w:pPr>
        <w:rPr>
          <w:ins w:id="3219" w:author="Hannah McSorley" w:date="2020-08-05T02:53:00Z"/>
        </w:rPr>
      </w:pPr>
      <w:ins w:id="3220" w:author="Hannah McSorley" w:date="2020-08-05T02:53:00Z">
        <w:r>
          <w:t>DOC and NOM results were evaluated by comparing results from low- to high-order streams; between the Leech and Sooke portions of the water supply area (WSA); by sample method (standard Grab versus Vertical Rack); and across seasons.</w:t>
        </w:r>
      </w:ins>
    </w:p>
    <w:p w14:paraId="3345464C" w14:textId="77777777" w:rsidR="00D3555D" w:rsidRDefault="005D6F31">
      <w:pPr>
        <w:rPr>
          <w:ins w:id="3221" w:author="Hannah McSorley" w:date="2020-08-05T02:53:00Z"/>
        </w:rPr>
      </w:pPr>
      <w:ins w:id="3222" w:author="Hannah McSorley" w:date="2020-08-05T02:53:00Z">
        <w:r>
          <w:t> </w:t>
        </w:r>
      </w:ins>
    </w:p>
    <w:p w14:paraId="03A69C3E" w14:textId="77777777" w:rsidR="00D3555D" w:rsidRDefault="005D6F31">
      <w:pPr>
        <w:pStyle w:val="Heading3"/>
        <w:rPr>
          <w:ins w:id="3223" w:author="Hannah McSorley" w:date="2020-08-05T02:53:00Z"/>
        </w:rPr>
      </w:pPr>
      <w:bookmarkStart w:id="3224" w:name="sampling-results"/>
      <w:bookmarkStart w:id="3225" w:name="_Toc47488297"/>
      <w:ins w:id="3226" w:author="Hannah McSorley" w:date="2020-08-05T02:53:00Z">
        <w:r>
          <w:t>Sampling Results</w:t>
        </w:r>
        <w:bookmarkEnd w:id="3224"/>
        <w:bookmarkEnd w:id="3225"/>
      </w:ins>
    </w:p>
    <w:p w14:paraId="29C4A6B4" w14:textId="77777777" w:rsidR="00D3555D" w:rsidRDefault="005D6F31">
      <w:pPr>
        <w:rPr>
          <w:ins w:id="3227" w:author="Hannah McSorley" w:date="2020-08-05T02:53:00Z"/>
        </w:rPr>
      </w:pPr>
      <w:ins w:id="3228" w:author="Hannah McSorley" w:date="2020-08-05T02:53:00Z">
        <w:r>
          <w:t>From October 2018 to February 2020, across the GVWSA 426 river samples were collected and analyzed for DOC, and 318 of those samples were analyzed for NOM by UV-Vis (Table 7).</w:t>
        </w:r>
      </w:ins>
      <w:moveToRangeStart w:id="3229" w:author="Hannah McSorley" w:date="2020-08-05T02:53:00Z" w:name="move47488473"/>
      <w:moveTo w:id="3230" w:author="Hannah McSorley" w:date="2020-08-05T02:53:00Z">
        <w:r>
          <w:t xml:space="preserve"> Fewer samples were analyzed for UV-Vis properties than for DOC concentration due to method evolution at the start of the project and instrument-sharing limitations. </w:t>
        </w:r>
      </w:moveTo>
      <w:moveToRangeEnd w:id="3229"/>
      <w:ins w:id="3231" w:author="Hannah McSorley" w:date="2020-08-05T02:53:00Z">
        <w:r>
          <w:t xml:space="preserve">Of the samples collected and analyzed, DOC data were filtered and reduced by 9.2% (to 387 samples) during Hold-time quality control checks (described in Chapter 2) and UV-Vis data were reduced by 19.5% (to 256 </w:t>
        </w:r>
        <w:r>
          <w:lastRenderedPageBreak/>
          <w:t xml:space="preserve">samples). </w:t>
        </w:r>
      </w:ins>
      <w:moveToRangeStart w:id="3232" w:author="Hannah McSorley" w:date="2020-08-05T02:53:00Z" w:name="move47488474"/>
      <w:moveTo w:id="3233" w:author="Hannah McSorley" w:date="2020-08-05T02:53:00Z">
        <w:r>
          <w:t>Quality control resulted in a 9% reduction in UV-Vis data and an additional 10.5% data loss was unfortunately caused during instrument maintenance.</w:t>
        </w:r>
      </w:moveTo>
      <w:moveToRangeEnd w:id="3232"/>
      <w:ins w:id="3234" w:author="Hannah McSorley" w:date="2020-08-05T02:53:00Z">
        <w:r>
          <w:t xml:space="preserve"> Analysis of calibration verification standards resulted in an average analytical accuracy of 10.8% (n=</w:t>
        </w:r>
        <w:commentRangeStart w:id="3235"/>
        <w:r>
          <w:t>20</w:t>
        </w:r>
      </w:ins>
      <w:commentRangeEnd w:id="3235"/>
      <w:r w:rsidR="005E24AE">
        <w:rPr>
          <w:rStyle w:val="CommentReference"/>
        </w:rPr>
        <w:commentReference w:id="3235"/>
      </w:r>
      <w:ins w:id="3236" w:author="Hannah McSorley" w:date="2020-08-05T02:53:00Z">
        <w:r>
          <w:t>).</w:t>
        </w:r>
      </w:ins>
    </w:p>
    <w:p w14:paraId="783C195C" w14:textId="77777777" w:rsidR="00D3555D" w:rsidRDefault="005D6F31">
      <w:pPr>
        <w:rPr>
          <w:ins w:id="3237" w:author="Hannah McSorley" w:date="2020-08-05T02:53:00Z"/>
        </w:rPr>
      </w:pPr>
      <w:ins w:id="3238" w:author="Hannah McSorley" w:date="2020-08-05T02:53:00Z">
        <w:r>
          <w:t> </w:t>
        </w:r>
      </w:ins>
    </w:p>
    <w:p w14:paraId="34A5D3B0" w14:textId="77777777" w:rsidR="00D3555D" w:rsidRPr="008D7003" w:rsidRDefault="005D6F31">
      <w:pPr>
        <w:rPr>
          <w:ins w:id="3239" w:author="Hannah McSorley" w:date="2020-08-05T02:53:00Z"/>
          <w:rFonts w:asciiTheme="minorHAnsi" w:hAnsiTheme="minorHAnsi" w:cstheme="minorHAnsi"/>
        </w:rPr>
      </w:pPr>
      <w:ins w:id="3240" w:author="Hannah McSorley" w:date="2020-08-05T02:53:00Z">
        <w:r w:rsidRPr="008D7003">
          <w:rPr>
            <w:rFonts w:asciiTheme="minorHAnsi" w:hAnsiTheme="minorHAnsi" w:cstheme="minorHAnsi"/>
          </w:rPr>
          <w:t>Table 7: Summary of Samples Collected and Number Included in Data Analysis</w:t>
        </w:r>
      </w:ins>
    </w:p>
    <w:tbl>
      <w:tblPr>
        <w:tblW w:w="5000" w:type="pct"/>
        <w:tblLook w:val="07E0" w:firstRow="1" w:lastRow="1" w:firstColumn="1" w:lastColumn="1" w:noHBand="1" w:noVBand="1"/>
      </w:tblPr>
      <w:tblGrid>
        <w:gridCol w:w="2320"/>
        <w:gridCol w:w="1858"/>
        <w:gridCol w:w="1633"/>
        <w:gridCol w:w="1887"/>
        <w:gridCol w:w="1662"/>
      </w:tblGrid>
      <w:tr w:rsidR="00666FAE" w14:paraId="6B1F74FE" w14:textId="77777777">
        <w:tc>
          <w:tcPr>
            <w:tcW w:w="0" w:type="auto"/>
            <w:vAlign w:val="bottom"/>
          </w:tcPr>
          <w:p w14:paraId="58B6C4C1" w14:textId="77777777" w:rsidR="00D3555D" w:rsidRPr="008D7003" w:rsidRDefault="005D6F31" w:rsidP="008D7003">
            <w:pPr>
              <w:spacing w:line="240" w:lineRule="auto"/>
              <w:rPr>
                <w:moveTo w:id="3241" w:author="Hannah McSorley" w:date="2020-08-05T02:53:00Z"/>
                <w:rFonts w:asciiTheme="minorHAnsi" w:hAnsiTheme="minorHAnsi"/>
                <w:b/>
                <w:sz w:val="22"/>
                <w:rPrChange w:id="3242" w:author="Hannah McSorley" w:date="2020-08-05T02:53:00Z">
                  <w:rPr>
                    <w:moveTo w:id="3243" w:author="Hannah McSorley" w:date="2020-08-05T02:53:00Z"/>
                    <w:rFonts w:asciiTheme="minorHAnsi" w:hAnsiTheme="minorHAnsi"/>
                    <w:sz w:val="22"/>
                  </w:rPr>
                </w:rPrChange>
              </w:rPr>
            </w:pPr>
            <w:moveToRangeStart w:id="3244" w:author="Hannah McSorley" w:date="2020-08-05T02:53:00Z" w:name="move47488475"/>
            <w:moveTo w:id="3245" w:author="Hannah McSorley" w:date="2020-08-05T02:53:00Z">
              <w:r w:rsidRPr="008D7003">
                <w:rPr>
                  <w:rFonts w:asciiTheme="minorHAnsi" w:hAnsiTheme="minorHAnsi"/>
                  <w:b/>
                  <w:sz w:val="22"/>
                  <w:rPrChange w:id="3246" w:author="Hannah McSorley" w:date="2020-08-05T02:53:00Z">
                    <w:rPr>
                      <w:rFonts w:asciiTheme="minorHAnsi" w:hAnsiTheme="minorHAnsi"/>
                      <w:sz w:val="22"/>
                    </w:rPr>
                  </w:rPrChange>
                </w:rPr>
                <w:t>type of sample collected</w:t>
              </w:r>
            </w:moveTo>
          </w:p>
        </w:tc>
        <w:tc>
          <w:tcPr>
            <w:tcW w:w="0" w:type="auto"/>
            <w:vAlign w:val="bottom"/>
          </w:tcPr>
          <w:p w14:paraId="76A6F454" w14:textId="77777777" w:rsidR="00D3555D" w:rsidRPr="008D7003" w:rsidRDefault="005D6F31" w:rsidP="008D7003">
            <w:pPr>
              <w:spacing w:line="240" w:lineRule="auto"/>
              <w:jc w:val="right"/>
              <w:rPr>
                <w:moveTo w:id="3247" w:author="Hannah McSorley" w:date="2020-08-05T02:53:00Z"/>
                <w:rFonts w:asciiTheme="minorHAnsi" w:hAnsiTheme="minorHAnsi"/>
                <w:b/>
                <w:sz w:val="22"/>
                <w:rPrChange w:id="3248" w:author="Hannah McSorley" w:date="2020-08-05T02:53:00Z">
                  <w:rPr>
                    <w:moveTo w:id="3249" w:author="Hannah McSorley" w:date="2020-08-05T02:53:00Z"/>
                    <w:rFonts w:asciiTheme="minorHAnsi" w:hAnsiTheme="minorHAnsi"/>
                    <w:sz w:val="22"/>
                  </w:rPr>
                </w:rPrChange>
              </w:rPr>
            </w:pPr>
            <w:moveTo w:id="3250" w:author="Hannah McSorley" w:date="2020-08-05T02:53:00Z">
              <w:r w:rsidRPr="008D7003">
                <w:rPr>
                  <w:rFonts w:asciiTheme="minorHAnsi" w:hAnsiTheme="minorHAnsi"/>
                  <w:b/>
                  <w:sz w:val="22"/>
                  <w:rPrChange w:id="3251" w:author="Hannah McSorley" w:date="2020-08-05T02:53:00Z">
                    <w:rPr>
                      <w:rFonts w:asciiTheme="minorHAnsi" w:hAnsiTheme="minorHAnsi"/>
                      <w:sz w:val="22"/>
                    </w:rPr>
                  </w:rPrChange>
                </w:rPr>
                <w:t>total collected &amp; analyzed for DOC</w:t>
              </w:r>
            </w:moveTo>
          </w:p>
        </w:tc>
        <w:tc>
          <w:tcPr>
            <w:tcW w:w="0" w:type="auto"/>
            <w:vAlign w:val="bottom"/>
          </w:tcPr>
          <w:p w14:paraId="7DF84102" w14:textId="77777777" w:rsidR="00D3555D" w:rsidRPr="008D7003" w:rsidRDefault="005D6F31" w:rsidP="008D7003">
            <w:pPr>
              <w:spacing w:line="240" w:lineRule="auto"/>
              <w:jc w:val="right"/>
              <w:rPr>
                <w:moveTo w:id="3252" w:author="Hannah McSorley" w:date="2020-08-05T02:53:00Z"/>
                <w:rFonts w:asciiTheme="minorHAnsi" w:hAnsiTheme="minorHAnsi"/>
                <w:b/>
                <w:sz w:val="22"/>
                <w:rPrChange w:id="3253" w:author="Hannah McSorley" w:date="2020-08-05T02:53:00Z">
                  <w:rPr>
                    <w:moveTo w:id="3254" w:author="Hannah McSorley" w:date="2020-08-05T02:53:00Z"/>
                    <w:rFonts w:asciiTheme="minorHAnsi" w:hAnsiTheme="minorHAnsi"/>
                    <w:sz w:val="22"/>
                  </w:rPr>
                </w:rPrChange>
              </w:rPr>
            </w:pPr>
            <w:moveTo w:id="3255" w:author="Hannah McSorley" w:date="2020-08-05T02:53:00Z">
              <w:r w:rsidRPr="008D7003">
                <w:rPr>
                  <w:rFonts w:asciiTheme="minorHAnsi" w:hAnsiTheme="minorHAnsi"/>
                  <w:b/>
                  <w:sz w:val="22"/>
                  <w:rPrChange w:id="3256" w:author="Hannah McSorley" w:date="2020-08-05T02:53:00Z">
                    <w:rPr>
                      <w:rFonts w:asciiTheme="minorHAnsi" w:hAnsiTheme="minorHAnsi"/>
                      <w:sz w:val="22"/>
                    </w:rPr>
                  </w:rPrChange>
                </w:rPr>
                <w:t>data included in DOC results</w:t>
              </w:r>
            </w:moveTo>
          </w:p>
        </w:tc>
        <w:tc>
          <w:tcPr>
            <w:tcW w:w="0" w:type="auto"/>
            <w:vAlign w:val="bottom"/>
          </w:tcPr>
          <w:p w14:paraId="37E2EBBA" w14:textId="77777777" w:rsidR="00D3555D" w:rsidRPr="008D7003" w:rsidRDefault="005D6F31" w:rsidP="008D7003">
            <w:pPr>
              <w:spacing w:line="240" w:lineRule="auto"/>
              <w:jc w:val="right"/>
              <w:rPr>
                <w:moveTo w:id="3257" w:author="Hannah McSorley" w:date="2020-08-05T02:53:00Z"/>
                <w:rFonts w:asciiTheme="minorHAnsi" w:hAnsiTheme="minorHAnsi"/>
                <w:b/>
                <w:sz w:val="22"/>
                <w:rPrChange w:id="3258" w:author="Hannah McSorley" w:date="2020-08-05T02:53:00Z">
                  <w:rPr>
                    <w:moveTo w:id="3259" w:author="Hannah McSorley" w:date="2020-08-05T02:53:00Z"/>
                    <w:rFonts w:asciiTheme="minorHAnsi" w:hAnsiTheme="minorHAnsi"/>
                    <w:sz w:val="22"/>
                  </w:rPr>
                </w:rPrChange>
              </w:rPr>
            </w:pPr>
            <w:moveTo w:id="3260" w:author="Hannah McSorley" w:date="2020-08-05T02:53:00Z">
              <w:r w:rsidRPr="008D7003">
                <w:rPr>
                  <w:rFonts w:asciiTheme="minorHAnsi" w:hAnsiTheme="minorHAnsi"/>
                  <w:b/>
                  <w:sz w:val="22"/>
                  <w:rPrChange w:id="3261" w:author="Hannah McSorley" w:date="2020-08-05T02:53:00Z">
                    <w:rPr>
                      <w:rFonts w:asciiTheme="minorHAnsi" w:hAnsiTheme="minorHAnsi"/>
                      <w:sz w:val="22"/>
                    </w:rPr>
                  </w:rPrChange>
                </w:rPr>
                <w:t>total collected &amp; analyzed for NOM</w:t>
              </w:r>
            </w:moveTo>
          </w:p>
        </w:tc>
        <w:tc>
          <w:tcPr>
            <w:tcW w:w="0" w:type="auto"/>
            <w:vAlign w:val="bottom"/>
          </w:tcPr>
          <w:p w14:paraId="177A1E1B" w14:textId="77777777" w:rsidR="00D3555D" w:rsidRPr="008D7003" w:rsidRDefault="005D6F31" w:rsidP="008D7003">
            <w:pPr>
              <w:spacing w:line="240" w:lineRule="auto"/>
              <w:jc w:val="right"/>
              <w:rPr>
                <w:moveTo w:id="3262" w:author="Hannah McSorley" w:date="2020-08-05T02:53:00Z"/>
                <w:rFonts w:asciiTheme="minorHAnsi" w:hAnsiTheme="minorHAnsi"/>
                <w:b/>
                <w:sz w:val="22"/>
                <w:rPrChange w:id="3263" w:author="Hannah McSorley" w:date="2020-08-05T02:53:00Z">
                  <w:rPr>
                    <w:moveTo w:id="3264" w:author="Hannah McSorley" w:date="2020-08-05T02:53:00Z"/>
                    <w:rFonts w:asciiTheme="minorHAnsi" w:hAnsiTheme="minorHAnsi"/>
                    <w:sz w:val="22"/>
                  </w:rPr>
                </w:rPrChange>
              </w:rPr>
            </w:pPr>
            <w:moveTo w:id="3265" w:author="Hannah McSorley" w:date="2020-08-05T02:53:00Z">
              <w:r w:rsidRPr="008D7003">
                <w:rPr>
                  <w:rFonts w:asciiTheme="minorHAnsi" w:hAnsiTheme="minorHAnsi"/>
                  <w:b/>
                  <w:sz w:val="22"/>
                  <w:rPrChange w:id="3266" w:author="Hannah McSorley" w:date="2020-08-05T02:53:00Z">
                    <w:rPr>
                      <w:rFonts w:asciiTheme="minorHAnsi" w:hAnsiTheme="minorHAnsi"/>
                      <w:sz w:val="22"/>
                    </w:rPr>
                  </w:rPrChange>
                </w:rPr>
                <w:t>data included in NOM results</w:t>
              </w:r>
            </w:moveTo>
          </w:p>
        </w:tc>
      </w:tr>
      <w:moveToRangeEnd w:id="3244"/>
      <w:tr w:rsidR="00D3555D" w:rsidRPr="008D7003" w14:paraId="42A9AAEB" w14:textId="77777777" w:rsidTr="008D7003">
        <w:trPr>
          <w:ins w:id="3267" w:author="Hannah McSorley" w:date="2020-08-05T02:53:00Z"/>
        </w:trPr>
        <w:tc>
          <w:tcPr>
            <w:tcW w:w="0" w:type="auto"/>
            <w:shd w:val="clear" w:color="auto" w:fill="F2F2F2" w:themeFill="background1" w:themeFillShade="F2"/>
          </w:tcPr>
          <w:p w14:paraId="68F5AC01" w14:textId="77777777" w:rsidR="00D3555D" w:rsidRPr="008D7003" w:rsidRDefault="005D6F31" w:rsidP="008D7003">
            <w:pPr>
              <w:spacing w:line="240" w:lineRule="auto"/>
              <w:rPr>
                <w:ins w:id="3268" w:author="Hannah McSorley" w:date="2020-08-05T02:53:00Z"/>
                <w:rFonts w:asciiTheme="minorHAnsi" w:hAnsiTheme="minorHAnsi" w:cstheme="minorHAnsi"/>
                <w:sz w:val="22"/>
                <w:szCs w:val="22"/>
              </w:rPr>
            </w:pPr>
            <w:ins w:id="3269" w:author="Hannah McSorley" w:date="2020-08-05T02:53:00Z">
              <w:r w:rsidRPr="008D7003">
                <w:rPr>
                  <w:rFonts w:asciiTheme="minorHAnsi" w:hAnsiTheme="minorHAnsi" w:cstheme="minorHAnsi"/>
                  <w:sz w:val="22"/>
                  <w:szCs w:val="22"/>
                </w:rPr>
                <w:t>synoptic Grabs outside of monitoring sites</w:t>
              </w:r>
            </w:ins>
          </w:p>
        </w:tc>
        <w:tc>
          <w:tcPr>
            <w:tcW w:w="0" w:type="auto"/>
            <w:shd w:val="clear" w:color="auto" w:fill="F2F2F2" w:themeFill="background1" w:themeFillShade="F2"/>
          </w:tcPr>
          <w:p w14:paraId="33D48D10" w14:textId="77777777" w:rsidR="00D3555D" w:rsidRPr="008D7003" w:rsidRDefault="005D6F31" w:rsidP="008D7003">
            <w:pPr>
              <w:spacing w:line="240" w:lineRule="auto"/>
              <w:jc w:val="right"/>
              <w:rPr>
                <w:ins w:id="3270" w:author="Hannah McSorley" w:date="2020-08-05T02:53:00Z"/>
                <w:rFonts w:asciiTheme="minorHAnsi" w:hAnsiTheme="minorHAnsi" w:cstheme="minorHAnsi"/>
                <w:sz w:val="22"/>
                <w:szCs w:val="22"/>
              </w:rPr>
            </w:pPr>
            <w:ins w:id="3271" w:author="Hannah McSorley" w:date="2020-08-05T02:53:00Z">
              <w:r w:rsidRPr="008D7003">
                <w:rPr>
                  <w:rFonts w:asciiTheme="minorHAnsi" w:hAnsiTheme="minorHAnsi" w:cstheme="minorHAnsi"/>
                  <w:sz w:val="22"/>
                  <w:szCs w:val="22"/>
                </w:rPr>
                <w:t>48</w:t>
              </w:r>
            </w:ins>
          </w:p>
        </w:tc>
        <w:tc>
          <w:tcPr>
            <w:tcW w:w="0" w:type="auto"/>
            <w:shd w:val="clear" w:color="auto" w:fill="F2F2F2" w:themeFill="background1" w:themeFillShade="F2"/>
          </w:tcPr>
          <w:p w14:paraId="7C346B76" w14:textId="77777777" w:rsidR="00D3555D" w:rsidRPr="008D7003" w:rsidRDefault="005D6F31" w:rsidP="008D7003">
            <w:pPr>
              <w:spacing w:line="240" w:lineRule="auto"/>
              <w:jc w:val="right"/>
              <w:rPr>
                <w:ins w:id="3272" w:author="Hannah McSorley" w:date="2020-08-05T02:53:00Z"/>
                <w:rFonts w:asciiTheme="minorHAnsi" w:hAnsiTheme="minorHAnsi" w:cstheme="minorHAnsi"/>
                <w:sz w:val="22"/>
                <w:szCs w:val="22"/>
              </w:rPr>
            </w:pPr>
            <w:ins w:id="3273" w:author="Hannah McSorley" w:date="2020-08-05T02:53:00Z">
              <w:r w:rsidRPr="008D7003">
                <w:rPr>
                  <w:rFonts w:asciiTheme="minorHAnsi" w:hAnsiTheme="minorHAnsi" w:cstheme="minorHAnsi"/>
                  <w:sz w:val="22"/>
                  <w:szCs w:val="22"/>
                </w:rPr>
                <w:t>48</w:t>
              </w:r>
            </w:ins>
          </w:p>
        </w:tc>
        <w:tc>
          <w:tcPr>
            <w:tcW w:w="0" w:type="auto"/>
            <w:shd w:val="clear" w:color="auto" w:fill="F2F2F2" w:themeFill="background1" w:themeFillShade="F2"/>
          </w:tcPr>
          <w:p w14:paraId="020B871B" w14:textId="77777777" w:rsidR="00D3555D" w:rsidRPr="008D7003" w:rsidRDefault="005D6F31" w:rsidP="008D7003">
            <w:pPr>
              <w:spacing w:line="240" w:lineRule="auto"/>
              <w:jc w:val="right"/>
              <w:rPr>
                <w:ins w:id="3274" w:author="Hannah McSorley" w:date="2020-08-05T02:53:00Z"/>
                <w:rFonts w:asciiTheme="minorHAnsi" w:hAnsiTheme="minorHAnsi" w:cstheme="minorHAnsi"/>
                <w:sz w:val="22"/>
                <w:szCs w:val="22"/>
              </w:rPr>
            </w:pPr>
            <w:ins w:id="3275" w:author="Hannah McSorley" w:date="2020-08-05T02:53:00Z">
              <w:r w:rsidRPr="008D7003">
                <w:rPr>
                  <w:rFonts w:asciiTheme="minorHAnsi" w:hAnsiTheme="minorHAnsi" w:cstheme="minorHAnsi"/>
                  <w:sz w:val="22"/>
                  <w:szCs w:val="22"/>
                </w:rPr>
                <w:t>42</w:t>
              </w:r>
            </w:ins>
          </w:p>
        </w:tc>
        <w:tc>
          <w:tcPr>
            <w:tcW w:w="0" w:type="auto"/>
            <w:shd w:val="clear" w:color="auto" w:fill="F2F2F2" w:themeFill="background1" w:themeFillShade="F2"/>
          </w:tcPr>
          <w:p w14:paraId="0F4AC664" w14:textId="77777777" w:rsidR="00D3555D" w:rsidRPr="008D7003" w:rsidRDefault="005D6F31" w:rsidP="008D7003">
            <w:pPr>
              <w:spacing w:line="240" w:lineRule="auto"/>
              <w:jc w:val="right"/>
              <w:rPr>
                <w:ins w:id="3276" w:author="Hannah McSorley" w:date="2020-08-05T02:53:00Z"/>
                <w:rFonts w:asciiTheme="minorHAnsi" w:hAnsiTheme="minorHAnsi" w:cstheme="minorHAnsi"/>
                <w:sz w:val="22"/>
                <w:szCs w:val="22"/>
              </w:rPr>
            </w:pPr>
            <w:ins w:id="3277" w:author="Hannah McSorley" w:date="2020-08-05T02:53:00Z">
              <w:r w:rsidRPr="008D7003">
                <w:rPr>
                  <w:rFonts w:asciiTheme="minorHAnsi" w:hAnsiTheme="minorHAnsi" w:cstheme="minorHAnsi"/>
                  <w:sz w:val="22"/>
                  <w:szCs w:val="22"/>
                </w:rPr>
                <w:t>42</w:t>
              </w:r>
            </w:ins>
          </w:p>
        </w:tc>
      </w:tr>
      <w:tr w:rsidR="00D3555D" w:rsidRPr="008D7003" w14:paraId="56E3651A" w14:textId="77777777">
        <w:tc>
          <w:tcPr>
            <w:tcW w:w="0" w:type="auto"/>
          </w:tcPr>
          <w:p w14:paraId="020ED9E2" w14:textId="77777777" w:rsidR="00D3555D" w:rsidRPr="008D7003" w:rsidRDefault="005D6F31" w:rsidP="008D7003">
            <w:pPr>
              <w:spacing w:line="240" w:lineRule="auto"/>
              <w:rPr>
                <w:moveTo w:id="3278" w:author="Hannah McSorley" w:date="2020-08-05T02:53:00Z"/>
                <w:rFonts w:asciiTheme="minorHAnsi" w:hAnsiTheme="minorHAnsi" w:cstheme="minorHAnsi"/>
                <w:sz w:val="22"/>
                <w:szCs w:val="22"/>
              </w:rPr>
            </w:pPr>
            <w:moveToRangeStart w:id="3279" w:author="Hannah McSorley" w:date="2020-08-05T02:53:00Z" w:name="move47488476"/>
            <w:moveTo w:id="3280" w:author="Hannah McSorley" w:date="2020-08-05T02:53:00Z">
              <w:r w:rsidRPr="008D7003">
                <w:rPr>
                  <w:rFonts w:asciiTheme="minorHAnsi" w:hAnsiTheme="minorHAnsi" w:cstheme="minorHAnsi"/>
                  <w:sz w:val="22"/>
                  <w:szCs w:val="22"/>
                </w:rPr>
                <w:t>opportunistic Grabs</w:t>
              </w:r>
            </w:moveTo>
          </w:p>
        </w:tc>
        <w:tc>
          <w:tcPr>
            <w:tcW w:w="0" w:type="auto"/>
          </w:tcPr>
          <w:p w14:paraId="0EC964C8" w14:textId="77777777" w:rsidR="00D3555D" w:rsidRPr="008D7003" w:rsidRDefault="005D6F31" w:rsidP="008D7003">
            <w:pPr>
              <w:spacing w:line="240" w:lineRule="auto"/>
              <w:jc w:val="right"/>
              <w:rPr>
                <w:moveTo w:id="3281" w:author="Hannah McSorley" w:date="2020-08-05T02:53:00Z"/>
                <w:rFonts w:asciiTheme="minorHAnsi" w:hAnsiTheme="minorHAnsi" w:cstheme="minorHAnsi"/>
                <w:sz w:val="22"/>
                <w:szCs w:val="22"/>
              </w:rPr>
            </w:pPr>
            <w:moveTo w:id="3282" w:author="Hannah McSorley" w:date="2020-08-05T02:53:00Z">
              <w:r w:rsidRPr="008D7003">
                <w:rPr>
                  <w:rFonts w:asciiTheme="minorHAnsi" w:hAnsiTheme="minorHAnsi" w:cstheme="minorHAnsi"/>
                  <w:sz w:val="22"/>
                  <w:szCs w:val="22"/>
                </w:rPr>
                <w:t>22</w:t>
              </w:r>
            </w:moveTo>
          </w:p>
        </w:tc>
        <w:tc>
          <w:tcPr>
            <w:tcW w:w="0" w:type="auto"/>
          </w:tcPr>
          <w:p w14:paraId="5F2C108B" w14:textId="77777777" w:rsidR="00D3555D" w:rsidRPr="008D7003" w:rsidRDefault="005D6F31" w:rsidP="008D7003">
            <w:pPr>
              <w:spacing w:line="240" w:lineRule="auto"/>
              <w:jc w:val="right"/>
              <w:rPr>
                <w:moveTo w:id="3283" w:author="Hannah McSorley" w:date="2020-08-05T02:53:00Z"/>
                <w:rFonts w:asciiTheme="minorHAnsi" w:hAnsiTheme="minorHAnsi" w:cstheme="minorHAnsi"/>
                <w:sz w:val="22"/>
                <w:szCs w:val="22"/>
              </w:rPr>
            </w:pPr>
            <w:moveTo w:id="3284" w:author="Hannah McSorley" w:date="2020-08-05T02:53:00Z">
              <w:r w:rsidRPr="008D7003">
                <w:rPr>
                  <w:rFonts w:asciiTheme="minorHAnsi" w:hAnsiTheme="minorHAnsi" w:cstheme="minorHAnsi"/>
                  <w:sz w:val="22"/>
                  <w:szCs w:val="22"/>
                </w:rPr>
                <w:t>21</w:t>
              </w:r>
            </w:moveTo>
          </w:p>
        </w:tc>
        <w:tc>
          <w:tcPr>
            <w:tcW w:w="0" w:type="auto"/>
          </w:tcPr>
          <w:p w14:paraId="388384B4" w14:textId="77777777" w:rsidR="00D3555D" w:rsidRPr="008D7003" w:rsidRDefault="005D6F31" w:rsidP="008D7003">
            <w:pPr>
              <w:spacing w:line="240" w:lineRule="auto"/>
              <w:jc w:val="right"/>
              <w:rPr>
                <w:moveTo w:id="3285" w:author="Hannah McSorley" w:date="2020-08-05T02:53:00Z"/>
                <w:rFonts w:asciiTheme="minorHAnsi" w:hAnsiTheme="minorHAnsi" w:cstheme="minorHAnsi"/>
                <w:sz w:val="22"/>
                <w:szCs w:val="22"/>
              </w:rPr>
            </w:pPr>
            <w:moveTo w:id="3286" w:author="Hannah McSorley" w:date="2020-08-05T02:53:00Z">
              <w:r w:rsidRPr="008D7003">
                <w:rPr>
                  <w:rFonts w:asciiTheme="minorHAnsi" w:hAnsiTheme="minorHAnsi" w:cstheme="minorHAnsi"/>
                  <w:sz w:val="22"/>
                  <w:szCs w:val="22"/>
                </w:rPr>
                <w:t>12</w:t>
              </w:r>
            </w:moveTo>
          </w:p>
        </w:tc>
        <w:tc>
          <w:tcPr>
            <w:tcW w:w="0" w:type="auto"/>
          </w:tcPr>
          <w:p w14:paraId="2886CFEC" w14:textId="77777777" w:rsidR="00D3555D" w:rsidRPr="008D7003" w:rsidRDefault="005D6F31" w:rsidP="008D7003">
            <w:pPr>
              <w:spacing w:line="240" w:lineRule="auto"/>
              <w:jc w:val="right"/>
              <w:rPr>
                <w:moveTo w:id="3287" w:author="Hannah McSorley" w:date="2020-08-05T02:53:00Z"/>
                <w:rFonts w:asciiTheme="minorHAnsi" w:hAnsiTheme="minorHAnsi" w:cstheme="minorHAnsi"/>
                <w:sz w:val="22"/>
                <w:szCs w:val="22"/>
              </w:rPr>
            </w:pPr>
            <w:moveTo w:id="3288" w:author="Hannah McSorley" w:date="2020-08-05T02:53:00Z">
              <w:r w:rsidRPr="008D7003">
                <w:rPr>
                  <w:rFonts w:asciiTheme="minorHAnsi" w:hAnsiTheme="minorHAnsi" w:cstheme="minorHAnsi"/>
                  <w:sz w:val="22"/>
                  <w:szCs w:val="22"/>
                </w:rPr>
                <w:t>11</w:t>
              </w:r>
            </w:moveTo>
          </w:p>
        </w:tc>
      </w:tr>
      <w:tr w:rsidR="00717B93" w:rsidRPr="008D7003" w14:paraId="53F5700B" w14:textId="77777777" w:rsidTr="008D7003">
        <w:tc>
          <w:tcPr>
            <w:tcW w:w="0" w:type="auto"/>
            <w:shd w:val="clear" w:color="auto" w:fill="F2F2F2" w:themeFill="background1" w:themeFillShade="F2"/>
          </w:tcPr>
          <w:p w14:paraId="6CAA8483" w14:textId="77777777" w:rsidR="00D3555D" w:rsidRPr="008D7003" w:rsidRDefault="005D6F31" w:rsidP="008D7003">
            <w:pPr>
              <w:spacing w:line="240" w:lineRule="auto"/>
              <w:rPr>
                <w:moveTo w:id="3289" w:author="Hannah McSorley" w:date="2020-08-05T02:53:00Z"/>
                <w:rFonts w:asciiTheme="minorHAnsi" w:hAnsiTheme="minorHAnsi" w:cstheme="minorHAnsi"/>
                <w:sz w:val="22"/>
                <w:szCs w:val="22"/>
              </w:rPr>
            </w:pPr>
            <w:moveTo w:id="3290" w:author="Hannah McSorley" w:date="2020-08-05T02:53:00Z">
              <w:r w:rsidRPr="008D7003">
                <w:rPr>
                  <w:rFonts w:asciiTheme="minorHAnsi" w:hAnsiTheme="minorHAnsi" w:cstheme="minorHAnsi"/>
                  <w:sz w:val="22"/>
                  <w:szCs w:val="22"/>
                </w:rPr>
                <w:t>monitoring sites synoptic Grabs</w:t>
              </w:r>
            </w:moveTo>
          </w:p>
        </w:tc>
        <w:tc>
          <w:tcPr>
            <w:tcW w:w="0" w:type="auto"/>
            <w:shd w:val="clear" w:color="auto" w:fill="F2F2F2" w:themeFill="background1" w:themeFillShade="F2"/>
          </w:tcPr>
          <w:p w14:paraId="64AA8F45" w14:textId="77777777" w:rsidR="00D3555D" w:rsidRPr="008D7003" w:rsidRDefault="005D6F31" w:rsidP="008D7003">
            <w:pPr>
              <w:spacing w:line="240" w:lineRule="auto"/>
              <w:jc w:val="right"/>
              <w:rPr>
                <w:moveTo w:id="3291" w:author="Hannah McSorley" w:date="2020-08-05T02:53:00Z"/>
                <w:rFonts w:asciiTheme="minorHAnsi" w:hAnsiTheme="minorHAnsi" w:cstheme="minorHAnsi"/>
                <w:sz w:val="22"/>
                <w:szCs w:val="22"/>
              </w:rPr>
            </w:pPr>
            <w:moveTo w:id="3292" w:author="Hannah McSorley" w:date="2020-08-05T02:53:00Z">
              <w:r w:rsidRPr="008D7003">
                <w:rPr>
                  <w:rFonts w:asciiTheme="minorHAnsi" w:hAnsiTheme="minorHAnsi" w:cstheme="minorHAnsi"/>
                  <w:sz w:val="22"/>
                  <w:szCs w:val="22"/>
                </w:rPr>
                <w:t>153</w:t>
              </w:r>
            </w:moveTo>
          </w:p>
        </w:tc>
        <w:tc>
          <w:tcPr>
            <w:tcW w:w="0" w:type="auto"/>
            <w:shd w:val="clear" w:color="auto" w:fill="F2F2F2" w:themeFill="background1" w:themeFillShade="F2"/>
          </w:tcPr>
          <w:p w14:paraId="7E4749AA" w14:textId="77777777" w:rsidR="00D3555D" w:rsidRPr="008D7003" w:rsidRDefault="005D6F31" w:rsidP="008D7003">
            <w:pPr>
              <w:spacing w:line="240" w:lineRule="auto"/>
              <w:jc w:val="right"/>
              <w:rPr>
                <w:moveTo w:id="3293" w:author="Hannah McSorley" w:date="2020-08-05T02:53:00Z"/>
                <w:rFonts w:asciiTheme="minorHAnsi" w:hAnsiTheme="minorHAnsi" w:cstheme="minorHAnsi"/>
                <w:sz w:val="22"/>
                <w:szCs w:val="22"/>
              </w:rPr>
            </w:pPr>
            <w:moveTo w:id="3294" w:author="Hannah McSorley" w:date="2020-08-05T02:53:00Z">
              <w:r w:rsidRPr="008D7003">
                <w:rPr>
                  <w:rFonts w:asciiTheme="minorHAnsi" w:hAnsiTheme="minorHAnsi" w:cstheme="minorHAnsi"/>
                  <w:sz w:val="22"/>
                  <w:szCs w:val="22"/>
                </w:rPr>
                <w:t>148</w:t>
              </w:r>
            </w:moveTo>
          </w:p>
        </w:tc>
        <w:tc>
          <w:tcPr>
            <w:tcW w:w="0" w:type="auto"/>
            <w:shd w:val="clear" w:color="auto" w:fill="F2F2F2" w:themeFill="background1" w:themeFillShade="F2"/>
          </w:tcPr>
          <w:p w14:paraId="0FE20BC7" w14:textId="77777777" w:rsidR="00D3555D" w:rsidRPr="008D7003" w:rsidRDefault="005D6F31" w:rsidP="008D7003">
            <w:pPr>
              <w:spacing w:line="240" w:lineRule="auto"/>
              <w:jc w:val="right"/>
              <w:rPr>
                <w:moveTo w:id="3295" w:author="Hannah McSorley" w:date="2020-08-05T02:53:00Z"/>
                <w:rFonts w:asciiTheme="minorHAnsi" w:hAnsiTheme="minorHAnsi" w:cstheme="minorHAnsi"/>
                <w:sz w:val="22"/>
                <w:szCs w:val="22"/>
              </w:rPr>
            </w:pPr>
            <w:moveTo w:id="3296" w:author="Hannah McSorley" w:date="2020-08-05T02:53:00Z">
              <w:r w:rsidRPr="008D7003">
                <w:rPr>
                  <w:rFonts w:asciiTheme="minorHAnsi" w:hAnsiTheme="minorHAnsi" w:cstheme="minorHAnsi"/>
                  <w:sz w:val="22"/>
                  <w:szCs w:val="22"/>
                </w:rPr>
                <w:t>114</w:t>
              </w:r>
            </w:moveTo>
          </w:p>
        </w:tc>
        <w:tc>
          <w:tcPr>
            <w:tcW w:w="0" w:type="auto"/>
            <w:shd w:val="clear" w:color="auto" w:fill="F2F2F2" w:themeFill="background1" w:themeFillShade="F2"/>
          </w:tcPr>
          <w:p w14:paraId="6DEA7F12" w14:textId="77777777" w:rsidR="00D3555D" w:rsidRPr="008D7003" w:rsidRDefault="005D6F31" w:rsidP="008D7003">
            <w:pPr>
              <w:spacing w:line="240" w:lineRule="auto"/>
              <w:jc w:val="right"/>
              <w:rPr>
                <w:moveTo w:id="3297" w:author="Hannah McSorley" w:date="2020-08-05T02:53:00Z"/>
                <w:rFonts w:asciiTheme="minorHAnsi" w:hAnsiTheme="minorHAnsi" w:cstheme="minorHAnsi"/>
                <w:sz w:val="22"/>
                <w:szCs w:val="22"/>
              </w:rPr>
            </w:pPr>
            <w:moveTo w:id="3298" w:author="Hannah McSorley" w:date="2020-08-05T02:53:00Z">
              <w:r w:rsidRPr="008D7003">
                <w:rPr>
                  <w:rFonts w:asciiTheme="minorHAnsi" w:hAnsiTheme="minorHAnsi" w:cstheme="minorHAnsi"/>
                  <w:sz w:val="22"/>
                  <w:szCs w:val="22"/>
                </w:rPr>
                <w:t>103</w:t>
              </w:r>
            </w:moveTo>
          </w:p>
        </w:tc>
      </w:tr>
      <w:tr w:rsidR="00D3555D" w:rsidRPr="008D7003" w14:paraId="7B63ACA0" w14:textId="77777777" w:rsidTr="008D7003">
        <w:tc>
          <w:tcPr>
            <w:tcW w:w="0" w:type="auto"/>
          </w:tcPr>
          <w:p w14:paraId="720FCD02" w14:textId="77777777" w:rsidR="00D3555D" w:rsidRPr="008D7003" w:rsidRDefault="005D6F31" w:rsidP="008D7003">
            <w:pPr>
              <w:spacing w:line="240" w:lineRule="auto"/>
              <w:rPr>
                <w:moveTo w:id="3299" w:author="Hannah McSorley" w:date="2020-08-05T02:53:00Z"/>
                <w:rFonts w:asciiTheme="minorHAnsi" w:hAnsiTheme="minorHAnsi" w:cstheme="minorHAnsi"/>
                <w:sz w:val="22"/>
                <w:szCs w:val="22"/>
              </w:rPr>
            </w:pPr>
            <w:moveTo w:id="3300" w:author="Hannah McSorley" w:date="2020-08-05T02:53:00Z">
              <w:r w:rsidRPr="008D7003">
                <w:rPr>
                  <w:rFonts w:asciiTheme="minorHAnsi" w:hAnsiTheme="minorHAnsi" w:cstheme="minorHAnsi"/>
                  <w:sz w:val="22"/>
                  <w:szCs w:val="22"/>
                </w:rPr>
                <w:t>monitoring sites vertical Rack</w:t>
              </w:r>
            </w:moveTo>
          </w:p>
        </w:tc>
        <w:tc>
          <w:tcPr>
            <w:tcW w:w="0" w:type="auto"/>
          </w:tcPr>
          <w:p w14:paraId="6338ABC7" w14:textId="77777777" w:rsidR="00D3555D" w:rsidRPr="008D7003" w:rsidRDefault="005D6F31" w:rsidP="008D7003">
            <w:pPr>
              <w:spacing w:line="240" w:lineRule="auto"/>
              <w:jc w:val="right"/>
              <w:rPr>
                <w:moveTo w:id="3301" w:author="Hannah McSorley" w:date="2020-08-05T02:53:00Z"/>
                <w:rFonts w:asciiTheme="minorHAnsi" w:hAnsiTheme="minorHAnsi" w:cstheme="minorHAnsi"/>
                <w:sz w:val="22"/>
                <w:szCs w:val="22"/>
              </w:rPr>
            </w:pPr>
            <w:moveTo w:id="3302" w:author="Hannah McSorley" w:date="2020-08-05T02:53:00Z">
              <w:r w:rsidRPr="008D7003">
                <w:rPr>
                  <w:rFonts w:asciiTheme="minorHAnsi" w:hAnsiTheme="minorHAnsi" w:cstheme="minorHAnsi"/>
                  <w:sz w:val="22"/>
                  <w:szCs w:val="22"/>
                </w:rPr>
                <w:t>203</w:t>
              </w:r>
            </w:moveTo>
          </w:p>
        </w:tc>
        <w:tc>
          <w:tcPr>
            <w:tcW w:w="0" w:type="auto"/>
          </w:tcPr>
          <w:p w14:paraId="1022DA6C" w14:textId="77777777" w:rsidR="00D3555D" w:rsidRPr="008D7003" w:rsidRDefault="005D6F31" w:rsidP="008D7003">
            <w:pPr>
              <w:spacing w:line="240" w:lineRule="auto"/>
              <w:jc w:val="right"/>
              <w:rPr>
                <w:moveTo w:id="3303" w:author="Hannah McSorley" w:date="2020-08-05T02:53:00Z"/>
                <w:rFonts w:asciiTheme="minorHAnsi" w:hAnsiTheme="minorHAnsi" w:cstheme="minorHAnsi"/>
                <w:sz w:val="22"/>
                <w:szCs w:val="22"/>
              </w:rPr>
            </w:pPr>
            <w:moveTo w:id="3304" w:author="Hannah McSorley" w:date="2020-08-05T02:53:00Z">
              <w:r w:rsidRPr="008D7003">
                <w:rPr>
                  <w:rFonts w:asciiTheme="minorHAnsi" w:hAnsiTheme="minorHAnsi" w:cstheme="minorHAnsi"/>
                  <w:sz w:val="22"/>
                  <w:szCs w:val="22"/>
                </w:rPr>
                <w:t>170</w:t>
              </w:r>
            </w:moveTo>
          </w:p>
        </w:tc>
        <w:tc>
          <w:tcPr>
            <w:tcW w:w="0" w:type="auto"/>
          </w:tcPr>
          <w:p w14:paraId="24220EA5" w14:textId="77777777" w:rsidR="00D3555D" w:rsidRPr="008D7003" w:rsidRDefault="005D6F31" w:rsidP="008D7003">
            <w:pPr>
              <w:spacing w:line="240" w:lineRule="auto"/>
              <w:jc w:val="right"/>
              <w:rPr>
                <w:moveTo w:id="3305" w:author="Hannah McSorley" w:date="2020-08-05T02:53:00Z"/>
                <w:rFonts w:asciiTheme="minorHAnsi" w:hAnsiTheme="minorHAnsi" w:cstheme="minorHAnsi"/>
                <w:sz w:val="22"/>
                <w:szCs w:val="22"/>
              </w:rPr>
            </w:pPr>
            <w:moveTo w:id="3306" w:author="Hannah McSorley" w:date="2020-08-05T02:53:00Z">
              <w:r w:rsidRPr="008D7003">
                <w:rPr>
                  <w:rFonts w:asciiTheme="minorHAnsi" w:hAnsiTheme="minorHAnsi" w:cstheme="minorHAnsi"/>
                  <w:sz w:val="22"/>
                  <w:szCs w:val="22"/>
                </w:rPr>
                <w:t>150</w:t>
              </w:r>
            </w:moveTo>
          </w:p>
        </w:tc>
        <w:tc>
          <w:tcPr>
            <w:tcW w:w="0" w:type="auto"/>
          </w:tcPr>
          <w:p w14:paraId="49988644" w14:textId="77777777" w:rsidR="00D3555D" w:rsidRPr="008D7003" w:rsidRDefault="005D6F31" w:rsidP="008D7003">
            <w:pPr>
              <w:spacing w:line="240" w:lineRule="auto"/>
              <w:jc w:val="right"/>
              <w:rPr>
                <w:moveTo w:id="3307" w:author="Hannah McSorley" w:date="2020-08-05T02:53:00Z"/>
                <w:rFonts w:asciiTheme="minorHAnsi" w:hAnsiTheme="minorHAnsi" w:cstheme="minorHAnsi"/>
                <w:sz w:val="22"/>
                <w:szCs w:val="22"/>
              </w:rPr>
            </w:pPr>
            <w:moveTo w:id="3308" w:author="Hannah McSorley" w:date="2020-08-05T02:53:00Z">
              <w:r w:rsidRPr="008D7003">
                <w:rPr>
                  <w:rFonts w:asciiTheme="minorHAnsi" w:hAnsiTheme="minorHAnsi" w:cstheme="minorHAnsi"/>
                  <w:sz w:val="22"/>
                  <w:szCs w:val="22"/>
                </w:rPr>
                <w:t>100</w:t>
              </w:r>
            </w:moveTo>
          </w:p>
        </w:tc>
      </w:tr>
      <w:tr w:rsidR="00717B93" w:rsidRPr="008D7003" w14:paraId="0BE9030E" w14:textId="77777777" w:rsidTr="008D7003">
        <w:tc>
          <w:tcPr>
            <w:tcW w:w="0" w:type="auto"/>
            <w:tcBorders>
              <w:bottom w:val="single" w:sz="4" w:space="0" w:color="auto"/>
            </w:tcBorders>
            <w:shd w:val="clear" w:color="auto" w:fill="F2F2F2" w:themeFill="background1" w:themeFillShade="F2"/>
          </w:tcPr>
          <w:p w14:paraId="39E272BB" w14:textId="77777777" w:rsidR="00D3555D" w:rsidRPr="008D7003" w:rsidRDefault="005D6F31" w:rsidP="008D7003">
            <w:pPr>
              <w:spacing w:line="240" w:lineRule="auto"/>
              <w:rPr>
                <w:moveTo w:id="3309" w:author="Hannah McSorley" w:date="2020-08-05T02:53:00Z"/>
                <w:rFonts w:asciiTheme="minorHAnsi" w:hAnsiTheme="minorHAnsi" w:cstheme="minorHAnsi"/>
                <w:sz w:val="22"/>
                <w:szCs w:val="22"/>
              </w:rPr>
            </w:pPr>
            <w:moveTo w:id="3310" w:author="Hannah McSorley" w:date="2020-08-05T02:53:00Z">
              <w:r w:rsidRPr="008D7003">
                <w:rPr>
                  <w:rFonts w:asciiTheme="minorHAnsi" w:hAnsiTheme="minorHAnsi" w:cstheme="minorHAnsi"/>
                  <w:sz w:val="22"/>
                  <w:szCs w:val="22"/>
                </w:rPr>
                <w:t>total</w:t>
              </w:r>
            </w:moveTo>
          </w:p>
        </w:tc>
        <w:tc>
          <w:tcPr>
            <w:tcW w:w="0" w:type="auto"/>
            <w:tcBorders>
              <w:bottom w:val="single" w:sz="4" w:space="0" w:color="auto"/>
            </w:tcBorders>
            <w:shd w:val="clear" w:color="auto" w:fill="F2F2F2" w:themeFill="background1" w:themeFillShade="F2"/>
          </w:tcPr>
          <w:p w14:paraId="3F584C78" w14:textId="77777777" w:rsidR="00D3555D" w:rsidRPr="008D7003" w:rsidRDefault="005D6F31" w:rsidP="008D7003">
            <w:pPr>
              <w:spacing w:line="240" w:lineRule="auto"/>
              <w:jc w:val="right"/>
              <w:rPr>
                <w:moveTo w:id="3311" w:author="Hannah McSorley" w:date="2020-08-05T02:53:00Z"/>
                <w:rFonts w:asciiTheme="minorHAnsi" w:hAnsiTheme="minorHAnsi" w:cstheme="minorHAnsi"/>
                <w:sz w:val="22"/>
                <w:szCs w:val="22"/>
              </w:rPr>
            </w:pPr>
            <w:moveTo w:id="3312" w:author="Hannah McSorley" w:date="2020-08-05T02:53:00Z">
              <w:r w:rsidRPr="008D7003">
                <w:rPr>
                  <w:rFonts w:asciiTheme="minorHAnsi" w:hAnsiTheme="minorHAnsi" w:cstheme="minorHAnsi"/>
                  <w:sz w:val="22"/>
                  <w:szCs w:val="22"/>
                </w:rPr>
                <w:t>426</w:t>
              </w:r>
            </w:moveTo>
          </w:p>
        </w:tc>
        <w:tc>
          <w:tcPr>
            <w:tcW w:w="0" w:type="auto"/>
            <w:tcBorders>
              <w:bottom w:val="single" w:sz="4" w:space="0" w:color="auto"/>
            </w:tcBorders>
            <w:shd w:val="clear" w:color="auto" w:fill="F2F2F2" w:themeFill="background1" w:themeFillShade="F2"/>
          </w:tcPr>
          <w:p w14:paraId="397A7DF2" w14:textId="77777777" w:rsidR="00D3555D" w:rsidRPr="008D7003" w:rsidRDefault="005D6F31" w:rsidP="008D7003">
            <w:pPr>
              <w:spacing w:line="240" w:lineRule="auto"/>
              <w:jc w:val="right"/>
              <w:rPr>
                <w:moveTo w:id="3313" w:author="Hannah McSorley" w:date="2020-08-05T02:53:00Z"/>
                <w:rFonts w:asciiTheme="minorHAnsi" w:hAnsiTheme="minorHAnsi" w:cstheme="minorHAnsi"/>
                <w:sz w:val="22"/>
                <w:szCs w:val="22"/>
              </w:rPr>
            </w:pPr>
            <w:moveTo w:id="3314" w:author="Hannah McSorley" w:date="2020-08-05T02:53:00Z">
              <w:r w:rsidRPr="008D7003">
                <w:rPr>
                  <w:rFonts w:asciiTheme="minorHAnsi" w:hAnsiTheme="minorHAnsi" w:cstheme="minorHAnsi"/>
                  <w:sz w:val="22"/>
                  <w:szCs w:val="22"/>
                </w:rPr>
                <w:t>387</w:t>
              </w:r>
            </w:moveTo>
          </w:p>
        </w:tc>
        <w:tc>
          <w:tcPr>
            <w:tcW w:w="0" w:type="auto"/>
            <w:tcBorders>
              <w:bottom w:val="single" w:sz="4" w:space="0" w:color="auto"/>
            </w:tcBorders>
            <w:shd w:val="clear" w:color="auto" w:fill="F2F2F2" w:themeFill="background1" w:themeFillShade="F2"/>
          </w:tcPr>
          <w:p w14:paraId="2B3E8B66" w14:textId="77777777" w:rsidR="00D3555D" w:rsidRPr="008D7003" w:rsidRDefault="005D6F31" w:rsidP="008D7003">
            <w:pPr>
              <w:spacing w:line="240" w:lineRule="auto"/>
              <w:jc w:val="right"/>
              <w:rPr>
                <w:moveTo w:id="3315" w:author="Hannah McSorley" w:date="2020-08-05T02:53:00Z"/>
                <w:rFonts w:asciiTheme="minorHAnsi" w:hAnsiTheme="minorHAnsi" w:cstheme="minorHAnsi"/>
                <w:sz w:val="22"/>
                <w:szCs w:val="22"/>
              </w:rPr>
            </w:pPr>
            <w:moveTo w:id="3316" w:author="Hannah McSorley" w:date="2020-08-05T02:53:00Z">
              <w:r w:rsidRPr="008D7003">
                <w:rPr>
                  <w:rFonts w:asciiTheme="minorHAnsi" w:hAnsiTheme="minorHAnsi" w:cstheme="minorHAnsi"/>
                  <w:sz w:val="22"/>
                  <w:szCs w:val="22"/>
                </w:rPr>
                <w:t>318</w:t>
              </w:r>
            </w:moveTo>
          </w:p>
        </w:tc>
        <w:tc>
          <w:tcPr>
            <w:tcW w:w="0" w:type="auto"/>
            <w:tcBorders>
              <w:bottom w:val="single" w:sz="4" w:space="0" w:color="auto"/>
            </w:tcBorders>
            <w:shd w:val="clear" w:color="auto" w:fill="F2F2F2" w:themeFill="background1" w:themeFillShade="F2"/>
          </w:tcPr>
          <w:p w14:paraId="1976A3C5" w14:textId="77777777" w:rsidR="00D3555D" w:rsidRPr="008D7003" w:rsidRDefault="005D6F31" w:rsidP="008D7003">
            <w:pPr>
              <w:spacing w:line="240" w:lineRule="auto"/>
              <w:jc w:val="right"/>
              <w:rPr>
                <w:moveTo w:id="3317" w:author="Hannah McSorley" w:date="2020-08-05T02:53:00Z"/>
                <w:rFonts w:asciiTheme="minorHAnsi" w:hAnsiTheme="minorHAnsi" w:cstheme="minorHAnsi"/>
                <w:sz w:val="22"/>
                <w:szCs w:val="22"/>
              </w:rPr>
            </w:pPr>
            <w:moveTo w:id="3318" w:author="Hannah McSorley" w:date="2020-08-05T02:53:00Z">
              <w:r w:rsidRPr="008D7003">
                <w:rPr>
                  <w:rFonts w:asciiTheme="minorHAnsi" w:hAnsiTheme="minorHAnsi" w:cstheme="minorHAnsi"/>
                  <w:sz w:val="22"/>
                  <w:szCs w:val="22"/>
                </w:rPr>
                <w:t>256</w:t>
              </w:r>
            </w:moveTo>
          </w:p>
        </w:tc>
      </w:tr>
    </w:tbl>
    <w:p w14:paraId="713B11F0" w14:textId="77777777" w:rsidR="00D3555D" w:rsidRDefault="005D6F31">
      <w:pPr>
        <w:rPr>
          <w:moveTo w:id="3319" w:author="Hannah McSorley" w:date="2020-08-05T02:53:00Z"/>
        </w:rPr>
      </w:pPr>
      <w:moveTo w:id="3320" w:author="Hannah McSorley" w:date="2020-08-05T02:53:00Z">
        <w:r>
          <w:t> </w:t>
        </w:r>
      </w:moveTo>
    </w:p>
    <w:p w14:paraId="6CF55438" w14:textId="77777777" w:rsidR="00D3555D" w:rsidRDefault="005D6F31">
      <w:pPr>
        <w:rPr>
          <w:moveFrom w:id="3321" w:author="Hannah McSorley" w:date="2020-08-05T02:53:00Z"/>
        </w:rPr>
      </w:pPr>
      <w:moveFromRangeStart w:id="3322" w:author="Hannah McSorley" w:date="2020-08-05T02:53:00Z" w:name="move47488478"/>
      <w:moveToRangeEnd w:id="3279"/>
      <w:moveFrom w:id="3323" w:author="Hannah McSorley" w:date="2020-08-05T02:53:00Z">
        <w:r>
          <w:t> </w:t>
        </w:r>
      </w:moveFrom>
    </w:p>
    <w:p w14:paraId="75B2D37F" w14:textId="77777777" w:rsidR="00F77BDD" w:rsidRDefault="005D6F31">
      <w:pPr>
        <w:rPr>
          <w:del w:id="3324" w:author="Hannah McSorley" w:date="2020-08-05T02:53:00Z"/>
        </w:rPr>
      </w:pPr>
      <w:moveFrom w:id="3325" w:author="Hannah McSorley" w:date="2020-08-05T02:53:00Z">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w:t>
        </w:r>
      </w:moveFrom>
      <w:moveFromRangeEnd w:id="3322"/>
      <w:commentRangeEnd w:id="3167"/>
      <w:del w:id="3326" w:author="Hannah McSorley" w:date="2020-08-05T02:53:00Z">
        <w:r w:rsidR="00C6637F">
          <w:rPr>
            <w:rStyle w:val="CommentReference"/>
          </w:rPr>
          <w:commentReference w:id="3167"/>
        </w:r>
        <w:r w:rsidR="006D238B" w:rsidRPr="00602159">
          <w:rPr>
            <w:highlight w:val="cyan"/>
          </w:rPr>
          <w:delText>Hold-time temperatures (daily means) at each monitoring site were measured and recorded with Hobo TidbiT loggers from 2019-08-24 to 2020-02-18 (field study end), and temperatures prior to TidbiT deployment were estimated by linear regression (</w:delText>
        </w:r>
        <w:commentRangeStart w:id="3327"/>
        <w:commentRangeStart w:id="3328"/>
        <w:r w:rsidR="006D238B" w:rsidRPr="00602159">
          <w:rPr>
            <w:highlight w:val="cyan"/>
          </w:rPr>
          <w:delText>Appendix</w:delText>
        </w:r>
        <w:commentRangeEnd w:id="3327"/>
        <w:r w:rsidR="00602159">
          <w:rPr>
            <w:rStyle w:val="CommentReference"/>
          </w:rPr>
          <w:commentReference w:id="3327"/>
        </w:r>
        <w:commentRangeEnd w:id="3328"/>
        <w:r w:rsidR="00C6637F">
          <w:rPr>
            <w:rStyle w:val="CommentReference"/>
          </w:rPr>
          <w:commentReference w:id="3328"/>
        </w:r>
        <w:r w:rsidR="006D238B" w:rsidRPr="00602159">
          <w:rPr>
            <w:highlight w:val="cyan"/>
          </w:rPr>
          <w:delText xml:space="preserve"> ###).</w:delText>
        </w:r>
      </w:del>
    </w:p>
    <w:p w14:paraId="6B7A33AD" w14:textId="77777777" w:rsidR="00D3555D" w:rsidRDefault="005D6F31">
      <w:pPr>
        <w:rPr>
          <w:moveFrom w:id="3329" w:author="Hannah McSorley" w:date="2020-08-05T02:53:00Z"/>
        </w:rPr>
      </w:pPr>
      <w:moveFromRangeStart w:id="3330" w:author="Hannah McSorley" w:date="2020-08-05T02:53:00Z" w:name="move47488469"/>
      <w:moveFrom w:id="3331" w:author="Hannah McSorley" w:date="2020-08-05T02:53:00Z">
        <w:r>
          <w:t> </w:t>
        </w:r>
      </w:moveFrom>
    </w:p>
    <w:p w14:paraId="4A1D7027" w14:textId="77777777" w:rsidR="00D3555D" w:rsidRDefault="005D6F31">
      <w:pPr>
        <w:pStyle w:val="Heading4"/>
        <w:rPr>
          <w:moveFrom w:id="3332" w:author="Hannah McSorley" w:date="2020-08-05T02:53:00Z"/>
        </w:rPr>
      </w:pPr>
      <w:moveFrom w:id="3333" w:author="Hannah McSorley" w:date="2020-08-05T02:53:00Z">
        <w:r>
          <w:t>Seasonal delineation</w:t>
        </w:r>
      </w:moveFrom>
    </w:p>
    <w:moveFromRangeEnd w:id="3330"/>
    <w:p w14:paraId="66646F31" w14:textId="77777777" w:rsidR="00F77BDD" w:rsidRDefault="006D238B">
      <w:pPr>
        <w:rPr>
          <w:del w:id="3334" w:author="Hannah McSorley" w:date="2020-08-05T02:53:00Z"/>
        </w:rPr>
      </w:pPr>
      <w:commentRangeStart w:id="3335"/>
      <w:del w:id="3336" w:author="Hannah McSorley" w:date="2020-08-05T02:53:00Z">
        <w:r>
          <w:delText>Wet seasons were defined by conditions that generated significant stream responses and Vertical Rack sample collection, and the dry season was defined by baseflow conditions with no detectable stream responses at the Vertical Racks.</w:delText>
        </w:r>
        <w:r w:rsidR="00611A89">
          <w:delText xml:space="preserve"> </w:delText>
        </w:r>
        <w:r>
          <w:delText xml:space="preserve">LWSA rain data were used to define rain events using the USGS </w:delText>
        </w:r>
        <w:r>
          <w:rPr>
            <w:i/>
          </w:rPr>
          <w:delText>Rainmaker</w:delText>
        </w:r>
        <w:r>
          <w:delText xml:space="preserve"> package in R (‘RMevents’ function), w</w:delText>
        </w:r>
        <w:commentRangeEnd w:id="3335"/>
        <w:r w:rsidR="00C6637F">
          <w:rPr>
            <w:rStyle w:val="CommentReference"/>
          </w:rPr>
          <w:commentReference w:id="3335"/>
        </w:r>
        <w:r>
          <w:delText xml:space="preserve">hich determined there were 18 major events that corresponded to Vertical Rack sample collection. </w:delText>
        </w:r>
        <w:commentRangeStart w:id="3337"/>
        <w:r>
          <w:delText>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delText>
        </w:r>
        <w:commentRangeEnd w:id="3337"/>
        <w:r w:rsidR="00C6637F">
          <w:rPr>
            <w:rStyle w:val="CommentReference"/>
          </w:rPr>
          <w:commentReference w:id="3337"/>
        </w:r>
        <w:r>
          <w:delText>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 7).</w:delText>
        </w:r>
      </w:del>
    </w:p>
    <w:p w14:paraId="360AA1A3" w14:textId="77777777" w:rsidR="00F77BDD" w:rsidRDefault="006D238B">
      <w:pPr>
        <w:rPr>
          <w:del w:id="3338" w:author="Hannah McSorley" w:date="2020-08-05T02:53:00Z"/>
        </w:rPr>
      </w:pPr>
      <w:del w:id="3339" w:author="Hannah McSorley" w:date="2020-08-05T02:53:00Z">
        <w:r>
          <w:delText> </w:delText>
        </w:r>
      </w:del>
    </w:p>
    <w:p w14:paraId="50E7C733" w14:textId="77777777" w:rsidR="00F77BDD" w:rsidRDefault="006D238B" w:rsidP="00611A89">
      <w:pPr>
        <w:spacing w:line="240" w:lineRule="auto"/>
        <w:jc w:val="center"/>
        <w:rPr>
          <w:del w:id="3340" w:author="Hannah McSorley" w:date="2020-08-05T02:53:00Z"/>
        </w:rPr>
      </w:pPr>
      <w:del w:id="3341" w:author="Hannah McSorley" w:date="2020-08-05T02:53:00Z">
        <w:r>
          <w:rPr>
            <w:noProof/>
            <w:lang w:val="en-CA" w:eastAsia="en-CA"/>
          </w:rPr>
          <w:drawing>
            <wp:inline distT="0" distB="0" distL="0" distR="0" wp14:anchorId="1B8B3147" wp14:editId="45EE2864">
              <wp:extent cx="5772150" cy="7421336"/>
              <wp:effectExtent l="0" t="0" r="0" b="8255"/>
              <wp:docPr id="195" name="Picture" descr="Figure 7: Plot of LWSA weather, stream response and sample collection at the six monitoring sites across the LWSA. Seasons were separated by stream responses and conditions that initiated or ceased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8"/>
                      <a:stretch>
                        <a:fillRect/>
                      </a:stretch>
                    </pic:blipFill>
                    <pic:spPr bwMode="auto">
                      <a:xfrm>
                        <a:off x="0" y="0"/>
                        <a:ext cx="5774945" cy="7424930"/>
                      </a:xfrm>
                      <a:prstGeom prst="rect">
                        <a:avLst/>
                      </a:prstGeom>
                      <a:noFill/>
                      <a:ln w="9525">
                        <a:noFill/>
                        <a:headEnd/>
                        <a:tailEnd/>
                      </a:ln>
                    </pic:spPr>
                  </pic:pic>
                </a:graphicData>
              </a:graphic>
            </wp:inline>
          </w:drawing>
        </w:r>
      </w:del>
    </w:p>
    <w:p w14:paraId="66D1D953" w14:textId="77777777" w:rsidR="00F77BDD" w:rsidRDefault="006D238B" w:rsidP="00611A89">
      <w:pPr>
        <w:spacing w:line="240" w:lineRule="auto"/>
        <w:rPr>
          <w:del w:id="3342" w:author="Hannah McSorley" w:date="2020-08-05T02:53:00Z"/>
        </w:rPr>
      </w:pPr>
      <w:del w:id="3343" w:author="Hannah McSorley" w:date="2020-08-05T02:53:00Z">
        <w:r>
          <w:delText xml:space="preserve">Figure 7: </w:delText>
        </w:r>
        <w:r>
          <w:rPr>
            <w:i/>
          </w:rPr>
          <w:delText xml:space="preserve">Plot of LWSA weather, stream response and sample collection at the six monitoring sites across the LWSA. Seasons were separated by stream responses and conditions that initiated or ceased rack sample </w:delText>
        </w:r>
        <w:commentRangeStart w:id="3344"/>
        <w:r>
          <w:rPr>
            <w:i/>
          </w:rPr>
          <w:delText>collection</w:delText>
        </w:r>
        <w:commentRangeEnd w:id="3344"/>
        <w:r w:rsidR="00C6637F">
          <w:rPr>
            <w:rStyle w:val="CommentReference"/>
          </w:rPr>
          <w:commentReference w:id="3344"/>
        </w:r>
        <w:r>
          <w:rPr>
            <w:i/>
          </w:rPr>
          <w:delText>.</w:delText>
        </w:r>
      </w:del>
    </w:p>
    <w:p w14:paraId="022C224C" w14:textId="68689BA1" w:rsidR="00D3555D" w:rsidRDefault="005D6F31">
      <w:pPr>
        <w:rPr>
          <w:ins w:id="3345" w:author="Hannah McSorley" w:date="2020-08-05T02:53:00Z"/>
        </w:rPr>
      </w:pPr>
      <w:ins w:id="3346" w:author="Hannah McSorley" w:date="2020-08-05T02:53:00Z">
        <w:r>
          <w:t> </w:t>
        </w:r>
      </w:ins>
    </w:p>
    <w:p w14:paraId="722C65B1" w14:textId="77777777" w:rsidR="00D3555D" w:rsidRDefault="005D6F31">
      <w:pPr>
        <w:rPr>
          <w:ins w:id="3347" w:author="Hannah McSorley" w:date="2020-08-05T02:53:00Z"/>
        </w:rPr>
      </w:pPr>
      <w:ins w:id="3348" w:author="Hannah McSorley" w:date="2020-08-05T02:53:00Z">
        <w:r>
          <w:t xml:space="preserve">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ins>
    </w:p>
    <w:p w14:paraId="2C463E53" w14:textId="77777777" w:rsidR="00D3555D" w:rsidRDefault="005D6F31">
      <w:pPr>
        <w:rPr>
          <w:ins w:id="3349" w:author="Hannah McSorley" w:date="2020-08-05T02:53:00Z"/>
        </w:rPr>
      </w:pPr>
      <w:ins w:id="3350" w:author="Hannah McSorley" w:date="2020-08-05T02:53:00Z">
        <w:r>
          <w:t> </w:t>
        </w:r>
      </w:ins>
    </w:p>
    <w:p w14:paraId="1DD1CCD9" w14:textId="77777777" w:rsidR="00D3555D" w:rsidRDefault="005D6F31">
      <w:pPr>
        <w:pStyle w:val="Heading4"/>
        <w:rPr>
          <w:rPrChange w:id="3351" w:author="Hannah McSorley" w:date="2020-08-05T02:53:00Z">
            <w:rPr>
              <w:highlight w:val="cyan"/>
            </w:rPr>
          </w:rPrChange>
        </w:rPr>
      </w:pPr>
      <w:bookmarkStart w:id="3352" w:name="spatial-patterns-in-doc-nom"/>
      <w:bookmarkStart w:id="3353" w:name="_Toc47488298"/>
      <w:r>
        <w:rPr>
          <w:rPrChange w:id="3354" w:author="Hannah McSorley" w:date="2020-08-05T02:53:00Z">
            <w:rPr>
              <w:highlight w:val="cyan"/>
            </w:rPr>
          </w:rPrChange>
        </w:rPr>
        <w:t>Spatial patterns in DOC &amp; NOM</w:t>
      </w:r>
      <w:bookmarkEnd w:id="3352"/>
      <w:bookmarkEnd w:id="3353"/>
    </w:p>
    <w:p w14:paraId="1805F354" w14:textId="77777777" w:rsidR="00F77BDD" w:rsidRDefault="006D238B">
      <w:pPr>
        <w:rPr>
          <w:del w:id="3355" w:author="Hannah McSorley" w:date="2020-08-05T02:53:00Z"/>
        </w:rPr>
      </w:pPr>
      <w:commentRangeStart w:id="3356"/>
      <w:del w:id="3357" w:author="Hannah McSorley" w:date="2020-08-05T02:53:00Z">
        <w:r>
          <w:delText>Several</w:delText>
        </w:r>
        <w:commentRangeEnd w:id="3356"/>
        <w:r w:rsidR="00602159">
          <w:rPr>
            <w:rStyle w:val="CommentReference"/>
          </w:rPr>
          <w:commentReference w:id="3356"/>
        </w:r>
        <w:r>
          <w:delText xml:space="preserve"> comparisons can be made among the twelve synoptically sampled river sites (refer to Figure 2); presented here are comparisons of cross-basin (from LWSA to SWSA) and upstream to downstream, and sampling methods evaluated with respect to nested catchments and DOC range.</w:delText>
        </w:r>
      </w:del>
    </w:p>
    <w:p w14:paraId="375494BD" w14:textId="77777777" w:rsidR="00F77BDD" w:rsidRDefault="006D238B">
      <w:pPr>
        <w:rPr>
          <w:del w:id="3358" w:author="Hannah McSorley" w:date="2020-08-05T02:53:00Z"/>
        </w:rPr>
      </w:pPr>
      <w:del w:id="3359" w:author="Hannah McSorley" w:date="2020-08-05T02:53:00Z">
        <w:r>
          <w:delText> </w:delText>
        </w:r>
      </w:del>
    </w:p>
    <w:p w14:paraId="42DAEB7B" w14:textId="77777777" w:rsidR="00F77BDD" w:rsidRPr="00602159" w:rsidRDefault="006D238B">
      <w:pPr>
        <w:pStyle w:val="Heading5"/>
        <w:rPr>
          <w:del w:id="3360" w:author="Hannah McSorley" w:date="2020-08-05T02:53:00Z"/>
          <w:highlight w:val="cyan"/>
        </w:rPr>
      </w:pPr>
      <w:bookmarkStart w:id="3361" w:name="X4a2bd2cd20dd488c4cd0deb9ac5acc52cd50d31"/>
      <w:del w:id="3362" w:author="Hannah McSorley" w:date="2020-08-05T02:53:00Z">
        <w:r w:rsidRPr="00602159">
          <w:rPr>
            <w:highlight w:val="cyan"/>
          </w:rPr>
          <w:delText>Cross-basin &amp; upstream/downstream DOC comparison</w:delText>
        </w:r>
        <w:bookmarkEnd w:id="3361"/>
      </w:del>
    </w:p>
    <w:p w14:paraId="14AC5A61" w14:textId="77777777" w:rsidR="00D3555D" w:rsidRDefault="005D6F31">
      <w:pPr>
        <w:rPr>
          <w:ins w:id="3363" w:author="Hannah McSorley" w:date="2020-08-05T02:53:00Z"/>
        </w:rPr>
      </w:pPr>
      <w:ins w:id="3364" w:author="Hannah McSorley" w:date="2020-08-05T02:53:00Z">
        <w:r>
          <w:t>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ins>
    </w:p>
    <w:p w14:paraId="331401E6" w14:textId="77777777" w:rsidR="00D3555D" w:rsidRDefault="005D6F31">
      <w:pPr>
        <w:rPr>
          <w:ins w:id="3365" w:author="Hannah McSorley" w:date="2020-08-05T02:53:00Z"/>
        </w:rPr>
      </w:pPr>
      <w:ins w:id="3366" w:author="Hannah McSorley" w:date="2020-08-05T02:53:00Z">
        <w:r>
          <w:t> </w:t>
        </w:r>
      </w:ins>
    </w:p>
    <w:p w14:paraId="2199930C" w14:textId="77777777" w:rsidR="00D3555D" w:rsidRDefault="005D6F31">
      <w:pPr>
        <w:rPr>
          <w:ins w:id="3367" w:author="Hannah McSorley" w:date="2020-08-05T02:53:00Z"/>
        </w:rPr>
      </w:pPr>
      <w:ins w:id="3368" w:author="Hannah McSorley" w:date="2020-08-05T02:53:00Z">
        <w:r>
          <w:lastRenderedPageBreak/>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though their means were not unusually low (5.4 mg/L and 4.8 mg/L, respectively) compared to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with mean DOC of 5.8 ± 2.4 mg/L (41% RSD).</w:t>
        </w:r>
      </w:ins>
    </w:p>
    <w:p w14:paraId="1BAAF992" w14:textId="77777777" w:rsidR="00D3555D" w:rsidRDefault="005D6F31">
      <w:pPr>
        <w:rPr>
          <w:ins w:id="3369" w:author="Hannah McSorley" w:date="2020-08-05T02:53:00Z"/>
        </w:rPr>
      </w:pPr>
      <w:ins w:id="3370" w:author="Hannah McSorley" w:date="2020-08-05T02:53:00Z">
        <w:r>
          <w:t> </w:t>
        </w:r>
      </w:ins>
    </w:p>
    <w:p w14:paraId="09351116" w14:textId="065C7697" w:rsidR="00D3555D" w:rsidRDefault="005D6F31">
      <w:commentRangeStart w:id="3371"/>
      <w:r>
        <w:t>Mean</w:t>
      </w:r>
      <w:commentRangeEnd w:id="3371"/>
      <w:r w:rsidR="00602159">
        <w:rPr>
          <w:rStyle w:val="CommentReference"/>
        </w:rPr>
        <w:commentReference w:id="3371"/>
      </w:r>
      <w:r>
        <w:t xml:space="preserve"> DOC concentrations were similar </w:t>
      </w:r>
      <w:del w:id="3372" w:author="Hannah McSorley" w:date="2020-08-05T02:53:00Z">
        <w:r w:rsidR="006D238B">
          <w:delText xml:space="preserve">when comparing across basins from the current source water </w:delText>
        </w:r>
      </w:del>
      <w:ins w:id="3373" w:author="Hannah McSorley" w:date="2020-08-05T02:53:00Z">
        <w:r>
          <w:t xml:space="preserve">between the Sooke WSA main </w:t>
        </w:r>
      </w:ins>
      <w:r>
        <w:t>tributaries</w:t>
      </w:r>
      <w:del w:id="3374" w:author="Hannah McSorley" w:date="2020-08-05T02:53:00Z">
        <w:r w:rsidR="006D238B">
          <w:delText>, Rithet and</w:delText>
        </w:r>
      </w:del>
      <w:ins w:id="3375" w:author="Hannah McSorley" w:date="2020-08-05T02:53:00Z">
        <w:r>
          <w:t xml:space="preserve"> of</w:t>
        </w:r>
      </w:ins>
      <w:r>
        <w:t xml:space="preserve"> Judge </w:t>
      </w:r>
      <w:del w:id="3376" w:author="Hannah McSorley" w:date="2020-08-05T02:53:00Z">
        <w:r w:rsidR="006D238B">
          <w:delText>Creeks,</w:delText>
        </w:r>
      </w:del>
      <w:proofErr w:type="spellStart"/>
      <w:ins w:id="3377" w:author="Hannah McSorley" w:date="2020-08-05T02:53:00Z">
        <w:r>
          <w:t>crk</w:t>
        </w:r>
        <w:proofErr w:type="spellEnd"/>
        <w:r>
          <w:t xml:space="preserve"> (8.33 km</w:t>
        </w:r>
        <w:r>
          <w:rPr>
            <w:vertAlign w:val="superscript"/>
          </w:rPr>
          <w:t>2</w:t>
        </w:r>
        <w:r>
          <w:t xml:space="preserve"> sub-basin) and </w:t>
        </w:r>
        <w:proofErr w:type="spellStart"/>
        <w:r>
          <w:t>Rithet</w:t>
        </w:r>
        <w:proofErr w:type="spellEnd"/>
        <w:r>
          <w:t xml:space="preserve"> </w:t>
        </w:r>
        <w:proofErr w:type="spellStart"/>
        <w:r>
          <w:t>crk</w:t>
        </w:r>
        <w:proofErr w:type="spellEnd"/>
        <w:r>
          <w:t xml:space="preserve"> (mean DOC of 5.7 ± 1.1 mg/L and 5.4 ± 3.9 mg/L). Comparing these Sooke WSA main tributary sites</w:t>
        </w:r>
      </w:ins>
      <w:r>
        <w:t xml:space="preserve"> to the future supplemental supply</w:t>
      </w:r>
      <w:del w:id="3378" w:author="Hannah McSorley" w:date="2020-08-05T02:53:00Z">
        <w:r w:rsidR="006D238B">
          <w:delText xml:space="preserve">, </w:delText>
        </w:r>
      </w:del>
      <w:ins w:id="3379" w:author="Hannah McSorley" w:date="2020-08-05T02:53:00Z">
        <w:r>
          <w:t xml:space="preserve"> (</w:t>
        </w:r>
      </w:ins>
      <w:r>
        <w:t xml:space="preserve">Leech </w:t>
      </w:r>
      <w:del w:id="3380" w:author="Hannah McSorley" w:date="2020-08-05T02:53:00Z">
        <w:r w:rsidR="006D238B">
          <w:delText xml:space="preserve">River at the </w:delText>
        </w:r>
      </w:del>
      <w:r>
        <w:t xml:space="preserve">Tunnel </w:t>
      </w:r>
      <w:del w:id="3381" w:author="Hannah McSorley" w:date="2020-08-05T02:53:00Z">
        <w:r w:rsidR="006D238B">
          <w:delText xml:space="preserve">(Table 6). From upstream to downstream sites there </w:delText>
        </w:r>
      </w:del>
      <w:ins w:id="3382" w:author="Hannah McSorley" w:date="2020-08-05T02:53:00Z">
        <w:r>
          <w:t xml:space="preserve">site), mean DOC </w:t>
        </w:r>
      </w:ins>
      <w:r>
        <w:t xml:space="preserve">was </w:t>
      </w:r>
      <w:del w:id="3383" w:author="Hannah McSorley" w:date="2020-08-05T02:53:00Z">
        <w:r w:rsidR="006D238B">
          <w:delText>an overall decreasing trend for</w:delText>
        </w:r>
      </w:del>
      <w:ins w:id="3384" w:author="Hannah McSorley" w:date="2020-08-05T02:53:00Z">
        <w:r>
          <w:t xml:space="preserve">similar among the three, but slightly higher in the Sooke WSA than at the Leech Tunnel (4.8 ± 1.8 mg/L). </w:t>
        </w:r>
        <w:commentRangeStart w:id="3385"/>
        <w:r>
          <w:t>Overall</w:t>
        </w:r>
      </w:ins>
      <w:commentRangeEnd w:id="3385"/>
      <w:r w:rsidR="005E24AE">
        <w:rPr>
          <w:rStyle w:val="CommentReference"/>
        </w:rPr>
        <w:commentReference w:id="3385"/>
      </w:r>
      <w:ins w:id="3386" w:author="Hannah McSorley" w:date="2020-08-05T02:53:00Z">
        <w:r>
          <w:t>,</w:t>
        </w:r>
      </w:ins>
      <w:r>
        <w:t xml:space="preserve"> DOC concentrations </w:t>
      </w:r>
      <w:del w:id="3387" w:author="Hannah McSorley" w:date="2020-08-05T02:53:00Z">
        <w:r w:rsidR="006D238B">
          <w:delText>and NOM aromaticity and/or molecular size (</w:delText>
        </w:r>
      </w:del>
      <w:ins w:id="3388" w:author="Hannah McSorley" w:date="2020-08-05T02:53:00Z">
        <w:r>
          <w:t xml:space="preserve">decreased from low-order headwater streams to higher-order downstream sites (Table 8, </w:t>
        </w:r>
      </w:ins>
      <w:r>
        <w:t xml:space="preserve">Figure </w:t>
      </w:r>
      <w:commentRangeStart w:id="3389"/>
      <w:r>
        <w:t>8</w:t>
      </w:r>
      <w:commentRangeEnd w:id="3389"/>
      <w:del w:id="3390" w:author="Hannah McSorley" w:date="2020-08-05T02:53:00Z">
        <w:r w:rsidR="00653F8E">
          <w:rPr>
            <w:rStyle w:val="CommentReference"/>
          </w:rPr>
          <w:commentReference w:id="3389"/>
        </w:r>
        <w:r w:rsidR="006D238B">
          <w:delText>).</w:delText>
        </w:r>
        <w:r w:rsidR="00653F8E">
          <w:delText xml:space="preserve"> </w:delText>
        </w:r>
      </w:del>
      <w:ins w:id="3391" w:author="Hannah McSorley" w:date="2020-08-05T02:53:00Z">
        <w:r>
          <w:t>).</w:t>
        </w:r>
      </w:ins>
    </w:p>
    <w:p w14:paraId="53DD3190" w14:textId="77777777" w:rsidR="00D3555D" w:rsidRDefault="005D6F31">
      <w:r>
        <w:t> </w:t>
      </w:r>
    </w:p>
    <w:p w14:paraId="67C34078" w14:textId="77777777" w:rsidR="008D7003" w:rsidRDefault="008D7003"/>
    <w:p w14:paraId="488D2FA8" w14:textId="77777777" w:rsidR="008D7003" w:rsidRDefault="008D7003"/>
    <w:p w14:paraId="6B6A27BB" w14:textId="77777777" w:rsidR="008D7003" w:rsidRDefault="008D7003"/>
    <w:p w14:paraId="0148D69D" w14:textId="77777777" w:rsidR="00611A89" w:rsidRDefault="00611A89">
      <w:pPr>
        <w:rPr>
          <w:del w:id="3392" w:author="Hannah McSorley" w:date="2020-08-05T02:53:00Z"/>
        </w:rPr>
        <w:sectPr w:rsidR="00611A89" w:rsidSect="000C7037">
          <w:footerReference w:type="default" r:id="rId21"/>
          <w:pgSz w:w="12240" w:h="15840" w:code="1"/>
          <w:pgMar w:top="1440" w:right="1440" w:bottom="1440" w:left="1440" w:header="706" w:footer="706" w:gutter="0"/>
          <w:pgNumType w:start="1"/>
          <w:cols w:space="708"/>
          <w:docGrid w:linePitch="326"/>
        </w:sectPr>
      </w:pPr>
    </w:p>
    <w:p w14:paraId="625E06F8" w14:textId="77777777" w:rsidR="00F77BDD" w:rsidRDefault="006D238B">
      <w:pPr>
        <w:rPr>
          <w:del w:id="3393" w:author="Hannah McSorley" w:date="2020-08-05T02:53:00Z"/>
        </w:rPr>
      </w:pPr>
      <w:del w:id="3394" w:author="Hannah McSorley" w:date="2020-08-05T02:53:00Z">
        <w:r>
          <w:delText xml:space="preserve">Table 6: </w:delText>
        </w:r>
        <w:r>
          <w:rPr>
            <w:i/>
          </w:rPr>
          <w:delText xml:space="preserve">Dissolved organic carbon concentrations across twelve synoptically sampled river </w:delText>
        </w:r>
        <w:commentRangeStart w:id="3395"/>
        <w:r>
          <w:rPr>
            <w:i/>
          </w:rPr>
          <w:delText>sites</w:delText>
        </w:r>
        <w:commentRangeEnd w:id="3395"/>
        <w:r w:rsidR="00653F8E">
          <w:rPr>
            <w:rStyle w:val="CommentReference"/>
          </w:rPr>
          <w:commentReference w:id="3395"/>
        </w:r>
      </w:del>
    </w:p>
    <w:tbl>
      <w:tblPr>
        <w:tblW w:w="5000" w:type="pct"/>
        <w:tblLook w:val="07E0" w:firstRow="1" w:lastRow="1" w:firstColumn="1" w:lastColumn="1" w:noHBand="1" w:noVBand="1"/>
      </w:tblPr>
      <w:tblGrid>
        <w:gridCol w:w="609"/>
        <w:gridCol w:w="1387"/>
        <w:gridCol w:w="830"/>
        <w:gridCol w:w="1275"/>
        <w:gridCol w:w="928"/>
        <w:gridCol w:w="651"/>
        <w:gridCol w:w="1089"/>
        <w:gridCol w:w="1464"/>
        <w:gridCol w:w="1127"/>
      </w:tblGrid>
      <w:tr w:rsidR="00666FAE" w14:paraId="6DA1E942" w14:textId="77777777">
        <w:tc>
          <w:tcPr>
            <w:tcW w:w="0" w:type="auto"/>
            <w:vAlign w:val="bottom"/>
          </w:tcPr>
          <w:p w14:paraId="4C3E524D" w14:textId="77777777" w:rsidR="00F77BDD" w:rsidRPr="00611A89" w:rsidRDefault="006D238B" w:rsidP="00611A89">
            <w:pPr>
              <w:spacing w:line="240" w:lineRule="auto"/>
              <w:rPr>
                <w:del w:id="3396" w:author="Hannah McSorley" w:date="2020-08-05T02:53:00Z"/>
                <w:rFonts w:asciiTheme="minorHAnsi" w:hAnsiTheme="minorHAnsi" w:cstheme="minorHAnsi"/>
                <w:sz w:val="22"/>
                <w:szCs w:val="22"/>
              </w:rPr>
            </w:pPr>
            <w:del w:id="3397" w:author="Hannah McSorley" w:date="2020-08-05T02:53:00Z">
              <w:r w:rsidRPr="00611A89">
                <w:rPr>
                  <w:rFonts w:asciiTheme="minorHAnsi" w:hAnsiTheme="minorHAnsi" w:cstheme="minorHAnsi"/>
                  <w:sz w:val="22"/>
                  <w:szCs w:val="22"/>
                </w:rPr>
                <w:delText>site</w:delText>
              </w:r>
            </w:del>
          </w:p>
        </w:tc>
        <w:tc>
          <w:tcPr>
            <w:tcW w:w="0" w:type="auto"/>
            <w:vAlign w:val="bottom"/>
          </w:tcPr>
          <w:p w14:paraId="0DE84318" w14:textId="77777777" w:rsidR="00F77BDD" w:rsidRPr="00611A89" w:rsidRDefault="006D238B" w:rsidP="00611A89">
            <w:pPr>
              <w:spacing w:line="240" w:lineRule="auto"/>
              <w:rPr>
                <w:del w:id="3398" w:author="Hannah McSorley" w:date="2020-08-05T02:53:00Z"/>
                <w:rFonts w:asciiTheme="minorHAnsi" w:hAnsiTheme="minorHAnsi" w:cstheme="minorHAnsi"/>
                <w:sz w:val="22"/>
                <w:szCs w:val="22"/>
              </w:rPr>
            </w:pPr>
            <w:del w:id="3399" w:author="Hannah McSorley" w:date="2020-08-05T02:53:00Z">
              <w:r w:rsidRPr="00611A89">
                <w:rPr>
                  <w:rFonts w:asciiTheme="minorHAnsi" w:hAnsiTheme="minorHAnsi" w:cstheme="minorHAnsi"/>
                  <w:sz w:val="22"/>
                  <w:szCs w:val="22"/>
                </w:rPr>
                <w:delText>description</w:delText>
              </w:r>
            </w:del>
          </w:p>
        </w:tc>
        <w:tc>
          <w:tcPr>
            <w:tcW w:w="0" w:type="auto"/>
            <w:vAlign w:val="bottom"/>
          </w:tcPr>
          <w:p w14:paraId="2262B182" w14:textId="77777777" w:rsidR="00F77BDD" w:rsidRPr="00611A89" w:rsidRDefault="006D238B" w:rsidP="00611A89">
            <w:pPr>
              <w:spacing w:line="240" w:lineRule="auto"/>
              <w:jc w:val="right"/>
              <w:rPr>
                <w:del w:id="3400" w:author="Hannah McSorley" w:date="2020-08-05T02:53:00Z"/>
                <w:rFonts w:asciiTheme="minorHAnsi" w:hAnsiTheme="minorHAnsi" w:cstheme="minorHAnsi"/>
                <w:sz w:val="22"/>
                <w:szCs w:val="22"/>
              </w:rPr>
            </w:pPr>
            <w:del w:id="3401" w:author="Hannah McSorley" w:date="2020-08-05T02:53:00Z">
              <w:r w:rsidRPr="00611A89">
                <w:rPr>
                  <w:rFonts w:asciiTheme="minorHAnsi" w:hAnsiTheme="minorHAnsi" w:cstheme="minorHAnsi"/>
                  <w:sz w:val="22"/>
                  <w:szCs w:val="22"/>
                </w:rPr>
                <w:delText>count</w:delText>
              </w:r>
            </w:del>
          </w:p>
        </w:tc>
        <w:tc>
          <w:tcPr>
            <w:tcW w:w="0" w:type="auto"/>
            <w:vAlign w:val="bottom"/>
          </w:tcPr>
          <w:p w14:paraId="3F408E23" w14:textId="77777777" w:rsidR="00F77BDD" w:rsidRPr="00611A89" w:rsidRDefault="006D238B" w:rsidP="00611A89">
            <w:pPr>
              <w:spacing w:line="240" w:lineRule="auto"/>
              <w:jc w:val="right"/>
              <w:rPr>
                <w:del w:id="3402" w:author="Hannah McSorley" w:date="2020-08-05T02:53:00Z"/>
                <w:rFonts w:asciiTheme="minorHAnsi" w:hAnsiTheme="minorHAnsi" w:cstheme="minorHAnsi"/>
                <w:sz w:val="22"/>
                <w:szCs w:val="22"/>
              </w:rPr>
            </w:pPr>
            <w:del w:id="3403" w:author="Hannah McSorley" w:date="2020-08-05T02:53:00Z">
              <w:r w:rsidRPr="00611A89">
                <w:rPr>
                  <w:rFonts w:asciiTheme="minorHAnsi" w:hAnsiTheme="minorHAnsi" w:cstheme="minorHAnsi"/>
                  <w:sz w:val="22"/>
                  <w:szCs w:val="22"/>
                </w:rPr>
                <w:delText>DOCmean</w:delText>
              </w:r>
            </w:del>
          </w:p>
        </w:tc>
        <w:tc>
          <w:tcPr>
            <w:tcW w:w="0" w:type="auto"/>
            <w:vAlign w:val="bottom"/>
          </w:tcPr>
          <w:p w14:paraId="2A999A40" w14:textId="77777777" w:rsidR="00F77BDD" w:rsidRPr="00611A89" w:rsidRDefault="006D238B" w:rsidP="00611A89">
            <w:pPr>
              <w:spacing w:line="240" w:lineRule="auto"/>
              <w:jc w:val="right"/>
              <w:rPr>
                <w:del w:id="3404" w:author="Hannah McSorley" w:date="2020-08-05T02:53:00Z"/>
                <w:rFonts w:asciiTheme="minorHAnsi" w:hAnsiTheme="minorHAnsi" w:cstheme="minorHAnsi"/>
                <w:sz w:val="22"/>
                <w:szCs w:val="22"/>
              </w:rPr>
            </w:pPr>
            <w:del w:id="3405" w:author="Hannah McSorley" w:date="2020-08-05T02:53:00Z">
              <w:r w:rsidRPr="00611A89">
                <w:rPr>
                  <w:rFonts w:asciiTheme="minorHAnsi" w:hAnsiTheme="minorHAnsi" w:cstheme="minorHAnsi"/>
                  <w:sz w:val="22"/>
                  <w:szCs w:val="22"/>
                </w:rPr>
                <w:delText>DOCsd</w:delText>
              </w:r>
            </w:del>
          </w:p>
        </w:tc>
        <w:tc>
          <w:tcPr>
            <w:tcW w:w="0" w:type="auto"/>
            <w:vAlign w:val="bottom"/>
          </w:tcPr>
          <w:p w14:paraId="61BF524E" w14:textId="77777777" w:rsidR="00F77BDD" w:rsidRPr="00611A89" w:rsidRDefault="006D238B" w:rsidP="00611A89">
            <w:pPr>
              <w:spacing w:line="240" w:lineRule="auto"/>
              <w:jc w:val="right"/>
              <w:rPr>
                <w:del w:id="3406" w:author="Hannah McSorley" w:date="2020-08-05T02:53:00Z"/>
                <w:rFonts w:asciiTheme="minorHAnsi" w:hAnsiTheme="minorHAnsi" w:cstheme="minorHAnsi"/>
                <w:sz w:val="22"/>
                <w:szCs w:val="22"/>
              </w:rPr>
            </w:pPr>
            <w:del w:id="3407" w:author="Hannah McSorley" w:date="2020-08-05T02:53:00Z">
              <w:r w:rsidRPr="00611A89">
                <w:rPr>
                  <w:rFonts w:asciiTheme="minorHAnsi" w:hAnsiTheme="minorHAnsi" w:cstheme="minorHAnsi"/>
                  <w:sz w:val="22"/>
                  <w:szCs w:val="22"/>
                </w:rPr>
                <w:delText>RSD</w:delText>
              </w:r>
            </w:del>
          </w:p>
        </w:tc>
        <w:tc>
          <w:tcPr>
            <w:tcW w:w="0" w:type="auto"/>
            <w:vAlign w:val="bottom"/>
          </w:tcPr>
          <w:p w14:paraId="03C55800" w14:textId="77777777" w:rsidR="00F77BDD" w:rsidRPr="00611A89" w:rsidRDefault="006D238B" w:rsidP="00611A89">
            <w:pPr>
              <w:spacing w:line="240" w:lineRule="auto"/>
              <w:jc w:val="right"/>
              <w:rPr>
                <w:del w:id="3408" w:author="Hannah McSorley" w:date="2020-08-05T02:53:00Z"/>
                <w:rFonts w:asciiTheme="minorHAnsi" w:hAnsiTheme="minorHAnsi" w:cstheme="minorHAnsi"/>
                <w:sz w:val="22"/>
                <w:szCs w:val="22"/>
              </w:rPr>
            </w:pPr>
            <w:del w:id="3409" w:author="Hannah McSorley" w:date="2020-08-05T02:53:00Z">
              <w:r w:rsidRPr="00611A89">
                <w:rPr>
                  <w:rFonts w:asciiTheme="minorHAnsi" w:hAnsiTheme="minorHAnsi" w:cstheme="minorHAnsi"/>
                  <w:sz w:val="22"/>
                  <w:szCs w:val="22"/>
                </w:rPr>
                <w:delText>DOCmin</w:delText>
              </w:r>
            </w:del>
          </w:p>
        </w:tc>
        <w:tc>
          <w:tcPr>
            <w:tcW w:w="0" w:type="auto"/>
            <w:vAlign w:val="bottom"/>
          </w:tcPr>
          <w:p w14:paraId="44CDAD6D" w14:textId="77777777" w:rsidR="00F77BDD" w:rsidRPr="00611A89" w:rsidRDefault="006D238B" w:rsidP="00611A89">
            <w:pPr>
              <w:spacing w:line="240" w:lineRule="auto"/>
              <w:jc w:val="right"/>
              <w:rPr>
                <w:del w:id="3410" w:author="Hannah McSorley" w:date="2020-08-05T02:53:00Z"/>
                <w:rFonts w:asciiTheme="minorHAnsi" w:hAnsiTheme="minorHAnsi" w:cstheme="minorHAnsi"/>
                <w:sz w:val="22"/>
                <w:szCs w:val="22"/>
              </w:rPr>
            </w:pPr>
            <w:del w:id="3411" w:author="Hannah McSorley" w:date="2020-08-05T02:53:00Z">
              <w:r w:rsidRPr="00611A89">
                <w:rPr>
                  <w:rFonts w:asciiTheme="minorHAnsi" w:hAnsiTheme="minorHAnsi" w:cstheme="minorHAnsi"/>
                  <w:sz w:val="22"/>
                  <w:szCs w:val="22"/>
                </w:rPr>
                <w:delText>DOCmedian</w:delText>
              </w:r>
            </w:del>
          </w:p>
        </w:tc>
        <w:tc>
          <w:tcPr>
            <w:tcW w:w="0" w:type="auto"/>
            <w:vAlign w:val="bottom"/>
          </w:tcPr>
          <w:p w14:paraId="2182F5A2" w14:textId="77777777" w:rsidR="00F77BDD" w:rsidRPr="00611A89" w:rsidRDefault="006D238B" w:rsidP="00611A89">
            <w:pPr>
              <w:spacing w:line="240" w:lineRule="auto"/>
              <w:jc w:val="right"/>
              <w:rPr>
                <w:del w:id="3412" w:author="Hannah McSorley" w:date="2020-08-05T02:53:00Z"/>
                <w:rFonts w:asciiTheme="minorHAnsi" w:hAnsiTheme="minorHAnsi" w:cstheme="minorHAnsi"/>
                <w:sz w:val="22"/>
                <w:szCs w:val="22"/>
              </w:rPr>
            </w:pPr>
            <w:del w:id="3413" w:author="Hannah McSorley" w:date="2020-08-05T02:53:00Z">
              <w:r w:rsidRPr="00611A89">
                <w:rPr>
                  <w:rFonts w:asciiTheme="minorHAnsi" w:hAnsiTheme="minorHAnsi" w:cstheme="minorHAnsi"/>
                  <w:sz w:val="22"/>
                  <w:szCs w:val="22"/>
                </w:rPr>
                <w:delText>DOCmax</w:delText>
              </w:r>
            </w:del>
          </w:p>
        </w:tc>
      </w:tr>
    </w:tbl>
    <w:p w14:paraId="628319C2" w14:textId="77777777" w:rsidR="008D7003" w:rsidRDefault="008D7003">
      <w:pPr>
        <w:rPr>
          <w:ins w:id="3414" w:author="Hannah McSorley" w:date="2020-08-05T02:53:00Z"/>
        </w:rPr>
      </w:pPr>
    </w:p>
    <w:p w14:paraId="5A8005CF" w14:textId="77777777" w:rsidR="008D7003" w:rsidRDefault="008D7003">
      <w:pPr>
        <w:rPr>
          <w:ins w:id="3415" w:author="Hannah McSorley" w:date="2020-08-05T02:53:00Z"/>
        </w:rPr>
        <w:sectPr w:rsidR="008D7003" w:rsidSect="0030368D">
          <w:pgSz w:w="12240" w:h="15840" w:code="1"/>
          <w:pgMar w:top="1440" w:right="1440" w:bottom="1440" w:left="1440" w:header="706" w:footer="706" w:gutter="0"/>
          <w:cols w:space="708"/>
          <w:docGrid w:linePitch="326"/>
        </w:sectPr>
      </w:pPr>
    </w:p>
    <w:p w14:paraId="7C6BCA56" w14:textId="77777777" w:rsidR="00D3555D" w:rsidRPr="008D7003" w:rsidRDefault="005D6F31" w:rsidP="008D7003">
      <w:pPr>
        <w:spacing w:line="360" w:lineRule="auto"/>
        <w:rPr>
          <w:ins w:id="3416" w:author="Hannah McSorley" w:date="2020-08-05T02:53:00Z"/>
          <w:rFonts w:asciiTheme="minorHAnsi" w:hAnsiTheme="minorHAnsi" w:cstheme="minorHAnsi"/>
        </w:rPr>
      </w:pPr>
      <w:ins w:id="3417" w:author="Hannah McSorley" w:date="2020-08-05T02:53:00Z">
        <w:r w:rsidRPr="008D7003">
          <w:rPr>
            <w:rFonts w:asciiTheme="minorHAnsi" w:hAnsiTheme="minorHAnsi" w:cstheme="minorHAnsi"/>
          </w:rPr>
          <w:lastRenderedPageBreak/>
          <w:t>Table 8: Dissolved Organic Carbon Concentrations (DOC) Across Twelve Synoptically Sampled Sites in the Greater Victoria Water Supply Area</w:t>
        </w:r>
      </w:ins>
    </w:p>
    <w:tbl>
      <w:tblPr>
        <w:tblW w:w="5000" w:type="pct"/>
        <w:tblLook w:val="07E0" w:firstRow="1" w:lastRow="1" w:firstColumn="1" w:lastColumn="1" w:noHBand="1" w:noVBand="1"/>
      </w:tblPr>
      <w:tblGrid>
        <w:gridCol w:w="1287"/>
        <w:gridCol w:w="3112"/>
        <w:gridCol w:w="764"/>
        <w:gridCol w:w="1431"/>
        <w:gridCol w:w="627"/>
        <w:gridCol w:w="1407"/>
        <w:gridCol w:w="1369"/>
        <w:gridCol w:w="1572"/>
        <w:gridCol w:w="1391"/>
        <w:tblGridChange w:id="3418">
          <w:tblGrid>
            <w:gridCol w:w="1287"/>
            <w:gridCol w:w="140"/>
            <w:gridCol w:w="2972"/>
            <w:gridCol w:w="764"/>
            <w:gridCol w:w="936"/>
            <w:gridCol w:w="495"/>
            <w:gridCol w:w="279"/>
            <w:gridCol w:w="348"/>
            <w:gridCol w:w="840"/>
            <w:gridCol w:w="567"/>
            <w:gridCol w:w="298"/>
            <w:gridCol w:w="606"/>
            <w:gridCol w:w="465"/>
            <w:gridCol w:w="549"/>
            <w:gridCol w:w="1023"/>
            <w:gridCol w:w="341"/>
            <w:gridCol w:w="1050"/>
          </w:tblGrid>
        </w:tblGridChange>
      </w:tblGrid>
      <w:tr w:rsidR="00666FAE" w14:paraId="4CA95826" w14:textId="77777777">
        <w:tc>
          <w:tcPr>
            <w:tcW w:w="0" w:type="auto"/>
            <w:vAlign w:val="bottom"/>
          </w:tcPr>
          <w:p w14:paraId="4E3E33E9" w14:textId="77777777" w:rsidR="00D3555D" w:rsidRPr="008D7003" w:rsidRDefault="005D6F31" w:rsidP="008D7003">
            <w:pPr>
              <w:spacing w:line="276" w:lineRule="auto"/>
              <w:rPr>
                <w:ins w:id="3419" w:author="Hannah McSorley" w:date="2020-08-05T02:53:00Z"/>
                <w:rFonts w:asciiTheme="minorHAnsi" w:hAnsiTheme="minorHAnsi" w:cstheme="minorHAnsi"/>
                <w:b/>
                <w:bCs/>
                <w:sz w:val="22"/>
                <w:szCs w:val="22"/>
              </w:rPr>
            </w:pPr>
            <w:ins w:id="3420" w:author="Hannah McSorley" w:date="2020-08-05T02:53:00Z">
              <w:r w:rsidRPr="008D7003">
                <w:rPr>
                  <w:rFonts w:asciiTheme="minorHAnsi" w:hAnsiTheme="minorHAnsi" w:cstheme="minorHAnsi"/>
                  <w:b/>
                  <w:bCs/>
                  <w:sz w:val="22"/>
                  <w:szCs w:val="22"/>
                </w:rPr>
                <w:t>Site</w:t>
              </w:r>
            </w:ins>
          </w:p>
        </w:tc>
        <w:tc>
          <w:tcPr>
            <w:tcW w:w="0" w:type="auto"/>
            <w:vAlign w:val="bottom"/>
          </w:tcPr>
          <w:p w14:paraId="435A566C" w14:textId="77777777" w:rsidR="00D3555D" w:rsidRPr="008D7003" w:rsidRDefault="005D6F31" w:rsidP="008D7003">
            <w:pPr>
              <w:spacing w:line="276" w:lineRule="auto"/>
              <w:rPr>
                <w:ins w:id="3421" w:author="Hannah McSorley" w:date="2020-08-05T02:53:00Z"/>
                <w:rFonts w:asciiTheme="minorHAnsi" w:hAnsiTheme="minorHAnsi" w:cstheme="minorHAnsi"/>
                <w:b/>
                <w:bCs/>
                <w:sz w:val="22"/>
                <w:szCs w:val="22"/>
              </w:rPr>
            </w:pPr>
            <w:ins w:id="3422" w:author="Hannah McSorley" w:date="2020-08-05T02:53:00Z">
              <w:r w:rsidRPr="008D7003">
                <w:rPr>
                  <w:rFonts w:asciiTheme="minorHAnsi" w:hAnsiTheme="minorHAnsi" w:cstheme="minorHAnsi"/>
                  <w:b/>
                  <w:bCs/>
                  <w:sz w:val="22"/>
                  <w:szCs w:val="22"/>
                </w:rPr>
                <w:t>Description</w:t>
              </w:r>
            </w:ins>
          </w:p>
        </w:tc>
        <w:tc>
          <w:tcPr>
            <w:tcW w:w="0" w:type="auto"/>
            <w:vAlign w:val="bottom"/>
          </w:tcPr>
          <w:p w14:paraId="7BB252D5" w14:textId="77777777" w:rsidR="00D3555D" w:rsidRPr="008D7003" w:rsidRDefault="005D6F31" w:rsidP="008D7003">
            <w:pPr>
              <w:spacing w:line="276" w:lineRule="auto"/>
              <w:jc w:val="right"/>
              <w:rPr>
                <w:ins w:id="3423" w:author="Hannah McSorley" w:date="2020-08-05T02:53:00Z"/>
                <w:rFonts w:asciiTheme="minorHAnsi" w:hAnsiTheme="minorHAnsi" w:cstheme="minorHAnsi"/>
                <w:b/>
                <w:bCs/>
                <w:sz w:val="22"/>
                <w:szCs w:val="22"/>
              </w:rPr>
            </w:pPr>
            <w:ins w:id="3424" w:author="Hannah McSorley" w:date="2020-08-05T02:53:00Z">
              <w:r w:rsidRPr="008D7003">
                <w:rPr>
                  <w:rFonts w:asciiTheme="minorHAnsi" w:hAnsiTheme="minorHAnsi" w:cstheme="minorHAnsi"/>
                  <w:b/>
                  <w:bCs/>
                  <w:sz w:val="22"/>
                  <w:szCs w:val="22"/>
                </w:rPr>
                <w:t>Count</w:t>
              </w:r>
            </w:ins>
          </w:p>
        </w:tc>
        <w:tc>
          <w:tcPr>
            <w:tcW w:w="0" w:type="auto"/>
            <w:vAlign w:val="bottom"/>
          </w:tcPr>
          <w:p w14:paraId="0320C146" w14:textId="77777777" w:rsidR="00D3555D" w:rsidRPr="008D7003" w:rsidRDefault="005D6F31" w:rsidP="008D7003">
            <w:pPr>
              <w:spacing w:line="276" w:lineRule="auto"/>
              <w:jc w:val="right"/>
              <w:rPr>
                <w:ins w:id="3425" w:author="Hannah McSorley" w:date="2020-08-05T02:53:00Z"/>
                <w:rFonts w:asciiTheme="minorHAnsi" w:hAnsiTheme="minorHAnsi" w:cstheme="minorHAnsi"/>
                <w:b/>
                <w:bCs/>
                <w:sz w:val="22"/>
                <w:szCs w:val="22"/>
              </w:rPr>
            </w:pPr>
            <w:ins w:id="3426" w:author="Hannah McSorley" w:date="2020-08-05T02:53:00Z">
              <w:r w:rsidRPr="008D7003">
                <w:rPr>
                  <w:rFonts w:asciiTheme="minorHAnsi" w:hAnsiTheme="minorHAnsi" w:cstheme="minorHAnsi"/>
                  <w:b/>
                  <w:bCs/>
                  <w:sz w:val="22"/>
                  <w:szCs w:val="22"/>
                </w:rPr>
                <w:t>Mean DOC (mg/L)</w:t>
              </w:r>
            </w:ins>
          </w:p>
        </w:tc>
        <w:tc>
          <w:tcPr>
            <w:tcW w:w="0" w:type="auto"/>
            <w:vAlign w:val="bottom"/>
          </w:tcPr>
          <w:p w14:paraId="1AA352B4" w14:textId="77777777" w:rsidR="00D3555D" w:rsidRPr="008D7003" w:rsidRDefault="005D6F31" w:rsidP="008D7003">
            <w:pPr>
              <w:spacing w:line="276" w:lineRule="auto"/>
              <w:jc w:val="right"/>
              <w:rPr>
                <w:ins w:id="3427" w:author="Hannah McSorley" w:date="2020-08-05T02:53:00Z"/>
                <w:rFonts w:asciiTheme="minorHAnsi" w:hAnsiTheme="minorHAnsi" w:cstheme="minorHAnsi"/>
                <w:b/>
                <w:bCs/>
                <w:sz w:val="22"/>
                <w:szCs w:val="22"/>
              </w:rPr>
            </w:pPr>
            <w:proofErr w:type="spellStart"/>
            <w:ins w:id="3428" w:author="Hannah McSorley" w:date="2020-08-05T02:53:00Z">
              <w:r w:rsidRPr="008D7003">
                <w:rPr>
                  <w:rFonts w:asciiTheme="minorHAnsi" w:hAnsiTheme="minorHAnsi" w:cstheme="minorHAnsi"/>
                  <w:b/>
                  <w:bCs/>
                  <w:sz w:val="22"/>
                  <w:szCs w:val="22"/>
                </w:rPr>
                <w:t>sd</w:t>
              </w:r>
              <w:proofErr w:type="spellEnd"/>
              <w:r w:rsidRPr="008D7003">
                <w:rPr>
                  <w:rFonts w:asciiTheme="minorHAnsi" w:hAnsiTheme="minorHAnsi" w:cstheme="minorHAnsi"/>
                  <w:b/>
                  <w:bCs/>
                  <w:sz w:val="22"/>
                  <w:szCs w:val="22"/>
                </w:rPr>
                <w:t xml:space="preserve"> (±)</w:t>
              </w:r>
            </w:ins>
          </w:p>
        </w:tc>
        <w:tc>
          <w:tcPr>
            <w:tcW w:w="0" w:type="auto"/>
            <w:vAlign w:val="bottom"/>
          </w:tcPr>
          <w:p w14:paraId="06A886AF" w14:textId="77777777" w:rsidR="00D3555D" w:rsidRPr="008D7003" w:rsidRDefault="005D6F31" w:rsidP="008D7003">
            <w:pPr>
              <w:spacing w:line="276" w:lineRule="auto"/>
              <w:jc w:val="right"/>
              <w:rPr>
                <w:ins w:id="3429" w:author="Hannah McSorley" w:date="2020-08-05T02:53:00Z"/>
                <w:rFonts w:asciiTheme="minorHAnsi" w:hAnsiTheme="minorHAnsi" w:cstheme="minorHAnsi"/>
                <w:b/>
                <w:bCs/>
                <w:sz w:val="22"/>
                <w:szCs w:val="22"/>
              </w:rPr>
            </w:pPr>
            <w:ins w:id="3430" w:author="Hannah McSorley" w:date="2020-08-05T02:53:00Z">
              <w:r w:rsidRPr="008D7003">
                <w:rPr>
                  <w:rFonts w:asciiTheme="minorHAnsi" w:hAnsiTheme="minorHAnsi" w:cstheme="minorHAnsi"/>
                  <w:b/>
                  <w:bCs/>
                  <w:sz w:val="22"/>
                  <w:szCs w:val="22"/>
                </w:rPr>
                <w:t xml:space="preserve">Relative </w:t>
              </w:r>
              <w:proofErr w:type="spellStart"/>
              <w:r w:rsidRPr="008D7003">
                <w:rPr>
                  <w:rFonts w:asciiTheme="minorHAnsi" w:hAnsiTheme="minorHAnsi" w:cstheme="minorHAnsi"/>
                  <w:b/>
                  <w:bCs/>
                  <w:sz w:val="22"/>
                  <w:szCs w:val="22"/>
                </w:rPr>
                <w:t>sd</w:t>
              </w:r>
              <w:proofErr w:type="spellEnd"/>
              <w:r w:rsidRPr="008D7003">
                <w:rPr>
                  <w:rFonts w:asciiTheme="minorHAnsi" w:hAnsiTheme="minorHAnsi" w:cstheme="minorHAnsi"/>
                  <w:b/>
                  <w:bCs/>
                  <w:sz w:val="22"/>
                  <w:szCs w:val="22"/>
                </w:rPr>
                <w:t xml:space="preserve"> (± %)</w:t>
              </w:r>
            </w:ins>
          </w:p>
        </w:tc>
        <w:tc>
          <w:tcPr>
            <w:tcW w:w="0" w:type="auto"/>
            <w:vAlign w:val="bottom"/>
          </w:tcPr>
          <w:p w14:paraId="0A43900A" w14:textId="77777777" w:rsidR="00D3555D" w:rsidRPr="008D7003" w:rsidRDefault="005D6F31" w:rsidP="008D7003">
            <w:pPr>
              <w:spacing w:line="276" w:lineRule="auto"/>
              <w:jc w:val="right"/>
              <w:rPr>
                <w:ins w:id="3431" w:author="Hannah McSorley" w:date="2020-08-05T02:53:00Z"/>
                <w:rFonts w:asciiTheme="minorHAnsi" w:hAnsiTheme="minorHAnsi" w:cstheme="minorHAnsi"/>
                <w:b/>
                <w:bCs/>
                <w:sz w:val="22"/>
                <w:szCs w:val="22"/>
              </w:rPr>
            </w:pPr>
            <w:ins w:id="3432" w:author="Hannah McSorley" w:date="2020-08-05T02:53:00Z">
              <w:r w:rsidRPr="008D7003">
                <w:rPr>
                  <w:rFonts w:asciiTheme="minorHAnsi" w:hAnsiTheme="minorHAnsi" w:cstheme="minorHAnsi"/>
                  <w:b/>
                  <w:bCs/>
                  <w:sz w:val="22"/>
                  <w:szCs w:val="22"/>
                </w:rPr>
                <w:t>Min. DOC (mg/L)</w:t>
              </w:r>
            </w:ins>
          </w:p>
        </w:tc>
        <w:tc>
          <w:tcPr>
            <w:tcW w:w="0" w:type="auto"/>
            <w:vAlign w:val="bottom"/>
          </w:tcPr>
          <w:p w14:paraId="5CF98667" w14:textId="77777777" w:rsidR="00D3555D" w:rsidRPr="008D7003" w:rsidRDefault="005D6F31" w:rsidP="008D7003">
            <w:pPr>
              <w:spacing w:line="276" w:lineRule="auto"/>
              <w:jc w:val="right"/>
              <w:rPr>
                <w:ins w:id="3433" w:author="Hannah McSorley" w:date="2020-08-05T02:53:00Z"/>
                <w:rFonts w:asciiTheme="minorHAnsi" w:hAnsiTheme="minorHAnsi" w:cstheme="minorHAnsi"/>
                <w:b/>
                <w:bCs/>
                <w:sz w:val="22"/>
                <w:szCs w:val="22"/>
              </w:rPr>
            </w:pPr>
            <w:ins w:id="3434" w:author="Hannah McSorley" w:date="2020-08-05T02:53:00Z">
              <w:r w:rsidRPr="008D7003">
                <w:rPr>
                  <w:rFonts w:asciiTheme="minorHAnsi" w:hAnsiTheme="minorHAnsi" w:cstheme="minorHAnsi"/>
                  <w:b/>
                  <w:bCs/>
                  <w:sz w:val="22"/>
                  <w:szCs w:val="22"/>
                </w:rPr>
                <w:t>Median DOC (mg/L)</w:t>
              </w:r>
            </w:ins>
          </w:p>
        </w:tc>
        <w:tc>
          <w:tcPr>
            <w:tcW w:w="0" w:type="auto"/>
            <w:vAlign w:val="bottom"/>
          </w:tcPr>
          <w:p w14:paraId="6BA61527" w14:textId="77777777" w:rsidR="00D3555D" w:rsidRPr="008D7003" w:rsidRDefault="005D6F31" w:rsidP="008D7003">
            <w:pPr>
              <w:spacing w:line="276" w:lineRule="auto"/>
              <w:jc w:val="right"/>
              <w:rPr>
                <w:ins w:id="3435" w:author="Hannah McSorley" w:date="2020-08-05T02:53:00Z"/>
                <w:rFonts w:asciiTheme="minorHAnsi" w:hAnsiTheme="minorHAnsi" w:cstheme="minorHAnsi"/>
                <w:b/>
                <w:bCs/>
                <w:sz w:val="22"/>
                <w:szCs w:val="22"/>
              </w:rPr>
            </w:pPr>
            <w:ins w:id="3436" w:author="Hannah McSorley" w:date="2020-08-05T02:53:00Z">
              <w:r w:rsidRPr="008D7003">
                <w:rPr>
                  <w:rFonts w:asciiTheme="minorHAnsi" w:hAnsiTheme="minorHAnsi" w:cstheme="minorHAnsi"/>
                  <w:b/>
                  <w:bCs/>
                  <w:sz w:val="22"/>
                  <w:szCs w:val="22"/>
                </w:rPr>
                <w:t>Max. DOC (mg/L)</w:t>
              </w:r>
            </w:ins>
          </w:p>
        </w:tc>
      </w:tr>
      <w:tr w:rsidR="00717B93" w:rsidRPr="008D7003" w14:paraId="19729FF5" w14:textId="77777777" w:rsidTr="008D7003">
        <w:tblPrEx>
          <w:tblW w:w="5000" w:type="pct"/>
          <w:tblLook w:val="07E0" w:firstRow="1" w:lastRow="1" w:firstColumn="1" w:lastColumn="1" w:noHBand="1" w:noVBand="1"/>
          <w:tblPrExChange w:id="3437"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438" w:author="Hannah McSorley" w:date="2020-08-05T02:53:00Z">
              <w:tcPr>
                <w:tcW w:w="0" w:type="auto"/>
                <w:gridSpan w:val="2"/>
              </w:tcPr>
            </w:tcPrChange>
          </w:tcPr>
          <w:p w14:paraId="06AC7426" w14:textId="77777777" w:rsidR="00D3555D" w:rsidRPr="008D7003" w:rsidRDefault="005D6F31">
            <w:pPr>
              <w:spacing w:line="276" w:lineRule="auto"/>
              <w:rPr>
                <w:rFonts w:asciiTheme="minorHAnsi" w:hAnsiTheme="minorHAnsi" w:cstheme="minorHAnsi"/>
                <w:sz w:val="22"/>
                <w:szCs w:val="22"/>
              </w:rPr>
              <w:pPrChange w:id="3439" w:author="Hannah McSorley" w:date="2020-08-05T02:53:00Z">
                <w:pPr>
                  <w:spacing w:line="240" w:lineRule="auto"/>
                </w:pPr>
              </w:pPrChange>
            </w:pPr>
            <w:r w:rsidRPr="008D7003">
              <w:rPr>
                <w:rFonts w:asciiTheme="minorHAnsi" w:hAnsiTheme="minorHAnsi" w:cstheme="minorHAnsi"/>
                <w:sz w:val="22"/>
                <w:szCs w:val="22"/>
              </w:rPr>
              <w:t>Weeks</w:t>
            </w:r>
          </w:p>
        </w:tc>
        <w:tc>
          <w:tcPr>
            <w:tcW w:w="0" w:type="auto"/>
            <w:shd w:val="clear" w:color="auto" w:fill="F2F2F2" w:themeFill="background1" w:themeFillShade="F2"/>
            <w:tcPrChange w:id="3440" w:author="Hannah McSorley" w:date="2020-08-05T02:53:00Z">
              <w:tcPr>
                <w:tcW w:w="0" w:type="auto"/>
                <w:gridSpan w:val="3"/>
              </w:tcPr>
            </w:tcPrChange>
          </w:tcPr>
          <w:p w14:paraId="20F080AA" w14:textId="77777777" w:rsidR="00D3555D" w:rsidRPr="008D7003" w:rsidRDefault="005D6F31">
            <w:pPr>
              <w:spacing w:line="276" w:lineRule="auto"/>
              <w:rPr>
                <w:rFonts w:asciiTheme="minorHAnsi" w:hAnsiTheme="minorHAnsi" w:cstheme="minorHAnsi"/>
                <w:sz w:val="22"/>
                <w:szCs w:val="22"/>
              </w:rPr>
              <w:pPrChange w:id="3441" w:author="Hannah McSorley" w:date="2020-08-05T02:53:00Z">
                <w:pPr>
                  <w:spacing w:line="240" w:lineRule="auto"/>
                </w:pPr>
              </w:pPrChange>
            </w:pPr>
            <w:r w:rsidRPr="008D7003">
              <w:rPr>
                <w:rFonts w:asciiTheme="minorHAnsi" w:hAnsiTheme="minorHAnsi" w:cstheme="minorHAnsi"/>
                <w:sz w:val="22"/>
                <w:szCs w:val="22"/>
              </w:rPr>
              <w:t>headwater of Leech Rv., LWSA</w:t>
            </w:r>
          </w:p>
        </w:tc>
        <w:tc>
          <w:tcPr>
            <w:tcW w:w="0" w:type="auto"/>
            <w:shd w:val="clear" w:color="auto" w:fill="F2F2F2" w:themeFill="background1" w:themeFillShade="F2"/>
            <w:tcPrChange w:id="3442" w:author="Hannah McSorley" w:date="2020-08-05T02:53:00Z">
              <w:tcPr>
                <w:tcW w:w="0" w:type="auto"/>
                <w:gridSpan w:val="2"/>
              </w:tcPr>
            </w:tcPrChange>
          </w:tcPr>
          <w:p w14:paraId="4584CFB3" w14:textId="77777777" w:rsidR="00D3555D" w:rsidRPr="008D7003" w:rsidRDefault="005D6F31">
            <w:pPr>
              <w:spacing w:line="276" w:lineRule="auto"/>
              <w:jc w:val="right"/>
              <w:rPr>
                <w:rFonts w:asciiTheme="minorHAnsi" w:hAnsiTheme="minorHAnsi" w:cstheme="minorHAnsi"/>
                <w:sz w:val="22"/>
                <w:szCs w:val="22"/>
              </w:rPr>
              <w:pPrChange w:id="3443" w:author="Hannah McSorley" w:date="2020-08-05T02:53:00Z">
                <w:pPr>
                  <w:spacing w:line="240" w:lineRule="auto"/>
                  <w:jc w:val="right"/>
                </w:pPr>
              </w:pPrChange>
            </w:pPr>
            <w:r w:rsidRPr="008D7003">
              <w:rPr>
                <w:rFonts w:asciiTheme="minorHAnsi" w:hAnsiTheme="minorHAnsi" w:cstheme="minorHAnsi"/>
                <w:sz w:val="22"/>
                <w:szCs w:val="22"/>
              </w:rPr>
              <w:t>49</w:t>
            </w:r>
          </w:p>
        </w:tc>
        <w:tc>
          <w:tcPr>
            <w:tcW w:w="0" w:type="auto"/>
            <w:shd w:val="clear" w:color="auto" w:fill="F2F2F2" w:themeFill="background1" w:themeFillShade="F2"/>
            <w:tcPrChange w:id="3444" w:author="Hannah McSorley" w:date="2020-08-05T02:53:00Z">
              <w:tcPr>
                <w:tcW w:w="0" w:type="auto"/>
                <w:gridSpan w:val="2"/>
              </w:tcPr>
            </w:tcPrChange>
          </w:tcPr>
          <w:p w14:paraId="1320ECFB" w14:textId="77777777" w:rsidR="00D3555D" w:rsidRPr="008D7003" w:rsidRDefault="005D6F31">
            <w:pPr>
              <w:spacing w:line="276" w:lineRule="auto"/>
              <w:jc w:val="right"/>
              <w:rPr>
                <w:rFonts w:asciiTheme="minorHAnsi" w:hAnsiTheme="minorHAnsi" w:cstheme="minorHAnsi"/>
                <w:sz w:val="22"/>
                <w:szCs w:val="22"/>
              </w:rPr>
              <w:pPrChange w:id="3445" w:author="Hannah McSorley" w:date="2020-08-05T02:53:00Z">
                <w:pPr>
                  <w:spacing w:line="240" w:lineRule="auto"/>
                  <w:jc w:val="right"/>
                </w:pPr>
              </w:pPrChange>
            </w:pPr>
            <w:r w:rsidRPr="008D7003">
              <w:rPr>
                <w:rFonts w:asciiTheme="minorHAnsi" w:hAnsiTheme="minorHAnsi" w:cstheme="minorHAnsi"/>
                <w:sz w:val="22"/>
                <w:szCs w:val="22"/>
              </w:rPr>
              <w:t>9.9</w:t>
            </w:r>
          </w:p>
        </w:tc>
        <w:tc>
          <w:tcPr>
            <w:tcW w:w="0" w:type="auto"/>
            <w:shd w:val="clear" w:color="auto" w:fill="F2F2F2" w:themeFill="background1" w:themeFillShade="F2"/>
            <w:tcPrChange w:id="3446" w:author="Hannah McSorley" w:date="2020-08-05T02:53:00Z">
              <w:tcPr>
                <w:tcW w:w="0" w:type="auto"/>
                <w:gridSpan w:val="2"/>
              </w:tcPr>
            </w:tcPrChange>
          </w:tcPr>
          <w:p w14:paraId="713022B0" w14:textId="77777777" w:rsidR="00D3555D" w:rsidRPr="008D7003" w:rsidRDefault="005D6F31">
            <w:pPr>
              <w:spacing w:line="276" w:lineRule="auto"/>
              <w:jc w:val="right"/>
              <w:rPr>
                <w:rFonts w:asciiTheme="minorHAnsi" w:hAnsiTheme="minorHAnsi" w:cstheme="minorHAnsi"/>
                <w:sz w:val="22"/>
                <w:szCs w:val="22"/>
              </w:rPr>
              <w:pPrChange w:id="3447" w:author="Hannah McSorley" w:date="2020-08-05T02:53:00Z">
                <w:pPr>
                  <w:spacing w:line="240" w:lineRule="auto"/>
                  <w:jc w:val="right"/>
                </w:pPr>
              </w:pPrChange>
            </w:pPr>
            <w:r w:rsidRPr="008D7003">
              <w:rPr>
                <w:rFonts w:asciiTheme="minorHAnsi" w:hAnsiTheme="minorHAnsi" w:cstheme="minorHAnsi"/>
                <w:sz w:val="22"/>
                <w:szCs w:val="22"/>
              </w:rPr>
              <w:t>3.4</w:t>
            </w:r>
          </w:p>
        </w:tc>
        <w:tc>
          <w:tcPr>
            <w:tcW w:w="0" w:type="auto"/>
            <w:shd w:val="clear" w:color="auto" w:fill="F2F2F2" w:themeFill="background1" w:themeFillShade="F2"/>
            <w:tcPrChange w:id="3448" w:author="Hannah McSorley" w:date="2020-08-05T02:53:00Z">
              <w:tcPr>
                <w:tcW w:w="0" w:type="auto"/>
              </w:tcPr>
            </w:tcPrChange>
          </w:tcPr>
          <w:p w14:paraId="5EAF9B0B" w14:textId="77777777" w:rsidR="00D3555D" w:rsidRPr="008D7003" w:rsidRDefault="005D6F31">
            <w:pPr>
              <w:spacing w:line="276" w:lineRule="auto"/>
              <w:jc w:val="right"/>
              <w:rPr>
                <w:rFonts w:asciiTheme="minorHAnsi" w:hAnsiTheme="minorHAnsi" w:cstheme="minorHAnsi"/>
                <w:sz w:val="22"/>
                <w:szCs w:val="22"/>
              </w:rPr>
              <w:pPrChange w:id="3449" w:author="Hannah McSorley" w:date="2020-08-05T02:53:00Z">
                <w:pPr>
                  <w:spacing w:line="240" w:lineRule="auto"/>
                  <w:jc w:val="right"/>
                </w:pPr>
              </w:pPrChange>
            </w:pPr>
            <w:r w:rsidRPr="008D7003">
              <w:rPr>
                <w:rFonts w:asciiTheme="minorHAnsi" w:hAnsiTheme="minorHAnsi" w:cstheme="minorHAnsi"/>
                <w:sz w:val="22"/>
                <w:szCs w:val="22"/>
              </w:rPr>
              <w:t>34</w:t>
            </w:r>
          </w:p>
        </w:tc>
        <w:tc>
          <w:tcPr>
            <w:tcW w:w="0" w:type="auto"/>
            <w:shd w:val="clear" w:color="auto" w:fill="F2F2F2" w:themeFill="background1" w:themeFillShade="F2"/>
            <w:tcPrChange w:id="3450" w:author="Hannah McSorley" w:date="2020-08-05T02:53:00Z">
              <w:tcPr>
                <w:tcW w:w="0" w:type="auto"/>
                <w:gridSpan w:val="2"/>
              </w:tcPr>
            </w:tcPrChange>
          </w:tcPr>
          <w:p w14:paraId="11DBDE6C" w14:textId="77777777" w:rsidR="00D3555D" w:rsidRPr="008D7003" w:rsidRDefault="005D6F31">
            <w:pPr>
              <w:spacing w:line="276" w:lineRule="auto"/>
              <w:jc w:val="right"/>
              <w:rPr>
                <w:rFonts w:asciiTheme="minorHAnsi" w:hAnsiTheme="minorHAnsi" w:cstheme="minorHAnsi"/>
                <w:sz w:val="22"/>
                <w:szCs w:val="22"/>
              </w:rPr>
              <w:pPrChange w:id="3451" w:author="Hannah McSorley" w:date="2020-08-05T02:53:00Z">
                <w:pPr>
                  <w:spacing w:line="240" w:lineRule="auto"/>
                  <w:jc w:val="right"/>
                </w:pPr>
              </w:pPrChange>
            </w:pPr>
            <w:r w:rsidRPr="008D7003">
              <w:rPr>
                <w:rFonts w:asciiTheme="minorHAnsi" w:hAnsiTheme="minorHAnsi" w:cstheme="minorHAnsi"/>
                <w:sz w:val="22"/>
                <w:szCs w:val="22"/>
              </w:rPr>
              <w:t>3.78</w:t>
            </w:r>
          </w:p>
        </w:tc>
        <w:tc>
          <w:tcPr>
            <w:tcW w:w="0" w:type="auto"/>
            <w:shd w:val="clear" w:color="auto" w:fill="F2F2F2" w:themeFill="background1" w:themeFillShade="F2"/>
            <w:tcPrChange w:id="3452" w:author="Hannah McSorley" w:date="2020-08-05T02:53:00Z">
              <w:tcPr>
                <w:tcW w:w="0" w:type="auto"/>
                <w:gridSpan w:val="2"/>
              </w:tcPr>
            </w:tcPrChange>
          </w:tcPr>
          <w:p w14:paraId="3AF09E84" w14:textId="77777777" w:rsidR="00D3555D" w:rsidRPr="008D7003" w:rsidRDefault="005D6F31">
            <w:pPr>
              <w:spacing w:line="276" w:lineRule="auto"/>
              <w:jc w:val="right"/>
              <w:rPr>
                <w:rFonts w:asciiTheme="minorHAnsi" w:hAnsiTheme="minorHAnsi" w:cstheme="minorHAnsi"/>
                <w:sz w:val="22"/>
                <w:szCs w:val="22"/>
              </w:rPr>
              <w:pPrChange w:id="3453" w:author="Hannah McSorley" w:date="2020-08-05T02:53:00Z">
                <w:pPr>
                  <w:spacing w:line="240" w:lineRule="auto"/>
                  <w:jc w:val="right"/>
                </w:pPr>
              </w:pPrChange>
            </w:pPr>
            <w:r w:rsidRPr="008D7003">
              <w:rPr>
                <w:rFonts w:asciiTheme="minorHAnsi" w:hAnsiTheme="minorHAnsi" w:cstheme="minorHAnsi"/>
                <w:sz w:val="22"/>
                <w:szCs w:val="22"/>
              </w:rPr>
              <w:t>9.7</w:t>
            </w:r>
          </w:p>
        </w:tc>
        <w:tc>
          <w:tcPr>
            <w:tcW w:w="0" w:type="auto"/>
            <w:shd w:val="clear" w:color="auto" w:fill="F2F2F2" w:themeFill="background1" w:themeFillShade="F2"/>
            <w:tcPrChange w:id="3454" w:author="Hannah McSorley" w:date="2020-08-05T02:53:00Z">
              <w:tcPr>
                <w:tcW w:w="0" w:type="auto"/>
              </w:tcPr>
            </w:tcPrChange>
          </w:tcPr>
          <w:p w14:paraId="3BFDFA28" w14:textId="77777777" w:rsidR="00D3555D" w:rsidRPr="008D7003" w:rsidRDefault="005D6F31">
            <w:pPr>
              <w:spacing w:line="276" w:lineRule="auto"/>
              <w:jc w:val="right"/>
              <w:rPr>
                <w:rFonts w:asciiTheme="minorHAnsi" w:hAnsiTheme="minorHAnsi" w:cstheme="minorHAnsi"/>
                <w:sz w:val="22"/>
                <w:szCs w:val="22"/>
              </w:rPr>
              <w:pPrChange w:id="3455" w:author="Hannah McSorley" w:date="2020-08-05T02:53:00Z">
                <w:pPr>
                  <w:spacing w:line="240" w:lineRule="auto"/>
                  <w:jc w:val="right"/>
                </w:pPr>
              </w:pPrChange>
            </w:pPr>
            <w:r w:rsidRPr="008D7003">
              <w:rPr>
                <w:rFonts w:asciiTheme="minorHAnsi" w:hAnsiTheme="minorHAnsi" w:cstheme="minorHAnsi"/>
                <w:sz w:val="22"/>
                <w:szCs w:val="22"/>
              </w:rPr>
              <w:t>19.1</w:t>
            </w:r>
          </w:p>
        </w:tc>
      </w:tr>
      <w:tr w:rsidR="00D3555D" w:rsidRPr="008D7003" w14:paraId="658B8BCB" w14:textId="77777777">
        <w:tc>
          <w:tcPr>
            <w:tcW w:w="0" w:type="auto"/>
          </w:tcPr>
          <w:p w14:paraId="5D6F4229" w14:textId="77777777" w:rsidR="00D3555D" w:rsidRPr="008D7003" w:rsidRDefault="005D6F31">
            <w:pPr>
              <w:spacing w:line="276" w:lineRule="auto"/>
              <w:rPr>
                <w:rFonts w:asciiTheme="minorHAnsi" w:hAnsiTheme="minorHAnsi" w:cstheme="minorHAnsi"/>
                <w:sz w:val="22"/>
                <w:szCs w:val="22"/>
              </w:rPr>
              <w:pPrChange w:id="3456" w:author="Hannah McSorley" w:date="2020-08-05T02:53:00Z">
                <w:pPr>
                  <w:spacing w:line="240" w:lineRule="auto"/>
                </w:pPr>
              </w:pPrChange>
            </w:pPr>
            <w:proofErr w:type="spellStart"/>
            <w:r w:rsidRPr="008D7003">
              <w:rPr>
                <w:rFonts w:asciiTheme="minorHAnsi" w:hAnsiTheme="minorHAnsi" w:cstheme="minorHAnsi"/>
                <w:sz w:val="22"/>
                <w:szCs w:val="22"/>
              </w:rPr>
              <w:t>ChrisCrk</w:t>
            </w:r>
            <w:proofErr w:type="spellEnd"/>
          </w:p>
        </w:tc>
        <w:tc>
          <w:tcPr>
            <w:tcW w:w="0" w:type="auto"/>
          </w:tcPr>
          <w:p w14:paraId="1049F5AA" w14:textId="77777777" w:rsidR="00D3555D" w:rsidRPr="008D7003" w:rsidRDefault="005D6F31">
            <w:pPr>
              <w:spacing w:line="276" w:lineRule="auto"/>
              <w:rPr>
                <w:rFonts w:asciiTheme="minorHAnsi" w:hAnsiTheme="minorHAnsi" w:cstheme="minorHAnsi"/>
                <w:sz w:val="22"/>
                <w:szCs w:val="22"/>
              </w:rPr>
              <w:pPrChange w:id="3457" w:author="Hannah McSorley" w:date="2020-08-05T02:53:00Z">
                <w:pPr>
                  <w:spacing w:line="240" w:lineRule="auto"/>
                </w:pPr>
              </w:pPrChange>
            </w:pPr>
            <w:r w:rsidRPr="008D7003">
              <w:rPr>
                <w:rFonts w:asciiTheme="minorHAnsi" w:hAnsiTheme="minorHAnsi" w:cstheme="minorHAnsi"/>
                <w:sz w:val="22"/>
                <w:szCs w:val="22"/>
              </w:rPr>
              <w:t>headwater of Leech Rv., LWSA</w:t>
            </w:r>
          </w:p>
        </w:tc>
        <w:tc>
          <w:tcPr>
            <w:tcW w:w="0" w:type="auto"/>
          </w:tcPr>
          <w:p w14:paraId="00623B46" w14:textId="77777777" w:rsidR="00D3555D" w:rsidRPr="008D7003" w:rsidRDefault="005D6F31">
            <w:pPr>
              <w:spacing w:line="276" w:lineRule="auto"/>
              <w:jc w:val="right"/>
              <w:rPr>
                <w:rFonts w:asciiTheme="minorHAnsi" w:hAnsiTheme="minorHAnsi" w:cstheme="minorHAnsi"/>
                <w:sz w:val="22"/>
                <w:szCs w:val="22"/>
              </w:rPr>
              <w:pPrChange w:id="3458" w:author="Hannah McSorley" w:date="2020-08-05T02:53:00Z">
                <w:pPr>
                  <w:spacing w:line="240" w:lineRule="auto"/>
                  <w:jc w:val="right"/>
                </w:pPr>
              </w:pPrChange>
            </w:pPr>
            <w:r w:rsidRPr="008D7003">
              <w:rPr>
                <w:rFonts w:asciiTheme="minorHAnsi" w:hAnsiTheme="minorHAnsi" w:cstheme="minorHAnsi"/>
                <w:sz w:val="22"/>
                <w:szCs w:val="22"/>
              </w:rPr>
              <w:t>42</w:t>
            </w:r>
          </w:p>
        </w:tc>
        <w:tc>
          <w:tcPr>
            <w:tcW w:w="0" w:type="auto"/>
          </w:tcPr>
          <w:p w14:paraId="5388AEF7" w14:textId="77777777" w:rsidR="00D3555D" w:rsidRPr="008D7003" w:rsidRDefault="005D6F31">
            <w:pPr>
              <w:spacing w:line="276" w:lineRule="auto"/>
              <w:jc w:val="right"/>
              <w:rPr>
                <w:rFonts w:asciiTheme="minorHAnsi" w:hAnsiTheme="minorHAnsi" w:cstheme="minorHAnsi"/>
                <w:sz w:val="22"/>
                <w:szCs w:val="22"/>
              </w:rPr>
              <w:pPrChange w:id="3459" w:author="Hannah McSorley" w:date="2020-08-05T02:53:00Z">
                <w:pPr>
                  <w:spacing w:line="240" w:lineRule="auto"/>
                  <w:jc w:val="right"/>
                </w:pPr>
              </w:pPrChange>
            </w:pPr>
            <w:r w:rsidRPr="008D7003">
              <w:rPr>
                <w:rFonts w:asciiTheme="minorHAnsi" w:hAnsiTheme="minorHAnsi" w:cstheme="minorHAnsi"/>
                <w:sz w:val="22"/>
                <w:szCs w:val="22"/>
              </w:rPr>
              <w:t>4.9</w:t>
            </w:r>
          </w:p>
        </w:tc>
        <w:tc>
          <w:tcPr>
            <w:tcW w:w="0" w:type="auto"/>
          </w:tcPr>
          <w:p w14:paraId="3DAD1EF6" w14:textId="77777777" w:rsidR="00D3555D" w:rsidRPr="008D7003" w:rsidRDefault="005D6F31">
            <w:pPr>
              <w:spacing w:line="276" w:lineRule="auto"/>
              <w:jc w:val="right"/>
              <w:rPr>
                <w:rFonts w:asciiTheme="minorHAnsi" w:hAnsiTheme="minorHAnsi" w:cstheme="minorHAnsi"/>
                <w:sz w:val="22"/>
                <w:szCs w:val="22"/>
              </w:rPr>
              <w:pPrChange w:id="3460" w:author="Hannah McSorley" w:date="2020-08-05T02:53:00Z">
                <w:pPr>
                  <w:spacing w:line="240" w:lineRule="auto"/>
                  <w:jc w:val="right"/>
                </w:pPr>
              </w:pPrChange>
            </w:pPr>
            <w:r w:rsidRPr="008D7003">
              <w:rPr>
                <w:rFonts w:asciiTheme="minorHAnsi" w:hAnsiTheme="minorHAnsi" w:cstheme="minorHAnsi"/>
                <w:sz w:val="22"/>
                <w:szCs w:val="22"/>
              </w:rPr>
              <w:t>2.1</w:t>
            </w:r>
          </w:p>
        </w:tc>
        <w:tc>
          <w:tcPr>
            <w:tcW w:w="0" w:type="auto"/>
          </w:tcPr>
          <w:p w14:paraId="35899471" w14:textId="77777777" w:rsidR="00D3555D" w:rsidRPr="008D7003" w:rsidRDefault="005D6F31">
            <w:pPr>
              <w:spacing w:line="276" w:lineRule="auto"/>
              <w:jc w:val="right"/>
              <w:rPr>
                <w:rFonts w:asciiTheme="minorHAnsi" w:hAnsiTheme="minorHAnsi" w:cstheme="minorHAnsi"/>
                <w:sz w:val="22"/>
                <w:szCs w:val="22"/>
              </w:rPr>
              <w:pPrChange w:id="3461" w:author="Hannah McSorley" w:date="2020-08-05T02:53:00Z">
                <w:pPr>
                  <w:spacing w:line="240" w:lineRule="auto"/>
                  <w:jc w:val="right"/>
                </w:pPr>
              </w:pPrChange>
            </w:pPr>
            <w:r w:rsidRPr="008D7003">
              <w:rPr>
                <w:rFonts w:asciiTheme="minorHAnsi" w:hAnsiTheme="minorHAnsi" w:cstheme="minorHAnsi"/>
                <w:sz w:val="22"/>
                <w:szCs w:val="22"/>
              </w:rPr>
              <w:t>42</w:t>
            </w:r>
          </w:p>
        </w:tc>
        <w:tc>
          <w:tcPr>
            <w:tcW w:w="0" w:type="auto"/>
          </w:tcPr>
          <w:p w14:paraId="7A107B0E" w14:textId="77777777" w:rsidR="00D3555D" w:rsidRPr="008D7003" w:rsidRDefault="005D6F31">
            <w:pPr>
              <w:spacing w:line="276" w:lineRule="auto"/>
              <w:jc w:val="right"/>
              <w:rPr>
                <w:rFonts w:asciiTheme="minorHAnsi" w:hAnsiTheme="minorHAnsi" w:cstheme="minorHAnsi"/>
                <w:sz w:val="22"/>
                <w:szCs w:val="22"/>
              </w:rPr>
              <w:pPrChange w:id="3462" w:author="Hannah McSorley" w:date="2020-08-05T02:53:00Z">
                <w:pPr>
                  <w:spacing w:line="240" w:lineRule="auto"/>
                  <w:jc w:val="right"/>
                </w:pPr>
              </w:pPrChange>
            </w:pPr>
            <w:r w:rsidRPr="008D7003">
              <w:rPr>
                <w:rFonts w:asciiTheme="minorHAnsi" w:hAnsiTheme="minorHAnsi" w:cstheme="minorHAnsi"/>
                <w:sz w:val="22"/>
                <w:szCs w:val="22"/>
              </w:rPr>
              <w:t>1.84</w:t>
            </w:r>
          </w:p>
        </w:tc>
        <w:tc>
          <w:tcPr>
            <w:tcW w:w="0" w:type="auto"/>
          </w:tcPr>
          <w:p w14:paraId="654DB747" w14:textId="77777777" w:rsidR="00D3555D" w:rsidRPr="008D7003" w:rsidRDefault="005D6F31">
            <w:pPr>
              <w:spacing w:line="276" w:lineRule="auto"/>
              <w:jc w:val="right"/>
              <w:rPr>
                <w:rFonts w:asciiTheme="minorHAnsi" w:hAnsiTheme="minorHAnsi" w:cstheme="minorHAnsi"/>
                <w:sz w:val="22"/>
                <w:szCs w:val="22"/>
              </w:rPr>
              <w:pPrChange w:id="3463" w:author="Hannah McSorley" w:date="2020-08-05T02:53:00Z">
                <w:pPr>
                  <w:spacing w:line="240" w:lineRule="auto"/>
                  <w:jc w:val="right"/>
                </w:pPr>
              </w:pPrChange>
            </w:pPr>
            <w:r w:rsidRPr="008D7003">
              <w:rPr>
                <w:rFonts w:asciiTheme="minorHAnsi" w:hAnsiTheme="minorHAnsi" w:cstheme="minorHAnsi"/>
                <w:sz w:val="22"/>
                <w:szCs w:val="22"/>
              </w:rPr>
              <w:t>4.7</w:t>
            </w:r>
          </w:p>
        </w:tc>
        <w:tc>
          <w:tcPr>
            <w:tcW w:w="0" w:type="auto"/>
          </w:tcPr>
          <w:p w14:paraId="717D0DE9" w14:textId="77777777" w:rsidR="00D3555D" w:rsidRPr="008D7003" w:rsidRDefault="005D6F31">
            <w:pPr>
              <w:spacing w:line="276" w:lineRule="auto"/>
              <w:jc w:val="right"/>
              <w:rPr>
                <w:rFonts w:asciiTheme="minorHAnsi" w:hAnsiTheme="minorHAnsi" w:cstheme="minorHAnsi"/>
                <w:sz w:val="22"/>
                <w:szCs w:val="22"/>
              </w:rPr>
              <w:pPrChange w:id="3464" w:author="Hannah McSorley" w:date="2020-08-05T02:53:00Z">
                <w:pPr>
                  <w:spacing w:line="240" w:lineRule="auto"/>
                  <w:jc w:val="right"/>
                </w:pPr>
              </w:pPrChange>
            </w:pPr>
            <w:r w:rsidRPr="008D7003">
              <w:rPr>
                <w:rFonts w:asciiTheme="minorHAnsi" w:hAnsiTheme="minorHAnsi" w:cstheme="minorHAnsi"/>
                <w:sz w:val="22"/>
                <w:szCs w:val="22"/>
              </w:rPr>
              <w:t>9.2</w:t>
            </w:r>
          </w:p>
        </w:tc>
      </w:tr>
      <w:tr w:rsidR="00717B93" w:rsidRPr="008D7003" w14:paraId="179D77D3" w14:textId="77777777" w:rsidTr="008D7003">
        <w:tblPrEx>
          <w:tblW w:w="5000" w:type="pct"/>
          <w:tblLook w:val="07E0" w:firstRow="1" w:lastRow="1" w:firstColumn="1" w:lastColumn="1" w:noHBand="1" w:noVBand="1"/>
          <w:tblPrExChange w:id="3465"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466" w:author="Hannah McSorley" w:date="2020-08-05T02:53:00Z">
              <w:tcPr>
                <w:tcW w:w="0" w:type="auto"/>
                <w:gridSpan w:val="2"/>
              </w:tcPr>
            </w:tcPrChange>
          </w:tcPr>
          <w:p w14:paraId="357ED72B" w14:textId="77777777" w:rsidR="00D3555D" w:rsidRPr="008D7003" w:rsidRDefault="005D6F31">
            <w:pPr>
              <w:spacing w:line="276" w:lineRule="auto"/>
              <w:rPr>
                <w:rFonts w:asciiTheme="minorHAnsi" w:hAnsiTheme="minorHAnsi" w:cstheme="minorHAnsi"/>
                <w:sz w:val="22"/>
                <w:szCs w:val="22"/>
              </w:rPr>
              <w:pPrChange w:id="3467" w:author="Hannah McSorley" w:date="2020-08-05T02:53:00Z">
                <w:pPr>
                  <w:spacing w:line="240" w:lineRule="auto"/>
                </w:pPr>
              </w:pPrChange>
            </w:pPr>
            <w:proofErr w:type="spellStart"/>
            <w:r w:rsidRPr="008D7003">
              <w:rPr>
                <w:rFonts w:asciiTheme="minorHAnsi" w:hAnsiTheme="minorHAnsi" w:cstheme="minorHAnsi"/>
                <w:sz w:val="22"/>
                <w:szCs w:val="22"/>
              </w:rPr>
              <w:t>LeechHead</w:t>
            </w:r>
            <w:proofErr w:type="spellEnd"/>
          </w:p>
        </w:tc>
        <w:tc>
          <w:tcPr>
            <w:tcW w:w="0" w:type="auto"/>
            <w:shd w:val="clear" w:color="auto" w:fill="F2F2F2" w:themeFill="background1" w:themeFillShade="F2"/>
            <w:tcPrChange w:id="3468" w:author="Hannah McSorley" w:date="2020-08-05T02:53:00Z">
              <w:tcPr>
                <w:tcW w:w="0" w:type="auto"/>
                <w:gridSpan w:val="3"/>
              </w:tcPr>
            </w:tcPrChange>
          </w:tcPr>
          <w:p w14:paraId="5E116017" w14:textId="77777777" w:rsidR="00D3555D" w:rsidRPr="008D7003" w:rsidRDefault="005D6F31">
            <w:pPr>
              <w:spacing w:line="276" w:lineRule="auto"/>
              <w:rPr>
                <w:rFonts w:asciiTheme="minorHAnsi" w:hAnsiTheme="minorHAnsi" w:cstheme="minorHAnsi"/>
                <w:sz w:val="22"/>
                <w:szCs w:val="22"/>
              </w:rPr>
              <w:pPrChange w:id="3469" w:author="Hannah McSorley" w:date="2020-08-05T02:53:00Z">
                <w:pPr>
                  <w:spacing w:line="240" w:lineRule="auto"/>
                </w:pPr>
              </w:pPrChange>
            </w:pPr>
            <w:r w:rsidRPr="008D7003">
              <w:rPr>
                <w:rFonts w:asciiTheme="minorHAnsi" w:hAnsiTheme="minorHAnsi" w:cstheme="minorHAnsi"/>
                <w:sz w:val="22"/>
                <w:szCs w:val="22"/>
              </w:rPr>
              <w:t>mainstem river, LWSA</w:t>
            </w:r>
          </w:p>
        </w:tc>
        <w:tc>
          <w:tcPr>
            <w:tcW w:w="0" w:type="auto"/>
            <w:shd w:val="clear" w:color="auto" w:fill="F2F2F2" w:themeFill="background1" w:themeFillShade="F2"/>
            <w:tcPrChange w:id="3470" w:author="Hannah McSorley" w:date="2020-08-05T02:53:00Z">
              <w:tcPr>
                <w:tcW w:w="0" w:type="auto"/>
                <w:gridSpan w:val="2"/>
              </w:tcPr>
            </w:tcPrChange>
          </w:tcPr>
          <w:p w14:paraId="5BA03988" w14:textId="77777777" w:rsidR="00D3555D" w:rsidRPr="008D7003" w:rsidRDefault="005D6F31">
            <w:pPr>
              <w:spacing w:line="276" w:lineRule="auto"/>
              <w:jc w:val="right"/>
              <w:rPr>
                <w:rFonts w:asciiTheme="minorHAnsi" w:hAnsiTheme="minorHAnsi" w:cstheme="minorHAnsi"/>
                <w:sz w:val="22"/>
                <w:szCs w:val="22"/>
              </w:rPr>
              <w:pPrChange w:id="3471" w:author="Hannah McSorley" w:date="2020-08-05T02:53:00Z">
                <w:pPr>
                  <w:spacing w:line="240" w:lineRule="auto"/>
                  <w:jc w:val="right"/>
                </w:pPr>
              </w:pPrChange>
            </w:pPr>
            <w:r w:rsidRPr="008D7003">
              <w:rPr>
                <w:rFonts w:asciiTheme="minorHAnsi" w:hAnsiTheme="minorHAnsi" w:cstheme="minorHAnsi"/>
                <w:sz w:val="22"/>
                <w:szCs w:val="22"/>
              </w:rPr>
              <w:t>44</w:t>
            </w:r>
          </w:p>
        </w:tc>
        <w:tc>
          <w:tcPr>
            <w:tcW w:w="0" w:type="auto"/>
            <w:shd w:val="clear" w:color="auto" w:fill="F2F2F2" w:themeFill="background1" w:themeFillShade="F2"/>
            <w:tcPrChange w:id="3472" w:author="Hannah McSorley" w:date="2020-08-05T02:53:00Z">
              <w:tcPr>
                <w:tcW w:w="0" w:type="auto"/>
                <w:gridSpan w:val="2"/>
              </w:tcPr>
            </w:tcPrChange>
          </w:tcPr>
          <w:p w14:paraId="2CCBF4D1" w14:textId="77777777" w:rsidR="00D3555D" w:rsidRPr="008D7003" w:rsidRDefault="005D6F31">
            <w:pPr>
              <w:spacing w:line="276" w:lineRule="auto"/>
              <w:jc w:val="right"/>
              <w:rPr>
                <w:rFonts w:asciiTheme="minorHAnsi" w:hAnsiTheme="minorHAnsi" w:cstheme="minorHAnsi"/>
                <w:sz w:val="22"/>
                <w:szCs w:val="22"/>
              </w:rPr>
              <w:pPrChange w:id="3473" w:author="Hannah McSorley" w:date="2020-08-05T02:53:00Z">
                <w:pPr>
                  <w:spacing w:line="240" w:lineRule="auto"/>
                  <w:jc w:val="right"/>
                </w:pPr>
              </w:pPrChange>
            </w:pPr>
            <w:r w:rsidRPr="008D7003">
              <w:rPr>
                <w:rFonts w:asciiTheme="minorHAnsi" w:hAnsiTheme="minorHAnsi" w:cstheme="minorHAnsi"/>
                <w:sz w:val="22"/>
                <w:szCs w:val="22"/>
              </w:rPr>
              <w:t>7.2</w:t>
            </w:r>
          </w:p>
        </w:tc>
        <w:tc>
          <w:tcPr>
            <w:tcW w:w="0" w:type="auto"/>
            <w:shd w:val="clear" w:color="auto" w:fill="F2F2F2" w:themeFill="background1" w:themeFillShade="F2"/>
            <w:tcPrChange w:id="3474" w:author="Hannah McSorley" w:date="2020-08-05T02:53:00Z">
              <w:tcPr>
                <w:tcW w:w="0" w:type="auto"/>
                <w:gridSpan w:val="2"/>
              </w:tcPr>
            </w:tcPrChange>
          </w:tcPr>
          <w:p w14:paraId="277BCAAC" w14:textId="77777777" w:rsidR="00D3555D" w:rsidRPr="008D7003" w:rsidRDefault="005D6F31">
            <w:pPr>
              <w:spacing w:line="276" w:lineRule="auto"/>
              <w:jc w:val="right"/>
              <w:rPr>
                <w:rFonts w:asciiTheme="minorHAnsi" w:hAnsiTheme="minorHAnsi" w:cstheme="minorHAnsi"/>
                <w:sz w:val="22"/>
                <w:szCs w:val="22"/>
              </w:rPr>
              <w:pPrChange w:id="3475" w:author="Hannah McSorley" w:date="2020-08-05T02:53:00Z">
                <w:pPr>
                  <w:spacing w:line="240" w:lineRule="auto"/>
                  <w:jc w:val="right"/>
                </w:pPr>
              </w:pPrChange>
            </w:pPr>
            <w:r w:rsidRPr="008D7003">
              <w:rPr>
                <w:rFonts w:asciiTheme="minorHAnsi" w:hAnsiTheme="minorHAnsi" w:cstheme="minorHAnsi"/>
                <w:sz w:val="22"/>
                <w:szCs w:val="22"/>
              </w:rPr>
              <w:t>1.7</w:t>
            </w:r>
          </w:p>
        </w:tc>
        <w:tc>
          <w:tcPr>
            <w:tcW w:w="0" w:type="auto"/>
            <w:shd w:val="clear" w:color="auto" w:fill="F2F2F2" w:themeFill="background1" w:themeFillShade="F2"/>
            <w:tcPrChange w:id="3476" w:author="Hannah McSorley" w:date="2020-08-05T02:53:00Z">
              <w:tcPr>
                <w:tcW w:w="0" w:type="auto"/>
              </w:tcPr>
            </w:tcPrChange>
          </w:tcPr>
          <w:p w14:paraId="531AECAB" w14:textId="77777777" w:rsidR="00D3555D" w:rsidRPr="008D7003" w:rsidRDefault="005D6F31">
            <w:pPr>
              <w:spacing w:line="276" w:lineRule="auto"/>
              <w:jc w:val="right"/>
              <w:rPr>
                <w:rFonts w:asciiTheme="minorHAnsi" w:hAnsiTheme="minorHAnsi" w:cstheme="minorHAnsi"/>
                <w:sz w:val="22"/>
                <w:szCs w:val="22"/>
              </w:rPr>
              <w:pPrChange w:id="3477" w:author="Hannah McSorley" w:date="2020-08-05T02:53:00Z">
                <w:pPr>
                  <w:spacing w:line="240" w:lineRule="auto"/>
                  <w:jc w:val="right"/>
                </w:pPr>
              </w:pPrChange>
            </w:pPr>
            <w:r w:rsidRPr="008D7003">
              <w:rPr>
                <w:rFonts w:asciiTheme="minorHAnsi" w:hAnsiTheme="minorHAnsi" w:cstheme="minorHAnsi"/>
                <w:sz w:val="22"/>
                <w:szCs w:val="22"/>
              </w:rPr>
              <w:t>24</w:t>
            </w:r>
          </w:p>
        </w:tc>
        <w:tc>
          <w:tcPr>
            <w:tcW w:w="0" w:type="auto"/>
            <w:shd w:val="clear" w:color="auto" w:fill="F2F2F2" w:themeFill="background1" w:themeFillShade="F2"/>
            <w:tcPrChange w:id="3478" w:author="Hannah McSorley" w:date="2020-08-05T02:53:00Z">
              <w:tcPr>
                <w:tcW w:w="0" w:type="auto"/>
                <w:gridSpan w:val="2"/>
              </w:tcPr>
            </w:tcPrChange>
          </w:tcPr>
          <w:p w14:paraId="4AF64133" w14:textId="77777777" w:rsidR="00D3555D" w:rsidRPr="008D7003" w:rsidRDefault="005D6F31">
            <w:pPr>
              <w:spacing w:line="276" w:lineRule="auto"/>
              <w:jc w:val="right"/>
              <w:rPr>
                <w:rFonts w:asciiTheme="minorHAnsi" w:hAnsiTheme="minorHAnsi" w:cstheme="minorHAnsi"/>
                <w:sz w:val="22"/>
                <w:szCs w:val="22"/>
              </w:rPr>
              <w:pPrChange w:id="3479" w:author="Hannah McSorley" w:date="2020-08-05T02:53:00Z">
                <w:pPr>
                  <w:spacing w:line="240" w:lineRule="auto"/>
                  <w:jc w:val="right"/>
                </w:pPr>
              </w:pPrChange>
            </w:pPr>
            <w:r w:rsidRPr="008D7003">
              <w:rPr>
                <w:rFonts w:asciiTheme="minorHAnsi" w:hAnsiTheme="minorHAnsi" w:cstheme="minorHAnsi"/>
                <w:sz w:val="22"/>
                <w:szCs w:val="22"/>
              </w:rPr>
              <w:t>3.95</w:t>
            </w:r>
          </w:p>
        </w:tc>
        <w:tc>
          <w:tcPr>
            <w:tcW w:w="0" w:type="auto"/>
            <w:shd w:val="clear" w:color="auto" w:fill="F2F2F2" w:themeFill="background1" w:themeFillShade="F2"/>
            <w:tcPrChange w:id="3480" w:author="Hannah McSorley" w:date="2020-08-05T02:53:00Z">
              <w:tcPr>
                <w:tcW w:w="0" w:type="auto"/>
                <w:gridSpan w:val="2"/>
              </w:tcPr>
            </w:tcPrChange>
          </w:tcPr>
          <w:p w14:paraId="64301CA3" w14:textId="77777777" w:rsidR="00D3555D" w:rsidRPr="008D7003" w:rsidRDefault="005D6F31">
            <w:pPr>
              <w:spacing w:line="276" w:lineRule="auto"/>
              <w:jc w:val="right"/>
              <w:rPr>
                <w:rFonts w:asciiTheme="minorHAnsi" w:hAnsiTheme="minorHAnsi" w:cstheme="minorHAnsi"/>
                <w:sz w:val="22"/>
                <w:szCs w:val="22"/>
              </w:rPr>
              <w:pPrChange w:id="3481" w:author="Hannah McSorley" w:date="2020-08-05T02:53:00Z">
                <w:pPr>
                  <w:spacing w:line="240" w:lineRule="auto"/>
                  <w:jc w:val="right"/>
                </w:pPr>
              </w:pPrChange>
            </w:pPr>
            <w:r w:rsidRPr="008D7003">
              <w:rPr>
                <w:rFonts w:asciiTheme="minorHAnsi" w:hAnsiTheme="minorHAnsi" w:cstheme="minorHAnsi"/>
                <w:sz w:val="22"/>
                <w:szCs w:val="22"/>
              </w:rPr>
              <w:t>6.9</w:t>
            </w:r>
          </w:p>
        </w:tc>
        <w:tc>
          <w:tcPr>
            <w:tcW w:w="0" w:type="auto"/>
            <w:shd w:val="clear" w:color="auto" w:fill="F2F2F2" w:themeFill="background1" w:themeFillShade="F2"/>
            <w:tcPrChange w:id="3482" w:author="Hannah McSorley" w:date="2020-08-05T02:53:00Z">
              <w:tcPr>
                <w:tcW w:w="0" w:type="auto"/>
              </w:tcPr>
            </w:tcPrChange>
          </w:tcPr>
          <w:p w14:paraId="24C794A0" w14:textId="77777777" w:rsidR="00D3555D" w:rsidRPr="008D7003" w:rsidRDefault="005D6F31">
            <w:pPr>
              <w:spacing w:line="276" w:lineRule="auto"/>
              <w:jc w:val="right"/>
              <w:rPr>
                <w:rFonts w:asciiTheme="minorHAnsi" w:hAnsiTheme="minorHAnsi" w:cstheme="minorHAnsi"/>
                <w:sz w:val="22"/>
                <w:szCs w:val="22"/>
              </w:rPr>
              <w:pPrChange w:id="3483" w:author="Hannah McSorley" w:date="2020-08-05T02:53:00Z">
                <w:pPr>
                  <w:spacing w:line="240" w:lineRule="auto"/>
                  <w:jc w:val="right"/>
                </w:pPr>
              </w:pPrChange>
            </w:pPr>
            <w:r w:rsidRPr="008D7003">
              <w:rPr>
                <w:rFonts w:asciiTheme="minorHAnsi" w:hAnsiTheme="minorHAnsi" w:cstheme="minorHAnsi"/>
                <w:sz w:val="22"/>
                <w:szCs w:val="22"/>
              </w:rPr>
              <w:t>11.6</w:t>
            </w:r>
          </w:p>
        </w:tc>
      </w:tr>
      <w:tr w:rsidR="00D3555D" w:rsidRPr="008D7003" w14:paraId="3E21EC83" w14:textId="77777777">
        <w:tc>
          <w:tcPr>
            <w:tcW w:w="0" w:type="auto"/>
          </w:tcPr>
          <w:p w14:paraId="0F0A87E3" w14:textId="77777777" w:rsidR="00D3555D" w:rsidRPr="008D7003" w:rsidRDefault="005D6F31">
            <w:pPr>
              <w:spacing w:line="276" w:lineRule="auto"/>
              <w:rPr>
                <w:rFonts w:asciiTheme="minorHAnsi" w:hAnsiTheme="minorHAnsi" w:cstheme="minorHAnsi"/>
                <w:sz w:val="22"/>
                <w:szCs w:val="22"/>
              </w:rPr>
              <w:pPrChange w:id="3484" w:author="Hannah McSorley" w:date="2020-08-05T02:53:00Z">
                <w:pPr>
                  <w:spacing w:line="240" w:lineRule="auto"/>
                </w:pPr>
              </w:pPrChange>
            </w:pPr>
            <w:r w:rsidRPr="008D7003">
              <w:rPr>
                <w:rFonts w:asciiTheme="minorHAnsi" w:hAnsiTheme="minorHAnsi" w:cstheme="minorHAnsi"/>
                <w:sz w:val="22"/>
                <w:szCs w:val="22"/>
              </w:rPr>
              <w:t>Jarvis-</w:t>
            </w:r>
            <w:proofErr w:type="spellStart"/>
            <w:r w:rsidRPr="008D7003">
              <w:rPr>
                <w:rFonts w:asciiTheme="minorHAnsi" w:hAnsiTheme="minorHAnsi" w:cstheme="minorHAnsi"/>
                <w:sz w:val="22"/>
                <w:szCs w:val="22"/>
              </w:rPr>
              <w:t>crk</w:t>
            </w:r>
            <w:proofErr w:type="spellEnd"/>
          </w:p>
        </w:tc>
        <w:tc>
          <w:tcPr>
            <w:tcW w:w="0" w:type="auto"/>
          </w:tcPr>
          <w:p w14:paraId="220BC5B7" w14:textId="77777777" w:rsidR="00D3555D" w:rsidRPr="008D7003" w:rsidRDefault="005D6F31">
            <w:pPr>
              <w:spacing w:line="276" w:lineRule="auto"/>
              <w:rPr>
                <w:rFonts w:asciiTheme="minorHAnsi" w:hAnsiTheme="minorHAnsi" w:cstheme="minorHAnsi"/>
                <w:sz w:val="22"/>
                <w:szCs w:val="22"/>
              </w:rPr>
              <w:pPrChange w:id="3485" w:author="Hannah McSorley" w:date="2020-08-05T02:53:00Z">
                <w:pPr>
                  <w:spacing w:line="240" w:lineRule="auto"/>
                </w:pPr>
              </w:pPrChange>
            </w:pPr>
            <w:r w:rsidRPr="008D7003">
              <w:rPr>
                <w:rFonts w:asciiTheme="minorHAnsi" w:hAnsiTheme="minorHAnsi" w:cstheme="minorHAnsi"/>
                <w:sz w:val="22"/>
                <w:szCs w:val="22"/>
              </w:rPr>
              <w:t xml:space="preserve">headwater of Cragg </w:t>
            </w:r>
            <w:proofErr w:type="spellStart"/>
            <w:r w:rsidRPr="008D7003">
              <w:rPr>
                <w:rFonts w:asciiTheme="minorHAnsi" w:hAnsiTheme="minorHAnsi" w:cstheme="minorHAnsi"/>
                <w:sz w:val="22"/>
                <w:szCs w:val="22"/>
              </w:rPr>
              <w:t>Crk</w:t>
            </w:r>
            <w:proofErr w:type="spellEnd"/>
            <w:r w:rsidRPr="008D7003">
              <w:rPr>
                <w:rFonts w:asciiTheme="minorHAnsi" w:hAnsiTheme="minorHAnsi" w:cstheme="minorHAnsi"/>
                <w:sz w:val="22"/>
                <w:szCs w:val="22"/>
              </w:rPr>
              <w:t>., LWSA</w:t>
            </w:r>
          </w:p>
        </w:tc>
        <w:tc>
          <w:tcPr>
            <w:tcW w:w="0" w:type="auto"/>
          </w:tcPr>
          <w:p w14:paraId="38ACC470" w14:textId="77777777" w:rsidR="00D3555D" w:rsidRPr="008D7003" w:rsidRDefault="005D6F31">
            <w:pPr>
              <w:spacing w:line="276" w:lineRule="auto"/>
              <w:jc w:val="right"/>
              <w:rPr>
                <w:rFonts w:asciiTheme="minorHAnsi" w:hAnsiTheme="minorHAnsi" w:cstheme="minorHAnsi"/>
                <w:sz w:val="22"/>
                <w:szCs w:val="22"/>
              </w:rPr>
              <w:pPrChange w:id="3486" w:author="Hannah McSorley" w:date="2020-08-05T02:53:00Z">
                <w:pPr>
                  <w:spacing w:line="240" w:lineRule="auto"/>
                  <w:jc w:val="right"/>
                </w:pPr>
              </w:pPrChange>
            </w:pPr>
            <w:r w:rsidRPr="008D7003">
              <w:rPr>
                <w:rFonts w:asciiTheme="minorHAnsi" w:hAnsiTheme="minorHAnsi" w:cstheme="minorHAnsi"/>
                <w:sz w:val="22"/>
                <w:szCs w:val="22"/>
              </w:rPr>
              <w:t>12</w:t>
            </w:r>
          </w:p>
        </w:tc>
        <w:tc>
          <w:tcPr>
            <w:tcW w:w="0" w:type="auto"/>
          </w:tcPr>
          <w:p w14:paraId="56F8D70D" w14:textId="77777777" w:rsidR="00D3555D" w:rsidRPr="008D7003" w:rsidRDefault="005D6F31">
            <w:pPr>
              <w:spacing w:line="276" w:lineRule="auto"/>
              <w:jc w:val="right"/>
              <w:rPr>
                <w:rFonts w:asciiTheme="minorHAnsi" w:hAnsiTheme="minorHAnsi" w:cstheme="minorHAnsi"/>
                <w:sz w:val="22"/>
                <w:szCs w:val="22"/>
              </w:rPr>
              <w:pPrChange w:id="3487" w:author="Hannah McSorley" w:date="2020-08-05T02:53:00Z">
                <w:pPr>
                  <w:spacing w:line="240" w:lineRule="auto"/>
                  <w:jc w:val="right"/>
                </w:pPr>
              </w:pPrChange>
            </w:pPr>
            <w:r w:rsidRPr="008D7003">
              <w:rPr>
                <w:rFonts w:asciiTheme="minorHAnsi" w:hAnsiTheme="minorHAnsi" w:cstheme="minorHAnsi"/>
                <w:sz w:val="22"/>
                <w:szCs w:val="22"/>
              </w:rPr>
              <w:t>9.7</w:t>
            </w:r>
          </w:p>
        </w:tc>
        <w:tc>
          <w:tcPr>
            <w:tcW w:w="0" w:type="auto"/>
          </w:tcPr>
          <w:p w14:paraId="235EE9D0" w14:textId="77777777" w:rsidR="00D3555D" w:rsidRPr="008D7003" w:rsidRDefault="005D6F31">
            <w:pPr>
              <w:spacing w:line="276" w:lineRule="auto"/>
              <w:jc w:val="right"/>
              <w:rPr>
                <w:rFonts w:asciiTheme="minorHAnsi" w:hAnsiTheme="minorHAnsi" w:cstheme="minorHAnsi"/>
                <w:sz w:val="22"/>
                <w:szCs w:val="22"/>
              </w:rPr>
              <w:pPrChange w:id="3488" w:author="Hannah McSorley" w:date="2020-08-05T02:53:00Z">
                <w:pPr>
                  <w:spacing w:line="240" w:lineRule="auto"/>
                  <w:jc w:val="right"/>
                </w:pPr>
              </w:pPrChange>
            </w:pPr>
            <w:r w:rsidRPr="008D7003">
              <w:rPr>
                <w:rFonts w:asciiTheme="minorHAnsi" w:hAnsiTheme="minorHAnsi" w:cstheme="minorHAnsi"/>
                <w:sz w:val="22"/>
                <w:szCs w:val="22"/>
              </w:rPr>
              <w:t>2.9</w:t>
            </w:r>
          </w:p>
        </w:tc>
        <w:tc>
          <w:tcPr>
            <w:tcW w:w="0" w:type="auto"/>
          </w:tcPr>
          <w:p w14:paraId="0B3C8D1C" w14:textId="77777777" w:rsidR="00D3555D" w:rsidRPr="008D7003" w:rsidRDefault="005D6F31">
            <w:pPr>
              <w:spacing w:line="276" w:lineRule="auto"/>
              <w:jc w:val="right"/>
              <w:rPr>
                <w:rFonts w:asciiTheme="minorHAnsi" w:hAnsiTheme="minorHAnsi" w:cstheme="minorHAnsi"/>
                <w:sz w:val="22"/>
                <w:szCs w:val="22"/>
              </w:rPr>
              <w:pPrChange w:id="3489" w:author="Hannah McSorley" w:date="2020-08-05T02:53:00Z">
                <w:pPr>
                  <w:spacing w:line="240" w:lineRule="auto"/>
                  <w:jc w:val="right"/>
                </w:pPr>
              </w:pPrChange>
            </w:pPr>
            <w:r w:rsidRPr="008D7003">
              <w:rPr>
                <w:rFonts w:asciiTheme="minorHAnsi" w:hAnsiTheme="minorHAnsi" w:cstheme="minorHAnsi"/>
                <w:sz w:val="22"/>
                <w:szCs w:val="22"/>
              </w:rPr>
              <w:t>30</w:t>
            </w:r>
          </w:p>
        </w:tc>
        <w:tc>
          <w:tcPr>
            <w:tcW w:w="0" w:type="auto"/>
          </w:tcPr>
          <w:p w14:paraId="2CFE15A8" w14:textId="77777777" w:rsidR="00D3555D" w:rsidRPr="008D7003" w:rsidRDefault="005D6F31">
            <w:pPr>
              <w:spacing w:line="276" w:lineRule="auto"/>
              <w:jc w:val="right"/>
              <w:rPr>
                <w:rFonts w:asciiTheme="minorHAnsi" w:hAnsiTheme="minorHAnsi" w:cstheme="minorHAnsi"/>
                <w:sz w:val="22"/>
                <w:szCs w:val="22"/>
              </w:rPr>
              <w:pPrChange w:id="3490" w:author="Hannah McSorley" w:date="2020-08-05T02:53:00Z">
                <w:pPr>
                  <w:spacing w:line="240" w:lineRule="auto"/>
                  <w:jc w:val="right"/>
                </w:pPr>
              </w:pPrChange>
            </w:pPr>
            <w:r w:rsidRPr="008D7003">
              <w:rPr>
                <w:rFonts w:asciiTheme="minorHAnsi" w:hAnsiTheme="minorHAnsi" w:cstheme="minorHAnsi"/>
                <w:sz w:val="22"/>
                <w:szCs w:val="22"/>
              </w:rPr>
              <w:t>5.92</w:t>
            </w:r>
          </w:p>
        </w:tc>
        <w:tc>
          <w:tcPr>
            <w:tcW w:w="0" w:type="auto"/>
          </w:tcPr>
          <w:p w14:paraId="2A91A77F" w14:textId="77777777" w:rsidR="00D3555D" w:rsidRPr="008D7003" w:rsidRDefault="005D6F31">
            <w:pPr>
              <w:spacing w:line="276" w:lineRule="auto"/>
              <w:jc w:val="right"/>
              <w:rPr>
                <w:rFonts w:asciiTheme="minorHAnsi" w:hAnsiTheme="minorHAnsi" w:cstheme="minorHAnsi"/>
                <w:sz w:val="22"/>
                <w:szCs w:val="22"/>
              </w:rPr>
              <w:pPrChange w:id="3491" w:author="Hannah McSorley" w:date="2020-08-05T02:53:00Z">
                <w:pPr>
                  <w:spacing w:line="240" w:lineRule="auto"/>
                  <w:jc w:val="right"/>
                </w:pPr>
              </w:pPrChange>
            </w:pPr>
            <w:r w:rsidRPr="008D7003">
              <w:rPr>
                <w:rFonts w:asciiTheme="minorHAnsi" w:hAnsiTheme="minorHAnsi" w:cstheme="minorHAnsi"/>
                <w:sz w:val="22"/>
                <w:szCs w:val="22"/>
              </w:rPr>
              <w:t>9.7</w:t>
            </w:r>
          </w:p>
        </w:tc>
        <w:tc>
          <w:tcPr>
            <w:tcW w:w="0" w:type="auto"/>
          </w:tcPr>
          <w:p w14:paraId="30D38855" w14:textId="77777777" w:rsidR="00D3555D" w:rsidRPr="008D7003" w:rsidRDefault="005D6F31">
            <w:pPr>
              <w:spacing w:line="276" w:lineRule="auto"/>
              <w:jc w:val="right"/>
              <w:rPr>
                <w:rFonts w:asciiTheme="minorHAnsi" w:hAnsiTheme="minorHAnsi" w:cstheme="minorHAnsi"/>
                <w:sz w:val="22"/>
                <w:szCs w:val="22"/>
              </w:rPr>
              <w:pPrChange w:id="3492" w:author="Hannah McSorley" w:date="2020-08-05T02:53:00Z">
                <w:pPr>
                  <w:spacing w:line="240" w:lineRule="auto"/>
                  <w:jc w:val="right"/>
                </w:pPr>
              </w:pPrChange>
            </w:pPr>
            <w:r w:rsidRPr="008D7003">
              <w:rPr>
                <w:rFonts w:asciiTheme="minorHAnsi" w:hAnsiTheme="minorHAnsi" w:cstheme="minorHAnsi"/>
                <w:sz w:val="22"/>
                <w:szCs w:val="22"/>
              </w:rPr>
              <w:t>16.7</w:t>
            </w:r>
          </w:p>
        </w:tc>
      </w:tr>
      <w:tr w:rsidR="00717B93" w:rsidRPr="008D7003" w14:paraId="21BEFA1C" w14:textId="77777777" w:rsidTr="008D7003">
        <w:tblPrEx>
          <w:tblW w:w="5000" w:type="pct"/>
          <w:tblLook w:val="07E0" w:firstRow="1" w:lastRow="1" w:firstColumn="1" w:lastColumn="1" w:noHBand="1" w:noVBand="1"/>
          <w:tblPrExChange w:id="3493"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494" w:author="Hannah McSorley" w:date="2020-08-05T02:53:00Z">
              <w:tcPr>
                <w:tcW w:w="0" w:type="auto"/>
                <w:gridSpan w:val="2"/>
              </w:tcPr>
            </w:tcPrChange>
          </w:tcPr>
          <w:p w14:paraId="367B29F1" w14:textId="77777777" w:rsidR="00D3555D" w:rsidRPr="008D7003" w:rsidRDefault="005D6F31">
            <w:pPr>
              <w:spacing w:line="276" w:lineRule="auto"/>
              <w:rPr>
                <w:rFonts w:asciiTheme="minorHAnsi" w:hAnsiTheme="minorHAnsi" w:cstheme="minorHAnsi"/>
                <w:sz w:val="22"/>
                <w:szCs w:val="22"/>
              </w:rPr>
              <w:pPrChange w:id="3495" w:author="Hannah McSorley" w:date="2020-08-05T02:53:00Z">
                <w:pPr>
                  <w:spacing w:line="240" w:lineRule="auto"/>
                </w:pPr>
              </w:pPrChange>
            </w:pPr>
            <w:r w:rsidRPr="008D7003">
              <w:rPr>
                <w:rFonts w:asciiTheme="minorHAnsi" w:hAnsiTheme="minorHAnsi" w:cstheme="minorHAnsi"/>
                <w:sz w:val="22"/>
                <w:szCs w:val="22"/>
              </w:rPr>
              <w:t>Lazar-</w:t>
            </w:r>
            <w:proofErr w:type="spellStart"/>
            <w:r w:rsidRPr="008D7003">
              <w:rPr>
                <w:rFonts w:asciiTheme="minorHAnsi" w:hAnsiTheme="minorHAnsi" w:cstheme="minorHAnsi"/>
                <w:sz w:val="22"/>
                <w:szCs w:val="22"/>
              </w:rPr>
              <w:t>crk</w:t>
            </w:r>
            <w:proofErr w:type="spellEnd"/>
          </w:p>
        </w:tc>
        <w:tc>
          <w:tcPr>
            <w:tcW w:w="0" w:type="auto"/>
            <w:shd w:val="clear" w:color="auto" w:fill="F2F2F2" w:themeFill="background1" w:themeFillShade="F2"/>
            <w:tcPrChange w:id="3496" w:author="Hannah McSorley" w:date="2020-08-05T02:53:00Z">
              <w:tcPr>
                <w:tcW w:w="0" w:type="auto"/>
                <w:gridSpan w:val="3"/>
              </w:tcPr>
            </w:tcPrChange>
          </w:tcPr>
          <w:p w14:paraId="2E04DFEA" w14:textId="77777777" w:rsidR="00D3555D" w:rsidRPr="008D7003" w:rsidRDefault="005D6F31">
            <w:pPr>
              <w:spacing w:line="276" w:lineRule="auto"/>
              <w:rPr>
                <w:rFonts w:asciiTheme="minorHAnsi" w:hAnsiTheme="minorHAnsi" w:cstheme="minorHAnsi"/>
                <w:sz w:val="22"/>
                <w:szCs w:val="22"/>
              </w:rPr>
              <w:pPrChange w:id="3497" w:author="Hannah McSorley" w:date="2020-08-05T02:53:00Z">
                <w:pPr>
                  <w:spacing w:line="240" w:lineRule="auto"/>
                </w:pPr>
              </w:pPrChange>
            </w:pPr>
            <w:r w:rsidRPr="008D7003">
              <w:rPr>
                <w:rFonts w:asciiTheme="minorHAnsi" w:hAnsiTheme="minorHAnsi" w:cstheme="minorHAnsi"/>
                <w:sz w:val="22"/>
                <w:szCs w:val="22"/>
              </w:rPr>
              <w:t xml:space="preserve">headwater of Cragg </w:t>
            </w:r>
            <w:proofErr w:type="spellStart"/>
            <w:r w:rsidRPr="008D7003">
              <w:rPr>
                <w:rFonts w:asciiTheme="minorHAnsi" w:hAnsiTheme="minorHAnsi" w:cstheme="minorHAnsi"/>
                <w:sz w:val="22"/>
                <w:szCs w:val="22"/>
              </w:rPr>
              <w:t>Crk</w:t>
            </w:r>
            <w:proofErr w:type="spellEnd"/>
            <w:r w:rsidRPr="008D7003">
              <w:rPr>
                <w:rFonts w:asciiTheme="minorHAnsi" w:hAnsiTheme="minorHAnsi" w:cstheme="minorHAnsi"/>
                <w:sz w:val="22"/>
                <w:szCs w:val="22"/>
              </w:rPr>
              <w:t>., LWSA</w:t>
            </w:r>
          </w:p>
        </w:tc>
        <w:tc>
          <w:tcPr>
            <w:tcW w:w="0" w:type="auto"/>
            <w:shd w:val="clear" w:color="auto" w:fill="F2F2F2" w:themeFill="background1" w:themeFillShade="F2"/>
            <w:tcPrChange w:id="3498" w:author="Hannah McSorley" w:date="2020-08-05T02:53:00Z">
              <w:tcPr>
                <w:tcW w:w="0" w:type="auto"/>
                <w:gridSpan w:val="2"/>
              </w:tcPr>
            </w:tcPrChange>
          </w:tcPr>
          <w:p w14:paraId="0C0ED3ED" w14:textId="77777777" w:rsidR="00D3555D" w:rsidRPr="008D7003" w:rsidRDefault="005D6F31">
            <w:pPr>
              <w:spacing w:line="276" w:lineRule="auto"/>
              <w:jc w:val="right"/>
              <w:rPr>
                <w:rFonts w:asciiTheme="minorHAnsi" w:hAnsiTheme="minorHAnsi" w:cstheme="minorHAnsi"/>
                <w:sz w:val="22"/>
                <w:szCs w:val="22"/>
              </w:rPr>
              <w:pPrChange w:id="3499" w:author="Hannah McSorley" w:date="2020-08-05T02:53:00Z">
                <w:pPr>
                  <w:spacing w:line="240" w:lineRule="auto"/>
                  <w:jc w:val="right"/>
                </w:pPr>
              </w:pPrChange>
            </w:pPr>
            <w:r w:rsidRPr="008D7003">
              <w:rPr>
                <w:rFonts w:asciiTheme="minorHAnsi" w:hAnsiTheme="minorHAnsi" w:cstheme="minorHAnsi"/>
                <w:sz w:val="22"/>
                <w:szCs w:val="22"/>
              </w:rPr>
              <w:t>9</w:t>
            </w:r>
          </w:p>
        </w:tc>
        <w:tc>
          <w:tcPr>
            <w:tcW w:w="0" w:type="auto"/>
            <w:shd w:val="clear" w:color="auto" w:fill="F2F2F2" w:themeFill="background1" w:themeFillShade="F2"/>
            <w:tcPrChange w:id="3500" w:author="Hannah McSorley" w:date="2020-08-05T02:53:00Z">
              <w:tcPr>
                <w:tcW w:w="0" w:type="auto"/>
                <w:gridSpan w:val="2"/>
              </w:tcPr>
            </w:tcPrChange>
          </w:tcPr>
          <w:p w14:paraId="2FE4DC40" w14:textId="77777777" w:rsidR="00D3555D" w:rsidRPr="008D7003" w:rsidRDefault="005D6F31">
            <w:pPr>
              <w:spacing w:line="276" w:lineRule="auto"/>
              <w:jc w:val="right"/>
              <w:rPr>
                <w:rFonts w:asciiTheme="minorHAnsi" w:hAnsiTheme="minorHAnsi" w:cstheme="minorHAnsi"/>
                <w:sz w:val="22"/>
                <w:szCs w:val="22"/>
              </w:rPr>
              <w:pPrChange w:id="3501" w:author="Hannah McSorley" w:date="2020-08-05T02:53:00Z">
                <w:pPr>
                  <w:spacing w:line="240" w:lineRule="auto"/>
                  <w:jc w:val="right"/>
                </w:pPr>
              </w:pPrChange>
            </w:pPr>
            <w:r w:rsidRPr="008D7003">
              <w:rPr>
                <w:rFonts w:asciiTheme="minorHAnsi" w:hAnsiTheme="minorHAnsi" w:cstheme="minorHAnsi"/>
                <w:sz w:val="22"/>
                <w:szCs w:val="22"/>
              </w:rPr>
              <w:t>6.3</w:t>
            </w:r>
          </w:p>
        </w:tc>
        <w:tc>
          <w:tcPr>
            <w:tcW w:w="0" w:type="auto"/>
            <w:shd w:val="clear" w:color="auto" w:fill="F2F2F2" w:themeFill="background1" w:themeFillShade="F2"/>
            <w:tcPrChange w:id="3502" w:author="Hannah McSorley" w:date="2020-08-05T02:53:00Z">
              <w:tcPr>
                <w:tcW w:w="0" w:type="auto"/>
                <w:gridSpan w:val="2"/>
              </w:tcPr>
            </w:tcPrChange>
          </w:tcPr>
          <w:p w14:paraId="79E26314" w14:textId="77777777" w:rsidR="00D3555D" w:rsidRPr="008D7003" w:rsidRDefault="005D6F31">
            <w:pPr>
              <w:spacing w:line="276" w:lineRule="auto"/>
              <w:jc w:val="right"/>
              <w:rPr>
                <w:rFonts w:asciiTheme="minorHAnsi" w:hAnsiTheme="minorHAnsi" w:cstheme="minorHAnsi"/>
                <w:sz w:val="22"/>
                <w:szCs w:val="22"/>
              </w:rPr>
              <w:pPrChange w:id="3503" w:author="Hannah McSorley" w:date="2020-08-05T02:53:00Z">
                <w:pPr>
                  <w:spacing w:line="240" w:lineRule="auto"/>
                  <w:jc w:val="right"/>
                </w:pPr>
              </w:pPrChange>
            </w:pPr>
            <w:r w:rsidRPr="008D7003">
              <w:rPr>
                <w:rFonts w:asciiTheme="minorHAnsi" w:hAnsiTheme="minorHAnsi" w:cstheme="minorHAnsi"/>
                <w:sz w:val="22"/>
                <w:szCs w:val="22"/>
              </w:rPr>
              <w:t>1.7</w:t>
            </w:r>
          </w:p>
        </w:tc>
        <w:tc>
          <w:tcPr>
            <w:tcW w:w="0" w:type="auto"/>
            <w:shd w:val="clear" w:color="auto" w:fill="F2F2F2" w:themeFill="background1" w:themeFillShade="F2"/>
            <w:tcPrChange w:id="3504" w:author="Hannah McSorley" w:date="2020-08-05T02:53:00Z">
              <w:tcPr>
                <w:tcW w:w="0" w:type="auto"/>
              </w:tcPr>
            </w:tcPrChange>
          </w:tcPr>
          <w:p w14:paraId="7D0002AE" w14:textId="77777777" w:rsidR="00D3555D" w:rsidRPr="008D7003" w:rsidRDefault="005D6F31">
            <w:pPr>
              <w:spacing w:line="276" w:lineRule="auto"/>
              <w:jc w:val="right"/>
              <w:rPr>
                <w:rFonts w:asciiTheme="minorHAnsi" w:hAnsiTheme="minorHAnsi" w:cstheme="minorHAnsi"/>
                <w:sz w:val="22"/>
                <w:szCs w:val="22"/>
              </w:rPr>
              <w:pPrChange w:id="3505" w:author="Hannah McSorley" w:date="2020-08-05T02:53:00Z">
                <w:pPr>
                  <w:spacing w:line="240" w:lineRule="auto"/>
                  <w:jc w:val="right"/>
                </w:pPr>
              </w:pPrChange>
            </w:pPr>
            <w:r w:rsidRPr="008D7003">
              <w:rPr>
                <w:rFonts w:asciiTheme="minorHAnsi" w:hAnsiTheme="minorHAnsi" w:cstheme="minorHAnsi"/>
                <w:sz w:val="22"/>
                <w:szCs w:val="22"/>
              </w:rPr>
              <w:t>27</w:t>
            </w:r>
          </w:p>
        </w:tc>
        <w:tc>
          <w:tcPr>
            <w:tcW w:w="0" w:type="auto"/>
            <w:shd w:val="clear" w:color="auto" w:fill="F2F2F2" w:themeFill="background1" w:themeFillShade="F2"/>
            <w:tcPrChange w:id="3506" w:author="Hannah McSorley" w:date="2020-08-05T02:53:00Z">
              <w:tcPr>
                <w:tcW w:w="0" w:type="auto"/>
                <w:gridSpan w:val="2"/>
              </w:tcPr>
            </w:tcPrChange>
          </w:tcPr>
          <w:p w14:paraId="0473B657" w14:textId="77777777" w:rsidR="00D3555D" w:rsidRPr="008D7003" w:rsidRDefault="005D6F31">
            <w:pPr>
              <w:spacing w:line="276" w:lineRule="auto"/>
              <w:jc w:val="right"/>
              <w:rPr>
                <w:rFonts w:asciiTheme="minorHAnsi" w:hAnsiTheme="minorHAnsi" w:cstheme="minorHAnsi"/>
                <w:sz w:val="22"/>
                <w:szCs w:val="22"/>
              </w:rPr>
              <w:pPrChange w:id="3507" w:author="Hannah McSorley" w:date="2020-08-05T02:53:00Z">
                <w:pPr>
                  <w:spacing w:line="240" w:lineRule="auto"/>
                  <w:jc w:val="right"/>
                </w:pPr>
              </w:pPrChange>
            </w:pPr>
            <w:r w:rsidRPr="008D7003">
              <w:rPr>
                <w:rFonts w:asciiTheme="minorHAnsi" w:hAnsiTheme="minorHAnsi" w:cstheme="minorHAnsi"/>
                <w:sz w:val="22"/>
                <w:szCs w:val="22"/>
              </w:rPr>
              <w:t>3.69</w:t>
            </w:r>
          </w:p>
        </w:tc>
        <w:tc>
          <w:tcPr>
            <w:tcW w:w="0" w:type="auto"/>
            <w:shd w:val="clear" w:color="auto" w:fill="F2F2F2" w:themeFill="background1" w:themeFillShade="F2"/>
            <w:tcPrChange w:id="3508" w:author="Hannah McSorley" w:date="2020-08-05T02:53:00Z">
              <w:tcPr>
                <w:tcW w:w="0" w:type="auto"/>
                <w:gridSpan w:val="2"/>
              </w:tcPr>
            </w:tcPrChange>
          </w:tcPr>
          <w:p w14:paraId="6626D516" w14:textId="77777777" w:rsidR="00D3555D" w:rsidRPr="008D7003" w:rsidRDefault="005D6F31">
            <w:pPr>
              <w:spacing w:line="276" w:lineRule="auto"/>
              <w:jc w:val="right"/>
              <w:rPr>
                <w:rFonts w:asciiTheme="minorHAnsi" w:hAnsiTheme="minorHAnsi" w:cstheme="minorHAnsi"/>
                <w:sz w:val="22"/>
                <w:szCs w:val="22"/>
              </w:rPr>
              <w:pPrChange w:id="3509" w:author="Hannah McSorley" w:date="2020-08-05T02:53:00Z">
                <w:pPr>
                  <w:spacing w:line="240" w:lineRule="auto"/>
                  <w:jc w:val="right"/>
                </w:pPr>
              </w:pPrChange>
            </w:pPr>
            <w:r w:rsidRPr="008D7003">
              <w:rPr>
                <w:rFonts w:asciiTheme="minorHAnsi" w:hAnsiTheme="minorHAnsi" w:cstheme="minorHAnsi"/>
                <w:sz w:val="22"/>
                <w:szCs w:val="22"/>
              </w:rPr>
              <w:t>6.5</w:t>
            </w:r>
          </w:p>
        </w:tc>
        <w:tc>
          <w:tcPr>
            <w:tcW w:w="0" w:type="auto"/>
            <w:shd w:val="clear" w:color="auto" w:fill="F2F2F2" w:themeFill="background1" w:themeFillShade="F2"/>
            <w:tcPrChange w:id="3510" w:author="Hannah McSorley" w:date="2020-08-05T02:53:00Z">
              <w:tcPr>
                <w:tcW w:w="0" w:type="auto"/>
              </w:tcPr>
            </w:tcPrChange>
          </w:tcPr>
          <w:p w14:paraId="7AC990A5" w14:textId="77777777" w:rsidR="00D3555D" w:rsidRPr="008D7003" w:rsidRDefault="005D6F31">
            <w:pPr>
              <w:spacing w:line="276" w:lineRule="auto"/>
              <w:jc w:val="right"/>
              <w:rPr>
                <w:rFonts w:asciiTheme="minorHAnsi" w:hAnsiTheme="minorHAnsi" w:cstheme="minorHAnsi"/>
                <w:sz w:val="22"/>
                <w:szCs w:val="22"/>
              </w:rPr>
              <w:pPrChange w:id="3511" w:author="Hannah McSorley" w:date="2020-08-05T02:53:00Z">
                <w:pPr>
                  <w:spacing w:line="240" w:lineRule="auto"/>
                  <w:jc w:val="right"/>
                </w:pPr>
              </w:pPrChange>
            </w:pPr>
            <w:r w:rsidRPr="008D7003">
              <w:rPr>
                <w:rFonts w:asciiTheme="minorHAnsi" w:hAnsiTheme="minorHAnsi" w:cstheme="minorHAnsi"/>
                <w:sz w:val="22"/>
                <w:szCs w:val="22"/>
              </w:rPr>
              <w:t>8.6</w:t>
            </w:r>
          </w:p>
        </w:tc>
      </w:tr>
      <w:tr w:rsidR="00D3555D" w:rsidRPr="008D7003" w14:paraId="5D9BB854" w14:textId="77777777">
        <w:tc>
          <w:tcPr>
            <w:tcW w:w="0" w:type="auto"/>
          </w:tcPr>
          <w:p w14:paraId="368DDADD" w14:textId="77777777" w:rsidR="00D3555D" w:rsidRPr="008D7003" w:rsidRDefault="005D6F31">
            <w:pPr>
              <w:spacing w:line="276" w:lineRule="auto"/>
              <w:rPr>
                <w:rFonts w:asciiTheme="minorHAnsi" w:hAnsiTheme="minorHAnsi" w:cstheme="minorHAnsi"/>
                <w:sz w:val="22"/>
                <w:szCs w:val="22"/>
              </w:rPr>
              <w:pPrChange w:id="3512" w:author="Hannah McSorley" w:date="2020-08-05T02:53:00Z">
                <w:pPr>
                  <w:spacing w:line="240" w:lineRule="auto"/>
                </w:pPr>
              </w:pPrChange>
            </w:pPr>
            <w:proofErr w:type="spellStart"/>
            <w:r w:rsidRPr="008D7003">
              <w:rPr>
                <w:rFonts w:asciiTheme="minorHAnsi" w:hAnsiTheme="minorHAnsi" w:cstheme="minorHAnsi"/>
                <w:sz w:val="22"/>
                <w:szCs w:val="22"/>
              </w:rPr>
              <w:t>CraggCrk</w:t>
            </w:r>
            <w:proofErr w:type="spellEnd"/>
          </w:p>
        </w:tc>
        <w:tc>
          <w:tcPr>
            <w:tcW w:w="0" w:type="auto"/>
          </w:tcPr>
          <w:p w14:paraId="7B123031" w14:textId="77777777" w:rsidR="00D3555D" w:rsidRPr="008D7003" w:rsidRDefault="005D6F31">
            <w:pPr>
              <w:spacing w:line="276" w:lineRule="auto"/>
              <w:rPr>
                <w:rFonts w:asciiTheme="minorHAnsi" w:hAnsiTheme="minorHAnsi" w:cstheme="minorHAnsi"/>
                <w:sz w:val="22"/>
                <w:szCs w:val="22"/>
              </w:rPr>
              <w:pPrChange w:id="3513" w:author="Hannah McSorley" w:date="2020-08-05T02:53:00Z">
                <w:pPr>
                  <w:spacing w:line="240" w:lineRule="auto"/>
                </w:pPr>
              </w:pPrChange>
            </w:pPr>
            <w:r w:rsidRPr="008D7003">
              <w:rPr>
                <w:rFonts w:asciiTheme="minorHAnsi" w:hAnsiTheme="minorHAnsi" w:cstheme="minorHAnsi"/>
                <w:sz w:val="22"/>
                <w:szCs w:val="22"/>
              </w:rPr>
              <w:t>mainstem river, LWSA</w:t>
            </w:r>
          </w:p>
        </w:tc>
        <w:tc>
          <w:tcPr>
            <w:tcW w:w="0" w:type="auto"/>
          </w:tcPr>
          <w:p w14:paraId="03CFB4D3" w14:textId="77777777" w:rsidR="00D3555D" w:rsidRPr="008D7003" w:rsidRDefault="005D6F31">
            <w:pPr>
              <w:spacing w:line="276" w:lineRule="auto"/>
              <w:jc w:val="right"/>
              <w:rPr>
                <w:rFonts w:asciiTheme="minorHAnsi" w:hAnsiTheme="minorHAnsi" w:cstheme="minorHAnsi"/>
                <w:sz w:val="22"/>
                <w:szCs w:val="22"/>
              </w:rPr>
              <w:pPrChange w:id="3514" w:author="Hannah McSorley" w:date="2020-08-05T02:53:00Z">
                <w:pPr>
                  <w:spacing w:line="240" w:lineRule="auto"/>
                  <w:jc w:val="right"/>
                </w:pPr>
              </w:pPrChange>
            </w:pPr>
            <w:r w:rsidRPr="008D7003">
              <w:rPr>
                <w:rFonts w:asciiTheme="minorHAnsi" w:hAnsiTheme="minorHAnsi" w:cstheme="minorHAnsi"/>
                <w:sz w:val="22"/>
                <w:szCs w:val="22"/>
              </w:rPr>
              <w:t>62</w:t>
            </w:r>
          </w:p>
        </w:tc>
        <w:tc>
          <w:tcPr>
            <w:tcW w:w="0" w:type="auto"/>
          </w:tcPr>
          <w:p w14:paraId="5258C137" w14:textId="77777777" w:rsidR="00D3555D" w:rsidRPr="008D7003" w:rsidRDefault="005D6F31">
            <w:pPr>
              <w:spacing w:line="276" w:lineRule="auto"/>
              <w:jc w:val="right"/>
              <w:rPr>
                <w:rFonts w:asciiTheme="minorHAnsi" w:hAnsiTheme="minorHAnsi" w:cstheme="minorHAnsi"/>
                <w:sz w:val="22"/>
                <w:szCs w:val="22"/>
              </w:rPr>
              <w:pPrChange w:id="3515" w:author="Hannah McSorley" w:date="2020-08-05T02:53:00Z">
                <w:pPr>
                  <w:spacing w:line="240" w:lineRule="auto"/>
                  <w:jc w:val="right"/>
                </w:pPr>
              </w:pPrChange>
            </w:pPr>
            <w:r w:rsidRPr="008D7003">
              <w:rPr>
                <w:rFonts w:asciiTheme="minorHAnsi" w:hAnsiTheme="minorHAnsi" w:cstheme="minorHAnsi"/>
                <w:sz w:val="22"/>
                <w:szCs w:val="22"/>
              </w:rPr>
              <w:t>4.7</w:t>
            </w:r>
          </w:p>
        </w:tc>
        <w:tc>
          <w:tcPr>
            <w:tcW w:w="0" w:type="auto"/>
          </w:tcPr>
          <w:p w14:paraId="31F94E85" w14:textId="77777777" w:rsidR="00D3555D" w:rsidRPr="008D7003" w:rsidRDefault="005D6F31">
            <w:pPr>
              <w:spacing w:line="276" w:lineRule="auto"/>
              <w:jc w:val="right"/>
              <w:rPr>
                <w:rFonts w:asciiTheme="minorHAnsi" w:hAnsiTheme="minorHAnsi" w:cstheme="minorHAnsi"/>
                <w:sz w:val="22"/>
                <w:szCs w:val="22"/>
              </w:rPr>
              <w:pPrChange w:id="3516" w:author="Hannah McSorley" w:date="2020-08-05T02:53:00Z">
                <w:pPr>
                  <w:spacing w:line="240" w:lineRule="auto"/>
                  <w:jc w:val="right"/>
                </w:pPr>
              </w:pPrChange>
            </w:pPr>
            <w:r w:rsidRPr="008D7003">
              <w:rPr>
                <w:rFonts w:asciiTheme="minorHAnsi" w:hAnsiTheme="minorHAnsi" w:cstheme="minorHAnsi"/>
                <w:sz w:val="22"/>
                <w:szCs w:val="22"/>
              </w:rPr>
              <w:t>1.5</w:t>
            </w:r>
          </w:p>
        </w:tc>
        <w:tc>
          <w:tcPr>
            <w:tcW w:w="0" w:type="auto"/>
          </w:tcPr>
          <w:p w14:paraId="4446219A" w14:textId="77777777" w:rsidR="00D3555D" w:rsidRPr="008D7003" w:rsidRDefault="005D6F31">
            <w:pPr>
              <w:spacing w:line="276" w:lineRule="auto"/>
              <w:jc w:val="right"/>
              <w:rPr>
                <w:rFonts w:asciiTheme="minorHAnsi" w:hAnsiTheme="minorHAnsi" w:cstheme="minorHAnsi"/>
                <w:sz w:val="22"/>
                <w:szCs w:val="22"/>
              </w:rPr>
              <w:pPrChange w:id="3517" w:author="Hannah McSorley" w:date="2020-08-05T02:53:00Z">
                <w:pPr>
                  <w:spacing w:line="240" w:lineRule="auto"/>
                  <w:jc w:val="right"/>
                </w:pPr>
              </w:pPrChange>
            </w:pPr>
            <w:r w:rsidRPr="008D7003">
              <w:rPr>
                <w:rFonts w:asciiTheme="minorHAnsi" w:hAnsiTheme="minorHAnsi" w:cstheme="minorHAnsi"/>
                <w:sz w:val="22"/>
                <w:szCs w:val="22"/>
              </w:rPr>
              <w:t>33</w:t>
            </w:r>
          </w:p>
        </w:tc>
        <w:tc>
          <w:tcPr>
            <w:tcW w:w="0" w:type="auto"/>
          </w:tcPr>
          <w:p w14:paraId="5183F041" w14:textId="77777777" w:rsidR="00D3555D" w:rsidRPr="008D7003" w:rsidRDefault="005D6F31">
            <w:pPr>
              <w:spacing w:line="276" w:lineRule="auto"/>
              <w:jc w:val="right"/>
              <w:rPr>
                <w:rFonts w:asciiTheme="minorHAnsi" w:hAnsiTheme="minorHAnsi" w:cstheme="minorHAnsi"/>
                <w:sz w:val="22"/>
                <w:szCs w:val="22"/>
              </w:rPr>
              <w:pPrChange w:id="3518" w:author="Hannah McSorley" w:date="2020-08-05T02:53:00Z">
                <w:pPr>
                  <w:spacing w:line="240" w:lineRule="auto"/>
                  <w:jc w:val="right"/>
                </w:pPr>
              </w:pPrChange>
            </w:pPr>
            <w:r w:rsidRPr="008D7003">
              <w:rPr>
                <w:rFonts w:asciiTheme="minorHAnsi" w:hAnsiTheme="minorHAnsi" w:cstheme="minorHAnsi"/>
                <w:sz w:val="22"/>
                <w:szCs w:val="22"/>
              </w:rPr>
              <w:t>1.79</w:t>
            </w:r>
          </w:p>
        </w:tc>
        <w:tc>
          <w:tcPr>
            <w:tcW w:w="0" w:type="auto"/>
          </w:tcPr>
          <w:p w14:paraId="4DA4C940" w14:textId="77777777" w:rsidR="00D3555D" w:rsidRPr="008D7003" w:rsidRDefault="005D6F31">
            <w:pPr>
              <w:spacing w:line="276" w:lineRule="auto"/>
              <w:jc w:val="right"/>
              <w:rPr>
                <w:rFonts w:asciiTheme="minorHAnsi" w:hAnsiTheme="minorHAnsi" w:cstheme="minorHAnsi"/>
                <w:sz w:val="22"/>
                <w:szCs w:val="22"/>
              </w:rPr>
              <w:pPrChange w:id="3519" w:author="Hannah McSorley" w:date="2020-08-05T02:53:00Z">
                <w:pPr>
                  <w:spacing w:line="240" w:lineRule="auto"/>
                  <w:jc w:val="right"/>
                </w:pPr>
              </w:pPrChange>
            </w:pPr>
            <w:r w:rsidRPr="008D7003">
              <w:rPr>
                <w:rFonts w:asciiTheme="minorHAnsi" w:hAnsiTheme="minorHAnsi" w:cstheme="minorHAnsi"/>
                <w:sz w:val="22"/>
                <w:szCs w:val="22"/>
              </w:rPr>
              <w:t>4.4</w:t>
            </w:r>
          </w:p>
        </w:tc>
        <w:tc>
          <w:tcPr>
            <w:tcW w:w="0" w:type="auto"/>
          </w:tcPr>
          <w:p w14:paraId="45C97BB5" w14:textId="77777777" w:rsidR="00D3555D" w:rsidRPr="008D7003" w:rsidRDefault="005D6F31">
            <w:pPr>
              <w:spacing w:line="276" w:lineRule="auto"/>
              <w:jc w:val="right"/>
              <w:rPr>
                <w:rFonts w:asciiTheme="minorHAnsi" w:hAnsiTheme="minorHAnsi" w:cstheme="minorHAnsi"/>
                <w:sz w:val="22"/>
                <w:szCs w:val="22"/>
              </w:rPr>
              <w:pPrChange w:id="3520" w:author="Hannah McSorley" w:date="2020-08-05T02:53:00Z">
                <w:pPr>
                  <w:spacing w:line="240" w:lineRule="auto"/>
                  <w:jc w:val="right"/>
                </w:pPr>
              </w:pPrChange>
            </w:pPr>
            <w:r w:rsidRPr="008D7003">
              <w:rPr>
                <w:rFonts w:asciiTheme="minorHAnsi" w:hAnsiTheme="minorHAnsi" w:cstheme="minorHAnsi"/>
                <w:sz w:val="22"/>
                <w:szCs w:val="22"/>
              </w:rPr>
              <w:t>8.2</w:t>
            </w:r>
          </w:p>
        </w:tc>
      </w:tr>
      <w:tr w:rsidR="00717B93" w:rsidRPr="008D7003" w14:paraId="630C3CC7" w14:textId="77777777" w:rsidTr="008D7003">
        <w:tblPrEx>
          <w:tblW w:w="5000" w:type="pct"/>
          <w:tblLook w:val="07E0" w:firstRow="1" w:lastRow="1" w:firstColumn="1" w:lastColumn="1" w:noHBand="1" w:noVBand="1"/>
          <w:tblPrExChange w:id="3521"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522" w:author="Hannah McSorley" w:date="2020-08-05T02:53:00Z">
              <w:tcPr>
                <w:tcW w:w="0" w:type="auto"/>
                <w:gridSpan w:val="2"/>
              </w:tcPr>
            </w:tcPrChange>
          </w:tcPr>
          <w:p w14:paraId="39FB45BC" w14:textId="77777777" w:rsidR="00D3555D" w:rsidRPr="008D7003" w:rsidRDefault="005D6F31">
            <w:pPr>
              <w:spacing w:line="276" w:lineRule="auto"/>
              <w:rPr>
                <w:rFonts w:asciiTheme="minorHAnsi" w:hAnsiTheme="minorHAnsi" w:cstheme="minorHAnsi"/>
                <w:sz w:val="22"/>
                <w:szCs w:val="22"/>
              </w:rPr>
              <w:pPrChange w:id="3523" w:author="Hannah McSorley" w:date="2020-08-05T02:53:00Z">
                <w:pPr>
                  <w:spacing w:line="240" w:lineRule="auto"/>
                </w:pPr>
              </w:pPrChange>
            </w:pPr>
            <w:proofErr w:type="spellStart"/>
            <w:r w:rsidRPr="008D7003">
              <w:rPr>
                <w:rFonts w:asciiTheme="minorHAnsi" w:hAnsiTheme="minorHAnsi" w:cstheme="minorHAnsi"/>
                <w:sz w:val="22"/>
                <w:szCs w:val="22"/>
              </w:rPr>
              <w:t>WestLeech</w:t>
            </w:r>
            <w:proofErr w:type="spellEnd"/>
          </w:p>
        </w:tc>
        <w:tc>
          <w:tcPr>
            <w:tcW w:w="0" w:type="auto"/>
            <w:shd w:val="clear" w:color="auto" w:fill="F2F2F2" w:themeFill="background1" w:themeFillShade="F2"/>
            <w:tcPrChange w:id="3524" w:author="Hannah McSorley" w:date="2020-08-05T02:53:00Z">
              <w:tcPr>
                <w:tcW w:w="0" w:type="auto"/>
                <w:gridSpan w:val="3"/>
              </w:tcPr>
            </w:tcPrChange>
          </w:tcPr>
          <w:p w14:paraId="77AF0141" w14:textId="77777777" w:rsidR="00D3555D" w:rsidRPr="008D7003" w:rsidRDefault="005D6F31">
            <w:pPr>
              <w:spacing w:line="276" w:lineRule="auto"/>
              <w:rPr>
                <w:rFonts w:asciiTheme="minorHAnsi" w:hAnsiTheme="minorHAnsi" w:cstheme="minorHAnsi"/>
                <w:sz w:val="22"/>
                <w:szCs w:val="22"/>
              </w:rPr>
              <w:pPrChange w:id="3525" w:author="Hannah McSorley" w:date="2020-08-05T02:53:00Z">
                <w:pPr>
                  <w:spacing w:line="240" w:lineRule="auto"/>
                </w:pPr>
              </w:pPrChange>
            </w:pPr>
            <w:r w:rsidRPr="008D7003">
              <w:rPr>
                <w:rFonts w:asciiTheme="minorHAnsi" w:hAnsiTheme="minorHAnsi" w:cstheme="minorHAnsi"/>
                <w:sz w:val="22"/>
                <w:szCs w:val="22"/>
              </w:rPr>
              <w:t>mainstem river, LWSA</w:t>
            </w:r>
          </w:p>
        </w:tc>
        <w:tc>
          <w:tcPr>
            <w:tcW w:w="0" w:type="auto"/>
            <w:shd w:val="clear" w:color="auto" w:fill="F2F2F2" w:themeFill="background1" w:themeFillShade="F2"/>
            <w:tcPrChange w:id="3526" w:author="Hannah McSorley" w:date="2020-08-05T02:53:00Z">
              <w:tcPr>
                <w:tcW w:w="0" w:type="auto"/>
                <w:gridSpan w:val="2"/>
              </w:tcPr>
            </w:tcPrChange>
          </w:tcPr>
          <w:p w14:paraId="0FD01127" w14:textId="77777777" w:rsidR="00D3555D" w:rsidRPr="008D7003" w:rsidRDefault="005D6F31">
            <w:pPr>
              <w:spacing w:line="276" w:lineRule="auto"/>
              <w:jc w:val="right"/>
              <w:rPr>
                <w:rFonts w:asciiTheme="minorHAnsi" w:hAnsiTheme="minorHAnsi" w:cstheme="minorHAnsi"/>
                <w:sz w:val="22"/>
                <w:szCs w:val="22"/>
              </w:rPr>
              <w:pPrChange w:id="3527" w:author="Hannah McSorley" w:date="2020-08-05T02:53:00Z">
                <w:pPr>
                  <w:spacing w:line="240" w:lineRule="auto"/>
                  <w:jc w:val="right"/>
                </w:pPr>
              </w:pPrChange>
            </w:pPr>
            <w:r w:rsidRPr="008D7003">
              <w:rPr>
                <w:rFonts w:asciiTheme="minorHAnsi" w:hAnsiTheme="minorHAnsi" w:cstheme="minorHAnsi"/>
                <w:sz w:val="22"/>
                <w:szCs w:val="22"/>
              </w:rPr>
              <w:t>57</w:t>
            </w:r>
          </w:p>
        </w:tc>
        <w:tc>
          <w:tcPr>
            <w:tcW w:w="0" w:type="auto"/>
            <w:shd w:val="clear" w:color="auto" w:fill="F2F2F2" w:themeFill="background1" w:themeFillShade="F2"/>
            <w:tcPrChange w:id="3528" w:author="Hannah McSorley" w:date="2020-08-05T02:53:00Z">
              <w:tcPr>
                <w:tcW w:w="0" w:type="auto"/>
                <w:gridSpan w:val="2"/>
              </w:tcPr>
            </w:tcPrChange>
          </w:tcPr>
          <w:p w14:paraId="3C2EC66E" w14:textId="77777777" w:rsidR="00D3555D" w:rsidRPr="008D7003" w:rsidRDefault="005D6F31">
            <w:pPr>
              <w:spacing w:line="276" w:lineRule="auto"/>
              <w:jc w:val="right"/>
              <w:rPr>
                <w:rFonts w:asciiTheme="minorHAnsi" w:hAnsiTheme="minorHAnsi" w:cstheme="minorHAnsi"/>
                <w:sz w:val="22"/>
                <w:szCs w:val="22"/>
              </w:rPr>
              <w:pPrChange w:id="3529" w:author="Hannah McSorley" w:date="2020-08-05T02:53:00Z">
                <w:pPr>
                  <w:spacing w:line="240" w:lineRule="auto"/>
                  <w:jc w:val="right"/>
                </w:pPr>
              </w:pPrChange>
            </w:pPr>
            <w:r w:rsidRPr="008D7003">
              <w:rPr>
                <w:rFonts w:asciiTheme="minorHAnsi" w:hAnsiTheme="minorHAnsi" w:cstheme="minorHAnsi"/>
                <w:sz w:val="22"/>
                <w:szCs w:val="22"/>
              </w:rPr>
              <w:t>5.8</w:t>
            </w:r>
          </w:p>
        </w:tc>
        <w:tc>
          <w:tcPr>
            <w:tcW w:w="0" w:type="auto"/>
            <w:shd w:val="clear" w:color="auto" w:fill="F2F2F2" w:themeFill="background1" w:themeFillShade="F2"/>
            <w:tcPrChange w:id="3530" w:author="Hannah McSorley" w:date="2020-08-05T02:53:00Z">
              <w:tcPr>
                <w:tcW w:w="0" w:type="auto"/>
                <w:gridSpan w:val="2"/>
              </w:tcPr>
            </w:tcPrChange>
          </w:tcPr>
          <w:p w14:paraId="697F4BD1" w14:textId="77777777" w:rsidR="00D3555D" w:rsidRPr="008D7003" w:rsidRDefault="005D6F31">
            <w:pPr>
              <w:spacing w:line="276" w:lineRule="auto"/>
              <w:jc w:val="right"/>
              <w:rPr>
                <w:rFonts w:asciiTheme="minorHAnsi" w:hAnsiTheme="minorHAnsi" w:cstheme="minorHAnsi"/>
                <w:sz w:val="22"/>
                <w:szCs w:val="22"/>
              </w:rPr>
              <w:pPrChange w:id="3531" w:author="Hannah McSorley" w:date="2020-08-05T02:53:00Z">
                <w:pPr>
                  <w:spacing w:line="240" w:lineRule="auto"/>
                  <w:jc w:val="right"/>
                </w:pPr>
              </w:pPrChange>
            </w:pPr>
            <w:r w:rsidRPr="008D7003">
              <w:rPr>
                <w:rFonts w:asciiTheme="minorHAnsi" w:hAnsiTheme="minorHAnsi" w:cstheme="minorHAnsi"/>
                <w:sz w:val="22"/>
                <w:szCs w:val="22"/>
              </w:rPr>
              <w:t>2.4</w:t>
            </w:r>
          </w:p>
        </w:tc>
        <w:tc>
          <w:tcPr>
            <w:tcW w:w="0" w:type="auto"/>
            <w:shd w:val="clear" w:color="auto" w:fill="F2F2F2" w:themeFill="background1" w:themeFillShade="F2"/>
            <w:tcPrChange w:id="3532" w:author="Hannah McSorley" w:date="2020-08-05T02:53:00Z">
              <w:tcPr>
                <w:tcW w:w="0" w:type="auto"/>
              </w:tcPr>
            </w:tcPrChange>
          </w:tcPr>
          <w:p w14:paraId="538C734E" w14:textId="77777777" w:rsidR="00D3555D" w:rsidRPr="008D7003" w:rsidRDefault="005D6F31">
            <w:pPr>
              <w:spacing w:line="276" w:lineRule="auto"/>
              <w:jc w:val="right"/>
              <w:rPr>
                <w:rFonts w:asciiTheme="minorHAnsi" w:hAnsiTheme="minorHAnsi" w:cstheme="minorHAnsi"/>
                <w:sz w:val="22"/>
                <w:szCs w:val="22"/>
              </w:rPr>
              <w:pPrChange w:id="3533" w:author="Hannah McSorley" w:date="2020-08-05T02:53:00Z">
                <w:pPr>
                  <w:spacing w:line="240" w:lineRule="auto"/>
                  <w:jc w:val="right"/>
                </w:pPr>
              </w:pPrChange>
            </w:pPr>
            <w:r w:rsidRPr="008D7003">
              <w:rPr>
                <w:rFonts w:asciiTheme="minorHAnsi" w:hAnsiTheme="minorHAnsi" w:cstheme="minorHAnsi"/>
                <w:sz w:val="22"/>
                <w:szCs w:val="22"/>
              </w:rPr>
              <w:t>41</w:t>
            </w:r>
          </w:p>
        </w:tc>
        <w:tc>
          <w:tcPr>
            <w:tcW w:w="0" w:type="auto"/>
            <w:shd w:val="clear" w:color="auto" w:fill="F2F2F2" w:themeFill="background1" w:themeFillShade="F2"/>
            <w:tcPrChange w:id="3534" w:author="Hannah McSorley" w:date="2020-08-05T02:53:00Z">
              <w:tcPr>
                <w:tcW w:w="0" w:type="auto"/>
                <w:gridSpan w:val="2"/>
              </w:tcPr>
            </w:tcPrChange>
          </w:tcPr>
          <w:p w14:paraId="4E306422" w14:textId="77777777" w:rsidR="00D3555D" w:rsidRPr="008D7003" w:rsidRDefault="005D6F31">
            <w:pPr>
              <w:spacing w:line="276" w:lineRule="auto"/>
              <w:jc w:val="right"/>
              <w:rPr>
                <w:rFonts w:asciiTheme="minorHAnsi" w:hAnsiTheme="minorHAnsi" w:cstheme="minorHAnsi"/>
                <w:sz w:val="22"/>
                <w:szCs w:val="22"/>
              </w:rPr>
              <w:pPrChange w:id="3535" w:author="Hannah McSorley" w:date="2020-08-05T02:53:00Z">
                <w:pPr>
                  <w:spacing w:line="240" w:lineRule="auto"/>
                  <w:jc w:val="right"/>
                </w:pPr>
              </w:pPrChange>
            </w:pPr>
            <w:r w:rsidRPr="008D7003">
              <w:rPr>
                <w:rFonts w:asciiTheme="minorHAnsi" w:hAnsiTheme="minorHAnsi" w:cstheme="minorHAnsi"/>
                <w:sz w:val="22"/>
                <w:szCs w:val="22"/>
              </w:rPr>
              <w:t>2.00</w:t>
            </w:r>
          </w:p>
        </w:tc>
        <w:tc>
          <w:tcPr>
            <w:tcW w:w="0" w:type="auto"/>
            <w:shd w:val="clear" w:color="auto" w:fill="F2F2F2" w:themeFill="background1" w:themeFillShade="F2"/>
            <w:tcPrChange w:id="3536" w:author="Hannah McSorley" w:date="2020-08-05T02:53:00Z">
              <w:tcPr>
                <w:tcW w:w="0" w:type="auto"/>
                <w:gridSpan w:val="2"/>
              </w:tcPr>
            </w:tcPrChange>
          </w:tcPr>
          <w:p w14:paraId="317E3C4D" w14:textId="77777777" w:rsidR="00D3555D" w:rsidRPr="008D7003" w:rsidRDefault="005D6F31">
            <w:pPr>
              <w:spacing w:line="276" w:lineRule="auto"/>
              <w:jc w:val="right"/>
              <w:rPr>
                <w:rFonts w:asciiTheme="minorHAnsi" w:hAnsiTheme="minorHAnsi" w:cstheme="minorHAnsi"/>
                <w:sz w:val="22"/>
                <w:szCs w:val="22"/>
              </w:rPr>
              <w:pPrChange w:id="3537" w:author="Hannah McSorley" w:date="2020-08-05T02:53:00Z">
                <w:pPr>
                  <w:spacing w:line="240" w:lineRule="auto"/>
                  <w:jc w:val="right"/>
                </w:pPr>
              </w:pPrChange>
            </w:pPr>
            <w:r w:rsidRPr="008D7003">
              <w:rPr>
                <w:rFonts w:asciiTheme="minorHAnsi" w:hAnsiTheme="minorHAnsi" w:cstheme="minorHAnsi"/>
                <w:sz w:val="22"/>
                <w:szCs w:val="22"/>
              </w:rPr>
              <w:t>5.5</w:t>
            </w:r>
          </w:p>
        </w:tc>
        <w:tc>
          <w:tcPr>
            <w:tcW w:w="0" w:type="auto"/>
            <w:shd w:val="clear" w:color="auto" w:fill="F2F2F2" w:themeFill="background1" w:themeFillShade="F2"/>
            <w:tcPrChange w:id="3538" w:author="Hannah McSorley" w:date="2020-08-05T02:53:00Z">
              <w:tcPr>
                <w:tcW w:w="0" w:type="auto"/>
              </w:tcPr>
            </w:tcPrChange>
          </w:tcPr>
          <w:p w14:paraId="52DC288B" w14:textId="77777777" w:rsidR="00D3555D" w:rsidRPr="008D7003" w:rsidRDefault="005D6F31">
            <w:pPr>
              <w:spacing w:line="276" w:lineRule="auto"/>
              <w:jc w:val="right"/>
              <w:rPr>
                <w:rFonts w:asciiTheme="minorHAnsi" w:hAnsiTheme="minorHAnsi" w:cstheme="minorHAnsi"/>
                <w:sz w:val="22"/>
                <w:szCs w:val="22"/>
              </w:rPr>
              <w:pPrChange w:id="3539" w:author="Hannah McSorley" w:date="2020-08-05T02:53:00Z">
                <w:pPr>
                  <w:spacing w:line="240" w:lineRule="auto"/>
                  <w:jc w:val="right"/>
                </w:pPr>
              </w:pPrChange>
            </w:pPr>
            <w:r w:rsidRPr="008D7003">
              <w:rPr>
                <w:rFonts w:asciiTheme="minorHAnsi" w:hAnsiTheme="minorHAnsi" w:cstheme="minorHAnsi"/>
                <w:sz w:val="22"/>
                <w:szCs w:val="22"/>
              </w:rPr>
              <w:t>10.9</w:t>
            </w:r>
          </w:p>
        </w:tc>
      </w:tr>
      <w:tr w:rsidR="00D3555D" w:rsidRPr="008D7003" w14:paraId="7C891CA3" w14:textId="77777777">
        <w:tc>
          <w:tcPr>
            <w:tcW w:w="0" w:type="auto"/>
          </w:tcPr>
          <w:p w14:paraId="678487CA" w14:textId="77777777" w:rsidR="00D3555D" w:rsidRPr="008D7003" w:rsidRDefault="005D6F31">
            <w:pPr>
              <w:spacing w:line="276" w:lineRule="auto"/>
              <w:rPr>
                <w:rFonts w:asciiTheme="minorHAnsi" w:hAnsiTheme="minorHAnsi" w:cstheme="minorHAnsi"/>
                <w:sz w:val="22"/>
                <w:szCs w:val="22"/>
              </w:rPr>
              <w:pPrChange w:id="3540" w:author="Hannah McSorley" w:date="2020-08-05T02:53:00Z">
                <w:pPr>
                  <w:spacing w:line="240" w:lineRule="auto"/>
                </w:pPr>
              </w:pPrChange>
            </w:pPr>
            <w:r w:rsidRPr="008D7003">
              <w:rPr>
                <w:rFonts w:asciiTheme="minorHAnsi" w:hAnsiTheme="minorHAnsi" w:cstheme="minorHAnsi"/>
                <w:sz w:val="22"/>
                <w:szCs w:val="22"/>
              </w:rPr>
              <w:t>Leech-Beach</w:t>
            </w:r>
          </w:p>
        </w:tc>
        <w:tc>
          <w:tcPr>
            <w:tcW w:w="0" w:type="auto"/>
          </w:tcPr>
          <w:p w14:paraId="625A46FE" w14:textId="77777777" w:rsidR="00D3555D" w:rsidRPr="008D7003" w:rsidRDefault="005D6F31">
            <w:pPr>
              <w:spacing w:line="276" w:lineRule="auto"/>
              <w:rPr>
                <w:rFonts w:asciiTheme="minorHAnsi" w:hAnsiTheme="minorHAnsi" w:cstheme="minorHAnsi"/>
                <w:sz w:val="22"/>
                <w:szCs w:val="22"/>
              </w:rPr>
              <w:pPrChange w:id="3541" w:author="Hannah McSorley" w:date="2020-08-05T02:53:00Z">
                <w:pPr>
                  <w:spacing w:line="240" w:lineRule="auto"/>
                </w:pPr>
              </w:pPrChange>
            </w:pPr>
            <w:r w:rsidRPr="008D7003">
              <w:rPr>
                <w:rFonts w:asciiTheme="minorHAnsi" w:hAnsiTheme="minorHAnsi" w:cstheme="minorHAnsi"/>
                <w:sz w:val="22"/>
                <w:szCs w:val="22"/>
              </w:rPr>
              <w:t xml:space="preserve">below confluence of </w:t>
            </w:r>
            <w:proofErr w:type="spellStart"/>
            <w:r w:rsidRPr="008D7003">
              <w:rPr>
                <w:rFonts w:asciiTheme="minorHAnsi" w:hAnsiTheme="minorHAnsi" w:cstheme="minorHAnsi"/>
                <w:sz w:val="22"/>
                <w:szCs w:val="22"/>
              </w:rPr>
              <w:t>WestLeech</w:t>
            </w:r>
            <w:proofErr w:type="spellEnd"/>
            <w:r w:rsidRPr="008D7003">
              <w:rPr>
                <w:rFonts w:asciiTheme="minorHAnsi" w:hAnsiTheme="minorHAnsi" w:cstheme="minorHAnsi"/>
                <w:sz w:val="22"/>
                <w:szCs w:val="22"/>
              </w:rPr>
              <w:t xml:space="preserve"> with Leech Rv.</w:t>
            </w:r>
          </w:p>
        </w:tc>
        <w:tc>
          <w:tcPr>
            <w:tcW w:w="0" w:type="auto"/>
          </w:tcPr>
          <w:p w14:paraId="3C626CB8" w14:textId="77777777" w:rsidR="00D3555D" w:rsidRPr="008D7003" w:rsidRDefault="005D6F31">
            <w:pPr>
              <w:spacing w:line="276" w:lineRule="auto"/>
              <w:jc w:val="right"/>
              <w:rPr>
                <w:rFonts w:asciiTheme="minorHAnsi" w:hAnsiTheme="minorHAnsi" w:cstheme="minorHAnsi"/>
                <w:sz w:val="22"/>
                <w:szCs w:val="22"/>
              </w:rPr>
              <w:pPrChange w:id="3542" w:author="Hannah McSorley" w:date="2020-08-05T02:53:00Z">
                <w:pPr>
                  <w:spacing w:line="240" w:lineRule="auto"/>
                  <w:jc w:val="right"/>
                </w:pPr>
              </w:pPrChange>
            </w:pPr>
            <w:r w:rsidRPr="008D7003">
              <w:rPr>
                <w:rFonts w:asciiTheme="minorHAnsi" w:hAnsiTheme="minorHAnsi" w:cstheme="minorHAnsi"/>
                <w:sz w:val="22"/>
                <w:szCs w:val="22"/>
              </w:rPr>
              <w:t>3</w:t>
            </w:r>
          </w:p>
        </w:tc>
        <w:tc>
          <w:tcPr>
            <w:tcW w:w="0" w:type="auto"/>
          </w:tcPr>
          <w:p w14:paraId="26F19EA5" w14:textId="77777777" w:rsidR="00D3555D" w:rsidRPr="008D7003" w:rsidRDefault="005D6F31">
            <w:pPr>
              <w:spacing w:line="276" w:lineRule="auto"/>
              <w:jc w:val="right"/>
              <w:rPr>
                <w:rFonts w:asciiTheme="minorHAnsi" w:hAnsiTheme="minorHAnsi" w:cstheme="minorHAnsi"/>
                <w:sz w:val="22"/>
                <w:szCs w:val="22"/>
              </w:rPr>
              <w:pPrChange w:id="3543" w:author="Hannah McSorley" w:date="2020-08-05T02:53:00Z">
                <w:pPr>
                  <w:spacing w:line="240" w:lineRule="auto"/>
                  <w:jc w:val="right"/>
                </w:pPr>
              </w:pPrChange>
            </w:pPr>
            <w:r w:rsidRPr="008D7003">
              <w:rPr>
                <w:rFonts w:asciiTheme="minorHAnsi" w:hAnsiTheme="minorHAnsi" w:cstheme="minorHAnsi"/>
                <w:sz w:val="22"/>
                <w:szCs w:val="22"/>
              </w:rPr>
              <w:t>4.7</w:t>
            </w:r>
          </w:p>
        </w:tc>
        <w:tc>
          <w:tcPr>
            <w:tcW w:w="0" w:type="auto"/>
          </w:tcPr>
          <w:p w14:paraId="1E5FE494" w14:textId="77777777" w:rsidR="00D3555D" w:rsidRPr="008D7003" w:rsidRDefault="005D6F31">
            <w:pPr>
              <w:spacing w:line="276" w:lineRule="auto"/>
              <w:jc w:val="right"/>
              <w:rPr>
                <w:rFonts w:asciiTheme="minorHAnsi" w:hAnsiTheme="minorHAnsi" w:cstheme="minorHAnsi"/>
                <w:sz w:val="22"/>
                <w:szCs w:val="22"/>
              </w:rPr>
              <w:pPrChange w:id="3544" w:author="Hannah McSorley" w:date="2020-08-05T02:53:00Z">
                <w:pPr>
                  <w:spacing w:line="240" w:lineRule="auto"/>
                  <w:jc w:val="right"/>
                </w:pPr>
              </w:pPrChange>
            </w:pPr>
            <w:r w:rsidRPr="008D7003">
              <w:rPr>
                <w:rFonts w:asciiTheme="minorHAnsi" w:hAnsiTheme="minorHAnsi" w:cstheme="minorHAnsi"/>
                <w:sz w:val="22"/>
                <w:szCs w:val="22"/>
              </w:rPr>
              <w:t>1.2</w:t>
            </w:r>
          </w:p>
        </w:tc>
        <w:tc>
          <w:tcPr>
            <w:tcW w:w="0" w:type="auto"/>
          </w:tcPr>
          <w:p w14:paraId="5FD0C3ED" w14:textId="77777777" w:rsidR="00D3555D" w:rsidRPr="008D7003" w:rsidRDefault="005D6F31">
            <w:pPr>
              <w:spacing w:line="276" w:lineRule="auto"/>
              <w:jc w:val="right"/>
              <w:rPr>
                <w:rFonts w:asciiTheme="minorHAnsi" w:hAnsiTheme="minorHAnsi" w:cstheme="minorHAnsi"/>
                <w:sz w:val="22"/>
                <w:szCs w:val="22"/>
              </w:rPr>
              <w:pPrChange w:id="3545" w:author="Hannah McSorley" w:date="2020-08-05T02:53:00Z">
                <w:pPr>
                  <w:spacing w:line="240" w:lineRule="auto"/>
                  <w:jc w:val="right"/>
                </w:pPr>
              </w:pPrChange>
            </w:pPr>
            <w:r w:rsidRPr="008D7003">
              <w:rPr>
                <w:rFonts w:asciiTheme="minorHAnsi" w:hAnsiTheme="minorHAnsi" w:cstheme="minorHAnsi"/>
                <w:sz w:val="22"/>
                <w:szCs w:val="22"/>
              </w:rPr>
              <w:t>26</w:t>
            </w:r>
          </w:p>
        </w:tc>
        <w:tc>
          <w:tcPr>
            <w:tcW w:w="0" w:type="auto"/>
          </w:tcPr>
          <w:p w14:paraId="66F943D8" w14:textId="77777777" w:rsidR="00D3555D" w:rsidRPr="008D7003" w:rsidRDefault="005D6F31">
            <w:pPr>
              <w:spacing w:line="276" w:lineRule="auto"/>
              <w:jc w:val="right"/>
              <w:rPr>
                <w:rFonts w:asciiTheme="minorHAnsi" w:hAnsiTheme="minorHAnsi" w:cstheme="minorHAnsi"/>
                <w:sz w:val="22"/>
                <w:szCs w:val="22"/>
              </w:rPr>
              <w:pPrChange w:id="3546" w:author="Hannah McSorley" w:date="2020-08-05T02:53:00Z">
                <w:pPr>
                  <w:spacing w:line="240" w:lineRule="auto"/>
                  <w:jc w:val="right"/>
                </w:pPr>
              </w:pPrChange>
            </w:pPr>
            <w:r w:rsidRPr="008D7003">
              <w:rPr>
                <w:rFonts w:asciiTheme="minorHAnsi" w:hAnsiTheme="minorHAnsi" w:cstheme="minorHAnsi"/>
                <w:sz w:val="22"/>
                <w:szCs w:val="22"/>
              </w:rPr>
              <w:t>3.27</w:t>
            </w:r>
          </w:p>
        </w:tc>
        <w:tc>
          <w:tcPr>
            <w:tcW w:w="0" w:type="auto"/>
          </w:tcPr>
          <w:p w14:paraId="03ACB321" w14:textId="77777777" w:rsidR="00D3555D" w:rsidRPr="008D7003" w:rsidRDefault="005D6F31">
            <w:pPr>
              <w:spacing w:line="276" w:lineRule="auto"/>
              <w:jc w:val="right"/>
              <w:rPr>
                <w:rFonts w:asciiTheme="minorHAnsi" w:hAnsiTheme="minorHAnsi" w:cstheme="minorHAnsi"/>
                <w:sz w:val="22"/>
                <w:szCs w:val="22"/>
              </w:rPr>
              <w:pPrChange w:id="3547" w:author="Hannah McSorley" w:date="2020-08-05T02:53:00Z">
                <w:pPr>
                  <w:spacing w:line="240" w:lineRule="auto"/>
                  <w:jc w:val="right"/>
                </w:pPr>
              </w:pPrChange>
            </w:pPr>
            <w:r w:rsidRPr="008D7003">
              <w:rPr>
                <w:rFonts w:asciiTheme="minorHAnsi" w:hAnsiTheme="minorHAnsi" w:cstheme="minorHAnsi"/>
                <w:sz w:val="22"/>
                <w:szCs w:val="22"/>
              </w:rPr>
              <w:t>5.1</w:t>
            </w:r>
          </w:p>
        </w:tc>
        <w:tc>
          <w:tcPr>
            <w:tcW w:w="0" w:type="auto"/>
          </w:tcPr>
          <w:p w14:paraId="13609D8E" w14:textId="77777777" w:rsidR="00D3555D" w:rsidRPr="008D7003" w:rsidRDefault="005D6F31">
            <w:pPr>
              <w:spacing w:line="276" w:lineRule="auto"/>
              <w:jc w:val="right"/>
              <w:rPr>
                <w:rFonts w:asciiTheme="minorHAnsi" w:hAnsiTheme="minorHAnsi" w:cstheme="minorHAnsi"/>
                <w:sz w:val="22"/>
                <w:szCs w:val="22"/>
              </w:rPr>
              <w:pPrChange w:id="3548" w:author="Hannah McSorley" w:date="2020-08-05T02:53:00Z">
                <w:pPr>
                  <w:spacing w:line="240" w:lineRule="auto"/>
                  <w:jc w:val="right"/>
                </w:pPr>
              </w:pPrChange>
            </w:pPr>
            <w:r w:rsidRPr="008D7003">
              <w:rPr>
                <w:rFonts w:asciiTheme="minorHAnsi" w:hAnsiTheme="minorHAnsi" w:cstheme="minorHAnsi"/>
                <w:sz w:val="22"/>
                <w:szCs w:val="22"/>
              </w:rPr>
              <w:t>5.6</w:t>
            </w:r>
          </w:p>
        </w:tc>
      </w:tr>
      <w:tr w:rsidR="00717B93" w:rsidRPr="008D7003" w14:paraId="43B4FB02" w14:textId="77777777" w:rsidTr="008D7003">
        <w:tblPrEx>
          <w:tblW w:w="5000" w:type="pct"/>
          <w:tblLook w:val="07E0" w:firstRow="1" w:lastRow="1" w:firstColumn="1" w:lastColumn="1" w:noHBand="1" w:noVBand="1"/>
          <w:tblPrExChange w:id="3549"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550" w:author="Hannah McSorley" w:date="2020-08-05T02:53:00Z">
              <w:tcPr>
                <w:tcW w:w="0" w:type="auto"/>
                <w:gridSpan w:val="2"/>
              </w:tcPr>
            </w:tcPrChange>
          </w:tcPr>
          <w:p w14:paraId="331C8111" w14:textId="77777777" w:rsidR="00D3555D" w:rsidRPr="008D7003" w:rsidRDefault="005D6F31">
            <w:pPr>
              <w:spacing w:line="276" w:lineRule="auto"/>
              <w:rPr>
                <w:rFonts w:asciiTheme="minorHAnsi" w:hAnsiTheme="minorHAnsi" w:cstheme="minorHAnsi"/>
                <w:sz w:val="22"/>
                <w:szCs w:val="22"/>
              </w:rPr>
              <w:pPrChange w:id="3551" w:author="Hannah McSorley" w:date="2020-08-05T02:53:00Z">
                <w:pPr>
                  <w:spacing w:line="240" w:lineRule="auto"/>
                </w:pPr>
              </w:pPrChange>
            </w:pPr>
            <w:r w:rsidRPr="008D7003">
              <w:rPr>
                <w:rFonts w:asciiTheme="minorHAnsi" w:hAnsiTheme="minorHAnsi" w:cstheme="minorHAnsi"/>
                <w:sz w:val="22"/>
                <w:szCs w:val="22"/>
              </w:rPr>
              <w:t>Tunnel</w:t>
            </w:r>
          </w:p>
        </w:tc>
        <w:tc>
          <w:tcPr>
            <w:tcW w:w="0" w:type="auto"/>
            <w:shd w:val="clear" w:color="auto" w:fill="F2F2F2" w:themeFill="background1" w:themeFillShade="F2"/>
            <w:tcPrChange w:id="3552" w:author="Hannah McSorley" w:date="2020-08-05T02:53:00Z">
              <w:tcPr>
                <w:tcW w:w="0" w:type="auto"/>
                <w:gridSpan w:val="3"/>
              </w:tcPr>
            </w:tcPrChange>
          </w:tcPr>
          <w:p w14:paraId="679039B9" w14:textId="77777777" w:rsidR="00D3555D" w:rsidRPr="008D7003" w:rsidRDefault="005D6F31">
            <w:pPr>
              <w:spacing w:line="276" w:lineRule="auto"/>
              <w:rPr>
                <w:rFonts w:asciiTheme="minorHAnsi" w:hAnsiTheme="minorHAnsi" w:cstheme="minorHAnsi"/>
                <w:sz w:val="22"/>
                <w:szCs w:val="22"/>
              </w:rPr>
              <w:pPrChange w:id="3553" w:author="Hannah McSorley" w:date="2020-08-05T02:53:00Z">
                <w:pPr>
                  <w:spacing w:line="240" w:lineRule="auto"/>
                </w:pPr>
              </w:pPrChange>
            </w:pPr>
            <w:r w:rsidRPr="008D7003">
              <w:rPr>
                <w:rFonts w:asciiTheme="minorHAnsi" w:hAnsiTheme="minorHAnsi" w:cstheme="minorHAnsi"/>
                <w:sz w:val="22"/>
                <w:szCs w:val="22"/>
              </w:rPr>
              <w:t>inlet of Leech Tunnel, LWSA outlet</w:t>
            </w:r>
          </w:p>
        </w:tc>
        <w:tc>
          <w:tcPr>
            <w:tcW w:w="0" w:type="auto"/>
            <w:shd w:val="clear" w:color="auto" w:fill="F2F2F2" w:themeFill="background1" w:themeFillShade="F2"/>
            <w:tcPrChange w:id="3554" w:author="Hannah McSorley" w:date="2020-08-05T02:53:00Z">
              <w:tcPr>
                <w:tcW w:w="0" w:type="auto"/>
                <w:gridSpan w:val="2"/>
              </w:tcPr>
            </w:tcPrChange>
          </w:tcPr>
          <w:p w14:paraId="2303522A" w14:textId="77777777" w:rsidR="00D3555D" w:rsidRPr="008D7003" w:rsidRDefault="005D6F31">
            <w:pPr>
              <w:spacing w:line="276" w:lineRule="auto"/>
              <w:jc w:val="right"/>
              <w:rPr>
                <w:rFonts w:asciiTheme="minorHAnsi" w:hAnsiTheme="minorHAnsi" w:cstheme="minorHAnsi"/>
                <w:sz w:val="22"/>
                <w:szCs w:val="22"/>
              </w:rPr>
              <w:pPrChange w:id="3555" w:author="Hannah McSorley" w:date="2020-08-05T02:53:00Z">
                <w:pPr>
                  <w:spacing w:line="240" w:lineRule="auto"/>
                  <w:jc w:val="right"/>
                </w:pPr>
              </w:pPrChange>
            </w:pPr>
            <w:r w:rsidRPr="008D7003">
              <w:rPr>
                <w:rFonts w:asciiTheme="minorHAnsi" w:hAnsiTheme="minorHAnsi" w:cstheme="minorHAnsi"/>
                <w:sz w:val="22"/>
                <w:szCs w:val="22"/>
              </w:rPr>
              <w:t>64</w:t>
            </w:r>
          </w:p>
        </w:tc>
        <w:tc>
          <w:tcPr>
            <w:tcW w:w="0" w:type="auto"/>
            <w:shd w:val="clear" w:color="auto" w:fill="F2F2F2" w:themeFill="background1" w:themeFillShade="F2"/>
            <w:tcPrChange w:id="3556" w:author="Hannah McSorley" w:date="2020-08-05T02:53:00Z">
              <w:tcPr>
                <w:tcW w:w="0" w:type="auto"/>
                <w:gridSpan w:val="2"/>
              </w:tcPr>
            </w:tcPrChange>
          </w:tcPr>
          <w:p w14:paraId="5173D492" w14:textId="77777777" w:rsidR="00D3555D" w:rsidRPr="008D7003" w:rsidRDefault="005D6F31">
            <w:pPr>
              <w:spacing w:line="276" w:lineRule="auto"/>
              <w:jc w:val="right"/>
              <w:rPr>
                <w:rFonts w:asciiTheme="minorHAnsi" w:hAnsiTheme="minorHAnsi" w:cstheme="minorHAnsi"/>
                <w:sz w:val="22"/>
                <w:szCs w:val="22"/>
              </w:rPr>
              <w:pPrChange w:id="3557" w:author="Hannah McSorley" w:date="2020-08-05T02:53:00Z">
                <w:pPr>
                  <w:spacing w:line="240" w:lineRule="auto"/>
                  <w:jc w:val="right"/>
                </w:pPr>
              </w:pPrChange>
            </w:pPr>
            <w:r w:rsidRPr="008D7003">
              <w:rPr>
                <w:rFonts w:asciiTheme="minorHAnsi" w:hAnsiTheme="minorHAnsi" w:cstheme="minorHAnsi"/>
                <w:sz w:val="22"/>
                <w:szCs w:val="22"/>
              </w:rPr>
              <w:t>4.8</w:t>
            </w:r>
          </w:p>
        </w:tc>
        <w:tc>
          <w:tcPr>
            <w:tcW w:w="0" w:type="auto"/>
            <w:shd w:val="clear" w:color="auto" w:fill="F2F2F2" w:themeFill="background1" w:themeFillShade="F2"/>
            <w:tcPrChange w:id="3558" w:author="Hannah McSorley" w:date="2020-08-05T02:53:00Z">
              <w:tcPr>
                <w:tcW w:w="0" w:type="auto"/>
                <w:gridSpan w:val="2"/>
              </w:tcPr>
            </w:tcPrChange>
          </w:tcPr>
          <w:p w14:paraId="63AED189" w14:textId="77777777" w:rsidR="00D3555D" w:rsidRPr="008D7003" w:rsidRDefault="005D6F31">
            <w:pPr>
              <w:spacing w:line="276" w:lineRule="auto"/>
              <w:jc w:val="right"/>
              <w:rPr>
                <w:rFonts w:asciiTheme="minorHAnsi" w:hAnsiTheme="minorHAnsi" w:cstheme="minorHAnsi"/>
                <w:sz w:val="22"/>
                <w:szCs w:val="22"/>
              </w:rPr>
              <w:pPrChange w:id="3559" w:author="Hannah McSorley" w:date="2020-08-05T02:53:00Z">
                <w:pPr>
                  <w:spacing w:line="240" w:lineRule="auto"/>
                  <w:jc w:val="right"/>
                </w:pPr>
              </w:pPrChange>
            </w:pPr>
            <w:r w:rsidRPr="008D7003">
              <w:rPr>
                <w:rFonts w:asciiTheme="minorHAnsi" w:hAnsiTheme="minorHAnsi" w:cstheme="minorHAnsi"/>
                <w:sz w:val="22"/>
                <w:szCs w:val="22"/>
              </w:rPr>
              <w:t>1.8</w:t>
            </w:r>
          </w:p>
        </w:tc>
        <w:tc>
          <w:tcPr>
            <w:tcW w:w="0" w:type="auto"/>
            <w:shd w:val="clear" w:color="auto" w:fill="F2F2F2" w:themeFill="background1" w:themeFillShade="F2"/>
            <w:tcPrChange w:id="3560" w:author="Hannah McSorley" w:date="2020-08-05T02:53:00Z">
              <w:tcPr>
                <w:tcW w:w="0" w:type="auto"/>
              </w:tcPr>
            </w:tcPrChange>
          </w:tcPr>
          <w:p w14:paraId="44A94F35" w14:textId="77777777" w:rsidR="00D3555D" w:rsidRPr="008D7003" w:rsidRDefault="005D6F31">
            <w:pPr>
              <w:spacing w:line="276" w:lineRule="auto"/>
              <w:jc w:val="right"/>
              <w:rPr>
                <w:rFonts w:asciiTheme="minorHAnsi" w:hAnsiTheme="minorHAnsi" w:cstheme="minorHAnsi"/>
                <w:sz w:val="22"/>
                <w:szCs w:val="22"/>
              </w:rPr>
              <w:pPrChange w:id="3561" w:author="Hannah McSorley" w:date="2020-08-05T02:53:00Z">
                <w:pPr>
                  <w:spacing w:line="240" w:lineRule="auto"/>
                  <w:jc w:val="right"/>
                </w:pPr>
              </w:pPrChange>
            </w:pPr>
            <w:r w:rsidRPr="008D7003">
              <w:rPr>
                <w:rFonts w:asciiTheme="minorHAnsi" w:hAnsiTheme="minorHAnsi" w:cstheme="minorHAnsi"/>
                <w:sz w:val="22"/>
                <w:szCs w:val="22"/>
              </w:rPr>
              <w:t>39</w:t>
            </w:r>
          </w:p>
        </w:tc>
        <w:tc>
          <w:tcPr>
            <w:tcW w:w="0" w:type="auto"/>
            <w:shd w:val="clear" w:color="auto" w:fill="F2F2F2" w:themeFill="background1" w:themeFillShade="F2"/>
            <w:tcPrChange w:id="3562" w:author="Hannah McSorley" w:date="2020-08-05T02:53:00Z">
              <w:tcPr>
                <w:tcW w:w="0" w:type="auto"/>
                <w:gridSpan w:val="2"/>
              </w:tcPr>
            </w:tcPrChange>
          </w:tcPr>
          <w:p w14:paraId="2E50874F" w14:textId="77777777" w:rsidR="00D3555D" w:rsidRPr="008D7003" w:rsidRDefault="005D6F31">
            <w:pPr>
              <w:spacing w:line="276" w:lineRule="auto"/>
              <w:jc w:val="right"/>
              <w:rPr>
                <w:rFonts w:asciiTheme="minorHAnsi" w:hAnsiTheme="minorHAnsi" w:cstheme="minorHAnsi"/>
                <w:sz w:val="22"/>
                <w:szCs w:val="22"/>
              </w:rPr>
              <w:pPrChange w:id="3563" w:author="Hannah McSorley" w:date="2020-08-05T02:53:00Z">
                <w:pPr>
                  <w:spacing w:line="240" w:lineRule="auto"/>
                  <w:jc w:val="right"/>
                </w:pPr>
              </w:pPrChange>
            </w:pPr>
            <w:r w:rsidRPr="008D7003">
              <w:rPr>
                <w:rFonts w:asciiTheme="minorHAnsi" w:hAnsiTheme="minorHAnsi" w:cstheme="minorHAnsi"/>
                <w:sz w:val="22"/>
                <w:szCs w:val="22"/>
              </w:rPr>
              <w:t>1.65</w:t>
            </w:r>
          </w:p>
        </w:tc>
        <w:tc>
          <w:tcPr>
            <w:tcW w:w="0" w:type="auto"/>
            <w:shd w:val="clear" w:color="auto" w:fill="F2F2F2" w:themeFill="background1" w:themeFillShade="F2"/>
            <w:tcPrChange w:id="3564" w:author="Hannah McSorley" w:date="2020-08-05T02:53:00Z">
              <w:tcPr>
                <w:tcW w:w="0" w:type="auto"/>
                <w:gridSpan w:val="2"/>
              </w:tcPr>
            </w:tcPrChange>
          </w:tcPr>
          <w:p w14:paraId="6263C07B" w14:textId="77777777" w:rsidR="00D3555D" w:rsidRPr="008D7003" w:rsidRDefault="005D6F31">
            <w:pPr>
              <w:spacing w:line="276" w:lineRule="auto"/>
              <w:jc w:val="right"/>
              <w:rPr>
                <w:rFonts w:asciiTheme="minorHAnsi" w:hAnsiTheme="minorHAnsi" w:cstheme="minorHAnsi"/>
                <w:sz w:val="22"/>
                <w:szCs w:val="22"/>
              </w:rPr>
              <w:pPrChange w:id="3565" w:author="Hannah McSorley" w:date="2020-08-05T02:53:00Z">
                <w:pPr>
                  <w:spacing w:line="240" w:lineRule="auto"/>
                  <w:jc w:val="right"/>
                </w:pPr>
              </w:pPrChange>
            </w:pPr>
            <w:r w:rsidRPr="008D7003">
              <w:rPr>
                <w:rFonts w:asciiTheme="minorHAnsi" w:hAnsiTheme="minorHAnsi" w:cstheme="minorHAnsi"/>
                <w:sz w:val="22"/>
                <w:szCs w:val="22"/>
              </w:rPr>
              <w:t>5.0</w:t>
            </w:r>
          </w:p>
        </w:tc>
        <w:tc>
          <w:tcPr>
            <w:tcW w:w="0" w:type="auto"/>
            <w:shd w:val="clear" w:color="auto" w:fill="F2F2F2" w:themeFill="background1" w:themeFillShade="F2"/>
            <w:tcPrChange w:id="3566" w:author="Hannah McSorley" w:date="2020-08-05T02:53:00Z">
              <w:tcPr>
                <w:tcW w:w="0" w:type="auto"/>
              </w:tcPr>
            </w:tcPrChange>
          </w:tcPr>
          <w:p w14:paraId="27DC2645" w14:textId="77777777" w:rsidR="00D3555D" w:rsidRPr="008D7003" w:rsidRDefault="005D6F31">
            <w:pPr>
              <w:spacing w:line="276" w:lineRule="auto"/>
              <w:jc w:val="right"/>
              <w:rPr>
                <w:rFonts w:asciiTheme="minorHAnsi" w:hAnsiTheme="minorHAnsi" w:cstheme="minorHAnsi"/>
                <w:sz w:val="22"/>
                <w:szCs w:val="22"/>
              </w:rPr>
              <w:pPrChange w:id="3567" w:author="Hannah McSorley" w:date="2020-08-05T02:53:00Z">
                <w:pPr>
                  <w:spacing w:line="240" w:lineRule="auto"/>
                  <w:jc w:val="right"/>
                </w:pPr>
              </w:pPrChange>
            </w:pPr>
            <w:r w:rsidRPr="008D7003">
              <w:rPr>
                <w:rFonts w:asciiTheme="minorHAnsi" w:hAnsiTheme="minorHAnsi" w:cstheme="minorHAnsi"/>
                <w:sz w:val="22"/>
                <w:szCs w:val="22"/>
              </w:rPr>
              <w:t>9.0</w:t>
            </w:r>
          </w:p>
        </w:tc>
      </w:tr>
      <w:tr w:rsidR="00D3555D" w:rsidRPr="008D7003" w14:paraId="3BB5FA9D" w14:textId="77777777">
        <w:tc>
          <w:tcPr>
            <w:tcW w:w="0" w:type="auto"/>
          </w:tcPr>
          <w:p w14:paraId="110E62AE" w14:textId="77777777" w:rsidR="00D3555D" w:rsidRPr="008D7003" w:rsidRDefault="005D6F31">
            <w:pPr>
              <w:spacing w:line="276" w:lineRule="auto"/>
              <w:rPr>
                <w:rFonts w:asciiTheme="minorHAnsi" w:hAnsiTheme="minorHAnsi" w:cstheme="minorHAnsi"/>
                <w:sz w:val="22"/>
                <w:szCs w:val="22"/>
              </w:rPr>
              <w:pPrChange w:id="3568" w:author="Hannah McSorley" w:date="2020-08-05T02:53:00Z">
                <w:pPr>
                  <w:spacing w:line="240" w:lineRule="auto"/>
                </w:pPr>
              </w:pPrChange>
            </w:pPr>
            <w:proofErr w:type="spellStart"/>
            <w:r w:rsidRPr="008D7003">
              <w:rPr>
                <w:rFonts w:asciiTheme="minorHAnsi" w:hAnsiTheme="minorHAnsi" w:cstheme="minorHAnsi"/>
                <w:sz w:val="22"/>
                <w:szCs w:val="22"/>
              </w:rPr>
              <w:t>Rithet-crk</w:t>
            </w:r>
            <w:proofErr w:type="spellEnd"/>
          </w:p>
        </w:tc>
        <w:tc>
          <w:tcPr>
            <w:tcW w:w="0" w:type="auto"/>
          </w:tcPr>
          <w:p w14:paraId="6FEC76B7" w14:textId="77777777" w:rsidR="00D3555D" w:rsidRPr="008D7003" w:rsidRDefault="005D6F31">
            <w:pPr>
              <w:spacing w:line="276" w:lineRule="auto"/>
              <w:rPr>
                <w:rFonts w:asciiTheme="minorHAnsi" w:hAnsiTheme="minorHAnsi" w:cstheme="minorHAnsi"/>
                <w:sz w:val="22"/>
                <w:szCs w:val="22"/>
              </w:rPr>
              <w:pPrChange w:id="3569" w:author="Hannah McSorley" w:date="2020-08-05T02:53:00Z">
                <w:pPr>
                  <w:spacing w:line="240" w:lineRule="auto"/>
                </w:pPr>
              </w:pPrChange>
            </w:pPr>
            <w:r w:rsidRPr="008D7003">
              <w:rPr>
                <w:rFonts w:asciiTheme="minorHAnsi" w:hAnsiTheme="minorHAnsi" w:cstheme="minorHAnsi"/>
                <w:sz w:val="22"/>
                <w:szCs w:val="22"/>
              </w:rPr>
              <w:t>key tributary to Sooke Reservoir, SWSA</w:t>
            </w:r>
          </w:p>
        </w:tc>
        <w:tc>
          <w:tcPr>
            <w:tcW w:w="0" w:type="auto"/>
          </w:tcPr>
          <w:p w14:paraId="5D932B96" w14:textId="77777777" w:rsidR="00D3555D" w:rsidRPr="008D7003" w:rsidRDefault="005D6F31">
            <w:pPr>
              <w:spacing w:line="276" w:lineRule="auto"/>
              <w:jc w:val="right"/>
              <w:rPr>
                <w:rFonts w:asciiTheme="minorHAnsi" w:hAnsiTheme="minorHAnsi" w:cstheme="minorHAnsi"/>
                <w:sz w:val="22"/>
                <w:szCs w:val="22"/>
              </w:rPr>
              <w:pPrChange w:id="3570" w:author="Hannah McSorley" w:date="2020-08-05T02:53:00Z">
                <w:pPr>
                  <w:spacing w:line="240" w:lineRule="auto"/>
                  <w:jc w:val="right"/>
                </w:pPr>
              </w:pPrChange>
            </w:pPr>
            <w:r w:rsidRPr="008D7003">
              <w:rPr>
                <w:rFonts w:asciiTheme="minorHAnsi" w:hAnsiTheme="minorHAnsi" w:cstheme="minorHAnsi"/>
                <w:sz w:val="22"/>
                <w:szCs w:val="22"/>
              </w:rPr>
              <w:t>13</w:t>
            </w:r>
          </w:p>
        </w:tc>
        <w:tc>
          <w:tcPr>
            <w:tcW w:w="0" w:type="auto"/>
          </w:tcPr>
          <w:p w14:paraId="71FC02EA" w14:textId="77777777" w:rsidR="00D3555D" w:rsidRPr="008D7003" w:rsidRDefault="005D6F31">
            <w:pPr>
              <w:spacing w:line="276" w:lineRule="auto"/>
              <w:jc w:val="right"/>
              <w:rPr>
                <w:rFonts w:asciiTheme="minorHAnsi" w:hAnsiTheme="minorHAnsi" w:cstheme="minorHAnsi"/>
                <w:sz w:val="22"/>
                <w:szCs w:val="22"/>
              </w:rPr>
              <w:pPrChange w:id="3571" w:author="Hannah McSorley" w:date="2020-08-05T02:53:00Z">
                <w:pPr>
                  <w:spacing w:line="240" w:lineRule="auto"/>
                  <w:jc w:val="right"/>
                </w:pPr>
              </w:pPrChange>
            </w:pPr>
            <w:r w:rsidRPr="008D7003">
              <w:rPr>
                <w:rFonts w:asciiTheme="minorHAnsi" w:hAnsiTheme="minorHAnsi" w:cstheme="minorHAnsi"/>
                <w:sz w:val="22"/>
                <w:szCs w:val="22"/>
              </w:rPr>
              <w:t>5.4</w:t>
            </w:r>
          </w:p>
        </w:tc>
        <w:tc>
          <w:tcPr>
            <w:tcW w:w="0" w:type="auto"/>
          </w:tcPr>
          <w:p w14:paraId="6C08BAA6" w14:textId="77777777" w:rsidR="00D3555D" w:rsidRPr="008D7003" w:rsidRDefault="005D6F31">
            <w:pPr>
              <w:spacing w:line="276" w:lineRule="auto"/>
              <w:jc w:val="right"/>
              <w:rPr>
                <w:rFonts w:asciiTheme="minorHAnsi" w:hAnsiTheme="minorHAnsi" w:cstheme="minorHAnsi"/>
                <w:sz w:val="22"/>
                <w:szCs w:val="22"/>
              </w:rPr>
              <w:pPrChange w:id="3572" w:author="Hannah McSorley" w:date="2020-08-05T02:53:00Z">
                <w:pPr>
                  <w:spacing w:line="240" w:lineRule="auto"/>
                  <w:jc w:val="right"/>
                </w:pPr>
              </w:pPrChange>
            </w:pPr>
            <w:r w:rsidRPr="008D7003">
              <w:rPr>
                <w:rFonts w:asciiTheme="minorHAnsi" w:hAnsiTheme="minorHAnsi" w:cstheme="minorHAnsi"/>
                <w:sz w:val="22"/>
                <w:szCs w:val="22"/>
              </w:rPr>
              <w:t>3.9</w:t>
            </w:r>
          </w:p>
        </w:tc>
        <w:tc>
          <w:tcPr>
            <w:tcW w:w="0" w:type="auto"/>
          </w:tcPr>
          <w:p w14:paraId="25ED6506" w14:textId="77777777" w:rsidR="00D3555D" w:rsidRPr="008D7003" w:rsidRDefault="005D6F31">
            <w:pPr>
              <w:spacing w:line="276" w:lineRule="auto"/>
              <w:jc w:val="right"/>
              <w:rPr>
                <w:rFonts w:asciiTheme="minorHAnsi" w:hAnsiTheme="minorHAnsi" w:cstheme="minorHAnsi"/>
                <w:sz w:val="22"/>
                <w:szCs w:val="22"/>
              </w:rPr>
              <w:pPrChange w:id="3573" w:author="Hannah McSorley" w:date="2020-08-05T02:53:00Z">
                <w:pPr>
                  <w:spacing w:line="240" w:lineRule="auto"/>
                  <w:jc w:val="right"/>
                </w:pPr>
              </w:pPrChange>
            </w:pPr>
            <w:r w:rsidRPr="008D7003">
              <w:rPr>
                <w:rFonts w:asciiTheme="minorHAnsi" w:hAnsiTheme="minorHAnsi" w:cstheme="minorHAnsi"/>
                <w:sz w:val="22"/>
                <w:szCs w:val="22"/>
              </w:rPr>
              <w:t>71</w:t>
            </w:r>
          </w:p>
        </w:tc>
        <w:tc>
          <w:tcPr>
            <w:tcW w:w="0" w:type="auto"/>
          </w:tcPr>
          <w:p w14:paraId="1F494E41" w14:textId="77777777" w:rsidR="00D3555D" w:rsidRPr="008D7003" w:rsidRDefault="005D6F31">
            <w:pPr>
              <w:spacing w:line="276" w:lineRule="auto"/>
              <w:jc w:val="right"/>
              <w:rPr>
                <w:rFonts w:asciiTheme="minorHAnsi" w:hAnsiTheme="minorHAnsi" w:cstheme="minorHAnsi"/>
                <w:sz w:val="22"/>
                <w:szCs w:val="22"/>
              </w:rPr>
              <w:pPrChange w:id="3574" w:author="Hannah McSorley" w:date="2020-08-05T02:53:00Z">
                <w:pPr>
                  <w:spacing w:line="240" w:lineRule="auto"/>
                  <w:jc w:val="right"/>
                </w:pPr>
              </w:pPrChange>
            </w:pPr>
            <w:r w:rsidRPr="008D7003">
              <w:rPr>
                <w:rFonts w:asciiTheme="minorHAnsi" w:hAnsiTheme="minorHAnsi" w:cstheme="minorHAnsi"/>
                <w:sz w:val="22"/>
                <w:szCs w:val="22"/>
              </w:rPr>
              <w:t>1.64</w:t>
            </w:r>
          </w:p>
        </w:tc>
        <w:tc>
          <w:tcPr>
            <w:tcW w:w="0" w:type="auto"/>
          </w:tcPr>
          <w:p w14:paraId="5A4BDA7F" w14:textId="77777777" w:rsidR="00D3555D" w:rsidRPr="008D7003" w:rsidRDefault="005D6F31">
            <w:pPr>
              <w:spacing w:line="276" w:lineRule="auto"/>
              <w:jc w:val="right"/>
              <w:rPr>
                <w:rFonts w:asciiTheme="minorHAnsi" w:hAnsiTheme="minorHAnsi" w:cstheme="minorHAnsi"/>
                <w:sz w:val="22"/>
                <w:szCs w:val="22"/>
              </w:rPr>
              <w:pPrChange w:id="3575" w:author="Hannah McSorley" w:date="2020-08-05T02:53:00Z">
                <w:pPr>
                  <w:spacing w:line="240" w:lineRule="auto"/>
                  <w:jc w:val="right"/>
                </w:pPr>
              </w:pPrChange>
            </w:pPr>
            <w:r w:rsidRPr="008D7003">
              <w:rPr>
                <w:rFonts w:asciiTheme="minorHAnsi" w:hAnsiTheme="minorHAnsi" w:cstheme="minorHAnsi"/>
                <w:sz w:val="22"/>
                <w:szCs w:val="22"/>
              </w:rPr>
              <w:t>3.5</w:t>
            </w:r>
          </w:p>
        </w:tc>
        <w:tc>
          <w:tcPr>
            <w:tcW w:w="0" w:type="auto"/>
          </w:tcPr>
          <w:p w14:paraId="2B0A0D89" w14:textId="77777777" w:rsidR="00D3555D" w:rsidRPr="008D7003" w:rsidRDefault="005D6F31">
            <w:pPr>
              <w:spacing w:line="276" w:lineRule="auto"/>
              <w:jc w:val="right"/>
              <w:rPr>
                <w:rFonts w:asciiTheme="minorHAnsi" w:hAnsiTheme="minorHAnsi" w:cstheme="minorHAnsi"/>
                <w:sz w:val="22"/>
                <w:szCs w:val="22"/>
              </w:rPr>
              <w:pPrChange w:id="3576" w:author="Hannah McSorley" w:date="2020-08-05T02:53:00Z">
                <w:pPr>
                  <w:spacing w:line="240" w:lineRule="auto"/>
                  <w:jc w:val="right"/>
                </w:pPr>
              </w:pPrChange>
            </w:pPr>
            <w:r w:rsidRPr="008D7003">
              <w:rPr>
                <w:rFonts w:asciiTheme="minorHAnsi" w:hAnsiTheme="minorHAnsi" w:cstheme="minorHAnsi"/>
                <w:sz w:val="22"/>
                <w:szCs w:val="22"/>
              </w:rPr>
              <w:t>12.7</w:t>
            </w:r>
          </w:p>
        </w:tc>
      </w:tr>
      <w:tr w:rsidR="00717B93" w:rsidRPr="008D7003" w14:paraId="2390D333" w14:textId="77777777" w:rsidTr="008D7003">
        <w:tblPrEx>
          <w:tblW w:w="5000" w:type="pct"/>
          <w:tblLook w:val="07E0" w:firstRow="1" w:lastRow="1" w:firstColumn="1" w:lastColumn="1" w:noHBand="1" w:noVBand="1"/>
          <w:tblPrExChange w:id="3577" w:author="Hannah McSorley" w:date="2020-08-05T02:53:00Z">
            <w:tblPrEx>
              <w:tblW w:w="5000" w:type="pct"/>
              <w:tblLook w:val="07E0" w:firstRow="1" w:lastRow="1" w:firstColumn="1" w:lastColumn="1" w:noHBand="1" w:noVBand="1"/>
            </w:tblPrEx>
          </w:tblPrExChange>
        </w:tblPrEx>
        <w:tc>
          <w:tcPr>
            <w:tcW w:w="0" w:type="auto"/>
            <w:shd w:val="clear" w:color="auto" w:fill="F2F2F2" w:themeFill="background1" w:themeFillShade="F2"/>
            <w:tcPrChange w:id="3578" w:author="Hannah McSorley" w:date="2020-08-05T02:53:00Z">
              <w:tcPr>
                <w:tcW w:w="0" w:type="auto"/>
                <w:gridSpan w:val="2"/>
              </w:tcPr>
            </w:tcPrChange>
          </w:tcPr>
          <w:p w14:paraId="4F5C3B91" w14:textId="77777777" w:rsidR="00D3555D" w:rsidRPr="008D7003" w:rsidRDefault="005D6F31">
            <w:pPr>
              <w:spacing w:line="276" w:lineRule="auto"/>
              <w:rPr>
                <w:rFonts w:asciiTheme="minorHAnsi" w:hAnsiTheme="minorHAnsi" w:cstheme="minorHAnsi"/>
                <w:sz w:val="22"/>
                <w:szCs w:val="22"/>
              </w:rPr>
              <w:pPrChange w:id="3579" w:author="Hannah McSorley" w:date="2020-08-05T02:53:00Z">
                <w:pPr>
                  <w:spacing w:line="240" w:lineRule="auto"/>
                </w:pPr>
              </w:pPrChange>
            </w:pPr>
            <w:r w:rsidRPr="008D7003">
              <w:rPr>
                <w:rFonts w:asciiTheme="minorHAnsi" w:hAnsiTheme="minorHAnsi" w:cstheme="minorHAnsi"/>
                <w:sz w:val="22"/>
                <w:szCs w:val="22"/>
              </w:rPr>
              <w:t>Judge-</w:t>
            </w:r>
            <w:proofErr w:type="spellStart"/>
            <w:r w:rsidRPr="008D7003">
              <w:rPr>
                <w:rFonts w:asciiTheme="minorHAnsi" w:hAnsiTheme="minorHAnsi" w:cstheme="minorHAnsi"/>
                <w:sz w:val="22"/>
                <w:szCs w:val="22"/>
              </w:rPr>
              <w:t>crk</w:t>
            </w:r>
            <w:proofErr w:type="spellEnd"/>
          </w:p>
        </w:tc>
        <w:tc>
          <w:tcPr>
            <w:tcW w:w="0" w:type="auto"/>
            <w:shd w:val="clear" w:color="auto" w:fill="F2F2F2" w:themeFill="background1" w:themeFillShade="F2"/>
            <w:tcPrChange w:id="3580" w:author="Hannah McSorley" w:date="2020-08-05T02:53:00Z">
              <w:tcPr>
                <w:tcW w:w="0" w:type="auto"/>
                <w:gridSpan w:val="3"/>
              </w:tcPr>
            </w:tcPrChange>
          </w:tcPr>
          <w:p w14:paraId="2065FE0C" w14:textId="77777777" w:rsidR="00D3555D" w:rsidRPr="008D7003" w:rsidRDefault="005D6F31">
            <w:pPr>
              <w:spacing w:line="276" w:lineRule="auto"/>
              <w:rPr>
                <w:rFonts w:asciiTheme="minorHAnsi" w:hAnsiTheme="minorHAnsi" w:cstheme="minorHAnsi"/>
                <w:sz w:val="22"/>
                <w:szCs w:val="22"/>
              </w:rPr>
              <w:pPrChange w:id="3581" w:author="Hannah McSorley" w:date="2020-08-05T02:53:00Z">
                <w:pPr>
                  <w:spacing w:line="240" w:lineRule="auto"/>
                </w:pPr>
              </w:pPrChange>
            </w:pPr>
            <w:r w:rsidRPr="008D7003">
              <w:rPr>
                <w:rFonts w:asciiTheme="minorHAnsi" w:hAnsiTheme="minorHAnsi" w:cstheme="minorHAnsi"/>
                <w:sz w:val="22"/>
                <w:szCs w:val="22"/>
              </w:rPr>
              <w:t>key tributary to Sooke Reservoir, SWSA</w:t>
            </w:r>
          </w:p>
        </w:tc>
        <w:tc>
          <w:tcPr>
            <w:tcW w:w="0" w:type="auto"/>
            <w:shd w:val="clear" w:color="auto" w:fill="F2F2F2" w:themeFill="background1" w:themeFillShade="F2"/>
            <w:tcPrChange w:id="3582" w:author="Hannah McSorley" w:date="2020-08-05T02:53:00Z">
              <w:tcPr>
                <w:tcW w:w="0" w:type="auto"/>
                <w:gridSpan w:val="2"/>
              </w:tcPr>
            </w:tcPrChange>
          </w:tcPr>
          <w:p w14:paraId="03CFDA12" w14:textId="77777777" w:rsidR="00D3555D" w:rsidRPr="008D7003" w:rsidRDefault="005D6F31">
            <w:pPr>
              <w:spacing w:line="276" w:lineRule="auto"/>
              <w:jc w:val="right"/>
              <w:rPr>
                <w:rFonts w:asciiTheme="minorHAnsi" w:hAnsiTheme="minorHAnsi" w:cstheme="minorHAnsi"/>
                <w:sz w:val="22"/>
                <w:szCs w:val="22"/>
              </w:rPr>
              <w:pPrChange w:id="3583" w:author="Hannah McSorley" w:date="2020-08-05T02:53:00Z">
                <w:pPr>
                  <w:spacing w:line="240" w:lineRule="auto"/>
                  <w:jc w:val="right"/>
                </w:pPr>
              </w:pPrChange>
            </w:pPr>
            <w:r w:rsidRPr="008D7003">
              <w:rPr>
                <w:rFonts w:asciiTheme="minorHAnsi" w:hAnsiTheme="minorHAnsi" w:cstheme="minorHAnsi"/>
                <w:sz w:val="22"/>
                <w:szCs w:val="22"/>
              </w:rPr>
              <w:t>6</w:t>
            </w:r>
          </w:p>
        </w:tc>
        <w:tc>
          <w:tcPr>
            <w:tcW w:w="0" w:type="auto"/>
            <w:shd w:val="clear" w:color="auto" w:fill="F2F2F2" w:themeFill="background1" w:themeFillShade="F2"/>
            <w:tcPrChange w:id="3584" w:author="Hannah McSorley" w:date="2020-08-05T02:53:00Z">
              <w:tcPr>
                <w:tcW w:w="0" w:type="auto"/>
                <w:gridSpan w:val="2"/>
              </w:tcPr>
            </w:tcPrChange>
          </w:tcPr>
          <w:p w14:paraId="57ED917F" w14:textId="77777777" w:rsidR="00D3555D" w:rsidRPr="008D7003" w:rsidRDefault="005D6F31">
            <w:pPr>
              <w:spacing w:line="276" w:lineRule="auto"/>
              <w:jc w:val="right"/>
              <w:rPr>
                <w:rFonts w:asciiTheme="minorHAnsi" w:hAnsiTheme="minorHAnsi" w:cstheme="minorHAnsi"/>
                <w:sz w:val="22"/>
                <w:szCs w:val="22"/>
              </w:rPr>
              <w:pPrChange w:id="3585" w:author="Hannah McSorley" w:date="2020-08-05T02:53:00Z">
                <w:pPr>
                  <w:spacing w:line="240" w:lineRule="auto"/>
                  <w:jc w:val="right"/>
                </w:pPr>
              </w:pPrChange>
            </w:pPr>
            <w:r w:rsidRPr="008D7003">
              <w:rPr>
                <w:rFonts w:asciiTheme="minorHAnsi" w:hAnsiTheme="minorHAnsi" w:cstheme="minorHAnsi"/>
                <w:sz w:val="22"/>
                <w:szCs w:val="22"/>
              </w:rPr>
              <w:t>5.7</w:t>
            </w:r>
          </w:p>
        </w:tc>
        <w:tc>
          <w:tcPr>
            <w:tcW w:w="0" w:type="auto"/>
            <w:shd w:val="clear" w:color="auto" w:fill="F2F2F2" w:themeFill="background1" w:themeFillShade="F2"/>
            <w:tcPrChange w:id="3586" w:author="Hannah McSorley" w:date="2020-08-05T02:53:00Z">
              <w:tcPr>
                <w:tcW w:w="0" w:type="auto"/>
                <w:gridSpan w:val="2"/>
              </w:tcPr>
            </w:tcPrChange>
          </w:tcPr>
          <w:p w14:paraId="4FF38E60" w14:textId="77777777" w:rsidR="00D3555D" w:rsidRPr="008D7003" w:rsidRDefault="005D6F31">
            <w:pPr>
              <w:spacing w:line="276" w:lineRule="auto"/>
              <w:jc w:val="right"/>
              <w:rPr>
                <w:rFonts w:asciiTheme="minorHAnsi" w:hAnsiTheme="minorHAnsi" w:cstheme="minorHAnsi"/>
                <w:sz w:val="22"/>
                <w:szCs w:val="22"/>
              </w:rPr>
              <w:pPrChange w:id="3587" w:author="Hannah McSorley" w:date="2020-08-05T02:53:00Z">
                <w:pPr>
                  <w:spacing w:line="240" w:lineRule="auto"/>
                  <w:jc w:val="right"/>
                </w:pPr>
              </w:pPrChange>
            </w:pPr>
            <w:r w:rsidRPr="008D7003">
              <w:rPr>
                <w:rFonts w:asciiTheme="minorHAnsi" w:hAnsiTheme="minorHAnsi" w:cstheme="minorHAnsi"/>
                <w:sz w:val="22"/>
                <w:szCs w:val="22"/>
              </w:rPr>
              <w:t>1.1</w:t>
            </w:r>
          </w:p>
        </w:tc>
        <w:tc>
          <w:tcPr>
            <w:tcW w:w="0" w:type="auto"/>
            <w:shd w:val="clear" w:color="auto" w:fill="F2F2F2" w:themeFill="background1" w:themeFillShade="F2"/>
            <w:tcPrChange w:id="3588" w:author="Hannah McSorley" w:date="2020-08-05T02:53:00Z">
              <w:tcPr>
                <w:tcW w:w="0" w:type="auto"/>
              </w:tcPr>
            </w:tcPrChange>
          </w:tcPr>
          <w:p w14:paraId="4DA9DF87" w14:textId="77777777" w:rsidR="00D3555D" w:rsidRPr="008D7003" w:rsidRDefault="005D6F31">
            <w:pPr>
              <w:spacing w:line="276" w:lineRule="auto"/>
              <w:jc w:val="right"/>
              <w:rPr>
                <w:rFonts w:asciiTheme="minorHAnsi" w:hAnsiTheme="minorHAnsi" w:cstheme="minorHAnsi"/>
                <w:sz w:val="22"/>
                <w:szCs w:val="22"/>
              </w:rPr>
              <w:pPrChange w:id="3589" w:author="Hannah McSorley" w:date="2020-08-05T02:53:00Z">
                <w:pPr>
                  <w:spacing w:line="240" w:lineRule="auto"/>
                  <w:jc w:val="right"/>
                </w:pPr>
              </w:pPrChange>
            </w:pPr>
            <w:r w:rsidRPr="008D7003">
              <w:rPr>
                <w:rFonts w:asciiTheme="minorHAnsi" w:hAnsiTheme="minorHAnsi" w:cstheme="minorHAnsi"/>
                <w:sz w:val="22"/>
                <w:szCs w:val="22"/>
              </w:rPr>
              <w:t>20</w:t>
            </w:r>
          </w:p>
        </w:tc>
        <w:tc>
          <w:tcPr>
            <w:tcW w:w="0" w:type="auto"/>
            <w:shd w:val="clear" w:color="auto" w:fill="F2F2F2" w:themeFill="background1" w:themeFillShade="F2"/>
            <w:tcPrChange w:id="3590" w:author="Hannah McSorley" w:date="2020-08-05T02:53:00Z">
              <w:tcPr>
                <w:tcW w:w="0" w:type="auto"/>
                <w:gridSpan w:val="2"/>
              </w:tcPr>
            </w:tcPrChange>
          </w:tcPr>
          <w:p w14:paraId="08F1120B" w14:textId="77777777" w:rsidR="00D3555D" w:rsidRPr="008D7003" w:rsidRDefault="005D6F31">
            <w:pPr>
              <w:spacing w:line="276" w:lineRule="auto"/>
              <w:jc w:val="right"/>
              <w:rPr>
                <w:rFonts w:asciiTheme="minorHAnsi" w:hAnsiTheme="minorHAnsi" w:cstheme="minorHAnsi"/>
                <w:sz w:val="22"/>
                <w:szCs w:val="22"/>
              </w:rPr>
              <w:pPrChange w:id="3591" w:author="Hannah McSorley" w:date="2020-08-05T02:53:00Z">
                <w:pPr>
                  <w:spacing w:line="240" w:lineRule="auto"/>
                  <w:jc w:val="right"/>
                </w:pPr>
              </w:pPrChange>
            </w:pPr>
            <w:r w:rsidRPr="008D7003">
              <w:rPr>
                <w:rFonts w:asciiTheme="minorHAnsi" w:hAnsiTheme="minorHAnsi" w:cstheme="minorHAnsi"/>
                <w:sz w:val="22"/>
                <w:szCs w:val="22"/>
              </w:rPr>
              <w:t>4.42</w:t>
            </w:r>
          </w:p>
        </w:tc>
        <w:tc>
          <w:tcPr>
            <w:tcW w:w="0" w:type="auto"/>
            <w:shd w:val="clear" w:color="auto" w:fill="F2F2F2" w:themeFill="background1" w:themeFillShade="F2"/>
            <w:tcPrChange w:id="3592" w:author="Hannah McSorley" w:date="2020-08-05T02:53:00Z">
              <w:tcPr>
                <w:tcW w:w="0" w:type="auto"/>
                <w:gridSpan w:val="2"/>
              </w:tcPr>
            </w:tcPrChange>
          </w:tcPr>
          <w:p w14:paraId="234DD4DD" w14:textId="77777777" w:rsidR="00D3555D" w:rsidRPr="008D7003" w:rsidRDefault="005D6F31">
            <w:pPr>
              <w:spacing w:line="276" w:lineRule="auto"/>
              <w:jc w:val="right"/>
              <w:rPr>
                <w:rFonts w:asciiTheme="minorHAnsi" w:hAnsiTheme="minorHAnsi" w:cstheme="minorHAnsi"/>
                <w:sz w:val="22"/>
                <w:szCs w:val="22"/>
              </w:rPr>
              <w:pPrChange w:id="3593" w:author="Hannah McSorley" w:date="2020-08-05T02:53:00Z">
                <w:pPr>
                  <w:spacing w:line="240" w:lineRule="auto"/>
                  <w:jc w:val="right"/>
                </w:pPr>
              </w:pPrChange>
            </w:pPr>
            <w:r w:rsidRPr="008D7003">
              <w:rPr>
                <w:rFonts w:asciiTheme="minorHAnsi" w:hAnsiTheme="minorHAnsi" w:cstheme="minorHAnsi"/>
                <w:sz w:val="22"/>
                <w:szCs w:val="22"/>
              </w:rPr>
              <w:t>5.3</w:t>
            </w:r>
          </w:p>
        </w:tc>
        <w:tc>
          <w:tcPr>
            <w:tcW w:w="0" w:type="auto"/>
            <w:shd w:val="clear" w:color="auto" w:fill="F2F2F2" w:themeFill="background1" w:themeFillShade="F2"/>
            <w:tcPrChange w:id="3594" w:author="Hannah McSorley" w:date="2020-08-05T02:53:00Z">
              <w:tcPr>
                <w:tcW w:w="0" w:type="auto"/>
              </w:tcPr>
            </w:tcPrChange>
          </w:tcPr>
          <w:p w14:paraId="7BEBE3D8" w14:textId="77777777" w:rsidR="00D3555D" w:rsidRPr="008D7003" w:rsidRDefault="005D6F31">
            <w:pPr>
              <w:spacing w:line="276" w:lineRule="auto"/>
              <w:jc w:val="right"/>
              <w:rPr>
                <w:rFonts w:asciiTheme="minorHAnsi" w:hAnsiTheme="minorHAnsi" w:cstheme="minorHAnsi"/>
                <w:sz w:val="22"/>
                <w:szCs w:val="22"/>
              </w:rPr>
              <w:pPrChange w:id="3595" w:author="Hannah McSorley" w:date="2020-08-05T02:53:00Z">
                <w:pPr>
                  <w:spacing w:line="240" w:lineRule="auto"/>
                  <w:jc w:val="right"/>
                </w:pPr>
              </w:pPrChange>
            </w:pPr>
            <w:r w:rsidRPr="008D7003">
              <w:rPr>
                <w:rFonts w:asciiTheme="minorHAnsi" w:hAnsiTheme="minorHAnsi" w:cstheme="minorHAnsi"/>
                <w:sz w:val="22"/>
                <w:szCs w:val="22"/>
              </w:rPr>
              <w:t>7.6</w:t>
            </w:r>
          </w:p>
        </w:tc>
      </w:tr>
      <w:tr w:rsidR="00D3555D" w:rsidRPr="008D7003" w14:paraId="7A165221" w14:textId="77777777" w:rsidTr="008D7003">
        <w:tc>
          <w:tcPr>
            <w:tcW w:w="0" w:type="auto"/>
          </w:tcPr>
          <w:p w14:paraId="06031D94" w14:textId="77777777" w:rsidR="00D3555D" w:rsidRPr="008D7003" w:rsidRDefault="005D6F31">
            <w:pPr>
              <w:spacing w:line="276" w:lineRule="auto"/>
              <w:rPr>
                <w:rFonts w:asciiTheme="minorHAnsi" w:hAnsiTheme="minorHAnsi" w:cstheme="minorHAnsi"/>
                <w:sz w:val="22"/>
                <w:szCs w:val="22"/>
              </w:rPr>
              <w:pPrChange w:id="3596" w:author="Hannah McSorley" w:date="2020-08-05T02:53:00Z">
                <w:pPr>
                  <w:spacing w:line="240" w:lineRule="auto"/>
                </w:pPr>
              </w:pPrChange>
            </w:pPr>
            <w:r w:rsidRPr="008D7003">
              <w:rPr>
                <w:rFonts w:asciiTheme="minorHAnsi" w:hAnsiTheme="minorHAnsi" w:cstheme="minorHAnsi"/>
                <w:sz w:val="22"/>
                <w:szCs w:val="22"/>
              </w:rPr>
              <w:t>Deception</w:t>
            </w:r>
          </w:p>
        </w:tc>
        <w:tc>
          <w:tcPr>
            <w:tcW w:w="0" w:type="auto"/>
          </w:tcPr>
          <w:p w14:paraId="40926645" w14:textId="77777777" w:rsidR="00D3555D" w:rsidRPr="008D7003" w:rsidRDefault="005D6F31">
            <w:pPr>
              <w:spacing w:line="276" w:lineRule="auto"/>
              <w:rPr>
                <w:rFonts w:asciiTheme="minorHAnsi" w:hAnsiTheme="minorHAnsi" w:cstheme="minorHAnsi"/>
                <w:sz w:val="22"/>
                <w:szCs w:val="22"/>
              </w:rPr>
              <w:pPrChange w:id="3597" w:author="Hannah McSorley" w:date="2020-08-05T02:53:00Z">
                <w:pPr>
                  <w:spacing w:line="240" w:lineRule="auto"/>
                </w:pPr>
              </w:pPrChange>
            </w:pPr>
            <w:r w:rsidRPr="008D7003">
              <w:rPr>
                <w:rFonts w:asciiTheme="minorHAnsi" w:hAnsiTheme="minorHAnsi" w:cstheme="minorHAnsi"/>
                <w:sz w:val="22"/>
                <w:szCs w:val="22"/>
              </w:rPr>
              <w:t>outlet of Leech Tunnel, SWSA</w:t>
            </w:r>
          </w:p>
        </w:tc>
        <w:tc>
          <w:tcPr>
            <w:tcW w:w="0" w:type="auto"/>
          </w:tcPr>
          <w:p w14:paraId="4B6A450D" w14:textId="77777777" w:rsidR="00D3555D" w:rsidRPr="008D7003" w:rsidRDefault="005D6F31">
            <w:pPr>
              <w:spacing w:line="276" w:lineRule="auto"/>
              <w:jc w:val="right"/>
              <w:rPr>
                <w:rFonts w:asciiTheme="minorHAnsi" w:hAnsiTheme="minorHAnsi" w:cstheme="minorHAnsi"/>
                <w:sz w:val="22"/>
                <w:szCs w:val="22"/>
              </w:rPr>
              <w:pPrChange w:id="3598" w:author="Hannah McSorley" w:date="2020-08-05T02:53:00Z">
                <w:pPr>
                  <w:spacing w:line="240" w:lineRule="auto"/>
                  <w:jc w:val="right"/>
                </w:pPr>
              </w:pPrChange>
            </w:pPr>
            <w:r w:rsidRPr="008D7003">
              <w:rPr>
                <w:rFonts w:asciiTheme="minorHAnsi" w:hAnsiTheme="minorHAnsi" w:cstheme="minorHAnsi"/>
                <w:sz w:val="22"/>
                <w:szCs w:val="22"/>
              </w:rPr>
              <w:t>5</w:t>
            </w:r>
          </w:p>
        </w:tc>
        <w:tc>
          <w:tcPr>
            <w:tcW w:w="0" w:type="auto"/>
          </w:tcPr>
          <w:p w14:paraId="46E7D159" w14:textId="77777777" w:rsidR="00D3555D" w:rsidRPr="008D7003" w:rsidRDefault="005D6F31">
            <w:pPr>
              <w:spacing w:line="276" w:lineRule="auto"/>
              <w:jc w:val="right"/>
              <w:rPr>
                <w:rFonts w:asciiTheme="minorHAnsi" w:hAnsiTheme="minorHAnsi" w:cstheme="minorHAnsi"/>
                <w:sz w:val="22"/>
                <w:szCs w:val="22"/>
              </w:rPr>
              <w:pPrChange w:id="3599" w:author="Hannah McSorley" w:date="2020-08-05T02:53:00Z">
                <w:pPr>
                  <w:spacing w:line="240" w:lineRule="auto"/>
                  <w:jc w:val="right"/>
                </w:pPr>
              </w:pPrChange>
            </w:pPr>
            <w:r w:rsidRPr="008D7003">
              <w:rPr>
                <w:rFonts w:asciiTheme="minorHAnsi" w:hAnsiTheme="minorHAnsi" w:cstheme="minorHAnsi"/>
                <w:sz w:val="22"/>
                <w:szCs w:val="22"/>
              </w:rPr>
              <w:t>4.2</w:t>
            </w:r>
          </w:p>
        </w:tc>
        <w:tc>
          <w:tcPr>
            <w:tcW w:w="0" w:type="auto"/>
          </w:tcPr>
          <w:p w14:paraId="46572410" w14:textId="77777777" w:rsidR="00D3555D" w:rsidRPr="008D7003" w:rsidRDefault="005D6F31">
            <w:pPr>
              <w:spacing w:line="276" w:lineRule="auto"/>
              <w:jc w:val="right"/>
              <w:rPr>
                <w:rFonts w:asciiTheme="minorHAnsi" w:hAnsiTheme="minorHAnsi" w:cstheme="minorHAnsi"/>
                <w:sz w:val="22"/>
                <w:szCs w:val="22"/>
              </w:rPr>
              <w:pPrChange w:id="3600" w:author="Hannah McSorley" w:date="2020-08-05T02:53:00Z">
                <w:pPr>
                  <w:spacing w:line="240" w:lineRule="auto"/>
                  <w:jc w:val="right"/>
                </w:pPr>
              </w:pPrChange>
            </w:pPr>
            <w:r w:rsidRPr="008D7003">
              <w:rPr>
                <w:rFonts w:asciiTheme="minorHAnsi" w:hAnsiTheme="minorHAnsi" w:cstheme="minorHAnsi"/>
                <w:sz w:val="22"/>
                <w:szCs w:val="22"/>
              </w:rPr>
              <w:t>1.8</w:t>
            </w:r>
          </w:p>
        </w:tc>
        <w:tc>
          <w:tcPr>
            <w:tcW w:w="0" w:type="auto"/>
          </w:tcPr>
          <w:p w14:paraId="180F66C3" w14:textId="77777777" w:rsidR="00D3555D" w:rsidRPr="008D7003" w:rsidRDefault="005D6F31">
            <w:pPr>
              <w:spacing w:line="276" w:lineRule="auto"/>
              <w:jc w:val="right"/>
              <w:rPr>
                <w:rFonts w:asciiTheme="minorHAnsi" w:hAnsiTheme="minorHAnsi" w:cstheme="minorHAnsi"/>
                <w:sz w:val="22"/>
                <w:szCs w:val="22"/>
              </w:rPr>
              <w:pPrChange w:id="3601" w:author="Hannah McSorley" w:date="2020-08-05T02:53:00Z">
                <w:pPr>
                  <w:spacing w:line="240" w:lineRule="auto"/>
                  <w:jc w:val="right"/>
                </w:pPr>
              </w:pPrChange>
            </w:pPr>
            <w:r w:rsidRPr="008D7003">
              <w:rPr>
                <w:rFonts w:asciiTheme="minorHAnsi" w:hAnsiTheme="minorHAnsi" w:cstheme="minorHAnsi"/>
                <w:sz w:val="22"/>
                <w:szCs w:val="22"/>
              </w:rPr>
              <w:t>43</w:t>
            </w:r>
          </w:p>
        </w:tc>
        <w:tc>
          <w:tcPr>
            <w:tcW w:w="0" w:type="auto"/>
          </w:tcPr>
          <w:p w14:paraId="21E5FE5D" w14:textId="77777777" w:rsidR="00D3555D" w:rsidRPr="008D7003" w:rsidRDefault="005D6F31">
            <w:pPr>
              <w:spacing w:line="276" w:lineRule="auto"/>
              <w:jc w:val="right"/>
              <w:rPr>
                <w:rFonts w:asciiTheme="minorHAnsi" w:hAnsiTheme="minorHAnsi" w:cstheme="minorHAnsi"/>
                <w:sz w:val="22"/>
                <w:szCs w:val="22"/>
              </w:rPr>
              <w:pPrChange w:id="3602" w:author="Hannah McSorley" w:date="2020-08-05T02:53:00Z">
                <w:pPr>
                  <w:spacing w:line="240" w:lineRule="auto"/>
                  <w:jc w:val="right"/>
                </w:pPr>
              </w:pPrChange>
            </w:pPr>
            <w:r w:rsidRPr="008D7003">
              <w:rPr>
                <w:rFonts w:asciiTheme="minorHAnsi" w:hAnsiTheme="minorHAnsi" w:cstheme="minorHAnsi"/>
                <w:sz w:val="22"/>
                <w:szCs w:val="22"/>
              </w:rPr>
              <w:t>2.16</w:t>
            </w:r>
          </w:p>
        </w:tc>
        <w:tc>
          <w:tcPr>
            <w:tcW w:w="0" w:type="auto"/>
          </w:tcPr>
          <w:p w14:paraId="0F5C001E" w14:textId="77777777" w:rsidR="00D3555D" w:rsidRPr="008D7003" w:rsidRDefault="005D6F31">
            <w:pPr>
              <w:spacing w:line="276" w:lineRule="auto"/>
              <w:jc w:val="right"/>
              <w:rPr>
                <w:rFonts w:asciiTheme="minorHAnsi" w:hAnsiTheme="minorHAnsi" w:cstheme="minorHAnsi"/>
                <w:sz w:val="22"/>
                <w:szCs w:val="22"/>
              </w:rPr>
              <w:pPrChange w:id="3603" w:author="Hannah McSorley" w:date="2020-08-05T02:53:00Z">
                <w:pPr>
                  <w:spacing w:line="240" w:lineRule="auto"/>
                  <w:jc w:val="right"/>
                </w:pPr>
              </w:pPrChange>
            </w:pPr>
            <w:r w:rsidRPr="008D7003">
              <w:rPr>
                <w:rFonts w:asciiTheme="minorHAnsi" w:hAnsiTheme="minorHAnsi" w:cstheme="minorHAnsi"/>
                <w:sz w:val="22"/>
                <w:szCs w:val="22"/>
              </w:rPr>
              <w:t>4.1</w:t>
            </w:r>
          </w:p>
        </w:tc>
        <w:tc>
          <w:tcPr>
            <w:tcW w:w="0" w:type="auto"/>
          </w:tcPr>
          <w:p w14:paraId="577D3991" w14:textId="77777777" w:rsidR="00D3555D" w:rsidRPr="008D7003" w:rsidRDefault="005D6F31">
            <w:pPr>
              <w:spacing w:line="276" w:lineRule="auto"/>
              <w:jc w:val="right"/>
              <w:rPr>
                <w:rFonts w:asciiTheme="minorHAnsi" w:hAnsiTheme="minorHAnsi" w:cstheme="minorHAnsi"/>
                <w:sz w:val="22"/>
                <w:szCs w:val="22"/>
              </w:rPr>
              <w:pPrChange w:id="3604" w:author="Hannah McSorley" w:date="2020-08-05T02:53:00Z">
                <w:pPr>
                  <w:spacing w:line="240" w:lineRule="auto"/>
                  <w:jc w:val="right"/>
                </w:pPr>
              </w:pPrChange>
            </w:pPr>
            <w:r w:rsidRPr="008D7003">
              <w:rPr>
                <w:rFonts w:asciiTheme="minorHAnsi" w:hAnsiTheme="minorHAnsi" w:cstheme="minorHAnsi"/>
                <w:sz w:val="22"/>
                <w:szCs w:val="22"/>
              </w:rPr>
              <w:t>7.0</w:t>
            </w:r>
          </w:p>
        </w:tc>
      </w:tr>
      <w:tr w:rsidR="00717B93" w:rsidRPr="008D7003" w14:paraId="5B9F4E38" w14:textId="77777777" w:rsidTr="008D7003">
        <w:tblPrEx>
          <w:tblW w:w="5000" w:type="pct"/>
          <w:tblLook w:val="07E0" w:firstRow="1" w:lastRow="1" w:firstColumn="1" w:lastColumn="1" w:noHBand="1" w:noVBand="1"/>
          <w:tblPrExChange w:id="3605" w:author="Hannah McSorley" w:date="2020-08-05T02:53:00Z">
            <w:tblPrEx>
              <w:tblW w:w="5000" w:type="pct"/>
              <w:tblLook w:val="07E0" w:firstRow="1" w:lastRow="1" w:firstColumn="1" w:lastColumn="1" w:noHBand="1" w:noVBand="1"/>
            </w:tblPrEx>
          </w:tblPrExChange>
        </w:tblPrEx>
        <w:tc>
          <w:tcPr>
            <w:tcW w:w="0" w:type="auto"/>
            <w:tcBorders>
              <w:bottom w:val="single" w:sz="4" w:space="0" w:color="auto"/>
            </w:tcBorders>
            <w:shd w:val="clear" w:color="auto" w:fill="F2F2F2" w:themeFill="background1" w:themeFillShade="F2"/>
            <w:tcPrChange w:id="3606" w:author="Hannah McSorley" w:date="2020-08-05T02:53:00Z">
              <w:tcPr>
                <w:tcW w:w="0" w:type="auto"/>
                <w:gridSpan w:val="2"/>
              </w:tcPr>
            </w:tcPrChange>
          </w:tcPr>
          <w:p w14:paraId="4559AFC1" w14:textId="77777777" w:rsidR="00D3555D" w:rsidRPr="008D7003" w:rsidRDefault="005D6F31">
            <w:pPr>
              <w:spacing w:line="276" w:lineRule="auto"/>
              <w:rPr>
                <w:rFonts w:asciiTheme="minorHAnsi" w:hAnsiTheme="minorHAnsi" w:cstheme="minorHAnsi"/>
                <w:sz w:val="22"/>
                <w:szCs w:val="22"/>
              </w:rPr>
              <w:pPrChange w:id="3607" w:author="Hannah McSorley" w:date="2020-08-05T02:53:00Z">
                <w:pPr>
                  <w:spacing w:line="240" w:lineRule="auto"/>
                </w:pPr>
              </w:pPrChange>
            </w:pPr>
            <w:r w:rsidRPr="008D7003">
              <w:rPr>
                <w:rFonts w:asciiTheme="minorHAnsi" w:hAnsiTheme="minorHAnsi" w:cstheme="minorHAnsi"/>
                <w:sz w:val="22"/>
                <w:szCs w:val="22"/>
              </w:rPr>
              <w:t>all sites</w:t>
            </w:r>
          </w:p>
        </w:tc>
        <w:tc>
          <w:tcPr>
            <w:tcW w:w="0" w:type="auto"/>
            <w:tcBorders>
              <w:bottom w:val="single" w:sz="4" w:space="0" w:color="auto"/>
            </w:tcBorders>
            <w:shd w:val="clear" w:color="auto" w:fill="F2F2F2" w:themeFill="background1" w:themeFillShade="F2"/>
            <w:tcPrChange w:id="3608" w:author="Hannah McSorley" w:date="2020-08-05T02:53:00Z">
              <w:tcPr>
                <w:tcW w:w="0" w:type="auto"/>
                <w:gridSpan w:val="3"/>
              </w:tcPr>
            </w:tcPrChange>
          </w:tcPr>
          <w:p w14:paraId="1CB84B05" w14:textId="77777777" w:rsidR="00D3555D" w:rsidRPr="008D7003" w:rsidRDefault="005D6F31">
            <w:pPr>
              <w:spacing w:line="276" w:lineRule="auto"/>
              <w:rPr>
                <w:rFonts w:asciiTheme="minorHAnsi" w:hAnsiTheme="minorHAnsi" w:cstheme="minorHAnsi"/>
                <w:sz w:val="22"/>
                <w:szCs w:val="22"/>
              </w:rPr>
              <w:pPrChange w:id="3609" w:author="Hannah McSorley" w:date="2020-08-05T02:53:00Z">
                <w:pPr>
                  <w:spacing w:line="240" w:lineRule="auto"/>
                </w:pPr>
              </w:pPrChange>
            </w:pPr>
            <w:r w:rsidRPr="008D7003">
              <w:rPr>
                <w:rFonts w:asciiTheme="minorHAnsi" w:hAnsiTheme="minorHAnsi" w:cstheme="minorHAnsi"/>
                <w:sz w:val="22"/>
                <w:szCs w:val="22"/>
              </w:rPr>
              <w:t>summary</w:t>
            </w:r>
          </w:p>
        </w:tc>
        <w:tc>
          <w:tcPr>
            <w:tcW w:w="0" w:type="auto"/>
            <w:tcBorders>
              <w:bottom w:val="single" w:sz="4" w:space="0" w:color="auto"/>
            </w:tcBorders>
            <w:shd w:val="clear" w:color="auto" w:fill="F2F2F2" w:themeFill="background1" w:themeFillShade="F2"/>
            <w:tcPrChange w:id="3610" w:author="Hannah McSorley" w:date="2020-08-05T02:53:00Z">
              <w:tcPr>
                <w:tcW w:w="0" w:type="auto"/>
                <w:gridSpan w:val="2"/>
              </w:tcPr>
            </w:tcPrChange>
          </w:tcPr>
          <w:p w14:paraId="6522B25D" w14:textId="77777777" w:rsidR="00D3555D" w:rsidRPr="008D7003" w:rsidRDefault="005D6F31">
            <w:pPr>
              <w:spacing w:line="276" w:lineRule="auto"/>
              <w:jc w:val="right"/>
              <w:rPr>
                <w:rFonts w:asciiTheme="minorHAnsi" w:hAnsiTheme="minorHAnsi" w:cstheme="minorHAnsi"/>
                <w:sz w:val="22"/>
                <w:szCs w:val="22"/>
              </w:rPr>
              <w:pPrChange w:id="3611" w:author="Hannah McSorley" w:date="2020-08-05T02:53:00Z">
                <w:pPr>
                  <w:spacing w:line="240" w:lineRule="auto"/>
                  <w:jc w:val="right"/>
                </w:pPr>
              </w:pPrChange>
            </w:pPr>
            <w:r w:rsidRPr="008D7003">
              <w:rPr>
                <w:rFonts w:asciiTheme="minorHAnsi" w:hAnsiTheme="minorHAnsi" w:cstheme="minorHAnsi"/>
                <w:sz w:val="22"/>
                <w:szCs w:val="22"/>
              </w:rPr>
              <w:t>366</w:t>
            </w:r>
          </w:p>
        </w:tc>
        <w:tc>
          <w:tcPr>
            <w:tcW w:w="0" w:type="auto"/>
            <w:tcBorders>
              <w:bottom w:val="single" w:sz="4" w:space="0" w:color="auto"/>
            </w:tcBorders>
            <w:shd w:val="clear" w:color="auto" w:fill="F2F2F2" w:themeFill="background1" w:themeFillShade="F2"/>
            <w:tcPrChange w:id="3612" w:author="Hannah McSorley" w:date="2020-08-05T02:53:00Z">
              <w:tcPr>
                <w:tcW w:w="0" w:type="auto"/>
                <w:gridSpan w:val="2"/>
              </w:tcPr>
            </w:tcPrChange>
          </w:tcPr>
          <w:p w14:paraId="7F2198C9" w14:textId="77777777" w:rsidR="00D3555D" w:rsidRPr="008D7003" w:rsidRDefault="005D6F31">
            <w:pPr>
              <w:spacing w:line="276" w:lineRule="auto"/>
              <w:jc w:val="right"/>
              <w:rPr>
                <w:rFonts w:asciiTheme="minorHAnsi" w:hAnsiTheme="minorHAnsi" w:cstheme="minorHAnsi"/>
                <w:sz w:val="22"/>
                <w:szCs w:val="22"/>
              </w:rPr>
              <w:pPrChange w:id="3613" w:author="Hannah McSorley" w:date="2020-08-05T02:53:00Z">
                <w:pPr>
                  <w:spacing w:line="240" w:lineRule="auto"/>
                  <w:jc w:val="right"/>
                </w:pPr>
              </w:pPrChange>
            </w:pPr>
            <w:r w:rsidRPr="008D7003">
              <w:rPr>
                <w:rFonts w:asciiTheme="minorHAnsi" w:hAnsiTheme="minorHAnsi" w:cstheme="minorHAnsi"/>
                <w:sz w:val="22"/>
                <w:szCs w:val="22"/>
              </w:rPr>
              <w:t>6.1</w:t>
            </w:r>
          </w:p>
        </w:tc>
        <w:tc>
          <w:tcPr>
            <w:tcW w:w="0" w:type="auto"/>
            <w:tcBorders>
              <w:bottom w:val="single" w:sz="4" w:space="0" w:color="auto"/>
            </w:tcBorders>
            <w:shd w:val="clear" w:color="auto" w:fill="F2F2F2" w:themeFill="background1" w:themeFillShade="F2"/>
            <w:tcPrChange w:id="3614" w:author="Hannah McSorley" w:date="2020-08-05T02:53:00Z">
              <w:tcPr>
                <w:tcW w:w="0" w:type="auto"/>
                <w:gridSpan w:val="2"/>
              </w:tcPr>
            </w:tcPrChange>
          </w:tcPr>
          <w:p w14:paraId="46EF52A7" w14:textId="77777777" w:rsidR="00D3555D" w:rsidRPr="008D7003" w:rsidRDefault="005D6F31">
            <w:pPr>
              <w:spacing w:line="276" w:lineRule="auto"/>
              <w:jc w:val="right"/>
              <w:rPr>
                <w:rFonts w:asciiTheme="minorHAnsi" w:hAnsiTheme="minorHAnsi" w:cstheme="minorHAnsi"/>
                <w:sz w:val="22"/>
                <w:szCs w:val="22"/>
              </w:rPr>
              <w:pPrChange w:id="3615" w:author="Hannah McSorley" w:date="2020-08-05T02:53:00Z">
                <w:pPr>
                  <w:spacing w:line="240" w:lineRule="auto"/>
                  <w:jc w:val="right"/>
                </w:pPr>
              </w:pPrChange>
            </w:pPr>
            <w:r w:rsidRPr="008D7003">
              <w:rPr>
                <w:rFonts w:asciiTheme="minorHAnsi" w:hAnsiTheme="minorHAnsi" w:cstheme="minorHAnsi"/>
                <w:sz w:val="22"/>
                <w:szCs w:val="22"/>
              </w:rPr>
              <w:t>2.9</w:t>
            </w:r>
          </w:p>
        </w:tc>
        <w:tc>
          <w:tcPr>
            <w:tcW w:w="0" w:type="auto"/>
            <w:tcBorders>
              <w:bottom w:val="single" w:sz="4" w:space="0" w:color="auto"/>
            </w:tcBorders>
            <w:shd w:val="clear" w:color="auto" w:fill="F2F2F2" w:themeFill="background1" w:themeFillShade="F2"/>
            <w:tcPrChange w:id="3616" w:author="Hannah McSorley" w:date="2020-08-05T02:53:00Z">
              <w:tcPr>
                <w:tcW w:w="0" w:type="auto"/>
              </w:tcPr>
            </w:tcPrChange>
          </w:tcPr>
          <w:p w14:paraId="66429F6A" w14:textId="77777777" w:rsidR="00D3555D" w:rsidRPr="008D7003" w:rsidRDefault="005D6F31">
            <w:pPr>
              <w:spacing w:line="276" w:lineRule="auto"/>
              <w:jc w:val="right"/>
              <w:rPr>
                <w:rFonts w:asciiTheme="minorHAnsi" w:hAnsiTheme="minorHAnsi" w:cstheme="minorHAnsi"/>
                <w:sz w:val="22"/>
                <w:szCs w:val="22"/>
              </w:rPr>
              <w:pPrChange w:id="3617" w:author="Hannah McSorley" w:date="2020-08-05T02:53:00Z">
                <w:pPr>
                  <w:spacing w:line="240" w:lineRule="auto"/>
                  <w:jc w:val="right"/>
                </w:pPr>
              </w:pPrChange>
            </w:pPr>
            <w:r w:rsidRPr="008D7003">
              <w:rPr>
                <w:rFonts w:asciiTheme="minorHAnsi" w:hAnsiTheme="minorHAnsi" w:cstheme="minorHAnsi"/>
                <w:sz w:val="22"/>
                <w:szCs w:val="22"/>
              </w:rPr>
              <w:t>48</w:t>
            </w:r>
          </w:p>
        </w:tc>
        <w:tc>
          <w:tcPr>
            <w:tcW w:w="0" w:type="auto"/>
            <w:tcBorders>
              <w:bottom w:val="single" w:sz="4" w:space="0" w:color="auto"/>
            </w:tcBorders>
            <w:shd w:val="clear" w:color="auto" w:fill="F2F2F2" w:themeFill="background1" w:themeFillShade="F2"/>
            <w:tcPrChange w:id="3618" w:author="Hannah McSorley" w:date="2020-08-05T02:53:00Z">
              <w:tcPr>
                <w:tcW w:w="0" w:type="auto"/>
                <w:gridSpan w:val="2"/>
              </w:tcPr>
            </w:tcPrChange>
          </w:tcPr>
          <w:p w14:paraId="24EAA20A" w14:textId="77777777" w:rsidR="00D3555D" w:rsidRPr="008D7003" w:rsidRDefault="005D6F31">
            <w:pPr>
              <w:spacing w:line="276" w:lineRule="auto"/>
              <w:jc w:val="right"/>
              <w:rPr>
                <w:rFonts w:asciiTheme="minorHAnsi" w:hAnsiTheme="minorHAnsi" w:cstheme="minorHAnsi"/>
                <w:sz w:val="22"/>
                <w:szCs w:val="22"/>
              </w:rPr>
              <w:pPrChange w:id="3619" w:author="Hannah McSorley" w:date="2020-08-05T02:53:00Z">
                <w:pPr>
                  <w:spacing w:line="240" w:lineRule="auto"/>
                  <w:jc w:val="right"/>
                </w:pPr>
              </w:pPrChange>
            </w:pPr>
            <w:r w:rsidRPr="008D7003">
              <w:rPr>
                <w:rFonts w:asciiTheme="minorHAnsi" w:hAnsiTheme="minorHAnsi" w:cstheme="minorHAnsi"/>
                <w:sz w:val="22"/>
                <w:szCs w:val="22"/>
              </w:rPr>
              <w:t>1.64</w:t>
            </w:r>
          </w:p>
        </w:tc>
        <w:tc>
          <w:tcPr>
            <w:tcW w:w="0" w:type="auto"/>
            <w:tcBorders>
              <w:bottom w:val="single" w:sz="4" w:space="0" w:color="auto"/>
            </w:tcBorders>
            <w:shd w:val="clear" w:color="auto" w:fill="F2F2F2" w:themeFill="background1" w:themeFillShade="F2"/>
            <w:tcPrChange w:id="3620" w:author="Hannah McSorley" w:date="2020-08-05T02:53:00Z">
              <w:tcPr>
                <w:tcW w:w="0" w:type="auto"/>
                <w:gridSpan w:val="2"/>
              </w:tcPr>
            </w:tcPrChange>
          </w:tcPr>
          <w:p w14:paraId="58572F20" w14:textId="77777777" w:rsidR="00D3555D" w:rsidRPr="008D7003" w:rsidRDefault="005D6F31">
            <w:pPr>
              <w:spacing w:line="276" w:lineRule="auto"/>
              <w:jc w:val="right"/>
              <w:rPr>
                <w:rFonts w:asciiTheme="minorHAnsi" w:hAnsiTheme="minorHAnsi" w:cstheme="minorHAnsi"/>
                <w:sz w:val="22"/>
                <w:szCs w:val="22"/>
              </w:rPr>
              <w:pPrChange w:id="3621" w:author="Hannah McSorley" w:date="2020-08-05T02:53:00Z">
                <w:pPr>
                  <w:spacing w:line="240" w:lineRule="auto"/>
                  <w:jc w:val="right"/>
                </w:pPr>
              </w:pPrChange>
            </w:pPr>
            <w:r w:rsidRPr="008D7003">
              <w:rPr>
                <w:rFonts w:asciiTheme="minorHAnsi" w:hAnsiTheme="minorHAnsi" w:cstheme="minorHAnsi"/>
                <w:sz w:val="22"/>
                <w:szCs w:val="22"/>
              </w:rPr>
              <w:t>5.7</w:t>
            </w:r>
          </w:p>
        </w:tc>
        <w:tc>
          <w:tcPr>
            <w:tcW w:w="0" w:type="auto"/>
            <w:tcBorders>
              <w:bottom w:val="single" w:sz="4" w:space="0" w:color="auto"/>
            </w:tcBorders>
            <w:shd w:val="clear" w:color="auto" w:fill="F2F2F2" w:themeFill="background1" w:themeFillShade="F2"/>
            <w:tcPrChange w:id="3622" w:author="Hannah McSorley" w:date="2020-08-05T02:53:00Z">
              <w:tcPr>
                <w:tcW w:w="0" w:type="auto"/>
              </w:tcPr>
            </w:tcPrChange>
          </w:tcPr>
          <w:p w14:paraId="23B7C222" w14:textId="77777777" w:rsidR="00D3555D" w:rsidRPr="008D7003" w:rsidRDefault="005D6F31">
            <w:pPr>
              <w:spacing w:line="276" w:lineRule="auto"/>
              <w:jc w:val="right"/>
              <w:rPr>
                <w:rFonts w:asciiTheme="minorHAnsi" w:hAnsiTheme="minorHAnsi" w:cstheme="minorHAnsi"/>
                <w:sz w:val="22"/>
                <w:szCs w:val="22"/>
              </w:rPr>
              <w:pPrChange w:id="3623" w:author="Hannah McSorley" w:date="2020-08-05T02:53:00Z">
                <w:pPr>
                  <w:spacing w:line="240" w:lineRule="auto"/>
                  <w:jc w:val="right"/>
                </w:pPr>
              </w:pPrChange>
            </w:pPr>
            <w:r w:rsidRPr="008D7003">
              <w:rPr>
                <w:rFonts w:asciiTheme="minorHAnsi" w:hAnsiTheme="minorHAnsi" w:cstheme="minorHAnsi"/>
                <w:sz w:val="22"/>
                <w:szCs w:val="22"/>
              </w:rPr>
              <w:t>19.1</w:t>
            </w:r>
          </w:p>
        </w:tc>
      </w:tr>
    </w:tbl>
    <w:p w14:paraId="5D51747D" w14:textId="77777777" w:rsidR="00611A89" w:rsidRDefault="005D6F31">
      <w:pPr>
        <w:rPr>
          <w:del w:id="3624" w:author="Hannah McSorley" w:date="2020-08-05T02:53:00Z"/>
        </w:rPr>
        <w:sectPr w:rsidR="00611A89" w:rsidSect="000C7037">
          <w:footerReference w:type="first" r:id="rId22"/>
          <w:pgSz w:w="15840" w:h="12240" w:orient="landscape" w:code="1"/>
          <w:pgMar w:top="1440" w:right="1440" w:bottom="1440" w:left="1440" w:header="706" w:footer="706" w:gutter="0"/>
          <w:cols w:space="708"/>
          <w:docGrid w:linePitch="326"/>
        </w:sectPr>
      </w:pPr>
      <w:r>
        <w:t> </w:t>
      </w:r>
    </w:p>
    <w:p w14:paraId="18EEC2C5" w14:textId="77777777" w:rsidR="00F77BDD" w:rsidRDefault="006D238B" w:rsidP="00611A89">
      <w:pPr>
        <w:spacing w:line="240" w:lineRule="auto"/>
        <w:jc w:val="center"/>
        <w:rPr>
          <w:del w:id="3625" w:author="Hannah McSorley" w:date="2020-08-05T02:53:00Z"/>
        </w:rPr>
      </w:pPr>
      <w:del w:id="3626" w:author="Hannah McSorley" w:date="2020-08-05T02:53:00Z">
        <w:r>
          <w:rPr>
            <w:noProof/>
            <w:lang w:val="en-CA" w:eastAsia="en-CA"/>
          </w:rPr>
          <w:drawing>
            <wp:inline distT="0" distB="0" distL="0" distR="0" wp14:anchorId="56A3A65F" wp14:editId="5F32731C">
              <wp:extent cx="4672834" cy="7476534"/>
              <wp:effectExtent l="0" t="0" r="0" b="0"/>
              <wp:docPr id="196" name="Picture" descr="Figure 8: Synoptic sampling results of dissolved organic carbon concentrations from 12 sites over 16 month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23"/>
                      <a:stretch>
                        <a:fillRect/>
                      </a:stretch>
                    </pic:blipFill>
                    <pic:spPr bwMode="auto">
                      <a:xfrm>
                        <a:off x="0" y="0"/>
                        <a:ext cx="4675805" cy="7481288"/>
                      </a:xfrm>
                      <a:prstGeom prst="rect">
                        <a:avLst/>
                      </a:prstGeom>
                      <a:noFill/>
                      <a:ln w="9525">
                        <a:noFill/>
                        <a:headEnd/>
                        <a:tailEnd/>
                      </a:ln>
                    </pic:spPr>
                  </pic:pic>
                </a:graphicData>
              </a:graphic>
            </wp:inline>
          </w:drawing>
        </w:r>
      </w:del>
    </w:p>
    <w:p w14:paraId="1AB2AD80" w14:textId="77777777" w:rsidR="00F77BDD" w:rsidRDefault="006D238B" w:rsidP="00611A89">
      <w:pPr>
        <w:spacing w:line="240" w:lineRule="auto"/>
        <w:rPr>
          <w:del w:id="3627" w:author="Hannah McSorley" w:date="2020-08-05T02:53:00Z"/>
        </w:rPr>
      </w:pPr>
      <w:del w:id="3628" w:author="Hannah McSorley" w:date="2020-08-05T02:53:00Z">
        <w:r>
          <w:delText xml:space="preserve">Figure 8: </w:delText>
        </w:r>
        <w:r>
          <w:rPr>
            <w:i/>
          </w:rPr>
          <w:delText xml:space="preserve">Synoptic sampling results of dissolved organic carbon concentrations from 12 sites over 16 </w:delText>
        </w:r>
        <w:commentRangeStart w:id="3629"/>
        <w:r>
          <w:rPr>
            <w:i/>
          </w:rPr>
          <w:delText>months</w:delText>
        </w:r>
        <w:commentRangeEnd w:id="3629"/>
        <w:r w:rsidR="00653F8E">
          <w:rPr>
            <w:rStyle w:val="CommentReference"/>
          </w:rPr>
          <w:commentReference w:id="3629"/>
        </w:r>
        <w:r>
          <w:rPr>
            <w:i/>
          </w:rPr>
          <w:delText>.</w:delText>
        </w:r>
      </w:del>
    </w:p>
    <w:p w14:paraId="53B6C83D" w14:textId="77777777" w:rsidR="00611A89" w:rsidRDefault="00611A89">
      <w:pPr>
        <w:rPr>
          <w:del w:id="3630" w:author="Hannah McSorley" w:date="2020-08-05T02:53:00Z"/>
        </w:rPr>
        <w:sectPr w:rsidR="00611A89" w:rsidSect="000C7037">
          <w:footerReference w:type="first" r:id="rId24"/>
          <w:pgSz w:w="12240" w:h="15840" w:code="1"/>
          <w:pgMar w:top="1440" w:right="1440" w:bottom="1440" w:left="1440" w:header="706" w:footer="706" w:gutter="0"/>
          <w:cols w:space="708"/>
          <w:docGrid w:linePitch="326"/>
        </w:sectPr>
      </w:pPr>
    </w:p>
    <w:p w14:paraId="262CA39A" w14:textId="77777777" w:rsidR="00F77BDD" w:rsidRDefault="006D238B">
      <w:pPr>
        <w:rPr>
          <w:del w:id="3631" w:author="Hannah McSorley" w:date="2020-08-05T02:53:00Z"/>
        </w:rPr>
      </w:pPr>
      <w:del w:id="3632" w:author="Hannah McSorley" w:date="2020-08-05T02:53:00Z">
        <w:r w:rsidRPr="00602159">
          <w:rPr>
            <w:highlight w:val="cyan"/>
          </w:rPr>
          <w:delText xml:space="preserve">Table 7: </w:delText>
        </w:r>
        <w:r w:rsidRPr="00602159">
          <w:rPr>
            <w:i/>
            <w:highlight w:val="cyan"/>
          </w:rPr>
          <w:delText xml:space="preserve">Spectral properties of natural organic matter (NOM) character across twelve synoptically sampled river </w:delText>
        </w:r>
        <w:commentRangeStart w:id="3633"/>
        <w:r w:rsidRPr="00602159">
          <w:rPr>
            <w:i/>
            <w:highlight w:val="cyan"/>
          </w:rPr>
          <w:delText>sites</w:delText>
        </w:r>
        <w:commentRangeEnd w:id="3633"/>
        <w:r w:rsidR="00602159">
          <w:rPr>
            <w:rStyle w:val="CommentReference"/>
          </w:rPr>
          <w:commentReference w:id="3633"/>
        </w:r>
      </w:del>
    </w:p>
    <w:p w14:paraId="09889935" w14:textId="198D23D0" w:rsidR="00D3555D" w:rsidRDefault="00D3555D">
      <w:pPr>
        <w:rPr>
          <w:ins w:id="3634" w:author="Hannah McSorley" w:date="2020-08-05T02:53:00Z"/>
        </w:rPr>
      </w:pPr>
    </w:p>
    <w:p w14:paraId="586A3814" w14:textId="77777777" w:rsidR="008D7003" w:rsidRDefault="008D7003">
      <w:pPr>
        <w:rPr>
          <w:ins w:id="3635" w:author="Hannah McSorley" w:date="2020-08-05T02:53:00Z"/>
        </w:rPr>
        <w:sectPr w:rsidR="008D7003" w:rsidSect="0030368D">
          <w:pgSz w:w="15840" w:h="12240" w:orient="landscape" w:code="1"/>
          <w:pgMar w:top="1440" w:right="1440" w:bottom="1440" w:left="1440" w:header="706" w:footer="706" w:gutter="0"/>
          <w:cols w:space="708"/>
          <w:docGrid w:linePitch="326"/>
        </w:sectPr>
      </w:pPr>
    </w:p>
    <w:p w14:paraId="7DF64F72" w14:textId="176EF177" w:rsidR="00D3555D" w:rsidRDefault="008D7003">
      <w:pPr>
        <w:rPr>
          <w:ins w:id="3636" w:author="Hannah McSorley" w:date="2020-08-05T02:53:00Z"/>
        </w:rPr>
      </w:pPr>
      <w:ins w:id="3637" w:author="Hannah McSorley" w:date="2020-08-05T02:53:00Z">
        <w:r>
          <w:lastRenderedPageBreak/>
          <w:t>Like</w:t>
        </w:r>
        <w:r w:rsidR="005D6F31">
          <w:t xml:space="preserve"> DOC, there was an overall reduction in NOM aromaticity and/or molecular size from upstream to downstream sites (Figure 8). The absolute lowest measurement for NOM aromaticity occurred at the Cragg </w:t>
        </w:r>
        <w:proofErr w:type="spellStart"/>
        <w:r w:rsidR="005D6F31">
          <w:t>crk</w:t>
        </w:r>
        <w:proofErr w:type="spellEnd"/>
        <w:r w:rsidR="005D6F31">
          <w:t xml:space="preserve"> site (SAC</w:t>
        </w:r>
        <w:r w:rsidR="005D6F31">
          <w:rPr>
            <w:vertAlign w:val="subscript"/>
          </w:rPr>
          <w:t>254</w:t>
        </w:r>
        <w:r w:rsidR="005D6F31">
          <w:t xml:space="preserve"> 4.69 m</w:t>
        </w:r>
        <w:r w:rsidR="005D6F31">
          <w:rPr>
            <w:vertAlign w:val="superscript"/>
          </w:rPr>
          <w:t>-1</w:t>
        </w:r>
        <w:r w:rsidR="005D6F31">
          <w:t>, E</w:t>
        </w:r>
        <w:r w:rsidR="005D6F31">
          <w:rPr>
            <w:vertAlign w:val="subscript"/>
          </w:rPr>
          <w:t>2</w:t>
        </w:r>
        <w:r w:rsidR="005D6F31">
          <w:t>:E</w:t>
        </w:r>
        <w:r w:rsidR="005D6F31">
          <w:rPr>
            <w:vertAlign w:val="subscript"/>
          </w:rPr>
          <w:t>3</w:t>
        </w:r>
        <w:r w:rsidR="005D6F31">
          <w:t xml:space="preserve"> of 5.03). Cragg </w:t>
        </w:r>
        <w:commentRangeStart w:id="3638"/>
        <w:proofErr w:type="spellStart"/>
        <w:r w:rsidR="005D6F31">
          <w:t>crk</w:t>
        </w:r>
      </w:ins>
      <w:commentRangeEnd w:id="3638"/>
      <w:proofErr w:type="spellEnd"/>
      <w:r w:rsidR="005E24AE">
        <w:rPr>
          <w:rStyle w:val="CommentReference"/>
        </w:rPr>
        <w:commentReference w:id="3638"/>
      </w:r>
      <w:ins w:id="3639" w:author="Hannah McSorley" w:date="2020-08-05T02:53:00Z">
        <w:r w:rsidR="005D6F31">
          <w:t xml:space="preserve"> had among the lowest mean aromaticity also, though it tied with Judge </w:t>
        </w:r>
        <w:proofErr w:type="spellStart"/>
        <w:r w:rsidR="005D6F31">
          <w:t>crk</w:t>
        </w:r>
        <w:proofErr w:type="spellEnd"/>
        <w:r w:rsidR="005D6F31">
          <w:t xml:space="preserve"> (mean E</w:t>
        </w:r>
        <w:r w:rsidR="005D6F31">
          <w:rPr>
            <w:vertAlign w:val="subscript"/>
          </w:rPr>
          <w:t>2</w:t>
        </w:r>
        <w:r w:rsidR="005D6F31">
          <w:t>:E</w:t>
        </w:r>
        <w:r w:rsidR="005D6F31">
          <w:rPr>
            <w:vertAlign w:val="subscript"/>
          </w:rPr>
          <w:t>3</w:t>
        </w:r>
        <w:r w:rsidR="005D6F31">
          <w:t xml:space="preserve"> of 4.59), which were very close to Lazar </w:t>
        </w:r>
        <w:proofErr w:type="spellStart"/>
        <w:r w:rsidR="005D6F31">
          <w:t>crk</w:t>
        </w:r>
        <w:proofErr w:type="spellEnd"/>
        <w:r w:rsidR="005D6F31">
          <w:t xml:space="preserve"> (mean E</w:t>
        </w:r>
        <w:r w:rsidR="005D6F31">
          <w:rPr>
            <w:vertAlign w:val="subscript"/>
          </w:rPr>
          <w:t>2</w:t>
        </w:r>
        <w:r w:rsidR="005D6F31">
          <w:t>:E</w:t>
        </w:r>
        <w:r w:rsidR="005D6F31">
          <w:rPr>
            <w:vertAlign w:val="subscript"/>
          </w:rPr>
          <w:t>3</w:t>
        </w:r>
        <w:r w:rsidR="005D6F31">
          <w:t xml:space="preserve"> of 4.55, and mean SAC</w:t>
        </w:r>
        <w:r w:rsidR="005D6F31">
          <w:rPr>
            <w:vertAlign w:val="subscript"/>
          </w:rPr>
          <w:t>254</w:t>
        </w:r>
        <w:r w:rsidR="005D6F31">
          <w:t xml:space="preserve"> 10.6 m</w:t>
        </w:r>
        <w:r w:rsidR="005D6F31">
          <w:rPr>
            <w:vertAlign w:val="superscript"/>
          </w:rPr>
          <w:t>-1</w:t>
        </w:r>
        <w:r w:rsidR="005D6F31">
          <w:t xml:space="preserve">). </w:t>
        </w:r>
        <w:commentRangeStart w:id="3640"/>
        <w:del w:id="3641" w:author="Bill Floyd" w:date="2020-08-05T13:50:00Z">
          <w:r w:rsidR="005D6F31" w:rsidDel="005E24AE">
            <w:delText>Surprisingly</w:delText>
          </w:r>
        </w:del>
      </w:ins>
      <w:commentRangeEnd w:id="3640"/>
      <w:del w:id="3642" w:author="Bill Floyd" w:date="2020-08-05T13:50:00Z">
        <w:r w:rsidR="005E24AE" w:rsidDel="005E24AE">
          <w:rPr>
            <w:rStyle w:val="CommentReference"/>
          </w:rPr>
          <w:commentReference w:id="3640"/>
        </w:r>
      </w:del>
      <w:ins w:id="3643" w:author="Hannah McSorley" w:date="2020-08-05T02:53:00Z">
        <w:del w:id="3644" w:author="Bill Floyd" w:date="2020-08-05T13:50:00Z">
          <w:r w:rsidR="005D6F31" w:rsidDel="005E24AE">
            <w:delText>, while</w:delText>
          </w:r>
        </w:del>
      </w:ins>
      <w:ins w:id="3645" w:author="Bill Floyd" w:date="2020-08-05T13:50:00Z">
        <w:r w:rsidR="005E24AE">
          <w:t>While</w:t>
        </w:r>
      </w:ins>
      <w:ins w:id="3646" w:author="Hannah McSorley" w:date="2020-08-05T02:53:00Z">
        <w:r w:rsidR="005D6F31">
          <w:t xml:space="preserve"> the Cragg </w:t>
        </w:r>
        <w:proofErr w:type="spellStart"/>
        <w:r w:rsidR="005D6F31">
          <w:t>crk</w:t>
        </w:r>
        <w:proofErr w:type="spellEnd"/>
        <w:r w:rsidR="005D6F31">
          <w:t xml:space="preserve"> site recorded the lowest absolute (and had among the lowest average) aromaticity, it’s headwater sites (Jarvis and Lazar creeks) had samples with the most aromatic character. Lazar </w:t>
        </w:r>
        <w:proofErr w:type="spellStart"/>
        <w:r w:rsidR="005D6F31">
          <w:t>crk</w:t>
        </w:r>
        <w:proofErr w:type="spellEnd"/>
        <w:r w:rsidR="005D6F31">
          <w:t xml:space="preserve"> had one of the most aromatic samples of all measured samples (lowest recorded E</w:t>
        </w:r>
        <w:r w:rsidR="005D6F31">
          <w:rPr>
            <w:vertAlign w:val="subscript"/>
          </w:rPr>
          <w:t>2</w:t>
        </w:r>
        <w:r w:rsidR="005D6F31">
          <w:t>:E</w:t>
        </w:r>
        <w:r w:rsidR="005D6F31">
          <w:rPr>
            <w:vertAlign w:val="subscript"/>
          </w:rPr>
          <w:t>3</w:t>
        </w:r>
        <w:r w:rsidR="005D6F31">
          <w:t>, 3.77), and the other headwater creek in Cragg basin, Jarvis creek, had the other most aromatic sample measured by SAC</w:t>
        </w:r>
        <w:r w:rsidR="005D6F31">
          <w:rPr>
            <w:vertAlign w:val="subscript"/>
          </w:rPr>
          <w:t>254</w:t>
        </w:r>
        <w:r w:rsidR="005D6F31">
          <w:t xml:space="preserve"> (41.7 m</w:t>
        </w:r>
        <w:r w:rsidR="005D6F31">
          <w:rPr>
            <w:vertAlign w:val="superscript"/>
          </w:rPr>
          <w:t>-1</w:t>
        </w:r>
        <w:r w:rsidR="005D6F31">
          <w:t xml:space="preserve">). So, Lazar </w:t>
        </w:r>
        <w:proofErr w:type="spellStart"/>
        <w:r w:rsidR="005D6F31">
          <w:t>crk</w:t>
        </w:r>
        <w:proofErr w:type="spellEnd"/>
        <w:r w:rsidR="005D6F31">
          <w:t xml:space="preserve"> had the lowest aromatic NOM on average, but it also had one of the most aromatic samples of all (Table 9, Figure 8). Indeed, Lazar had the greatest range in E</w:t>
        </w:r>
        <w:r w:rsidR="005D6F31">
          <w:rPr>
            <w:vertAlign w:val="subscript"/>
          </w:rPr>
          <w:t>2</w:t>
        </w:r>
        <w:r w:rsidR="005D6F31">
          <w:t>:E</w:t>
        </w:r>
        <w:r w:rsidR="005D6F31">
          <w:rPr>
            <w:vertAlign w:val="subscript"/>
          </w:rPr>
          <w:t>3</w:t>
        </w:r>
        <w:r w:rsidR="005D6F31">
          <w:t xml:space="preserve"> values with 9% RSD. Overall, the most diversity in aromaticity measured by SAC</w:t>
        </w:r>
        <w:r w:rsidR="005D6F31">
          <w:rPr>
            <w:vertAlign w:val="subscript"/>
          </w:rPr>
          <w:t>254</w:t>
        </w:r>
        <w:r w:rsidR="005D6F31">
          <w:t xml:space="preserve"> were recorded in samples from the headwater sites of Chris </w:t>
        </w:r>
        <w:proofErr w:type="spellStart"/>
        <w:r w:rsidR="005D6F31">
          <w:t>crk</w:t>
        </w:r>
        <w:proofErr w:type="spellEnd"/>
        <w:r w:rsidR="005D6F31">
          <w:t xml:space="preserve"> (50% RSD), Jarvis (47% RSD) and Lazar (45% RSD). And the site with the greatest average aromaticity was Weeks </w:t>
        </w:r>
        <w:proofErr w:type="spellStart"/>
        <w:r w:rsidR="005D6F31">
          <w:t>crk</w:t>
        </w:r>
        <w:proofErr w:type="spellEnd"/>
        <w:r w:rsidR="005D6F31">
          <w:t xml:space="preserve"> (mean SAC</w:t>
        </w:r>
        <w:r w:rsidR="005D6F31">
          <w:rPr>
            <w:vertAlign w:val="subscript"/>
          </w:rPr>
          <w:t>254</w:t>
        </w:r>
        <w:r w:rsidR="005D6F31">
          <w:t xml:space="preserve"> 30.3 m</w:t>
        </w:r>
        <w:r w:rsidR="005D6F31">
          <w:rPr>
            <w:vertAlign w:val="superscript"/>
          </w:rPr>
          <w:t>-1</w:t>
        </w:r>
        <w:r w:rsidR="005D6F31">
          <w:t>, mean E</w:t>
        </w:r>
        <w:r w:rsidR="005D6F31">
          <w:rPr>
            <w:vertAlign w:val="subscript"/>
          </w:rPr>
          <w:t>2</w:t>
        </w:r>
        <w:r w:rsidR="005D6F31">
          <w:t>:E</w:t>
        </w:r>
        <w:r w:rsidR="005D6F31">
          <w:rPr>
            <w:vertAlign w:val="subscript"/>
          </w:rPr>
          <w:t>3</w:t>
        </w:r>
        <w:r w:rsidR="005D6F31">
          <w:t xml:space="preserve"> 4.</w:t>
        </w:r>
        <w:commentRangeStart w:id="3647"/>
        <w:r w:rsidR="005D6F31">
          <w:t>27</w:t>
        </w:r>
      </w:ins>
      <w:commentRangeEnd w:id="3647"/>
      <w:r w:rsidR="005E24AE">
        <w:rPr>
          <w:rStyle w:val="CommentReference"/>
        </w:rPr>
        <w:commentReference w:id="3647"/>
      </w:r>
      <w:ins w:id="3648" w:author="Hannah McSorley" w:date="2020-08-05T02:53:00Z">
        <w:r w:rsidR="005D6F31">
          <w:t>).</w:t>
        </w:r>
      </w:ins>
      <w:ins w:id="3649" w:author="Bill Floyd" w:date="2020-08-05T13:51:00Z">
        <w:r w:rsidR="005E24AE">
          <w:t xml:space="preserve"> </w:t>
        </w:r>
      </w:ins>
    </w:p>
    <w:p w14:paraId="6D52D61A" w14:textId="77777777" w:rsidR="008D7003" w:rsidRDefault="005D6F31">
      <w:pPr>
        <w:rPr>
          <w:ins w:id="3650" w:author="Hannah McSorley" w:date="2020-08-05T02:53:00Z"/>
        </w:rPr>
        <w:sectPr w:rsidR="008D7003" w:rsidSect="0030368D">
          <w:footerReference w:type="first" r:id="rId25"/>
          <w:pgSz w:w="12240" w:h="15840" w:code="1"/>
          <w:pgMar w:top="1440" w:right="1440" w:bottom="1440" w:left="1440" w:header="706" w:footer="706" w:gutter="0"/>
          <w:cols w:space="708"/>
          <w:docGrid w:linePitch="326"/>
        </w:sectPr>
      </w:pPr>
      <w:ins w:id="3651" w:author="Hannah McSorley" w:date="2020-08-05T02:53:00Z">
        <w:r>
          <w:t> </w:t>
        </w:r>
      </w:ins>
    </w:p>
    <w:p w14:paraId="1DEC8FDE" w14:textId="77777777" w:rsidR="00D3555D" w:rsidRPr="00BB7467" w:rsidRDefault="005D6F31" w:rsidP="008D7003">
      <w:pPr>
        <w:spacing w:line="360" w:lineRule="auto"/>
        <w:rPr>
          <w:ins w:id="3652" w:author="Hannah McSorley" w:date="2020-08-05T02:53:00Z"/>
          <w:rFonts w:asciiTheme="minorHAnsi" w:hAnsiTheme="minorHAnsi" w:cstheme="minorHAnsi"/>
          <w:sz w:val="22"/>
          <w:szCs w:val="22"/>
        </w:rPr>
      </w:pPr>
      <w:ins w:id="3653" w:author="Hannah McSorley" w:date="2020-08-05T02:53:00Z">
        <w:r w:rsidRPr="00BB7467">
          <w:rPr>
            <w:rFonts w:asciiTheme="minorHAnsi" w:hAnsiTheme="minorHAnsi" w:cstheme="minorHAnsi"/>
            <w:sz w:val="22"/>
            <w:szCs w:val="22"/>
          </w:rPr>
          <w:lastRenderedPageBreak/>
          <w:t xml:space="preserve">Table 9: Spectral Properties of Natural Organic Matter (NOM) Character Across Twelve Synoptically Sampled Sites in the Greater Victoria Water </w:t>
        </w:r>
        <w:commentRangeStart w:id="3654"/>
        <w:r w:rsidRPr="00BB7467">
          <w:rPr>
            <w:rFonts w:asciiTheme="minorHAnsi" w:hAnsiTheme="minorHAnsi" w:cstheme="minorHAnsi"/>
            <w:sz w:val="22"/>
            <w:szCs w:val="22"/>
          </w:rPr>
          <w:t>Supply</w:t>
        </w:r>
      </w:ins>
      <w:commentRangeEnd w:id="3654"/>
      <w:r w:rsidR="00361FC6">
        <w:rPr>
          <w:rStyle w:val="CommentReference"/>
        </w:rPr>
        <w:commentReference w:id="3654"/>
      </w:r>
      <w:ins w:id="3655" w:author="Hannah McSorley" w:date="2020-08-05T02:53:00Z">
        <w:r w:rsidRPr="00BB7467">
          <w:rPr>
            <w:rFonts w:asciiTheme="minorHAnsi" w:hAnsiTheme="minorHAnsi" w:cstheme="minorHAnsi"/>
            <w:sz w:val="22"/>
            <w:szCs w:val="22"/>
          </w:rPr>
          <w:t xml:space="preserve"> Area</w:t>
        </w:r>
      </w:ins>
    </w:p>
    <w:tbl>
      <w:tblPr>
        <w:tblW w:w="5000" w:type="pct"/>
        <w:tblLayout w:type="fixed"/>
        <w:tblLook w:val="07E0" w:firstRow="1" w:lastRow="1" w:firstColumn="1" w:lastColumn="1" w:noHBand="1" w:noVBand="1"/>
      </w:tblPr>
      <w:tblGrid>
        <w:gridCol w:w="1276"/>
        <w:gridCol w:w="1560"/>
        <w:gridCol w:w="850"/>
        <w:gridCol w:w="1135"/>
        <w:gridCol w:w="565"/>
        <w:gridCol w:w="993"/>
        <w:gridCol w:w="1135"/>
        <w:gridCol w:w="1133"/>
        <w:gridCol w:w="1135"/>
        <w:gridCol w:w="708"/>
        <w:gridCol w:w="993"/>
        <w:gridCol w:w="710"/>
        <w:gridCol w:w="767"/>
        <w:tblGridChange w:id="3656">
          <w:tblGrid>
            <w:gridCol w:w="1276"/>
            <w:gridCol w:w="7"/>
            <w:gridCol w:w="1553"/>
            <w:gridCol w:w="850"/>
            <w:gridCol w:w="590"/>
            <w:gridCol w:w="545"/>
            <w:gridCol w:w="210"/>
            <w:gridCol w:w="355"/>
            <w:gridCol w:w="993"/>
            <w:gridCol w:w="3"/>
            <w:gridCol w:w="665"/>
            <w:gridCol w:w="467"/>
            <w:gridCol w:w="526"/>
            <w:gridCol w:w="607"/>
            <w:gridCol w:w="684"/>
            <w:gridCol w:w="451"/>
            <w:gridCol w:w="708"/>
            <w:gridCol w:w="151"/>
            <w:gridCol w:w="842"/>
            <w:gridCol w:w="118"/>
            <w:gridCol w:w="592"/>
            <w:gridCol w:w="23"/>
            <w:gridCol w:w="744"/>
            <w:gridCol w:w="249"/>
            <w:gridCol w:w="851"/>
            <w:gridCol w:w="886"/>
          </w:tblGrid>
        </w:tblGridChange>
      </w:tblGrid>
      <w:tr w:rsidR="00666FAE" w14:paraId="12328E71" w14:textId="77777777" w:rsidTr="00BB7467">
        <w:tc>
          <w:tcPr>
            <w:tcW w:w="492" w:type="pct"/>
            <w:vAlign w:val="bottom"/>
          </w:tcPr>
          <w:p w14:paraId="17580B32" w14:textId="77777777" w:rsidR="00D3555D" w:rsidRPr="00BB7467" w:rsidRDefault="005D6F31">
            <w:pPr>
              <w:spacing w:line="276" w:lineRule="auto"/>
              <w:rPr>
                <w:rFonts w:asciiTheme="minorHAnsi" w:hAnsiTheme="minorHAnsi"/>
                <w:b/>
                <w:sz w:val="20"/>
                <w:rPrChange w:id="3657" w:author="Hannah McSorley" w:date="2020-08-05T02:53:00Z">
                  <w:rPr>
                    <w:rFonts w:asciiTheme="minorHAnsi" w:hAnsiTheme="minorHAnsi"/>
                    <w:sz w:val="22"/>
                  </w:rPr>
                </w:rPrChange>
              </w:rPr>
              <w:pPrChange w:id="3658" w:author="Hannah McSorley" w:date="2020-08-05T02:53:00Z">
                <w:pPr>
                  <w:spacing w:line="240" w:lineRule="auto"/>
                </w:pPr>
              </w:pPrChange>
            </w:pPr>
            <w:r w:rsidRPr="00BB7467">
              <w:rPr>
                <w:rFonts w:asciiTheme="minorHAnsi" w:hAnsiTheme="minorHAnsi"/>
                <w:b/>
                <w:sz w:val="20"/>
                <w:rPrChange w:id="3659" w:author="Hannah McSorley" w:date="2020-08-05T02:53:00Z">
                  <w:rPr>
                    <w:rFonts w:asciiTheme="minorHAnsi" w:hAnsiTheme="minorHAnsi"/>
                    <w:sz w:val="22"/>
                  </w:rPr>
                </w:rPrChange>
              </w:rPr>
              <w:t>Site</w:t>
            </w:r>
          </w:p>
        </w:tc>
        <w:tc>
          <w:tcPr>
            <w:tcW w:w="602" w:type="pct"/>
            <w:vAlign w:val="bottom"/>
          </w:tcPr>
          <w:p w14:paraId="27B244F2" w14:textId="77777777" w:rsidR="00D3555D" w:rsidRPr="00BB7467" w:rsidRDefault="005D6F31">
            <w:pPr>
              <w:spacing w:line="276" w:lineRule="auto"/>
              <w:rPr>
                <w:rFonts w:asciiTheme="minorHAnsi" w:hAnsiTheme="minorHAnsi"/>
                <w:b/>
                <w:sz w:val="20"/>
                <w:rPrChange w:id="3660" w:author="Hannah McSorley" w:date="2020-08-05T02:53:00Z">
                  <w:rPr>
                    <w:rFonts w:asciiTheme="minorHAnsi" w:hAnsiTheme="minorHAnsi"/>
                    <w:sz w:val="22"/>
                  </w:rPr>
                </w:rPrChange>
              </w:rPr>
              <w:pPrChange w:id="3661" w:author="Hannah McSorley" w:date="2020-08-05T02:53:00Z">
                <w:pPr>
                  <w:spacing w:line="240" w:lineRule="auto"/>
                </w:pPr>
              </w:pPrChange>
            </w:pPr>
            <w:r w:rsidRPr="00BB7467">
              <w:rPr>
                <w:rFonts w:asciiTheme="minorHAnsi" w:hAnsiTheme="minorHAnsi"/>
                <w:b/>
                <w:sz w:val="20"/>
                <w:rPrChange w:id="3662" w:author="Hannah McSorley" w:date="2020-08-05T02:53:00Z">
                  <w:rPr>
                    <w:rFonts w:asciiTheme="minorHAnsi" w:hAnsiTheme="minorHAnsi"/>
                    <w:sz w:val="22"/>
                  </w:rPr>
                </w:rPrChange>
              </w:rPr>
              <w:t>Description</w:t>
            </w:r>
          </w:p>
        </w:tc>
        <w:tc>
          <w:tcPr>
            <w:tcW w:w="328" w:type="pct"/>
            <w:vAlign w:val="bottom"/>
          </w:tcPr>
          <w:p w14:paraId="7D0BD233" w14:textId="77777777" w:rsidR="00D3555D" w:rsidRPr="00BB7467" w:rsidRDefault="005D6F31">
            <w:pPr>
              <w:spacing w:line="276" w:lineRule="auto"/>
              <w:jc w:val="right"/>
              <w:rPr>
                <w:rFonts w:asciiTheme="minorHAnsi" w:hAnsiTheme="minorHAnsi"/>
                <w:b/>
                <w:sz w:val="20"/>
                <w:rPrChange w:id="3663" w:author="Hannah McSorley" w:date="2020-08-05T02:53:00Z">
                  <w:rPr>
                    <w:rFonts w:asciiTheme="minorHAnsi" w:hAnsiTheme="minorHAnsi"/>
                    <w:sz w:val="22"/>
                  </w:rPr>
                </w:rPrChange>
              </w:rPr>
              <w:pPrChange w:id="3664" w:author="Hannah McSorley" w:date="2020-08-05T02:53:00Z">
                <w:pPr>
                  <w:spacing w:line="240" w:lineRule="auto"/>
                  <w:jc w:val="right"/>
                </w:pPr>
              </w:pPrChange>
            </w:pPr>
            <w:r w:rsidRPr="00BB7467">
              <w:rPr>
                <w:rFonts w:asciiTheme="minorHAnsi" w:hAnsiTheme="minorHAnsi"/>
                <w:b/>
                <w:sz w:val="20"/>
                <w:rPrChange w:id="3665" w:author="Hannah McSorley" w:date="2020-08-05T02:53:00Z">
                  <w:rPr>
                    <w:rFonts w:asciiTheme="minorHAnsi" w:hAnsiTheme="minorHAnsi"/>
                    <w:sz w:val="22"/>
                  </w:rPr>
                </w:rPrChange>
              </w:rPr>
              <w:t>Count</w:t>
            </w:r>
          </w:p>
        </w:tc>
        <w:tc>
          <w:tcPr>
            <w:tcW w:w="438" w:type="pct"/>
            <w:vAlign w:val="bottom"/>
          </w:tcPr>
          <w:p w14:paraId="498BEA02" w14:textId="77777777" w:rsidR="00D3555D" w:rsidRPr="00BB7467" w:rsidRDefault="005D6F31">
            <w:pPr>
              <w:spacing w:line="276" w:lineRule="auto"/>
              <w:jc w:val="right"/>
              <w:rPr>
                <w:rFonts w:asciiTheme="minorHAnsi" w:hAnsiTheme="minorHAnsi"/>
                <w:b/>
                <w:sz w:val="18"/>
                <w:rPrChange w:id="3666" w:author="Hannah McSorley" w:date="2020-08-05T02:53:00Z">
                  <w:rPr>
                    <w:rFonts w:asciiTheme="minorHAnsi" w:hAnsiTheme="minorHAnsi"/>
                    <w:sz w:val="22"/>
                  </w:rPr>
                </w:rPrChange>
              </w:rPr>
              <w:pPrChange w:id="3667" w:author="Hannah McSorley" w:date="2020-08-05T02:53:00Z">
                <w:pPr>
                  <w:spacing w:line="240" w:lineRule="auto"/>
                  <w:jc w:val="right"/>
                </w:pPr>
              </w:pPrChange>
            </w:pPr>
            <w:r w:rsidRPr="00BB7467">
              <w:rPr>
                <w:rFonts w:asciiTheme="minorHAnsi" w:hAnsiTheme="minorHAnsi"/>
                <w:b/>
                <w:sz w:val="18"/>
                <w:rPrChange w:id="3668" w:author="Hannah McSorley" w:date="2020-08-05T02:53:00Z">
                  <w:rPr>
                    <w:rFonts w:asciiTheme="minorHAnsi" w:hAnsiTheme="minorHAnsi"/>
                    <w:sz w:val="22"/>
                  </w:rPr>
                </w:rPrChange>
              </w:rPr>
              <w:t>Mean SAC</w:t>
            </w:r>
            <w:r w:rsidRPr="00BB7467">
              <w:rPr>
                <w:rFonts w:asciiTheme="minorHAnsi" w:hAnsiTheme="minorHAnsi"/>
                <w:b/>
                <w:sz w:val="18"/>
                <w:vertAlign w:val="subscript"/>
                <w:rPrChange w:id="3669" w:author="Hannah McSorley" w:date="2020-08-05T02:53:00Z">
                  <w:rPr>
                    <w:rFonts w:asciiTheme="minorHAnsi" w:hAnsiTheme="minorHAnsi"/>
                    <w:sz w:val="22"/>
                    <w:vertAlign w:val="subscript"/>
                  </w:rPr>
                </w:rPrChange>
              </w:rPr>
              <w:t>254</w:t>
            </w:r>
            <w:r w:rsidRPr="00BB7467">
              <w:rPr>
                <w:rFonts w:asciiTheme="minorHAnsi" w:hAnsiTheme="minorHAnsi"/>
                <w:b/>
                <w:sz w:val="18"/>
                <w:rPrChange w:id="3670" w:author="Hannah McSorley" w:date="2020-08-05T02:53:00Z">
                  <w:rPr>
                    <w:rFonts w:asciiTheme="minorHAnsi" w:hAnsiTheme="minorHAnsi"/>
                    <w:sz w:val="22"/>
                  </w:rPr>
                </w:rPrChange>
              </w:rPr>
              <w:t xml:space="preserve"> (m</w:t>
            </w:r>
            <w:r w:rsidRPr="00BB7467">
              <w:rPr>
                <w:rFonts w:asciiTheme="minorHAnsi" w:hAnsiTheme="minorHAnsi"/>
                <w:b/>
                <w:sz w:val="18"/>
                <w:vertAlign w:val="superscript"/>
                <w:rPrChange w:id="3671" w:author="Hannah McSorley" w:date="2020-08-05T02:53:00Z">
                  <w:rPr>
                    <w:rFonts w:asciiTheme="minorHAnsi" w:hAnsiTheme="minorHAnsi"/>
                    <w:sz w:val="22"/>
                    <w:vertAlign w:val="superscript"/>
                  </w:rPr>
                </w:rPrChange>
              </w:rPr>
              <w:t>-1</w:t>
            </w:r>
            <w:r w:rsidRPr="00BB7467">
              <w:rPr>
                <w:rFonts w:asciiTheme="minorHAnsi" w:hAnsiTheme="minorHAnsi"/>
                <w:b/>
                <w:sz w:val="18"/>
                <w:rPrChange w:id="3672" w:author="Hannah McSorley" w:date="2020-08-05T02:53:00Z">
                  <w:rPr>
                    <w:rFonts w:asciiTheme="minorHAnsi" w:hAnsiTheme="minorHAnsi"/>
                    <w:sz w:val="22"/>
                  </w:rPr>
                </w:rPrChange>
              </w:rPr>
              <w:t>)</w:t>
            </w:r>
          </w:p>
        </w:tc>
        <w:tc>
          <w:tcPr>
            <w:tcW w:w="218" w:type="pct"/>
            <w:vAlign w:val="bottom"/>
          </w:tcPr>
          <w:p w14:paraId="179D35C1" w14:textId="77777777" w:rsidR="00D3555D" w:rsidRPr="00BB7467" w:rsidRDefault="005D6F31">
            <w:pPr>
              <w:spacing w:line="276" w:lineRule="auto"/>
              <w:jc w:val="right"/>
              <w:rPr>
                <w:rFonts w:asciiTheme="minorHAnsi" w:hAnsiTheme="minorHAnsi"/>
                <w:b/>
                <w:sz w:val="20"/>
                <w:rPrChange w:id="3673" w:author="Hannah McSorley" w:date="2020-08-05T02:53:00Z">
                  <w:rPr>
                    <w:rFonts w:asciiTheme="minorHAnsi" w:hAnsiTheme="minorHAnsi"/>
                    <w:sz w:val="22"/>
                  </w:rPr>
                </w:rPrChange>
              </w:rPr>
              <w:pPrChange w:id="3674" w:author="Hannah McSorley" w:date="2020-08-05T02:53:00Z">
                <w:pPr>
                  <w:spacing w:line="240" w:lineRule="auto"/>
                  <w:jc w:val="right"/>
                </w:pPr>
              </w:pPrChange>
            </w:pPr>
            <w:proofErr w:type="spellStart"/>
            <w:r w:rsidRPr="00BB7467">
              <w:rPr>
                <w:rFonts w:asciiTheme="minorHAnsi" w:hAnsiTheme="minorHAnsi"/>
                <w:b/>
                <w:sz w:val="20"/>
                <w:rPrChange w:id="3675" w:author="Hannah McSorley" w:date="2020-08-05T02:53:00Z">
                  <w:rPr>
                    <w:rFonts w:asciiTheme="minorHAnsi" w:hAnsiTheme="minorHAnsi"/>
                    <w:sz w:val="22"/>
                  </w:rPr>
                </w:rPrChange>
              </w:rPr>
              <w:t>sd</w:t>
            </w:r>
            <w:proofErr w:type="spellEnd"/>
            <w:r w:rsidRPr="00BB7467">
              <w:rPr>
                <w:rFonts w:asciiTheme="minorHAnsi" w:hAnsiTheme="minorHAnsi"/>
                <w:b/>
                <w:sz w:val="20"/>
                <w:rPrChange w:id="3676" w:author="Hannah McSorley" w:date="2020-08-05T02:53:00Z">
                  <w:rPr>
                    <w:rFonts w:asciiTheme="minorHAnsi" w:hAnsiTheme="minorHAnsi"/>
                    <w:sz w:val="22"/>
                  </w:rPr>
                </w:rPrChange>
              </w:rPr>
              <w:t xml:space="preserve"> (±)</w:t>
            </w:r>
          </w:p>
        </w:tc>
        <w:tc>
          <w:tcPr>
            <w:tcW w:w="383" w:type="pct"/>
            <w:vAlign w:val="bottom"/>
            <w:cellIns w:id="3677" w:author="Bill Floyd" w:date="2020-08-05T02:53:00Z"/>
          </w:tcPr>
          <w:p w14:paraId="0523FD97" w14:textId="77777777" w:rsidR="00D3555D" w:rsidRPr="00BB7467" w:rsidRDefault="005D6F31" w:rsidP="008D7003">
            <w:pPr>
              <w:spacing w:line="276" w:lineRule="auto"/>
              <w:jc w:val="right"/>
              <w:rPr>
                <w:rFonts w:asciiTheme="minorHAnsi" w:hAnsiTheme="minorHAnsi" w:cstheme="minorHAnsi"/>
                <w:b/>
                <w:bCs/>
                <w:sz w:val="20"/>
                <w:szCs w:val="20"/>
              </w:rPr>
            </w:pPr>
            <w:ins w:id="3678" w:author="Hannah McSorley" w:date="2020-08-05T02:53:00Z">
              <w:r w:rsidRPr="00BB7467">
                <w:rPr>
                  <w:rFonts w:asciiTheme="minorHAnsi" w:hAnsiTheme="minorHAnsi" w:cstheme="minorHAnsi"/>
                  <w:b/>
                  <w:bCs/>
                  <w:sz w:val="20"/>
                  <w:szCs w:val="20"/>
                </w:rPr>
                <w:t xml:space="preserve">Relative </w:t>
              </w: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 %)</w:t>
              </w:r>
            </w:ins>
          </w:p>
        </w:tc>
        <w:tc>
          <w:tcPr>
            <w:tcW w:w="438" w:type="pct"/>
            <w:vAlign w:val="bottom"/>
          </w:tcPr>
          <w:p w14:paraId="50C4407A" w14:textId="77777777" w:rsidR="00D3555D" w:rsidRPr="00BB7467" w:rsidRDefault="005D6F31">
            <w:pPr>
              <w:spacing w:line="276" w:lineRule="auto"/>
              <w:jc w:val="right"/>
              <w:rPr>
                <w:rFonts w:asciiTheme="minorHAnsi" w:hAnsiTheme="minorHAnsi"/>
                <w:b/>
                <w:sz w:val="20"/>
                <w:rPrChange w:id="3679" w:author="Hannah McSorley" w:date="2020-08-05T02:53:00Z">
                  <w:rPr>
                    <w:rFonts w:asciiTheme="minorHAnsi" w:hAnsiTheme="minorHAnsi"/>
                    <w:sz w:val="22"/>
                  </w:rPr>
                </w:rPrChange>
              </w:rPr>
              <w:pPrChange w:id="3680" w:author="Hannah McSorley" w:date="2020-08-05T02:53:00Z">
                <w:pPr>
                  <w:spacing w:line="240" w:lineRule="auto"/>
                  <w:jc w:val="right"/>
                </w:pPr>
              </w:pPrChange>
            </w:pPr>
            <w:r w:rsidRPr="00BB7467">
              <w:rPr>
                <w:rFonts w:asciiTheme="minorHAnsi" w:hAnsiTheme="minorHAnsi"/>
                <w:b/>
                <w:sz w:val="20"/>
                <w:rPrChange w:id="3681" w:author="Hannah McSorley" w:date="2020-08-05T02:53:00Z">
                  <w:rPr>
                    <w:rFonts w:asciiTheme="minorHAnsi" w:hAnsiTheme="minorHAnsi"/>
                    <w:sz w:val="22"/>
                  </w:rPr>
                </w:rPrChange>
              </w:rPr>
              <w:t>SAC</w:t>
            </w:r>
            <w:r w:rsidRPr="00BB7467">
              <w:rPr>
                <w:rFonts w:asciiTheme="minorHAnsi" w:hAnsiTheme="minorHAnsi"/>
                <w:b/>
                <w:sz w:val="20"/>
                <w:vertAlign w:val="subscript"/>
                <w:rPrChange w:id="3682" w:author="Hannah McSorley" w:date="2020-08-05T02:53:00Z">
                  <w:rPr>
                    <w:rFonts w:asciiTheme="minorHAnsi" w:hAnsiTheme="minorHAnsi"/>
                    <w:sz w:val="22"/>
                    <w:vertAlign w:val="subscript"/>
                  </w:rPr>
                </w:rPrChange>
              </w:rPr>
              <w:t>254</w:t>
            </w:r>
            <w:r w:rsidRPr="00BB7467">
              <w:rPr>
                <w:rFonts w:asciiTheme="minorHAnsi" w:hAnsiTheme="minorHAnsi"/>
                <w:b/>
                <w:sz w:val="20"/>
                <w:rPrChange w:id="3683" w:author="Hannah McSorley" w:date="2020-08-05T02:53:00Z">
                  <w:rPr>
                    <w:rFonts w:asciiTheme="minorHAnsi" w:hAnsiTheme="minorHAnsi"/>
                    <w:sz w:val="22"/>
                  </w:rPr>
                </w:rPrChange>
              </w:rPr>
              <w:t xml:space="preserve"> Min. (m</w:t>
            </w:r>
            <w:r w:rsidRPr="00BB7467">
              <w:rPr>
                <w:rFonts w:asciiTheme="minorHAnsi" w:hAnsiTheme="minorHAnsi"/>
                <w:b/>
                <w:sz w:val="20"/>
                <w:vertAlign w:val="superscript"/>
                <w:rPrChange w:id="3684" w:author="Hannah McSorley" w:date="2020-08-05T02:53:00Z">
                  <w:rPr>
                    <w:rFonts w:asciiTheme="minorHAnsi" w:hAnsiTheme="minorHAnsi"/>
                    <w:sz w:val="22"/>
                    <w:vertAlign w:val="superscript"/>
                  </w:rPr>
                </w:rPrChange>
              </w:rPr>
              <w:t>-1</w:t>
            </w:r>
            <w:r w:rsidRPr="00BB7467">
              <w:rPr>
                <w:rFonts w:asciiTheme="minorHAnsi" w:hAnsiTheme="minorHAnsi"/>
                <w:b/>
                <w:sz w:val="20"/>
                <w:rPrChange w:id="3685" w:author="Hannah McSorley" w:date="2020-08-05T02:53:00Z">
                  <w:rPr>
                    <w:rFonts w:asciiTheme="minorHAnsi" w:hAnsiTheme="minorHAnsi"/>
                    <w:sz w:val="22"/>
                  </w:rPr>
                </w:rPrChange>
              </w:rPr>
              <w:t>)</w:t>
            </w:r>
          </w:p>
        </w:tc>
        <w:tc>
          <w:tcPr>
            <w:tcW w:w="437" w:type="pct"/>
            <w:vAlign w:val="bottom"/>
          </w:tcPr>
          <w:p w14:paraId="13EA721F" w14:textId="77777777" w:rsidR="00D3555D" w:rsidRPr="00BB7467" w:rsidRDefault="005D6F31">
            <w:pPr>
              <w:spacing w:line="276" w:lineRule="auto"/>
              <w:jc w:val="right"/>
              <w:rPr>
                <w:rFonts w:asciiTheme="minorHAnsi" w:hAnsiTheme="minorHAnsi"/>
                <w:b/>
                <w:sz w:val="20"/>
                <w:rPrChange w:id="3686" w:author="Hannah McSorley" w:date="2020-08-05T02:53:00Z">
                  <w:rPr>
                    <w:rFonts w:asciiTheme="minorHAnsi" w:hAnsiTheme="minorHAnsi"/>
                    <w:sz w:val="22"/>
                  </w:rPr>
                </w:rPrChange>
              </w:rPr>
              <w:pPrChange w:id="3687" w:author="Hannah McSorley" w:date="2020-08-05T02:53:00Z">
                <w:pPr>
                  <w:spacing w:line="240" w:lineRule="auto"/>
                  <w:jc w:val="right"/>
                </w:pPr>
              </w:pPrChange>
            </w:pPr>
            <w:r w:rsidRPr="00BB7467">
              <w:rPr>
                <w:rFonts w:asciiTheme="minorHAnsi" w:hAnsiTheme="minorHAnsi"/>
                <w:b/>
                <w:sz w:val="20"/>
                <w:rPrChange w:id="3688" w:author="Hannah McSorley" w:date="2020-08-05T02:53:00Z">
                  <w:rPr>
                    <w:rFonts w:asciiTheme="minorHAnsi" w:hAnsiTheme="minorHAnsi"/>
                    <w:sz w:val="22"/>
                  </w:rPr>
                </w:rPrChange>
              </w:rPr>
              <w:t>SAC</w:t>
            </w:r>
            <w:r w:rsidRPr="00BB7467">
              <w:rPr>
                <w:rFonts w:asciiTheme="minorHAnsi" w:hAnsiTheme="minorHAnsi"/>
                <w:b/>
                <w:sz w:val="20"/>
                <w:vertAlign w:val="subscript"/>
                <w:rPrChange w:id="3689" w:author="Hannah McSorley" w:date="2020-08-05T02:53:00Z">
                  <w:rPr>
                    <w:rFonts w:asciiTheme="minorHAnsi" w:hAnsiTheme="minorHAnsi"/>
                    <w:sz w:val="22"/>
                    <w:vertAlign w:val="subscript"/>
                  </w:rPr>
                </w:rPrChange>
              </w:rPr>
              <w:t>254</w:t>
            </w:r>
            <w:r w:rsidRPr="00BB7467">
              <w:rPr>
                <w:rFonts w:asciiTheme="minorHAnsi" w:hAnsiTheme="minorHAnsi"/>
                <w:b/>
                <w:sz w:val="20"/>
                <w:rPrChange w:id="3690" w:author="Hannah McSorley" w:date="2020-08-05T02:53:00Z">
                  <w:rPr>
                    <w:rFonts w:asciiTheme="minorHAnsi" w:hAnsiTheme="minorHAnsi"/>
                    <w:sz w:val="22"/>
                  </w:rPr>
                </w:rPrChange>
              </w:rPr>
              <w:t xml:space="preserve"> Max. (m</w:t>
            </w:r>
            <w:r w:rsidRPr="00BB7467">
              <w:rPr>
                <w:rFonts w:asciiTheme="minorHAnsi" w:hAnsiTheme="minorHAnsi"/>
                <w:b/>
                <w:sz w:val="20"/>
                <w:vertAlign w:val="superscript"/>
                <w:rPrChange w:id="3691" w:author="Hannah McSorley" w:date="2020-08-05T02:53:00Z">
                  <w:rPr>
                    <w:rFonts w:asciiTheme="minorHAnsi" w:hAnsiTheme="minorHAnsi"/>
                    <w:sz w:val="22"/>
                    <w:vertAlign w:val="superscript"/>
                  </w:rPr>
                </w:rPrChange>
              </w:rPr>
              <w:t>-1</w:t>
            </w:r>
            <w:r w:rsidRPr="00BB7467">
              <w:rPr>
                <w:rFonts w:asciiTheme="minorHAnsi" w:hAnsiTheme="minorHAnsi"/>
                <w:b/>
                <w:sz w:val="20"/>
                <w:rPrChange w:id="3692" w:author="Hannah McSorley" w:date="2020-08-05T02:53:00Z">
                  <w:rPr>
                    <w:rFonts w:asciiTheme="minorHAnsi" w:hAnsiTheme="minorHAnsi"/>
                    <w:sz w:val="22"/>
                  </w:rPr>
                </w:rPrChange>
              </w:rPr>
              <w:t>)</w:t>
            </w:r>
          </w:p>
        </w:tc>
        <w:tc>
          <w:tcPr>
            <w:tcW w:w="438" w:type="pct"/>
            <w:vAlign w:val="bottom"/>
          </w:tcPr>
          <w:p w14:paraId="2428D506" w14:textId="77777777" w:rsidR="00D3555D" w:rsidRPr="00BB7467" w:rsidRDefault="005D6F31">
            <w:pPr>
              <w:spacing w:line="276" w:lineRule="auto"/>
              <w:jc w:val="right"/>
              <w:rPr>
                <w:rFonts w:asciiTheme="minorHAnsi" w:hAnsiTheme="minorHAnsi"/>
                <w:b/>
                <w:sz w:val="20"/>
                <w:rPrChange w:id="3693" w:author="Hannah McSorley" w:date="2020-08-05T02:53:00Z">
                  <w:rPr>
                    <w:rFonts w:asciiTheme="minorHAnsi" w:hAnsiTheme="minorHAnsi"/>
                    <w:sz w:val="22"/>
                  </w:rPr>
                </w:rPrChange>
              </w:rPr>
              <w:pPrChange w:id="3694" w:author="Hannah McSorley" w:date="2020-08-05T02:53:00Z">
                <w:pPr>
                  <w:spacing w:line="240" w:lineRule="auto"/>
                  <w:jc w:val="right"/>
                </w:pPr>
              </w:pPrChange>
            </w:pPr>
            <w:r w:rsidRPr="00BB7467">
              <w:rPr>
                <w:rFonts w:asciiTheme="minorHAnsi" w:hAnsiTheme="minorHAnsi"/>
                <w:b/>
                <w:sz w:val="20"/>
                <w:rPrChange w:id="3695" w:author="Hannah McSorley" w:date="2020-08-05T02:53:00Z">
                  <w:rPr>
                    <w:rFonts w:asciiTheme="minorHAnsi" w:hAnsiTheme="minorHAnsi"/>
                    <w:sz w:val="22"/>
                  </w:rPr>
                </w:rPrChange>
              </w:rPr>
              <w:t>Mean E</w:t>
            </w:r>
            <w:r w:rsidRPr="00BB7467">
              <w:rPr>
                <w:rFonts w:asciiTheme="minorHAnsi" w:hAnsiTheme="minorHAnsi"/>
                <w:b/>
                <w:sz w:val="20"/>
                <w:vertAlign w:val="subscript"/>
                <w:rPrChange w:id="3696" w:author="Hannah McSorley" w:date="2020-08-05T02:53:00Z">
                  <w:rPr>
                    <w:rFonts w:asciiTheme="minorHAnsi" w:hAnsiTheme="minorHAnsi"/>
                    <w:sz w:val="22"/>
                    <w:vertAlign w:val="subscript"/>
                  </w:rPr>
                </w:rPrChange>
              </w:rPr>
              <w:t>2</w:t>
            </w:r>
            <w:r w:rsidRPr="00BB7467">
              <w:rPr>
                <w:rFonts w:asciiTheme="minorHAnsi" w:hAnsiTheme="minorHAnsi"/>
                <w:b/>
                <w:sz w:val="20"/>
                <w:rPrChange w:id="3697" w:author="Hannah McSorley" w:date="2020-08-05T02:53:00Z">
                  <w:rPr>
                    <w:rFonts w:asciiTheme="minorHAnsi" w:hAnsiTheme="minorHAnsi"/>
                    <w:sz w:val="22"/>
                  </w:rPr>
                </w:rPrChange>
              </w:rPr>
              <w:t>E</w:t>
            </w:r>
            <w:r w:rsidRPr="00BB7467">
              <w:rPr>
                <w:rFonts w:asciiTheme="minorHAnsi" w:hAnsiTheme="minorHAnsi"/>
                <w:b/>
                <w:sz w:val="20"/>
                <w:vertAlign w:val="subscript"/>
                <w:rPrChange w:id="3698" w:author="Hannah McSorley" w:date="2020-08-05T02:53:00Z">
                  <w:rPr>
                    <w:rFonts w:asciiTheme="minorHAnsi" w:hAnsiTheme="minorHAnsi"/>
                    <w:sz w:val="22"/>
                    <w:vertAlign w:val="subscript"/>
                  </w:rPr>
                </w:rPrChange>
              </w:rPr>
              <w:t>3</w:t>
            </w:r>
          </w:p>
        </w:tc>
        <w:tc>
          <w:tcPr>
            <w:tcW w:w="273" w:type="pct"/>
            <w:vAlign w:val="bottom"/>
          </w:tcPr>
          <w:p w14:paraId="4D80FEC7" w14:textId="77777777" w:rsidR="00D3555D" w:rsidRPr="00BB7467" w:rsidRDefault="005D6F31">
            <w:pPr>
              <w:spacing w:line="276" w:lineRule="auto"/>
              <w:jc w:val="right"/>
              <w:rPr>
                <w:rFonts w:asciiTheme="minorHAnsi" w:hAnsiTheme="minorHAnsi"/>
                <w:b/>
                <w:sz w:val="20"/>
                <w:rPrChange w:id="3699" w:author="Hannah McSorley" w:date="2020-08-05T02:53:00Z">
                  <w:rPr>
                    <w:rFonts w:asciiTheme="minorHAnsi" w:hAnsiTheme="minorHAnsi"/>
                    <w:sz w:val="22"/>
                  </w:rPr>
                </w:rPrChange>
              </w:rPr>
              <w:pPrChange w:id="3700" w:author="Hannah McSorley" w:date="2020-08-05T02:53:00Z">
                <w:pPr>
                  <w:spacing w:line="240" w:lineRule="auto"/>
                  <w:jc w:val="right"/>
                </w:pPr>
              </w:pPrChange>
            </w:pPr>
            <w:proofErr w:type="spellStart"/>
            <w:r w:rsidRPr="00BB7467">
              <w:rPr>
                <w:rFonts w:asciiTheme="minorHAnsi" w:hAnsiTheme="minorHAnsi"/>
                <w:b/>
                <w:sz w:val="20"/>
                <w:rPrChange w:id="3701" w:author="Hannah McSorley" w:date="2020-08-05T02:53:00Z">
                  <w:rPr>
                    <w:rFonts w:asciiTheme="minorHAnsi" w:hAnsiTheme="minorHAnsi"/>
                    <w:sz w:val="22"/>
                  </w:rPr>
                </w:rPrChange>
              </w:rPr>
              <w:t>sd</w:t>
            </w:r>
            <w:proofErr w:type="spellEnd"/>
            <w:r w:rsidRPr="00BB7467">
              <w:rPr>
                <w:rFonts w:asciiTheme="minorHAnsi" w:hAnsiTheme="minorHAnsi"/>
                <w:b/>
                <w:sz w:val="20"/>
                <w:rPrChange w:id="3702" w:author="Hannah McSorley" w:date="2020-08-05T02:53:00Z">
                  <w:rPr>
                    <w:rFonts w:asciiTheme="minorHAnsi" w:hAnsiTheme="minorHAnsi"/>
                    <w:sz w:val="22"/>
                  </w:rPr>
                </w:rPrChange>
              </w:rPr>
              <w:t xml:space="preserve"> (±)</w:t>
            </w:r>
          </w:p>
        </w:tc>
        <w:tc>
          <w:tcPr>
            <w:tcW w:w="383" w:type="pct"/>
            <w:vAlign w:val="bottom"/>
            <w:cellIns w:id="3703" w:author="Bill Floyd" w:date="2020-08-05T02:53:00Z"/>
          </w:tcPr>
          <w:p w14:paraId="68BAE997" w14:textId="77777777" w:rsidR="00D3555D" w:rsidRPr="00BB7467" w:rsidRDefault="005D6F31" w:rsidP="008D7003">
            <w:pPr>
              <w:spacing w:line="276" w:lineRule="auto"/>
              <w:jc w:val="right"/>
              <w:rPr>
                <w:rFonts w:asciiTheme="minorHAnsi" w:hAnsiTheme="minorHAnsi" w:cstheme="minorHAnsi"/>
                <w:b/>
                <w:bCs/>
                <w:sz w:val="20"/>
                <w:szCs w:val="20"/>
              </w:rPr>
            </w:pPr>
            <w:ins w:id="3704" w:author="Hannah McSorley" w:date="2020-08-05T02:53:00Z">
              <w:r w:rsidRPr="00BB7467">
                <w:rPr>
                  <w:rFonts w:asciiTheme="minorHAnsi" w:hAnsiTheme="minorHAnsi" w:cstheme="minorHAnsi"/>
                  <w:b/>
                  <w:bCs/>
                  <w:sz w:val="20"/>
                  <w:szCs w:val="20"/>
                </w:rPr>
                <w:t xml:space="preserve">Relative </w:t>
              </w: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 %)</w:t>
              </w:r>
            </w:ins>
          </w:p>
        </w:tc>
        <w:tc>
          <w:tcPr>
            <w:tcW w:w="274" w:type="pct"/>
            <w:vAlign w:val="bottom"/>
          </w:tcPr>
          <w:p w14:paraId="65A022C4" w14:textId="77777777" w:rsidR="00D3555D" w:rsidRPr="00BB7467" w:rsidRDefault="005D6F31">
            <w:pPr>
              <w:spacing w:line="276" w:lineRule="auto"/>
              <w:jc w:val="right"/>
              <w:rPr>
                <w:rFonts w:asciiTheme="minorHAnsi" w:hAnsiTheme="minorHAnsi"/>
                <w:b/>
                <w:sz w:val="20"/>
                <w:rPrChange w:id="3705" w:author="Hannah McSorley" w:date="2020-08-05T02:53:00Z">
                  <w:rPr>
                    <w:rFonts w:asciiTheme="minorHAnsi" w:hAnsiTheme="minorHAnsi"/>
                    <w:sz w:val="22"/>
                  </w:rPr>
                </w:rPrChange>
              </w:rPr>
              <w:pPrChange w:id="3706" w:author="Hannah McSorley" w:date="2020-08-05T02:53:00Z">
                <w:pPr>
                  <w:spacing w:line="240" w:lineRule="auto"/>
                  <w:jc w:val="right"/>
                </w:pPr>
              </w:pPrChange>
            </w:pPr>
            <w:r w:rsidRPr="00BB7467">
              <w:rPr>
                <w:rFonts w:asciiTheme="minorHAnsi" w:hAnsiTheme="minorHAnsi"/>
                <w:b/>
                <w:sz w:val="20"/>
                <w:rPrChange w:id="3707" w:author="Hannah McSorley" w:date="2020-08-05T02:53:00Z">
                  <w:rPr>
                    <w:rFonts w:asciiTheme="minorHAnsi" w:hAnsiTheme="minorHAnsi"/>
                    <w:sz w:val="22"/>
                  </w:rPr>
                </w:rPrChange>
              </w:rPr>
              <w:t>E</w:t>
            </w:r>
            <w:r w:rsidRPr="00BB7467">
              <w:rPr>
                <w:rFonts w:asciiTheme="minorHAnsi" w:hAnsiTheme="minorHAnsi"/>
                <w:b/>
                <w:sz w:val="20"/>
                <w:vertAlign w:val="subscript"/>
                <w:rPrChange w:id="3708" w:author="Hannah McSorley" w:date="2020-08-05T02:53:00Z">
                  <w:rPr>
                    <w:rFonts w:asciiTheme="minorHAnsi" w:hAnsiTheme="minorHAnsi"/>
                    <w:sz w:val="22"/>
                    <w:vertAlign w:val="subscript"/>
                  </w:rPr>
                </w:rPrChange>
              </w:rPr>
              <w:t>2</w:t>
            </w:r>
            <w:r w:rsidRPr="00BB7467">
              <w:rPr>
                <w:rFonts w:asciiTheme="minorHAnsi" w:hAnsiTheme="minorHAnsi"/>
                <w:b/>
                <w:sz w:val="20"/>
                <w:rPrChange w:id="3709" w:author="Hannah McSorley" w:date="2020-08-05T02:53:00Z">
                  <w:rPr>
                    <w:rFonts w:asciiTheme="minorHAnsi" w:hAnsiTheme="minorHAnsi"/>
                    <w:sz w:val="22"/>
                  </w:rPr>
                </w:rPrChange>
              </w:rPr>
              <w:t>E</w:t>
            </w:r>
            <w:r w:rsidRPr="00BB7467">
              <w:rPr>
                <w:rFonts w:asciiTheme="minorHAnsi" w:hAnsiTheme="minorHAnsi"/>
                <w:b/>
                <w:sz w:val="20"/>
                <w:vertAlign w:val="subscript"/>
                <w:rPrChange w:id="3710" w:author="Hannah McSorley" w:date="2020-08-05T02:53:00Z">
                  <w:rPr>
                    <w:rFonts w:asciiTheme="minorHAnsi" w:hAnsiTheme="minorHAnsi"/>
                    <w:sz w:val="22"/>
                    <w:vertAlign w:val="subscript"/>
                  </w:rPr>
                </w:rPrChange>
              </w:rPr>
              <w:t>3</w:t>
            </w:r>
            <w:r w:rsidRPr="00BB7467">
              <w:rPr>
                <w:rFonts w:asciiTheme="minorHAnsi" w:hAnsiTheme="minorHAnsi"/>
                <w:b/>
                <w:sz w:val="20"/>
                <w:rPrChange w:id="3711" w:author="Hannah McSorley" w:date="2020-08-05T02:53:00Z">
                  <w:rPr>
                    <w:rFonts w:asciiTheme="minorHAnsi" w:hAnsiTheme="minorHAnsi"/>
                    <w:sz w:val="22"/>
                  </w:rPr>
                </w:rPrChange>
              </w:rPr>
              <w:t xml:space="preserve"> Min.</w:t>
            </w:r>
          </w:p>
        </w:tc>
        <w:tc>
          <w:tcPr>
            <w:tcW w:w="297" w:type="pct"/>
            <w:vAlign w:val="bottom"/>
          </w:tcPr>
          <w:p w14:paraId="4B629C08" w14:textId="77777777" w:rsidR="00D3555D" w:rsidRPr="00BB7467" w:rsidRDefault="005D6F31">
            <w:pPr>
              <w:spacing w:line="276" w:lineRule="auto"/>
              <w:jc w:val="right"/>
              <w:rPr>
                <w:rFonts w:asciiTheme="minorHAnsi" w:hAnsiTheme="minorHAnsi"/>
                <w:b/>
                <w:sz w:val="20"/>
                <w:rPrChange w:id="3712" w:author="Hannah McSorley" w:date="2020-08-05T02:53:00Z">
                  <w:rPr>
                    <w:rFonts w:asciiTheme="minorHAnsi" w:hAnsiTheme="minorHAnsi"/>
                    <w:sz w:val="22"/>
                  </w:rPr>
                </w:rPrChange>
              </w:rPr>
              <w:pPrChange w:id="3713" w:author="Hannah McSorley" w:date="2020-08-05T02:53:00Z">
                <w:pPr>
                  <w:spacing w:line="240" w:lineRule="auto"/>
                  <w:jc w:val="right"/>
                </w:pPr>
              </w:pPrChange>
            </w:pPr>
            <w:r w:rsidRPr="00BB7467">
              <w:rPr>
                <w:rFonts w:asciiTheme="minorHAnsi" w:hAnsiTheme="minorHAnsi"/>
                <w:b/>
                <w:sz w:val="20"/>
                <w:rPrChange w:id="3714" w:author="Hannah McSorley" w:date="2020-08-05T02:53:00Z">
                  <w:rPr>
                    <w:rFonts w:asciiTheme="minorHAnsi" w:hAnsiTheme="minorHAnsi"/>
                    <w:sz w:val="22"/>
                  </w:rPr>
                </w:rPrChange>
              </w:rPr>
              <w:t>E</w:t>
            </w:r>
            <w:r w:rsidRPr="00BB7467">
              <w:rPr>
                <w:rFonts w:asciiTheme="minorHAnsi" w:hAnsiTheme="minorHAnsi"/>
                <w:b/>
                <w:sz w:val="20"/>
                <w:vertAlign w:val="subscript"/>
                <w:rPrChange w:id="3715" w:author="Hannah McSorley" w:date="2020-08-05T02:53:00Z">
                  <w:rPr>
                    <w:rFonts w:asciiTheme="minorHAnsi" w:hAnsiTheme="minorHAnsi"/>
                    <w:sz w:val="22"/>
                    <w:vertAlign w:val="subscript"/>
                  </w:rPr>
                </w:rPrChange>
              </w:rPr>
              <w:t>2</w:t>
            </w:r>
            <w:r w:rsidRPr="00BB7467">
              <w:rPr>
                <w:rFonts w:asciiTheme="minorHAnsi" w:hAnsiTheme="minorHAnsi"/>
                <w:b/>
                <w:sz w:val="20"/>
                <w:rPrChange w:id="3716" w:author="Hannah McSorley" w:date="2020-08-05T02:53:00Z">
                  <w:rPr>
                    <w:rFonts w:asciiTheme="minorHAnsi" w:hAnsiTheme="minorHAnsi"/>
                    <w:sz w:val="22"/>
                  </w:rPr>
                </w:rPrChange>
              </w:rPr>
              <w:t>E</w:t>
            </w:r>
            <w:r w:rsidRPr="00BB7467">
              <w:rPr>
                <w:rFonts w:asciiTheme="minorHAnsi" w:hAnsiTheme="minorHAnsi"/>
                <w:b/>
                <w:sz w:val="20"/>
                <w:vertAlign w:val="subscript"/>
                <w:rPrChange w:id="3717" w:author="Hannah McSorley" w:date="2020-08-05T02:53:00Z">
                  <w:rPr>
                    <w:rFonts w:asciiTheme="minorHAnsi" w:hAnsiTheme="minorHAnsi"/>
                    <w:sz w:val="22"/>
                    <w:vertAlign w:val="subscript"/>
                  </w:rPr>
                </w:rPrChange>
              </w:rPr>
              <w:t>3</w:t>
            </w:r>
            <w:r w:rsidRPr="00BB7467">
              <w:rPr>
                <w:rFonts w:asciiTheme="minorHAnsi" w:hAnsiTheme="minorHAnsi"/>
                <w:b/>
                <w:sz w:val="20"/>
                <w:rPrChange w:id="3718" w:author="Hannah McSorley" w:date="2020-08-05T02:53:00Z">
                  <w:rPr>
                    <w:rFonts w:asciiTheme="minorHAnsi" w:hAnsiTheme="minorHAnsi"/>
                    <w:sz w:val="22"/>
                  </w:rPr>
                </w:rPrChange>
              </w:rPr>
              <w:t xml:space="preserve"> Max.</w:t>
            </w:r>
          </w:p>
        </w:tc>
      </w:tr>
      <w:tr w:rsidR="00717B93" w:rsidRPr="00BB7467" w14:paraId="7FCF8A2A" w14:textId="77777777" w:rsidTr="00BB7467">
        <w:tc>
          <w:tcPr>
            <w:tcW w:w="492" w:type="pct"/>
            <w:shd w:val="clear" w:color="auto" w:fill="F2F2F2" w:themeFill="background1" w:themeFillShade="F2"/>
          </w:tcPr>
          <w:p w14:paraId="69FFC263" w14:textId="77777777" w:rsidR="00D3555D" w:rsidRPr="00BB7467" w:rsidRDefault="005D6F31">
            <w:pPr>
              <w:spacing w:line="276" w:lineRule="auto"/>
              <w:rPr>
                <w:rFonts w:asciiTheme="minorHAnsi" w:hAnsiTheme="minorHAnsi"/>
                <w:sz w:val="20"/>
                <w:rPrChange w:id="3719" w:author="Hannah McSorley" w:date="2020-08-05T02:53:00Z">
                  <w:rPr>
                    <w:rFonts w:asciiTheme="minorHAnsi" w:hAnsiTheme="minorHAnsi"/>
                    <w:sz w:val="22"/>
                  </w:rPr>
                </w:rPrChange>
              </w:rPr>
              <w:pPrChange w:id="3720" w:author="Hannah McSorley" w:date="2020-08-05T02:53:00Z">
                <w:pPr>
                  <w:spacing w:line="240" w:lineRule="auto"/>
                </w:pPr>
              </w:pPrChange>
            </w:pPr>
            <w:r w:rsidRPr="00BB7467">
              <w:rPr>
                <w:rFonts w:asciiTheme="minorHAnsi" w:hAnsiTheme="minorHAnsi"/>
                <w:sz w:val="20"/>
                <w:rPrChange w:id="3721" w:author="Hannah McSorley" w:date="2020-08-05T02:53:00Z">
                  <w:rPr>
                    <w:rFonts w:asciiTheme="minorHAnsi" w:hAnsiTheme="minorHAnsi"/>
                    <w:sz w:val="22"/>
                  </w:rPr>
                </w:rPrChange>
              </w:rPr>
              <w:t>Weeks</w:t>
            </w:r>
          </w:p>
        </w:tc>
        <w:tc>
          <w:tcPr>
            <w:tcW w:w="602" w:type="pct"/>
            <w:shd w:val="clear" w:color="auto" w:fill="F2F2F2" w:themeFill="background1" w:themeFillShade="F2"/>
          </w:tcPr>
          <w:p w14:paraId="13D14B26" w14:textId="77777777" w:rsidR="00D3555D" w:rsidRPr="00BB7467" w:rsidRDefault="005D6F31">
            <w:pPr>
              <w:spacing w:line="276" w:lineRule="auto"/>
              <w:rPr>
                <w:rFonts w:asciiTheme="minorHAnsi" w:hAnsiTheme="minorHAnsi"/>
                <w:sz w:val="20"/>
                <w:rPrChange w:id="3722" w:author="Hannah McSorley" w:date="2020-08-05T02:53:00Z">
                  <w:rPr>
                    <w:rFonts w:asciiTheme="minorHAnsi" w:hAnsiTheme="minorHAnsi"/>
                    <w:sz w:val="22"/>
                  </w:rPr>
                </w:rPrChange>
              </w:rPr>
              <w:pPrChange w:id="3723" w:author="Hannah McSorley" w:date="2020-08-05T02:53:00Z">
                <w:pPr>
                  <w:spacing w:line="240" w:lineRule="auto"/>
                </w:pPr>
              </w:pPrChange>
            </w:pPr>
            <w:r w:rsidRPr="00BB7467">
              <w:rPr>
                <w:rFonts w:asciiTheme="minorHAnsi" w:hAnsiTheme="minorHAnsi"/>
                <w:sz w:val="20"/>
                <w:rPrChange w:id="3724" w:author="Hannah McSorley" w:date="2020-08-05T02:53:00Z">
                  <w:rPr>
                    <w:rFonts w:asciiTheme="minorHAnsi" w:hAnsiTheme="minorHAnsi"/>
                    <w:sz w:val="22"/>
                  </w:rPr>
                </w:rPrChange>
              </w:rPr>
              <w:t>headwater of Leech Rv., LWSA</w:t>
            </w:r>
          </w:p>
        </w:tc>
        <w:tc>
          <w:tcPr>
            <w:tcW w:w="328" w:type="pct"/>
            <w:shd w:val="clear" w:color="auto" w:fill="F2F2F2" w:themeFill="background1" w:themeFillShade="F2"/>
          </w:tcPr>
          <w:p w14:paraId="5F3CBBF5" w14:textId="77777777" w:rsidR="00D3555D" w:rsidRPr="00BB7467" w:rsidRDefault="005D6F31">
            <w:pPr>
              <w:spacing w:line="276" w:lineRule="auto"/>
              <w:jc w:val="right"/>
              <w:rPr>
                <w:rFonts w:asciiTheme="minorHAnsi" w:hAnsiTheme="minorHAnsi"/>
                <w:sz w:val="20"/>
                <w:rPrChange w:id="3725" w:author="Hannah McSorley" w:date="2020-08-05T02:53:00Z">
                  <w:rPr>
                    <w:rFonts w:asciiTheme="minorHAnsi" w:hAnsiTheme="minorHAnsi"/>
                    <w:sz w:val="22"/>
                  </w:rPr>
                </w:rPrChange>
              </w:rPr>
              <w:pPrChange w:id="3726" w:author="Hannah McSorley" w:date="2020-08-05T02:53:00Z">
                <w:pPr>
                  <w:spacing w:line="240" w:lineRule="auto"/>
                  <w:jc w:val="right"/>
                </w:pPr>
              </w:pPrChange>
            </w:pPr>
            <w:r w:rsidRPr="00BB7467">
              <w:rPr>
                <w:rFonts w:asciiTheme="minorHAnsi" w:hAnsiTheme="minorHAnsi"/>
                <w:sz w:val="20"/>
                <w:rPrChange w:id="3727" w:author="Hannah McSorley" w:date="2020-08-05T02:53:00Z">
                  <w:rPr>
                    <w:rFonts w:asciiTheme="minorHAnsi" w:hAnsiTheme="minorHAnsi"/>
                    <w:sz w:val="22"/>
                  </w:rPr>
                </w:rPrChange>
              </w:rPr>
              <w:t>28</w:t>
            </w:r>
          </w:p>
        </w:tc>
        <w:tc>
          <w:tcPr>
            <w:tcW w:w="438" w:type="pct"/>
            <w:shd w:val="clear" w:color="auto" w:fill="F2F2F2" w:themeFill="background1" w:themeFillShade="F2"/>
          </w:tcPr>
          <w:p w14:paraId="380386F6" w14:textId="77777777" w:rsidR="00D3555D" w:rsidRPr="00BB7467" w:rsidRDefault="005D6F31">
            <w:pPr>
              <w:spacing w:line="276" w:lineRule="auto"/>
              <w:jc w:val="right"/>
              <w:rPr>
                <w:rFonts w:asciiTheme="minorHAnsi" w:hAnsiTheme="minorHAnsi"/>
                <w:sz w:val="20"/>
                <w:rPrChange w:id="3728" w:author="Hannah McSorley" w:date="2020-08-05T02:53:00Z">
                  <w:rPr>
                    <w:rFonts w:asciiTheme="minorHAnsi" w:hAnsiTheme="minorHAnsi"/>
                    <w:sz w:val="22"/>
                  </w:rPr>
                </w:rPrChange>
              </w:rPr>
              <w:pPrChange w:id="3729" w:author="Hannah McSorley" w:date="2020-08-05T02:53:00Z">
                <w:pPr>
                  <w:spacing w:line="240" w:lineRule="auto"/>
                  <w:jc w:val="right"/>
                </w:pPr>
              </w:pPrChange>
            </w:pPr>
            <w:r w:rsidRPr="00BB7467">
              <w:rPr>
                <w:rFonts w:asciiTheme="minorHAnsi" w:hAnsiTheme="minorHAnsi"/>
                <w:sz w:val="20"/>
                <w:rPrChange w:id="3730" w:author="Hannah McSorley" w:date="2020-08-05T02:53:00Z">
                  <w:rPr>
                    <w:rFonts w:asciiTheme="minorHAnsi" w:hAnsiTheme="minorHAnsi"/>
                    <w:sz w:val="22"/>
                  </w:rPr>
                </w:rPrChange>
              </w:rPr>
              <w:t>30.3</w:t>
            </w:r>
          </w:p>
        </w:tc>
        <w:tc>
          <w:tcPr>
            <w:tcW w:w="218" w:type="pct"/>
            <w:shd w:val="clear" w:color="auto" w:fill="F2F2F2" w:themeFill="background1" w:themeFillShade="F2"/>
          </w:tcPr>
          <w:p w14:paraId="7A5D66DA" w14:textId="77777777" w:rsidR="00D3555D" w:rsidRPr="00BB7467" w:rsidRDefault="005D6F31">
            <w:pPr>
              <w:spacing w:line="276" w:lineRule="auto"/>
              <w:jc w:val="right"/>
              <w:rPr>
                <w:rFonts w:asciiTheme="minorHAnsi" w:hAnsiTheme="minorHAnsi"/>
                <w:sz w:val="20"/>
                <w:rPrChange w:id="3731" w:author="Hannah McSorley" w:date="2020-08-05T02:53:00Z">
                  <w:rPr>
                    <w:rFonts w:asciiTheme="minorHAnsi" w:hAnsiTheme="minorHAnsi"/>
                    <w:sz w:val="22"/>
                  </w:rPr>
                </w:rPrChange>
              </w:rPr>
              <w:pPrChange w:id="3732" w:author="Hannah McSorley" w:date="2020-08-05T02:53:00Z">
                <w:pPr>
                  <w:spacing w:line="240" w:lineRule="auto"/>
                  <w:jc w:val="right"/>
                </w:pPr>
              </w:pPrChange>
            </w:pPr>
            <w:r w:rsidRPr="00BB7467">
              <w:rPr>
                <w:rFonts w:asciiTheme="minorHAnsi" w:hAnsiTheme="minorHAnsi"/>
                <w:sz w:val="20"/>
                <w:rPrChange w:id="3733" w:author="Hannah McSorley" w:date="2020-08-05T02:53:00Z">
                  <w:rPr>
                    <w:rFonts w:asciiTheme="minorHAnsi" w:hAnsiTheme="minorHAnsi"/>
                    <w:sz w:val="22"/>
                  </w:rPr>
                </w:rPrChange>
              </w:rPr>
              <w:t>8.5</w:t>
            </w:r>
          </w:p>
        </w:tc>
        <w:tc>
          <w:tcPr>
            <w:tcW w:w="383" w:type="pct"/>
            <w:shd w:val="clear" w:color="auto" w:fill="F2F2F2" w:themeFill="background1" w:themeFillShade="F2"/>
            <w:cellIns w:id="3734" w:author="Hannah McSorley" w:date="2020-08-05T02:53:00Z"/>
          </w:tcPr>
          <w:p w14:paraId="6C3FB114" w14:textId="77777777" w:rsidR="00D3555D" w:rsidRPr="00BB7467" w:rsidRDefault="005D6F31" w:rsidP="008D7003">
            <w:pPr>
              <w:spacing w:line="276" w:lineRule="auto"/>
              <w:jc w:val="right"/>
              <w:rPr>
                <w:rFonts w:asciiTheme="minorHAnsi" w:hAnsiTheme="minorHAnsi" w:cstheme="minorHAnsi"/>
                <w:sz w:val="20"/>
                <w:szCs w:val="20"/>
              </w:rPr>
            </w:pPr>
            <w:ins w:id="3735" w:author="Hannah McSorley" w:date="2020-08-05T02:53:00Z">
              <w:r w:rsidRPr="00BB7467">
                <w:rPr>
                  <w:rFonts w:asciiTheme="minorHAnsi" w:hAnsiTheme="minorHAnsi" w:cstheme="minorHAnsi"/>
                  <w:sz w:val="20"/>
                  <w:szCs w:val="20"/>
                </w:rPr>
                <w:t>28</w:t>
              </w:r>
            </w:ins>
          </w:p>
        </w:tc>
        <w:tc>
          <w:tcPr>
            <w:tcW w:w="438" w:type="pct"/>
            <w:shd w:val="clear" w:color="auto" w:fill="F2F2F2" w:themeFill="background1" w:themeFillShade="F2"/>
          </w:tcPr>
          <w:p w14:paraId="62793E14" w14:textId="77777777" w:rsidR="00D3555D" w:rsidRPr="00BB7467" w:rsidRDefault="005D6F31">
            <w:pPr>
              <w:spacing w:line="276" w:lineRule="auto"/>
              <w:jc w:val="right"/>
              <w:rPr>
                <w:rFonts w:asciiTheme="minorHAnsi" w:hAnsiTheme="minorHAnsi"/>
                <w:sz w:val="20"/>
                <w:rPrChange w:id="3736" w:author="Hannah McSorley" w:date="2020-08-05T02:53:00Z">
                  <w:rPr>
                    <w:rFonts w:asciiTheme="minorHAnsi" w:hAnsiTheme="minorHAnsi"/>
                    <w:sz w:val="22"/>
                  </w:rPr>
                </w:rPrChange>
              </w:rPr>
              <w:pPrChange w:id="3737" w:author="Hannah McSorley" w:date="2020-08-05T02:53:00Z">
                <w:pPr>
                  <w:spacing w:line="240" w:lineRule="auto"/>
                  <w:jc w:val="right"/>
                </w:pPr>
              </w:pPrChange>
            </w:pPr>
            <w:r w:rsidRPr="00BB7467">
              <w:rPr>
                <w:rFonts w:asciiTheme="minorHAnsi" w:hAnsiTheme="minorHAnsi"/>
                <w:sz w:val="20"/>
                <w:rPrChange w:id="3738" w:author="Hannah McSorley" w:date="2020-08-05T02:53:00Z">
                  <w:rPr>
                    <w:rFonts w:asciiTheme="minorHAnsi" w:hAnsiTheme="minorHAnsi"/>
                    <w:sz w:val="22"/>
                  </w:rPr>
                </w:rPrChange>
              </w:rPr>
              <w:t>12.49</w:t>
            </w:r>
          </w:p>
        </w:tc>
        <w:tc>
          <w:tcPr>
            <w:tcW w:w="437" w:type="pct"/>
            <w:shd w:val="clear" w:color="auto" w:fill="F2F2F2" w:themeFill="background1" w:themeFillShade="F2"/>
          </w:tcPr>
          <w:p w14:paraId="604F822B" w14:textId="77777777" w:rsidR="00D3555D" w:rsidRPr="00BB7467" w:rsidRDefault="005D6F31">
            <w:pPr>
              <w:spacing w:line="276" w:lineRule="auto"/>
              <w:jc w:val="right"/>
              <w:rPr>
                <w:rFonts w:asciiTheme="minorHAnsi" w:hAnsiTheme="minorHAnsi"/>
                <w:sz w:val="20"/>
                <w:rPrChange w:id="3739" w:author="Hannah McSorley" w:date="2020-08-05T02:53:00Z">
                  <w:rPr>
                    <w:rFonts w:asciiTheme="minorHAnsi" w:hAnsiTheme="minorHAnsi"/>
                    <w:sz w:val="22"/>
                  </w:rPr>
                </w:rPrChange>
              </w:rPr>
              <w:pPrChange w:id="3740" w:author="Hannah McSorley" w:date="2020-08-05T02:53:00Z">
                <w:pPr>
                  <w:spacing w:line="240" w:lineRule="auto"/>
                  <w:jc w:val="right"/>
                </w:pPr>
              </w:pPrChange>
            </w:pPr>
            <w:r w:rsidRPr="00BB7467">
              <w:rPr>
                <w:rFonts w:asciiTheme="minorHAnsi" w:hAnsiTheme="minorHAnsi"/>
                <w:sz w:val="20"/>
                <w:rPrChange w:id="3741" w:author="Hannah McSorley" w:date="2020-08-05T02:53:00Z">
                  <w:rPr>
                    <w:rFonts w:asciiTheme="minorHAnsi" w:hAnsiTheme="minorHAnsi"/>
                    <w:sz w:val="22"/>
                  </w:rPr>
                </w:rPrChange>
              </w:rPr>
              <w:t>39.82</w:t>
            </w:r>
          </w:p>
        </w:tc>
        <w:tc>
          <w:tcPr>
            <w:tcW w:w="438" w:type="pct"/>
            <w:shd w:val="clear" w:color="auto" w:fill="F2F2F2" w:themeFill="background1" w:themeFillShade="F2"/>
          </w:tcPr>
          <w:p w14:paraId="6541A3F4" w14:textId="101A40A5" w:rsidR="00D3555D" w:rsidRPr="00BB7467" w:rsidRDefault="005D6F31">
            <w:pPr>
              <w:spacing w:line="276" w:lineRule="auto"/>
              <w:jc w:val="right"/>
              <w:rPr>
                <w:rFonts w:asciiTheme="minorHAnsi" w:hAnsiTheme="minorHAnsi"/>
                <w:sz w:val="20"/>
                <w:rPrChange w:id="3742" w:author="Hannah McSorley" w:date="2020-08-05T02:53:00Z">
                  <w:rPr>
                    <w:rFonts w:asciiTheme="minorHAnsi" w:hAnsiTheme="minorHAnsi"/>
                    <w:sz w:val="22"/>
                  </w:rPr>
                </w:rPrChange>
              </w:rPr>
              <w:pPrChange w:id="3743" w:author="Hannah McSorley" w:date="2020-08-05T02:53:00Z">
                <w:pPr>
                  <w:spacing w:line="240" w:lineRule="auto"/>
                  <w:jc w:val="right"/>
                </w:pPr>
              </w:pPrChange>
            </w:pPr>
            <w:r w:rsidRPr="00BB7467">
              <w:rPr>
                <w:rFonts w:asciiTheme="minorHAnsi" w:hAnsiTheme="minorHAnsi"/>
                <w:sz w:val="20"/>
                <w:rPrChange w:id="3744" w:author="Hannah McSorley" w:date="2020-08-05T02:53:00Z">
                  <w:rPr>
                    <w:rFonts w:asciiTheme="minorHAnsi" w:hAnsiTheme="minorHAnsi"/>
                    <w:sz w:val="22"/>
                  </w:rPr>
                </w:rPrChange>
              </w:rPr>
              <w:t>4.</w:t>
            </w:r>
            <w:del w:id="3745" w:author="Hannah McSorley" w:date="2020-08-05T02:53:00Z">
              <w:r w:rsidR="006D238B" w:rsidRPr="00611A89">
                <w:rPr>
                  <w:rFonts w:asciiTheme="minorHAnsi" w:hAnsiTheme="minorHAnsi" w:cstheme="minorHAnsi"/>
                  <w:sz w:val="22"/>
                  <w:szCs w:val="22"/>
                </w:rPr>
                <w:delText>3</w:delText>
              </w:r>
            </w:del>
            <w:ins w:id="3746" w:author="Hannah McSorley" w:date="2020-08-05T02:53:00Z">
              <w:r w:rsidRPr="00BB7467">
                <w:rPr>
                  <w:rFonts w:asciiTheme="minorHAnsi" w:hAnsiTheme="minorHAnsi" w:cstheme="minorHAnsi"/>
                  <w:sz w:val="20"/>
                  <w:szCs w:val="20"/>
                </w:rPr>
                <w:t>27</w:t>
              </w:r>
            </w:ins>
          </w:p>
        </w:tc>
        <w:tc>
          <w:tcPr>
            <w:tcW w:w="273" w:type="pct"/>
            <w:shd w:val="clear" w:color="auto" w:fill="F2F2F2" w:themeFill="background1" w:themeFillShade="F2"/>
          </w:tcPr>
          <w:p w14:paraId="223BBCE8" w14:textId="5A2EA746" w:rsidR="00D3555D" w:rsidRPr="00BB7467" w:rsidRDefault="005D6F31">
            <w:pPr>
              <w:spacing w:line="276" w:lineRule="auto"/>
              <w:jc w:val="right"/>
              <w:rPr>
                <w:rFonts w:asciiTheme="minorHAnsi" w:hAnsiTheme="minorHAnsi"/>
                <w:sz w:val="20"/>
                <w:rPrChange w:id="3747" w:author="Hannah McSorley" w:date="2020-08-05T02:53:00Z">
                  <w:rPr>
                    <w:rFonts w:asciiTheme="minorHAnsi" w:hAnsiTheme="minorHAnsi"/>
                    <w:sz w:val="22"/>
                  </w:rPr>
                </w:rPrChange>
              </w:rPr>
              <w:pPrChange w:id="3748" w:author="Hannah McSorley" w:date="2020-08-05T02:53:00Z">
                <w:pPr>
                  <w:spacing w:line="240" w:lineRule="auto"/>
                  <w:jc w:val="right"/>
                </w:pPr>
              </w:pPrChange>
            </w:pPr>
            <w:r w:rsidRPr="00BB7467">
              <w:rPr>
                <w:rFonts w:asciiTheme="minorHAnsi" w:hAnsiTheme="minorHAnsi"/>
                <w:sz w:val="20"/>
                <w:rPrChange w:id="3749" w:author="Hannah McSorley" w:date="2020-08-05T02:53:00Z">
                  <w:rPr>
                    <w:rFonts w:asciiTheme="minorHAnsi" w:hAnsiTheme="minorHAnsi"/>
                    <w:sz w:val="22"/>
                  </w:rPr>
                </w:rPrChange>
              </w:rPr>
              <w:t>0.</w:t>
            </w:r>
            <w:del w:id="3750" w:author="Hannah McSorley" w:date="2020-08-05T02:53:00Z">
              <w:r w:rsidR="006D238B" w:rsidRPr="00611A89">
                <w:rPr>
                  <w:rFonts w:asciiTheme="minorHAnsi" w:hAnsiTheme="minorHAnsi" w:cstheme="minorHAnsi"/>
                  <w:sz w:val="22"/>
                  <w:szCs w:val="22"/>
                </w:rPr>
                <w:delText>2</w:delText>
              </w:r>
            </w:del>
            <w:ins w:id="3751" w:author="Hannah McSorley" w:date="2020-08-05T02:53:00Z">
              <w:r w:rsidRPr="00BB7467">
                <w:rPr>
                  <w:rFonts w:asciiTheme="minorHAnsi" w:hAnsiTheme="minorHAnsi" w:cstheme="minorHAnsi"/>
                  <w:sz w:val="20"/>
                  <w:szCs w:val="20"/>
                </w:rPr>
                <w:t>19</w:t>
              </w:r>
            </w:ins>
          </w:p>
        </w:tc>
        <w:tc>
          <w:tcPr>
            <w:tcW w:w="383" w:type="pct"/>
            <w:shd w:val="clear" w:color="auto" w:fill="F2F2F2" w:themeFill="background1" w:themeFillShade="F2"/>
            <w:cellIns w:id="3752" w:author="Hannah McSorley" w:date="2020-08-05T02:53:00Z"/>
          </w:tcPr>
          <w:p w14:paraId="68CACE05" w14:textId="77777777" w:rsidR="00D3555D" w:rsidRPr="00BB7467" w:rsidRDefault="005D6F31" w:rsidP="008D7003">
            <w:pPr>
              <w:spacing w:line="276" w:lineRule="auto"/>
              <w:jc w:val="right"/>
              <w:rPr>
                <w:rFonts w:asciiTheme="minorHAnsi" w:hAnsiTheme="minorHAnsi" w:cstheme="minorHAnsi"/>
                <w:sz w:val="20"/>
                <w:szCs w:val="20"/>
              </w:rPr>
            </w:pPr>
            <w:ins w:id="3753" w:author="Hannah McSorley" w:date="2020-08-05T02:53:00Z">
              <w:r w:rsidRPr="00BB7467">
                <w:rPr>
                  <w:rFonts w:asciiTheme="minorHAnsi" w:hAnsiTheme="minorHAnsi" w:cstheme="minorHAnsi"/>
                  <w:sz w:val="20"/>
                  <w:szCs w:val="20"/>
                </w:rPr>
                <w:t>5</w:t>
              </w:r>
            </w:ins>
          </w:p>
        </w:tc>
        <w:tc>
          <w:tcPr>
            <w:tcW w:w="274" w:type="pct"/>
            <w:shd w:val="clear" w:color="auto" w:fill="F2F2F2" w:themeFill="background1" w:themeFillShade="F2"/>
          </w:tcPr>
          <w:p w14:paraId="474E896E" w14:textId="77777777" w:rsidR="00D3555D" w:rsidRPr="00BB7467" w:rsidRDefault="005D6F31">
            <w:pPr>
              <w:spacing w:line="276" w:lineRule="auto"/>
              <w:jc w:val="right"/>
              <w:rPr>
                <w:rFonts w:asciiTheme="minorHAnsi" w:hAnsiTheme="minorHAnsi"/>
                <w:sz w:val="20"/>
                <w:rPrChange w:id="3754" w:author="Hannah McSorley" w:date="2020-08-05T02:53:00Z">
                  <w:rPr>
                    <w:rFonts w:asciiTheme="minorHAnsi" w:hAnsiTheme="minorHAnsi"/>
                    <w:sz w:val="22"/>
                  </w:rPr>
                </w:rPrChange>
              </w:rPr>
              <w:pPrChange w:id="3755" w:author="Hannah McSorley" w:date="2020-08-05T02:53:00Z">
                <w:pPr>
                  <w:spacing w:line="240" w:lineRule="auto"/>
                  <w:jc w:val="right"/>
                </w:pPr>
              </w:pPrChange>
            </w:pPr>
            <w:r w:rsidRPr="00BB7467">
              <w:rPr>
                <w:rFonts w:asciiTheme="minorHAnsi" w:hAnsiTheme="minorHAnsi"/>
                <w:sz w:val="20"/>
                <w:rPrChange w:id="3756" w:author="Hannah McSorley" w:date="2020-08-05T02:53:00Z">
                  <w:rPr>
                    <w:rFonts w:asciiTheme="minorHAnsi" w:hAnsiTheme="minorHAnsi"/>
                    <w:sz w:val="22"/>
                  </w:rPr>
                </w:rPrChange>
              </w:rPr>
              <w:t>3.80</w:t>
            </w:r>
          </w:p>
        </w:tc>
        <w:tc>
          <w:tcPr>
            <w:tcW w:w="297" w:type="pct"/>
            <w:shd w:val="clear" w:color="auto" w:fill="F2F2F2" w:themeFill="background1" w:themeFillShade="F2"/>
          </w:tcPr>
          <w:p w14:paraId="2AFB2537" w14:textId="77777777" w:rsidR="00D3555D" w:rsidRPr="00BB7467" w:rsidRDefault="005D6F31">
            <w:pPr>
              <w:spacing w:line="276" w:lineRule="auto"/>
              <w:jc w:val="right"/>
              <w:rPr>
                <w:rFonts w:asciiTheme="minorHAnsi" w:hAnsiTheme="minorHAnsi"/>
                <w:sz w:val="20"/>
                <w:rPrChange w:id="3757" w:author="Hannah McSorley" w:date="2020-08-05T02:53:00Z">
                  <w:rPr>
                    <w:rFonts w:asciiTheme="minorHAnsi" w:hAnsiTheme="minorHAnsi"/>
                    <w:sz w:val="22"/>
                  </w:rPr>
                </w:rPrChange>
              </w:rPr>
              <w:pPrChange w:id="3758" w:author="Hannah McSorley" w:date="2020-08-05T02:53:00Z">
                <w:pPr>
                  <w:spacing w:line="240" w:lineRule="auto"/>
                  <w:jc w:val="right"/>
                </w:pPr>
              </w:pPrChange>
            </w:pPr>
            <w:r w:rsidRPr="00BB7467">
              <w:rPr>
                <w:rFonts w:asciiTheme="minorHAnsi" w:hAnsiTheme="minorHAnsi"/>
                <w:sz w:val="20"/>
                <w:rPrChange w:id="3759" w:author="Hannah McSorley" w:date="2020-08-05T02:53:00Z">
                  <w:rPr>
                    <w:rFonts w:asciiTheme="minorHAnsi" w:hAnsiTheme="minorHAnsi"/>
                    <w:sz w:val="22"/>
                  </w:rPr>
                </w:rPrChange>
              </w:rPr>
              <w:t>4.73</w:t>
            </w:r>
          </w:p>
        </w:tc>
      </w:tr>
      <w:tr w:rsidR="00717B93" w:rsidRPr="00BB7467" w14:paraId="75539898" w14:textId="77777777" w:rsidTr="00BB7467">
        <w:tblPrEx>
          <w:tblW w:w="5000" w:type="pct"/>
          <w:tblLayout w:type="fixed"/>
          <w:tblLook w:val="07E0" w:firstRow="1" w:lastRow="1" w:firstColumn="1" w:lastColumn="1" w:noHBand="1" w:noVBand="1"/>
          <w:tblPrExChange w:id="3760" w:author="Hannah McSorley" w:date="2020-08-05T02:53:00Z">
            <w:tblPrEx>
              <w:tblW w:w="5000" w:type="pct"/>
              <w:tblLayout w:type="fixed"/>
              <w:tblLook w:val="07E0" w:firstRow="1" w:lastRow="1" w:firstColumn="1" w:lastColumn="1" w:noHBand="1" w:noVBand="1"/>
            </w:tblPrEx>
          </w:tblPrExChange>
        </w:tblPrEx>
        <w:tc>
          <w:tcPr>
            <w:tcW w:w="492" w:type="pct"/>
            <w:tcPrChange w:id="3761" w:author="Hannah McSorley" w:date="2020-08-05T02:53:00Z">
              <w:tcPr>
                <w:tcW w:w="0" w:type="auto"/>
                <w:gridSpan w:val="2"/>
              </w:tcPr>
            </w:tcPrChange>
          </w:tcPr>
          <w:p w14:paraId="57F46FA2" w14:textId="77777777" w:rsidR="00D3555D" w:rsidRPr="00BB7467" w:rsidRDefault="005D6F31">
            <w:pPr>
              <w:spacing w:line="276" w:lineRule="auto"/>
              <w:rPr>
                <w:rFonts w:asciiTheme="minorHAnsi" w:hAnsiTheme="minorHAnsi"/>
                <w:sz w:val="20"/>
                <w:rPrChange w:id="3762" w:author="Hannah McSorley" w:date="2020-08-05T02:53:00Z">
                  <w:rPr>
                    <w:rFonts w:asciiTheme="minorHAnsi" w:hAnsiTheme="minorHAnsi"/>
                    <w:sz w:val="22"/>
                  </w:rPr>
                </w:rPrChange>
              </w:rPr>
              <w:pPrChange w:id="3763" w:author="Hannah McSorley" w:date="2020-08-05T02:53:00Z">
                <w:pPr>
                  <w:spacing w:line="240" w:lineRule="auto"/>
                </w:pPr>
              </w:pPrChange>
            </w:pPr>
            <w:proofErr w:type="spellStart"/>
            <w:r w:rsidRPr="00BB7467">
              <w:rPr>
                <w:rFonts w:asciiTheme="minorHAnsi" w:hAnsiTheme="minorHAnsi"/>
                <w:sz w:val="20"/>
                <w:rPrChange w:id="3764" w:author="Hannah McSorley" w:date="2020-08-05T02:53:00Z">
                  <w:rPr>
                    <w:rFonts w:asciiTheme="minorHAnsi" w:hAnsiTheme="minorHAnsi"/>
                    <w:sz w:val="22"/>
                  </w:rPr>
                </w:rPrChange>
              </w:rPr>
              <w:t>ChrisCrk</w:t>
            </w:r>
            <w:proofErr w:type="spellEnd"/>
          </w:p>
        </w:tc>
        <w:tc>
          <w:tcPr>
            <w:tcW w:w="602" w:type="pct"/>
            <w:tcPrChange w:id="3765" w:author="Hannah McSorley" w:date="2020-08-05T02:53:00Z">
              <w:tcPr>
                <w:tcW w:w="0" w:type="auto"/>
                <w:gridSpan w:val="3"/>
              </w:tcPr>
            </w:tcPrChange>
          </w:tcPr>
          <w:p w14:paraId="576B75CA" w14:textId="77777777" w:rsidR="00D3555D" w:rsidRPr="00BB7467" w:rsidRDefault="005D6F31">
            <w:pPr>
              <w:spacing w:line="276" w:lineRule="auto"/>
              <w:rPr>
                <w:rFonts w:asciiTheme="minorHAnsi" w:hAnsiTheme="minorHAnsi"/>
                <w:sz w:val="20"/>
                <w:rPrChange w:id="3766" w:author="Hannah McSorley" w:date="2020-08-05T02:53:00Z">
                  <w:rPr>
                    <w:rFonts w:asciiTheme="minorHAnsi" w:hAnsiTheme="minorHAnsi"/>
                    <w:sz w:val="22"/>
                  </w:rPr>
                </w:rPrChange>
              </w:rPr>
              <w:pPrChange w:id="3767" w:author="Hannah McSorley" w:date="2020-08-05T02:53:00Z">
                <w:pPr>
                  <w:spacing w:line="240" w:lineRule="auto"/>
                </w:pPr>
              </w:pPrChange>
            </w:pPr>
            <w:r w:rsidRPr="00BB7467">
              <w:rPr>
                <w:rFonts w:asciiTheme="minorHAnsi" w:hAnsiTheme="minorHAnsi"/>
                <w:sz w:val="20"/>
                <w:rPrChange w:id="3768" w:author="Hannah McSorley" w:date="2020-08-05T02:53:00Z">
                  <w:rPr>
                    <w:rFonts w:asciiTheme="minorHAnsi" w:hAnsiTheme="minorHAnsi"/>
                    <w:sz w:val="22"/>
                  </w:rPr>
                </w:rPrChange>
              </w:rPr>
              <w:t>headwater of Leech Rv., LWSA</w:t>
            </w:r>
          </w:p>
        </w:tc>
        <w:tc>
          <w:tcPr>
            <w:tcW w:w="328" w:type="pct"/>
            <w:tcPrChange w:id="3769" w:author="Hannah McSorley" w:date="2020-08-05T02:53:00Z">
              <w:tcPr>
                <w:tcW w:w="0" w:type="auto"/>
                <w:gridSpan w:val="2"/>
              </w:tcPr>
            </w:tcPrChange>
          </w:tcPr>
          <w:p w14:paraId="50929B5A" w14:textId="77777777" w:rsidR="00D3555D" w:rsidRPr="00BB7467" w:rsidRDefault="005D6F31">
            <w:pPr>
              <w:spacing w:line="276" w:lineRule="auto"/>
              <w:jc w:val="right"/>
              <w:rPr>
                <w:rFonts w:asciiTheme="minorHAnsi" w:hAnsiTheme="minorHAnsi"/>
                <w:sz w:val="20"/>
                <w:rPrChange w:id="3770" w:author="Hannah McSorley" w:date="2020-08-05T02:53:00Z">
                  <w:rPr>
                    <w:rFonts w:asciiTheme="minorHAnsi" w:hAnsiTheme="minorHAnsi"/>
                    <w:sz w:val="22"/>
                  </w:rPr>
                </w:rPrChange>
              </w:rPr>
              <w:pPrChange w:id="3771" w:author="Hannah McSorley" w:date="2020-08-05T02:53:00Z">
                <w:pPr>
                  <w:spacing w:line="240" w:lineRule="auto"/>
                  <w:jc w:val="right"/>
                </w:pPr>
              </w:pPrChange>
            </w:pPr>
            <w:r w:rsidRPr="00BB7467">
              <w:rPr>
                <w:rFonts w:asciiTheme="minorHAnsi" w:hAnsiTheme="minorHAnsi"/>
                <w:sz w:val="20"/>
                <w:rPrChange w:id="3772" w:author="Hannah McSorley" w:date="2020-08-05T02:53:00Z">
                  <w:rPr>
                    <w:rFonts w:asciiTheme="minorHAnsi" w:hAnsiTheme="minorHAnsi"/>
                    <w:sz w:val="22"/>
                  </w:rPr>
                </w:rPrChange>
              </w:rPr>
              <w:t>33</w:t>
            </w:r>
          </w:p>
        </w:tc>
        <w:tc>
          <w:tcPr>
            <w:tcW w:w="438" w:type="pct"/>
            <w:tcPrChange w:id="3773" w:author="Hannah McSorley" w:date="2020-08-05T02:53:00Z">
              <w:tcPr>
                <w:tcW w:w="0" w:type="auto"/>
                <w:gridSpan w:val="3"/>
              </w:tcPr>
            </w:tcPrChange>
          </w:tcPr>
          <w:p w14:paraId="235EA4CA" w14:textId="77777777" w:rsidR="00D3555D" w:rsidRPr="00BB7467" w:rsidRDefault="005D6F31">
            <w:pPr>
              <w:spacing w:line="276" w:lineRule="auto"/>
              <w:jc w:val="right"/>
              <w:rPr>
                <w:rFonts w:asciiTheme="minorHAnsi" w:hAnsiTheme="minorHAnsi"/>
                <w:sz w:val="20"/>
                <w:rPrChange w:id="3774" w:author="Hannah McSorley" w:date="2020-08-05T02:53:00Z">
                  <w:rPr>
                    <w:rFonts w:asciiTheme="minorHAnsi" w:hAnsiTheme="minorHAnsi"/>
                    <w:sz w:val="22"/>
                  </w:rPr>
                </w:rPrChange>
              </w:rPr>
              <w:pPrChange w:id="3775" w:author="Hannah McSorley" w:date="2020-08-05T02:53:00Z">
                <w:pPr>
                  <w:spacing w:line="240" w:lineRule="auto"/>
                  <w:jc w:val="right"/>
                </w:pPr>
              </w:pPrChange>
            </w:pPr>
            <w:r w:rsidRPr="00BB7467">
              <w:rPr>
                <w:rFonts w:asciiTheme="minorHAnsi" w:hAnsiTheme="minorHAnsi"/>
                <w:sz w:val="20"/>
                <w:rPrChange w:id="3776" w:author="Hannah McSorley" w:date="2020-08-05T02:53:00Z">
                  <w:rPr>
                    <w:rFonts w:asciiTheme="minorHAnsi" w:hAnsiTheme="minorHAnsi"/>
                    <w:sz w:val="22"/>
                  </w:rPr>
                </w:rPrChange>
              </w:rPr>
              <w:t>13.5</w:t>
            </w:r>
          </w:p>
        </w:tc>
        <w:tc>
          <w:tcPr>
            <w:tcW w:w="218" w:type="pct"/>
            <w:tcPrChange w:id="3777" w:author="Hannah McSorley" w:date="2020-08-05T02:53:00Z">
              <w:tcPr>
                <w:tcW w:w="0" w:type="auto"/>
              </w:tcPr>
            </w:tcPrChange>
          </w:tcPr>
          <w:p w14:paraId="00E48BBD" w14:textId="77777777" w:rsidR="00D3555D" w:rsidRPr="00BB7467" w:rsidRDefault="005D6F31">
            <w:pPr>
              <w:spacing w:line="276" w:lineRule="auto"/>
              <w:jc w:val="right"/>
              <w:rPr>
                <w:rFonts w:asciiTheme="minorHAnsi" w:hAnsiTheme="minorHAnsi"/>
                <w:sz w:val="20"/>
                <w:rPrChange w:id="3778" w:author="Hannah McSorley" w:date="2020-08-05T02:53:00Z">
                  <w:rPr>
                    <w:rFonts w:asciiTheme="minorHAnsi" w:hAnsiTheme="minorHAnsi"/>
                    <w:sz w:val="22"/>
                  </w:rPr>
                </w:rPrChange>
              </w:rPr>
              <w:pPrChange w:id="3779" w:author="Hannah McSorley" w:date="2020-08-05T02:53:00Z">
                <w:pPr>
                  <w:spacing w:line="240" w:lineRule="auto"/>
                  <w:jc w:val="right"/>
                </w:pPr>
              </w:pPrChange>
            </w:pPr>
            <w:r w:rsidRPr="00BB7467">
              <w:rPr>
                <w:rFonts w:asciiTheme="minorHAnsi" w:hAnsiTheme="minorHAnsi"/>
                <w:sz w:val="20"/>
                <w:rPrChange w:id="3780" w:author="Hannah McSorley" w:date="2020-08-05T02:53:00Z">
                  <w:rPr>
                    <w:rFonts w:asciiTheme="minorHAnsi" w:hAnsiTheme="minorHAnsi"/>
                    <w:sz w:val="22"/>
                  </w:rPr>
                </w:rPrChange>
              </w:rPr>
              <w:t>6.7</w:t>
            </w:r>
          </w:p>
        </w:tc>
        <w:tc>
          <w:tcPr>
            <w:tcW w:w="383" w:type="pct"/>
            <w:cellIns w:id="3781" w:author="Hannah McSorley" w:date="2020-08-05T02:53:00Z"/>
            <w:tcPrChange w:id="3782" w:author="Hannah McSorley" w:date="2020-08-05T02:53:00Z">
              <w:tcPr>
                <w:tcW w:w="0" w:type="auto"/>
                <w:gridSpan w:val="2"/>
                <w:cellIns w:id="3783" w:author="Hannah McSorley" w:date="2020-08-05T02:53:00Z"/>
              </w:tcPr>
            </w:tcPrChange>
          </w:tcPr>
          <w:p w14:paraId="5AD18788" w14:textId="77777777" w:rsidR="00D3555D" w:rsidRPr="00BB7467" w:rsidRDefault="005D6F31" w:rsidP="008D7003">
            <w:pPr>
              <w:spacing w:line="276" w:lineRule="auto"/>
              <w:jc w:val="right"/>
              <w:rPr>
                <w:rFonts w:asciiTheme="minorHAnsi" w:hAnsiTheme="minorHAnsi" w:cstheme="minorHAnsi"/>
                <w:sz w:val="20"/>
                <w:szCs w:val="20"/>
              </w:rPr>
            </w:pPr>
            <w:ins w:id="3784" w:author="Hannah McSorley" w:date="2020-08-05T02:53:00Z">
              <w:r w:rsidRPr="00BB7467">
                <w:rPr>
                  <w:rFonts w:asciiTheme="minorHAnsi" w:hAnsiTheme="minorHAnsi" w:cstheme="minorHAnsi"/>
                  <w:sz w:val="20"/>
                  <w:szCs w:val="20"/>
                </w:rPr>
                <w:t>50</w:t>
              </w:r>
            </w:ins>
          </w:p>
        </w:tc>
        <w:tc>
          <w:tcPr>
            <w:tcW w:w="438" w:type="pct"/>
            <w:tcPrChange w:id="3785" w:author="Hannah McSorley" w:date="2020-08-05T02:53:00Z">
              <w:tcPr>
                <w:tcW w:w="0" w:type="auto"/>
                <w:gridSpan w:val="2"/>
              </w:tcPr>
            </w:tcPrChange>
          </w:tcPr>
          <w:p w14:paraId="33495D40" w14:textId="77777777" w:rsidR="00D3555D" w:rsidRPr="00BB7467" w:rsidRDefault="005D6F31">
            <w:pPr>
              <w:spacing w:line="276" w:lineRule="auto"/>
              <w:jc w:val="right"/>
              <w:rPr>
                <w:rFonts w:asciiTheme="minorHAnsi" w:hAnsiTheme="minorHAnsi"/>
                <w:sz w:val="20"/>
                <w:rPrChange w:id="3786" w:author="Hannah McSorley" w:date="2020-08-05T02:53:00Z">
                  <w:rPr>
                    <w:rFonts w:asciiTheme="minorHAnsi" w:hAnsiTheme="minorHAnsi"/>
                    <w:sz w:val="22"/>
                  </w:rPr>
                </w:rPrChange>
              </w:rPr>
              <w:pPrChange w:id="3787" w:author="Hannah McSorley" w:date="2020-08-05T02:53:00Z">
                <w:pPr>
                  <w:spacing w:line="240" w:lineRule="auto"/>
                  <w:jc w:val="right"/>
                </w:pPr>
              </w:pPrChange>
            </w:pPr>
            <w:r w:rsidRPr="00BB7467">
              <w:rPr>
                <w:rFonts w:asciiTheme="minorHAnsi" w:hAnsiTheme="minorHAnsi"/>
                <w:sz w:val="20"/>
                <w:rPrChange w:id="3788" w:author="Hannah McSorley" w:date="2020-08-05T02:53:00Z">
                  <w:rPr>
                    <w:rFonts w:asciiTheme="minorHAnsi" w:hAnsiTheme="minorHAnsi"/>
                    <w:sz w:val="22"/>
                  </w:rPr>
                </w:rPrChange>
              </w:rPr>
              <w:t>5.68</w:t>
            </w:r>
          </w:p>
        </w:tc>
        <w:tc>
          <w:tcPr>
            <w:tcW w:w="437" w:type="pct"/>
            <w:tcPrChange w:id="3789" w:author="Hannah McSorley" w:date="2020-08-05T02:53:00Z">
              <w:tcPr>
                <w:tcW w:w="0" w:type="auto"/>
                <w:gridSpan w:val="3"/>
              </w:tcPr>
            </w:tcPrChange>
          </w:tcPr>
          <w:p w14:paraId="208B3452" w14:textId="77777777" w:rsidR="00D3555D" w:rsidRPr="00BB7467" w:rsidRDefault="005D6F31">
            <w:pPr>
              <w:spacing w:line="276" w:lineRule="auto"/>
              <w:jc w:val="right"/>
              <w:rPr>
                <w:rFonts w:asciiTheme="minorHAnsi" w:hAnsiTheme="minorHAnsi"/>
                <w:sz w:val="20"/>
                <w:rPrChange w:id="3790" w:author="Hannah McSorley" w:date="2020-08-05T02:53:00Z">
                  <w:rPr>
                    <w:rFonts w:asciiTheme="minorHAnsi" w:hAnsiTheme="minorHAnsi"/>
                    <w:sz w:val="22"/>
                  </w:rPr>
                </w:rPrChange>
              </w:rPr>
              <w:pPrChange w:id="3791" w:author="Hannah McSorley" w:date="2020-08-05T02:53:00Z">
                <w:pPr>
                  <w:spacing w:line="240" w:lineRule="auto"/>
                  <w:jc w:val="right"/>
                </w:pPr>
              </w:pPrChange>
            </w:pPr>
            <w:r w:rsidRPr="00BB7467">
              <w:rPr>
                <w:rFonts w:asciiTheme="minorHAnsi" w:hAnsiTheme="minorHAnsi"/>
                <w:sz w:val="20"/>
                <w:rPrChange w:id="3792" w:author="Hannah McSorley" w:date="2020-08-05T02:53:00Z">
                  <w:rPr>
                    <w:rFonts w:asciiTheme="minorHAnsi" w:hAnsiTheme="minorHAnsi"/>
                    <w:sz w:val="22"/>
                  </w:rPr>
                </w:rPrChange>
              </w:rPr>
              <w:t>30.72</w:t>
            </w:r>
          </w:p>
        </w:tc>
        <w:tc>
          <w:tcPr>
            <w:tcW w:w="438" w:type="pct"/>
            <w:tcPrChange w:id="3793" w:author="Hannah McSorley" w:date="2020-08-05T02:53:00Z">
              <w:tcPr>
                <w:tcW w:w="0" w:type="auto"/>
                <w:gridSpan w:val="2"/>
              </w:tcPr>
            </w:tcPrChange>
          </w:tcPr>
          <w:p w14:paraId="1762FFFD" w14:textId="4AD3FE26" w:rsidR="00D3555D" w:rsidRPr="00BB7467" w:rsidRDefault="005D6F31">
            <w:pPr>
              <w:spacing w:line="276" w:lineRule="auto"/>
              <w:jc w:val="right"/>
              <w:rPr>
                <w:rFonts w:asciiTheme="minorHAnsi" w:hAnsiTheme="minorHAnsi"/>
                <w:sz w:val="20"/>
                <w:rPrChange w:id="3794" w:author="Hannah McSorley" w:date="2020-08-05T02:53:00Z">
                  <w:rPr>
                    <w:rFonts w:asciiTheme="minorHAnsi" w:hAnsiTheme="minorHAnsi"/>
                    <w:sz w:val="22"/>
                  </w:rPr>
                </w:rPrChange>
              </w:rPr>
              <w:pPrChange w:id="3795" w:author="Hannah McSorley" w:date="2020-08-05T02:53:00Z">
                <w:pPr>
                  <w:spacing w:line="240" w:lineRule="auto"/>
                  <w:jc w:val="right"/>
                </w:pPr>
              </w:pPrChange>
            </w:pPr>
            <w:r w:rsidRPr="00BB7467">
              <w:rPr>
                <w:rFonts w:asciiTheme="minorHAnsi" w:hAnsiTheme="minorHAnsi"/>
                <w:sz w:val="20"/>
                <w:rPrChange w:id="3796" w:author="Hannah McSorley" w:date="2020-08-05T02:53:00Z">
                  <w:rPr>
                    <w:rFonts w:asciiTheme="minorHAnsi" w:hAnsiTheme="minorHAnsi"/>
                    <w:sz w:val="22"/>
                  </w:rPr>
                </w:rPrChange>
              </w:rPr>
              <w:t>4.</w:t>
            </w:r>
            <w:del w:id="3797" w:author="Hannah McSorley" w:date="2020-08-05T02:53:00Z">
              <w:r w:rsidR="006D238B" w:rsidRPr="00611A89">
                <w:rPr>
                  <w:rFonts w:asciiTheme="minorHAnsi" w:hAnsiTheme="minorHAnsi" w:cstheme="minorHAnsi"/>
                  <w:sz w:val="22"/>
                  <w:szCs w:val="22"/>
                </w:rPr>
                <w:delText>4</w:delText>
              </w:r>
            </w:del>
            <w:ins w:id="3798" w:author="Hannah McSorley" w:date="2020-08-05T02:53:00Z">
              <w:r w:rsidRPr="00BB7467">
                <w:rPr>
                  <w:rFonts w:asciiTheme="minorHAnsi" w:hAnsiTheme="minorHAnsi" w:cstheme="minorHAnsi"/>
                  <w:sz w:val="20"/>
                  <w:szCs w:val="20"/>
                </w:rPr>
                <w:t>42</w:t>
              </w:r>
            </w:ins>
          </w:p>
        </w:tc>
        <w:tc>
          <w:tcPr>
            <w:tcW w:w="273" w:type="pct"/>
            <w:tcPrChange w:id="3799" w:author="Hannah McSorley" w:date="2020-08-05T02:53:00Z">
              <w:tcPr>
                <w:tcW w:w="0" w:type="auto"/>
                <w:gridSpan w:val="2"/>
              </w:tcPr>
            </w:tcPrChange>
          </w:tcPr>
          <w:p w14:paraId="4C034A5A" w14:textId="41C9C9DA" w:rsidR="00D3555D" w:rsidRPr="00BB7467" w:rsidRDefault="005D6F31">
            <w:pPr>
              <w:spacing w:line="276" w:lineRule="auto"/>
              <w:jc w:val="right"/>
              <w:rPr>
                <w:rFonts w:asciiTheme="minorHAnsi" w:hAnsiTheme="minorHAnsi"/>
                <w:sz w:val="20"/>
                <w:rPrChange w:id="3800" w:author="Hannah McSorley" w:date="2020-08-05T02:53:00Z">
                  <w:rPr>
                    <w:rFonts w:asciiTheme="minorHAnsi" w:hAnsiTheme="minorHAnsi"/>
                    <w:sz w:val="22"/>
                  </w:rPr>
                </w:rPrChange>
              </w:rPr>
              <w:pPrChange w:id="3801" w:author="Hannah McSorley" w:date="2020-08-05T02:53:00Z">
                <w:pPr>
                  <w:spacing w:line="240" w:lineRule="auto"/>
                  <w:jc w:val="right"/>
                </w:pPr>
              </w:pPrChange>
            </w:pPr>
            <w:r w:rsidRPr="00BB7467">
              <w:rPr>
                <w:rFonts w:asciiTheme="minorHAnsi" w:hAnsiTheme="minorHAnsi"/>
                <w:sz w:val="20"/>
                <w:rPrChange w:id="3802" w:author="Hannah McSorley" w:date="2020-08-05T02:53:00Z">
                  <w:rPr>
                    <w:rFonts w:asciiTheme="minorHAnsi" w:hAnsiTheme="minorHAnsi"/>
                    <w:sz w:val="22"/>
                  </w:rPr>
                </w:rPrChange>
              </w:rPr>
              <w:t>0.</w:t>
            </w:r>
            <w:del w:id="3803" w:author="Hannah McSorley" w:date="2020-08-05T02:53:00Z">
              <w:r w:rsidR="006D238B" w:rsidRPr="00611A89">
                <w:rPr>
                  <w:rFonts w:asciiTheme="minorHAnsi" w:hAnsiTheme="minorHAnsi" w:cstheme="minorHAnsi"/>
                  <w:sz w:val="22"/>
                  <w:szCs w:val="22"/>
                </w:rPr>
                <w:delText>2</w:delText>
              </w:r>
            </w:del>
            <w:ins w:id="3804" w:author="Hannah McSorley" w:date="2020-08-05T02:53:00Z">
              <w:r w:rsidRPr="00BB7467">
                <w:rPr>
                  <w:rFonts w:asciiTheme="minorHAnsi" w:hAnsiTheme="minorHAnsi" w:cstheme="minorHAnsi"/>
                  <w:sz w:val="20"/>
                  <w:szCs w:val="20"/>
                </w:rPr>
                <w:t>24</w:t>
              </w:r>
            </w:ins>
          </w:p>
        </w:tc>
        <w:tc>
          <w:tcPr>
            <w:tcW w:w="383" w:type="pct"/>
            <w:cellIns w:id="3805" w:author="Hannah McSorley" w:date="2020-08-05T02:53:00Z"/>
            <w:tcPrChange w:id="3806" w:author="Hannah McSorley" w:date="2020-08-05T02:53:00Z">
              <w:tcPr>
                <w:tcW w:w="0" w:type="auto"/>
                <w:gridSpan w:val="2"/>
                <w:cellIns w:id="3807" w:author="Hannah McSorley" w:date="2020-08-05T02:53:00Z"/>
              </w:tcPr>
            </w:tcPrChange>
          </w:tcPr>
          <w:p w14:paraId="35483670" w14:textId="77777777" w:rsidR="00D3555D" w:rsidRPr="00BB7467" w:rsidRDefault="005D6F31" w:rsidP="008D7003">
            <w:pPr>
              <w:spacing w:line="276" w:lineRule="auto"/>
              <w:jc w:val="right"/>
              <w:rPr>
                <w:rFonts w:asciiTheme="minorHAnsi" w:hAnsiTheme="minorHAnsi" w:cstheme="minorHAnsi"/>
                <w:sz w:val="20"/>
                <w:szCs w:val="20"/>
              </w:rPr>
            </w:pPr>
            <w:ins w:id="3808" w:author="Hannah McSorley" w:date="2020-08-05T02:53:00Z">
              <w:r w:rsidRPr="00BB7467">
                <w:rPr>
                  <w:rFonts w:asciiTheme="minorHAnsi" w:hAnsiTheme="minorHAnsi" w:cstheme="minorHAnsi"/>
                  <w:sz w:val="20"/>
                  <w:szCs w:val="20"/>
                </w:rPr>
                <w:t>5</w:t>
              </w:r>
            </w:ins>
          </w:p>
        </w:tc>
        <w:tc>
          <w:tcPr>
            <w:tcW w:w="274" w:type="pct"/>
            <w:tcPrChange w:id="3809" w:author="Hannah McSorley" w:date="2020-08-05T02:53:00Z">
              <w:tcPr>
                <w:tcW w:w="0" w:type="auto"/>
              </w:tcPr>
            </w:tcPrChange>
          </w:tcPr>
          <w:p w14:paraId="2E5D3510" w14:textId="77777777" w:rsidR="00D3555D" w:rsidRPr="00BB7467" w:rsidRDefault="005D6F31">
            <w:pPr>
              <w:spacing w:line="276" w:lineRule="auto"/>
              <w:jc w:val="right"/>
              <w:rPr>
                <w:rFonts w:asciiTheme="minorHAnsi" w:hAnsiTheme="minorHAnsi"/>
                <w:sz w:val="20"/>
                <w:rPrChange w:id="3810" w:author="Hannah McSorley" w:date="2020-08-05T02:53:00Z">
                  <w:rPr>
                    <w:rFonts w:asciiTheme="minorHAnsi" w:hAnsiTheme="minorHAnsi"/>
                    <w:sz w:val="22"/>
                  </w:rPr>
                </w:rPrChange>
              </w:rPr>
              <w:pPrChange w:id="3811" w:author="Hannah McSorley" w:date="2020-08-05T02:53:00Z">
                <w:pPr>
                  <w:spacing w:line="240" w:lineRule="auto"/>
                  <w:jc w:val="right"/>
                </w:pPr>
              </w:pPrChange>
            </w:pPr>
            <w:r w:rsidRPr="00BB7467">
              <w:rPr>
                <w:rFonts w:asciiTheme="minorHAnsi" w:hAnsiTheme="minorHAnsi"/>
                <w:sz w:val="20"/>
                <w:rPrChange w:id="3812" w:author="Hannah McSorley" w:date="2020-08-05T02:53:00Z">
                  <w:rPr>
                    <w:rFonts w:asciiTheme="minorHAnsi" w:hAnsiTheme="minorHAnsi"/>
                    <w:sz w:val="22"/>
                  </w:rPr>
                </w:rPrChange>
              </w:rPr>
              <w:t>3.92</w:t>
            </w:r>
          </w:p>
        </w:tc>
        <w:tc>
          <w:tcPr>
            <w:tcW w:w="297" w:type="pct"/>
            <w:tcPrChange w:id="3813" w:author="Hannah McSorley" w:date="2020-08-05T02:53:00Z">
              <w:tcPr>
                <w:tcW w:w="0" w:type="auto"/>
              </w:tcPr>
            </w:tcPrChange>
          </w:tcPr>
          <w:p w14:paraId="48C98080" w14:textId="77777777" w:rsidR="00D3555D" w:rsidRPr="00BB7467" w:rsidRDefault="005D6F31">
            <w:pPr>
              <w:spacing w:line="276" w:lineRule="auto"/>
              <w:jc w:val="right"/>
              <w:rPr>
                <w:rFonts w:asciiTheme="minorHAnsi" w:hAnsiTheme="minorHAnsi"/>
                <w:sz w:val="20"/>
                <w:rPrChange w:id="3814" w:author="Hannah McSorley" w:date="2020-08-05T02:53:00Z">
                  <w:rPr>
                    <w:rFonts w:asciiTheme="minorHAnsi" w:hAnsiTheme="minorHAnsi"/>
                    <w:sz w:val="22"/>
                  </w:rPr>
                </w:rPrChange>
              </w:rPr>
              <w:pPrChange w:id="3815" w:author="Hannah McSorley" w:date="2020-08-05T02:53:00Z">
                <w:pPr>
                  <w:spacing w:line="240" w:lineRule="auto"/>
                  <w:jc w:val="right"/>
                </w:pPr>
              </w:pPrChange>
            </w:pPr>
            <w:r w:rsidRPr="00BB7467">
              <w:rPr>
                <w:rFonts w:asciiTheme="minorHAnsi" w:hAnsiTheme="minorHAnsi"/>
                <w:sz w:val="20"/>
                <w:rPrChange w:id="3816" w:author="Hannah McSorley" w:date="2020-08-05T02:53:00Z">
                  <w:rPr>
                    <w:rFonts w:asciiTheme="minorHAnsi" w:hAnsiTheme="minorHAnsi"/>
                    <w:sz w:val="22"/>
                  </w:rPr>
                </w:rPrChange>
              </w:rPr>
              <w:t>4.98</w:t>
            </w:r>
          </w:p>
        </w:tc>
      </w:tr>
      <w:tr w:rsidR="00717B93" w:rsidRPr="00BB7467" w14:paraId="0AA37211" w14:textId="77777777" w:rsidTr="00BB7467">
        <w:tc>
          <w:tcPr>
            <w:tcW w:w="492" w:type="pct"/>
            <w:shd w:val="clear" w:color="auto" w:fill="F2F2F2" w:themeFill="background1" w:themeFillShade="F2"/>
          </w:tcPr>
          <w:p w14:paraId="23120737" w14:textId="77777777" w:rsidR="00D3555D" w:rsidRPr="00BB7467" w:rsidRDefault="005D6F31">
            <w:pPr>
              <w:spacing w:line="276" w:lineRule="auto"/>
              <w:rPr>
                <w:rFonts w:asciiTheme="minorHAnsi" w:hAnsiTheme="minorHAnsi"/>
                <w:sz w:val="20"/>
                <w:rPrChange w:id="3817" w:author="Hannah McSorley" w:date="2020-08-05T02:53:00Z">
                  <w:rPr>
                    <w:rFonts w:asciiTheme="minorHAnsi" w:hAnsiTheme="minorHAnsi"/>
                    <w:sz w:val="22"/>
                  </w:rPr>
                </w:rPrChange>
              </w:rPr>
              <w:pPrChange w:id="3818" w:author="Hannah McSorley" w:date="2020-08-05T02:53:00Z">
                <w:pPr>
                  <w:spacing w:line="240" w:lineRule="auto"/>
                </w:pPr>
              </w:pPrChange>
            </w:pPr>
            <w:proofErr w:type="spellStart"/>
            <w:r w:rsidRPr="00BB7467">
              <w:rPr>
                <w:rFonts w:asciiTheme="minorHAnsi" w:hAnsiTheme="minorHAnsi"/>
                <w:sz w:val="20"/>
                <w:rPrChange w:id="3819" w:author="Hannah McSorley" w:date="2020-08-05T02:53:00Z">
                  <w:rPr>
                    <w:rFonts w:asciiTheme="minorHAnsi" w:hAnsiTheme="minorHAnsi"/>
                    <w:sz w:val="22"/>
                  </w:rPr>
                </w:rPrChange>
              </w:rPr>
              <w:t>LeechHead</w:t>
            </w:r>
            <w:proofErr w:type="spellEnd"/>
          </w:p>
        </w:tc>
        <w:tc>
          <w:tcPr>
            <w:tcW w:w="602" w:type="pct"/>
            <w:shd w:val="clear" w:color="auto" w:fill="F2F2F2" w:themeFill="background1" w:themeFillShade="F2"/>
          </w:tcPr>
          <w:p w14:paraId="05AB9689" w14:textId="77777777" w:rsidR="00D3555D" w:rsidRPr="00BB7467" w:rsidRDefault="005D6F31">
            <w:pPr>
              <w:spacing w:line="276" w:lineRule="auto"/>
              <w:rPr>
                <w:rFonts w:asciiTheme="minorHAnsi" w:hAnsiTheme="minorHAnsi"/>
                <w:sz w:val="20"/>
                <w:rPrChange w:id="3820" w:author="Hannah McSorley" w:date="2020-08-05T02:53:00Z">
                  <w:rPr>
                    <w:rFonts w:asciiTheme="minorHAnsi" w:hAnsiTheme="minorHAnsi"/>
                    <w:sz w:val="22"/>
                  </w:rPr>
                </w:rPrChange>
              </w:rPr>
              <w:pPrChange w:id="3821" w:author="Hannah McSorley" w:date="2020-08-05T02:53:00Z">
                <w:pPr>
                  <w:spacing w:line="240" w:lineRule="auto"/>
                </w:pPr>
              </w:pPrChange>
            </w:pPr>
            <w:r w:rsidRPr="00BB7467">
              <w:rPr>
                <w:rFonts w:asciiTheme="minorHAnsi" w:hAnsiTheme="minorHAnsi"/>
                <w:sz w:val="20"/>
                <w:rPrChange w:id="3822" w:author="Hannah McSorley" w:date="2020-08-05T02:53:00Z">
                  <w:rPr>
                    <w:rFonts w:asciiTheme="minorHAnsi" w:hAnsiTheme="minorHAnsi"/>
                    <w:sz w:val="22"/>
                  </w:rPr>
                </w:rPrChange>
              </w:rPr>
              <w:t>mainstem river, LWSA</w:t>
            </w:r>
          </w:p>
        </w:tc>
        <w:tc>
          <w:tcPr>
            <w:tcW w:w="328" w:type="pct"/>
            <w:shd w:val="clear" w:color="auto" w:fill="F2F2F2" w:themeFill="background1" w:themeFillShade="F2"/>
          </w:tcPr>
          <w:p w14:paraId="22BAB92C" w14:textId="77777777" w:rsidR="00D3555D" w:rsidRPr="00BB7467" w:rsidRDefault="005D6F31">
            <w:pPr>
              <w:spacing w:line="276" w:lineRule="auto"/>
              <w:jc w:val="right"/>
              <w:rPr>
                <w:rFonts w:asciiTheme="minorHAnsi" w:hAnsiTheme="minorHAnsi"/>
                <w:sz w:val="20"/>
                <w:rPrChange w:id="3823" w:author="Hannah McSorley" w:date="2020-08-05T02:53:00Z">
                  <w:rPr>
                    <w:rFonts w:asciiTheme="minorHAnsi" w:hAnsiTheme="minorHAnsi"/>
                    <w:sz w:val="22"/>
                  </w:rPr>
                </w:rPrChange>
              </w:rPr>
              <w:pPrChange w:id="3824" w:author="Hannah McSorley" w:date="2020-08-05T02:53:00Z">
                <w:pPr>
                  <w:spacing w:line="240" w:lineRule="auto"/>
                  <w:jc w:val="right"/>
                </w:pPr>
              </w:pPrChange>
            </w:pPr>
            <w:r w:rsidRPr="00BB7467">
              <w:rPr>
                <w:rFonts w:asciiTheme="minorHAnsi" w:hAnsiTheme="minorHAnsi"/>
                <w:sz w:val="20"/>
                <w:rPrChange w:id="3825" w:author="Hannah McSorley" w:date="2020-08-05T02:53:00Z">
                  <w:rPr>
                    <w:rFonts w:asciiTheme="minorHAnsi" w:hAnsiTheme="minorHAnsi"/>
                    <w:sz w:val="22"/>
                  </w:rPr>
                </w:rPrChange>
              </w:rPr>
              <w:t>31</w:t>
            </w:r>
          </w:p>
        </w:tc>
        <w:tc>
          <w:tcPr>
            <w:tcW w:w="438" w:type="pct"/>
            <w:shd w:val="clear" w:color="auto" w:fill="F2F2F2" w:themeFill="background1" w:themeFillShade="F2"/>
          </w:tcPr>
          <w:p w14:paraId="705E97AF" w14:textId="77777777" w:rsidR="00D3555D" w:rsidRPr="00BB7467" w:rsidRDefault="005D6F31">
            <w:pPr>
              <w:spacing w:line="276" w:lineRule="auto"/>
              <w:jc w:val="right"/>
              <w:rPr>
                <w:rFonts w:asciiTheme="minorHAnsi" w:hAnsiTheme="minorHAnsi"/>
                <w:sz w:val="20"/>
                <w:rPrChange w:id="3826" w:author="Hannah McSorley" w:date="2020-08-05T02:53:00Z">
                  <w:rPr>
                    <w:rFonts w:asciiTheme="minorHAnsi" w:hAnsiTheme="minorHAnsi"/>
                    <w:sz w:val="22"/>
                  </w:rPr>
                </w:rPrChange>
              </w:rPr>
              <w:pPrChange w:id="3827" w:author="Hannah McSorley" w:date="2020-08-05T02:53:00Z">
                <w:pPr>
                  <w:spacing w:line="240" w:lineRule="auto"/>
                  <w:jc w:val="right"/>
                </w:pPr>
              </w:pPrChange>
            </w:pPr>
            <w:r w:rsidRPr="00BB7467">
              <w:rPr>
                <w:rFonts w:asciiTheme="minorHAnsi" w:hAnsiTheme="minorHAnsi"/>
                <w:sz w:val="20"/>
                <w:rPrChange w:id="3828" w:author="Hannah McSorley" w:date="2020-08-05T02:53:00Z">
                  <w:rPr>
                    <w:rFonts w:asciiTheme="minorHAnsi" w:hAnsiTheme="minorHAnsi"/>
                    <w:sz w:val="22"/>
                  </w:rPr>
                </w:rPrChange>
              </w:rPr>
              <w:t>21.3</w:t>
            </w:r>
          </w:p>
        </w:tc>
        <w:tc>
          <w:tcPr>
            <w:tcW w:w="218" w:type="pct"/>
            <w:shd w:val="clear" w:color="auto" w:fill="F2F2F2" w:themeFill="background1" w:themeFillShade="F2"/>
          </w:tcPr>
          <w:p w14:paraId="77EE1872" w14:textId="77777777" w:rsidR="00D3555D" w:rsidRPr="00BB7467" w:rsidRDefault="005D6F31">
            <w:pPr>
              <w:spacing w:line="276" w:lineRule="auto"/>
              <w:jc w:val="right"/>
              <w:rPr>
                <w:rFonts w:asciiTheme="minorHAnsi" w:hAnsiTheme="minorHAnsi"/>
                <w:sz w:val="20"/>
                <w:rPrChange w:id="3829" w:author="Hannah McSorley" w:date="2020-08-05T02:53:00Z">
                  <w:rPr>
                    <w:rFonts w:asciiTheme="minorHAnsi" w:hAnsiTheme="minorHAnsi"/>
                    <w:sz w:val="22"/>
                  </w:rPr>
                </w:rPrChange>
              </w:rPr>
              <w:pPrChange w:id="3830" w:author="Hannah McSorley" w:date="2020-08-05T02:53:00Z">
                <w:pPr>
                  <w:spacing w:line="240" w:lineRule="auto"/>
                  <w:jc w:val="right"/>
                </w:pPr>
              </w:pPrChange>
            </w:pPr>
            <w:r w:rsidRPr="00BB7467">
              <w:rPr>
                <w:rFonts w:asciiTheme="minorHAnsi" w:hAnsiTheme="minorHAnsi"/>
                <w:sz w:val="20"/>
                <w:rPrChange w:id="3831" w:author="Hannah McSorley" w:date="2020-08-05T02:53:00Z">
                  <w:rPr>
                    <w:rFonts w:asciiTheme="minorHAnsi" w:hAnsiTheme="minorHAnsi"/>
                    <w:sz w:val="22"/>
                  </w:rPr>
                </w:rPrChange>
              </w:rPr>
              <w:t>7.9</w:t>
            </w:r>
          </w:p>
        </w:tc>
        <w:tc>
          <w:tcPr>
            <w:tcW w:w="383" w:type="pct"/>
            <w:shd w:val="clear" w:color="auto" w:fill="F2F2F2" w:themeFill="background1" w:themeFillShade="F2"/>
            <w:cellIns w:id="3832" w:author="Hannah McSorley" w:date="2020-08-05T02:53:00Z"/>
          </w:tcPr>
          <w:p w14:paraId="042CC1A2" w14:textId="77777777" w:rsidR="00D3555D" w:rsidRPr="00BB7467" w:rsidRDefault="005D6F31" w:rsidP="008D7003">
            <w:pPr>
              <w:spacing w:line="276" w:lineRule="auto"/>
              <w:jc w:val="right"/>
              <w:rPr>
                <w:rFonts w:asciiTheme="minorHAnsi" w:hAnsiTheme="minorHAnsi" w:cstheme="minorHAnsi"/>
                <w:sz w:val="20"/>
                <w:szCs w:val="20"/>
              </w:rPr>
            </w:pPr>
            <w:ins w:id="3833" w:author="Hannah McSorley" w:date="2020-08-05T02:53:00Z">
              <w:r w:rsidRPr="00BB7467">
                <w:rPr>
                  <w:rFonts w:asciiTheme="minorHAnsi" w:hAnsiTheme="minorHAnsi" w:cstheme="minorHAnsi"/>
                  <w:sz w:val="20"/>
                  <w:szCs w:val="20"/>
                </w:rPr>
                <w:t>37</w:t>
              </w:r>
            </w:ins>
          </w:p>
        </w:tc>
        <w:tc>
          <w:tcPr>
            <w:tcW w:w="438" w:type="pct"/>
            <w:shd w:val="clear" w:color="auto" w:fill="F2F2F2" w:themeFill="background1" w:themeFillShade="F2"/>
          </w:tcPr>
          <w:p w14:paraId="440D0CD6" w14:textId="77777777" w:rsidR="00D3555D" w:rsidRPr="00BB7467" w:rsidRDefault="005D6F31">
            <w:pPr>
              <w:spacing w:line="276" w:lineRule="auto"/>
              <w:jc w:val="right"/>
              <w:rPr>
                <w:rFonts w:asciiTheme="minorHAnsi" w:hAnsiTheme="minorHAnsi"/>
                <w:sz w:val="20"/>
                <w:rPrChange w:id="3834" w:author="Hannah McSorley" w:date="2020-08-05T02:53:00Z">
                  <w:rPr>
                    <w:rFonts w:asciiTheme="minorHAnsi" w:hAnsiTheme="minorHAnsi"/>
                    <w:sz w:val="22"/>
                  </w:rPr>
                </w:rPrChange>
              </w:rPr>
              <w:pPrChange w:id="3835" w:author="Hannah McSorley" w:date="2020-08-05T02:53:00Z">
                <w:pPr>
                  <w:spacing w:line="240" w:lineRule="auto"/>
                  <w:jc w:val="right"/>
                </w:pPr>
              </w:pPrChange>
            </w:pPr>
            <w:r w:rsidRPr="00BB7467">
              <w:rPr>
                <w:rFonts w:asciiTheme="minorHAnsi" w:hAnsiTheme="minorHAnsi"/>
                <w:sz w:val="20"/>
                <w:rPrChange w:id="3836" w:author="Hannah McSorley" w:date="2020-08-05T02:53:00Z">
                  <w:rPr>
                    <w:rFonts w:asciiTheme="minorHAnsi" w:hAnsiTheme="minorHAnsi"/>
                    <w:sz w:val="22"/>
                  </w:rPr>
                </w:rPrChange>
              </w:rPr>
              <w:t>7.04</w:t>
            </w:r>
          </w:p>
        </w:tc>
        <w:tc>
          <w:tcPr>
            <w:tcW w:w="437" w:type="pct"/>
            <w:shd w:val="clear" w:color="auto" w:fill="F2F2F2" w:themeFill="background1" w:themeFillShade="F2"/>
          </w:tcPr>
          <w:p w14:paraId="43B2554B" w14:textId="77777777" w:rsidR="00D3555D" w:rsidRPr="00BB7467" w:rsidRDefault="005D6F31">
            <w:pPr>
              <w:spacing w:line="276" w:lineRule="auto"/>
              <w:jc w:val="right"/>
              <w:rPr>
                <w:rFonts w:asciiTheme="minorHAnsi" w:hAnsiTheme="minorHAnsi"/>
                <w:sz w:val="20"/>
                <w:rPrChange w:id="3837" w:author="Hannah McSorley" w:date="2020-08-05T02:53:00Z">
                  <w:rPr>
                    <w:rFonts w:asciiTheme="minorHAnsi" w:hAnsiTheme="minorHAnsi"/>
                    <w:sz w:val="22"/>
                  </w:rPr>
                </w:rPrChange>
              </w:rPr>
              <w:pPrChange w:id="3838" w:author="Hannah McSorley" w:date="2020-08-05T02:53:00Z">
                <w:pPr>
                  <w:spacing w:line="240" w:lineRule="auto"/>
                  <w:jc w:val="right"/>
                </w:pPr>
              </w:pPrChange>
            </w:pPr>
            <w:r w:rsidRPr="00BB7467">
              <w:rPr>
                <w:rFonts w:asciiTheme="minorHAnsi" w:hAnsiTheme="minorHAnsi"/>
                <w:sz w:val="20"/>
                <w:rPrChange w:id="3839" w:author="Hannah McSorley" w:date="2020-08-05T02:53:00Z">
                  <w:rPr>
                    <w:rFonts w:asciiTheme="minorHAnsi" w:hAnsiTheme="minorHAnsi"/>
                    <w:sz w:val="22"/>
                  </w:rPr>
                </w:rPrChange>
              </w:rPr>
              <w:t>29.03</w:t>
            </w:r>
          </w:p>
        </w:tc>
        <w:tc>
          <w:tcPr>
            <w:tcW w:w="438" w:type="pct"/>
            <w:shd w:val="clear" w:color="auto" w:fill="F2F2F2" w:themeFill="background1" w:themeFillShade="F2"/>
          </w:tcPr>
          <w:p w14:paraId="2B7EF923" w14:textId="7551860F" w:rsidR="00D3555D" w:rsidRPr="00BB7467" w:rsidRDefault="005D6F31">
            <w:pPr>
              <w:spacing w:line="276" w:lineRule="auto"/>
              <w:jc w:val="right"/>
              <w:rPr>
                <w:rFonts w:asciiTheme="minorHAnsi" w:hAnsiTheme="minorHAnsi"/>
                <w:sz w:val="20"/>
                <w:rPrChange w:id="3840" w:author="Hannah McSorley" w:date="2020-08-05T02:53:00Z">
                  <w:rPr>
                    <w:rFonts w:asciiTheme="minorHAnsi" w:hAnsiTheme="minorHAnsi"/>
                    <w:sz w:val="22"/>
                  </w:rPr>
                </w:rPrChange>
              </w:rPr>
              <w:pPrChange w:id="3841" w:author="Hannah McSorley" w:date="2020-08-05T02:53:00Z">
                <w:pPr>
                  <w:spacing w:line="240" w:lineRule="auto"/>
                  <w:jc w:val="right"/>
                </w:pPr>
              </w:pPrChange>
            </w:pPr>
            <w:r w:rsidRPr="00BB7467">
              <w:rPr>
                <w:rFonts w:asciiTheme="minorHAnsi" w:hAnsiTheme="minorHAnsi"/>
                <w:sz w:val="20"/>
                <w:rPrChange w:id="3842" w:author="Hannah McSorley" w:date="2020-08-05T02:53:00Z">
                  <w:rPr>
                    <w:rFonts w:asciiTheme="minorHAnsi" w:hAnsiTheme="minorHAnsi"/>
                    <w:sz w:val="22"/>
                  </w:rPr>
                </w:rPrChange>
              </w:rPr>
              <w:t>4.</w:t>
            </w:r>
            <w:del w:id="3843" w:author="Hannah McSorley" w:date="2020-08-05T02:53:00Z">
              <w:r w:rsidR="006D238B" w:rsidRPr="00611A89">
                <w:rPr>
                  <w:rFonts w:asciiTheme="minorHAnsi" w:hAnsiTheme="minorHAnsi" w:cstheme="minorHAnsi"/>
                  <w:sz w:val="22"/>
                  <w:szCs w:val="22"/>
                </w:rPr>
                <w:delText>4</w:delText>
              </w:r>
            </w:del>
            <w:ins w:id="3844" w:author="Hannah McSorley" w:date="2020-08-05T02:53:00Z">
              <w:r w:rsidRPr="00BB7467">
                <w:rPr>
                  <w:rFonts w:asciiTheme="minorHAnsi" w:hAnsiTheme="minorHAnsi" w:cstheme="minorHAnsi"/>
                  <w:sz w:val="20"/>
                  <w:szCs w:val="20"/>
                </w:rPr>
                <w:t>38</w:t>
              </w:r>
            </w:ins>
          </w:p>
        </w:tc>
        <w:tc>
          <w:tcPr>
            <w:tcW w:w="273" w:type="pct"/>
            <w:shd w:val="clear" w:color="auto" w:fill="F2F2F2" w:themeFill="background1" w:themeFillShade="F2"/>
          </w:tcPr>
          <w:p w14:paraId="412873DB" w14:textId="5390F3CB" w:rsidR="00D3555D" w:rsidRPr="00BB7467" w:rsidRDefault="005D6F31">
            <w:pPr>
              <w:spacing w:line="276" w:lineRule="auto"/>
              <w:jc w:val="right"/>
              <w:rPr>
                <w:rFonts w:asciiTheme="minorHAnsi" w:hAnsiTheme="minorHAnsi"/>
                <w:sz w:val="20"/>
                <w:rPrChange w:id="3845" w:author="Hannah McSorley" w:date="2020-08-05T02:53:00Z">
                  <w:rPr>
                    <w:rFonts w:asciiTheme="minorHAnsi" w:hAnsiTheme="minorHAnsi"/>
                    <w:sz w:val="22"/>
                  </w:rPr>
                </w:rPrChange>
              </w:rPr>
              <w:pPrChange w:id="3846" w:author="Hannah McSorley" w:date="2020-08-05T02:53:00Z">
                <w:pPr>
                  <w:spacing w:line="240" w:lineRule="auto"/>
                  <w:jc w:val="right"/>
                </w:pPr>
              </w:pPrChange>
            </w:pPr>
            <w:r w:rsidRPr="00BB7467">
              <w:rPr>
                <w:rFonts w:asciiTheme="minorHAnsi" w:hAnsiTheme="minorHAnsi"/>
                <w:sz w:val="20"/>
                <w:rPrChange w:id="3847" w:author="Hannah McSorley" w:date="2020-08-05T02:53:00Z">
                  <w:rPr>
                    <w:rFonts w:asciiTheme="minorHAnsi" w:hAnsiTheme="minorHAnsi"/>
                    <w:sz w:val="22"/>
                  </w:rPr>
                </w:rPrChange>
              </w:rPr>
              <w:t>0.</w:t>
            </w:r>
            <w:del w:id="3848" w:author="Hannah McSorley" w:date="2020-08-05T02:53:00Z">
              <w:r w:rsidR="006D238B" w:rsidRPr="00611A89">
                <w:rPr>
                  <w:rFonts w:asciiTheme="minorHAnsi" w:hAnsiTheme="minorHAnsi" w:cstheme="minorHAnsi"/>
                  <w:sz w:val="22"/>
                  <w:szCs w:val="22"/>
                </w:rPr>
                <w:delText>1</w:delText>
              </w:r>
            </w:del>
            <w:ins w:id="3849" w:author="Hannah McSorley" w:date="2020-08-05T02:53:00Z">
              <w:r w:rsidRPr="00BB7467">
                <w:rPr>
                  <w:rFonts w:asciiTheme="minorHAnsi" w:hAnsiTheme="minorHAnsi" w:cstheme="minorHAnsi"/>
                  <w:sz w:val="20"/>
                  <w:szCs w:val="20"/>
                </w:rPr>
                <w:t>13</w:t>
              </w:r>
            </w:ins>
          </w:p>
        </w:tc>
        <w:tc>
          <w:tcPr>
            <w:tcW w:w="383" w:type="pct"/>
            <w:shd w:val="clear" w:color="auto" w:fill="F2F2F2" w:themeFill="background1" w:themeFillShade="F2"/>
            <w:cellIns w:id="3850" w:author="Hannah McSorley" w:date="2020-08-05T02:53:00Z"/>
          </w:tcPr>
          <w:p w14:paraId="47F15E9E" w14:textId="77777777" w:rsidR="00D3555D" w:rsidRPr="00BB7467" w:rsidRDefault="005D6F31" w:rsidP="008D7003">
            <w:pPr>
              <w:spacing w:line="276" w:lineRule="auto"/>
              <w:jc w:val="right"/>
              <w:rPr>
                <w:rFonts w:asciiTheme="minorHAnsi" w:hAnsiTheme="minorHAnsi" w:cstheme="minorHAnsi"/>
                <w:sz w:val="20"/>
                <w:szCs w:val="20"/>
              </w:rPr>
            </w:pPr>
            <w:ins w:id="3851" w:author="Hannah McSorley" w:date="2020-08-05T02:53:00Z">
              <w:r w:rsidRPr="00BB7467">
                <w:rPr>
                  <w:rFonts w:asciiTheme="minorHAnsi" w:hAnsiTheme="minorHAnsi" w:cstheme="minorHAnsi"/>
                  <w:sz w:val="20"/>
                  <w:szCs w:val="20"/>
                </w:rPr>
                <w:t>3</w:t>
              </w:r>
            </w:ins>
          </w:p>
        </w:tc>
        <w:tc>
          <w:tcPr>
            <w:tcW w:w="274" w:type="pct"/>
            <w:shd w:val="clear" w:color="auto" w:fill="F2F2F2" w:themeFill="background1" w:themeFillShade="F2"/>
          </w:tcPr>
          <w:p w14:paraId="11C7A6DF" w14:textId="77777777" w:rsidR="00D3555D" w:rsidRPr="00BB7467" w:rsidRDefault="005D6F31">
            <w:pPr>
              <w:spacing w:line="276" w:lineRule="auto"/>
              <w:jc w:val="right"/>
              <w:rPr>
                <w:rFonts w:asciiTheme="minorHAnsi" w:hAnsiTheme="minorHAnsi"/>
                <w:sz w:val="20"/>
                <w:rPrChange w:id="3852" w:author="Hannah McSorley" w:date="2020-08-05T02:53:00Z">
                  <w:rPr>
                    <w:rFonts w:asciiTheme="minorHAnsi" w:hAnsiTheme="minorHAnsi"/>
                    <w:sz w:val="22"/>
                  </w:rPr>
                </w:rPrChange>
              </w:rPr>
              <w:pPrChange w:id="3853" w:author="Hannah McSorley" w:date="2020-08-05T02:53:00Z">
                <w:pPr>
                  <w:spacing w:line="240" w:lineRule="auto"/>
                  <w:jc w:val="right"/>
                </w:pPr>
              </w:pPrChange>
            </w:pPr>
            <w:r w:rsidRPr="00BB7467">
              <w:rPr>
                <w:rFonts w:asciiTheme="minorHAnsi" w:hAnsiTheme="minorHAnsi"/>
                <w:sz w:val="20"/>
                <w:rPrChange w:id="3854" w:author="Hannah McSorley" w:date="2020-08-05T02:53:00Z">
                  <w:rPr>
                    <w:rFonts w:asciiTheme="minorHAnsi" w:hAnsiTheme="minorHAnsi"/>
                    <w:sz w:val="22"/>
                  </w:rPr>
                </w:rPrChange>
              </w:rPr>
              <w:t>4.15</w:t>
            </w:r>
          </w:p>
        </w:tc>
        <w:tc>
          <w:tcPr>
            <w:tcW w:w="297" w:type="pct"/>
            <w:shd w:val="clear" w:color="auto" w:fill="F2F2F2" w:themeFill="background1" w:themeFillShade="F2"/>
          </w:tcPr>
          <w:p w14:paraId="335979D3" w14:textId="77777777" w:rsidR="00D3555D" w:rsidRPr="00BB7467" w:rsidRDefault="005D6F31">
            <w:pPr>
              <w:spacing w:line="276" w:lineRule="auto"/>
              <w:jc w:val="right"/>
              <w:rPr>
                <w:rFonts w:asciiTheme="minorHAnsi" w:hAnsiTheme="minorHAnsi"/>
                <w:sz w:val="20"/>
                <w:rPrChange w:id="3855" w:author="Hannah McSorley" w:date="2020-08-05T02:53:00Z">
                  <w:rPr>
                    <w:rFonts w:asciiTheme="minorHAnsi" w:hAnsiTheme="minorHAnsi"/>
                    <w:sz w:val="22"/>
                  </w:rPr>
                </w:rPrChange>
              </w:rPr>
              <w:pPrChange w:id="3856" w:author="Hannah McSorley" w:date="2020-08-05T02:53:00Z">
                <w:pPr>
                  <w:spacing w:line="240" w:lineRule="auto"/>
                  <w:jc w:val="right"/>
                </w:pPr>
              </w:pPrChange>
            </w:pPr>
            <w:r w:rsidRPr="00BB7467">
              <w:rPr>
                <w:rFonts w:asciiTheme="minorHAnsi" w:hAnsiTheme="minorHAnsi"/>
                <w:sz w:val="20"/>
                <w:rPrChange w:id="3857" w:author="Hannah McSorley" w:date="2020-08-05T02:53:00Z">
                  <w:rPr>
                    <w:rFonts w:asciiTheme="minorHAnsi" w:hAnsiTheme="minorHAnsi"/>
                    <w:sz w:val="22"/>
                  </w:rPr>
                </w:rPrChange>
              </w:rPr>
              <w:t>4.72</w:t>
            </w:r>
          </w:p>
        </w:tc>
      </w:tr>
      <w:tr w:rsidR="00717B93" w:rsidRPr="00BB7467" w14:paraId="11F5F31A" w14:textId="77777777" w:rsidTr="00BB7467">
        <w:tblPrEx>
          <w:tblW w:w="5000" w:type="pct"/>
          <w:tblLayout w:type="fixed"/>
          <w:tblLook w:val="07E0" w:firstRow="1" w:lastRow="1" w:firstColumn="1" w:lastColumn="1" w:noHBand="1" w:noVBand="1"/>
          <w:tblPrExChange w:id="3858" w:author="Hannah McSorley" w:date="2020-08-05T02:53:00Z">
            <w:tblPrEx>
              <w:tblW w:w="5000" w:type="pct"/>
              <w:tblLayout w:type="fixed"/>
              <w:tblLook w:val="07E0" w:firstRow="1" w:lastRow="1" w:firstColumn="1" w:lastColumn="1" w:noHBand="1" w:noVBand="1"/>
            </w:tblPrEx>
          </w:tblPrExChange>
        </w:tblPrEx>
        <w:tc>
          <w:tcPr>
            <w:tcW w:w="492" w:type="pct"/>
            <w:tcPrChange w:id="3859" w:author="Hannah McSorley" w:date="2020-08-05T02:53:00Z">
              <w:tcPr>
                <w:tcW w:w="0" w:type="auto"/>
                <w:gridSpan w:val="2"/>
              </w:tcPr>
            </w:tcPrChange>
          </w:tcPr>
          <w:p w14:paraId="3B5BA48F" w14:textId="77777777" w:rsidR="00D3555D" w:rsidRPr="00BB7467" w:rsidRDefault="005D6F31">
            <w:pPr>
              <w:spacing w:line="276" w:lineRule="auto"/>
              <w:rPr>
                <w:rFonts w:asciiTheme="minorHAnsi" w:hAnsiTheme="minorHAnsi"/>
                <w:sz w:val="20"/>
                <w:rPrChange w:id="3860" w:author="Hannah McSorley" w:date="2020-08-05T02:53:00Z">
                  <w:rPr>
                    <w:rFonts w:asciiTheme="minorHAnsi" w:hAnsiTheme="minorHAnsi"/>
                    <w:sz w:val="22"/>
                  </w:rPr>
                </w:rPrChange>
              </w:rPr>
              <w:pPrChange w:id="3861" w:author="Hannah McSorley" w:date="2020-08-05T02:53:00Z">
                <w:pPr>
                  <w:spacing w:line="240" w:lineRule="auto"/>
                </w:pPr>
              </w:pPrChange>
            </w:pPr>
            <w:r w:rsidRPr="00BB7467">
              <w:rPr>
                <w:rFonts w:asciiTheme="minorHAnsi" w:hAnsiTheme="minorHAnsi"/>
                <w:sz w:val="20"/>
                <w:rPrChange w:id="3862" w:author="Hannah McSorley" w:date="2020-08-05T02:53:00Z">
                  <w:rPr>
                    <w:rFonts w:asciiTheme="minorHAnsi" w:hAnsiTheme="minorHAnsi"/>
                    <w:sz w:val="22"/>
                  </w:rPr>
                </w:rPrChange>
              </w:rPr>
              <w:t>Jarvis-</w:t>
            </w:r>
            <w:proofErr w:type="spellStart"/>
            <w:r w:rsidRPr="00BB7467">
              <w:rPr>
                <w:rFonts w:asciiTheme="minorHAnsi" w:hAnsiTheme="minorHAnsi"/>
                <w:sz w:val="20"/>
                <w:rPrChange w:id="3863" w:author="Hannah McSorley" w:date="2020-08-05T02:53:00Z">
                  <w:rPr>
                    <w:rFonts w:asciiTheme="minorHAnsi" w:hAnsiTheme="minorHAnsi"/>
                    <w:sz w:val="22"/>
                  </w:rPr>
                </w:rPrChange>
              </w:rPr>
              <w:t>crk</w:t>
            </w:r>
            <w:proofErr w:type="spellEnd"/>
          </w:p>
        </w:tc>
        <w:tc>
          <w:tcPr>
            <w:tcW w:w="602" w:type="pct"/>
            <w:tcPrChange w:id="3864" w:author="Hannah McSorley" w:date="2020-08-05T02:53:00Z">
              <w:tcPr>
                <w:tcW w:w="0" w:type="auto"/>
                <w:gridSpan w:val="3"/>
              </w:tcPr>
            </w:tcPrChange>
          </w:tcPr>
          <w:p w14:paraId="45C4C622" w14:textId="77777777" w:rsidR="00D3555D" w:rsidRPr="00BB7467" w:rsidRDefault="005D6F31">
            <w:pPr>
              <w:spacing w:line="276" w:lineRule="auto"/>
              <w:rPr>
                <w:rFonts w:asciiTheme="minorHAnsi" w:hAnsiTheme="minorHAnsi"/>
                <w:sz w:val="20"/>
                <w:rPrChange w:id="3865" w:author="Hannah McSorley" w:date="2020-08-05T02:53:00Z">
                  <w:rPr>
                    <w:rFonts w:asciiTheme="minorHAnsi" w:hAnsiTheme="minorHAnsi"/>
                    <w:sz w:val="22"/>
                  </w:rPr>
                </w:rPrChange>
              </w:rPr>
              <w:pPrChange w:id="3866" w:author="Hannah McSorley" w:date="2020-08-05T02:53:00Z">
                <w:pPr>
                  <w:spacing w:line="240" w:lineRule="auto"/>
                </w:pPr>
              </w:pPrChange>
            </w:pPr>
            <w:r w:rsidRPr="00BB7467">
              <w:rPr>
                <w:rFonts w:asciiTheme="minorHAnsi" w:hAnsiTheme="minorHAnsi"/>
                <w:sz w:val="20"/>
                <w:rPrChange w:id="3867" w:author="Hannah McSorley" w:date="2020-08-05T02:53:00Z">
                  <w:rPr>
                    <w:rFonts w:asciiTheme="minorHAnsi" w:hAnsiTheme="minorHAnsi"/>
                    <w:sz w:val="22"/>
                  </w:rPr>
                </w:rPrChange>
              </w:rPr>
              <w:t xml:space="preserve">headwater of Cragg </w:t>
            </w:r>
            <w:proofErr w:type="spellStart"/>
            <w:r w:rsidRPr="00BB7467">
              <w:rPr>
                <w:rFonts w:asciiTheme="minorHAnsi" w:hAnsiTheme="minorHAnsi"/>
                <w:sz w:val="20"/>
                <w:rPrChange w:id="3868" w:author="Hannah McSorley" w:date="2020-08-05T02:53:00Z">
                  <w:rPr>
                    <w:rFonts w:asciiTheme="minorHAnsi" w:hAnsiTheme="minorHAnsi"/>
                    <w:sz w:val="22"/>
                  </w:rPr>
                </w:rPrChange>
              </w:rPr>
              <w:t>Crk</w:t>
            </w:r>
            <w:proofErr w:type="spellEnd"/>
            <w:r w:rsidRPr="00BB7467">
              <w:rPr>
                <w:rFonts w:asciiTheme="minorHAnsi" w:hAnsiTheme="minorHAnsi"/>
                <w:sz w:val="20"/>
                <w:rPrChange w:id="3869" w:author="Hannah McSorley" w:date="2020-08-05T02:53:00Z">
                  <w:rPr>
                    <w:rFonts w:asciiTheme="minorHAnsi" w:hAnsiTheme="minorHAnsi"/>
                    <w:sz w:val="22"/>
                  </w:rPr>
                </w:rPrChange>
              </w:rPr>
              <w:t>., LWSA</w:t>
            </w:r>
          </w:p>
        </w:tc>
        <w:tc>
          <w:tcPr>
            <w:tcW w:w="328" w:type="pct"/>
            <w:tcPrChange w:id="3870" w:author="Hannah McSorley" w:date="2020-08-05T02:53:00Z">
              <w:tcPr>
                <w:tcW w:w="0" w:type="auto"/>
                <w:gridSpan w:val="2"/>
              </w:tcPr>
            </w:tcPrChange>
          </w:tcPr>
          <w:p w14:paraId="28F1EB6E" w14:textId="77777777" w:rsidR="00D3555D" w:rsidRPr="00BB7467" w:rsidRDefault="005D6F31">
            <w:pPr>
              <w:spacing w:line="276" w:lineRule="auto"/>
              <w:jc w:val="right"/>
              <w:rPr>
                <w:rFonts w:asciiTheme="minorHAnsi" w:hAnsiTheme="minorHAnsi"/>
                <w:sz w:val="20"/>
                <w:rPrChange w:id="3871" w:author="Hannah McSorley" w:date="2020-08-05T02:53:00Z">
                  <w:rPr>
                    <w:rFonts w:asciiTheme="minorHAnsi" w:hAnsiTheme="minorHAnsi"/>
                    <w:sz w:val="22"/>
                  </w:rPr>
                </w:rPrChange>
              </w:rPr>
              <w:pPrChange w:id="3872" w:author="Hannah McSorley" w:date="2020-08-05T02:53:00Z">
                <w:pPr>
                  <w:spacing w:line="240" w:lineRule="auto"/>
                  <w:jc w:val="right"/>
                </w:pPr>
              </w:pPrChange>
            </w:pPr>
            <w:r w:rsidRPr="00BB7467">
              <w:rPr>
                <w:rFonts w:asciiTheme="minorHAnsi" w:hAnsiTheme="minorHAnsi"/>
                <w:sz w:val="20"/>
                <w:rPrChange w:id="3873" w:author="Hannah McSorley" w:date="2020-08-05T02:53:00Z">
                  <w:rPr>
                    <w:rFonts w:asciiTheme="minorHAnsi" w:hAnsiTheme="minorHAnsi"/>
                    <w:sz w:val="22"/>
                  </w:rPr>
                </w:rPrChange>
              </w:rPr>
              <w:t>10</w:t>
            </w:r>
          </w:p>
        </w:tc>
        <w:tc>
          <w:tcPr>
            <w:tcW w:w="438" w:type="pct"/>
            <w:tcPrChange w:id="3874" w:author="Hannah McSorley" w:date="2020-08-05T02:53:00Z">
              <w:tcPr>
                <w:tcW w:w="0" w:type="auto"/>
                <w:gridSpan w:val="3"/>
              </w:tcPr>
            </w:tcPrChange>
          </w:tcPr>
          <w:p w14:paraId="63E1B612" w14:textId="77777777" w:rsidR="00D3555D" w:rsidRPr="00BB7467" w:rsidRDefault="005D6F31">
            <w:pPr>
              <w:spacing w:line="276" w:lineRule="auto"/>
              <w:jc w:val="right"/>
              <w:rPr>
                <w:rFonts w:asciiTheme="minorHAnsi" w:hAnsiTheme="minorHAnsi"/>
                <w:sz w:val="20"/>
                <w:rPrChange w:id="3875" w:author="Hannah McSorley" w:date="2020-08-05T02:53:00Z">
                  <w:rPr>
                    <w:rFonts w:asciiTheme="minorHAnsi" w:hAnsiTheme="minorHAnsi"/>
                    <w:sz w:val="22"/>
                  </w:rPr>
                </w:rPrChange>
              </w:rPr>
              <w:pPrChange w:id="3876" w:author="Hannah McSorley" w:date="2020-08-05T02:53:00Z">
                <w:pPr>
                  <w:spacing w:line="240" w:lineRule="auto"/>
                  <w:jc w:val="right"/>
                </w:pPr>
              </w:pPrChange>
            </w:pPr>
            <w:r w:rsidRPr="00BB7467">
              <w:rPr>
                <w:rFonts w:asciiTheme="minorHAnsi" w:hAnsiTheme="minorHAnsi"/>
                <w:sz w:val="20"/>
                <w:rPrChange w:id="3877" w:author="Hannah McSorley" w:date="2020-08-05T02:53:00Z">
                  <w:rPr>
                    <w:rFonts w:asciiTheme="minorHAnsi" w:hAnsiTheme="minorHAnsi"/>
                    <w:sz w:val="22"/>
                  </w:rPr>
                </w:rPrChange>
              </w:rPr>
              <w:t>26.1</w:t>
            </w:r>
          </w:p>
        </w:tc>
        <w:tc>
          <w:tcPr>
            <w:tcW w:w="218" w:type="pct"/>
            <w:tcPrChange w:id="3878" w:author="Hannah McSorley" w:date="2020-08-05T02:53:00Z">
              <w:tcPr>
                <w:tcW w:w="0" w:type="auto"/>
              </w:tcPr>
            </w:tcPrChange>
          </w:tcPr>
          <w:p w14:paraId="6512CBF2" w14:textId="77777777" w:rsidR="00D3555D" w:rsidRPr="00BB7467" w:rsidRDefault="005D6F31">
            <w:pPr>
              <w:spacing w:line="276" w:lineRule="auto"/>
              <w:jc w:val="right"/>
              <w:rPr>
                <w:rFonts w:asciiTheme="minorHAnsi" w:hAnsiTheme="minorHAnsi"/>
                <w:sz w:val="20"/>
                <w:rPrChange w:id="3879" w:author="Hannah McSorley" w:date="2020-08-05T02:53:00Z">
                  <w:rPr>
                    <w:rFonts w:asciiTheme="minorHAnsi" w:hAnsiTheme="minorHAnsi"/>
                    <w:sz w:val="22"/>
                  </w:rPr>
                </w:rPrChange>
              </w:rPr>
              <w:pPrChange w:id="3880" w:author="Hannah McSorley" w:date="2020-08-05T02:53:00Z">
                <w:pPr>
                  <w:spacing w:line="240" w:lineRule="auto"/>
                  <w:jc w:val="right"/>
                </w:pPr>
              </w:pPrChange>
            </w:pPr>
            <w:r w:rsidRPr="00BB7467">
              <w:rPr>
                <w:rFonts w:asciiTheme="minorHAnsi" w:hAnsiTheme="minorHAnsi"/>
                <w:sz w:val="20"/>
                <w:rPrChange w:id="3881" w:author="Hannah McSorley" w:date="2020-08-05T02:53:00Z">
                  <w:rPr>
                    <w:rFonts w:asciiTheme="minorHAnsi" w:hAnsiTheme="minorHAnsi"/>
                    <w:sz w:val="22"/>
                  </w:rPr>
                </w:rPrChange>
              </w:rPr>
              <w:t>11.7</w:t>
            </w:r>
          </w:p>
        </w:tc>
        <w:tc>
          <w:tcPr>
            <w:tcW w:w="383" w:type="pct"/>
            <w:cellIns w:id="3882" w:author="Hannah McSorley" w:date="2020-08-05T02:53:00Z"/>
            <w:tcPrChange w:id="3883" w:author="Hannah McSorley" w:date="2020-08-05T02:53:00Z">
              <w:tcPr>
                <w:tcW w:w="0" w:type="auto"/>
                <w:gridSpan w:val="2"/>
                <w:cellIns w:id="3884" w:author="Hannah McSorley" w:date="2020-08-05T02:53:00Z"/>
              </w:tcPr>
            </w:tcPrChange>
          </w:tcPr>
          <w:p w14:paraId="1D26E2F9" w14:textId="77777777" w:rsidR="00D3555D" w:rsidRPr="00BB7467" w:rsidRDefault="005D6F31" w:rsidP="008D7003">
            <w:pPr>
              <w:spacing w:line="276" w:lineRule="auto"/>
              <w:jc w:val="right"/>
              <w:rPr>
                <w:rFonts w:asciiTheme="minorHAnsi" w:hAnsiTheme="minorHAnsi" w:cstheme="minorHAnsi"/>
                <w:sz w:val="20"/>
                <w:szCs w:val="20"/>
              </w:rPr>
            </w:pPr>
            <w:ins w:id="3885" w:author="Hannah McSorley" w:date="2020-08-05T02:53:00Z">
              <w:r w:rsidRPr="00BB7467">
                <w:rPr>
                  <w:rFonts w:asciiTheme="minorHAnsi" w:hAnsiTheme="minorHAnsi" w:cstheme="minorHAnsi"/>
                  <w:sz w:val="20"/>
                  <w:szCs w:val="20"/>
                </w:rPr>
                <w:t>45</w:t>
              </w:r>
            </w:ins>
          </w:p>
        </w:tc>
        <w:tc>
          <w:tcPr>
            <w:tcW w:w="438" w:type="pct"/>
            <w:tcPrChange w:id="3886" w:author="Hannah McSorley" w:date="2020-08-05T02:53:00Z">
              <w:tcPr>
                <w:tcW w:w="0" w:type="auto"/>
                <w:gridSpan w:val="2"/>
              </w:tcPr>
            </w:tcPrChange>
          </w:tcPr>
          <w:p w14:paraId="77DE3F0C" w14:textId="77777777" w:rsidR="00D3555D" w:rsidRPr="00BB7467" w:rsidRDefault="005D6F31">
            <w:pPr>
              <w:spacing w:line="276" w:lineRule="auto"/>
              <w:jc w:val="right"/>
              <w:rPr>
                <w:rFonts w:asciiTheme="minorHAnsi" w:hAnsiTheme="minorHAnsi"/>
                <w:sz w:val="20"/>
                <w:rPrChange w:id="3887" w:author="Hannah McSorley" w:date="2020-08-05T02:53:00Z">
                  <w:rPr>
                    <w:rFonts w:asciiTheme="minorHAnsi" w:hAnsiTheme="minorHAnsi"/>
                    <w:sz w:val="22"/>
                  </w:rPr>
                </w:rPrChange>
              </w:rPr>
              <w:pPrChange w:id="3888" w:author="Hannah McSorley" w:date="2020-08-05T02:53:00Z">
                <w:pPr>
                  <w:spacing w:line="240" w:lineRule="auto"/>
                  <w:jc w:val="right"/>
                </w:pPr>
              </w:pPrChange>
            </w:pPr>
            <w:r w:rsidRPr="00BB7467">
              <w:rPr>
                <w:rFonts w:asciiTheme="minorHAnsi" w:hAnsiTheme="minorHAnsi"/>
                <w:sz w:val="20"/>
                <w:rPrChange w:id="3889" w:author="Hannah McSorley" w:date="2020-08-05T02:53:00Z">
                  <w:rPr>
                    <w:rFonts w:asciiTheme="minorHAnsi" w:hAnsiTheme="minorHAnsi"/>
                    <w:sz w:val="22"/>
                  </w:rPr>
                </w:rPrChange>
              </w:rPr>
              <w:t>13.26</w:t>
            </w:r>
          </w:p>
        </w:tc>
        <w:tc>
          <w:tcPr>
            <w:tcW w:w="437" w:type="pct"/>
            <w:tcPrChange w:id="3890" w:author="Hannah McSorley" w:date="2020-08-05T02:53:00Z">
              <w:tcPr>
                <w:tcW w:w="0" w:type="auto"/>
                <w:gridSpan w:val="3"/>
              </w:tcPr>
            </w:tcPrChange>
          </w:tcPr>
          <w:p w14:paraId="2425B256" w14:textId="77777777" w:rsidR="00D3555D" w:rsidRPr="00BB7467" w:rsidRDefault="005D6F31">
            <w:pPr>
              <w:spacing w:line="276" w:lineRule="auto"/>
              <w:jc w:val="right"/>
              <w:rPr>
                <w:rFonts w:asciiTheme="minorHAnsi" w:hAnsiTheme="minorHAnsi"/>
                <w:sz w:val="20"/>
                <w:rPrChange w:id="3891" w:author="Hannah McSorley" w:date="2020-08-05T02:53:00Z">
                  <w:rPr>
                    <w:rFonts w:asciiTheme="minorHAnsi" w:hAnsiTheme="minorHAnsi"/>
                    <w:sz w:val="22"/>
                  </w:rPr>
                </w:rPrChange>
              </w:rPr>
              <w:pPrChange w:id="3892" w:author="Hannah McSorley" w:date="2020-08-05T02:53:00Z">
                <w:pPr>
                  <w:spacing w:line="240" w:lineRule="auto"/>
                  <w:jc w:val="right"/>
                </w:pPr>
              </w:pPrChange>
            </w:pPr>
            <w:r w:rsidRPr="00BB7467">
              <w:rPr>
                <w:rFonts w:asciiTheme="minorHAnsi" w:hAnsiTheme="minorHAnsi"/>
                <w:sz w:val="20"/>
                <w:rPrChange w:id="3893" w:author="Hannah McSorley" w:date="2020-08-05T02:53:00Z">
                  <w:rPr>
                    <w:rFonts w:asciiTheme="minorHAnsi" w:hAnsiTheme="minorHAnsi"/>
                    <w:sz w:val="22"/>
                  </w:rPr>
                </w:rPrChange>
              </w:rPr>
              <w:t>41.66</w:t>
            </w:r>
          </w:p>
        </w:tc>
        <w:tc>
          <w:tcPr>
            <w:tcW w:w="438" w:type="pct"/>
            <w:tcPrChange w:id="3894" w:author="Hannah McSorley" w:date="2020-08-05T02:53:00Z">
              <w:tcPr>
                <w:tcW w:w="0" w:type="auto"/>
                <w:gridSpan w:val="2"/>
              </w:tcPr>
            </w:tcPrChange>
          </w:tcPr>
          <w:p w14:paraId="55375433" w14:textId="7AE5A6CF" w:rsidR="00D3555D" w:rsidRPr="00BB7467" w:rsidRDefault="005D6F31">
            <w:pPr>
              <w:spacing w:line="276" w:lineRule="auto"/>
              <w:jc w:val="right"/>
              <w:rPr>
                <w:rFonts w:asciiTheme="minorHAnsi" w:hAnsiTheme="minorHAnsi"/>
                <w:sz w:val="20"/>
                <w:rPrChange w:id="3895" w:author="Hannah McSorley" w:date="2020-08-05T02:53:00Z">
                  <w:rPr>
                    <w:rFonts w:asciiTheme="minorHAnsi" w:hAnsiTheme="minorHAnsi"/>
                    <w:sz w:val="22"/>
                  </w:rPr>
                </w:rPrChange>
              </w:rPr>
              <w:pPrChange w:id="3896" w:author="Hannah McSorley" w:date="2020-08-05T02:53:00Z">
                <w:pPr>
                  <w:spacing w:line="240" w:lineRule="auto"/>
                  <w:jc w:val="right"/>
                </w:pPr>
              </w:pPrChange>
            </w:pPr>
            <w:r w:rsidRPr="00BB7467">
              <w:rPr>
                <w:rFonts w:asciiTheme="minorHAnsi" w:hAnsiTheme="minorHAnsi"/>
                <w:sz w:val="20"/>
                <w:rPrChange w:id="3897" w:author="Hannah McSorley" w:date="2020-08-05T02:53:00Z">
                  <w:rPr>
                    <w:rFonts w:asciiTheme="minorHAnsi" w:hAnsiTheme="minorHAnsi"/>
                    <w:sz w:val="22"/>
                  </w:rPr>
                </w:rPrChange>
              </w:rPr>
              <w:t>4.</w:t>
            </w:r>
            <w:del w:id="3898" w:author="Hannah McSorley" w:date="2020-08-05T02:53:00Z">
              <w:r w:rsidR="006D238B" w:rsidRPr="00611A89">
                <w:rPr>
                  <w:rFonts w:asciiTheme="minorHAnsi" w:hAnsiTheme="minorHAnsi" w:cstheme="minorHAnsi"/>
                  <w:sz w:val="22"/>
                  <w:szCs w:val="22"/>
                </w:rPr>
                <w:delText>4</w:delText>
              </w:r>
            </w:del>
            <w:ins w:id="3899" w:author="Hannah McSorley" w:date="2020-08-05T02:53:00Z">
              <w:r w:rsidRPr="00BB7467">
                <w:rPr>
                  <w:rFonts w:asciiTheme="minorHAnsi" w:hAnsiTheme="minorHAnsi" w:cstheme="minorHAnsi"/>
                  <w:sz w:val="20"/>
                  <w:szCs w:val="20"/>
                </w:rPr>
                <w:t>45</w:t>
              </w:r>
            </w:ins>
          </w:p>
        </w:tc>
        <w:tc>
          <w:tcPr>
            <w:tcW w:w="273" w:type="pct"/>
            <w:tcPrChange w:id="3900" w:author="Hannah McSorley" w:date="2020-08-05T02:53:00Z">
              <w:tcPr>
                <w:tcW w:w="0" w:type="auto"/>
                <w:gridSpan w:val="2"/>
              </w:tcPr>
            </w:tcPrChange>
          </w:tcPr>
          <w:p w14:paraId="46A602E4" w14:textId="573D3AE6" w:rsidR="00D3555D" w:rsidRPr="00BB7467" w:rsidRDefault="005D6F31">
            <w:pPr>
              <w:spacing w:line="276" w:lineRule="auto"/>
              <w:jc w:val="right"/>
              <w:rPr>
                <w:rFonts w:asciiTheme="minorHAnsi" w:hAnsiTheme="minorHAnsi"/>
                <w:sz w:val="20"/>
                <w:rPrChange w:id="3901" w:author="Hannah McSorley" w:date="2020-08-05T02:53:00Z">
                  <w:rPr>
                    <w:rFonts w:asciiTheme="minorHAnsi" w:hAnsiTheme="minorHAnsi"/>
                    <w:sz w:val="22"/>
                  </w:rPr>
                </w:rPrChange>
              </w:rPr>
              <w:pPrChange w:id="3902" w:author="Hannah McSorley" w:date="2020-08-05T02:53:00Z">
                <w:pPr>
                  <w:spacing w:line="240" w:lineRule="auto"/>
                  <w:jc w:val="right"/>
                </w:pPr>
              </w:pPrChange>
            </w:pPr>
            <w:r w:rsidRPr="00BB7467">
              <w:rPr>
                <w:rFonts w:asciiTheme="minorHAnsi" w:hAnsiTheme="minorHAnsi"/>
                <w:sz w:val="20"/>
                <w:rPrChange w:id="3903" w:author="Hannah McSorley" w:date="2020-08-05T02:53:00Z">
                  <w:rPr>
                    <w:rFonts w:asciiTheme="minorHAnsi" w:hAnsiTheme="minorHAnsi"/>
                    <w:sz w:val="22"/>
                  </w:rPr>
                </w:rPrChange>
              </w:rPr>
              <w:t>0.</w:t>
            </w:r>
            <w:del w:id="3904" w:author="Hannah McSorley" w:date="2020-08-05T02:53:00Z">
              <w:r w:rsidR="006D238B" w:rsidRPr="00611A89">
                <w:rPr>
                  <w:rFonts w:asciiTheme="minorHAnsi" w:hAnsiTheme="minorHAnsi" w:cstheme="minorHAnsi"/>
                  <w:sz w:val="22"/>
                  <w:szCs w:val="22"/>
                </w:rPr>
                <w:delText>2</w:delText>
              </w:r>
            </w:del>
            <w:ins w:id="3905" w:author="Hannah McSorley" w:date="2020-08-05T02:53:00Z">
              <w:r w:rsidRPr="00BB7467">
                <w:rPr>
                  <w:rFonts w:asciiTheme="minorHAnsi" w:hAnsiTheme="minorHAnsi" w:cstheme="minorHAnsi"/>
                  <w:sz w:val="20"/>
                  <w:szCs w:val="20"/>
                </w:rPr>
                <w:t>24</w:t>
              </w:r>
            </w:ins>
          </w:p>
        </w:tc>
        <w:tc>
          <w:tcPr>
            <w:tcW w:w="383" w:type="pct"/>
            <w:cellIns w:id="3906" w:author="Hannah McSorley" w:date="2020-08-05T02:53:00Z"/>
            <w:tcPrChange w:id="3907" w:author="Hannah McSorley" w:date="2020-08-05T02:53:00Z">
              <w:tcPr>
                <w:tcW w:w="0" w:type="auto"/>
                <w:gridSpan w:val="2"/>
                <w:cellIns w:id="3908" w:author="Hannah McSorley" w:date="2020-08-05T02:53:00Z"/>
              </w:tcPr>
            </w:tcPrChange>
          </w:tcPr>
          <w:p w14:paraId="69C9C0EA" w14:textId="77777777" w:rsidR="00D3555D" w:rsidRPr="00BB7467" w:rsidRDefault="005D6F31" w:rsidP="008D7003">
            <w:pPr>
              <w:spacing w:line="276" w:lineRule="auto"/>
              <w:jc w:val="right"/>
              <w:rPr>
                <w:rFonts w:asciiTheme="minorHAnsi" w:hAnsiTheme="minorHAnsi" w:cstheme="minorHAnsi"/>
                <w:sz w:val="20"/>
                <w:szCs w:val="20"/>
              </w:rPr>
            </w:pPr>
            <w:ins w:id="3909" w:author="Hannah McSorley" w:date="2020-08-05T02:53:00Z">
              <w:r w:rsidRPr="00BB7467">
                <w:rPr>
                  <w:rFonts w:asciiTheme="minorHAnsi" w:hAnsiTheme="minorHAnsi" w:cstheme="minorHAnsi"/>
                  <w:sz w:val="20"/>
                  <w:szCs w:val="20"/>
                </w:rPr>
                <w:t>5</w:t>
              </w:r>
            </w:ins>
          </w:p>
        </w:tc>
        <w:tc>
          <w:tcPr>
            <w:tcW w:w="274" w:type="pct"/>
            <w:tcPrChange w:id="3910" w:author="Hannah McSorley" w:date="2020-08-05T02:53:00Z">
              <w:tcPr>
                <w:tcW w:w="0" w:type="auto"/>
              </w:tcPr>
            </w:tcPrChange>
          </w:tcPr>
          <w:p w14:paraId="7BFAB3E9" w14:textId="77777777" w:rsidR="00D3555D" w:rsidRPr="00BB7467" w:rsidRDefault="005D6F31">
            <w:pPr>
              <w:spacing w:line="276" w:lineRule="auto"/>
              <w:jc w:val="right"/>
              <w:rPr>
                <w:rFonts w:asciiTheme="minorHAnsi" w:hAnsiTheme="minorHAnsi"/>
                <w:sz w:val="20"/>
                <w:rPrChange w:id="3911" w:author="Hannah McSorley" w:date="2020-08-05T02:53:00Z">
                  <w:rPr>
                    <w:rFonts w:asciiTheme="minorHAnsi" w:hAnsiTheme="minorHAnsi"/>
                    <w:sz w:val="22"/>
                  </w:rPr>
                </w:rPrChange>
              </w:rPr>
              <w:pPrChange w:id="3912" w:author="Hannah McSorley" w:date="2020-08-05T02:53:00Z">
                <w:pPr>
                  <w:spacing w:line="240" w:lineRule="auto"/>
                  <w:jc w:val="right"/>
                </w:pPr>
              </w:pPrChange>
            </w:pPr>
            <w:r w:rsidRPr="00BB7467">
              <w:rPr>
                <w:rFonts w:asciiTheme="minorHAnsi" w:hAnsiTheme="minorHAnsi"/>
                <w:sz w:val="20"/>
                <w:rPrChange w:id="3913" w:author="Hannah McSorley" w:date="2020-08-05T02:53:00Z">
                  <w:rPr>
                    <w:rFonts w:asciiTheme="minorHAnsi" w:hAnsiTheme="minorHAnsi"/>
                    <w:sz w:val="22"/>
                  </w:rPr>
                </w:rPrChange>
              </w:rPr>
              <w:t>3.94</w:t>
            </w:r>
          </w:p>
        </w:tc>
        <w:tc>
          <w:tcPr>
            <w:tcW w:w="297" w:type="pct"/>
            <w:tcPrChange w:id="3914" w:author="Hannah McSorley" w:date="2020-08-05T02:53:00Z">
              <w:tcPr>
                <w:tcW w:w="0" w:type="auto"/>
              </w:tcPr>
            </w:tcPrChange>
          </w:tcPr>
          <w:p w14:paraId="5BD4E8DB" w14:textId="77777777" w:rsidR="00D3555D" w:rsidRPr="00BB7467" w:rsidRDefault="005D6F31">
            <w:pPr>
              <w:spacing w:line="276" w:lineRule="auto"/>
              <w:jc w:val="right"/>
              <w:rPr>
                <w:rFonts w:asciiTheme="minorHAnsi" w:hAnsiTheme="minorHAnsi"/>
                <w:sz w:val="20"/>
                <w:rPrChange w:id="3915" w:author="Hannah McSorley" w:date="2020-08-05T02:53:00Z">
                  <w:rPr>
                    <w:rFonts w:asciiTheme="minorHAnsi" w:hAnsiTheme="minorHAnsi"/>
                    <w:sz w:val="22"/>
                  </w:rPr>
                </w:rPrChange>
              </w:rPr>
              <w:pPrChange w:id="3916" w:author="Hannah McSorley" w:date="2020-08-05T02:53:00Z">
                <w:pPr>
                  <w:spacing w:line="240" w:lineRule="auto"/>
                  <w:jc w:val="right"/>
                </w:pPr>
              </w:pPrChange>
            </w:pPr>
            <w:r w:rsidRPr="00BB7467">
              <w:rPr>
                <w:rFonts w:asciiTheme="minorHAnsi" w:hAnsiTheme="minorHAnsi"/>
                <w:sz w:val="20"/>
                <w:rPrChange w:id="3917" w:author="Hannah McSorley" w:date="2020-08-05T02:53:00Z">
                  <w:rPr>
                    <w:rFonts w:asciiTheme="minorHAnsi" w:hAnsiTheme="minorHAnsi"/>
                    <w:sz w:val="22"/>
                  </w:rPr>
                </w:rPrChange>
              </w:rPr>
              <w:t>4.86</w:t>
            </w:r>
          </w:p>
        </w:tc>
      </w:tr>
      <w:tr w:rsidR="00717B93" w:rsidRPr="00BB7467" w14:paraId="059C1D3A" w14:textId="77777777" w:rsidTr="00BB7467">
        <w:tc>
          <w:tcPr>
            <w:tcW w:w="492" w:type="pct"/>
            <w:shd w:val="clear" w:color="auto" w:fill="F2F2F2" w:themeFill="background1" w:themeFillShade="F2"/>
          </w:tcPr>
          <w:p w14:paraId="237BE23F" w14:textId="77777777" w:rsidR="00D3555D" w:rsidRPr="00BB7467" w:rsidRDefault="005D6F31">
            <w:pPr>
              <w:spacing w:line="276" w:lineRule="auto"/>
              <w:rPr>
                <w:rFonts w:asciiTheme="minorHAnsi" w:hAnsiTheme="minorHAnsi"/>
                <w:sz w:val="20"/>
                <w:rPrChange w:id="3918" w:author="Hannah McSorley" w:date="2020-08-05T02:53:00Z">
                  <w:rPr>
                    <w:rFonts w:asciiTheme="minorHAnsi" w:hAnsiTheme="minorHAnsi"/>
                    <w:sz w:val="22"/>
                  </w:rPr>
                </w:rPrChange>
              </w:rPr>
              <w:pPrChange w:id="3919" w:author="Hannah McSorley" w:date="2020-08-05T02:53:00Z">
                <w:pPr>
                  <w:spacing w:line="240" w:lineRule="auto"/>
                </w:pPr>
              </w:pPrChange>
            </w:pPr>
            <w:r w:rsidRPr="00BB7467">
              <w:rPr>
                <w:rFonts w:asciiTheme="minorHAnsi" w:hAnsiTheme="minorHAnsi"/>
                <w:sz w:val="20"/>
                <w:rPrChange w:id="3920" w:author="Hannah McSorley" w:date="2020-08-05T02:53:00Z">
                  <w:rPr>
                    <w:rFonts w:asciiTheme="minorHAnsi" w:hAnsiTheme="minorHAnsi"/>
                    <w:sz w:val="22"/>
                  </w:rPr>
                </w:rPrChange>
              </w:rPr>
              <w:t>Lazar-</w:t>
            </w:r>
            <w:proofErr w:type="spellStart"/>
            <w:r w:rsidRPr="00BB7467">
              <w:rPr>
                <w:rFonts w:asciiTheme="minorHAnsi" w:hAnsiTheme="minorHAnsi"/>
                <w:sz w:val="20"/>
                <w:rPrChange w:id="3921" w:author="Hannah McSorley" w:date="2020-08-05T02:53:00Z">
                  <w:rPr>
                    <w:rFonts w:asciiTheme="minorHAnsi" w:hAnsiTheme="minorHAnsi"/>
                    <w:sz w:val="22"/>
                  </w:rPr>
                </w:rPrChange>
              </w:rPr>
              <w:t>crk</w:t>
            </w:r>
            <w:proofErr w:type="spellEnd"/>
          </w:p>
        </w:tc>
        <w:tc>
          <w:tcPr>
            <w:tcW w:w="602" w:type="pct"/>
            <w:shd w:val="clear" w:color="auto" w:fill="F2F2F2" w:themeFill="background1" w:themeFillShade="F2"/>
          </w:tcPr>
          <w:p w14:paraId="62A34E65" w14:textId="77777777" w:rsidR="00D3555D" w:rsidRPr="00BB7467" w:rsidRDefault="005D6F31">
            <w:pPr>
              <w:spacing w:line="276" w:lineRule="auto"/>
              <w:rPr>
                <w:rFonts w:asciiTheme="minorHAnsi" w:hAnsiTheme="minorHAnsi"/>
                <w:sz w:val="20"/>
                <w:rPrChange w:id="3922" w:author="Hannah McSorley" w:date="2020-08-05T02:53:00Z">
                  <w:rPr>
                    <w:rFonts w:asciiTheme="minorHAnsi" w:hAnsiTheme="minorHAnsi"/>
                    <w:sz w:val="22"/>
                  </w:rPr>
                </w:rPrChange>
              </w:rPr>
              <w:pPrChange w:id="3923" w:author="Hannah McSorley" w:date="2020-08-05T02:53:00Z">
                <w:pPr>
                  <w:spacing w:line="240" w:lineRule="auto"/>
                </w:pPr>
              </w:pPrChange>
            </w:pPr>
            <w:r w:rsidRPr="00BB7467">
              <w:rPr>
                <w:rFonts w:asciiTheme="minorHAnsi" w:hAnsiTheme="minorHAnsi"/>
                <w:sz w:val="20"/>
                <w:rPrChange w:id="3924" w:author="Hannah McSorley" w:date="2020-08-05T02:53:00Z">
                  <w:rPr>
                    <w:rFonts w:asciiTheme="minorHAnsi" w:hAnsiTheme="minorHAnsi"/>
                    <w:sz w:val="22"/>
                  </w:rPr>
                </w:rPrChange>
              </w:rPr>
              <w:t xml:space="preserve">headwater of Cragg </w:t>
            </w:r>
            <w:proofErr w:type="spellStart"/>
            <w:r w:rsidRPr="00BB7467">
              <w:rPr>
                <w:rFonts w:asciiTheme="minorHAnsi" w:hAnsiTheme="minorHAnsi"/>
                <w:sz w:val="20"/>
                <w:rPrChange w:id="3925" w:author="Hannah McSorley" w:date="2020-08-05T02:53:00Z">
                  <w:rPr>
                    <w:rFonts w:asciiTheme="minorHAnsi" w:hAnsiTheme="minorHAnsi"/>
                    <w:sz w:val="22"/>
                  </w:rPr>
                </w:rPrChange>
              </w:rPr>
              <w:t>Crk</w:t>
            </w:r>
            <w:proofErr w:type="spellEnd"/>
            <w:r w:rsidRPr="00BB7467">
              <w:rPr>
                <w:rFonts w:asciiTheme="minorHAnsi" w:hAnsiTheme="minorHAnsi"/>
                <w:sz w:val="20"/>
                <w:rPrChange w:id="3926" w:author="Hannah McSorley" w:date="2020-08-05T02:53:00Z">
                  <w:rPr>
                    <w:rFonts w:asciiTheme="minorHAnsi" w:hAnsiTheme="minorHAnsi"/>
                    <w:sz w:val="22"/>
                  </w:rPr>
                </w:rPrChange>
              </w:rPr>
              <w:t>., LWSA</w:t>
            </w:r>
          </w:p>
        </w:tc>
        <w:tc>
          <w:tcPr>
            <w:tcW w:w="328" w:type="pct"/>
            <w:shd w:val="clear" w:color="auto" w:fill="F2F2F2" w:themeFill="background1" w:themeFillShade="F2"/>
          </w:tcPr>
          <w:p w14:paraId="2E036BC8" w14:textId="77777777" w:rsidR="00D3555D" w:rsidRPr="00BB7467" w:rsidRDefault="005D6F31">
            <w:pPr>
              <w:spacing w:line="276" w:lineRule="auto"/>
              <w:jc w:val="right"/>
              <w:rPr>
                <w:rFonts w:asciiTheme="minorHAnsi" w:hAnsiTheme="minorHAnsi"/>
                <w:sz w:val="20"/>
                <w:rPrChange w:id="3927" w:author="Hannah McSorley" w:date="2020-08-05T02:53:00Z">
                  <w:rPr>
                    <w:rFonts w:asciiTheme="minorHAnsi" w:hAnsiTheme="minorHAnsi"/>
                    <w:sz w:val="22"/>
                  </w:rPr>
                </w:rPrChange>
              </w:rPr>
              <w:pPrChange w:id="3928" w:author="Hannah McSorley" w:date="2020-08-05T02:53:00Z">
                <w:pPr>
                  <w:spacing w:line="240" w:lineRule="auto"/>
                  <w:jc w:val="right"/>
                </w:pPr>
              </w:pPrChange>
            </w:pPr>
            <w:r w:rsidRPr="00BB7467">
              <w:rPr>
                <w:rFonts w:asciiTheme="minorHAnsi" w:hAnsiTheme="minorHAnsi"/>
                <w:sz w:val="20"/>
                <w:rPrChange w:id="3929" w:author="Hannah McSorley" w:date="2020-08-05T02:53:00Z">
                  <w:rPr>
                    <w:rFonts w:asciiTheme="minorHAnsi" w:hAnsiTheme="minorHAnsi"/>
                    <w:sz w:val="22"/>
                  </w:rPr>
                </w:rPrChange>
              </w:rPr>
              <w:t>7</w:t>
            </w:r>
          </w:p>
        </w:tc>
        <w:tc>
          <w:tcPr>
            <w:tcW w:w="438" w:type="pct"/>
            <w:shd w:val="clear" w:color="auto" w:fill="F2F2F2" w:themeFill="background1" w:themeFillShade="F2"/>
          </w:tcPr>
          <w:p w14:paraId="544AB17F" w14:textId="77777777" w:rsidR="00D3555D" w:rsidRPr="00BB7467" w:rsidRDefault="005D6F31">
            <w:pPr>
              <w:spacing w:line="276" w:lineRule="auto"/>
              <w:jc w:val="right"/>
              <w:rPr>
                <w:rFonts w:asciiTheme="minorHAnsi" w:hAnsiTheme="minorHAnsi"/>
                <w:sz w:val="20"/>
                <w:rPrChange w:id="3930" w:author="Hannah McSorley" w:date="2020-08-05T02:53:00Z">
                  <w:rPr>
                    <w:rFonts w:asciiTheme="minorHAnsi" w:hAnsiTheme="minorHAnsi"/>
                    <w:sz w:val="22"/>
                  </w:rPr>
                </w:rPrChange>
              </w:rPr>
              <w:pPrChange w:id="3931" w:author="Hannah McSorley" w:date="2020-08-05T02:53:00Z">
                <w:pPr>
                  <w:spacing w:line="240" w:lineRule="auto"/>
                  <w:jc w:val="right"/>
                </w:pPr>
              </w:pPrChange>
            </w:pPr>
            <w:r w:rsidRPr="00BB7467">
              <w:rPr>
                <w:rFonts w:asciiTheme="minorHAnsi" w:hAnsiTheme="minorHAnsi"/>
                <w:sz w:val="20"/>
                <w:rPrChange w:id="3932" w:author="Hannah McSorley" w:date="2020-08-05T02:53:00Z">
                  <w:rPr>
                    <w:rFonts w:asciiTheme="minorHAnsi" w:hAnsiTheme="minorHAnsi"/>
                    <w:sz w:val="22"/>
                  </w:rPr>
                </w:rPrChange>
              </w:rPr>
              <w:t>10.6</w:t>
            </w:r>
          </w:p>
        </w:tc>
        <w:tc>
          <w:tcPr>
            <w:tcW w:w="218" w:type="pct"/>
            <w:shd w:val="clear" w:color="auto" w:fill="F2F2F2" w:themeFill="background1" w:themeFillShade="F2"/>
          </w:tcPr>
          <w:p w14:paraId="508826CF" w14:textId="77777777" w:rsidR="00D3555D" w:rsidRPr="00BB7467" w:rsidRDefault="005D6F31">
            <w:pPr>
              <w:spacing w:line="276" w:lineRule="auto"/>
              <w:jc w:val="right"/>
              <w:rPr>
                <w:rFonts w:asciiTheme="minorHAnsi" w:hAnsiTheme="minorHAnsi"/>
                <w:sz w:val="20"/>
                <w:rPrChange w:id="3933" w:author="Hannah McSorley" w:date="2020-08-05T02:53:00Z">
                  <w:rPr>
                    <w:rFonts w:asciiTheme="minorHAnsi" w:hAnsiTheme="minorHAnsi"/>
                    <w:sz w:val="22"/>
                  </w:rPr>
                </w:rPrChange>
              </w:rPr>
              <w:pPrChange w:id="3934" w:author="Hannah McSorley" w:date="2020-08-05T02:53:00Z">
                <w:pPr>
                  <w:spacing w:line="240" w:lineRule="auto"/>
                  <w:jc w:val="right"/>
                </w:pPr>
              </w:pPrChange>
            </w:pPr>
            <w:r w:rsidRPr="00BB7467">
              <w:rPr>
                <w:rFonts w:asciiTheme="minorHAnsi" w:hAnsiTheme="minorHAnsi"/>
                <w:sz w:val="20"/>
                <w:rPrChange w:id="3935" w:author="Hannah McSorley" w:date="2020-08-05T02:53:00Z">
                  <w:rPr>
                    <w:rFonts w:asciiTheme="minorHAnsi" w:hAnsiTheme="minorHAnsi"/>
                    <w:sz w:val="22"/>
                  </w:rPr>
                </w:rPrChange>
              </w:rPr>
              <w:t>5.0</w:t>
            </w:r>
          </w:p>
        </w:tc>
        <w:tc>
          <w:tcPr>
            <w:tcW w:w="383" w:type="pct"/>
            <w:shd w:val="clear" w:color="auto" w:fill="F2F2F2" w:themeFill="background1" w:themeFillShade="F2"/>
            <w:cellIns w:id="3936" w:author="Hannah McSorley" w:date="2020-08-05T02:53:00Z"/>
          </w:tcPr>
          <w:p w14:paraId="1245AC97" w14:textId="77777777" w:rsidR="00D3555D" w:rsidRPr="00BB7467" w:rsidRDefault="005D6F31" w:rsidP="008D7003">
            <w:pPr>
              <w:spacing w:line="276" w:lineRule="auto"/>
              <w:jc w:val="right"/>
              <w:rPr>
                <w:rFonts w:asciiTheme="minorHAnsi" w:hAnsiTheme="minorHAnsi" w:cstheme="minorHAnsi"/>
                <w:sz w:val="20"/>
                <w:szCs w:val="20"/>
              </w:rPr>
            </w:pPr>
            <w:ins w:id="3937" w:author="Hannah McSorley" w:date="2020-08-05T02:53:00Z">
              <w:r w:rsidRPr="00BB7467">
                <w:rPr>
                  <w:rFonts w:asciiTheme="minorHAnsi" w:hAnsiTheme="minorHAnsi" w:cstheme="minorHAnsi"/>
                  <w:sz w:val="20"/>
                  <w:szCs w:val="20"/>
                </w:rPr>
                <w:t>47</w:t>
              </w:r>
            </w:ins>
          </w:p>
        </w:tc>
        <w:tc>
          <w:tcPr>
            <w:tcW w:w="438" w:type="pct"/>
            <w:shd w:val="clear" w:color="auto" w:fill="F2F2F2" w:themeFill="background1" w:themeFillShade="F2"/>
          </w:tcPr>
          <w:p w14:paraId="15FAEB15" w14:textId="77777777" w:rsidR="00D3555D" w:rsidRPr="00BB7467" w:rsidRDefault="005D6F31">
            <w:pPr>
              <w:spacing w:line="276" w:lineRule="auto"/>
              <w:jc w:val="right"/>
              <w:rPr>
                <w:rFonts w:asciiTheme="minorHAnsi" w:hAnsiTheme="minorHAnsi"/>
                <w:sz w:val="20"/>
                <w:rPrChange w:id="3938" w:author="Hannah McSorley" w:date="2020-08-05T02:53:00Z">
                  <w:rPr>
                    <w:rFonts w:asciiTheme="minorHAnsi" w:hAnsiTheme="minorHAnsi"/>
                    <w:sz w:val="22"/>
                  </w:rPr>
                </w:rPrChange>
              </w:rPr>
              <w:pPrChange w:id="3939" w:author="Hannah McSorley" w:date="2020-08-05T02:53:00Z">
                <w:pPr>
                  <w:spacing w:line="240" w:lineRule="auto"/>
                  <w:jc w:val="right"/>
                </w:pPr>
              </w:pPrChange>
            </w:pPr>
            <w:r w:rsidRPr="00BB7467">
              <w:rPr>
                <w:rFonts w:asciiTheme="minorHAnsi" w:hAnsiTheme="minorHAnsi"/>
                <w:sz w:val="20"/>
                <w:rPrChange w:id="3940" w:author="Hannah McSorley" w:date="2020-08-05T02:53:00Z">
                  <w:rPr>
                    <w:rFonts w:asciiTheme="minorHAnsi" w:hAnsiTheme="minorHAnsi"/>
                    <w:sz w:val="22"/>
                  </w:rPr>
                </w:rPrChange>
              </w:rPr>
              <w:t>5.18</w:t>
            </w:r>
          </w:p>
        </w:tc>
        <w:tc>
          <w:tcPr>
            <w:tcW w:w="437" w:type="pct"/>
            <w:shd w:val="clear" w:color="auto" w:fill="F2F2F2" w:themeFill="background1" w:themeFillShade="F2"/>
          </w:tcPr>
          <w:p w14:paraId="56195061" w14:textId="77777777" w:rsidR="00D3555D" w:rsidRPr="00BB7467" w:rsidRDefault="005D6F31">
            <w:pPr>
              <w:spacing w:line="276" w:lineRule="auto"/>
              <w:jc w:val="right"/>
              <w:rPr>
                <w:rFonts w:asciiTheme="minorHAnsi" w:hAnsiTheme="minorHAnsi"/>
                <w:sz w:val="20"/>
                <w:rPrChange w:id="3941" w:author="Hannah McSorley" w:date="2020-08-05T02:53:00Z">
                  <w:rPr>
                    <w:rFonts w:asciiTheme="minorHAnsi" w:hAnsiTheme="minorHAnsi"/>
                    <w:sz w:val="22"/>
                  </w:rPr>
                </w:rPrChange>
              </w:rPr>
              <w:pPrChange w:id="3942" w:author="Hannah McSorley" w:date="2020-08-05T02:53:00Z">
                <w:pPr>
                  <w:spacing w:line="240" w:lineRule="auto"/>
                  <w:jc w:val="right"/>
                </w:pPr>
              </w:pPrChange>
            </w:pPr>
            <w:r w:rsidRPr="00BB7467">
              <w:rPr>
                <w:rFonts w:asciiTheme="minorHAnsi" w:hAnsiTheme="minorHAnsi"/>
                <w:sz w:val="20"/>
                <w:rPrChange w:id="3943" w:author="Hannah McSorley" w:date="2020-08-05T02:53:00Z">
                  <w:rPr>
                    <w:rFonts w:asciiTheme="minorHAnsi" w:hAnsiTheme="minorHAnsi"/>
                    <w:sz w:val="22"/>
                  </w:rPr>
                </w:rPrChange>
              </w:rPr>
              <w:t>16.98</w:t>
            </w:r>
          </w:p>
        </w:tc>
        <w:tc>
          <w:tcPr>
            <w:tcW w:w="438" w:type="pct"/>
            <w:shd w:val="clear" w:color="auto" w:fill="F2F2F2" w:themeFill="background1" w:themeFillShade="F2"/>
          </w:tcPr>
          <w:p w14:paraId="242D8B95" w14:textId="63097261" w:rsidR="00D3555D" w:rsidRPr="00BB7467" w:rsidRDefault="005D6F31">
            <w:pPr>
              <w:spacing w:line="276" w:lineRule="auto"/>
              <w:jc w:val="right"/>
              <w:rPr>
                <w:rFonts w:asciiTheme="minorHAnsi" w:hAnsiTheme="minorHAnsi"/>
                <w:sz w:val="20"/>
                <w:rPrChange w:id="3944" w:author="Hannah McSorley" w:date="2020-08-05T02:53:00Z">
                  <w:rPr>
                    <w:rFonts w:asciiTheme="minorHAnsi" w:hAnsiTheme="minorHAnsi"/>
                    <w:sz w:val="22"/>
                  </w:rPr>
                </w:rPrChange>
              </w:rPr>
              <w:pPrChange w:id="3945" w:author="Hannah McSorley" w:date="2020-08-05T02:53:00Z">
                <w:pPr>
                  <w:spacing w:line="240" w:lineRule="auto"/>
                  <w:jc w:val="right"/>
                </w:pPr>
              </w:pPrChange>
            </w:pPr>
            <w:r w:rsidRPr="00BB7467">
              <w:rPr>
                <w:rFonts w:asciiTheme="minorHAnsi" w:hAnsiTheme="minorHAnsi"/>
                <w:sz w:val="20"/>
                <w:rPrChange w:id="3946" w:author="Hannah McSorley" w:date="2020-08-05T02:53:00Z">
                  <w:rPr>
                    <w:rFonts w:asciiTheme="minorHAnsi" w:hAnsiTheme="minorHAnsi"/>
                    <w:sz w:val="22"/>
                  </w:rPr>
                </w:rPrChange>
              </w:rPr>
              <w:t>4.</w:t>
            </w:r>
            <w:del w:id="3947" w:author="Hannah McSorley" w:date="2020-08-05T02:53:00Z">
              <w:r w:rsidR="006D238B" w:rsidRPr="00611A89">
                <w:rPr>
                  <w:rFonts w:asciiTheme="minorHAnsi" w:hAnsiTheme="minorHAnsi" w:cstheme="minorHAnsi"/>
                  <w:sz w:val="22"/>
                  <w:szCs w:val="22"/>
                </w:rPr>
                <w:delText>5</w:delText>
              </w:r>
            </w:del>
            <w:ins w:id="3948" w:author="Hannah McSorley" w:date="2020-08-05T02:53:00Z">
              <w:r w:rsidRPr="00BB7467">
                <w:rPr>
                  <w:rFonts w:asciiTheme="minorHAnsi" w:hAnsiTheme="minorHAnsi" w:cstheme="minorHAnsi"/>
                  <w:sz w:val="20"/>
                  <w:szCs w:val="20"/>
                </w:rPr>
                <w:t>55</w:t>
              </w:r>
            </w:ins>
          </w:p>
        </w:tc>
        <w:tc>
          <w:tcPr>
            <w:tcW w:w="273" w:type="pct"/>
            <w:shd w:val="clear" w:color="auto" w:fill="F2F2F2" w:themeFill="background1" w:themeFillShade="F2"/>
          </w:tcPr>
          <w:p w14:paraId="02508DA7" w14:textId="7C75D17F" w:rsidR="00D3555D" w:rsidRPr="00BB7467" w:rsidRDefault="005D6F31">
            <w:pPr>
              <w:spacing w:line="276" w:lineRule="auto"/>
              <w:jc w:val="right"/>
              <w:rPr>
                <w:rFonts w:asciiTheme="minorHAnsi" w:hAnsiTheme="minorHAnsi"/>
                <w:sz w:val="20"/>
                <w:rPrChange w:id="3949" w:author="Hannah McSorley" w:date="2020-08-05T02:53:00Z">
                  <w:rPr>
                    <w:rFonts w:asciiTheme="minorHAnsi" w:hAnsiTheme="minorHAnsi"/>
                    <w:sz w:val="22"/>
                  </w:rPr>
                </w:rPrChange>
              </w:rPr>
              <w:pPrChange w:id="3950" w:author="Hannah McSorley" w:date="2020-08-05T02:53:00Z">
                <w:pPr>
                  <w:spacing w:line="240" w:lineRule="auto"/>
                  <w:jc w:val="right"/>
                </w:pPr>
              </w:pPrChange>
            </w:pPr>
            <w:r w:rsidRPr="00BB7467">
              <w:rPr>
                <w:rFonts w:asciiTheme="minorHAnsi" w:hAnsiTheme="minorHAnsi"/>
                <w:sz w:val="20"/>
                <w:rPrChange w:id="3951" w:author="Hannah McSorley" w:date="2020-08-05T02:53:00Z">
                  <w:rPr>
                    <w:rFonts w:asciiTheme="minorHAnsi" w:hAnsiTheme="minorHAnsi"/>
                    <w:sz w:val="22"/>
                  </w:rPr>
                </w:rPrChange>
              </w:rPr>
              <w:t>0.</w:t>
            </w:r>
            <w:del w:id="3952" w:author="Hannah McSorley" w:date="2020-08-05T02:53:00Z">
              <w:r w:rsidR="006D238B" w:rsidRPr="00611A89">
                <w:rPr>
                  <w:rFonts w:asciiTheme="minorHAnsi" w:hAnsiTheme="minorHAnsi" w:cstheme="minorHAnsi"/>
                  <w:sz w:val="22"/>
                  <w:szCs w:val="22"/>
                </w:rPr>
                <w:delText>4</w:delText>
              </w:r>
            </w:del>
            <w:ins w:id="3953" w:author="Hannah McSorley" w:date="2020-08-05T02:53:00Z">
              <w:r w:rsidRPr="00BB7467">
                <w:rPr>
                  <w:rFonts w:asciiTheme="minorHAnsi" w:hAnsiTheme="minorHAnsi" w:cstheme="minorHAnsi"/>
                  <w:sz w:val="20"/>
                  <w:szCs w:val="20"/>
                </w:rPr>
                <w:t>43</w:t>
              </w:r>
            </w:ins>
          </w:p>
        </w:tc>
        <w:tc>
          <w:tcPr>
            <w:tcW w:w="383" w:type="pct"/>
            <w:shd w:val="clear" w:color="auto" w:fill="F2F2F2" w:themeFill="background1" w:themeFillShade="F2"/>
            <w:cellIns w:id="3954" w:author="Hannah McSorley" w:date="2020-08-05T02:53:00Z"/>
          </w:tcPr>
          <w:p w14:paraId="6756EDD2" w14:textId="77777777" w:rsidR="00D3555D" w:rsidRPr="00BB7467" w:rsidRDefault="005D6F31" w:rsidP="008D7003">
            <w:pPr>
              <w:spacing w:line="276" w:lineRule="auto"/>
              <w:jc w:val="right"/>
              <w:rPr>
                <w:rFonts w:asciiTheme="minorHAnsi" w:hAnsiTheme="minorHAnsi" w:cstheme="minorHAnsi"/>
                <w:sz w:val="20"/>
                <w:szCs w:val="20"/>
              </w:rPr>
            </w:pPr>
            <w:ins w:id="3955" w:author="Hannah McSorley" w:date="2020-08-05T02:53:00Z">
              <w:r w:rsidRPr="00BB7467">
                <w:rPr>
                  <w:rFonts w:asciiTheme="minorHAnsi" w:hAnsiTheme="minorHAnsi" w:cstheme="minorHAnsi"/>
                  <w:sz w:val="20"/>
                  <w:szCs w:val="20"/>
                </w:rPr>
                <w:t>9</w:t>
              </w:r>
            </w:ins>
          </w:p>
        </w:tc>
        <w:tc>
          <w:tcPr>
            <w:tcW w:w="274" w:type="pct"/>
            <w:shd w:val="clear" w:color="auto" w:fill="F2F2F2" w:themeFill="background1" w:themeFillShade="F2"/>
          </w:tcPr>
          <w:p w14:paraId="0CEE8D4D" w14:textId="77777777" w:rsidR="00D3555D" w:rsidRPr="00BB7467" w:rsidRDefault="005D6F31">
            <w:pPr>
              <w:spacing w:line="276" w:lineRule="auto"/>
              <w:jc w:val="right"/>
              <w:rPr>
                <w:rFonts w:asciiTheme="minorHAnsi" w:hAnsiTheme="minorHAnsi"/>
                <w:sz w:val="20"/>
                <w:rPrChange w:id="3956" w:author="Hannah McSorley" w:date="2020-08-05T02:53:00Z">
                  <w:rPr>
                    <w:rFonts w:asciiTheme="minorHAnsi" w:hAnsiTheme="minorHAnsi"/>
                    <w:sz w:val="22"/>
                  </w:rPr>
                </w:rPrChange>
              </w:rPr>
              <w:pPrChange w:id="3957" w:author="Hannah McSorley" w:date="2020-08-05T02:53:00Z">
                <w:pPr>
                  <w:spacing w:line="240" w:lineRule="auto"/>
                  <w:jc w:val="right"/>
                </w:pPr>
              </w:pPrChange>
            </w:pPr>
            <w:r w:rsidRPr="00BB7467">
              <w:rPr>
                <w:rFonts w:asciiTheme="minorHAnsi" w:hAnsiTheme="minorHAnsi"/>
                <w:sz w:val="20"/>
                <w:rPrChange w:id="3958" w:author="Hannah McSorley" w:date="2020-08-05T02:53:00Z">
                  <w:rPr>
                    <w:rFonts w:asciiTheme="minorHAnsi" w:hAnsiTheme="minorHAnsi"/>
                    <w:sz w:val="22"/>
                  </w:rPr>
                </w:rPrChange>
              </w:rPr>
              <w:t>3.77</w:t>
            </w:r>
          </w:p>
        </w:tc>
        <w:tc>
          <w:tcPr>
            <w:tcW w:w="297" w:type="pct"/>
            <w:shd w:val="clear" w:color="auto" w:fill="F2F2F2" w:themeFill="background1" w:themeFillShade="F2"/>
          </w:tcPr>
          <w:p w14:paraId="36AF7EB1" w14:textId="77777777" w:rsidR="00D3555D" w:rsidRPr="00BB7467" w:rsidRDefault="005D6F31">
            <w:pPr>
              <w:spacing w:line="276" w:lineRule="auto"/>
              <w:jc w:val="right"/>
              <w:rPr>
                <w:rFonts w:asciiTheme="minorHAnsi" w:hAnsiTheme="minorHAnsi"/>
                <w:sz w:val="20"/>
                <w:rPrChange w:id="3959" w:author="Hannah McSorley" w:date="2020-08-05T02:53:00Z">
                  <w:rPr>
                    <w:rFonts w:asciiTheme="minorHAnsi" w:hAnsiTheme="minorHAnsi"/>
                    <w:sz w:val="22"/>
                  </w:rPr>
                </w:rPrChange>
              </w:rPr>
              <w:pPrChange w:id="3960" w:author="Hannah McSorley" w:date="2020-08-05T02:53:00Z">
                <w:pPr>
                  <w:spacing w:line="240" w:lineRule="auto"/>
                  <w:jc w:val="right"/>
                </w:pPr>
              </w:pPrChange>
            </w:pPr>
            <w:r w:rsidRPr="00BB7467">
              <w:rPr>
                <w:rFonts w:asciiTheme="minorHAnsi" w:hAnsiTheme="minorHAnsi"/>
                <w:sz w:val="20"/>
                <w:rPrChange w:id="3961" w:author="Hannah McSorley" w:date="2020-08-05T02:53:00Z">
                  <w:rPr>
                    <w:rFonts w:asciiTheme="minorHAnsi" w:hAnsiTheme="minorHAnsi"/>
                    <w:sz w:val="22"/>
                  </w:rPr>
                </w:rPrChange>
              </w:rPr>
              <w:t>4.95</w:t>
            </w:r>
          </w:p>
        </w:tc>
      </w:tr>
      <w:tr w:rsidR="00717B93" w:rsidRPr="00BB7467" w14:paraId="5508DB39" w14:textId="77777777" w:rsidTr="00BB7467">
        <w:tblPrEx>
          <w:tblW w:w="5000" w:type="pct"/>
          <w:tblLayout w:type="fixed"/>
          <w:tblLook w:val="07E0" w:firstRow="1" w:lastRow="1" w:firstColumn="1" w:lastColumn="1" w:noHBand="1" w:noVBand="1"/>
          <w:tblPrExChange w:id="3962" w:author="Hannah McSorley" w:date="2020-08-05T02:53:00Z">
            <w:tblPrEx>
              <w:tblW w:w="5000" w:type="pct"/>
              <w:tblLayout w:type="fixed"/>
              <w:tblLook w:val="07E0" w:firstRow="1" w:lastRow="1" w:firstColumn="1" w:lastColumn="1" w:noHBand="1" w:noVBand="1"/>
            </w:tblPrEx>
          </w:tblPrExChange>
        </w:tblPrEx>
        <w:tc>
          <w:tcPr>
            <w:tcW w:w="492" w:type="pct"/>
            <w:tcPrChange w:id="3963" w:author="Hannah McSorley" w:date="2020-08-05T02:53:00Z">
              <w:tcPr>
                <w:tcW w:w="0" w:type="auto"/>
                <w:gridSpan w:val="2"/>
              </w:tcPr>
            </w:tcPrChange>
          </w:tcPr>
          <w:p w14:paraId="5119F424" w14:textId="77777777" w:rsidR="00D3555D" w:rsidRPr="00BB7467" w:rsidRDefault="005D6F31">
            <w:pPr>
              <w:spacing w:line="276" w:lineRule="auto"/>
              <w:rPr>
                <w:rFonts w:asciiTheme="minorHAnsi" w:hAnsiTheme="minorHAnsi"/>
                <w:sz w:val="20"/>
                <w:rPrChange w:id="3964" w:author="Hannah McSorley" w:date="2020-08-05T02:53:00Z">
                  <w:rPr>
                    <w:rFonts w:asciiTheme="minorHAnsi" w:hAnsiTheme="minorHAnsi"/>
                    <w:sz w:val="22"/>
                  </w:rPr>
                </w:rPrChange>
              </w:rPr>
              <w:pPrChange w:id="3965" w:author="Hannah McSorley" w:date="2020-08-05T02:53:00Z">
                <w:pPr>
                  <w:spacing w:line="240" w:lineRule="auto"/>
                </w:pPr>
              </w:pPrChange>
            </w:pPr>
            <w:proofErr w:type="spellStart"/>
            <w:r w:rsidRPr="00BB7467">
              <w:rPr>
                <w:rFonts w:asciiTheme="minorHAnsi" w:hAnsiTheme="minorHAnsi"/>
                <w:sz w:val="20"/>
                <w:rPrChange w:id="3966" w:author="Hannah McSorley" w:date="2020-08-05T02:53:00Z">
                  <w:rPr>
                    <w:rFonts w:asciiTheme="minorHAnsi" w:hAnsiTheme="minorHAnsi"/>
                    <w:sz w:val="22"/>
                  </w:rPr>
                </w:rPrChange>
              </w:rPr>
              <w:t>CraggCrk</w:t>
            </w:r>
            <w:proofErr w:type="spellEnd"/>
          </w:p>
        </w:tc>
        <w:tc>
          <w:tcPr>
            <w:tcW w:w="602" w:type="pct"/>
            <w:tcPrChange w:id="3967" w:author="Hannah McSorley" w:date="2020-08-05T02:53:00Z">
              <w:tcPr>
                <w:tcW w:w="0" w:type="auto"/>
                <w:gridSpan w:val="3"/>
              </w:tcPr>
            </w:tcPrChange>
          </w:tcPr>
          <w:p w14:paraId="6BB7DA26" w14:textId="77777777" w:rsidR="00D3555D" w:rsidRPr="00BB7467" w:rsidRDefault="005D6F31">
            <w:pPr>
              <w:spacing w:line="276" w:lineRule="auto"/>
              <w:rPr>
                <w:rFonts w:asciiTheme="minorHAnsi" w:hAnsiTheme="minorHAnsi"/>
                <w:sz w:val="20"/>
                <w:rPrChange w:id="3968" w:author="Hannah McSorley" w:date="2020-08-05T02:53:00Z">
                  <w:rPr>
                    <w:rFonts w:asciiTheme="minorHAnsi" w:hAnsiTheme="minorHAnsi"/>
                    <w:sz w:val="22"/>
                  </w:rPr>
                </w:rPrChange>
              </w:rPr>
              <w:pPrChange w:id="3969" w:author="Hannah McSorley" w:date="2020-08-05T02:53:00Z">
                <w:pPr>
                  <w:spacing w:line="240" w:lineRule="auto"/>
                </w:pPr>
              </w:pPrChange>
            </w:pPr>
            <w:r w:rsidRPr="00BB7467">
              <w:rPr>
                <w:rFonts w:asciiTheme="minorHAnsi" w:hAnsiTheme="minorHAnsi"/>
                <w:sz w:val="20"/>
                <w:rPrChange w:id="3970" w:author="Hannah McSorley" w:date="2020-08-05T02:53:00Z">
                  <w:rPr>
                    <w:rFonts w:asciiTheme="minorHAnsi" w:hAnsiTheme="minorHAnsi"/>
                    <w:sz w:val="22"/>
                  </w:rPr>
                </w:rPrChange>
              </w:rPr>
              <w:t>mainstem river, LWSA</w:t>
            </w:r>
          </w:p>
        </w:tc>
        <w:tc>
          <w:tcPr>
            <w:tcW w:w="328" w:type="pct"/>
            <w:tcPrChange w:id="3971" w:author="Hannah McSorley" w:date="2020-08-05T02:53:00Z">
              <w:tcPr>
                <w:tcW w:w="0" w:type="auto"/>
                <w:gridSpan w:val="2"/>
              </w:tcPr>
            </w:tcPrChange>
          </w:tcPr>
          <w:p w14:paraId="0738D22E" w14:textId="77777777" w:rsidR="00D3555D" w:rsidRPr="00BB7467" w:rsidRDefault="005D6F31">
            <w:pPr>
              <w:spacing w:line="276" w:lineRule="auto"/>
              <w:jc w:val="right"/>
              <w:rPr>
                <w:rFonts w:asciiTheme="minorHAnsi" w:hAnsiTheme="minorHAnsi"/>
                <w:sz w:val="20"/>
                <w:rPrChange w:id="3972" w:author="Hannah McSorley" w:date="2020-08-05T02:53:00Z">
                  <w:rPr>
                    <w:rFonts w:asciiTheme="minorHAnsi" w:hAnsiTheme="minorHAnsi"/>
                    <w:sz w:val="22"/>
                  </w:rPr>
                </w:rPrChange>
              </w:rPr>
              <w:pPrChange w:id="3973" w:author="Hannah McSorley" w:date="2020-08-05T02:53:00Z">
                <w:pPr>
                  <w:spacing w:line="240" w:lineRule="auto"/>
                  <w:jc w:val="right"/>
                </w:pPr>
              </w:pPrChange>
            </w:pPr>
            <w:r w:rsidRPr="00BB7467">
              <w:rPr>
                <w:rFonts w:asciiTheme="minorHAnsi" w:hAnsiTheme="minorHAnsi"/>
                <w:sz w:val="20"/>
                <w:rPrChange w:id="3974" w:author="Hannah McSorley" w:date="2020-08-05T02:53:00Z">
                  <w:rPr>
                    <w:rFonts w:asciiTheme="minorHAnsi" w:hAnsiTheme="minorHAnsi"/>
                    <w:sz w:val="22"/>
                  </w:rPr>
                </w:rPrChange>
              </w:rPr>
              <w:t>44</w:t>
            </w:r>
          </w:p>
        </w:tc>
        <w:tc>
          <w:tcPr>
            <w:tcW w:w="438" w:type="pct"/>
            <w:tcPrChange w:id="3975" w:author="Hannah McSorley" w:date="2020-08-05T02:53:00Z">
              <w:tcPr>
                <w:tcW w:w="0" w:type="auto"/>
                <w:gridSpan w:val="3"/>
              </w:tcPr>
            </w:tcPrChange>
          </w:tcPr>
          <w:p w14:paraId="29E3D141" w14:textId="77777777" w:rsidR="00D3555D" w:rsidRPr="00BB7467" w:rsidRDefault="005D6F31">
            <w:pPr>
              <w:spacing w:line="276" w:lineRule="auto"/>
              <w:jc w:val="right"/>
              <w:rPr>
                <w:rFonts w:asciiTheme="minorHAnsi" w:hAnsiTheme="minorHAnsi"/>
                <w:sz w:val="20"/>
                <w:rPrChange w:id="3976" w:author="Hannah McSorley" w:date="2020-08-05T02:53:00Z">
                  <w:rPr>
                    <w:rFonts w:asciiTheme="minorHAnsi" w:hAnsiTheme="minorHAnsi"/>
                    <w:sz w:val="22"/>
                  </w:rPr>
                </w:rPrChange>
              </w:rPr>
              <w:pPrChange w:id="3977" w:author="Hannah McSorley" w:date="2020-08-05T02:53:00Z">
                <w:pPr>
                  <w:spacing w:line="240" w:lineRule="auto"/>
                  <w:jc w:val="right"/>
                </w:pPr>
              </w:pPrChange>
            </w:pPr>
            <w:r w:rsidRPr="00BB7467">
              <w:rPr>
                <w:rFonts w:asciiTheme="minorHAnsi" w:hAnsiTheme="minorHAnsi"/>
                <w:sz w:val="20"/>
                <w:rPrChange w:id="3978" w:author="Hannah McSorley" w:date="2020-08-05T02:53:00Z">
                  <w:rPr>
                    <w:rFonts w:asciiTheme="minorHAnsi" w:hAnsiTheme="minorHAnsi"/>
                    <w:sz w:val="22"/>
                  </w:rPr>
                </w:rPrChange>
              </w:rPr>
              <w:t>14.4</w:t>
            </w:r>
          </w:p>
        </w:tc>
        <w:tc>
          <w:tcPr>
            <w:tcW w:w="218" w:type="pct"/>
            <w:tcPrChange w:id="3979" w:author="Hannah McSorley" w:date="2020-08-05T02:53:00Z">
              <w:tcPr>
                <w:tcW w:w="0" w:type="auto"/>
              </w:tcPr>
            </w:tcPrChange>
          </w:tcPr>
          <w:p w14:paraId="23DF7A57" w14:textId="77777777" w:rsidR="00D3555D" w:rsidRPr="00BB7467" w:rsidRDefault="005D6F31">
            <w:pPr>
              <w:spacing w:line="276" w:lineRule="auto"/>
              <w:jc w:val="right"/>
              <w:rPr>
                <w:rFonts w:asciiTheme="minorHAnsi" w:hAnsiTheme="minorHAnsi"/>
                <w:sz w:val="20"/>
                <w:rPrChange w:id="3980" w:author="Hannah McSorley" w:date="2020-08-05T02:53:00Z">
                  <w:rPr>
                    <w:rFonts w:asciiTheme="minorHAnsi" w:hAnsiTheme="minorHAnsi"/>
                    <w:sz w:val="22"/>
                  </w:rPr>
                </w:rPrChange>
              </w:rPr>
              <w:pPrChange w:id="3981" w:author="Hannah McSorley" w:date="2020-08-05T02:53:00Z">
                <w:pPr>
                  <w:spacing w:line="240" w:lineRule="auto"/>
                  <w:jc w:val="right"/>
                </w:pPr>
              </w:pPrChange>
            </w:pPr>
            <w:r w:rsidRPr="00BB7467">
              <w:rPr>
                <w:rFonts w:asciiTheme="minorHAnsi" w:hAnsiTheme="minorHAnsi"/>
                <w:sz w:val="20"/>
                <w:rPrChange w:id="3982" w:author="Hannah McSorley" w:date="2020-08-05T02:53:00Z">
                  <w:rPr>
                    <w:rFonts w:asciiTheme="minorHAnsi" w:hAnsiTheme="minorHAnsi"/>
                    <w:sz w:val="22"/>
                  </w:rPr>
                </w:rPrChange>
              </w:rPr>
              <w:t>5.5</w:t>
            </w:r>
          </w:p>
        </w:tc>
        <w:tc>
          <w:tcPr>
            <w:tcW w:w="383" w:type="pct"/>
            <w:cellIns w:id="3983" w:author="Hannah McSorley" w:date="2020-08-05T02:53:00Z"/>
            <w:tcPrChange w:id="3984" w:author="Hannah McSorley" w:date="2020-08-05T02:53:00Z">
              <w:tcPr>
                <w:tcW w:w="0" w:type="auto"/>
                <w:gridSpan w:val="2"/>
                <w:cellIns w:id="3985" w:author="Hannah McSorley" w:date="2020-08-05T02:53:00Z"/>
              </w:tcPr>
            </w:tcPrChange>
          </w:tcPr>
          <w:p w14:paraId="4F651945" w14:textId="77777777" w:rsidR="00D3555D" w:rsidRPr="00BB7467" w:rsidRDefault="005D6F31" w:rsidP="008D7003">
            <w:pPr>
              <w:spacing w:line="276" w:lineRule="auto"/>
              <w:jc w:val="right"/>
              <w:rPr>
                <w:rFonts w:asciiTheme="minorHAnsi" w:hAnsiTheme="minorHAnsi" w:cstheme="minorHAnsi"/>
                <w:sz w:val="20"/>
                <w:szCs w:val="20"/>
              </w:rPr>
            </w:pPr>
            <w:ins w:id="3986" w:author="Hannah McSorley" w:date="2020-08-05T02:53:00Z">
              <w:r w:rsidRPr="00BB7467">
                <w:rPr>
                  <w:rFonts w:asciiTheme="minorHAnsi" w:hAnsiTheme="minorHAnsi" w:cstheme="minorHAnsi"/>
                  <w:sz w:val="20"/>
                  <w:szCs w:val="20"/>
                </w:rPr>
                <w:t>38</w:t>
              </w:r>
            </w:ins>
          </w:p>
        </w:tc>
        <w:tc>
          <w:tcPr>
            <w:tcW w:w="438" w:type="pct"/>
            <w:tcPrChange w:id="3987" w:author="Hannah McSorley" w:date="2020-08-05T02:53:00Z">
              <w:tcPr>
                <w:tcW w:w="0" w:type="auto"/>
                <w:gridSpan w:val="2"/>
              </w:tcPr>
            </w:tcPrChange>
          </w:tcPr>
          <w:p w14:paraId="748758B6" w14:textId="77777777" w:rsidR="00D3555D" w:rsidRPr="00BB7467" w:rsidRDefault="005D6F31">
            <w:pPr>
              <w:spacing w:line="276" w:lineRule="auto"/>
              <w:jc w:val="right"/>
              <w:rPr>
                <w:rFonts w:asciiTheme="minorHAnsi" w:hAnsiTheme="minorHAnsi"/>
                <w:sz w:val="20"/>
                <w:rPrChange w:id="3988" w:author="Hannah McSorley" w:date="2020-08-05T02:53:00Z">
                  <w:rPr>
                    <w:rFonts w:asciiTheme="minorHAnsi" w:hAnsiTheme="minorHAnsi"/>
                    <w:sz w:val="22"/>
                  </w:rPr>
                </w:rPrChange>
              </w:rPr>
              <w:pPrChange w:id="3989" w:author="Hannah McSorley" w:date="2020-08-05T02:53:00Z">
                <w:pPr>
                  <w:spacing w:line="240" w:lineRule="auto"/>
                  <w:jc w:val="right"/>
                </w:pPr>
              </w:pPrChange>
            </w:pPr>
            <w:r w:rsidRPr="00BB7467">
              <w:rPr>
                <w:rFonts w:asciiTheme="minorHAnsi" w:hAnsiTheme="minorHAnsi"/>
                <w:sz w:val="20"/>
                <w:rPrChange w:id="3990" w:author="Hannah McSorley" w:date="2020-08-05T02:53:00Z">
                  <w:rPr>
                    <w:rFonts w:asciiTheme="minorHAnsi" w:hAnsiTheme="minorHAnsi"/>
                    <w:sz w:val="22"/>
                  </w:rPr>
                </w:rPrChange>
              </w:rPr>
              <w:t>4.69</w:t>
            </w:r>
          </w:p>
        </w:tc>
        <w:tc>
          <w:tcPr>
            <w:tcW w:w="437" w:type="pct"/>
            <w:tcPrChange w:id="3991" w:author="Hannah McSorley" w:date="2020-08-05T02:53:00Z">
              <w:tcPr>
                <w:tcW w:w="0" w:type="auto"/>
                <w:gridSpan w:val="3"/>
              </w:tcPr>
            </w:tcPrChange>
          </w:tcPr>
          <w:p w14:paraId="0763267F" w14:textId="77777777" w:rsidR="00D3555D" w:rsidRPr="00BB7467" w:rsidRDefault="005D6F31">
            <w:pPr>
              <w:spacing w:line="276" w:lineRule="auto"/>
              <w:jc w:val="right"/>
              <w:rPr>
                <w:rFonts w:asciiTheme="minorHAnsi" w:hAnsiTheme="minorHAnsi"/>
                <w:sz w:val="20"/>
                <w:rPrChange w:id="3992" w:author="Hannah McSorley" w:date="2020-08-05T02:53:00Z">
                  <w:rPr>
                    <w:rFonts w:asciiTheme="minorHAnsi" w:hAnsiTheme="minorHAnsi"/>
                    <w:sz w:val="22"/>
                  </w:rPr>
                </w:rPrChange>
              </w:rPr>
              <w:pPrChange w:id="3993" w:author="Hannah McSorley" w:date="2020-08-05T02:53:00Z">
                <w:pPr>
                  <w:spacing w:line="240" w:lineRule="auto"/>
                  <w:jc w:val="right"/>
                </w:pPr>
              </w:pPrChange>
            </w:pPr>
            <w:r w:rsidRPr="00BB7467">
              <w:rPr>
                <w:rFonts w:asciiTheme="minorHAnsi" w:hAnsiTheme="minorHAnsi"/>
                <w:sz w:val="20"/>
                <w:rPrChange w:id="3994" w:author="Hannah McSorley" w:date="2020-08-05T02:53:00Z">
                  <w:rPr>
                    <w:rFonts w:asciiTheme="minorHAnsi" w:hAnsiTheme="minorHAnsi"/>
                    <w:sz w:val="22"/>
                  </w:rPr>
                </w:rPrChange>
              </w:rPr>
              <w:t>24.87</w:t>
            </w:r>
          </w:p>
        </w:tc>
        <w:tc>
          <w:tcPr>
            <w:tcW w:w="438" w:type="pct"/>
            <w:tcPrChange w:id="3995" w:author="Hannah McSorley" w:date="2020-08-05T02:53:00Z">
              <w:tcPr>
                <w:tcW w:w="0" w:type="auto"/>
                <w:gridSpan w:val="2"/>
              </w:tcPr>
            </w:tcPrChange>
          </w:tcPr>
          <w:p w14:paraId="01C88AAA" w14:textId="4EF2E24F" w:rsidR="00D3555D" w:rsidRPr="00BB7467" w:rsidRDefault="005D6F31">
            <w:pPr>
              <w:spacing w:line="276" w:lineRule="auto"/>
              <w:jc w:val="right"/>
              <w:rPr>
                <w:rFonts w:asciiTheme="minorHAnsi" w:hAnsiTheme="minorHAnsi"/>
                <w:sz w:val="20"/>
                <w:rPrChange w:id="3996" w:author="Hannah McSorley" w:date="2020-08-05T02:53:00Z">
                  <w:rPr>
                    <w:rFonts w:asciiTheme="minorHAnsi" w:hAnsiTheme="minorHAnsi"/>
                    <w:sz w:val="22"/>
                  </w:rPr>
                </w:rPrChange>
              </w:rPr>
              <w:pPrChange w:id="3997" w:author="Hannah McSorley" w:date="2020-08-05T02:53:00Z">
                <w:pPr>
                  <w:spacing w:line="240" w:lineRule="auto"/>
                  <w:jc w:val="right"/>
                </w:pPr>
              </w:pPrChange>
            </w:pPr>
            <w:r w:rsidRPr="00BB7467">
              <w:rPr>
                <w:rFonts w:asciiTheme="minorHAnsi" w:hAnsiTheme="minorHAnsi"/>
                <w:sz w:val="20"/>
                <w:rPrChange w:id="3998" w:author="Hannah McSorley" w:date="2020-08-05T02:53:00Z">
                  <w:rPr>
                    <w:rFonts w:asciiTheme="minorHAnsi" w:hAnsiTheme="minorHAnsi"/>
                    <w:sz w:val="22"/>
                  </w:rPr>
                </w:rPrChange>
              </w:rPr>
              <w:t>4.</w:t>
            </w:r>
            <w:del w:id="3999" w:author="Hannah McSorley" w:date="2020-08-05T02:53:00Z">
              <w:r w:rsidR="006D238B" w:rsidRPr="00611A89">
                <w:rPr>
                  <w:rFonts w:asciiTheme="minorHAnsi" w:hAnsiTheme="minorHAnsi" w:cstheme="minorHAnsi"/>
                  <w:sz w:val="22"/>
                  <w:szCs w:val="22"/>
                </w:rPr>
                <w:delText>6</w:delText>
              </w:r>
            </w:del>
            <w:ins w:id="4000" w:author="Hannah McSorley" w:date="2020-08-05T02:53:00Z">
              <w:r w:rsidRPr="00BB7467">
                <w:rPr>
                  <w:rFonts w:asciiTheme="minorHAnsi" w:hAnsiTheme="minorHAnsi" w:cstheme="minorHAnsi"/>
                  <w:sz w:val="20"/>
                  <w:szCs w:val="20"/>
                </w:rPr>
                <w:t>59</w:t>
              </w:r>
            </w:ins>
          </w:p>
        </w:tc>
        <w:tc>
          <w:tcPr>
            <w:tcW w:w="273" w:type="pct"/>
            <w:tcPrChange w:id="4001" w:author="Hannah McSorley" w:date="2020-08-05T02:53:00Z">
              <w:tcPr>
                <w:tcW w:w="0" w:type="auto"/>
                <w:gridSpan w:val="2"/>
              </w:tcPr>
            </w:tcPrChange>
          </w:tcPr>
          <w:p w14:paraId="057C5BE6" w14:textId="56E0BD33" w:rsidR="00D3555D" w:rsidRPr="00BB7467" w:rsidRDefault="005D6F31">
            <w:pPr>
              <w:spacing w:line="276" w:lineRule="auto"/>
              <w:jc w:val="right"/>
              <w:rPr>
                <w:rFonts w:asciiTheme="minorHAnsi" w:hAnsiTheme="minorHAnsi"/>
                <w:sz w:val="20"/>
                <w:rPrChange w:id="4002" w:author="Hannah McSorley" w:date="2020-08-05T02:53:00Z">
                  <w:rPr>
                    <w:rFonts w:asciiTheme="minorHAnsi" w:hAnsiTheme="minorHAnsi"/>
                    <w:sz w:val="22"/>
                  </w:rPr>
                </w:rPrChange>
              </w:rPr>
              <w:pPrChange w:id="4003" w:author="Hannah McSorley" w:date="2020-08-05T02:53:00Z">
                <w:pPr>
                  <w:spacing w:line="240" w:lineRule="auto"/>
                  <w:jc w:val="right"/>
                </w:pPr>
              </w:pPrChange>
            </w:pPr>
            <w:r w:rsidRPr="00BB7467">
              <w:rPr>
                <w:rFonts w:asciiTheme="minorHAnsi" w:hAnsiTheme="minorHAnsi"/>
                <w:sz w:val="20"/>
                <w:rPrChange w:id="4004" w:author="Hannah McSorley" w:date="2020-08-05T02:53:00Z">
                  <w:rPr>
                    <w:rFonts w:asciiTheme="minorHAnsi" w:hAnsiTheme="minorHAnsi"/>
                    <w:sz w:val="22"/>
                  </w:rPr>
                </w:rPrChange>
              </w:rPr>
              <w:t>0.</w:t>
            </w:r>
            <w:del w:id="4005" w:author="Hannah McSorley" w:date="2020-08-05T02:53:00Z">
              <w:r w:rsidR="006D238B" w:rsidRPr="00611A89">
                <w:rPr>
                  <w:rFonts w:asciiTheme="minorHAnsi" w:hAnsiTheme="minorHAnsi" w:cstheme="minorHAnsi"/>
                  <w:sz w:val="22"/>
                  <w:szCs w:val="22"/>
                </w:rPr>
                <w:delText>2</w:delText>
              </w:r>
            </w:del>
            <w:ins w:id="4006" w:author="Hannah McSorley" w:date="2020-08-05T02:53:00Z">
              <w:r w:rsidRPr="00BB7467">
                <w:rPr>
                  <w:rFonts w:asciiTheme="minorHAnsi" w:hAnsiTheme="minorHAnsi" w:cstheme="minorHAnsi"/>
                  <w:sz w:val="20"/>
                  <w:szCs w:val="20"/>
                </w:rPr>
                <w:t>22</w:t>
              </w:r>
            </w:ins>
          </w:p>
        </w:tc>
        <w:tc>
          <w:tcPr>
            <w:tcW w:w="383" w:type="pct"/>
            <w:cellIns w:id="4007" w:author="Hannah McSorley" w:date="2020-08-05T02:53:00Z"/>
            <w:tcPrChange w:id="4008" w:author="Hannah McSorley" w:date="2020-08-05T02:53:00Z">
              <w:tcPr>
                <w:tcW w:w="0" w:type="auto"/>
                <w:gridSpan w:val="2"/>
                <w:cellIns w:id="4009" w:author="Hannah McSorley" w:date="2020-08-05T02:53:00Z"/>
              </w:tcPr>
            </w:tcPrChange>
          </w:tcPr>
          <w:p w14:paraId="0EDE4C9E" w14:textId="77777777" w:rsidR="00D3555D" w:rsidRPr="00BB7467" w:rsidRDefault="005D6F31" w:rsidP="008D7003">
            <w:pPr>
              <w:spacing w:line="276" w:lineRule="auto"/>
              <w:jc w:val="right"/>
              <w:rPr>
                <w:rFonts w:asciiTheme="minorHAnsi" w:hAnsiTheme="minorHAnsi" w:cstheme="minorHAnsi"/>
                <w:sz w:val="20"/>
                <w:szCs w:val="20"/>
              </w:rPr>
            </w:pPr>
            <w:ins w:id="4010" w:author="Hannah McSorley" w:date="2020-08-05T02:53:00Z">
              <w:r w:rsidRPr="00BB7467">
                <w:rPr>
                  <w:rFonts w:asciiTheme="minorHAnsi" w:hAnsiTheme="minorHAnsi" w:cstheme="minorHAnsi"/>
                  <w:sz w:val="20"/>
                  <w:szCs w:val="20"/>
                </w:rPr>
                <w:t>5</w:t>
              </w:r>
            </w:ins>
          </w:p>
        </w:tc>
        <w:tc>
          <w:tcPr>
            <w:tcW w:w="274" w:type="pct"/>
            <w:tcPrChange w:id="4011" w:author="Hannah McSorley" w:date="2020-08-05T02:53:00Z">
              <w:tcPr>
                <w:tcW w:w="0" w:type="auto"/>
              </w:tcPr>
            </w:tcPrChange>
          </w:tcPr>
          <w:p w14:paraId="012E0D81" w14:textId="77777777" w:rsidR="00D3555D" w:rsidRPr="00BB7467" w:rsidRDefault="005D6F31">
            <w:pPr>
              <w:spacing w:line="276" w:lineRule="auto"/>
              <w:jc w:val="right"/>
              <w:rPr>
                <w:rFonts w:asciiTheme="minorHAnsi" w:hAnsiTheme="minorHAnsi"/>
                <w:sz w:val="20"/>
                <w:rPrChange w:id="4012" w:author="Hannah McSorley" w:date="2020-08-05T02:53:00Z">
                  <w:rPr>
                    <w:rFonts w:asciiTheme="minorHAnsi" w:hAnsiTheme="minorHAnsi"/>
                    <w:sz w:val="22"/>
                  </w:rPr>
                </w:rPrChange>
              </w:rPr>
              <w:pPrChange w:id="4013" w:author="Hannah McSorley" w:date="2020-08-05T02:53:00Z">
                <w:pPr>
                  <w:spacing w:line="240" w:lineRule="auto"/>
                  <w:jc w:val="right"/>
                </w:pPr>
              </w:pPrChange>
            </w:pPr>
            <w:r w:rsidRPr="00BB7467">
              <w:rPr>
                <w:rFonts w:asciiTheme="minorHAnsi" w:hAnsiTheme="minorHAnsi"/>
                <w:sz w:val="20"/>
                <w:rPrChange w:id="4014" w:author="Hannah McSorley" w:date="2020-08-05T02:53:00Z">
                  <w:rPr>
                    <w:rFonts w:asciiTheme="minorHAnsi" w:hAnsiTheme="minorHAnsi"/>
                    <w:sz w:val="22"/>
                  </w:rPr>
                </w:rPrChange>
              </w:rPr>
              <w:t>3.98</w:t>
            </w:r>
          </w:p>
        </w:tc>
        <w:tc>
          <w:tcPr>
            <w:tcW w:w="297" w:type="pct"/>
            <w:tcPrChange w:id="4015" w:author="Hannah McSorley" w:date="2020-08-05T02:53:00Z">
              <w:tcPr>
                <w:tcW w:w="0" w:type="auto"/>
              </w:tcPr>
            </w:tcPrChange>
          </w:tcPr>
          <w:p w14:paraId="5EC8B65C" w14:textId="77777777" w:rsidR="00D3555D" w:rsidRPr="00BB7467" w:rsidRDefault="005D6F31">
            <w:pPr>
              <w:spacing w:line="276" w:lineRule="auto"/>
              <w:jc w:val="right"/>
              <w:rPr>
                <w:rFonts w:asciiTheme="minorHAnsi" w:hAnsiTheme="minorHAnsi"/>
                <w:sz w:val="20"/>
                <w:rPrChange w:id="4016" w:author="Hannah McSorley" w:date="2020-08-05T02:53:00Z">
                  <w:rPr>
                    <w:rFonts w:asciiTheme="minorHAnsi" w:hAnsiTheme="minorHAnsi"/>
                    <w:sz w:val="22"/>
                  </w:rPr>
                </w:rPrChange>
              </w:rPr>
              <w:pPrChange w:id="4017" w:author="Hannah McSorley" w:date="2020-08-05T02:53:00Z">
                <w:pPr>
                  <w:spacing w:line="240" w:lineRule="auto"/>
                  <w:jc w:val="right"/>
                </w:pPr>
              </w:pPrChange>
            </w:pPr>
            <w:r w:rsidRPr="00BB7467">
              <w:rPr>
                <w:rFonts w:asciiTheme="minorHAnsi" w:hAnsiTheme="minorHAnsi"/>
                <w:sz w:val="20"/>
                <w:rPrChange w:id="4018" w:author="Hannah McSorley" w:date="2020-08-05T02:53:00Z">
                  <w:rPr>
                    <w:rFonts w:asciiTheme="minorHAnsi" w:hAnsiTheme="minorHAnsi"/>
                    <w:sz w:val="22"/>
                  </w:rPr>
                </w:rPrChange>
              </w:rPr>
              <w:t>5.03</w:t>
            </w:r>
          </w:p>
        </w:tc>
      </w:tr>
      <w:tr w:rsidR="00717B93" w:rsidRPr="00BB7467" w14:paraId="68027E9E" w14:textId="77777777" w:rsidTr="00BB7467">
        <w:tc>
          <w:tcPr>
            <w:tcW w:w="492" w:type="pct"/>
            <w:shd w:val="clear" w:color="auto" w:fill="F2F2F2" w:themeFill="background1" w:themeFillShade="F2"/>
          </w:tcPr>
          <w:p w14:paraId="4FCF07B3" w14:textId="77777777" w:rsidR="00D3555D" w:rsidRPr="00BB7467" w:rsidRDefault="005D6F31">
            <w:pPr>
              <w:spacing w:line="276" w:lineRule="auto"/>
              <w:rPr>
                <w:rFonts w:asciiTheme="minorHAnsi" w:hAnsiTheme="minorHAnsi"/>
                <w:sz w:val="20"/>
                <w:rPrChange w:id="4019" w:author="Hannah McSorley" w:date="2020-08-05T02:53:00Z">
                  <w:rPr>
                    <w:rFonts w:asciiTheme="minorHAnsi" w:hAnsiTheme="minorHAnsi"/>
                    <w:sz w:val="22"/>
                  </w:rPr>
                </w:rPrChange>
              </w:rPr>
              <w:pPrChange w:id="4020" w:author="Hannah McSorley" w:date="2020-08-05T02:53:00Z">
                <w:pPr>
                  <w:spacing w:line="240" w:lineRule="auto"/>
                </w:pPr>
              </w:pPrChange>
            </w:pPr>
            <w:proofErr w:type="spellStart"/>
            <w:r w:rsidRPr="00BB7467">
              <w:rPr>
                <w:rFonts w:asciiTheme="minorHAnsi" w:hAnsiTheme="minorHAnsi"/>
                <w:sz w:val="20"/>
                <w:rPrChange w:id="4021" w:author="Hannah McSorley" w:date="2020-08-05T02:53:00Z">
                  <w:rPr>
                    <w:rFonts w:asciiTheme="minorHAnsi" w:hAnsiTheme="minorHAnsi"/>
                    <w:sz w:val="22"/>
                  </w:rPr>
                </w:rPrChange>
              </w:rPr>
              <w:t>WestLeech</w:t>
            </w:r>
            <w:proofErr w:type="spellEnd"/>
          </w:p>
        </w:tc>
        <w:tc>
          <w:tcPr>
            <w:tcW w:w="602" w:type="pct"/>
            <w:shd w:val="clear" w:color="auto" w:fill="F2F2F2" w:themeFill="background1" w:themeFillShade="F2"/>
          </w:tcPr>
          <w:p w14:paraId="546750BE" w14:textId="77777777" w:rsidR="00D3555D" w:rsidRPr="00BB7467" w:rsidRDefault="005D6F31">
            <w:pPr>
              <w:spacing w:line="276" w:lineRule="auto"/>
              <w:rPr>
                <w:rFonts w:asciiTheme="minorHAnsi" w:hAnsiTheme="minorHAnsi"/>
                <w:sz w:val="20"/>
                <w:rPrChange w:id="4022" w:author="Hannah McSorley" w:date="2020-08-05T02:53:00Z">
                  <w:rPr>
                    <w:rFonts w:asciiTheme="minorHAnsi" w:hAnsiTheme="minorHAnsi"/>
                    <w:sz w:val="22"/>
                  </w:rPr>
                </w:rPrChange>
              </w:rPr>
              <w:pPrChange w:id="4023" w:author="Hannah McSorley" w:date="2020-08-05T02:53:00Z">
                <w:pPr>
                  <w:spacing w:line="240" w:lineRule="auto"/>
                </w:pPr>
              </w:pPrChange>
            </w:pPr>
            <w:r w:rsidRPr="00BB7467">
              <w:rPr>
                <w:rFonts w:asciiTheme="minorHAnsi" w:hAnsiTheme="minorHAnsi"/>
                <w:sz w:val="20"/>
                <w:rPrChange w:id="4024" w:author="Hannah McSorley" w:date="2020-08-05T02:53:00Z">
                  <w:rPr>
                    <w:rFonts w:asciiTheme="minorHAnsi" w:hAnsiTheme="minorHAnsi"/>
                    <w:sz w:val="22"/>
                  </w:rPr>
                </w:rPrChange>
              </w:rPr>
              <w:t>mainstem river, LWSA</w:t>
            </w:r>
          </w:p>
        </w:tc>
        <w:tc>
          <w:tcPr>
            <w:tcW w:w="328" w:type="pct"/>
            <w:shd w:val="clear" w:color="auto" w:fill="F2F2F2" w:themeFill="background1" w:themeFillShade="F2"/>
          </w:tcPr>
          <w:p w14:paraId="1A916663" w14:textId="77777777" w:rsidR="00D3555D" w:rsidRPr="00BB7467" w:rsidRDefault="005D6F31">
            <w:pPr>
              <w:spacing w:line="276" w:lineRule="auto"/>
              <w:jc w:val="right"/>
              <w:rPr>
                <w:rFonts w:asciiTheme="minorHAnsi" w:hAnsiTheme="minorHAnsi"/>
                <w:sz w:val="20"/>
                <w:rPrChange w:id="4025" w:author="Hannah McSorley" w:date="2020-08-05T02:53:00Z">
                  <w:rPr>
                    <w:rFonts w:asciiTheme="minorHAnsi" w:hAnsiTheme="minorHAnsi"/>
                    <w:sz w:val="22"/>
                  </w:rPr>
                </w:rPrChange>
              </w:rPr>
              <w:pPrChange w:id="4026" w:author="Hannah McSorley" w:date="2020-08-05T02:53:00Z">
                <w:pPr>
                  <w:spacing w:line="240" w:lineRule="auto"/>
                  <w:jc w:val="right"/>
                </w:pPr>
              </w:pPrChange>
            </w:pPr>
            <w:r w:rsidRPr="00BB7467">
              <w:rPr>
                <w:rFonts w:asciiTheme="minorHAnsi" w:hAnsiTheme="minorHAnsi"/>
                <w:sz w:val="20"/>
                <w:rPrChange w:id="4027" w:author="Hannah McSorley" w:date="2020-08-05T02:53:00Z">
                  <w:rPr>
                    <w:rFonts w:asciiTheme="minorHAnsi" w:hAnsiTheme="minorHAnsi"/>
                    <w:sz w:val="22"/>
                  </w:rPr>
                </w:rPrChange>
              </w:rPr>
              <w:t>29</w:t>
            </w:r>
          </w:p>
        </w:tc>
        <w:tc>
          <w:tcPr>
            <w:tcW w:w="438" w:type="pct"/>
            <w:shd w:val="clear" w:color="auto" w:fill="F2F2F2" w:themeFill="background1" w:themeFillShade="F2"/>
          </w:tcPr>
          <w:p w14:paraId="5711A3E1" w14:textId="77777777" w:rsidR="00D3555D" w:rsidRPr="00BB7467" w:rsidRDefault="005D6F31">
            <w:pPr>
              <w:spacing w:line="276" w:lineRule="auto"/>
              <w:jc w:val="right"/>
              <w:rPr>
                <w:rFonts w:asciiTheme="minorHAnsi" w:hAnsiTheme="minorHAnsi"/>
                <w:sz w:val="20"/>
                <w:rPrChange w:id="4028" w:author="Hannah McSorley" w:date="2020-08-05T02:53:00Z">
                  <w:rPr>
                    <w:rFonts w:asciiTheme="minorHAnsi" w:hAnsiTheme="minorHAnsi"/>
                    <w:sz w:val="22"/>
                  </w:rPr>
                </w:rPrChange>
              </w:rPr>
              <w:pPrChange w:id="4029" w:author="Hannah McSorley" w:date="2020-08-05T02:53:00Z">
                <w:pPr>
                  <w:spacing w:line="240" w:lineRule="auto"/>
                  <w:jc w:val="right"/>
                </w:pPr>
              </w:pPrChange>
            </w:pPr>
            <w:r w:rsidRPr="00BB7467">
              <w:rPr>
                <w:rFonts w:asciiTheme="minorHAnsi" w:hAnsiTheme="minorHAnsi"/>
                <w:sz w:val="20"/>
                <w:rPrChange w:id="4030" w:author="Hannah McSorley" w:date="2020-08-05T02:53:00Z">
                  <w:rPr>
                    <w:rFonts w:asciiTheme="minorHAnsi" w:hAnsiTheme="minorHAnsi"/>
                    <w:sz w:val="22"/>
                  </w:rPr>
                </w:rPrChange>
              </w:rPr>
              <w:t>15.7</w:t>
            </w:r>
          </w:p>
        </w:tc>
        <w:tc>
          <w:tcPr>
            <w:tcW w:w="218" w:type="pct"/>
            <w:shd w:val="clear" w:color="auto" w:fill="F2F2F2" w:themeFill="background1" w:themeFillShade="F2"/>
          </w:tcPr>
          <w:p w14:paraId="5AC8C641" w14:textId="77777777" w:rsidR="00D3555D" w:rsidRPr="00BB7467" w:rsidRDefault="005D6F31">
            <w:pPr>
              <w:spacing w:line="276" w:lineRule="auto"/>
              <w:jc w:val="right"/>
              <w:rPr>
                <w:rFonts w:asciiTheme="minorHAnsi" w:hAnsiTheme="minorHAnsi"/>
                <w:sz w:val="20"/>
                <w:rPrChange w:id="4031" w:author="Hannah McSorley" w:date="2020-08-05T02:53:00Z">
                  <w:rPr>
                    <w:rFonts w:asciiTheme="minorHAnsi" w:hAnsiTheme="minorHAnsi"/>
                    <w:sz w:val="22"/>
                  </w:rPr>
                </w:rPrChange>
              </w:rPr>
              <w:pPrChange w:id="4032" w:author="Hannah McSorley" w:date="2020-08-05T02:53:00Z">
                <w:pPr>
                  <w:spacing w:line="240" w:lineRule="auto"/>
                  <w:jc w:val="right"/>
                </w:pPr>
              </w:pPrChange>
            </w:pPr>
            <w:r w:rsidRPr="00BB7467">
              <w:rPr>
                <w:rFonts w:asciiTheme="minorHAnsi" w:hAnsiTheme="minorHAnsi"/>
                <w:sz w:val="20"/>
                <w:rPrChange w:id="4033" w:author="Hannah McSorley" w:date="2020-08-05T02:53:00Z">
                  <w:rPr>
                    <w:rFonts w:asciiTheme="minorHAnsi" w:hAnsiTheme="minorHAnsi"/>
                    <w:sz w:val="22"/>
                  </w:rPr>
                </w:rPrChange>
              </w:rPr>
              <w:t>6.4</w:t>
            </w:r>
          </w:p>
        </w:tc>
        <w:tc>
          <w:tcPr>
            <w:tcW w:w="383" w:type="pct"/>
            <w:shd w:val="clear" w:color="auto" w:fill="F2F2F2" w:themeFill="background1" w:themeFillShade="F2"/>
            <w:cellIns w:id="4034" w:author="Hannah McSorley" w:date="2020-08-05T02:53:00Z"/>
          </w:tcPr>
          <w:p w14:paraId="636A8B72" w14:textId="77777777" w:rsidR="00D3555D" w:rsidRPr="00BB7467" w:rsidRDefault="005D6F31" w:rsidP="008D7003">
            <w:pPr>
              <w:spacing w:line="276" w:lineRule="auto"/>
              <w:jc w:val="right"/>
              <w:rPr>
                <w:rFonts w:asciiTheme="minorHAnsi" w:hAnsiTheme="minorHAnsi" w:cstheme="minorHAnsi"/>
                <w:sz w:val="20"/>
                <w:szCs w:val="20"/>
              </w:rPr>
            </w:pPr>
            <w:ins w:id="4035" w:author="Hannah McSorley" w:date="2020-08-05T02:53:00Z">
              <w:r w:rsidRPr="00BB7467">
                <w:rPr>
                  <w:rFonts w:asciiTheme="minorHAnsi" w:hAnsiTheme="minorHAnsi" w:cstheme="minorHAnsi"/>
                  <w:sz w:val="20"/>
                  <w:szCs w:val="20"/>
                </w:rPr>
                <w:t>41</w:t>
              </w:r>
            </w:ins>
          </w:p>
        </w:tc>
        <w:tc>
          <w:tcPr>
            <w:tcW w:w="438" w:type="pct"/>
            <w:shd w:val="clear" w:color="auto" w:fill="F2F2F2" w:themeFill="background1" w:themeFillShade="F2"/>
          </w:tcPr>
          <w:p w14:paraId="09747A78" w14:textId="77777777" w:rsidR="00D3555D" w:rsidRPr="00BB7467" w:rsidRDefault="005D6F31">
            <w:pPr>
              <w:spacing w:line="276" w:lineRule="auto"/>
              <w:jc w:val="right"/>
              <w:rPr>
                <w:rFonts w:asciiTheme="minorHAnsi" w:hAnsiTheme="minorHAnsi"/>
                <w:sz w:val="20"/>
                <w:rPrChange w:id="4036" w:author="Hannah McSorley" w:date="2020-08-05T02:53:00Z">
                  <w:rPr>
                    <w:rFonts w:asciiTheme="minorHAnsi" w:hAnsiTheme="minorHAnsi"/>
                    <w:sz w:val="22"/>
                  </w:rPr>
                </w:rPrChange>
              </w:rPr>
              <w:pPrChange w:id="4037" w:author="Hannah McSorley" w:date="2020-08-05T02:53:00Z">
                <w:pPr>
                  <w:spacing w:line="240" w:lineRule="auto"/>
                  <w:jc w:val="right"/>
                </w:pPr>
              </w:pPrChange>
            </w:pPr>
            <w:r w:rsidRPr="00BB7467">
              <w:rPr>
                <w:rFonts w:asciiTheme="minorHAnsi" w:hAnsiTheme="minorHAnsi"/>
                <w:sz w:val="20"/>
                <w:rPrChange w:id="4038" w:author="Hannah McSorley" w:date="2020-08-05T02:53:00Z">
                  <w:rPr>
                    <w:rFonts w:asciiTheme="minorHAnsi" w:hAnsiTheme="minorHAnsi"/>
                    <w:sz w:val="22"/>
                  </w:rPr>
                </w:rPrChange>
              </w:rPr>
              <w:t>5.20</w:t>
            </w:r>
          </w:p>
        </w:tc>
        <w:tc>
          <w:tcPr>
            <w:tcW w:w="437" w:type="pct"/>
            <w:shd w:val="clear" w:color="auto" w:fill="F2F2F2" w:themeFill="background1" w:themeFillShade="F2"/>
          </w:tcPr>
          <w:p w14:paraId="548B1034" w14:textId="77777777" w:rsidR="00D3555D" w:rsidRPr="00BB7467" w:rsidRDefault="005D6F31">
            <w:pPr>
              <w:spacing w:line="276" w:lineRule="auto"/>
              <w:jc w:val="right"/>
              <w:rPr>
                <w:rFonts w:asciiTheme="minorHAnsi" w:hAnsiTheme="minorHAnsi"/>
                <w:sz w:val="20"/>
                <w:rPrChange w:id="4039" w:author="Hannah McSorley" w:date="2020-08-05T02:53:00Z">
                  <w:rPr>
                    <w:rFonts w:asciiTheme="minorHAnsi" w:hAnsiTheme="minorHAnsi"/>
                    <w:sz w:val="22"/>
                  </w:rPr>
                </w:rPrChange>
              </w:rPr>
              <w:pPrChange w:id="4040" w:author="Hannah McSorley" w:date="2020-08-05T02:53:00Z">
                <w:pPr>
                  <w:spacing w:line="240" w:lineRule="auto"/>
                  <w:jc w:val="right"/>
                </w:pPr>
              </w:pPrChange>
            </w:pPr>
            <w:r w:rsidRPr="00BB7467">
              <w:rPr>
                <w:rFonts w:asciiTheme="minorHAnsi" w:hAnsiTheme="minorHAnsi"/>
                <w:sz w:val="20"/>
                <w:rPrChange w:id="4041" w:author="Hannah McSorley" w:date="2020-08-05T02:53:00Z">
                  <w:rPr>
                    <w:rFonts w:asciiTheme="minorHAnsi" w:hAnsiTheme="minorHAnsi"/>
                    <w:sz w:val="22"/>
                  </w:rPr>
                </w:rPrChange>
              </w:rPr>
              <w:t>31.18</w:t>
            </w:r>
          </w:p>
        </w:tc>
        <w:tc>
          <w:tcPr>
            <w:tcW w:w="438" w:type="pct"/>
            <w:shd w:val="clear" w:color="auto" w:fill="F2F2F2" w:themeFill="background1" w:themeFillShade="F2"/>
          </w:tcPr>
          <w:p w14:paraId="75F98716" w14:textId="06C738D4" w:rsidR="00D3555D" w:rsidRPr="00BB7467" w:rsidRDefault="005D6F31">
            <w:pPr>
              <w:spacing w:line="276" w:lineRule="auto"/>
              <w:jc w:val="right"/>
              <w:rPr>
                <w:rFonts w:asciiTheme="minorHAnsi" w:hAnsiTheme="minorHAnsi"/>
                <w:sz w:val="20"/>
                <w:rPrChange w:id="4042" w:author="Hannah McSorley" w:date="2020-08-05T02:53:00Z">
                  <w:rPr>
                    <w:rFonts w:asciiTheme="minorHAnsi" w:hAnsiTheme="minorHAnsi"/>
                    <w:sz w:val="22"/>
                  </w:rPr>
                </w:rPrChange>
              </w:rPr>
              <w:pPrChange w:id="4043" w:author="Hannah McSorley" w:date="2020-08-05T02:53:00Z">
                <w:pPr>
                  <w:spacing w:line="240" w:lineRule="auto"/>
                  <w:jc w:val="right"/>
                </w:pPr>
              </w:pPrChange>
            </w:pPr>
            <w:r w:rsidRPr="00BB7467">
              <w:rPr>
                <w:rFonts w:asciiTheme="minorHAnsi" w:hAnsiTheme="minorHAnsi"/>
                <w:sz w:val="20"/>
                <w:rPrChange w:id="4044" w:author="Hannah McSorley" w:date="2020-08-05T02:53:00Z">
                  <w:rPr>
                    <w:rFonts w:asciiTheme="minorHAnsi" w:hAnsiTheme="minorHAnsi"/>
                    <w:sz w:val="22"/>
                  </w:rPr>
                </w:rPrChange>
              </w:rPr>
              <w:t>4.</w:t>
            </w:r>
            <w:del w:id="4045" w:author="Hannah McSorley" w:date="2020-08-05T02:53:00Z">
              <w:r w:rsidR="006D238B" w:rsidRPr="00611A89">
                <w:rPr>
                  <w:rFonts w:asciiTheme="minorHAnsi" w:hAnsiTheme="minorHAnsi" w:cstheme="minorHAnsi"/>
                  <w:sz w:val="22"/>
                  <w:szCs w:val="22"/>
                </w:rPr>
                <w:delText>3</w:delText>
              </w:r>
            </w:del>
            <w:ins w:id="4046" w:author="Hannah McSorley" w:date="2020-08-05T02:53:00Z">
              <w:r w:rsidRPr="00BB7467">
                <w:rPr>
                  <w:rFonts w:asciiTheme="minorHAnsi" w:hAnsiTheme="minorHAnsi" w:cstheme="minorHAnsi"/>
                  <w:sz w:val="20"/>
                  <w:szCs w:val="20"/>
                </w:rPr>
                <w:t>31</w:t>
              </w:r>
            </w:ins>
          </w:p>
        </w:tc>
        <w:tc>
          <w:tcPr>
            <w:tcW w:w="273" w:type="pct"/>
            <w:shd w:val="clear" w:color="auto" w:fill="F2F2F2" w:themeFill="background1" w:themeFillShade="F2"/>
          </w:tcPr>
          <w:p w14:paraId="00C03BED" w14:textId="23DBD4B0" w:rsidR="00D3555D" w:rsidRPr="00BB7467" w:rsidRDefault="005D6F31">
            <w:pPr>
              <w:spacing w:line="276" w:lineRule="auto"/>
              <w:jc w:val="right"/>
              <w:rPr>
                <w:rFonts w:asciiTheme="minorHAnsi" w:hAnsiTheme="minorHAnsi"/>
                <w:sz w:val="20"/>
                <w:rPrChange w:id="4047" w:author="Hannah McSorley" w:date="2020-08-05T02:53:00Z">
                  <w:rPr>
                    <w:rFonts w:asciiTheme="minorHAnsi" w:hAnsiTheme="minorHAnsi"/>
                    <w:sz w:val="22"/>
                  </w:rPr>
                </w:rPrChange>
              </w:rPr>
              <w:pPrChange w:id="4048" w:author="Hannah McSorley" w:date="2020-08-05T02:53:00Z">
                <w:pPr>
                  <w:spacing w:line="240" w:lineRule="auto"/>
                  <w:jc w:val="right"/>
                </w:pPr>
              </w:pPrChange>
            </w:pPr>
            <w:r w:rsidRPr="00BB7467">
              <w:rPr>
                <w:rFonts w:asciiTheme="minorHAnsi" w:hAnsiTheme="minorHAnsi"/>
                <w:sz w:val="20"/>
                <w:rPrChange w:id="4049" w:author="Hannah McSorley" w:date="2020-08-05T02:53:00Z">
                  <w:rPr>
                    <w:rFonts w:asciiTheme="minorHAnsi" w:hAnsiTheme="minorHAnsi"/>
                    <w:sz w:val="22"/>
                  </w:rPr>
                </w:rPrChange>
              </w:rPr>
              <w:t>0.</w:t>
            </w:r>
            <w:del w:id="4050" w:author="Hannah McSorley" w:date="2020-08-05T02:53:00Z">
              <w:r w:rsidR="006D238B" w:rsidRPr="00611A89">
                <w:rPr>
                  <w:rFonts w:asciiTheme="minorHAnsi" w:hAnsiTheme="minorHAnsi" w:cstheme="minorHAnsi"/>
                  <w:sz w:val="22"/>
                  <w:szCs w:val="22"/>
                </w:rPr>
                <w:delText>2</w:delText>
              </w:r>
            </w:del>
            <w:ins w:id="4051" w:author="Hannah McSorley" w:date="2020-08-05T02:53:00Z">
              <w:r w:rsidRPr="00BB7467">
                <w:rPr>
                  <w:rFonts w:asciiTheme="minorHAnsi" w:hAnsiTheme="minorHAnsi" w:cstheme="minorHAnsi"/>
                  <w:sz w:val="20"/>
                  <w:szCs w:val="20"/>
                </w:rPr>
                <w:t>24</w:t>
              </w:r>
            </w:ins>
          </w:p>
        </w:tc>
        <w:tc>
          <w:tcPr>
            <w:tcW w:w="383" w:type="pct"/>
            <w:shd w:val="clear" w:color="auto" w:fill="F2F2F2" w:themeFill="background1" w:themeFillShade="F2"/>
            <w:cellIns w:id="4052" w:author="Hannah McSorley" w:date="2020-08-05T02:53:00Z"/>
          </w:tcPr>
          <w:p w14:paraId="69C799FC" w14:textId="77777777" w:rsidR="00D3555D" w:rsidRPr="00BB7467" w:rsidRDefault="005D6F31" w:rsidP="008D7003">
            <w:pPr>
              <w:spacing w:line="276" w:lineRule="auto"/>
              <w:jc w:val="right"/>
              <w:rPr>
                <w:rFonts w:asciiTheme="minorHAnsi" w:hAnsiTheme="minorHAnsi" w:cstheme="minorHAnsi"/>
                <w:sz w:val="20"/>
                <w:szCs w:val="20"/>
              </w:rPr>
            </w:pPr>
            <w:ins w:id="4053" w:author="Hannah McSorley" w:date="2020-08-05T02:53:00Z">
              <w:r w:rsidRPr="00BB7467">
                <w:rPr>
                  <w:rFonts w:asciiTheme="minorHAnsi" w:hAnsiTheme="minorHAnsi" w:cstheme="minorHAnsi"/>
                  <w:sz w:val="20"/>
                  <w:szCs w:val="20"/>
                </w:rPr>
                <w:t>5</w:t>
              </w:r>
            </w:ins>
          </w:p>
        </w:tc>
        <w:tc>
          <w:tcPr>
            <w:tcW w:w="274" w:type="pct"/>
            <w:shd w:val="clear" w:color="auto" w:fill="F2F2F2" w:themeFill="background1" w:themeFillShade="F2"/>
          </w:tcPr>
          <w:p w14:paraId="296B3CCE" w14:textId="77777777" w:rsidR="00D3555D" w:rsidRPr="00BB7467" w:rsidRDefault="005D6F31">
            <w:pPr>
              <w:spacing w:line="276" w:lineRule="auto"/>
              <w:jc w:val="right"/>
              <w:rPr>
                <w:rFonts w:asciiTheme="minorHAnsi" w:hAnsiTheme="minorHAnsi"/>
                <w:sz w:val="20"/>
                <w:rPrChange w:id="4054" w:author="Hannah McSorley" w:date="2020-08-05T02:53:00Z">
                  <w:rPr>
                    <w:rFonts w:asciiTheme="minorHAnsi" w:hAnsiTheme="minorHAnsi"/>
                    <w:sz w:val="22"/>
                  </w:rPr>
                </w:rPrChange>
              </w:rPr>
              <w:pPrChange w:id="4055" w:author="Hannah McSorley" w:date="2020-08-05T02:53:00Z">
                <w:pPr>
                  <w:spacing w:line="240" w:lineRule="auto"/>
                  <w:jc w:val="right"/>
                </w:pPr>
              </w:pPrChange>
            </w:pPr>
            <w:r w:rsidRPr="00BB7467">
              <w:rPr>
                <w:rFonts w:asciiTheme="minorHAnsi" w:hAnsiTheme="minorHAnsi"/>
                <w:sz w:val="20"/>
                <w:rPrChange w:id="4056" w:author="Hannah McSorley" w:date="2020-08-05T02:53:00Z">
                  <w:rPr>
                    <w:rFonts w:asciiTheme="minorHAnsi" w:hAnsiTheme="minorHAnsi"/>
                    <w:sz w:val="22"/>
                  </w:rPr>
                </w:rPrChange>
              </w:rPr>
              <w:t>3.99</w:t>
            </w:r>
          </w:p>
        </w:tc>
        <w:tc>
          <w:tcPr>
            <w:tcW w:w="297" w:type="pct"/>
            <w:shd w:val="clear" w:color="auto" w:fill="F2F2F2" w:themeFill="background1" w:themeFillShade="F2"/>
          </w:tcPr>
          <w:p w14:paraId="12086B21" w14:textId="77777777" w:rsidR="00D3555D" w:rsidRPr="00BB7467" w:rsidRDefault="005D6F31">
            <w:pPr>
              <w:spacing w:line="276" w:lineRule="auto"/>
              <w:jc w:val="right"/>
              <w:rPr>
                <w:rFonts w:asciiTheme="minorHAnsi" w:hAnsiTheme="minorHAnsi"/>
                <w:sz w:val="20"/>
                <w:rPrChange w:id="4057" w:author="Hannah McSorley" w:date="2020-08-05T02:53:00Z">
                  <w:rPr>
                    <w:rFonts w:asciiTheme="minorHAnsi" w:hAnsiTheme="minorHAnsi"/>
                    <w:sz w:val="22"/>
                  </w:rPr>
                </w:rPrChange>
              </w:rPr>
              <w:pPrChange w:id="4058" w:author="Hannah McSorley" w:date="2020-08-05T02:53:00Z">
                <w:pPr>
                  <w:spacing w:line="240" w:lineRule="auto"/>
                  <w:jc w:val="right"/>
                </w:pPr>
              </w:pPrChange>
            </w:pPr>
            <w:r w:rsidRPr="00BB7467">
              <w:rPr>
                <w:rFonts w:asciiTheme="minorHAnsi" w:hAnsiTheme="minorHAnsi"/>
                <w:sz w:val="20"/>
                <w:rPrChange w:id="4059" w:author="Hannah McSorley" w:date="2020-08-05T02:53:00Z">
                  <w:rPr>
                    <w:rFonts w:asciiTheme="minorHAnsi" w:hAnsiTheme="minorHAnsi"/>
                    <w:sz w:val="22"/>
                  </w:rPr>
                </w:rPrChange>
              </w:rPr>
              <w:t>4.94</w:t>
            </w:r>
          </w:p>
        </w:tc>
      </w:tr>
      <w:tr w:rsidR="00717B93" w:rsidRPr="00BB7467" w14:paraId="6302BF79" w14:textId="77777777" w:rsidTr="00BB7467">
        <w:tblPrEx>
          <w:tblW w:w="5000" w:type="pct"/>
          <w:tblLayout w:type="fixed"/>
          <w:tblLook w:val="07E0" w:firstRow="1" w:lastRow="1" w:firstColumn="1" w:lastColumn="1" w:noHBand="1" w:noVBand="1"/>
          <w:tblPrExChange w:id="4060" w:author="Hannah McSorley" w:date="2020-08-05T02:53:00Z">
            <w:tblPrEx>
              <w:tblW w:w="5000" w:type="pct"/>
              <w:tblLayout w:type="fixed"/>
              <w:tblLook w:val="07E0" w:firstRow="1" w:lastRow="1" w:firstColumn="1" w:lastColumn="1" w:noHBand="1" w:noVBand="1"/>
            </w:tblPrEx>
          </w:tblPrExChange>
        </w:tblPrEx>
        <w:tc>
          <w:tcPr>
            <w:tcW w:w="492" w:type="pct"/>
            <w:tcPrChange w:id="4061" w:author="Hannah McSorley" w:date="2020-08-05T02:53:00Z">
              <w:tcPr>
                <w:tcW w:w="0" w:type="auto"/>
                <w:gridSpan w:val="2"/>
              </w:tcPr>
            </w:tcPrChange>
          </w:tcPr>
          <w:p w14:paraId="42C064FD" w14:textId="77777777" w:rsidR="00D3555D" w:rsidRPr="00BB7467" w:rsidRDefault="005D6F31">
            <w:pPr>
              <w:spacing w:line="276" w:lineRule="auto"/>
              <w:rPr>
                <w:rFonts w:asciiTheme="minorHAnsi" w:hAnsiTheme="minorHAnsi"/>
                <w:sz w:val="20"/>
                <w:rPrChange w:id="4062" w:author="Hannah McSorley" w:date="2020-08-05T02:53:00Z">
                  <w:rPr>
                    <w:rFonts w:asciiTheme="minorHAnsi" w:hAnsiTheme="minorHAnsi"/>
                    <w:sz w:val="22"/>
                  </w:rPr>
                </w:rPrChange>
              </w:rPr>
              <w:pPrChange w:id="4063" w:author="Hannah McSorley" w:date="2020-08-05T02:53:00Z">
                <w:pPr>
                  <w:spacing w:line="240" w:lineRule="auto"/>
                </w:pPr>
              </w:pPrChange>
            </w:pPr>
            <w:r w:rsidRPr="00BB7467">
              <w:rPr>
                <w:rFonts w:asciiTheme="minorHAnsi" w:hAnsiTheme="minorHAnsi"/>
                <w:sz w:val="20"/>
                <w:rPrChange w:id="4064" w:author="Hannah McSorley" w:date="2020-08-05T02:53:00Z">
                  <w:rPr>
                    <w:rFonts w:asciiTheme="minorHAnsi" w:hAnsiTheme="minorHAnsi"/>
                    <w:sz w:val="22"/>
                  </w:rPr>
                </w:rPrChange>
              </w:rPr>
              <w:t>Leech-Beach</w:t>
            </w:r>
          </w:p>
        </w:tc>
        <w:tc>
          <w:tcPr>
            <w:tcW w:w="602" w:type="pct"/>
            <w:tcPrChange w:id="4065" w:author="Hannah McSorley" w:date="2020-08-05T02:53:00Z">
              <w:tcPr>
                <w:tcW w:w="0" w:type="auto"/>
                <w:gridSpan w:val="3"/>
              </w:tcPr>
            </w:tcPrChange>
          </w:tcPr>
          <w:p w14:paraId="69EF25D5" w14:textId="77777777" w:rsidR="00D3555D" w:rsidRPr="00BB7467" w:rsidRDefault="005D6F31">
            <w:pPr>
              <w:spacing w:line="276" w:lineRule="auto"/>
              <w:rPr>
                <w:rFonts w:asciiTheme="minorHAnsi" w:hAnsiTheme="minorHAnsi"/>
                <w:sz w:val="20"/>
                <w:rPrChange w:id="4066" w:author="Hannah McSorley" w:date="2020-08-05T02:53:00Z">
                  <w:rPr>
                    <w:rFonts w:asciiTheme="minorHAnsi" w:hAnsiTheme="minorHAnsi"/>
                    <w:sz w:val="22"/>
                  </w:rPr>
                </w:rPrChange>
              </w:rPr>
              <w:pPrChange w:id="4067" w:author="Hannah McSorley" w:date="2020-08-05T02:53:00Z">
                <w:pPr>
                  <w:spacing w:line="240" w:lineRule="auto"/>
                </w:pPr>
              </w:pPrChange>
            </w:pPr>
            <w:r w:rsidRPr="00BB7467">
              <w:rPr>
                <w:rFonts w:asciiTheme="minorHAnsi" w:hAnsiTheme="minorHAnsi"/>
                <w:sz w:val="20"/>
                <w:rPrChange w:id="4068" w:author="Hannah McSorley" w:date="2020-08-05T02:53:00Z">
                  <w:rPr>
                    <w:rFonts w:asciiTheme="minorHAnsi" w:hAnsiTheme="minorHAnsi"/>
                    <w:sz w:val="22"/>
                  </w:rPr>
                </w:rPrChange>
              </w:rPr>
              <w:t xml:space="preserve">below confluence of </w:t>
            </w:r>
            <w:proofErr w:type="spellStart"/>
            <w:r w:rsidRPr="00BB7467">
              <w:rPr>
                <w:rFonts w:asciiTheme="minorHAnsi" w:hAnsiTheme="minorHAnsi"/>
                <w:sz w:val="20"/>
                <w:rPrChange w:id="4069" w:author="Hannah McSorley" w:date="2020-08-05T02:53:00Z">
                  <w:rPr>
                    <w:rFonts w:asciiTheme="minorHAnsi" w:hAnsiTheme="minorHAnsi"/>
                    <w:sz w:val="22"/>
                  </w:rPr>
                </w:rPrChange>
              </w:rPr>
              <w:t>WestLeech</w:t>
            </w:r>
            <w:proofErr w:type="spellEnd"/>
            <w:r w:rsidRPr="00BB7467">
              <w:rPr>
                <w:rFonts w:asciiTheme="minorHAnsi" w:hAnsiTheme="minorHAnsi"/>
                <w:sz w:val="20"/>
                <w:rPrChange w:id="4070" w:author="Hannah McSorley" w:date="2020-08-05T02:53:00Z">
                  <w:rPr>
                    <w:rFonts w:asciiTheme="minorHAnsi" w:hAnsiTheme="minorHAnsi"/>
                    <w:sz w:val="22"/>
                  </w:rPr>
                </w:rPrChange>
              </w:rPr>
              <w:t xml:space="preserve"> with Leech Rv.</w:t>
            </w:r>
          </w:p>
        </w:tc>
        <w:tc>
          <w:tcPr>
            <w:tcW w:w="328" w:type="pct"/>
            <w:tcPrChange w:id="4071" w:author="Hannah McSorley" w:date="2020-08-05T02:53:00Z">
              <w:tcPr>
                <w:tcW w:w="0" w:type="auto"/>
                <w:gridSpan w:val="2"/>
              </w:tcPr>
            </w:tcPrChange>
          </w:tcPr>
          <w:p w14:paraId="168B5A1D" w14:textId="77777777" w:rsidR="00D3555D" w:rsidRPr="00BB7467" w:rsidRDefault="005D6F31">
            <w:pPr>
              <w:spacing w:line="276" w:lineRule="auto"/>
              <w:jc w:val="right"/>
              <w:rPr>
                <w:rFonts w:asciiTheme="minorHAnsi" w:hAnsiTheme="minorHAnsi"/>
                <w:sz w:val="20"/>
                <w:rPrChange w:id="4072" w:author="Hannah McSorley" w:date="2020-08-05T02:53:00Z">
                  <w:rPr>
                    <w:rFonts w:asciiTheme="minorHAnsi" w:hAnsiTheme="minorHAnsi"/>
                    <w:sz w:val="22"/>
                  </w:rPr>
                </w:rPrChange>
              </w:rPr>
              <w:pPrChange w:id="4073" w:author="Hannah McSorley" w:date="2020-08-05T02:53:00Z">
                <w:pPr>
                  <w:spacing w:line="240" w:lineRule="auto"/>
                  <w:jc w:val="right"/>
                </w:pPr>
              </w:pPrChange>
            </w:pPr>
            <w:r w:rsidRPr="00BB7467">
              <w:rPr>
                <w:rFonts w:asciiTheme="minorHAnsi" w:hAnsiTheme="minorHAnsi"/>
                <w:sz w:val="20"/>
                <w:rPrChange w:id="4074" w:author="Hannah McSorley" w:date="2020-08-05T02:53:00Z">
                  <w:rPr>
                    <w:rFonts w:asciiTheme="minorHAnsi" w:hAnsiTheme="minorHAnsi"/>
                    <w:sz w:val="22"/>
                  </w:rPr>
                </w:rPrChange>
              </w:rPr>
              <w:t>3</w:t>
            </w:r>
          </w:p>
        </w:tc>
        <w:tc>
          <w:tcPr>
            <w:tcW w:w="438" w:type="pct"/>
            <w:tcPrChange w:id="4075" w:author="Hannah McSorley" w:date="2020-08-05T02:53:00Z">
              <w:tcPr>
                <w:tcW w:w="0" w:type="auto"/>
                <w:gridSpan w:val="3"/>
              </w:tcPr>
            </w:tcPrChange>
          </w:tcPr>
          <w:p w14:paraId="7B0CB611" w14:textId="77777777" w:rsidR="00D3555D" w:rsidRPr="00BB7467" w:rsidRDefault="005D6F31">
            <w:pPr>
              <w:spacing w:line="276" w:lineRule="auto"/>
              <w:jc w:val="right"/>
              <w:rPr>
                <w:rFonts w:asciiTheme="minorHAnsi" w:hAnsiTheme="minorHAnsi"/>
                <w:sz w:val="20"/>
                <w:rPrChange w:id="4076" w:author="Hannah McSorley" w:date="2020-08-05T02:53:00Z">
                  <w:rPr>
                    <w:rFonts w:asciiTheme="minorHAnsi" w:hAnsiTheme="minorHAnsi"/>
                    <w:sz w:val="22"/>
                  </w:rPr>
                </w:rPrChange>
              </w:rPr>
              <w:pPrChange w:id="4077" w:author="Hannah McSorley" w:date="2020-08-05T02:53:00Z">
                <w:pPr>
                  <w:spacing w:line="240" w:lineRule="auto"/>
                  <w:jc w:val="right"/>
                </w:pPr>
              </w:pPrChange>
            </w:pPr>
            <w:r w:rsidRPr="00BB7467">
              <w:rPr>
                <w:rFonts w:asciiTheme="minorHAnsi" w:hAnsiTheme="minorHAnsi"/>
                <w:sz w:val="20"/>
                <w:rPrChange w:id="4078" w:author="Hannah McSorley" w:date="2020-08-05T02:53:00Z">
                  <w:rPr>
                    <w:rFonts w:asciiTheme="minorHAnsi" w:hAnsiTheme="minorHAnsi"/>
                    <w:sz w:val="22"/>
                  </w:rPr>
                </w:rPrChange>
              </w:rPr>
              <w:t>12.3</w:t>
            </w:r>
          </w:p>
        </w:tc>
        <w:tc>
          <w:tcPr>
            <w:tcW w:w="218" w:type="pct"/>
            <w:tcPrChange w:id="4079" w:author="Hannah McSorley" w:date="2020-08-05T02:53:00Z">
              <w:tcPr>
                <w:tcW w:w="0" w:type="auto"/>
              </w:tcPr>
            </w:tcPrChange>
          </w:tcPr>
          <w:p w14:paraId="31B19879" w14:textId="77777777" w:rsidR="00D3555D" w:rsidRPr="00BB7467" w:rsidRDefault="005D6F31">
            <w:pPr>
              <w:spacing w:line="276" w:lineRule="auto"/>
              <w:jc w:val="right"/>
              <w:rPr>
                <w:rFonts w:asciiTheme="minorHAnsi" w:hAnsiTheme="minorHAnsi"/>
                <w:sz w:val="20"/>
                <w:rPrChange w:id="4080" w:author="Hannah McSorley" w:date="2020-08-05T02:53:00Z">
                  <w:rPr>
                    <w:rFonts w:asciiTheme="minorHAnsi" w:hAnsiTheme="minorHAnsi"/>
                    <w:sz w:val="22"/>
                  </w:rPr>
                </w:rPrChange>
              </w:rPr>
              <w:pPrChange w:id="4081" w:author="Hannah McSorley" w:date="2020-08-05T02:53:00Z">
                <w:pPr>
                  <w:spacing w:line="240" w:lineRule="auto"/>
                  <w:jc w:val="right"/>
                </w:pPr>
              </w:pPrChange>
            </w:pPr>
            <w:r w:rsidRPr="00BB7467">
              <w:rPr>
                <w:rFonts w:asciiTheme="minorHAnsi" w:hAnsiTheme="minorHAnsi"/>
                <w:sz w:val="20"/>
                <w:rPrChange w:id="4082" w:author="Hannah McSorley" w:date="2020-08-05T02:53:00Z">
                  <w:rPr>
                    <w:rFonts w:asciiTheme="minorHAnsi" w:hAnsiTheme="minorHAnsi"/>
                    <w:sz w:val="22"/>
                  </w:rPr>
                </w:rPrChange>
              </w:rPr>
              <w:t>2.7</w:t>
            </w:r>
          </w:p>
        </w:tc>
        <w:tc>
          <w:tcPr>
            <w:tcW w:w="383" w:type="pct"/>
            <w:cellIns w:id="4083" w:author="Hannah McSorley" w:date="2020-08-05T02:53:00Z"/>
            <w:tcPrChange w:id="4084" w:author="Hannah McSorley" w:date="2020-08-05T02:53:00Z">
              <w:tcPr>
                <w:tcW w:w="0" w:type="auto"/>
                <w:gridSpan w:val="2"/>
                <w:cellIns w:id="4085" w:author="Hannah McSorley" w:date="2020-08-05T02:53:00Z"/>
              </w:tcPr>
            </w:tcPrChange>
          </w:tcPr>
          <w:p w14:paraId="05331BD3" w14:textId="77777777" w:rsidR="00D3555D" w:rsidRPr="00BB7467" w:rsidRDefault="005D6F31" w:rsidP="008D7003">
            <w:pPr>
              <w:spacing w:line="276" w:lineRule="auto"/>
              <w:jc w:val="right"/>
              <w:rPr>
                <w:rFonts w:asciiTheme="minorHAnsi" w:hAnsiTheme="minorHAnsi" w:cstheme="minorHAnsi"/>
                <w:sz w:val="20"/>
                <w:szCs w:val="20"/>
              </w:rPr>
            </w:pPr>
            <w:ins w:id="4086" w:author="Hannah McSorley" w:date="2020-08-05T02:53:00Z">
              <w:r w:rsidRPr="00BB7467">
                <w:rPr>
                  <w:rFonts w:asciiTheme="minorHAnsi" w:hAnsiTheme="minorHAnsi" w:cstheme="minorHAnsi"/>
                  <w:sz w:val="20"/>
                  <w:szCs w:val="20"/>
                </w:rPr>
                <w:t>22</w:t>
              </w:r>
            </w:ins>
          </w:p>
        </w:tc>
        <w:tc>
          <w:tcPr>
            <w:tcW w:w="438" w:type="pct"/>
            <w:tcPrChange w:id="4087" w:author="Hannah McSorley" w:date="2020-08-05T02:53:00Z">
              <w:tcPr>
                <w:tcW w:w="0" w:type="auto"/>
                <w:gridSpan w:val="2"/>
              </w:tcPr>
            </w:tcPrChange>
          </w:tcPr>
          <w:p w14:paraId="14BF142B" w14:textId="77777777" w:rsidR="00D3555D" w:rsidRPr="00BB7467" w:rsidRDefault="005D6F31">
            <w:pPr>
              <w:spacing w:line="276" w:lineRule="auto"/>
              <w:jc w:val="right"/>
              <w:rPr>
                <w:rFonts w:asciiTheme="minorHAnsi" w:hAnsiTheme="minorHAnsi"/>
                <w:sz w:val="20"/>
                <w:rPrChange w:id="4088" w:author="Hannah McSorley" w:date="2020-08-05T02:53:00Z">
                  <w:rPr>
                    <w:rFonts w:asciiTheme="minorHAnsi" w:hAnsiTheme="minorHAnsi"/>
                    <w:sz w:val="22"/>
                  </w:rPr>
                </w:rPrChange>
              </w:rPr>
              <w:pPrChange w:id="4089" w:author="Hannah McSorley" w:date="2020-08-05T02:53:00Z">
                <w:pPr>
                  <w:spacing w:line="240" w:lineRule="auto"/>
                  <w:jc w:val="right"/>
                </w:pPr>
              </w:pPrChange>
            </w:pPr>
            <w:r w:rsidRPr="00BB7467">
              <w:rPr>
                <w:rFonts w:asciiTheme="minorHAnsi" w:hAnsiTheme="minorHAnsi"/>
                <w:sz w:val="20"/>
                <w:rPrChange w:id="4090" w:author="Hannah McSorley" w:date="2020-08-05T02:53:00Z">
                  <w:rPr>
                    <w:rFonts w:asciiTheme="minorHAnsi" w:hAnsiTheme="minorHAnsi"/>
                    <w:sz w:val="22"/>
                  </w:rPr>
                </w:rPrChange>
              </w:rPr>
              <w:t>10.39</w:t>
            </w:r>
          </w:p>
        </w:tc>
        <w:tc>
          <w:tcPr>
            <w:tcW w:w="437" w:type="pct"/>
            <w:tcPrChange w:id="4091" w:author="Hannah McSorley" w:date="2020-08-05T02:53:00Z">
              <w:tcPr>
                <w:tcW w:w="0" w:type="auto"/>
                <w:gridSpan w:val="3"/>
              </w:tcPr>
            </w:tcPrChange>
          </w:tcPr>
          <w:p w14:paraId="0175770A" w14:textId="77777777" w:rsidR="00D3555D" w:rsidRPr="00BB7467" w:rsidRDefault="005D6F31">
            <w:pPr>
              <w:spacing w:line="276" w:lineRule="auto"/>
              <w:jc w:val="right"/>
              <w:rPr>
                <w:rFonts w:asciiTheme="minorHAnsi" w:hAnsiTheme="minorHAnsi"/>
                <w:sz w:val="20"/>
                <w:rPrChange w:id="4092" w:author="Hannah McSorley" w:date="2020-08-05T02:53:00Z">
                  <w:rPr>
                    <w:rFonts w:asciiTheme="minorHAnsi" w:hAnsiTheme="minorHAnsi"/>
                    <w:sz w:val="22"/>
                  </w:rPr>
                </w:rPrChange>
              </w:rPr>
              <w:pPrChange w:id="4093" w:author="Hannah McSorley" w:date="2020-08-05T02:53:00Z">
                <w:pPr>
                  <w:spacing w:line="240" w:lineRule="auto"/>
                  <w:jc w:val="right"/>
                </w:pPr>
              </w:pPrChange>
            </w:pPr>
            <w:r w:rsidRPr="00BB7467">
              <w:rPr>
                <w:rFonts w:asciiTheme="minorHAnsi" w:hAnsiTheme="minorHAnsi"/>
                <w:sz w:val="20"/>
                <w:rPrChange w:id="4094" w:author="Hannah McSorley" w:date="2020-08-05T02:53:00Z">
                  <w:rPr>
                    <w:rFonts w:asciiTheme="minorHAnsi" w:hAnsiTheme="minorHAnsi"/>
                    <w:sz w:val="22"/>
                  </w:rPr>
                </w:rPrChange>
              </w:rPr>
              <w:t>14.17</w:t>
            </w:r>
          </w:p>
        </w:tc>
        <w:tc>
          <w:tcPr>
            <w:tcW w:w="438" w:type="pct"/>
            <w:tcPrChange w:id="4095" w:author="Hannah McSorley" w:date="2020-08-05T02:53:00Z">
              <w:tcPr>
                <w:tcW w:w="0" w:type="auto"/>
                <w:gridSpan w:val="2"/>
              </w:tcPr>
            </w:tcPrChange>
          </w:tcPr>
          <w:p w14:paraId="12645DB4" w14:textId="437B3C34" w:rsidR="00D3555D" w:rsidRPr="00BB7467" w:rsidRDefault="005D6F31">
            <w:pPr>
              <w:spacing w:line="276" w:lineRule="auto"/>
              <w:jc w:val="right"/>
              <w:rPr>
                <w:rFonts w:asciiTheme="minorHAnsi" w:hAnsiTheme="minorHAnsi"/>
                <w:sz w:val="20"/>
                <w:rPrChange w:id="4096" w:author="Hannah McSorley" w:date="2020-08-05T02:53:00Z">
                  <w:rPr>
                    <w:rFonts w:asciiTheme="minorHAnsi" w:hAnsiTheme="minorHAnsi"/>
                    <w:sz w:val="22"/>
                  </w:rPr>
                </w:rPrChange>
              </w:rPr>
              <w:pPrChange w:id="4097" w:author="Hannah McSorley" w:date="2020-08-05T02:53:00Z">
                <w:pPr>
                  <w:spacing w:line="240" w:lineRule="auto"/>
                  <w:jc w:val="right"/>
                </w:pPr>
              </w:pPrChange>
            </w:pPr>
            <w:r w:rsidRPr="00BB7467">
              <w:rPr>
                <w:rFonts w:asciiTheme="minorHAnsi" w:hAnsiTheme="minorHAnsi"/>
                <w:sz w:val="20"/>
                <w:rPrChange w:id="4098" w:author="Hannah McSorley" w:date="2020-08-05T02:53:00Z">
                  <w:rPr>
                    <w:rFonts w:asciiTheme="minorHAnsi" w:hAnsiTheme="minorHAnsi"/>
                    <w:sz w:val="22"/>
                  </w:rPr>
                </w:rPrChange>
              </w:rPr>
              <w:t>4.</w:t>
            </w:r>
            <w:del w:id="4099" w:author="Hannah McSorley" w:date="2020-08-05T02:53:00Z">
              <w:r w:rsidR="006D238B" w:rsidRPr="00611A89">
                <w:rPr>
                  <w:rFonts w:asciiTheme="minorHAnsi" w:hAnsiTheme="minorHAnsi" w:cstheme="minorHAnsi"/>
                  <w:sz w:val="22"/>
                  <w:szCs w:val="22"/>
                </w:rPr>
                <w:delText>3</w:delText>
              </w:r>
            </w:del>
            <w:ins w:id="4100" w:author="Hannah McSorley" w:date="2020-08-05T02:53:00Z">
              <w:r w:rsidRPr="00BB7467">
                <w:rPr>
                  <w:rFonts w:asciiTheme="minorHAnsi" w:hAnsiTheme="minorHAnsi" w:cstheme="minorHAnsi"/>
                  <w:sz w:val="20"/>
                  <w:szCs w:val="20"/>
                </w:rPr>
                <w:t>35</w:t>
              </w:r>
            </w:ins>
          </w:p>
        </w:tc>
        <w:tc>
          <w:tcPr>
            <w:tcW w:w="273" w:type="pct"/>
            <w:tcPrChange w:id="4101" w:author="Hannah McSorley" w:date="2020-08-05T02:53:00Z">
              <w:tcPr>
                <w:tcW w:w="0" w:type="auto"/>
                <w:gridSpan w:val="2"/>
              </w:tcPr>
            </w:tcPrChange>
          </w:tcPr>
          <w:p w14:paraId="2F6B762B" w14:textId="69C16FAE" w:rsidR="00D3555D" w:rsidRPr="00BB7467" w:rsidRDefault="005D6F31">
            <w:pPr>
              <w:spacing w:line="276" w:lineRule="auto"/>
              <w:jc w:val="right"/>
              <w:rPr>
                <w:rFonts w:asciiTheme="minorHAnsi" w:hAnsiTheme="minorHAnsi"/>
                <w:sz w:val="20"/>
                <w:rPrChange w:id="4102" w:author="Hannah McSorley" w:date="2020-08-05T02:53:00Z">
                  <w:rPr>
                    <w:rFonts w:asciiTheme="minorHAnsi" w:hAnsiTheme="minorHAnsi"/>
                    <w:sz w:val="22"/>
                  </w:rPr>
                </w:rPrChange>
              </w:rPr>
              <w:pPrChange w:id="4103" w:author="Hannah McSorley" w:date="2020-08-05T02:53:00Z">
                <w:pPr>
                  <w:spacing w:line="240" w:lineRule="auto"/>
                  <w:jc w:val="right"/>
                </w:pPr>
              </w:pPrChange>
            </w:pPr>
            <w:r w:rsidRPr="00BB7467">
              <w:rPr>
                <w:rFonts w:asciiTheme="minorHAnsi" w:hAnsiTheme="minorHAnsi"/>
                <w:sz w:val="20"/>
                <w:rPrChange w:id="4104" w:author="Hannah McSorley" w:date="2020-08-05T02:53:00Z">
                  <w:rPr>
                    <w:rFonts w:asciiTheme="minorHAnsi" w:hAnsiTheme="minorHAnsi"/>
                    <w:sz w:val="22"/>
                  </w:rPr>
                </w:rPrChange>
              </w:rPr>
              <w:t>0.</w:t>
            </w:r>
            <w:del w:id="4105" w:author="Hannah McSorley" w:date="2020-08-05T02:53:00Z">
              <w:r w:rsidR="006D238B" w:rsidRPr="00611A89">
                <w:rPr>
                  <w:rFonts w:asciiTheme="minorHAnsi" w:hAnsiTheme="minorHAnsi" w:cstheme="minorHAnsi"/>
                  <w:sz w:val="22"/>
                  <w:szCs w:val="22"/>
                </w:rPr>
                <w:delText>2</w:delText>
              </w:r>
            </w:del>
            <w:ins w:id="4106" w:author="Hannah McSorley" w:date="2020-08-05T02:53:00Z">
              <w:r w:rsidRPr="00BB7467">
                <w:rPr>
                  <w:rFonts w:asciiTheme="minorHAnsi" w:hAnsiTheme="minorHAnsi" w:cstheme="minorHAnsi"/>
                  <w:sz w:val="20"/>
                  <w:szCs w:val="20"/>
                </w:rPr>
                <w:t>16</w:t>
              </w:r>
            </w:ins>
          </w:p>
        </w:tc>
        <w:tc>
          <w:tcPr>
            <w:tcW w:w="383" w:type="pct"/>
            <w:cellIns w:id="4107" w:author="Hannah McSorley" w:date="2020-08-05T02:53:00Z"/>
            <w:tcPrChange w:id="4108" w:author="Hannah McSorley" w:date="2020-08-05T02:53:00Z">
              <w:tcPr>
                <w:tcW w:w="0" w:type="auto"/>
                <w:gridSpan w:val="2"/>
                <w:cellIns w:id="4109" w:author="Hannah McSorley" w:date="2020-08-05T02:53:00Z"/>
              </w:tcPr>
            </w:tcPrChange>
          </w:tcPr>
          <w:p w14:paraId="48A1224E" w14:textId="77777777" w:rsidR="00D3555D" w:rsidRPr="00BB7467" w:rsidRDefault="005D6F31" w:rsidP="008D7003">
            <w:pPr>
              <w:spacing w:line="276" w:lineRule="auto"/>
              <w:jc w:val="right"/>
              <w:rPr>
                <w:rFonts w:asciiTheme="minorHAnsi" w:hAnsiTheme="minorHAnsi" w:cstheme="minorHAnsi"/>
                <w:sz w:val="20"/>
                <w:szCs w:val="20"/>
              </w:rPr>
            </w:pPr>
            <w:ins w:id="4110" w:author="Hannah McSorley" w:date="2020-08-05T02:53:00Z">
              <w:r w:rsidRPr="00BB7467">
                <w:rPr>
                  <w:rFonts w:asciiTheme="minorHAnsi" w:hAnsiTheme="minorHAnsi" w:cstheme="minorHAnsi"/>
                  <w:sz w:val="20"/>
                  <w:szCs w:val="20"/>
                </w:rPr>
                <w:t>4</w:t>
              </w:r>
            </w:ins>
          </w:p>
        </w:tc>
        <w:tc>
          <w:tcPr>
            <w:tcW w:w="274" w:type="pct"/>
            <w:tcPrChange w:id="4111" w:author="Hannah McSorley" w:date="2020-08-05T02:53:00Z">
              <w:tcPr>
                <w:tcW w:w="0" w:type="auto"/>
              </w:tcPr>
            </w:tcPrChange>
          </w:tcPr>
          <w:p w14:paraId="68ADE1E3" w14:textId="77777777" w:rsidR="00D3555D" w:rsidRPr="00BB7467" w:rsidRDefault="005D6F31">
            <w:pPr>
              <w:spacing w:line="276" w:lineRule="auto"/>
              <w:jc w:val="right"/>
              <w:rPr>
                <w:rFonts w:asciiTheme="minorHAnsi" w:hAnsiTheme="minorHAnsi"/>
                <w:sz w:val="20"/>
                <w:rPrChange w:id="4112" w:author="Hannah McSorley" w:date="2020-08-05T02:53:00Z">
                  <w:rPr>
                    <w:rFonts w:asciiTheme="minorHAnsi" w:hAnsiTheme="minorHAnsi"/>
                    <w:sz w:val="22"/>
                  </w:rPr>
                </w:rPrChange>
              </w:rPr>
              <w:pPrChange w:id="4113" w:author="Hannah McSorley" w:date="2020-08-05T02:53:00Z">
                <w:pPr>
                  <w:spacing w:line="240" w:lineRule="auto"/>
                  <w:jc w:val="right"/>
                </w:pPr>
              </w:pPrChange>
            </w:pPr>
            <w:r w:rsidRPr="00BB7467">
              <w:rPr>
                <w:rFonts w:asciiTheme="minorHAnsi" w:hAnsiTheme="minorHAnsi"/>
                <w:sz w:val="20"/>
                <w:rPrChange w:id="4114" w:author="Hannah McSorley" w:date="2020-08-05T02:53:00Z">
                  <w:rPr>
                    <w:rFonts w:asciiTheme="minorHAnsi" w:hAnsiTheme="minorHAnsi"/>
                    <w:sz w:val="22"/>
                  </w:rPr>
                </w:rPrChange>
              </w:rPr>
              <w:t>4.25</w:t>
            </w:r>
          </w:p>
        </w:tc>
        <w:tc>
          <w:tcPr>
            <w:tcW w:w="297" w:type="pct"/>
            <w:tcPrChange w:id="4115" w:author="Hannah McSorley" w:date="2020-08-05T02:53:00Z">
              <w:tcPr>
                <w:tcW w:w="0" w:type="auto"/>
              </w:tcPr>
            </w:tcPrChange>
          </w:tcPr>
          <w:p w14:paraId="71BFB800" w14:textId="77777777" w:rsidR="00D3555D" w:rsidRPr="00BB7467" w:rsidRDefault="005D6F31">
            <w:pPr>
              <w:spacing w:line="276" w:lineRule="auto"/>
              <w:jc w:val="right"/>
              <w:rPr>
                <w:rFonts w:asciiTheme="minorHAnsi" w:hAnsiTheme="minorHAnsi"/>
                <w:sz w:val="20"/>
                <w:rPrChange w:id="4116" w:author="Hannah McSorley" w:date="2020-08-05T02:53:00Z">
                  <w:rPr>
                    <w:rFonts w:asciiTheme="minorHAnsi" w:hAnsiTheme="minorHAnsi"/>
                    <w:sz w:val="22"/>
                  </w:rPr>
                </w:rPrChange>
              </w:rPr>
              <w:pPrChange w:id="4117" w:author="Hannah McSorley" w:date="2020-08-05T02:53:00Z">
                <w:pPr>
                  <w:spacing w:line="240" w:lineRule="auto"/>
                  <w:jc w:val="right"/>
                </w:pPr>
              </w:pPrChange>
            </w:pPr>
            <w:r w:rsidRPr="00BB7467">
              <w:rPr>
                <w:rFonts w:asciiTheme="minorHAnsi" w:hAnsiTheme="minorHAnsi"/>
                <w:sz w:val="20"/>
                <w:rPrChange w:id="4118" w:author="Hannah McSorley" w:date="2020-08-05T02:53:00Z">
                  <w:rPr>
                    <w:rFonts w:asciiTheme="minorHAnsi" w:hAnsiTheme="minorHAnsi"/>
                    <w:sz w:val="22"/>
                  </w:rPr>
                </w:rPrChange>
              </w:rPr>
              <w:t>4.53</w:t>
            </w:r>
          </w:p>
        </w:tc>
      </w:tr>
      <w:tr w:rsidR="00717B93" w:rsidRPr="00BB7467" w14:paraId="02856AFC" w14:textId="77777777" w:rsidTr="00BB7467">
        <w:tc>
          <w:tcPr>
            <w:tcW w:w="492" w:type="pct"/>
            <w:shd w:val="clear" w:color="auto" w:fill="F2F2F2" w:themeFill="background1" w:themeFillShade="F2"/>
          </w:tcPr>
          <w:p w14:paraId="7B787F50" w14:textId="77777777" w:rsidR="00D3555D" w:rsidRPr="00BB7467" w:rsidRDefault="005D6F31">
            <w:pPr>
              <w:spacing w:line="276" w:lineRule="auto"/>
              <w:rPr>
                <w:rFonts w:asciiTheme="minorHAnsi" w:hAnsiTheme="minorHAnsi"/>
                <w:sz w:val="20"/>
                <w:rPrChange w:id="4119" w:author="Hannah McSorley" w:date="2020-08-05T02:53:00Z">
                  <w:rPr>
                    <w:rFonts w:asciiTheme="minorHAnsi" w:hAnsiTheme="minorHAnsi"/>
                    <w:sz w:val="22"/>
                  </w:rPr>
                </w:rPrChange>
              </w:rPr>
              <w:pPrChange w:id="4120" w:author="Hannah McSorley" w:date="2020-08-05T02:53:00Z">
                <w:pPr>
                  <w:spacing w:line="240" w:lineRule="auto"/>
                </w:pPr>
              </w:pPrChange>
            </w:pPr>
            <w:r w:rsidRPr="00BB7467">
              <w:rPr>
                <w:rFonts w:asciiTheme="minorHAnsi" w:hAnsiTheme="minorHAnsi"/>
                <w:sz w:val="20"/>
                <w:rPrChange w:id="4121" w:author="Hannah McSorley" w:date="2020-08-05T02:53:00Z">
                  <w:rPr>
                    <w:rFonts w:asciiTheme="minorHAnsi" w:hAnsiTheme="minorHAnsi"/>
                    <w:sz w:val="22"/>
                  </w:rPr>
                </w:rPrChange>
              </w:rPr>
              <w:t>Tunnel</w:t>
            </w:r>
          </w:p>
        </w:tc>
        <w:tc>
          <w:tcPr>
            <w:tcW w:w="602" w:type="pct"/>
            <w:shd w:val="clear" w:color="auto" w:fill="F2F2F2" w:themeFill="background1" w:themeFillShade="F2"/>
          </w:tcPr>
          <w:p w14:paraId="58B911A7" w14:textId="77777777" w:rsidR="00D3555D" w:rsidRPr="00BB7467" w:rsidRDefault="005D6F31">
            <w:pPr>
              <w:spacing w:line="276" w:lineRule="auto"/>
              <w:rPr>
                <w:rFonts w:asciiTheme="minorHAnsi" w:hAnsiTheme="minorHAnsi"/>
                <w:sz w:val="20"/>
                <w:rPrChange w:id="4122" w:author="Hannah McSorley" w:date="2020-08-05T02:53:00Z">
                  <w:rPr>
                    <w:rFonts w:asciiTheme="minorHAnsi" w:hAnsiTheme="minorHAnsi"/>
                    <w:sz w:val="22"/>
                  </w:rPr>
                </w:rPrChange>
              </w:rPr>
              <w:pPrChange w:id="4123" w:author="Hannah McSorley" w:date="2020-08-05T02:53:00Z">
                <w:pPr>
                  <w:spacing w:line="240" w:lineRule="auto"/>
                </w:pPr>
              </w:pPrChange>
            </w:pPr>
            <w:r w:rsidRPr="00BB7467">
              <w:rPr>
                <w:rFonts w:asciiTheme="minorHAnsi" w:hAnsiTheme="minorHAnsi"/>
                <w:sz w:val="20"/>
                <w:rPrChange w:id="4124" w:author="Hannah McSorley" w:date="2020-08-05T02:53:00Z">
                  <w:rPr>
                    <w:rFonts w:asciiTheme="minorHAnsi" w:hAnsiTheme="minorHAnsi"/>
                    <w:sz w:val="22"/>
                  </w:rPr>
                </w:rPrChange>
              </w:rPr>
              <w:t>inlet of Leech Tunnel, LWSA outlet</w:t>
            </w:r>
          </w:p>
        </w:tc>
        <w:tc>
          <w:tcPr>
            <w:tcW w:w="328" w:type="pct"/>
            <w:shd w:val="clear" w:color="auto" w:fill="F2F2F2" w:themeFill="background1" w:themeFillShade="F2"/>
          </w:tcPr>
          <w:p w14:paraId="4EE71B98" w14:textId="77777777" w:rsidR="00D3555D" w:rsidRPr="00BB7467" w:rsidRDefault="005D6F31">
            <w:pPr>
              <w:spacing w:line="276" w:lineRule="auto"/>
              <w:jc w:val="right"/>
              <w:rPr>
                <w:rFonts w:asciiTheme="minorHAnsi" w:hAnsiTheme="minorHAnsi"/>
                <w:sz w:val="20"/>
                <w:rPrChange w:id="4125" w:author="Hannah McSorley" w:date="2020-08-05T02:53:00Z">
                  <w:rPr>
                    <w:rFonts w:asciiTheme="minorHAnsi" w:hAnsiTheme="minorHAnsi"/>
                    <w:sz w:val="22"/>
                  </w:rPr>
                </w:rPrChange>
              </w:rPr>
              <w:pPrChange w:id="4126" w:author="Hannah McSorley" w:date="2020-08-05T02:53:00Z">
                <w:pPr>
                  <w:spacing w:line="240" w:lineRule="auto"/>
                  <w:jc w:val="right"/>
                </w:pPr>
              </w:pPrChange>
            </w:pPr>
            <w:r w:rsidRPr="00BB7467">
              <w:rPr>
                <w:rFonts w:asciiTheme="minorHAnsi" w:hAnsiTheme="minorHAnsi"/>
                <w:sz w:val="20"/>
                <w:rPrChange w:id="4127" w:author="Hannah McSorley" w:date="2020-08-05T02:53:00Z">
                  <w:rPr>
                    <w:rFonts w:asciiTheme="minorHAnsi" w:hAnsiTheme="minorHAnsi"/>
                    <w:sz w:val="22"/>
                  </w:rPr>
                </w:rPrChange>
              </w:rPr>
              <w:t>34</w:t>
            </w:r>
          </w:p>
        </w:tc>
        <w:tc>
          <w:tcPr>
            <w:tcW w:w="438" w:type="pct"/>
            <w:shd w:val="clear" w:color="auto" w:fill="F2F2F2" w:themeFill="background1" w:themeFillShade="F2"/>
          </w:tcPr>
          <w:p w14:paraId="131A6D97" w14:textId="77777777" w:rsidR="00D3555D" w:rsidRPr="00BB7467" w:rsidRDefault="005D6F31">
            <w:pPr>
              <w:spacing w:line="276" w:lineRule="auto"/>
              <w:jc w:val="right"/>
              <w:rPr>
                <w:rFonts w:asciiTheme="minorHAnsi" w:hAnsiTheme="minorHAnsi"/>
                <w:sz w:val="20"/>
                <w:rPrChange w:id="4128" w:author="Hannah McSorley" w:date="2020-08-05T02:53:00Z">
                  <w:rPr>
                    <w:rFonts w:asciiTheme="minorHAnsi" w:hAnsiTheme="minorHAnsi"/>
                    <w:sz w:val="22"/>
                  </w:rPr>
                </w:rPrChange>
              </w:rPr>
              <w:pPrChange w:id="4129" w:author="Hannah McSorley" w:date="2020-08-05T02:53:00Z">
                <w:pPr>
                  <w:spacing w:line="240" w:lineRule="auto"/>
                  <w:jc w:val="right"/>
                </w:pPr>
              </w:pPrChange>
            </w:pPr>
            <w:r w:rsidRPr="00BB7467">
              <w:rPr>
                <w:rFonts w:asciiTheme="minorHAnsi" w:hAnsiTheme="minorHAnsi"/>
                <w:sz w:val="20"/>
                <w:rPrChange w:id="4130" w:author="Hannah McSorley" w:date="2020-08-05T02:53:00Z">
                  <w:rPr>
                    <w:rFonts w:asciiTheme="minorHAnsi" w:hAnsiTheme="minorHAnsi"/>
                    <w:sz w:val="22"/>
                  </w:rPr>
                </w:rPrChange>
              </w:rPr>
              <w:t>16.9</w:t>
            </w:r>
          </w:p>
        </w:tc>
        <w:tc>
          <w:tcPr>
            <w:tcW w:w="218" w:type="pct"/>
            <w:shd w:val="clear" w:color="auto" w:fill="F2F2F2" w:themeFill="background1" w:themeFillShade="F2"/>
          </w:tcPr>
          <w:p w14:paraId="77EAE563" w14:textId="77777777" w:rsidR="00D3555D" w:rsidRPr="00BB7467" w:rsidRDefault="005D6F31">
            <w:pPr>
              <w:spacing w:line="276" w:lineRule="auto"/>
              <w:jc w:val="right"/>
              <w:rPr>
                <w:rFonts w:asciiTheme="minorHAnsi" w:hAnsiTheme="minorHAnsi"/>
                <w:sz w:val="20"/>
                <w:rPrChange w:id="4131" w:author="Hannah McSorley" w:date="2020-08-05T02:53:00Z">
                  <w:rPr>
                    <w:rFonts w:asciiTheme="minorHAnsi" w:hAnsiTheme="minorHAnsi"/>
                    <w:sz w:val="22"/>
                  </w:rPr>
                </w:rPrChange>
              </w:rPr>
              <w:pPrChange w:id="4132" w:author="Hannah McSorley" w:date="2020-08-05T02:53:00Z">
                <w:pPr>
                  <w:spacing w:line="240" w:lineRule="auto"/>
                  <w:jc w:val="right"/>
                </w:pPr>
              </w:pPrChange>
            </w:pPr>
            <w:r w:rsidRPr="00BB7467">
              <w:rPr>
                <w:rFonts w:asciiTheme="minorHAnsi" w:hAnsiTheme="minorHAnsi"/>
                <w:sz w:val="20"/>
                <w:rPrChange w:id="4133" w:author="Hannah McSorley" w:date="2020-08-05T02:53:00Z">
                  <w:rPr>
                    <w:rFonts w:asciiTheme="minorHAnsi" w:hAnsiTheme="minorHAnsi"/>
                    <w:sz w:val="22"/>
                  </w:rPr>
                </w:rPrChange>
              </w:rPr>
              <w:t>5.6</w:t>
            </w:r>
          </w:p>
        </w:tc>
        <w:tc>
          <w:tcPr>
            <w:tcW w:w="383" w:type="pct"/>
            <w:shd w:val="clear" w:color="auto" w:fill="F2F2F2" w:themeFill="background1" w:themeFillShade="F2"/>
            <w:cellIns w:id="4134" w:author="Hannah McSorley" w:date="2020-08-05T02:53:00Z"/>
          </w:tcPr>
          <w:p w14:paraId="096EF543" w14:textId="77777777" w:rsidR="00D3555D" w:rsidRPr="00BB7467" w:rsidRDefault="005D6F31" w:rsidP="008D7003">
            <w:pPr>
              <w:spacing w:line="276" w:lineRule="auto"/>
              <w:jc w:val="right"/>
              <w:rPr>
                <w:rFonts w:asciiTheme="minorHAnsi" w:hAnsiTheme="minorHAnsi" w:cstheme="minorHAnsi"/>
                <w:sz w:val="20"/>
                <w:szCs w:val="20"/>
              </w:rPr>
            </w:pPr>
            <w:ins w:id="4135" w:author="Hannah McSorley" w:date="2020-08-05T02:53:00Z">
              <w:r w:rsidRPr="00BB7467">
                <w:rPr>
                  <w:rFonts w:asciiTheme="minorHAnsi" w:hAnsiTheme="minorHAnsi" w:cstheme="minorHAnsi"/>
                  <w:sz w:val="20"/>
                  <w:szCs w:val="20"/>
                </w:rPr>
                <w:t>33</w:t>
              </w:r>
            </w:ins>
          </w:p>
        </w:tc>
        <w:tc>
          <w:tcPr>
            <w:tcW w:w="438" w:type="pct"/>
            <w:shd w:val="clear" w:color="auto" w:fill="F2F2F2" w:themeFill="background1" w:themeFillShade="F2"/>
          </w:tcPr>
          <w:p w14:paraId="00C3CD35" w14:textId="77777777" w:rsidR="00D3555D" w:rsidRPr="00BB7467" w:rsidRDefault="005D6F31">
            <w:pPr>
              <w:spacing w:line="276" w:lineRule="auto"/>
              <w:jc w:val="right"/>
              <w:rPr>
                <w:rFonts w:asciiTheme="minorHAnsi" w:hAnsiTheme="minorHAnsi"/>
                <w:sz w:val="20"/>
                <w:rPrChange w:id="4136" w:author="Hannah McSorley" w:date="2020-08-05T02:53:00Z">
                  <w:rPr>
                    <w:rFonts w:asciiTheme="minorHAnsi" w:hAnsiTheme="minorHAnsi"/>
                    <w:sz w:val="22"/>
                  </w:rPr>
                </w:rPrChange>
              </w:rPr>
              <w:pPrChange w:id="4137" w:author="Hannah McSorley" w:date="2020-08-05T02:53:00Z">
                <w:pPr>
                  <w:spacing w:line="240" w:lineRule="auto"/>
                  <w:jc w:val="right"/>
                </w:pPr>
              </w:pPrChange>
            </w:pPr>
            <w:r w:rsidRPr="00BB7467">
              <w:rPr>
                <w:rFonts w:asciiTheme="minorHAnsi" w:hAnsiTheme="minorHAnsi"/>
                <w:sz w:val="20"/>
                <w:rPrChange w:id="4138" w:author="Hannah McSorley" w:date="2020-08-05T02:53:00Z">
                  <w:rPr>
                    <w:rFonts w:asciiTheme="minorHAnsi" w:hAnsiTheme="minorHAnsi"/>
                    <w:sz w:val="22"/>
                  </w:rPr>
                </w:rPrChange>
              </w:rPr>
              <w:t>5.18</w:t>
            </w:r>
          </w:p>
        </w:tc>
        <w:tc>
          <w:tcPr>
            <w:tcW w:w="437" w:type="pct"/>
            <w:shd w:val="clear" w:color="auto" w:fill="F2F2F2" w:themeFill="background1" w:themeFillShade="F2"/>
          </w:tcPr>
          <w:p w14:paraId="72A410C4" w14:textId="77777777" w:rsidR="00D3555D" w:rsidRPr="00BB7467" w:rsidRDefault="005D6F31">
            <w:pPr>
              <w:spacing w:line="276" w:lineRule="auto"/>
              <w:jc w:val="right"/>
              <w:rPr>
                <w:rFonts w:asciiTheme="minorHAnsi" w:hAnsiTheme="minorHAnsi"/>
                <w:sz w:val="20"/>
                <w:rPrChange w:id="4139" w:author="Hannah McSorley" w:date="2020-08-05T02:53:00Z">
                  <w:rPr>
                    <w:rFonts w:asciiTheme="minorHAnsi" w:hAnsiTheme="minorHAnsi"/>
                    <w:sz w:val="22"/>
                  </w:rPr>
                </w:rPrChange>
              </w:rPr>
              <w:pPrChange w:id="4140" w:author="Hannah McSorley" w:date="2020-08-05T02:53:00Z">
                <w:pPr>
                  <w:spacing w:line="240" w:lineRule="auto"/>
                  <w:jc w:val="right"/>
                </w:pPr>
              </w:pPrChange>
            </w:pPr>
            <w:r w:rsidRPr="00BB7467">
              <w:rPr>
                <w:rFonts w:asciiTheme="minorHAnsi" w:hAnsiTheme="minorHAnsi"/>
                <w:sz w:val="20"/>
                <w:rPrChange w:id="4141" w:author="Hannah McSorley" w:date="2020-08-05T02:53:00Z">
                  <w:rPr>
                    <w:rFonts w:asciiTheme="minorHAnsi" w:hAnsiTheme="minorHAnsi"/>
                    <w:sz w:val="22"/>
                  </w:rPr>
                </w:rPrChange>
              </w:rPr>
              <w:t>27.49</w:t>
            </w:r>
          </w:p>
        </w:tc>
        <w:tc>
          <w:tcPr>
            <w:tcW w:w="438" w:type="pct"/>
            <w:shd w:val="clear" w:color="auto" w:fill="F2F2F2" w:themeFill="background1" w:themeFillShade="F2"/>
          </w:tcPr>
          <w:p w14:paraId="1B2416FC" w14:textId="3CE6496B" w:rsidR="00D3555D" w:rsidRPr="00BB7467" w:rsidRDefault="005D6F31">
            <w:pPr>
              <w:spacing w:line="276" w:lineRule="auto"/>
              <w:jc w:val="right"/>
              <w:rPr>
                <w:rFonts w:asciiTheme="minorHAnsi" w:hAnsiTheme="minorHAnsi"/>
                <w:sz w:val="20"/>
                <w:rPrChange w:id="4142" w:author="Hannah McSorley" w:date="2020-08-05T02:53:00Z">
                  <w:rPr>
                    <w:rFonts w:asciiTheme="minorHAnsi" w:hAnsiTheme="minorHAnsi"/>
                    <w:sz w:val="22"/>
                  </w:rPr>
                </w:rPrChange>
              </w:rPr>
              <w:pPrChange w:id="4143" w:author="Hannah McSorley" w:date="2020-08-05T02:53:00Z">
                <w:pPr>
                  <w:spacing w:line="240" w:lineRule="auto"/>
                  <w:jc w:val="right"/>
                </w:pPr>
              </w:pPrChange>
            </w:pPr>
            <w:r w:rsidRPr="00BB7467">
              <w:rPr>
                <w:rFonts w:asciiTheme="minorHAnsi" w:hAnsiTheme="minorHAnsi"/>
                <w:sz w:val="20"/>
                <w:rPrChange w:id="4144" w:author="Hannah McSorley" w:date="2020-08-05T02:53:00Z">
                  <w:rPr>
                    <w:rFonts w:asciiTheme="minorHAnsi" w:hAnsiTheme="minorHAnsi"/>
                    <w:sz w:val="22"/>
                  </w:rPr>
                </w:rPrChange>
              </w:rPr>
              <w:t>4.</w:t>
            </w:r>
            <w:del w:id="4145" w:author="Hannah McSorley" w:date="2020-08-05T02:53:00Z">
              <w:r w:rsidR="006D238B" w:rsidRPr="00611A89">
                <w:rPr>
                  <w:rFonts w:asciiTheme="minorHAnsi" w:hAnsiTheme="minorHAnsi" w:cstheme="minorHAnsi"/>
                  <w:sz w:val="22"/>
                  <w:szCs w:val="22"/>
                </w:rPr>
                <w:delText>4</w:delText>
              </w:r>
            </w:del>
            <w:ins w:id="4146" w:author="Hannah McSorley" w:date="2020-08-05T02:53:00Z">
              <w:r w:rsidRPr="00BB7467">
                <w:rPr>
                  <w:rFonts w:asciiTheme="minorHAnsi" w:hAnsiTheme="minorHAnsi" w:cstheme="minorHAnsi"/>
                  <w:sz w:val="20"/>
                  <w:szCs w:val="20"/>
                </w:rPr>
                <w:t>41</w:t>
              </w:r>
            </w:ins>
          </w:p>
        </w:tc>
        <w:tc>
          <w:tcPr>
            <w:tcW w:w="273" w:type="pct"/>
            <w:shd w:val="clear" w:color="auto" w:fill="F2F2F2" w:themeFill="background1" w:themeFillShade="F2"/>
          </w:tcPr>
          <w:p w14:paraId="5292703A" w14:textId="699B543A" w:rsidR="00D3555D" w:rsidRPr="00BB7467" w:rsidRDefault="005D6F31">
            <w:pPr>
              <w:spacing w:line="276" w:lineRule="auto"/>
              <w:jc w:val="right"/>
              <w:rPr>
                <w:rFonts w:asciiTheme="minorHAnsi" w:hAnsiTheme="minorHAnsi"/>
                <w:sz w:val="20"/>
                <w:rPrChange w:id="4147" w:author="Hannah McSorley" w:date="2020-08-05T02:53:00Z">
                  <w:rPr>
                    <w:rFonts w:asciiTheme="minorHAnsi" w:hAnsiTheme="minorHAnsi"/>
                    <w:sz w:val="22"/>
                  </w:rPr>
                </w:rPrChange>
              </w:rPr>
              <w:pPrChange w:id="4148" w:author="Hannah McSorley" w:date="2020-08-05T02:53:00Z">
                <w:pPr>
                  <w:spacing w:line="240" w:lineRule="auto"/>
                  <w:jc w:val="right"/>
                </w:pPr>
              </w:pPrChange>
            </w:pPr>
            <w:r w:rsidRPr="00BB7467">
              <w:rPr>
                <w:rFonts w:asciiTheme="minorHAnsi" w:hAnsiTheme="minorHAnsi"/>
                <w:sz w:val="20"/>
                <w:rPrChange w:id="4149" w:author="Hannah McSorley" w:date="2020-08-05T02:53:00Z">
                  <w:rPr>
                    <w:rFonts w:asciiTheme="minorHAnsi" w:hAnsiTheme="minorHAnsi"/>
                    <w:sz w:val="22"/>
                  </w:rPr>
                </w:rPrChange>
              </w:rPr>
              <w:t>0.</w:t>
            </w:r>
            <w:del w:id="4150" w:author="Hannah McSorley" w:date="2020-08-05T02:53:00Z">
              <w:r w:rsidR="006D238B" w:rsidRPr="00611A89">
                <w:rPr>
                  <w:rFonts w:asciiTheme="minorHAnsi" w:hAnsiTheme="minorHAnsi" w:cstheme="minorHAnsi"/>
                  <w:sz w:val="22"/>
                  <w:szCs w:val="22"/>
                </w:rPr>
                <w:delText>2</w:delText>
              </w:r>
            </w:del>
            <w:ins w:id="4151" w:author="Hannah McSorley" w:date="2020-08-05T02:53:00Z">
              <w:r w:rsidRPr="00BB7467">
                <w:rPr>
                  <w:rFonts w:asciiTheme="minorHAnsi" w:hAnsiTheme="minorHAnsi" w:cstheme="minorHAnsi"/>
                  <w:sz w:val="20"/>
                  <w:szCs w:val="20"/>
                </w:rPr>
                <w:t>21</w:t>
              </w:r>
            </w:ins>
          </w:p>
        </w:tc>
        <w:tc>
          <w:tcPr>
            <w:tcW w:w="383" w:type="pct"/>
            <w:shd w:val="clear" w:color="auto" w:fill="F2F2F2" w:themeFill="background1" w:themeFillShade="F2"/>
            <w:cellIns w:id="4152" w:author="Hannah McSorley" w:date="2020-08-05T02:53:00Z"/>
          </w:tcPr>
          <w:p w14:paraId="56E84121" w14:textId="77777777" w:rsidR="00D3555D" w:rsidRPr="00BB7467" w:rsidRDefault="005D6F31" w:rsidP="008D7003">
            <w:pPr>
              <w:spacing w:line="276" w:lineRule="auto"/>
              <w:jc w:val="right"/>
              <w:rPr>
                <w:rFonts w:asciiTheme="minorHAnsi" w:hAnsiTheme="minorHAnsi" w:cstheme="minorHAnsi"/>
                <w:sz w:val="20"/>
                <w:szCs w:val="20"/>
              </w:rPr>
            </w:pPr>
            <w:ins w:id="4153" w:author="Hannah McSorley" w:date="2020-08-05T02:53:00Z">
              <w:r w:rsidRPr="00BB7467">
                <w:rPr>
                  <w:rFonts w:asciiTheme="minorHAnsi" w:hAnsiTheme="minorHAnsi" w:cstheme="minorHAnsi"/>
                  <w:sz w:val="20"/>
                  <w:szCs w:val="20"/>
                </w:rPr>
                <w:t>5</w:t>
              </w:r>
            </w:ins>
          </w:p>
        </w:tc>
        <w:tc>
          <w:tcPr>
            <w:tcW w:w="274" w:type="pct"/>
            <w:shd w:val="clear" w:color="auto" w:fill="F2F2F2" w:themeFill="background1" w:themeFillShade="F2"/>
          </w:tcPr>
          <w:p w14:paraId="27176396" w14:textId="77777777" w:rsidR="00D3555D" w:rsidRPr="00BB7467" w:rsidRDefault="005D6F31">
            <w:pPr>
              <w:spacing w:line="276" w:lineRule="auto"/>
              <w:jc w:val="right"/>
              <w:rPr>
                <w:rFonts w:asciiTheme="minorHAnsi" w:hAnsiTheme="minorHAnsi"/>
                <w:sz w:val="20"/>
                <w:rPrChange w:id="4154" w:author="Hannah McSorley" w:date="2020-08-05T02:53:00Z">
                  <w:rPr>
                    <w:rFonts w:asciiTheme="minorHAnsi" w:hAnsiTheme="minorHAnsi"/>
                    <w:sz w:val="22"/>
                  </w:rPr>
                </w:rPrChange>
              </w:rPr>
              <w:pPrChange w:id="4155" w:author="Hannah McSorley" w:date="2020-08-05T02:53:00Z">
                <w:pPr>
                  <w:spacing w:line="240" w:lineRule="auto"/>
                  <w:jc w:val="right"/>
                </w:pPr>
              </w:pPrChange>
            </w:pPr>
            <w:r w:rsidRPr="00BB7467">
              <w:rPr>
                <w:rFonts w:asciiTheme="minorHAnsi" w:hAnsiTheme="minorHAnsi"/>
                <w:sz w:val="20"/>
                <w:rPrChange w:id="4156" w:author="Hannah McSorley" w:date="2020-08-05T02:53:00Z">
                  <w:rPr>
                    <w:rFonts w:asciiTheme="minorHAnsi" w:hAnsiTheme="minorHAnsi"/>
                    <w:sz w:val="22"/>
                  </w:rPr>
                </w:rPrChange>
              </w:rPr>
              <w:t>3.92</w:t>
            </w:r>
          </w:p>
        </w:tc>
        <w:tc>
          <w:tcPr>
            <w:tcW w:w="297" w:type="pct"/>
            <w:shd w:val="clear" w:color="auto" w:fill="F2F2F2" w:themeFill="background1" w:themeFillShade="F2"/>
          </w:tcPr>
          <w:p w14:paraId="475427BD" w14:textId="77777777" w:rsidR="00D3555D" w:rsidRPr="00BB7467" w:rsidRDefault="005D6F31">
            <w:pPr>
              <w:spacing w:line="276" w:lineRule="auto"/>
              <w:jc w:val="right"/>
              <w:rPr>
                <w:rFonts w:asciiTheme="minorHAnsi" w:hAnsiTheme="minorHAnsi"/>
                <w:sz w:val="20"/>
                <w:rPrChange w:id="4157" w:author="Hannah McSorley" w:date="2020-08-05T02:53:00Z">
                  <w:rPr>
                    <w:rFonts w:asciiTheme="minorHAnsi" w:hAnsiTheme="minorHAnsi"/>
                    <w:sz w:val="22"/>
                  </w:rPr>
                </w:rPrChange>
              </w:rPr>
              <w:pPrChange w:id="4158" w:author="Hannah McSorley" w:date="2020-08-05T02:53:00Z">
                <w:pPr>
                  <w:spacing w:line="240" w:lineRule="auto"/>
                  <w:jc w:val="right"/>
                </w:pPr>
              </w:pPrChange>
            </w:pPr>
            <w:r w:rsidRPr="00BB7467">
              <w:rPr>
                <w:rFonts w:asciiTheme="minorHAnsi" w:hAnsiTheme="minorHAnsi"/>
                <w:sz w:val="20"/>
                <w:rPrChange w:id="4159" w:author="Hannah McSorley" w:date="2020-08-05T02:53:00Z">
                  <w:rPr>
                    <w:rFonts w:asciiTheme="minorHAnsi" w:hAnsiTheme="minorHAnsi"/>
                    <w:sz w:val="22"/>
                  </w:rPr>
                </w:rPrChange>
              </w:rPr>
              <w:t>4.91</w:t>
            </w:r>
          </w:p>
        </w:tc>
      </w:tr>
      <w:tr w:rsidR="00717B93" w:rsidRPr="00BB7467" w14:paraId="1668F07E" w14:textId="77777777" w:rsidTr="00BB7467">
        <w:tblPrEx>
          <w:tblW w:w="5000" w:type="pct"/>
          <w:tblLayout w:type="fixed"/>
          <w:tblLook w:val="07E0" w:firstRow="1" w:lastRow="1" w:firstColumn="1" w:lastColumn="1" w:noHBand="1" w:noVBand="1"/>
          <w:tblPrExChange w:id="4160" w:author="Hannah McSorley" w:date="2020-08-05T02:53:00Z">
            <w:tblPrEx>
              <w:tblW w:w="5000" w:type="pct"/>
              <w:tblLayout w:type="fixed"/>
              <w:tblLook w:val="07E0" w:firstRow="1" w:lastRow="1" w:firstColumn="1" w:lastColumn="1" w:noHBand="1" w:noVBand="1"/>
            </w:tblPrEx>
          </w:tblPrExChange>
        </w:tblPrEx>
        <w:tc>
          <w:tcPr>
            <w:tcW w:w="492" w:type="pct"/>
            <w:tcPrChange w:id="4161" w:author="Hannah McSorley" w:date="2020-08-05T02:53:00Z">
              <w:tcPr>
                <w:tcW w:w="0" w:type="auto"/>
                <w:gridSpan w:val="2"/>
              </w:tcPr>
            </w:tcPrChange>
          </w:tcPr>
          <w:p w14:paraId="5365F98C" w14:textId="77777777" w:rsidR="00D3555D" w:rsidRPr="00BB7467" w:rsidRDefault="005D6F31">
            <w:pPr>
              <w:spacing w:line="276" w:lineRule="auto"/>
              <w:rPr>
                <w:rFonts w:asciiTheme="minorHAnsi" w:hAnsiTheme="minorHAnsi"/>
                <w:sz w:val="20"/>
                <w:rPrChange w:id="4162" w:author="Hannah McSorley" w:date="2020-08-05T02:53:00Z">
                  <w:rPr>
                    <w:rFonts w:asciiTheme="minorHAnsi" w:hAnsiTheme="minorHAnsi"/>
                    <w:sz w:val="22"/>
                  </w:rPr>
                </w:rPrChange>
              </w:rPr>
              <w:pPrChange w:id="4163" w:author="Hannah McSorley" w:date="2020-08-05T02:53:00Z">
                <w:pPr>
                  <w:spacing w:line="240" w:lineRule="auto"/>
                </w:pPr>
              </w:pPrChange>
            </w:pPr>
            <w:proofErr w:type="spellStart"/>
            <w:r w:rsidRPr="00BB7467">
              <w:rPr>
                <w:rFonts w:asciiTheme="minorHAnsi" w:hAnsiTheme="minorHAnsi"/>
                <w:sz w:val="20"/>
                <w:rPrChange w:id="4164" w:author="Hannah McSorley" w:date="2020-08-05T02:53:00Z">
                  <w:rPr>
                    <w:rFonts w:asciiTheme="minorHAnsi" w:hAnsiTheme="minorHAnsi"/>
                    <w:sz w:val="22"/>
                  </w:rPr>
                </w:rPrChange>
              </w:rPr>
              <w:t>Rithet-crk</w:t>
            </w:r>
            <w:proofErr w:type="spellEnd"/>
          </w:p>
        </w:tc>
        <w:tc>
          <w:tcPr>
            <w:tcW w:w="602" w:type="pct"/>
            <w:tcPrChange w:id="4165" w:author="Hannah McSorley" w:date="2020-08-05T02:53:00Z">
              <w:tcPr>
                <w:tcW w:w="0" w:type="auto"/>
                <w:gridSpan w:val="3"/>
              </w:tcPr>
            </w:tcPrChange>
          </w:tcPr>
          <w:p w14:paraId="0A234BF4" w14:textId="77777777" w:rsidR="00D3555D" w:rsidRPr="00BB7467" w:rsidRDefault="005D6F31">
            <w:pPr>
              <w:spacing w:line="276" w:lineRule="auto"/>
              <w:rPr>
                <w:rFonts w:asciiTheme="minorHAnsi" w:hAnsiTheme="minorHAnsi"/>
                <w:sz w:val="20"/>
                <w:rPrChange w:id="4166" w:author="Hannah McSorley" w:date="2020-08-05T02:53:00Z">
                  <w:rPr>
                    <w:rFonts w:asciiTheme="minorHAnsi" w:hAnsiTheme="minorHAnsi"/>
                    <w:sz w:val="22"/>
                  </w:rPr>
                </w:rPrChange>
              </w:rPr>
              <w:pPrChange w:id="4167" w:author="Hannah McSorley" w:date="2020-08-05T02:53:00Z">
                <w:pPr>
                  <w:spacing w:line="240" w:lineRule="auto"/>
                </w:pPr>
              </w:pPrChange>
            </w:pPr>
            <w:r w:rsidRPr="00BB7467">
              <w:rPr>
                <w:rFonts w:asciiTheme="minorHAnsi" w:hAnsiTheme="minorHAnsi"/>
                <w:sz w:val="20"/>
                <w:rPrChange w:id="4168" w:author="Hannah McSorley" w:date="2020-08-05T02:53:00Z">
                  <w:rPr>
                    <w:rFonts w:asciiTheme="minorHAnsi" w:hAnsiTheme="minorHAnsi"/>
                    <w:sz w:val="22"/>
                  </w:rPr>
                </w:rPrChange>
              </w:rPr>
              <w:t>key tributary to Sooke Reservoir, SWSA</w:t>
            </w:r>
          </w:p>
        </w:tc>
        <w:tc>
          <w:tcPr>
            <w:tcW w:w="328" w:type="pct"/>
            <w:tcPrChange w:id="4169" w:author="Hannah McSorley" w:date="2020-08-05T02:53:00Z">
              <w:tcPr>
                <w:tcW w:w="0" w:type="auto"/>
                <w:gridSpan w:val="2"/>
              </w:tcPr>
            </w:tcPrChange>
          </w:tcPr>
          <w:p w14:paraId="07257CD4" w14:textId="77777777" w:rsidR="00D3555D" w:rsidRPr="00BB7467" w:rsidRDefault="005D6F31">
            <w:pPr>
              <w:spacing w:line="276" w:lineRule="auto"/>
              <w:jc w:val="right"/>
              <w:rPr>
                <w:rFonts w:asciiTheme="minorHAnsi" w:hAnsiTheme="minorHAnsi"/>
                <w:sz w:val="20"/>
                <w:rPrChange w:id="4170" w:author="Hannah McSorley" w:date="2020-08-05T02:53:00Z">
                  <w:rPr>
                    <w:rFonts w:asciiTheme="minorHAnsi" w:hAnsiTheme="minorHAnsi"/>
                    <w:sz w:val="22"/>
                  </w:rPr>
                </w:rPrChange>
              </w:rPr>
              <w:pPrChange w:id="4171" w:author="Hannah McSorley" w:date="2020-08-05T02:53:00Z">
                <w:pPr>
                  <w:spacing w:line="240" w:lineRule="auto"/>
                  <w:jc w:val="right"/>
                </w:pPr>
              </w:pPrChange>
            </w:pPr>
            <w:r w:rsidRPr="00BB7467">
              <w:rPr>
                <w:rFonts w:asciiTheme="minorHAnsi" w:hAnsiTheme="minorHAnsi"/>
                <w:sz w:val="20"/>
                <w:rPrChange w:id="4172" w:author="Hannah McSorley" w:date="2020-08-05T02:53:00Z">
                  <w:rPr>
                    <w:rFonts w:asciiTheme="minorHAnsi" w:hAnsiTheme="minorHAnsi"/>
                    <w:sz w:val="22"/>
                  </w:rPr>
                </w:rPrChange>
              </w:rPr>
              <w:t>11</w:t>
            </w:r>
          </w:p>
        </w:tc>
        <w:tc>
          <w:tcPr>
            <w:tcW w:w="438" w:type="pct"/>
            <w:tcPrChange w:id="4173" w:author="Hannah McSorley" w:date="2020-08-05T02:53:00Z">
              <w:tcPr>
                <w:tcW w:w="0" w:type="auto"/>
                <w:gridSpan w:val="3"/>
              </w:tcPr>
            </w:tcPrChange>
          </w:tcPr>
          <w:p w14:paraId="4432726F" w14:textId="77777777" w:rsidR="00D3555D" w:rsidRPr="00BB7467" w:rsidRDefault="005D6F31">
            <w:pPr>
              <w:spacing w:line="276" w:lineRule="auto"/>
              <w:jc w:val="right"/>
              <w:rPr>
                <w:rFonts w:asciiTheme="minorHAnsi" w:hAnsiTheme="minorHAnsi"/>
                <w:sz w:val="20"/>
                <w:rPrChange w:id="4174" w:author="Hannah McSorley" w:date="2020-08-05T02:53:00Z">
                  <w:rPr>
                    <w:rFonts w:asciiTheme="minorHAnsi" w:hAnsiTheme="minorHAnsi"/>
                    <w:sz w:val="22"/>
                  </w:rPr>
                </w:rPrChange>
              </w:rPr>
              <w:pPrChange w:id="4175" w:author="Hannah McSorley" w:date="2020-08-05T02:53:00Z">
                <w:pPr>
                  <w:spacing w:line="240" w:lineRule="auto"/>
                  <w:jc w:val="right"/>
                </w:pPr>
              </w:pPrChange>
            </w:pPr>
            <w:r w:rsidRPr="00BB7467">
              <w:rPr>
                <w:rFonts w:asciiTheme="minorHAnsi" w:hAnsiTheme="minorHAnsi"/>
                <w:sz w:val="20"/>
                <w:rPrChange w:id="4176" w:author="Hannah McSorley" w:date="2020-08-05T02:53:00Z">
                  <w:rPr>
                    <w:rFonts w:asciiTheme="minorHAnsi" w:hAnsiTheme="minorHAnsi"/>
                    <w:sz w:val="22"/>
                  </w:rPr>
                </w:rPrChange>
              </w:rPr>
              <w:t>9.4</w:t>
            </w:r>
          </w:p>
        </w:tc>
        <w:tc>
          <w:tcPr>
            <w:tcW w:w="218" w:type="pct"/>
            <w:tcPrChange w:id="4177" w:author="Hannah McSorley" w:date="2020-08-05T02:53:00Z">
              <w:tcPr>
                <w:tcW w:w="0" w:type="auto"/>
              </w:tcPr>
            </w:tcPrChange>
          </w:tcPr>
          <w:p w14:paraId="5E5CE69C" w14:textId="77777777" w:rsidR="00D3555D" w:rsidRPr="00BB7467" w:rsidRDefault="005D6F31">
            <w:pPr>
              <w:spacing w:line="276" w:lineRule="auto"/>
              <w:jc w:val="right"/>
              <w:rPr>
                <w:rFonts w:asciiTheme="minorHAnsi" w:hAnsiTheme="minorHAnsi"/>
                <w:sz w:val="20"/>
                <w:rPrChange w:id="4178" w:author="Hannah McSorley" w:date="2020-08-05T02:53:00Z">
                  <w:rPr>
                    <w:rFonts w:asciiTheme="minorHAnsi" w:hAnsiTheme="minorHAnsi"/>
                    <w:sz w:val="22"/>
                  </w:rPr>
                </w:rPrChange>
              </w:rPr>
              <w:pPrChange w:id="4179" w:author="Hannah McSorley" w:date="2020-08-05T02:53:00Z">
                <w:pPr>
                  <w:spacing w:line="240" w:lineRule="auto"/>
                  <w:jc w:val="right"/>
                </w:pPr>
              </w:pPrChange>
            </w:pPr>
            <w:r w:rsidRPr="00BB7467">
              <w:rPr>
                <w:rFonts w:asciiTheme="minorHAnsi" w:hAnsiTheme="minorHAnsi"/>
                <w:sz w:val="20"/>
                <w:rPrChange w:id="4180" w:author="Hannah McSorley" w:date="2020-08-05T02:53:00Z">
                  <w:rPr>
                    <w:rFonts w:asciiTheme="minorHAnsi" w:hAnsiTheme="minorHAnsi"/>
                    <w:sz w:val="22"/>
                  </w:rPr>
                </w:rPrChange>
              </w:rPr>
              <w:t>2.4</w:t>
            </w:r>
          </w:p>
        </w:tc>
        <w:tc>
          <w:tcPr>
            <w:tcW w:w="383" w:type="pct"/>
            <w:cellIns w:id="4181" w:author="Hannah McSorley" w:date="2020-08-05T02:53:00Z"/>
            <w:tcPrChange w:id="4182" w:author="Hannah McSorley" w:date="2020-08-05T02:53:00Z">
              <w:tcPr>
                <w:tcW w:w="0" w:type="auto"/>
                <w:gridSpan w:val="2"/>
                <w:cellIns w:id="4183" w:author="Hannah McSorley" w:date="2020-08-05T02:53:00Z"/>
              </w:tcPr>
            </w:tcPrChange>
          </w:tcPr>
          <w:p w14:paraId="2D07EA28" w14:textId="77777777" w:rsidR="00D3555D" w:rsidRPr="00BB7467" w:rsidRDefault="005D6F31" w:rsidP="008D7003">
            <w:pPr>
              <w:spacing w:line="276" w:lineRule="auto"/>
              <w:jc w:val="right"/>
              <w:rPr>
                <w:rFonts w:asciiTheme="minorHAnsi" w:hAnsiTheme="minorHAnsi" w:cstheme="minorHAnsi"/>
                <w:sz w:val="20"/>
                <w:szCs w:val="20"/>
              </w:rPr>
            </w:pPr>
            <w:ins w:id="4184" w:author="Hannah McSorley" w:date="2020-08-05T02:53:00Z">
              <w:r w:rsidRPr="00BB7467">
                <w:rPr>
                  <w:rFonts w:asciiTheme="minorHAnsi" w:hAnsiTheme="minorHAnsi" w:cstheme="minorHAnsi"/>
                  <w:sz w:val="20"/>
                  <w:szCs w:val="20"/>
                </w:rPr>
                <w:t>26</w:t>
              </w:r>
            </w:ins>
          </w:p>
        </w:tc>
        <w:tc>
          <w:tcPr>
            <w:tcW w:w="438" w:type="pct"/>
            <w:tcPrChange w:id="4185" w:author="Hannah McSorley" w:date="2020-08-05T02:53:00Z">
              <w:tcPr>
                <w:tcW w:w="0" w:type="auto"/>
                <w:gridSpan w:val="2"/>
              </w:tcPr>
            </w:tcPrChange>
          </w:tcPr>
          <w:p w14:paraId="23AEC132" w14:textId="77777777" w:rsidR="00D3555D" w:rsidRPr="00BB7467" w:rsidRDefault="005D6F31">
            <w:pPr>
              <w:spacing w:line="276" w:lineRule="auto"/>
              <w:jc w:val="right"/>
              <w:rPr>
                <w:rFonts w:asciiTheme="minorHAnsi" w:hAnsiTheme="minorHAnsi"/>
                <w:sz w:val="20"/>
                <w:rPrChange w:id="4186" w:author="Hannah McSorley" w:date="2020-08-05T02:53:00Z">
                  <w:rPr>
                    <w:rFonts w:asciiTheme="minorHAnsi" w:hAnsiTheme="minorHAnsi"/>
                    <w:sz w:val="22"/>
                  </w:rPr>
                </w:rPrChange>
              </w:rPr>
              <w:pPrChange w:id="4187" w:author="Hannah McSorley" w:date="2020-08-05T02:53:00Z">
                <w:pPr>
                  <w:spacing w:line="240" w:lineRule="auto"/>
                  <w:jc w:val="right"/>
                </w:pPr>
              </w:pPrChange>
            </w:pPr>
            <w:r w:rsidRPr="00BB7467">
              <w:rPr>
                <w:rFonts w:asciiTheme="minorHAnsi" w:hAnsiTheme="minorHAnsi"/>
                <w:sz w:val="20"/>
                <w:rPrChange w:id="4188" w:author="Hannah McSorley" w:date="2020-08-05T02:53:00Z">
                  <w:rPr>
                    <w:rFonts w:asciiTheme="minorHAnsi" w:hAnsiTheme="minorHAnsi"/>
                    <w:sz w:val="22"/>
                  </w:rPr>
                </w:rPrChange>
              </w:rPr>
              <w:t>6.85</w:t>
            </w:r>
          </w:p>
        </w:tc>
        <w:tc>
          <w:tcPr>
            <w:tcW w:w="437" w:type="pct"/>
            <w:tcPrChange w:id="4189" w:author="Hannah McSorley" w:date="2020-08-05T02:53:00Z">
              <w:tcPr>
                <w:tcW w:w="0" w:type="auto"/>
                <w:gridSpan w:val="3"/>
              </w:tcPr>
            </w:tcPrChange>
          </w:tcPr>
          <w:p w14:paraId="02366BA4" w14:textId="77777777" w:rsidR="00D3555D" w:rsidRPr="00BB7467" w:rsidRDefault="005D6F31">
            <w:pPr>
              <w:spacing w:line="276" w:lineRule="auto"/>
              <w:jc w:val="right"/>
              <w:rPr>
                <w:rFonts w:asciiTheme="minorHAnsi" w:hAnsiTheme="minorHAnsi"/>
                <w:sz w:val="20"/>
                <w:rPrChange w:id="4190" w:author="Hannah McSorley" w:date="2020-08-05T02:53:00Z">
                  <w:rPr>
                    <w:rFonts w:asciiTheme="minorHAnsi" w:hAnsiTheme="minorHAnsi"/>
                    <w:sz w:val="22"/>
                  </w:rPr>
                </w:rPrChange>
              </w:rPr>
              <w:pPrChange w:id="4191" w:author="Hannah McSorley" w:date="2020-08-05T02:53:00Z">
                <w:pPr>
                  <w:spacing w:line="240" w:lineRule="auto"/>
                  <w:jc w:val="right"/>
                </w:pPr>
              </w:pPrChange>
            </w:pPr>
            <w:r w:rsidRPr="00BB7467">
              <w:rPr>
                <w:rFonts w:asciiTheme="minorHAnsi" w:hAnsiTheme="minorHAnsi"/>
                <w:sz w:val="20"/>
                <w:rPrChange w:id="4192" w:author="Hannah McSorley" w:date="2020-08-05T02:53:00Z">
                  <w:rPr>
                    <w:rFonts w:asciiTheme="minorHAnsi" w:hAnsiTheme="minorHAnsi"/>
                    <w:sz w:val="22"/>
                  </w:rPr>
                </w:rPrChange>
              </w:rPr>
              <w:t>14.62</w:t>
            </w:r>
          </w:p>
        </w:tc>
        <w:tc>
          <w:tcPr>
            <w:tcW w:w="438" w:type="pct"/>
            <w:tcPrChange w:id="4193" w:author="Hannah McSorley" w:date="2020-08-05T02:53:00Z">
              <w:tcPr>
                <w:tcW w:w="0" w:type="auto"/>
                <w:gridSpan w:val="2"/>
              </w:tcPr>
            </w:tcPrChange>
          </w:tcPr>
          <w:p w14:paraId="7CCC2933" w14:textId="06FB246B" w:rsidR="00D3555D" w:rsidRPr="00BB7467" w:rsidRDefault="005D6F31">
            <w:pPr>
              <w:spacing w:line="276" w:lineRule="auto"/>
              <w:jc w:val="right"/>
              <w:rPr>
                <w:rFonts w:asciiTheme="minorHAnsi" w:hAnsiTheme="minorHAnsi"/>
                <w:sz w:val="20"/>
                <w:rPrChange w:id="4194" w:author="Hannah McSorley" w:date="2020-08-05T02:53:00Z">
                  <w:rPr>
                    <w:rFonts w:asciiTheme="minorHAnsi" w:hAnsiTheme="minorHAnsi"/>
                    <w:sz w:val="22"/>
                  </w:rPr>
                </w:rPrChange>
              </w:rPr>
              <w:pPrChange w:id="4195" w:author="Hannah McSorley" w:date="2020-08-05T02:53:00Z">
                <w:pPr>
                  <w:spacing w:line="240" w:lineRule="auto"/>
                  <w:jc w:val="right"/>
                </w:pPr>
              </w:pPrChange>
            </w:pPr>
            <w:r w:rsidRPr="00BB7467">
              <w:rPr>
                <w:rFonts w:asciiTheme="minorHAnsi" w:hAnsiTheme="minorHAnsi"/>
                <w:sz w:val="20"/>
                <w:rPrChange w:id="4196" w:author="Hannah McSorley" w:date="2020-08-05T02:53:00Z">
                  <w:rPr>
                    <w:rFonts w:asciiTheme="minorHAnsi" w:hAnsiTheme="minorHAnsi"/>
                    <w:sz w:val="22"/>
                  </w:rPr>
                </w:rPrChange>
              </w:rPr>
              <w:t>4.</w:t>
            </w:r>
            <w:del w:id="4197" w:author="Hannah McSorley" w:date="2020-08-05T02:53:00Z">
              <w:r w:rsidR="006D238B" w:rsidRPr="00611A89">
                <w:rPr>
                  <w:rFonts w:asciiTheme="minorHAnsi" w:hAnsiTheme="minorHAnsi" w:cstheme="minorHAnsi"/>
                  <w:sz w:val="22"/>
                  <w:szCs w:val="22"/>
                </w:rPr>
                <w:delText>4</w:delText>
              </w:r>
            </w:del>
            <w:ins w:id="4198" w:author="Hannah McSorley" w:date="2020-08-05T02:53:00Z">
              <w:r w:rsidRPr="00BB7467">
                <w:rPr>
                  <w:rFonts w:asciiTheme="minorHAnsi" w:hAnsiTheme="minorHAnsi" w:cstheme="minorHAnsi"/>
                  <w:sz w:val="20"/>
                  <w:szCs w:val="20"/>
                </w:rPr>
                <w:t>39</w:t>
              </w:r>
            </w:ins>
          </w:p>
        </w:tc>
        <w:tc>
          <w:tcPr>
            <w:tcW w:w="273" w:type="pct"/>
            <w:tcPrChange w:id="4199" w:author="Hannah McSorley" w:date="2020-08-05T02:53:00Z">
              <w:tcPr>
                <w:tcW w:w="0" w:type="auto"/>
                <w:gridSpan w:val="2"/>
              </w:tcPr>
            </w:tcPrChange>
          </w:tcPr>
          <w:p w14:paraId="3F557354" w14:textId="6BB0CD33" w:rsidR="00D3555D" w:rsidRPr="00BB7467" w:rsidRDefault="005D6F31">
            <w:pPr>
              <w:spacing w:line="276" w:lineRule="auto"/>
              <w:jc w:val="right"/>
              <w:rPr>
                <w:rFonts w:asciiTheme="minorHAnsi" w:hAnsiTheme="minorHAnsi"/>
                <w:sz w:val="20"/>
                <w:rPrChange w:id="4200" w:author="Hannah McSorley" w:date="2020-08-05T02:53:00Z">
                  <w:rPr>
                    <w:rFonts w:asciiTheme="minorHAnsi" w:hAnsiTheme="minorHAnsi"/>
                    <w:sz w:val="22"/>
                  </w:rPr>
                </w:rPrChange>
              </w:rPr>
              <w:pPrChange w:id="4201" w:author="Hannah McSorley" w:date="2020-08-05T02:53:00Z">
                <w:pPr>
                  <w:spacing w:line="240" w:lineRule="auto"/>
                  <w:jc w:val="right"/>
                </w:pPr>
              </w:pPrChange>
            </w:pPr>
            <w:r w:rsidRPr="00BB7467">
              <w:rPr>
                <w:rFonts w:asciiTheme="minorHAnsi" w:hAnsiTheme="minorHAnsi"/>
                <w:sz w:val="20"/>
                <w:rPrChange w:id="4202" w:author="Hannah McSorley" w:date="2020-08-05T02:53:00Z">
                  <w:rPr>
                    <w:rFonts w:asciiTheme="minorHAnsi" w:hAnsiTheme="minorHAnsi"/>
                    <w:sz w:val="22"/>
                  </w:rPr>
                </w:rPrChange>
              </w:rPr>
              <w:t>0.</w:t>
            </w:r>
            <w:del w:id="4203" w:author="Hannah McSorley" w:date="2020-08-05T02:53:00Z">
              <w:r w:rsidR="006D238B" w:rsidRPr="00611A89">
                <w:rPr>
                  <w:rFonts w:asciiTheme="minorHAnsi" w:hAnsiTheme="minorHAnsi" w:cstheme="minorHAnsi"/>
                  <w:sz w:val="22"/>
                  <w:szCs w:val="22"/>
                </w:rPr>
                <w:delText>3</w:delText>
              </w:r>
            </w:del>
            <w:ins w:id="4204" w:author="Hannah McSorley" w:date="2020-08-05T02:53:00Z">
              <w:r w:rsidRPr="00BB7467">
                <w:rPr>
                  <w:rFonts w:asciiTheme="minorHAnsi" w:hAnsiTheme="minorHAnsi" w:cstheme="minorHAnsi"/>
                  <w:sz w:val="20"/>
                  <w:szCs w:val="20"/>
                </w:rPr>
                <w:t>33</w:t>
              </w:r>
            </w:ins>
          </w:p>
        </w:tc>
        <w:tc>
          <w:tcPr>
            <w:tcW w:w="383" w:type="pct"/>
            <w:cellIns w:id="4205" w:author="Hannah McSorley" w:date="2020-08-05T02:53:00Z"/>
            <w:tcPrChange w:id="4206" w:author="Hannah McSorley" w:date="2020-08-05T02:53:00Z">
              <w:tcPr>
                <w:tcW w:w="0" w:type="auto"/>
                <w:gridSpan w:val="2"/>
                <w:cellIns w:id="4207" w:author="Hannah McSorley" w:date="2020-08-05T02:53:00Z"/>
              </w:tcPr>
            </w:tcPrChange>
          </w:tcPr>
          <w:p w14:paraId="4C363A5A" w14:textId="77777777" w:rsidR="00D3555D" w:rsidRPr="00BB7467" w:rsidRDefault="005D6F31" w:rsidP="008D7003">
            <w:pPr>
              <w:spacing w:line="276" w:lineRule="auto"/>
              <w:jc w:val="right"/>
              <w:rPr>
                <w:rFonts w:asciiTheme="minorHAnsi" w:hAnsiTheme="minorHAnsi" w:cstheme="minorHAnsi"/>
                <w:sz w:val="20"/>
                <w:szCs w:val="20"/>
              </w:rPr>
            </w:pPr>
            <w:ins w:id="4208" w:author="Hannah McSorley" w:date="2020-08-05T02:53:00Z">
              <w:r w:rsidRPr="00BB7467">
                <w:rPr>
                  <w:rFonts w:asciiTheme="minorHAnsi" w:hAnsiTheme="minorHAnsi" w:cstheme="minorHAnsi"/>
                  <w:sz w:val="20"/>
                  <w:szCs w:val="20"/>
                </w:rPr>
                <w:t>7</w:t>
              </w:r>
            </w:ins>
          </w:p>
        </w:tc>
        <w:tc>
          <w:tcPr>
            <w:tcW w:w="274" w:type="pct"/>
            <w:tcPrChange w:id="4209" w:author="Hannah McSorley" w:date="2020-08-05T02:53:00Z">
              <w:tcPr>
                <w:tcW w:w="0" w:type="auto"/>
              </w:tcPr>
            </w:tcPrChange>
          </w:tcPr>
          <w:p w14:paraId="57696A8E" w14:textId="77777777" w:rsidR="00D3555D" w:rsidRPr="00BB7467" w:rsidRDefault="005D6F31">
            <w:pPr>
              <w:spacing w:line="276" w:lineRule="auto"/>
              <w:jc w:val="right"/>
              <w:rPr>
                <w:rFonts w:asciiTheme="minorHAnsi" w:hAnsiTheme="minorHAnsi"/>
                <w:sz w:val="20"/>
                <w:rPrChange w:id="4210" w:author="Hannah McSorley" w:date="2020-08-05T02:53:00Z">
                  <w:rPr>
                    <w:rFonts w:asciiTheme="minorHAnsi" w:hAnsiTheme="minorHAnsi"/>
                    <w:sz w:val="22"/>
                  </w:rPr>
                </w:rPrChange>
              </w:rPr>
              <w:pPrChange w:id="4211" w:author="Hannah McSorley" w:date="2020-08-05T02:53:00Z">
                <w:pPr>
                  <w:spacing w:line="240" w:lineRule="auto"/>
                  <w:jc w:val="right"/>
                </w:pPr>
              </w:pPrChange>
            </w:pPr>
            <w:r w:rsidRPr="00BB7467">
              <w:rPr>
                <w:rFonts w:asciiTheme="minorHAnsi" w:hAnsiTheme="minorHAnsi"/>
                <w:sz w:val="20"/>
                <w:rPrChange w:id="4212" w:author="Hannah McSorley" w:date="2020-08-05T02:53:00Z">
                  <w:rPr>
                    <w:rFonts w:asciiTheme="minorHAnsi" w:hAnsiTheme="minorHAnsi"/>
                    <w:sz w:val="22"/>
                  </w:rPr>
                </w:rPrChange>
              </w:rPr>
              <w:t>3.95</w:t>
            </w:r>
          </w:p>
        </w:tc>
        <w:tc>
          <w:tcPr>
            <w:tcW w:w="297" w:type="pct"/>
            <w:tcPrChange w:id="4213" w:author="Hannah McSorley" w:date="2020-08-05T02:53:00Z">
              <w:tcPr>
                <w:tcW w:w="0" w:type="auto"/>
              </w:tcPr>
            </w:tcPrChange>
          </w:tcPr>
          <w:p w14:paraId="0229BDF4" w14:textId="77777777" w:rsidR="00D3555D" w:rsidRPr="00BB7467" w:rsidRDefault="005D6F31">
            <w:pPr>
              <w:spacing w:line="276" w:lineRule="auto"/>
              <w:jc w:val="right"/>
              <w:rPr>
                <w:rFonts w:asciiTheme="minorHAnsi" w:hAnsiTheme="minorHAnsi"/>
                <w:sz w:val="20"/>
                <w:rPrChange w:id="4214" w:author="Hannah McSorley" w:date="2020-08-05T02:53:00Z">
                  <w:rPr>
                    <w:rFonts w:asciiTheme="minorHAnsi" w:hAnsiTheme="minorHAnsi"/>
                    <w:sz w:val="22"/>
                  </w:rPr>
                </w:rPrChange>
              </w:rPr>
              <w:pPrChange w:id="4215" w:author="Hannah McSorley" w:date="2020-08-05T02:53:00Z">
                <w:pPr>
                  <w:spacing w:line="240" w:lineRule="auto"/>
                  <w:jc w:val="right"/>
                </w:pPr>
              </w:pPrChange>
            </w:pPr>
            <w:r w:rsidRPr="00BB7467">
              <w:rPr>
                <w:rFonts w:asciiTheme="minorHAnsi" w:hAnsiTheme="minorHAnsi"/>
                <w:sz w:val="20"/>
                <w:rPrChange w:id="4216" w:author="Hannah McSorley" w:date="2020-08-05T02:53:00Z">
                  <w:rPr>
                    <w:rFonts w:asciiTheme="minorHAnsi" w:hAnsiTheme="minorHAnsi"/>
                    <w:sz w:val="22"/>
                  </w:rPr>
                </w:rPrChange>
              </w:rPr>
              <w:t>4.85</w:t>
            </w:r>
          </w:p>
        </w:tc>
      </w:tr>
      <w:tr w:rsidR="00717B93" w:rsidRPr="00BB7467" w14:paraId="6F430F51" w14:textId="77777777" w:rsidTr="00BB7467">
        <w:tc>
          <w:tcPr>
            <w:tcW w:w="492" w:type="pct"/>
            <w:shd w:val="clear" w:color="auto" w:fill="F2F2F2" w:themeFill="background1" w:themeFillShade="F2"/>
          </w:tcPr>
          <w:p w14:paraId="52DEC3C1" w14:textId="77777777" w:rsidR="00D3555D" w:rsidRPr="00BB7467" w:rsidRDefault="005D6F31">
            <w:pPr>
              <w:spacing w:line="276" w:lineRule="auto"/>
              <w:rPr>
                <w:rFonts w:asciiTheme="minorHAnsi" w:hAnsiTheme="minorHAnsi"/>
                <w:sz w:val="20"/>
                <w:rPrChange w:id="4217" w:author="Hannah McSorley" w:date="2020-08-05T02:53:00Z">
                  <w:rPr>
                    <w:rFonts w:asciiTheme="minorHAnsi" w:hAnsiTheme="minorHAnsi"/>
                    <w:sz w:val="22"/>
                  </w:rPr>
                </w:rPrChange>
              </w:rPr>
              <w:pPrChange w:id="4218" w:author="Hannah McSorley" w:date="2020-08-05T02:53:00Z">
                <w:pPr>
                  <w:spacing w:line="240" w:lineRule="auto"/>
                </w:pPr>
              </w:pPrChange>
            </w:pPr>
            <w:r w:rsidRPr="00BB7467">
              <w:rPr>
                <w:rFonts w:asciiTheme="minorHAnsi" w:hAnsiTheme="minorHAnsi"/>
                <w:sz w:val="20"/>
                <w:rPrChange w:id="4219" w:author="Hannah McSorley" w:date="2020-08-05T02:53:00Z">
                  <w:rPr>
                    <w:rFonts w:asciiTheme="minorHAnsi" w:hAnsiTheme="minorHAnsi"/>
                    <w:sz w:val="22"/>
                  </w:rPr>
                </w:rPrChange>
              </w:rPr>
              <w:lastRenderedPageBreak/>
              <w:t>Judge-</w:t>
            </w:r>
            <w:proofErr w:type="spellStart"/>
            <w:r w:rsidRPr="00BB7467">
              <w:rPr>
                <w:rFonts w:asciiTheme="minorHAnsi" w:hAnsiTheme="minorHAnsi"/>
                <w:sz w:val="20"/>
                <w:rPrChange w:id="4220" w:author="Hannah McSorley" w:date="2020-08-05T02:53:00Z">
                  <w:rPr>
                    <w:rFonts w:asciiTheme="minorHAnsi" w:hAnsiTheme="minorHAnsi"/>
                    <w:sz w:val="22"/>
                  </w:rPr>
                </w:rPrChange>
              </w:rPr>
              <w:t>crk</w:t>
            </w:r>
            <w:proofErr w:type="spellEnd"/>
          </w:p>
        </w:tc>
        <w:tc>
          <w:tcPr>
            <w:tcW w:w="602" w:type="pct"/>
            <w:shd w:val="clear" w:color="auto" w:fill="F2F2F2" w:themeFill="background1" w:themeFillShade="F2"/>
          </w:tcPr>
          <w:p w14:paraId="47089383" w14:textId="77777777" w:rsidR="00D3555D" w:rsidRPr="00BB7467" w:rsidRDefault="005D6F31">
            <w:pPr>
              <w:spacing w:line="276" w:lineRule="auto"/>
              <w:rPr>
                <w:rFonts w:asciiTheme="minorHAnsi" w:hAnsiTheme="minorHAnsi"/>
                <w:sz w:val="20"/>
                <w:rPrChange w:id="4221" w:author="Hannah McSorley" w:date="2020-08-05T02:53:00Z">
                  <w:rPr>
                    <w:rFonts w:asciiTheme="minorHAnsi" w:hAnsiTheme="minorHAnsi"/>
                    <w:sz w:val="22"/>
                  </w:rPr>
                </w:rPrChange>
              </w:rPr>
              <w:pPrChange w:id="4222" w:author="Hannah McSorley" w:date="2020-08-05T02:53:00Z">
                <w:pPr>
                  <w:spacing w:line="240" w:lineRule="auto"/>
                </w:pPr>
              </w:pPrChange>
            </w:pPr>
            <w:r w:rsidRPr="00BB7467">
              <w:rPr>
                <w:rFonts w:asciiTheme="minorHAnsi" w:hAnsiTheme="minorHAnsi"/>
                <w:sz w:val="20"/>
                <w:rPrChange w:id="4223" w:author="Hannah McSorley" w:date="2020-08-05T02:53:00Z">
                  <w:rPr>
                    <w:rFonts w:asciiTheme="minorHAnsi" w:hAnsiTheme="minorHAnsi"/>
                    <w:sz w:val="22"/>
                  </w:rPr>
                </w:rPrChange>
              </w:rPr>
              <w:t>key tributary to Sooke Reservoir, SWSA</w:t>
            </w:r>
          </w:p>
        </w:tc>
        <w:tc>
          <w:tcPr>
            <w:tcW w:w="328" w:type="pct"/>
            <w:shd w:val="clear" w:color="auto" w:fill="F2F2F2" w:themeFill="background1" w:themeFillShade="F2"/>
          </w:tcPr>
          <w:p w14:paraId="2F0FDE9C" w14:textId="77777777" w:rsidR="00D3555D" w:rsidRPr="00BB7467" w:rsidRDefault="005D6F31">
            <w:pPr>
              <w:spacing w:line="276" w:lineRule="auto"/>
              <w:jc w:val="right"/>
              <w:rPr>
                <w:rFonts w:asciiTheme="minorHAnsi" w:hAnsiTheme="minorHAnsi"/>
                <w:sz w:val="20"/>
                <w:rPrChange w:id="4224" w:author="Hannah McSorley" w:date="2020-08-05T02:53:00Z">
                  <w:rPr>
                    <w:rFonts w:asciiTheme="minorHAnsi" w:hAnsiTheme="minorHAnsi"/>
                    <w:sz w:val="22"/>
                  </w:rPr>
                </w:rPrChange>
              </w:rPr>
              <w:pPrChange w:id="4225" w:author="Hannah McSorley" w:date="2020-08-05T02:53:00Z">
                <w:pPr>
                  <w:spacing w:line="240" w:lineRule="auto"/>
                  <w:jc w:val="right"/>
                </w:pPr>
              </w:pPrChange>
            </w:pPr>
            <w:r w:rsidRPr="00BB7467">
              <w:rPr>
                <w:rFonts w:asciiTheme="minorHAnsi" w:hAnsiTheme="minorHAnsi"/>
                <w:sz w:val="20"/>
                <w:rPrChange w:id="4226" w:author="Hannah McSorley" w:date="2020-08-05T02:53:00Z">
                  <w:rPr>
                    <w:rFonts w:asciiTheme="minorHAnsi" w:hAnsiTheme="minorHAnsi"/>
                    <w:sz w:val="22"/>
                  </w:rPr>
                </w:rPrChange>
              </w:rPr>
              <w:t>5</w:t>
            </w:r>
          </w:p>
        </w:tc>
        <w:tc>
          <w:tcPr>
            <w:tcW w:w="438" w:type="pct"/>
            <w:shd w:val="clear" w:color="auto" w:fill="F2F2F2" w:themeFill="background1" w:themeFillShade="F2"/>
          </w:tcPr>
          <w:p w14:paraId="0EDBCE3B" w14:textId="77777777" w:rsidR="00D3555D" w:rsidRPr="00BB7467" w:rsidRDefault="005D6F31">
            <w:pPr>
              <w:spacing w:line="276" w:lineRule="auto"/>
              <w:jc w:val="right"/>
              <w:rPr>
                <w:rFonts w:asciiTheme="minorHAnsi" w:hAnsiTheme="minorHAnsi"/>
                <w:sz w:val="20"/>
                <w:rPrChange w:id="4227" w:author="Hannah McSorley" w:date="2020-08-05T02:53:00Z">
                  <w:rPr>
                    <w:rFonts w:asciiTheme="minorHAnsi" w:hAnsiTheme="minorHAnsi"/>
                    <w:sz w:val="22"/>
                  </w:rPr>
                </w:rPrChange>
              </w:rPr>
              <w:pPrChange w:id="4228" w:author="Hannah McSorley" w:date="2020-08-05T02:53:00Z">
                <w:pPr>
                  <w:spacing w:line="240" w:lineRule="auto"/>
                  <w:jc w:val="right"/>
                </w:pPr>
              </w:pPrChange>
            </w:pPr>
            <w:r w:rsidRPr="00BB7467">
              <w:rPr>
                <w:rFonts w:asciiTheme="minorHAnsi" w:hAnsiTheme="minorHAnsi"/>
                <w:sz w:val="20"/>
                <w:rPrChange w:id="4229" w:author="Hannah McSorley" w:date="2020-08-05T02:53:00Z">
                  <w:rPr>
                    <w:rFonts w:asciiTheme="minorHAnsi" w:hAnsiTheme="minorHAnsi"/>
                    <w:sz w:val="22"/>
                  </w:rPr>
                </w:rPrChange>
              </w:rPr>
              <w:t>15.3</w:t>
            </w:r>
          </w:p>
        </w:tc>
        <w:tc>
          <w:tcPr>
            <w:tcW w:w="218" w:type="pct"/>
            <w:shd w:val="clear" w:color="auto" w:fill="F2F2F2" w:themeFill="background1" w:themeFillShade="F2"/>
          </w:tcPr>
          <w:p w14:paraId="218372D2" w14:textId="77777777" w:rsidR="00D3555D" w:rsidRPr="00BB7467" w:rsidRDefault="005D6F31">
            <w:pPr>
              <w:spacing w:line="276" w:lineRule="auto"/>
              <w:jc w:val="right"/>
              <w:rPr>
                <w:rFonts w:asciiTheme="minorHAnsi" w:hAnsiTheme="minorHAnsi"/>
                <w:sz w:val="20"/>
                <w:rPrChange w:id="4230" w:author="Hannah McSorley" w:date="2020-08-05T02:53:00Z">
                  <w:rPr>
                    <w:rFonts w:asciiTheme="minorHAnsi" w:hAnsiTheme="minorHAnsi"/>
                    <w:sz w:val="22"/>
                  </w:rPr>
                </w:rPrChange>
              </w:rPr>
              <w:pPrChange w:id="4231" w:author="Hannah McSorley" w:date="2020-08-05T02:53:00Z">
                <w:pPr>
                  <w:spacing w:line="240" w:lineRule="auto"/>
                  <w:jc w:val="right"/>
                </w:pPr>
              </w:pPrChange>
            </w:pPr>
            <w:r w:rsidRPr="00BB7467">
              <w:rPr>
                <w:rFonts w:asciiTheme="minorHAnsi" w:hAnsiTheme="minorHAnsi"/>
                <w:sz w:val="20"/>
                <w:rPrChange w:id="4232" w:author="Hannah McSorley" w:date="2020-08-05T02:53:00Z">
                  <w:rPr>
                    <w:rFonts w:asciiTheme="minorHAnsi" w:hAnsiTheme="minorHAnsi"/>
                    <w:sz w:val="22"/>
                  </w:rPr>
                </w:rPrChange>
              </w:rPr>
              <w:t>3.4</w:t>
            </w:r>
          </w:p>
        </w:tc>
        <w:tc>
          <w:tcPr>
            <w:tcW w:w="383" w:type="pct"/>
            <w:shd w:val="clear" w:color="auto" w:fill="F2F2F2" w:themeFill="background1" w:themeFillShade="F2"/>
            <w:cellIns w:id="4233" w:author="Hannah McSorley" w:date="2020-08-05T02:53:00Z"/>
          </w:tcPr>
          <w:p w14:paraId="4AD89D68" w14:textId="77777777" w:rsidR="00D3555D" w:rsidRPr="00BB7467" w:rsidRDefault="005D6F31" w:rsidP="008D7003">
            <w:pPr>
              <w:spacing w:line="276" w:lineRule="auto"/>
              <w:jc w:val="right"/>
              <w:rPr>
                <w:rFonts w:asciiTheme="minorHAnsi" w:hAnsiTheme="minorHAnsi" w:cstheme="minorHAnsi"/>
                <w:sz w:val="20"/>
                <w:szCs w:val="20"/>
              </w:rPr>
            </w:pPr>
            <w:ins w:id="4234" w:author="Hannah McSorley" w:date="2020-08-05T02:53:00Z">
              <w:r w:rsidRPr="00BB7467">
                <w:rPr>
                  <w:rFonts w:asciiTheme="minorHAnsi" w:hAnsiTheme="minorHAnsi" w:cstheme="minorHAnsi"/>
                  <w:sz w:val="20"/>
                  <w:szCs w:val="20"/>
                </w:rPr>
                <w:t>22</w:t>
              </w:r>
            </w:ins>
          </w:p>
        </w:tc>
        <w:tc>
          <w:tcPr>
            <w:tcW w:w="438" w:type="pct"/>
            <w:shd w:val="clear" w:color="auto" w:fill="F2F2F2" w:themeFill="background1" w:themeFillShade="F2"/>
          </w:tcPr>
          <w:p w14:paraId="731B84AE" w14:textId="77777777" w:rsidR="00D3555D" w:rsidRPr="00BB7467" w:rsidRDefault="005D6F31">
            <w:pPr>
              <w:spacing w:line="276" w:lineRule="auto"/>
              <w:jc w:val="right"/>
              <w:rPr>
                <w:rFonts w:asciiTheme="minorHAnsi" w:hAnsiTheme="minorHAnsi"/>
                <w:sz w:val="20"/>
                <w:rPrChange w:id="4235" w:author="Hannah McSorley" w:date="2020-08-05T02:53:00Z">
                  <w:rPr>
                    <w:rFonts w:asciiTheme="minorHAnsi" w:hAnsiTheme="minorHAnsi"/>
                    <w:sz w:val="22"/>
                  </w:rPr>
                </w:rPrChange>
              </w:rPr>
              <w:pPrChange w:id="4236" w:author="Hannah McSorley" w:date="2020-08-05T02:53:00Z">
                <w:pPr>
                  <w:spacing w:line="240" w:lineRule="auto"/>
                  <w:jc w:val="right"/>
                </w:pPr>
              </w:pPrChange>
            </w:pPr>
            <w:r w:rsidRPr="00BB7467">
              <w:rPr>
                <w:rFonts w:asciiTheme="minorHAnsi" w:hAnsiTheme="minorHAnsi"/>
                <w:sz w:val="20"/>
                <w:rPrChange w:id="4237" w:author="Hannah McSorley" w:date="2020-08-05T02:53:00Z">
                  <w:rPr>
                    <w:rFonts w:asciiTheme="minorHAnsi" w:hAnsiTheme="minorHAnsi"/>
                    <w:sz w:val="22"/>
                  </w:rPr>
                </w:rPrChange>
              </w:rPr>
              <w:t>12.30</w:t>
            </w:r>
          </w:p>
        </w:tc>
        <w:tc>
          <w:tcPr>
            <w:tcW w:w="437" w:type="pct"/>
            <w:shd w:val="clear" w:color="auto" w:fill="F2F2F2" w:themeFill="background1" w:themeFillShade="F2"/>
          </w:tcPr>
          <w:p w14:paraId="01BE089E" w14:textId="77777777" w:rsidR="00D3555D" w:rsidRPr="00BB7467" w:rsidRDefault="005D6F31">
            <w:pPr>
              <w:spacing w:line="276" w:lineRule="auto"/>
              <w:jc w:val="right"/>
              <w:rPr>
                <w:rFonts w:asciiTheme="minorHAnsi" w:hAnsiTheme="minorHAnsi"/>
                <w:sz w:val="20"/>
                <w:rPrChange w:id="4238" w:author="Hannah McSorley" w:date="2020-08-05T02:53:00Z">
                  <w:rPr>
                    <w:rFonts w:asciiTheme="minorHAnsi" w:hAnsiTheme="minorHAnsi"/>
                    <w:sz w:val="22"/>
                  </w:rPr>
                </w:rPrChange>
              </w:rPr>
              <w:pPrChange w:id="4239" w:author="Hannah McSorley" w:date="2020-08-05T02:53:00Z">
                <w:pPr>
                  <w:spacing w:line="240" w:lineRule="auto"/>
                  <w:jc w:val="right"/>
                </w:pPr>
              </w:pPrChange>
            </w:pPr>
            <w:r w:rsidRPr="00BB7467">
              <w:rPr>
                <w:rFonts w:asciiTheme="minorHAnsi" w:hAnsiTheme="minorHAnsi"/>
                <w:sz w:val="20"/>
                <w:rPrChange w:id="4240" w:author="Hannah McSorley" w:date="2020-08-05T02:53:00Z">
                  <w:rPr>
                    <w:rFonts w:asciiTheme="minorHAnsi" w:hAnsiTheme="minorHAnsi"/>
                    <w:sz w:val="22"/>
                  </w:rPr>
                </w:rPrChange>
              </w:rPr>
              <w:t>20.59</w:t>
            </w:r>
          </w:p>
        </w:tc>
        <w:tc>
          <w:tcPr>
            <w:tcW w:w="438" w:type="pct"/>
            <w:shd w:val="clear" w:color="auto" w:fill="F2F2F2" w:themeFill="background1" w:themeFillShade="F2"/>
          </w:tcPr>
          <w:p w14:paraId="725D3D2F" w14:textId="78BCFD6F" w:rsidR="00D3555D" w:rsidRPr="00BB7467" w:rsidRDefault="005D6F31">
            <w:pPr>
              <w:spacing w:line="276" w:lineRule="auto"/>
              <w:jc w:val="right"/>
              <w:rPr>
                <w:rFonts w:asciiTheme="minorHAnsi" w:hAnsiTheme="minorHAnsi"/>
                <w:sz w:val="20"/>
                <w:rPrChange w:id="4241" w:author="Hannah McSorley" w:date="2020-08-05T02:53:00Z">
                  <w:rPr>
                    <w:rFonts w:asciiTheme="minorHAnsi" w:hAnsiTheme="minorHAnsi"/>
                    <w:sz w:val="22"/>
                  </w:rPr>
                </w:rPrChange>
              </w:rPr>
              <w:pPrChange w:id="4242" w:author="Hannah McSorley" w:date="2020-08-05T02:53:00Z">
                <w:pPr>
                  <w:spacing w:line="240" w:lineRule="auto"/>
                  <w:jc w:val="right"/>
                </w:pPr>
              </w:pPrChange>
            </w:pPr>
            <w:r w:rsidRPr="00BB7467">
              <w:rPr>
                <w:rFonts w:asciiTheme="minorHAnsi" w:hAnsiTheme="minorHAnsi"/>
                <w:sz w:val="20"/>
                <w:rPrChange w:id="4243" w:author="Hannah McSorley" w:date="2020-08-05T02:53:00Z">
                  <w:rPr>
                    <w:rFonts w:asciiTheme="minorHAnsi" w:hAnsiTheme="minorHAnsi"/>
                    <w:sz w:val="22"/>
                  </w:rPr>
                </w:rPrChange>
              </w:rPr>
              <w:t>4.</w:t>
            </w:r>
            <w:del w:id="4244" w:author="Hannah McSorley" w:date="2020-08-05T02:53:00Z">
              <w:r w:rsidR="006D238B" w:rsidRPr="00611A89">
                <w:rPr>
                  <w:rFonts w:asciiTheme="minorHAnsi" w:hAnsiTheme="minorHAnsi" w:cstheme="minorHAnsi"/>
                  <w:sz w:val="22"/>
                  <w:szCs w:val="22"/>
                </w:rPr>
                <w:delText>6</w:delText>
              </w:r>
            </w:del>
            <w:ins w:id="4245" w:author="Hannah McSorley" w:date="2020-08-05T02:53:00Z">
              <w:r w:rsidRPr="00BB7467">
                <w:rPr>
                  <w:rFonts w:asciiTheme="minorHAnsi" w:hAnsiTheme="minorHAnsi" w:cstheme="minorHAnsi"/>
                  <w:sz w:val="20"/>
                  <w:szCs w:val="20"/>
                </w:rPr>
                <w:t>59</w:t>
              </w:r>
            </w:ins>
          </w:p>
        </w:tc>
        <w:tc>
          <w:tcPr>
            <w:tcW w:w="273" w:type="pct"/>
            <w:shd w:val="clear" w:color="auto" w:fill="F2F2F2" w:themeFill="background1" w:themeFillShade="F2"/>
          </w:tcPr>
          <w:p w14:paraId="7E011F38" w14:textId="05537859" w:rsidR="00D3555D" w:rsidRPr="00BB7467" w:rsidRDefault="005D6F31">
            <w:pPr>
              <w:spacing w:line="276" w:lineRule="auto"/>
              <w:jc w:val="right"/>
              <w:rPr>
                <w:rFonts w:asciiTheme="minorHAnsi" w:hAnsiTheme="minorHAnsi"/>
                <w:sz w:val="20"/>
                <w:rPrChange w:id="4246" w:author="Hannah McSorley" w:date="2020-08-05T02:53:00Z">
                  <w:rPr>
                    <w:rFonts w:asciiTheme="minorHAnsi" w:hAnsiTheme="minorHAnsi"/>
                    <w:sz w:val="22"/>
                  </w:rPr>
                </w:rPrChange>
              </w:rPr>
              <w:pPrChange w:id="4247" w:author="Hannah McSorley" w:date="2020-08-05T02:53:00Z">
                <w:pPr>
                  <w:spacing w:line="240" w:lineRule="auto"/>
                  <w:jc w:val="right"/>
                </w:pPr>
              </w:pPrChange>
            </w:pPr>
            <w:r w:rsidRPr="00BB7467">
              <w:rPr>
                <w:rFonts w:asciiTheme="minorHAnsi" w:hAnsiTheme="minorHAnsi"/>
                <w:sz w:val="20"/>
                <w:rPrChange w:id="4248" w:author="Hannah McSorley" w:date="2020-08-05T02:53:00Z">
                  <w:rPr>
                    <w:rFonts w:asciiTheme="minorHAnsi" w:hAnsiTheme="minorHAnsi"/>
                    <w:sz w:val="22"/>
                  </w:rPr>
                </w:rPrChange>
              </w:rPr>
              <w:t>0.</w:t>
            </w:r>
            <w:del w:id="4249" w:author="Hannah McSorley" w:date="2020-08-05T02:53:00Z">
              <w:r w:rsidR="006D238B" w:rsidRPr="00611A89">
                <w:rPr>
                  <w:rFonts w:asciiTheme="minorHAnsi" w:hAnsiTheme="minorHAnsi" w:cstheme="minorHAnsi"/>
                  <w:sz w:val="22"/>
                  <w:szCs w:val="22"/>
                </w:rPr>
                <w:delText>0</w:delText>
              </w:r>
            </w:del>
            <w:ins w:id="4250" w:author="Hannah McSorley" w:date="2020-08-05T02:53:00Z">
              <w:r w:rsidRPr="00BB7467">
                <w:rPr>
                  <w:rFonts w:asciiTheme="minorHAnsi" w:hAnsiTheme="minorHAnsi" w:cstheme="minorHAnsi"/>
                  <w:sz w:val="20"/>
                  <w:szCs w:val="20"/>
                </w:rPr>
                <w:t>05</w:t>
              </w:r>
            </w:ins>
          </w:p>
        </w:tc>
        <w:tc>
          <w:tcPr>
            <w:tcW w:w="383" w:type="pct"/>
            <w:shd w:val="clear" w:color="auto" w:fill="F2F2F2" w:themeFill="background1" w:themeFillShade="F2"/>
            <w:cellIns w:id="4251" w:author="Hannah McSorley" w:date="2020-08-05T02:53:00Z"/>
          </w:tcPr>
          <w:p w14:paraId="0C17B4E3" w14:textId="77777777" w:rsidR="00D3555D" w:rsidRPr="00BB7467" w:rsidRDefault="005D6F31" w:rsidP="008D7003">
            <w:pPr>
              <w:spacing w:line="276" w:lineRule="auto"/>
              <w:jc w:val="right"/>
              <w:rPr>
                <w:rFonts w:asciiTheme="minorHAnsi" w:hAnsiTheme="minorHAnsi" w:cstheme="minorHAnsi"/>
                <w:sz w:val="20"/>
                <w:szCs w:val="20"/>
              </w:rPr>
            </w:pPr>
            <w:ins w:id="4252" w:author="Hannah McSorley" w:date="2020-08-05T02:53:00Z">
              <w:r w:rsidRPr="00BB7467">
                <w:rPr>
                  <w:rFonts w:asciiTheme="minorHAnsi" w:hAnsiTheme="minorHAnsi" w:cstheme="minorHAnsi"/>
                  <w:sz w:val="20"/>
                  <w:szCs w:val="20"/>
                </w:rPr>
                <w:t>1</w:t>
              </w:r>
            </w:ins>
          </w:p>
        </w:tc>
        <w:tc>
          <w:tcPr>
            <w:tcW w:w="274" w:type="pct"/>
            <w:shd w:val="clear" w:color="auto" w:fill="F2F2F2" w:themeFill="background1" w:themeFillShade="F2"/>
          </w:tcPr>
          <w:p w14:paraId="04832097" w14:textId="77777777" w:rsidR="00D3555D" w:rsidRPr="00BB7467" w:rsidRDefault="005D6F31">
            <w:pPr>
              <w:spacing w:line="276" w:lineRule="auto"/>
              <w:jc w:val="right"/>
              <w:rPr>
                <w:rFonts w:asciiTheme="minorHAnsi" w:hAnsiTheme="minorHAnsi"/>
                <w:sz w:val="20"/>
                <w:rPrChange w:id="4253" w:author="Hannah McSorley" w:date="2020-08-05T02:53:00Z">
                  <w:rPr>
                    <w:rFonts w:asciiTheme="minorHAnsi" w:hAnsiTheme="minorHAnsi"/>
                    <w:sz w:val="22"/>
                  </w:rPr>
                </w:rPrChange>
              </w:rPr>
              <w:pPrChange w:id="4254" w:author="Hannah McSorley" w:date="2020-08-05T02:53:00Z">
                <w:pPr>
                  <w:spacing w:line="240" w:lineRule="auto"/>
                  <w:jc w:val="right"/>
                </w:pPr>
              </w:pPrChange>
            </w:pPr>
            <w:r w:rsidRPr="00BB7467">
              <w:rPr>
                <w:rFonts w:asciiTheme="minorHAnsi" w:hAnsiTheme="minorHAnsi"/>
                <w:sz w:val="20"/>
                <w:rPrChange w:id="4255" w:author="Hannah McSorley" w:date="2020-08-05T02:53:00Z">
                  <w:rPr>
                    <w:rFonts w:asciiTheme="minorHAnsi" w:hAnsiTheme="minorHAnsi"/>
                    <w:sz w:val="22"/>
                  </w:rPr>
                </w:rPrChange>
              </w:rPr>
              <w:t>4.53</w:t>
            </w:r>
          </w:p>
        </w:tc>
        <w:tc>
          <w:tcPr>
            <w:tcW w:w="297" w:type="pct"/>
            <w:shd w:val="clear" w:color="auto" w:fill="F2F2F2" w:themeFill="background1" w:themeFillShade="F2"/>
          </w:tcPr>
          <w:p w14:paraId="3585F635" w14:textId="77777777" w:rsidR="00D3555D" w:rsidRPr="00BB7467" w:rsidRDefault="005D6F31">
            <w:pPr>
              <w:spacing w:line="276" w:lineRule="auto"/>
              <w:jc w:val="right"/>
              <w:rPr>
                <w:rFonts w:asciiTheme="minorHAnsi" w:hAnsiTheme="minorHAnsi"/>
                <w:sz w:val="20"/>
                <w:rPrChange w:id="4256" w:author="Hannah McSorley" w:date="2020-08-05T02:53:00Z">
                  <w:rPr>
                    <w:rFonts w:asciiTheme="minorHAnsi" w:hAnsiTheme="minorHAnsi"/>
                    <w:sz w:val="22"/>
                  </w:rPr>
                </w:rPrChange>
              </w:rPr>
              <w:pPrChange w:id="4257" w:author="Hannah McSorley" w:date="2020-08-05T02:53:00Z">
                <w:pPr>
                  <w:spacing w:line="240" w:lineRule="auto"/>
                  <w:jc w:val="right"/>
                </w:pPr>
              </w:pPrChange>
            </w:pPr>
            <w:r w:rsidRPr="00BB7467">
              <w:rPr>
                <w:rFonts w:asciiTheme="minorHAnsi" w:hAnsiTheme="minorHAnsi"/>
                <w:sz w:val="20"/>
                <w:rPrChange w:id="4258" w:author="Hannah McSorley" w:date="2020-08-05T02:53:00Z">
                  <w:rPr>
                    <w:rFonts w:asciiTheme="minorHAnsi" w:hAnsiTheme="minorHAnsi"/>
                    <w:sz w:val="22"/>
                  </w:rPr>
                </w:rPrChange>
              </w:rPr>
              <w:t>4.63</w:t>
            </w:r>
          </w:p>
        </w:tc>
      </w:tr>
      <w:tr w:rsidR="00717B93" w:rsidRPr="00BB7467" w14:paraId="77FEF67D" w14:textId="77777777" w:rsidTr="00BB7467">
        <w:tblPrEx>
          <w:tblW w:w="5000" w:type="pct"/>
          <w:tblLayout w:type="fixed"/>
          <w:tblLook w:val="07E0" w:firstRow="1" w:lastRow="1" w:firstColumn="1" w:lastColumn="1" w:noHBand="1" w:noVBand="1"/>
          <w:tblPrExChange w:id="4259" w:author="Hannah McSorley" w:date="2020-08-05T02:53:00Z">
            <w:tblPrEx>
              <w:tblW w:w="5000" w:type="pct"/>
              <w:tblLayout w:type="fixed"/>
              <w:tblLook w:val="07E0" w:firstRow="1" w:lastRow="1" w:firstColumn="1" w:lastColumn="1" w:noHBand="1" w:noVBand="1"/>
            </w:tblPrEx>
          </w:tblPrExChange>
        </w:tblPrEx>
        <w:tc>
          <w:tcPr>
            <w:tcW w:w="492" w:type="pct"/>
            <w:tcPrChange w:id="4260" w:author="Hannah McSorley" w:date="2020-08-05T02:53:00Z">
              <w:tcPr>
                <w:tcW w:w="0" w:type="auto"/>
                <w:gridSpan w:val="2"/>
              </w:tcPr>
            </w:tcPrChange>
          </w:tcPr>
          <w:p w14:paraId="7AAF7BE0" w14:textId="77777777" w:rsidR="00D3555D" w:rsidRPr="00BB7467" w:rsidRDefault="005D6F31">
            <w:pPr>
              <w:spacing w:line="276" w:lineRule="auto"/>
              <w:rPr>
                <w:rFonts w:asciiTheme="minorHAnsi" w:hAnsiTheme="minorHAnsi"/>
                <w:sz w:val="20"/>
                <w:rPrChange w:id="4261" w:author="Hannah McSorley" w:date="2020-08-05T02:53:00Z">
                  <w:rPr>
                    <w:rFonts w:asciiTheme="minorHAnsi" w:hAnsiTheme="minorHAnsi"/>
                    <w:sz w:val="22"/>
                  </w:rPr>
                </w:rPrChange>
              </w:rPr>
              <w:pPrChange w:id="4262" w:author="Hannah McSorley" w:date="2020-08-05T02:53:00Z">
                <w:pPr>
                  <w:spacing w:line="240" w:lineRule="auto"/>
                </w:pPr>
              </w:pPrChange>
            </w:pPr>
            <w:r w:rsidRPr="00BB7467">
              <w:rPr>
                <w:rFonts w:asciiTheme="minorHAnsi" w:hAnsiTheme="minorHAnsi"/>
                <w:sz w:val="20"/>
                <w:rPrChange w:id="4263" w:author="Hannah McSorley" w:date="2020-08-05T02:53:00Z">
                  <w:rPr>
                    <w:rFonts w:asciiTheme="minorHAnsi" w:hAnsiTheme="minorHAnsi"/>
                    <w:sz w:val="22"/>
                  </w:rPr>
                </w:rPrChange>
              </w:rPr>
              <w:t>Deception</w:t>
            </w:r>
          </w:p>
        </w:tc>
        <w:tc>
          <w:tcPr>
            <w:tcW w:w="602" w:type="pct"/>
            <w:tcPrChange w:id="4264" w:author="Hannah McSorley" w:date="2020-08-05T02:53:00Z">
              <w:tcPr>
                <w:tcW w:w="0" w:type="auto"/>
                <w:gridSpan w:val="3"/>
              </w:tcPr>
            </w:tcPrChange>
          </w:tcPr>
          <w:p w14:paraId="39303E7B" w14:textId="77777777" w:rsidR="00D3555D" w:rsidRPr="00BB7467" w:rsidRDefault="005D6F31">
            <w:pPr>
              <w:spacing w:line="276" w:lineRule="auto"/>
              <w:rPr>
                <w:rFonts w:asciiTheme="minorHAnsi" w:hAnsiTheme="minorHAnsi"/>
                <w:sz w:val="20"/>
                <w:rPrChange w:id="4265" w:author="Hannah McSorley" w:date="2020-08-05T02:53:00Z">
                  <w:rPr>
                    <w:rFonts w:asciiTheme="minorHAnsi" w:hAnsiTheme="minorHAnsi"/>
                    <w:sz w:val="22"/>
                  </w:rPr>
                </w:rPrChange>
              </w:rPr>
              <w:pPrChange w:id="4266" w:author="Hannah McSorley" w:date="2020-08-05T02:53:00Z">
                <w:pPr>
                  <w:spacing w:line="240" w:lineRule="auto"/>
                </w:pPr>
              </w:pPrChange>
            </w:pPr>
            <w:r w:rsidRPr="00BB7467">
              <w:rPr>
                <w:rFonts w:asciiTheme="minorHAnsi" w:hAnsiTheme="minorHAnsi"/>
                <w:sz w:val="20"/>
                <w:rPrChange w:id="4267" w:author="Hannah McSorley" w:date="2020-08-05T02:53:00Z">
                  <w:rPr>
                    <w:rFonts w:asciiTheme="minorHAnsi" w:hAnsiTheme="minorHAnsi"/>
                    <w:sz w:val="22"/>
                  </w:rPr>
                </w:rPrChange>
              </w:rPr>
              <w:t>outlet of Leech Tunnel, SWSA</w:t>
            </w:r>
          </w:p>
        </w:tc>
        <w:tc>
          <w:tcPr>
            <w:tcW w:w="328" w:type="pct"/>
            <w:tcPrChange w:id="4268" w:author="Hannah McSorley" w:date="2020-08-05T02:53:00Z">
              <w:tcPr>
                <w:tcW w:w="0" w:type="auto"/>
                <w:gridSpan w:val="2"/>
              </w:tcPr>
            </w:tcPrChange>
          </w:tcPr>
          <w:p w14:paraId="0AD9C323" w14:textId="77777777" w:rsidR="00D3555D" w:rsidRPr="00BB7467" w:rsidRDefault="005D6F31">
            <w:pPr>
              <w:spacing w:line="276" w:lineRule="auto"/>
              <w:jc w:val="right"/>
              <w:rPr>
                <w:rFonts w:asciiTheme="minorHAnsi" w:hAnsiTheme="minorHAnsi"/>
                <w:sz w:val="20"/>
                <w:rPrChange w:id="4269" w:author="Hannah McSorley" w:date="2020-08-05T02:53:00Z">
                  <w:rPr>
                    <w:rFonts w:asciiTheme="minorHAnsi" w:hAnsiTheme="minorHAnsi"/>
                    <w:sz w:val="22"/>
                  </w:rPr>
                </w:rPrChange>
              </w:rPr>
              <w:pPrChange w:id="4270" w:author="Hannah McSorley" w:date="2020-08-05T02:53:00Z">
                <w:pPr>
                  <w:spacing w:line="240" w:lineRule="auto"/>
                  <w:jc w:val="right"/>
                </w:pPr>
              </w:pPrChange>
            </w:pPr>
            <w:r w:rsidRPr="00BB7467">
              <w:rPr>
                <w:rFonts w:asciiTheme="minorHAnsi" w:hAnsiTheme="minorHAnsi"/>
                <w:sz w:val="20"/>
                <w:rPrChange w:id="4271" w:author="Hannah McSorley" w:date="2020-08-05T02:53:00Z">
                  <w:rPr>
                    <w:rFonts w:asciiTheme="minorHAnsi" w:hAnsiTheme="minorHAnsi"/>
                    <w:sz w:val="22"/>
                  </w:rPr>
                </w:rPrChange>
              </w:rPr>
              <w:t>5</w:t>
            </w:r>
          </w:p>
        </w:tc>
        <w:tc>
          <w:tcPr>
            <w:tcW w:w="438" w:type="pct"/>
            <w:tcPrChange w:id="4272" w:author="Hannah McSorley" w:date="2020-08-05T02:53:00Z">
              <w:tcPr>
                <w:tcW w:w="0" w:type="auto"/>
                <w:gridSpan w:val="3"/>
              </w:tcPr>
            </w:tcPrChange>
          </w:tcPr>
          <w:p w14:paraId="5F1FD002" w14:textId="77777777" w:rsidR="00D3555D" w:rsidRPr="00BB7467" w:rsidRDefault="005D6F31">
            <w:pPr>
              <w:spacing w:line="276" w:lineRule="auto"/>
              <w:jc w:val="right"/>
              <w:rPr>
                <w:rFonts w:asciiTheme="minorHAnsi" w:hAnsiTheme="minorHAnsi"/>
                <w:sz w:val="20"/>
                <w:rPrChange w:id="4273" w:author="Hannah McSorley" w:date="2020-08-05T02:53:00Z">
                  <w:rPr>
                    <w:rFonts w:asciiTheme="minorHAnsi" w:hAnsiTheme="minorHAnsi"/>
                    <w:sz w:val="22"/>
                  </w:rPr>
                </w:rPrChange>
              </w:rPr>
              <w:pPrChange w:id="4274" w:author="Hannah McSorley" w:date="2020-08-05T02:53:00Z">
                <w:pPr>
                  <w:spacing w:line="240" w:lineRule="auto"/>
                  <w:jc w:val="right"/>
                </w:pPr>
              </w:pPrChange>
            </w:pPr>
            <w:r w:rsidRPr="00BB7467">
              <w:rPr>
                <w:rFonts w:asciiTheme="minorHAnsi" w:hAnsiTheme="minorHAnsi"/>
                <w:sz w:val="20"/>
                <w:rPrChange w:id="4275" w:author="Hannah McSorley" w:date="2020-08-05T02:53:00Z">
                  <w:rPr>
                    <w:rFonts w:asciiTheme="minorHAnsi" w:hAnsiTheme="minorHAnsi"/>
                    <w:sz w:val="22"/>
                  </w:rPr>
                </w:rPrChange>
              </w:rPr>
              <w:t>10.7</w:t>
            </w:r>
          </w:p>
        </w:tc>
        <w:tc>
          <w:tcPr>
            <w:tcW w:w="218" w:type="pct"/>
            <w:tcPrChange w:id="4276" w:author="Hannah McSorley" w:date="2020-08-05T02:53:00Z">
              <w:tcPr>
                <w:tcW w:w="0" w:type="auto"/>
              </w:tcPr>
            </w:tcPrChange>
          </w:tcPr>
          <w:p w14:paraId="627BC2B4" w14:textId="77777777" w:rsidR="00D3555D" w:rsidRPr="00BB7467" w:rsidRDefault="005D6F31">
            <w:pPr>
              <w:spacing w:line="276" w:lineRule="auto"/>
              <w:jc w:val="right"/>
              <w:rPr>
                <w:rFonts w:asciiTheme="minorHAnsi" w:hAnsiTheme="minorHAnsi"/>
                <w:sz w:val="20"/>
                <w:rPrChange w:id="4277" w:author="Hannah McSorley" w:date="2020-08-05T02:53:00Z">
                  <w:rPr>
                    <w:rFonts w:asciiTheme="minorHAnsi" w:hAnsiTheme="minorHAnsi"/>
                    <w:sz w:val="22"/>
                  </w:rPr>
                </w:rPrChange>
              </w:rPr>
              <w:pPrChange w:id="4278" w:author="Hannah McSorley" w:date="2020-08-05T02:53:00Z">
                <w:pPr>
                  <w:spacing w:line="240" w:lineRule="auto"/>
                  <w:jc w:val="right"/>
                </w:pPr>
              </w:pPrChange>
            </w:pPr>
            <w:r w:rsidRPr="00BB7467">
              <w:rPr>
                <w:rFonts w:asciiTheme="minorHAnsi" w:hAnsiTheme="minorHAnsi"/>
                <w:sz w:val="20"/>
                <w:rPrChange w:id="4279" w:author="Hannah McSorley" w:date="2020-08-05T02:53:00Z">
                  <w:rPr>
                    <w:rFonts w:asciiTheme="minorHAnsi" w:hAnsiTheme="minorHAnsi"/>
                    <w:sz w:val="22"/>
                  </w:rPr>
                </w:rPrChange>
              </w:rPr>
              <w:t>2.9</w:t>
            </w:r>
          </w:p>
        </w:tc>
        <w:tc>
          <w:tcPr>
            <w:tcW w:w="383" w:type="pct"/>
            <w:cellIns w:id="4280" w:author="Hannah McSorley" w:date="2020-08-05T02:53:00Z"/>
            <w:tcPrChange w:id="4281" w:author="Hannah McSorley" w:date="2020-08-05T02:53:00Z">
              <w:tcPr>
                <w:tcW w:w="0" w:type="auto"/>
                <w:gridSpan w:val="2"/>
                <w:cellIns w:id="4282" w:author="Hannah McSorley" w:date="2020-08-05T02:53:00Z"/>
              </w:tcPr>
            </w:tcPrChange>
          </w:tcPr>
          <w:p w14:paraId="40E95566" w14:textId="77777777" w:rsidR="00D3555D" w:rsidRPr="00BB7467" w:rsidRDefault="005D6F31" w:rsidP="008D7003">
            <w:pPr>
              <w:spacing w:line="276" w:lineRule="auto"/>
              <w:jc w:val="right"/>
              <w:rPr>
                <w:rFonts w:asciiTheme="minorHAnsi" w:hAnsiTheme="minorHAnsi" w:cstheme="minorHAnsi"/>
                <w:sz w:val="20"/>
                <w:szCs w:val="20"/>
              </w:rPr>
            </w:pPr>
            <w:ins w:id="4283" w:author="Hannah McSorley" w:date="2020-08-05T02:53:00Z">
              <w:r w:rsidRPr="00BB7467">
                <w:rPr>
                  <w:rFonts w:asciiTheme="minorHAnsi" w:hAnsiTheme="minorHAnsi" w:cstheme="minorHAnsi"/>
                  <w:sz w:val="20"/>
                  <w:szCs w:val="20"/>
                </w:rPr>
                <w:t>27</w:t>
              </w:r>
            </w:ins>
          </w:p>
        </w:tc>
        <w:tc>
          <w:tcPr>
            <w:tcW w:w="438" w:type="pct"/>
            <w:tcPrChange w:id="4284" w:author="Hannah McSorley" w:date="2020-08-05T02:53:00Z">
              <w:tcPr>
                <w:tcW w:w="0" w:type="auto"/>
                <w:gridSpan w:val="2"/>
              </w:tcPr>
            </w:tcPrChange>
          </w:tcPr>
          <w:p w14:paraId="527DF402" w14:textId="77777777" w:rsidR="00D3555D" w:rsidRPr="00BB7467" w:rsidRDefault="005D6F31">
            <w:pPr>
              <w:spacing w:line="276" w:lineRule="auto"/>
              <w:jc w:val="right"/>
              <w:rPr>
                <w:rFonts w:asciiTheme="minorHAnsi" w:hAnsiTheme="minorHAnsi"/>
                <w:sz w:val="20"/>
                <w:rPrChange w:id="4285" w:author="Hannah McSorley" w:date="2020-08-05T02:53:00Z">
                  <w:rPr>
                    <w:rFonts w:asciiTheme="minorHAnsi" w:hAnsiTheme="minorHAnsi"/>
                    <w:sz w:val="22"/>
                  </w:rPr>
                </w:rPrChange>
              </w:rPr>
              <w:pPrChange w:id="4286" w:author="Hannah McSorley" w:date="2020-08-05T02:53:00Z">
                <w:pPr>
                  <w:spacing w:line="240" w:lineRule="auto"/>
                  <w:jc w:val="right"/>
                </w:pPr>
              </w:pPrChange>
            </w:pPr>
            <w:r w:rsidRPr="00BB7467">
              <w:rPr>
                <w:rFonts w:asciiTheme="minorHAnsi" w:hAnsiTheme="minorHAnsi"/>
                <w:sz w:val="20"/>
                <w:rPrChange w:id="4287" w:author="Hannah McSorley" w:date="2020-08-05T02:53:00Z">
                  <w:rPr>
                    <w:rFonts w:asciiTheme="minorHAnsi" w:hAnsiTheme="minorHAnsi"/>
                    <w:sz w:val="22"/>
                  </w:rPr>
                </w:rPrChange>
              </w:rPr>
              <w:t>7.70</w:t>
            </w:r>
          </w:p>
        </w:tc>
        <w:tc>
          <w:tcPr>
            <w:tcW w:w="437" w:type="pct"/>
            <w:tcPrChange w:id="4288" w:author="Hannah McSorley" w:date="2020-08-05T02:53:00Z">
              <w:tcPr>
                <w:tcW w:w="0" w:type="auto"/>
                <w:gridSpan w:val="3"/>
              </w:tcPr>
            </w:tcPrChange>
          </w:tcPr>
          <w:p w14:paraId="4506D548" w14:textId="77777777" w:rsidR="00D3555D" w:rsidRPr="00BB7467" w:rsidRDefault="005D6F31">
            <w:pPr>
              <w:spacing w:line="276" w:lineRule="auto"/>
              <w:jc w:val="right"/>
              <w:rPr>
                <w:rFonts w:asciiTheme="minorHAnsi" w:hAnsiTheme="minorHAnsi"/>
                <w:sz w:val="20"/>
                <w:rPrChange w:id="4289" w:author="Hannah McSorley" w:date="2020-08-05T02:53:00Z">
                  <w:rPr>
                    <w:rFonts w:asciiTheme="minorHAnsi" w:hAnsiTheme="minorHAnsi"/>
                    <w:sz w:val="22"/>
                  </w:rPr>
                </w:rPrChange>
              </w:rPr>
              <w:pPrChange w:id="4290" w:author="Hannah McSorley" w:date="2020-08-05T02:53:00Z">
                <w:pPr>
                  <w:spacing w:line="240" w:lineRule="auto"/>
                  <w:jc w:val="right"/>
                </w:pPr>
              </w:pPrChange>
            </w:pPr>
            <w:r w:rsidRPr="00BB7467">
              <w:rPr>
                <w:rFonts w:asciiTheme="minorHAnsi" w:hAnsiTheme="minorHAnsi"/>
                <w:sz w:val="20"/>
                <w:rPrChange w:id="4291" w:author="Hannah McSorley" w:date="2020-08-05T02:53:00Z">
                  <w:rPr>
                    <w:rFonts w:asciiTheme="minorHAnsi" w:hAnsiTheme="minorHAnsi"/>
                    <w:sz w:val="22"/>
                  </w:rPr>
                </w:rPrChange>
              </w:rPr>
              <w:t>14.69</w:t>
            </w:r>
          </w:p>
        </w:tc>
        <w:tc>
          <w:tcPr>
            <w:tcW w:w="438" w:type="pct"/>
            <w:tcPrChange w:id="4292" w:author="Hannah McSorley" w:date="2020-08-05T02:53:00Z">
              <w:tcPr>
                <w:tcW w:w="0" w:type="auto"/>
                <w:gridSpan w:val="2"/>
              </w:tcPr>
            </w:tcPrChange>
          </w:tcPr>
          <w:p w14:paraId="3230FBDB" w14:textId="6E3CACE5" w:rsidR="00D3555D" w:rsidRPr="00BB7467" w:rsidRDefault="005D6F31">
            <w:pPr>
              <w:spacing w:line="276" w:lineRule="auto"/>
              <w:jc w:val="right"/>
              <w:rPr>
                <w:rFonts w:asciiTheme="minorHAnsi" w:hAnsiTheme="minorHAnsi"/>
                <w:sz w:val="20"/>
                <w:rPrChange w:id="4293" w:author="Hannah McSorley" w:date="2020-08-05T02:53:00Z">
                  <w:rPr>
                    <w:rFonts w:asciiTheme="minorHAnsi" w:hAnsiTheme="minorHAnsi"/>
                    <w:sz w:val="22"/>
                  </w:rPr>
                </w:rPrChange>
              </w:rPr>
              <w:pPrChange w:id="4294" w:author="Hannah McSorley" w:date="2020-08-05T02:53:00Z">
                <w:pPr>
                  <w:spacing w:line="240" w:lineRule="auto"/>
                  <w:jc w:val="right"/>
                </w:pPr>
              </w:pPrChange>
            </w:pPr>
            <w:r w:rsidRPr="00BB7467">
              <w:rPr>
                <w:rFonts w:asciiTheme="minorHAnsi" w:hAnsiTheme="minorHAnsi"/>
                <w:sz w:val="20"/>
                <w:rPrChange w:id="4295" w:author="Hannah McSorley" w:date="2020-08-05T02:53:00Z">
                  <w:rPr>
                    <w:rFonts w:asciiTheme="minorHAnsi" w:hAnsiTheme="minorHAnsi"/>
                    <w:sz w:val="22"/>
                  </w:rPr>
                </w:rPrChange>
              </w:rPr>
              <w:t>4.</w:t>
            </w:r>
            <w:del w:id="4296" w:author="Hannah McSorley" w:date="2020-08-05T02:53:00Z">
              <w:r w:rsidR="006D238B" w:rsidRPr="00611A89">
                <w:rPr>
                  <w:rFonts w:asciiTheme="minorHAnsi" w:hAnsiTheme="minorHAnsi" w:cstheme="minorHAnsi"/>
                  <w:sz w:val="22"/>
                  <w:szCs w:val="22"/>
                </w:rPr>
                <w:delText>5</w:delText>
              </w:r>
            </w:del>
            <w:ins w:id="4297" w:author="Hannah McSorley" w:date="2020-08-05T02:53:00Z">
              <w:r w:rsidRPr="00BB7467">
                <w:rPr>
                  <w:rFonts w:asciiTheme="minorHAnsi" w:hAnsiTheme="minorHAnsi" w:cstheme="minorHAnsi"/>
                  <w:sz w:val="20"/>
                  <w:szCs w:val="20"/>
                </w:rPr>
                <w:t>49</w:t>
              </w:r>
            </w:ins>
          </w:p>
        </w:tc>
        <w:tc>
          <w:tcPr>
            <w:tcW w:w="273" w:type="pct"/>
            <w:tcPrChange w:id="4298" w:author="Hannah McSorley" w:date="2020-08-05T02:53:00Z">
              <w:tcPr>
                <w:tcW w:w="0" w:type="auto"/>
                <w:gridSpan w:val="2"/>
              </w:tcPr>
            </w:tcPrChange>
          </w:tcPr>
          <w:p w14:paraId="1C3ACC17" w14:textId="28C1C0BC" w:rsidR="00D3555D" w:rsidRPr="00BB7467" w:rsidRDefault="005D6F31">
            <w:pPr>
              <w:spacing w:line="276" w:lineRule="auto"/>
              <w:jc w:val="right"/>
              <w:rPr>
                <w:rFonts w:asciiTheme="minorHAnsi" w:hAnsiTheme="minorHAnsi"/>
                <w:sz w:val="20"/>
                <w:rPrChange w:id="4299" w:author="Hannah McSorley" w:date="2020-08-05T02:53:00Z">
                  <w:rPr>
                    <w:rFonts w:asciiTheme="minorHAnsi" w:hAnsiTheme="minorHAnsi"/>
                    <w:sz w:val="22"/>
                  </w:rPr>
                </w:rPrChange>
              </w:rPr>
              <w:pPrChange w:id="4300" w:author="Hannah McSorley" w:date="2020-08-05T02:53:00Z">
                <w:pPr>
                  <w:spacing w:line="240" w:lineRule="auto"/>
                  <w:jc w:val="right"/>
                </w:pPr>
              </w:pPrChange>
            </w:pPr>
            <w:r w:rsidRPr="00BB7467">
              <w:rPr>
                <w:rFonts w:asciiTheme="minorHAnsi" w:hAnsiTheme="minorHAnsi"/>
                <w:sz w:val="20"/>
                <w:rPrChange w:id="4301" w:author="Hannah McSorley" w:date="2020-08-05T02:53:00Z">
                  <w:rPr>
                    <w:rFonts w:asciiTheme="minorHAnsi" w:hAnsiTheme="minorHAnsi"/>
                    <w:sz w:val="22"/>
                  </w:rPr>
                </w:rPrChange>
              </w:rPr>
              <w:t>0.</w:t>
            </w:r>
            <w:del w:id="4302" w:author="Hannah McSorley" w:date="2020-08-05T02:53:00Z">
              <w:r w:rsidR="006D238B" w:rsidRPr="00611A89">
                <w:rPr>
                  <w:rFonts w:asciiTheme="minorHAnsi" w:hAnsiTheme="minorHAnsi" w:cstheme="minorHAnsi"/>
                  <w:sz w:val="22"/>
                  <w:szCs w:val="22"/>
                </w:rPr>
                <w:delText>2</w:delText>
              </w:r>
            </w:del>
            <w:ins w:id="4303" w:author="Hannah McSorley" w:date="2020-08-05T02:53:00Z">
              <w:r w:rsidRPr="00BB7467">
                <w:rPr>
                  <w:rFonts w:asciiTheme="minorHAnsi" w:hAnsiTheme="minorHAnsi" w:cstheme="minorHAnsi"/>
                  <w:sz w:val="20"/>
                  <w:szCs w:val="20"/>
                </w:rPr>
                <w:t>20</w:t>
              </w:r>
            </w:ins>
          </w:p>
        </w:tc>
        <w:tc>
          <w:tcPr>
            <w:tcW w:w="383" w:type="pct"/>
            <w:cellIns w:id="4304" w:author="Hannah McSorley" w:date="2020-08-05T02:53:00Z"/>
            <w:tcPrChange w:id="4305" w:author="Hannah McSorley" w:date="2020-08-05T02:53:00Z">
              <w:tcPr>
                <w:tcW w:w="0" w:type="auto"/>
                <w:gridSpan w:val="2"/>
                <w:cellIns w:id="4306" w:author="Hannah McSorley" w:date="2020-08-05T02:53:00Z"/>
              </w:tcPr>
            </w:tcPrChange>
          </w:tcPr>
          <w:p w14:paraId="16B4456E" w14:textId="77777777" w:rsidR="00D3555D" w:rsidRPr="00BB7467" w:rsidRDefault="005D6F31" w:rsidP="008D7003">
            <w:pPr>
              <w:spacing w:line="276" w:lineRule="auto"/>
              <w:jc w:val="right"/>
              <w:rPr>
                <w:rFonts w:asciiTheme="minorHAnsi" w:hAnsiTheme="minorHAnsi" w:cstheme="minorHAnsi"/>
                <w:sz w:val="20"/>
                <w:szCs w:val="20"/>
              </w:rPr>
            </w:pPr>
            <w:ins w:id="4307" w:author="Hannah McSorley" w:date="2020-08-05T02:53:00Z">
              <w:r w:rsidRPr="00BB7467">
                <w:rPr>
                  <w:rFonts w:asciiTheme="minorHAnsi" w:hAnsiTheme="minorHAnsi" w:cstheme="minorHAnsi"/>
                  <w:sz w:val="20"/>
                  <w:szCs w:val="20"/>
                </w:rPr>
                <w:t>4</w:t>
              </w:r>
            </w:ins>
          </w:p>
        </w:tc>
        <w:tc>
          <w:tcPr>
            <w:tcW w:w="274" w:type="pct"/>
            <w:tcPrChange w:id="4308" w:author="Hannah McSorley" w:date="2020-08-05T02:53:00Z">
              <w:tcPr>
                <w:tcW w:w="0" w:type="auto"/>
              </w:tcPr>
            </w:tcPrChange>
          </w:tcPr>
          <w:p w14:paraId="1CD853D8" w14:textId="77777777" w:rsidR="00D3555D" w:rsidRPr="00BB7467" w:rsidRDefault="005D6F31">
            <w:pPr>
              <w:spacing w:line="276" w:lineRule="auto"/>
              <w:jc w:val="right"/>
              <w:rPr>
                <w:rFonts w:asciiTheme="minorHAnsi" w:hAnsiTheme="minorHAnsi"/>
                <w:sz w:val="20"/>
                <w:rPrChange w:id="4309" w:author="Hannah McSorley" w:date="2020-08-05T02:53:00Z">
                  <w:rPr>
                    <w:rFonts w:asciiTheme="minorHAnsi" w:hAnsiTheme="minorHAnsi"/>
                    <w:sz w:val="22"/>
                  </w:rPr>
                </w:rPrChange>
              </w:rPr>
              <w:pPrChange w:id="4310" w:author="Hannah McSorley" w:date="2020-08-05T02:53:00Z">
                <w:pPr>
                  <w:spacing w:line="240" w:lineRule="auto"/>
                  <w:jc w:val="right"/>
                </w:pPr>
              </w:pPrChange>
            </w:pPr>
            <w:r w:rsidRPr="00BB7467">
              <w:rPr>
                <w:rFonts w:asciiTheme="minorHAnsi" w:hAnsiTheme="minorHAnsi"/>
                <w:sz w:val="20"/>
                <w:rPrChange w:id="4311" w:author="Hannah McSorley" w:date="2020-08-05T02:53:00Z">
                  <w:rPr>
                    <w:rFonts w:asciiTheme="minorHAnsi" w:hAnsiTheme="minorHAnsi"/>
                    <w:sz w:val="22"/>
                  </w:rPr>
                </w:rPrChange>
              </w:rPr>
              <w:t>4.31</w:t>
            </w:r>
          </w:p>
        </w:tc>
        <w:tc>
          <w:tcPr>
            <w:tcW w:w="297" w:type="pct"/>
            <w:tcPrChange w:id="4312" w:author="Hannah McSorley" w:date="2020-08-05T02:53:00Z">
              <w:tcPr>
                <w:tcW w:w="0" w:type="auto"/>
              </w:tcPr>
            </w:tcPrChange>
          </w:tcPr>
          <w:p w14:paraId="321558DD" w14:textId="77777777" w:rsidR="00D3555D" w:rsidRPr="00BB7467" w:rsidRDefault="005D6F31">
            <w:pPr>
              <w:spacing w:line="276" w:lineRule="auto"/>
              <w:jc w:val="right"/>
              <w:rPr>
                <w:rFonts w:asciiTheme="minorHAnsi" w:hAnsiTheme="minorHAnsi"/>
                <w:sz w:val="20"/>
                <w:rPrChange w:id="4313" w:author="Hannah McSorley" w:date="2020-08-05T02:53:00Z">
                  <w:rPr>
                    <w:rFonts w:asciiTheme="minorHAnsi" w:hAnsiTheme="minorHAnsi"/>
                    <w:sz w:val="22"/>
                  </w:rPr>
                </w:rPrChange>
              </w:rPr>
              <w:pPrChange w:id="4314" w:author="Hannah McSorley" w:date="2020-08-05T02:53:00Z">
                <w:pPr>
                  <w:spacing w:line="240" w:lineRule="auto"/>
                  <w:jc w:val="right"/>
                </w:pPr>
              </w:pPrChange>
            </w:pPr>
            <w:r w:rsidRPr="00BB7467">
              <w:rPr>
                <w:rFonts w:asciiTheme="minorHAnsi" w:hAnsiTheme="minorHAnsi"/>
                <w:sz w:val="20"/>
                <w:rPrChange w:id="4315" w:author="Hannah McSorley" w:date="2020-08-05T02:53:00Z">
                  <w:rPr>
                    <w:rFonts w:asciiTheme="minorHAnsi" w:hAnsiTheme="minorHAnsi"/>
                    <w:sz w:val="22"/>
                  </w:rPr>
                </w:rPrChange>
              </w:rPr>
              <w:t>4.72</w:t>
            </w:r>
          </w:p>
        </w:tc>
      </w:tr>
      <w:tr w:rsidR="00717B93" w:rsidRPr="00BB7467" w14:paraId="21F02670" w14:textId="77777777" w:rsidTr="00BB7467">
        <w:tc>
          <w:tcPr>
            <w:tcW w:w="492" w:type="pct"/>
            <w:tcBorders>
              <w:bottom w:val="single" w:sz="4" w:space="0" w:color="auto"/>
            </w:tcBorders>
            <w:shd w:val="clear" w:color="auto" w:fill="F2F2F2" w:themeFill="background1" w:themeFillShade="F2"/>
          </w:tcPr>
          <w:p w14:paraId="0B43224F" w14:textId="77777777" w:rsidR="00D3555D" w:rsidRPr="00BB7467" w:rsidRDefault="005D6F31">
            <w:pPr>
              <w:spacing w:line="276" w:lineRule="auto"/>
              <w:rPr>
                <w:rFonts w:asciiTheme="minorHAnsi" w:hAnsiTheme="minorHAnsi"/>
                <w:sz w:val="20"/>
                <w:rPrChange w:id="4316" w:author="Hannah McSorley" w:date="2020-08-05T02:53:00Z">
                  <w:rPr>
                    <w:rFonts w:asciiTheme="minorHAnsi" w:hAnsiTheme="minorHAnsi"/>
                    <w:sz w:val="22"/>
                  </w:rPr>
                </w:rPrChange>
              </w:rPr>
              <w:pPrChange w:id="4317" w:author="Hannah McSorley" w:date="2020-08-05T02:53:00Z">
                <w:pPr>
                  <w:spacing w:line="240" w:lineRule="auto"/>
                </w:pPr>
              </w:pPrChange>
            </w:pPr>
            <w:r w:rsidRPr="00BB7467">
              <w:rPr>
                <w:rFonts w:asciiTheme="minorHAnsi" w:hAnsiTheme="minorHAnsi"/>
                <w:sz w:val="20"/>
                <w:rPrChange w:id="4318" w:author="Hannah McSorley" w:date="2020-08-05T02:53:00Z">
                  <w:rPr>
                    <w:rFonts w:asciiTheme="minorHAnsi" w:hAnsiTheme="minorHAnsi"/>
                    <w:sz w:val="22"/>
                  </w:rPr>
                </w:rPrChange>
              </w:rPr>
              <w:t>all sites</w:t>
            </w:r>
          </w:p>
        </w:tc>
        <w:tc>
          <w:tcPr>
            <w:tcW w:w="602" w:type="pct"/>
            <w:tcBorders>
              <w:bottom w:val="single" w:sz="4" w:space="0" w:color="auto"/>
            </w:tcBorders>
            <w:shd w:val="clear" w:color="auto" w:fill="F2F2F2" w:themeFill="background1" w:themeFillShade="F2"/>
          </w:tcPr>
          <w:p w14:paraId="2987DEC8" w14:textId="77777777" w:rsidR="00D3555D" w:rsidRPr="00BB7467" w:rsidRDefault="005D6F31">
            <w:pPr>
              <w:spacing w:line="276" w:lineRule="auto"/>
              <w:rPr>
                <w:rFonts w:asciiTheme="minorHAnsi" w:hAnsiTheme="minorHAnsi"/>
                <w:sz w:val="20"/>
                <w:rPrChange w:id="4319" w:author="Hannah McSorley" w:date="2020-08-05T02:53:00Z">
                  <w:rPr>
                    <w:rFonts w:asciiTheme="minorHAnsi" w:hAnsiTheme="minorHAnsi"/>
                    <w:sz w:val="22"/>
                  </w:rPr>
                </w:rPrChange>
              </w:rPr>
              <w:pPrChange w:id="4320" w:author="Hannah McSorley" w:date="2020-08-05T02:53:00Z">
                <w:pPr>
                  <w:spacing w:line="240" w:lineRule="auto"/>
                </w:pPr>
              </w:pPrChange>
            </w:pPr>
            <w:r w:rsidRPr="00BB7467">
              <w:rPr>
                <w:rFonts w:asciiTheme="minorHAnsi" w:hAnsiTheme="minorHAnsi"/>
                <w:sz w:val="20"/>
                <w:rPrChange w:id="4321" w:author="Hannah McSorley" w:date="2020-08-05T02:53:00Z">
                  <w:rPr>
                    <w:rFonts w:asciiTheme="minorHAnsi" w:hAnsiTheme="minorHAnsi"/>
                    <w:sz w:val="22"/>
                  </w:rPr>
                </w:rPrChange>
              </w:rPr>
              <w:t>summary</w:t>
            </w:r>
          </w:p>
        </w:tc>
        <w:tc>
          <w:tcPr>
            <w:tcW w:w="328" w:type="pct"/>
            <w:tcBorders>
              <w:bottom w:val="single" w:sz="4" w:space="0" w:color="auto"/>
            </w:tcBorders>
            <w:shd w:val="clear" w:color="auto" w:fill="F2F2F2" w:themeFill="background1" w:themeFillShade="F2"/>
          </w:tcPr>
          <w:p w14:paraId="5C7A6D54" w14:textId="77777777" w:rsidR="00D3555D" w:rsidRPr="00BB7467" w:rsidRDefault="005D6F31">
            <w:pPr>
              <w:spacing w:line="276" w:lineRule="auto"/>
              <w:jc w:val="right"/>
              <w:rPr>
                <w:rFonts w:asciiTheme="minorHAnsi" w:hAnsiTheme="minorHAnsi"/>
                <w:sz w:val="20"/>
                <w:rPrChange w:id="4322" w:author="Hannah McSorley" w:date="2020-08-05T02:53:00Z">
                  <w:rPr>
                    <w:rFonts w:asciiTheme="minorHAnsi" w:hAnsiTheme="minorHAnsi"/>
                    <w:sz w:val="22"/>
                  </w:rPr>
                </w:rPrChange>
              </w:rPr>
              <w:pPrChange w:id="4323" w:author="Hannah McSorley" w:date="2020-08-05T02:53:00Z">
                <w:pPr>
                  <w:spacing w:line="240" w:lineRule="auto"/>
                  <w:jc w:val="right"/>
                </w:pPr>
              </w:pPrChange>
            </w:pPr>
            <w:r w:rsidRPr="00BB7467">
              <w:rPr>
                <w:rFonts w:asciiTheme="minorHAnsi" w:hAnsiTheme="minorHAnsi"/>
                <w:sz w:val="20"/>
                <w:rPrChange w:id="4324" w:author="Hannah McSorley" w:date="2020-08-05T02:53:00Z">
                  <w:rPr>
                    <w:rFonts w:asciiTheme="minorHAnsi" w:hAnsiTheme="minorHAnsi"/>
                    <w:sz w:val="22"/>
                  </w:rPr>
                </w:rPrChange>
              </w:rPr>
              <w:t>240</w:t>
            </w:r>
          </w:p>
        </w:tc>
        <w:tc>
          <w:tcPr>
            <w:tcW w:w="438" w:type="pct"/>
            <w:tcBorders>
              <w:bottom w:val="single" w:sz="4" w:space="0" w:color="auto"/>
            </w:tcBorders>
            <w:shd w:val="clear" w:color="auto" w:fill="F2F2F2" w:themeFill="background1" w:themeFillShade="F2"/>
          </w:tcPr>
          <w:p w14:paraId="5FC12514" w14:textId="77777777" w:rsidR="00D3555D" w:rsidRPr="00BB7467" w:rsidRDefault="005D6F31">
            <w:pPr>
              <w:spacing w:line="276" w:lineRule="auto"/>
              <w:jc w:val="right"/>
              <w:rPr>
                <w:rFonts w:asciiTheme="minorHAnsi" w:hAnsiTheme="minorHAnsi"/>
                <w:sz w:val="20"/>
                <w:rPrChange w:id="4325" w:author="Hannah McSorley" w:date="2020-08-05T02:53:00Z">
                  <w:rPr>
                    <w:rFonts w:asciiTheme="minorHAnsi" w:hAnsiTheme="minorHAnsi"/>
                    <w:sz w:val="22"/>
                  </w:rPr>
                </w:rPrChange>
              </w:rPr>
              <w:pPrChange w:id="4326" w:author="Hannah McSorley" w:date="2020-08-05T02:53:00Z">
                <w:pPr>
                  <w:spacing w:line="240" w:lineRule="auto"/>
                  <w:jc w:val="right"/>
                </w:pPr>
              </w:pPrChange>
            </w:pPr>
            <w:r w:rsidRPr="00BB7467">
              <w:rPr>
                <w:rFonts w:asciiTheme="minorHAnsi" w:hAnsiTheme="minorHAnsi"/>
                <w:sz w:val="20"/>
                <w:rPrChange w:id="4327" w:author="Hannah McSorley" w:date="2020-08-05T02:53:00Z">
                  <w:rPr>
                    <w:rFonts w:asciiTheme="minorHAnsi" w:hAnsiTheme="minorHAnsi"/>
                    <w:sz w:val="22"/>
                  </w:rPr>
                </w:rPrChange>
              </w:rPr>
              <w:t>16.9</w:t>
            </w:r>
          </w:p>
        </w:tc>
        <w:tc>
          <w:tcPr>
            <w:tcW w:w="218" w:type="pct"/>
            <w:tcBorders>
              <w:bottom w:val="single" w:sz="4" w:space="0" w:color="auto"/>
            </w:tcBorders>
            <w:shd w:val="clear" w:color="auto" w:fill="F2F2F2" w:themeFill="background1" w:themeFillShade="F2"/>
          </w:tcPr>
          <w:p w14:paraId="0FB849E2" w14:textId="77777777" w:rsidR="00D3555D" w:rsidRPr="00BB7467" w:rsidRDefault="005D6F31">
            <w:pPr>
              <w:spacing w:line="276" w:lineRule="auto"/>
              <w:jc w:val="right"/>
              <w:rPr>
                <w:rFonts w:asciiTheme="minorHAnsi" w:hAnsiTheme="minorHAnsi"/>
                <w:sz w:val="20"/>
                <w:rPrChange w:id="4328" w:author="Hannah McSorley" w:date="2020-08-05T02:53:00Z">
                  <w:rPr>
                    <w:rFonts w:asciiTheme="minorHAnsi" w:hAnsiTheme="minorHAnsi"/>
                    <w:sz w:val="22"/>
                  </w:rPr>
                </w:rPrChange>
              </w:rPr>
              <w:pPrChange w:id="4329" w:author="Hannah McSorley" w:date="2020-08-05T02:53:00Z">
                <w:pPr>
                  <w:spacing w:line="240" w:lineRule="auto"/>
                  <w:jc w:val="right"/>
                </w:pPr>
              </w:pPrChange>
            </w:pPr>
            <w:r w:rsidRPr="00BB7467">
              <w:rPr>
                <w:rFonts w:asciiTheme="minorHAnsi" w:hAnsiTheme="minorHAnsi"/>
                <w:sz w:val="20"/>
                <w:rPrChange w:id="4330" w:author="Hannah McSorley" w:date="2020-08-05T02:53:00Z">
                  <w:rPr>
                    <w:rFonts w:asciiTheme="minorHAnsi" w:hAnsiTheme="minorHAnsi"/>
                    <w:sz w:val="22"/>
                  </w:rPr>
                </w:rPrChange>
              </w:rPr>
              <w:t>8.4</w:t>
            </w:r>
          </w:p>
        </w:tc>
        <w:tc>
          <w:tcPr>
            <w:tcW w:w="383" w:type="pct"/>
            <w:tcBorders>
              <w:bottom w:val="single" w:sz="4" w:space="0" w:color="auto"/>
            </w:tcBorders>
            <w:shd w:val="clear" w:color="auto" w:fill="F2F2F2" w:themeFill="background1" w:themeFillShade="F2"/>
            <w:cellIns w:id="4331" w:author="Hannah McSorley" w:date="2020-08-05T02:53:00Z"/>
          </w:tcPr>
          <w:p w14:paraId="2BF71FDF" w14:textId="77777777" w:rsidR="00D3555D" w:rsidRPr="00BB7467" w:rsidRDefault="005D6F31" w:rsidP="008D7003">
            <w:pPr>
              <w:spacing w:line="276" w:lineRule="auto"/>
              <w:jc w:val="right"/>
              <w:rPr>
                <w:rFonts w:asciiTheme="minorHAnsi" w:hAnsiTheme="minorHAnsi" w:cstheme="minorHAnsi"/>
                <w:sz w:val="20"/>
                <w:szCs w:val="20"/>
              </w:rPr>
            </w:pPr>
            <w:ins w:id="4332" w:author="Hannah McSorley" w:date="2020-08-05T02:53:00Z">
              <w:r w:rsidRPr="00BB7467">
                <w:rPr>
                  <w:rFonts w:asciiTheme="minorHAnsi" w:hAnsiTheme="minorHAnsi" w:cstheme="minorHAnsi"/>
                  <w:sz w:val="20"/>
                  <w:szCs w:val="20"/>
                </w:rPr>
                <w:t>50</w:t>
              </w:r>
            </w:ins>
          </w:p>
        </w:tc>
        <w:tc>
          <w:tcPr>
            <w:tcW w:w="438" w:type="pct"/>
            <w:tcBorders>
              <w:bottom w:val="single" w:sz="4" w:space="0" w:color="auto"/>
            </w:tcBorders>
            <w:shd w:val="clear" w:color="auto" w:fill="F2F2F2" w:themeFill="background1" w:themeFillShade="F2"/>
          </w:tcPr>
          <w:p w14:paraId="428E6D67" w14:textId="77777777" w:rsidR="00D3555D" w:rsidRPr="00BB7467" w:rsidRDefault="005D6F31">
            <w:pPr>
              <w:spacing w:line="276" w:lineRule="auto"/>
              <w:jc w:val="right"/>
              <w:rPr>
                <w:rFonts w:asciiTheme="minorHAnsi" w:hAnsiTheme="minorHAnsi"/>
                <w:sz w:val="20"/>
                <w:rPrChange w:id="4333" w:author="Hannah McSorley" w:date="2020-08-05T02:53:00Z">
                  <w:rPr>
                    <w:rFonts w:asciiTheme="minorHAnsi" w:hAnsiTheme="minorHAnsi"/>
                    <w:sz w:val="22"/>
                  </w:rPr>
                </w:rPrChange>
              </w:rPr>
              <w:pPrChange w:id="4334" w:author="Hannah McSorley" w:date="2020-08-05T02:53:00Z">
                <w:pPr>
                  <w:spacing w:line="240" w:lineRule="auto"/>
                  <w:jc w:val="right"/>
                </w:pPr>
              </w:pPrChange>
            </w:pPr>
            <w:r w:rsidRPr="00BB7467">
              <w:rPr>
                <w:rFonts w:asciiTheme="minorHAnsi" w:hAnsiTheme="minorHAnsi"/>
                <w:sz w:val="20"/>
                <w:rPrChange w:id="4335" w:author="Hannah McSorley" w:date="2020-08-05T02:53:00Z">
                  <w:rPr>
                    <w:rFonts w:asciiTheme="minorHAnsi" w:hAnsiTheme="minorHAnsi"/>
                    <w:sz w:val="22"/>
                  </w:rPr>
                </w:rPrChange>
              </w:rPr>
              <w:t>4.69</w:t>
            </w:r>
          </w:p>
        </w:tc>
        <w:tc>
          <w:tcPr>
            <w:tcW w:w="437" w:type="pct"/>
            <w:tcBorders>
              <w:bottom w:val="single" w:sz="4" w:space="0" w:color="auto"/>
            </w:tcBorders>
            <w:shd w:val="clear" w:color="auto" w:fill="F2F2F2" w:themeFill="background1" w:themeFillShade="F2"/>
          </w:tcPr>
          <w:p w14:paraId="6D07D584" w14:textId="77777777" w:rsidR="00D3555D" w:rsidRPr="00BB7467" w:rsidRDefault="005D6F31">
            <w:pPr>
              <w:spacing w:line="276" w:lineRule="auto"/>
              <w:jc w:val="right"/>
              <w:rPr>
                <w:rFonts w:asciiTheme="minorHAnsi" w:hAnsiTheme="minorHAnsi"/>
                <w:sz w:val="20"/>
                <w:rPrChange w:id="4336" w:author="Hannah McSorley" w:date="2020-08-05T02:53:00Z">
                  <w:rPr>
                    <w:rFonts w:asciiTheme="minorHAnsi" w:hAnsiTheme="minorHAnsi"/>
                    <w:sz w:val="22"/>
                  </w:rPr>
                </w:rPrChange>
              </w:rPr>
              <w:pPrChange w:id="4337" w:author="Hannah McSorley" w:date="2020-08-05T02:53:00Z">
                <w:pPr>
                  <w:spacing w:line="240" w:lineRule="auto"/>
                  <w:jc w:val="right"/>
                </w:pPr>
              </w:pPrChange>
            </w:pPr>
            <w:r w:rsidRPr="00BB7467">
              <w:rPr>
                <w:rFonts w:asciiTheme="minorHAnsi" w:hAnsiTheme="minorHAnsi"/>
                <w:sz w:val="20"/>
                <w:rPrChange w:id="4338" w:author="Hannah McSorley" w:date="2020-08-05T02:53:00Z">
                  <w:rPr>
                    <w:rFonts w:asciiTheme="minorHAnsi" w:hAnsiTheme="minorHAnsi"/>
                    <w:sz w:val="22"/>
                  </w:rPr>
                </w:rPrChange>
              </w:rPr>
              <w:t>41.66</w:t>
            </w:r>
          </w:p>
        </w:tc>
        <w:tc>
          <w:tcPr>
            <w:tcW w:w="438" w:type="pct"/>
            <w:tcBorders>
              <w:bottom w:val="single" w:sz="4" w:space="0" w:color="auto"/>
            </w:tcBorders>
            <w:shd w:val="clear" w:color="auto" w:fill="F2F2F2" w:themeFill="background1" w:themeFillShade="F2"/>
          </w:tcPr>
          <w:p w14:paraId="609725A2" w14:textId="2C0BA35F" w:rsidR="00D3555D" w:rsidRPr="00BB7467" w:rsidRDefault="005D6F31">
            <w:pPr>
              <w:spacing w:line="276" w:lineRule="auto"/>
              <w:jc w:val="right"/>
              <w:rPr>
                <w:rFonts w:asciiTheme="minorHAnsi" w:hAnsiTheme="minorHAnsi"/>
                <w:sz w:val="20"/>
                <w:rPrChange w:id="4339" w:author="Hannah McSorley" w:date="2020-08-05T02:53:00Z">
                  <w:rPr>
                    <w:rFonts w:asciiTheme="minorHAnsi" w:hAnsiTheme="minorHAnsi"/>
                    <w:sz w:val="22"/>
                  </w:rPr>
                </w:rPrChange>
              </w:rPr>
              <w:pPrChange w:id="4340" w:author="Hannah McSorley" w:date="2020-08-05T02:53:00Z">
                <w:pPr>
                  <w:spacing w:line="240" w:lineRule="auto"/>
                  <w:jc w:val="right"/>
                </w:pPr>
              </w:pPrChange>
            </w:pPr>
            <w:r w:rsidRPr="00BB7467">
              <w:rPr>
                <w:rFonts w:asciiTheme="minorHAnsi" w:hAnsiTheme="minorHAnsi"/>
                <w:sz w:val="20"/>
                <w:rPrChange w:id="4341" w:author="Hannah McSorley" w:date="2020-08-05T02:53:00Z">
                  <w:rPr>
                    <w:rFonts w:asciiTheme="minorHAnsi" w:hAnsiTheme="minorHAnsi"/>
                    <w:sz w:val="22"/>
                  </w:rPr>
                </w:rPrChange>
              </w:rPr>
              <w:t>4.</w:t>
            </w:r>
            <w:del w:id="4342" w:author="Hannah McSorley" w:date="2020-08-05T02:53:00Z">
              <w:r w:rsidR="006D238B" w:rsidRPr="00611A89">
                <w:rPr>
                  <w:rFonts w:asciiTheme="minorHAnsi" w:hAnsiTheme="minorHAnsi" w:cstheme="minorHAnsi"/>
                  <w:sz w:val="22"/>
                  <w:szCs w:val="22"/>
                </w:rPr>
                <w:delText>4</w:delText>
              </w:r>
            </w:del>
            <w:ins w:id="4343" w:author="Hannah McSorley" w:date="2020-08-05T02:53:00Z">
              <w:r w:rsidRPr="00BB7467">
                <w:rPr>
                  <w:rFonts w:asciiTheme="minorHAnsi" w:hAnsiTheme="minorHAnsi" w:cstheme="minorHAnsi"/>
                  <w:sz w:val="20"/>
                  <w:szCs w:val="20"/>
                </w:rPr>
                <w:t>42</w:t>
              </w:r>
            </w:ins>
          </w:p>
        </w:tc>
        <w:tc>
          <w:tcPr>
            <w:tcW w:w="273" w:type="pct"/>
            <w:tcBorders>
              <w:bottom w:val="single" w:sz="4" w:space="0" w:color="auto"/>
            </w:tcBorders>
            <w:shd w:val="clear" w:color="auto" w:fill="F2F2F2" w:themeFill="background1" w:themeFillShade="F2"/>
          </w:tcPr>
          <w:p w14:paraId="218B9B49" w14:textId="55873A65" w:rsidR="00D3555D" w:rsidRPr="00BB7467" w:rsidRDefault="005D6F31">
            <w:pPr>
              <w:spacing w:line="276" w:lineRule="auto"/>
              <w:jc w:val="right"/>
              <w:rPr>
                <w:rFonts w:asciiTheme="minorHAnsi" w:hAnsiTheme="minorHAnsi"/>
                <w:sz w:val="20"/>
                <w:rPrChange w:id="4344" w:author="Hannah McSorley" w:date="2020-08-05T02:53:00Z">
                  <w:rPr>
                    <w:rFonts w:asciiTheme="minorHAnsi" w:hAnsiTheme="minorHAnsi"/>
                    <w:sz w:val="22"/>
                  </w:rPr>
                </w:rPrChange>
              </w:rPr>
              <w:pPrChange w:id="4345" w:author="Hannah McSorley" w:date="2020-08-05T02:53:00Z">
                <w:pPr>
                  <w:spacing w:line="240" w:lineRule="auto"/>
                  <w:jc w:val="right"/>
                </w:pPr>
              </w:pPrChange>
            </w:pPr>
            <w:r w:rsidRPr="00BB7467">
              <w:rPr>
                <w:rFonts w:asciiTheme="minorHAnsi" w:hAnsiTheme="minorHAnsi"/>
                <w:sz w:val="20"/>
                <w:rPrChange w:id="4346" w:author="Hannah McSorley" w:date="2020-08-05T02:53:00Z">
                  <w:rPr>
                    <w:rFonts w:asciiTheme="minorHAnsi" w:hAnsiTheme="minorHAnsi"/>
                    <w:sz w:val="22"/>
                  </w:rPr>
                </w:rPrChange>
              </w:rPr>
              <w:t>0.</w:t>
            </w:r>
            <w:del w:id="4347" w:author="Hannah McSorley" w:date="2020-08-05T02:53:00Z">
              <w:r w:rsidR="006D238B" w:rsidRPr="00611A89">
                <w:rPr>
                  <w:rFonts w:asciiTheme="minorHAnsi" w:hAnsiTheme="minorHAnsi" w:cstheme="minorHAnsi"/>
                  <w:sz w:val="22"/>
                  <w:szCs w:val="22"/>
                </w:rPr>
                <w:delText>2</w:delText>
              </w:r>
            </w:del>
            <w:ins w:id="4348" w:author="Hannah McSorley" w:date="2020-08-05T02:53:00Z">
              <w:r w:rsidRPr="00BB7467">
                <w:rPr>
                  <w:rFonts w:asciiTheme="minorHAnsi" w:hAnsiTheme="minorHAnsi" w:cstheme="minorHAnsi"/>
                  <w:sz w:val="20"/>
                  <w:szCs w:val="20"/>
                </w:rPr>
                <w:t>24</w:t>
              </w:r>
            </w:ins>
          </w:p>
        </w:tc>
        <w:tc>
          <w:tcPr>
            <w:tcW w:w="383" w:type="pct"/>
            <w:tcBorders>
              <w:bottom w:val="single" w:sz="4" w:space="0" w:color="auto"/>
            </w:tcBorders>
            <w:shd w:val="clear" w:color="auto" w:fill="F2F2F2" w:themeFill="background1" w:themeFillShade="F2"/>
            <w:cellIns w:id="4349" w:author="Hannah McSorley" w:date="2020-08-05T02:53:00Z"/>
          </w:tcPr>
          <w:p w14:paraId="03D0F46C" w14:textId="77777777" w:rsidR="00D3555D" w:rsidRPr="00BB7467" w:rsidRDefault="005D6F31" w:rsidP="008D7003">
            <w:pPr>
              <w:spacing w:line="276" w:lineRule="auto"/>
              <w:jc w:val="right"/>
              <w:rPr>
                <w:rFonts w:asciiTheme="minorHAnsi" w:hAnsiTheme="minorHAnsi" w:cstheme="minorHAnsi"/>
                <w:sz w:val="20"/>
                <w:szCs w:val="20"/>
              </w:rPr>
            </w:pPr>
            <w:ins w:id="4350" w:author="Hannah McSorley" w:date="2020-08-05T02:53:00Z">
              <w:r w:rsidRPr="00BB7467">
                <w:rPr>
                  <w:rFonts w:asciiTheme="minorHAnsi" w:hAnsiTheme="minorHAnsi" w:cstheme="minorHAnsi"/>
                  <w:sz w:val="20"/>
                  <w:szCs w:val="20"/>
                </w:rPr>
                <w:t>5</w:t>
              </w:r>
            </w:ins>
          </w:p>
        </w:tc>
        <w:tc>
          <w:tcPr>
            <w:tcW w:w="274" w:type="pct"/>
            <w:tcBorders>
              <w:bottom w:val="single" w:sz="4" w:space="0" w:color="auto"/>
            </w:tcBorders>
            <w:shd w:val="clear" w:color="auto" w:fill="F2F2F2" w:themeFill="background1" w:themeFillShade="F2"/>
          </w:tcPr>
          <w:p w14:paraId="023D8FDB" w14:textId="77777777" w:rsidR="00D3555D" w:rsidRPr="00BB7467" w:rsidRDefault="005D6F31">
            <w:pPr>
              <w:spacing w:line="276" w:lineRule="auto"/>
              <w:jc w:val="right"/>
              <w:rPr>
                <w:rFonts w:asciiTheme="minorHAnsi" w:hAnsiTheme="minorHAnsi"/>
                <w:sz w:val="20"/>
                <w:rPrChange w:id="4351" w:author="Hannah McSorley" w:date="2020-08-05T02:53:00Z">
                  <w:rPr>
                    <w:rFonts w:asciiTheme="minorHAnsi" w:hAnsiTheme="minorHAnsi"/>
                    <w:sz w:val="22"/>
                  </w:rPr>
                </w:rPrChange>
              </w:rPr>
              <w:pPrChange w:id="4352" w:author="Hannah McSorley" w:date="2020-08-05T02:53:00Z">
                <w:pPr>
                  <w:spacing w:line="240" w:lineRule="auto"/>
                  <w:jc w:val="right"/>
                </w:pPr>
              </w:pPrChange>
            </w:pPr>
            <w:r w:rsidRPr="00BB7467">
              <w:rPr>
                <w:rFonts w:asciiTheme="minorHAnsi" w:hAnsiTheme="minorHAnsi"/>
                <w:sz w:val="20"/>
                <w:rPrChange w:id="4353" w:author="Hannah McSorley" w:date="2020-08-05T02:53:00Z">
                  <w:rPr>
                    <w:rFonts w:asciiTheme="minorHAnsi" w:hAnsiTheme="minorHAnsi"/>
                    <w:sz w:val="22"/>
                  </w:rPr>
                </w:rPrChange>
              </w:rPr>
              <w:t>3.77</w:t>
            </w:r>
          </w:p>
        </w:tc>
        <w:tc>
          <w:tcPr>
            <w:tcW w:w="297" w:type="pct"/>
            <w:tcBorders>
              <w:bottom w:val="single" w:sz="4" w:space="0" w:color="auto"/>
            </w:tcBorders>
            <w:shd w:val="clear" w:color="auto" w:fill="F2F2F2" w:themeFill="background1" w:themeFillShade="F2"/>
          </w:tcPr>
          <w:p w14:paraId="0EC47604" w14:textId="77777777" w:rsidR="00D3555D" w:rsidRPr="00BB7467" w:rsidRDefault="005D6F31">
            <w:pPr>
              <w:spacing w:line="276" w:lineRule="auto"/>
              <w:jc w:val="right"/>
              <w:rPr>
                <w:rFonts w:asciiTheme="minorHAnsi" w:hAnsiTheme="minorHAnsi"/>
                <w:sz w:val="20"/>
                <w:rPrChange w:id="4354" w:author="Hannah McSorley" w:date="2020-08-05T02:53:00Z">
                  <w:rPr>
                    <w:rFonts w:asciiTheme="minorHAnsi" w:hAnsiTheme="minorHAnsi"/>
                    <w:sz w:val="22"/>
                  </w:rPr>
                </w:rPrChange>
              </w:rPr>
              <w:pPrChange w:id="4355" w:author="Hannah McSorley" w:date="2020-08-05T02:53:00Z">
                <w:pPr>
                  <w:spacing w:line="240" w:lineRule="auto"/>
                  <w:jc w:val="right"/>
                </w:pPr>
              </w:pPrChange>
            </w:pPr>
            <w:r w:rsidRPr="00BB7467">
              <w:rPr>
                <w:rFonts w:asciiTheme="minorHAnsi" w:hAnsiTheme="minorHAnsi"/>
                <w:sz w:val="20"/>
                <w:rPrChange w:id="4356" w:author="Hannah McSorley" w:date="2020-08-05T02:53:00Z">
                  <w:rPr>
                    <w:rFonts w:asciiTheme="minorHAnsi" w:hAnsiTheme="minorHAnsi"/>
                    <w:sz w:val="22"/>
                  </w:rPr>
                </w:rPrChange>
              </w:rPr>
              <w:t>5.03</w:t>
            </w:r>
          </w:p>
        </w:tc>
      </w:tr>
    </w:tbl>
    <w:p w14:paraId="14FF5CE6" w14:textId="77777777" w:rsidR="008D7003" w:rsidRDefault="005D6F31">
      <w:pPr>
        <w:sectPr w:rsidR="008D7003" w:rsidSect="0030368D">
          <w:pgSz w:w="15840" w:h="12240" w:orient="landscape" w:code="1"/>
          <w:pgMar w:top="1440" w:right="1440" w:bottom="1440" w:left="1440" w:header="706" w:footer="706" w:gutter="0"/>
          <w:cols w:space="708"/>
          <w:docGrid w:linePitch="326"/>
        </w:sectPr>
      </w:pPr>
      <w:r>
        <w:t> </w:t>
      </w:r>
    </w:p>
    <w:p w14:paraId="3FD80816" w14:textId="77777777" w:rsidR="00F77BDD" w:rsidRPr="00602159" w:rsidRDefault="006D238B">
      <w:pPr>
        <w:pStyle w:val="Heading5"/>
        <w:rPr>
          <w:del w:id="4357" w:author="Hannah McSorley" w:date="2020-08-05T02:53:00Z"/>
          <w:highlight w:val="cyan"/>
        </w:rPr>
      </w:pPr>
      <w:bookmarkStart w:id="4358" w:name="X6f02a84076d04ad3e84a7736e8ff8c1aed8ed02"/>
      <w:del w:id="4359" w:author="Hannah McSorley" w:date="2020-08-05T02:53:00Z">
        <w:r w:rsidRPr="00602159">
          <w:rPr>
            <w:highlight w:val="cyan"/>
          </w:rPr>
          <w:lastRenderedPageBreak/>
          <w:delText>Nested catchments, DOC and sample-type comparison</w:delText>
        </w:r>
        <w:bookmarkEnd w:id="4358"/>
      </w:del>
    </w:p>
    <w:p w14:paraId="239B9E9A" w14:textId="5DBB1433" w:rsidR="00D3555D" w:rsidRDefault="006D238B" w:rsidP="00BB7467">
      <w:pPr>
        <w:spacing w:line="276" w:lineRule="auto"/>
        <w:jc w:val="center"/>
        <w:rPr>
          <w:ins w:id="4360" w:author="Hannah McSorley" w:date="2020-08-05T02:53:00Z"/>
        </w:rPr>
      </w:pPr>
      <w:commentRangeStart w:id="4361"/>
      <w:del w:id="4362" w:author="Hannah McSorley" w:date="2020-08-05T02:53:00Z">
        <w:r>
          <w:delText>As</w:delText>
        </w:r>
        <w:commentRangeEnd w:id="4361"/>
        <w:r w:rsidR="00602159">
          <w:rPr>
            <w:rStyle w:val="CommentReference"/>
          </w:rPr>
          <w:commentReference w:id="4361"/>
        </w:r>
        <w:r>
          <w:delText xml:space="preserve"> the</w:delText>
        </w:r>
      </w:del>
      <w:ins w:id="4363" w:author="Hannah McSorley" w:date="2020-08-05T02:53:00Z">
        <w:r w:rsidR="005D6F31">
          <w:rPr>
            <w:noProof/>
            <w:lang w:val="en-CA" w:eastAsia="en-CA"/>
          </w:rPr>
          <w:drawing>
            <wp:inline distT="0" distB="0" distL="0" distR="0" wp14:anchorId="54DEC052" wp14:editId="0084ED26">
              <wp:extent cx="4587290" cy="7339665"/>
              <wp:effectExtent l="0" t="0" r="0" b="0"/>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26"/>
                      <a:stretch>
                        <a:fillRect/>
                      </a:stretch>
                    </pic:blipFill>
                    <pic:spPr bwMode="auto">
                      <a:xfrm>
                        <a:off x="0" y="0"/>
                        <a:ext cx="4587290" cy="7339665"/>
                      </a:xfrm>
                      <a:prstGeom prst="rect">
                        <a:avLst/>
                      </a:prstGeom>
                      <a:noFill/>
                      <a:ln w="9525">
                        <a:noFill/>
                        <a:headEnd/>
                        <a:tailEnd/>
                      </a:ln>
                    </pic:spPr>
                  </pic:pic>
                </a:graphicData>
              </a:graphic>
            </wp:inline>
          </w:drawing>
        </w:r>
      </w:ins>
    </w:p>
    <w:p w14:paraId="24203285" w14:textId="1C0F07E4" w:rsidR="00D3555D" w:rsidRDefault="005D6F31" w:rsidP="00BB7467">
      <w:pPr>
        <w:spacing w:line="276" w:lineRule="auto"/>
        <w:rPr>
          <w:ins w:id="4364" w:author="Hannah McSorley" w:date="2020-08-05T02:53:00Z"/>
        </w:rPr>
      </w:pPr>
      <w:ins w:id="4365" w:author="Hannah McSorley" w:date="2020-08-05T02:53:00Z">
        <w:r>
          <w:t>Figure 8:  Synoptic sampling results of dissolved organic carbon concentrations</w:t>
        </w:r>
      </w:ins>
      <w:ins w:id="4366" w:author="Bill Floyd" w:date="2020-08-06T15:21:00Z">
        <w:r w:rsidR="00666FAE">
          <w:t xml:space="preserve"> (DOC</w:t>
        </w:r>
        <w:proofErr w:type="gramStart"/>
        <w:r w:rsidR="00666FAE">
          <w:t>) )and</w:t>
        </w:r>
        <w:proofErr w:type="gramEnd"/>
        <w:r w:rsidR="00666FAE">
          <w:t xml:space="preserve"> what about the other plots?</w:t>
        </w:r>
      </w:ins>
      <w:ins w:id="4367" w:author="Hannah McSorley" w:date="2020-08-05T02:53:00Z">
        <w:r>
          <w:t xml:space="preserve"> from 12 sites (arranged left to right from upstream to downstream). Samples were collected from Oct 2018 to Feb 2020. Symbol type indicates samples were </w:t>
        </w:r>
        <w:r>
          <w:lastRenderedPageBreak/>
          <w:t>collected by siphon samplers on Vertical Racks (triangle) or synoptic Grab sample (circle), outliers are indicated with an ‘</w:t>
        </w:r>
        <w:commentRangeStart w:id="4368"/>
        <w:r>
          <w:t>x</w:t>
        </w:r>
      </w:ins>
      <w:commentRangeEnd w:id="4368"/>
      <w:r w:rsidR="00361FC6">
        <w:rPr>
          <w:rStyle w:val="CommentReference"/>
        </w:rPr>
        <w:commentReference w:id="4368"/>
      </w:r>
      <w:ins w:id="4369" w:author="Hannah McSorley" w:date="2020-08-05T02:53:00Z">
        <w:r>
          <w:t>’.</w:t>
        </w:r>
      </w:ins>
    </w:p>
    <w:p w14:paraId="03A4CBB7" w14:textId="77777777" w:rsidR="00361FC6" w:rsidRDefault="00361FC6">
      <w:pPr>
        <w:rPr>
          <w:ins w:id="4370" w:author="Bill Floyd" w:date="2020-08-05T13:56:00Z"/>
        </w:rPr>
      </w:pPr>
    </w:p>
    <w:p w14:paraId="6427E7A5" w14:textId="77777777" w:rsidR="00361FC6" w:rsidRDefault="00361FC6">
      <w:pPr>
        <w:rPr>
          <w:ins w:id="4371" w:author="Bill Floyd" w:date="2020-08-05T13:56:00Z"/>
        </w:rPr>
      </w:pPr>
    </w:p>
    <w:p w14:paraId="48888A25" w14:textId="41977E86" w:rsidR="00F77BDD" w:rsidRDefault="005D6F31">
      <w:pPr>
        <w:rPr>
          <w:del w:id="4372" w:author="Hannah McSorley" w:date="2020-08-05T02:53:00Z"/>
        </w:rPr>
      </w:pPr>
      <w:ins w:id="4373" w:author="Hannah McSorley" w:date="2020-08-05T02:53:00Z">
        <w:r>
          <w:t>The</w:t>
        </w:r>
      </w:ins>
      <w:r>
        <w:t xml:space="preserve"> Leech River Tunnel </w:t>
      </w:r>
      <w:del w:id="4374" w:author="Hannah McSorley" w:date="2020-08-05T02:53:00Z">
        <w:r w:rsidR="006D238B">
          <w:delText xml:space="preserve">will be the point of diversion for future inter-basin transfers from Leech water supply area (LWSA) to the Sooke Reservoir basin, the Tunnel (site 6) </w:delText>
        </w:r>
      </w:del>
      <w:r>
        <w:t>is the effective outlet of the LWSA</w:t>
      </w:r>
      <w:ins w:id="4375" w:author="Hannah McSorley" w:date="2020-08-05T02:53:00Z">
        <w:r>
          <w:t>,</w:t>
        </w:r>
      </w:ins>
      <w:r>
        <w:t xml:space="preserve"> where runoff from each nested</w:t>
      </w:r>
      <w:ins w:id="4376" w:author="Bill Floyd" w:date="2020-08-05T13:58:00Z">
        <w:r w:rsidR="00361FC6">
          <w:t xml:space="preserve"> </w:t>
        </w:r>
      </w:ins>
      <w:del w:id="4377" w:author="Bill Floyd" w:date="2020-08-05T13:56:00Z">
        <w:r w:rsidDel="00361FC6">
          <w:delText xml:space="preserve"> </w:delText>
        </w:r>
      </w:del>
      <w:r>
        <w:t>catchment is integrated.</w:t>
      </w:r>
    </w:p>
    <w:p w14:paraId="39288EB3" w14:textId="77777777" w:rsidR="00F77BDD" w:rsidRDefault="006D238B">
      <w:pPr>
        <w:rPr>
          <w:del w:id="4378" w:author="Hannah McSorley" w:date="2020-08-05T02:53:00Z"/>
        </w:rPr>
      </w:pPr>
      <w:del w:id="4379" w:author="Hannah McSorley" w:date="2020-08-05T02:53:00Z">
        <w:r>
          <w:delText> </w:delText>
        </w:r>
      </w:del>
    </w:p>
    <w:p w14:paraId="40E86258" w14:textId="77777777" w:rsidR="00F77BDD" w:rsidRDefault="006D238B">
      <w:pPr>
        <w:rPr>
          <w:del w:id="4380" w:author="Hannah McSorley" w:date="2020-08-05T02:53:00Z"/>
        </w:rPr>
      </w:pPr>
      <w:del w:id="4381" w:author="Hannah McSorley" w:date="2020-08-05T02:53:00Z">
        <w:r>
          <w:delText>From</w:delText>
        </w:r>
      </w:del>
      <w:ins w:id="4382" w:author="Hannah McSorley" w:date="2020-08-05T02:53:00Z">
        <w:r w:rsidR="005D6F31">
          <w:t xml:space="preserve"> Similarly, from</w:t>
        </w:r>
      </w:ins>
      <w:r w:rsidR="005D6F31">
        <w:t xml:space="preserve"> a </w:t>
      </w:r>
      <w:del w:id="4383" w:author="Hannah McSorley" w:date="2020-08-05T02:53:00Z">
        <w:r>
          <w:delText>headwaters</w:delText>
        </w:r>
      </w:del>
      <w:ins w:id="4384" w:author="Hannah McSorley" w:date="2020-08-05T02:53:00Z">
        <w:r w:rsidR="005D6F31">
          <w:t>headwater’s</w:t>
        </w:r>
      </w:ins>
      <w:r w:rsidR="005D6F31">
        <w:t xml:space="preserve"> perspective, </w:t>
      </w:r>
      <w:ins w:id="4385" w:author="Hannah McSorley" w:date="2020-08-05T02:53:00Z">
        <w:r w:rsidR="005D6F31">
          <w:t xml:space="preserve">runoff from </w:t>
        </w:r>
      </w:ins>
      <w:r w:rsidR="005D6F31">
        <w:t xml:space="preserve">Weeks and </w:t>
      </w:r>
      <w:del w:id="4386" w:author="Hannah McSorley" w:date="2020-08-05T02:53:00Z">
        <w:r>
          <w:delText xml:space="preserve">ChrisCrk (sites 1 &amp; 2) are </w:delText>
        </w:r>
      </w:del>
      <w:ins w:id="4387" w:author="Hannah McSorley" w:date="2020-08-05T02:53:00Z">
        <w:r w:rsidR="005D6F31">
          <w:t xml:space="preserve">Chris </w:t>
        </w:r>
        <w:proofErr w:type="spellStart"/>
        <w:r w:rsidR="005D6F31">
          <w:t>crk</w:t>
        </w:r>
        <w:proofErr w:type="spellEnd"/>
        <w:r w:rsidR="005D6F31">
          <w:t xml:space="preserve"> sub-basins is </w:t>
        </w:r>
      </w:ins>
      <w:r w:rsidR="005D6F31">
        <w:t xml:space="preserve">integrated at </w:t>
      </w:r>
      <w:del w:id="4388" w:author="Hannah McSorley" w:date="2020-08-05T02:53:00Z">
        <w:r>
          <w:delText xml:space="preserve">LeechHead (site 3), which is just below the headwaters’ confluence. And </w:delText>
        </w:r>
      </w:del>
      <w:ins w:id="4389" w:author="Hannah McSorley" w:date="2020-08-05T02:53:00Z">
        <w:r w:rsidR="005D6F31">
          <w:t xml:space="preserve">the Leech-Head site, and </w:t>
        </w:r>
      </w:ins>
      <w:r w:rsidR="005D6F31">
        <w:t xml:space="preserve">Jarvis and Lazar </w:t>
      </w:r>
      <w:del w:id="4390" w:author="Hannah McSorley" w:date="2020-08-05T02:53:00Z">
        <w:r>
          <w:delText>creeks</w:delText>
        </w:r>
      </w:del>
      <w:ins w:id="4391" w:author="Hannah McSorley" w:date="2020-08-05T02:53:00Z">
        <w:r w:rsidR="005D6F31">
          <w:t>creek sub-basins</w:t>
        </w:r>
      </w:ins>
      <w:r w:rsidR="005D6F31">
        <w:t xml:space="preserve"> are ultimately integrated at </w:t>
      </w:r>
      <w:del w:id="4392" w:author="Hannah McSorley" w:date="2020-08-05T02:53:00Z">
        <w:r>
          <w:delText>CraggCrk</w:delText>
        </w:r>
      </w:del>
      <w:ins w:id="4393" w:author="Hannah McSorley" w:date="2020-08-05T02:53:00Z">
        <w:r w:rsidR="005D6F31">
          <w:t xml:space="preserve">the Cragg </w:t>
        </w:r>
        <w:proofErr w:type="spellStart"/>
        <w:r w:rsidR="005D6F31">
          <w:t>crk</w:t>
        </w:r>
      </w:ins>
      <w:proofErr w:type="spellEnd"/>
      <w:r w:rsidR="005D6F31">
        <w:t xml:space="preserve"> site</w:t>
      </w:r>
      <w:del w:id="4394" w:author="Hannah McSorley" w:date="2020-08-05T02:53:00Z">
        <w:r>
          <w:delText>; however, there</w:delText>
        </w:r>
      </w:del>
      <w:ins w:id="4395" w:author="Hannah McSorley" w:date="2020-08-05T02:53:00Z">
        <w:r w:rsidR="005D6F31">
          <w:t>. There</w:t>
        </w:r>
      </w:ins>
      <w:r w:rsidR="005D6F31">
        <w:t xml:space="preserve"> was a greater distance between </w:t>
      </w:r>
      <w:del w:id="4396" w:author="Hannah McSorley" w:date="2020-08-05T02:53:00Z">
        <w:r>
          <w:delText>CraggCrk</w:delText>
        </w:r>
      </w:del>
      <w:ins w:id="4397" w:author="Hannah McSorley" w:date="2020-08-05T02:53:00Z">
        <w:r w:rsidR="005D6F31">
          <w:t xml:space="preserve">the Cragg </w:t>
        </w:r>
        <w:proofErr w:type="spellStart"/>
        <w:r w:rsidR="005D6F31">
          <w:t>crk</w:t>
        </w:r>
        <w:proofErr w:type="spellEnd"/>
        <w:r w:rsidR="005D6F31">
          <w:t xml:space="preserve"> site</w:t>
        </w:r>
      </w:ins>
      <w:r w:rsidR="005D6F31">
        <w:t xml:space="preserve"> and its headwaters’ sampling sites compared to </w:t>
      </w:r>
      <w:del w:id="4398" w:author="Hannah McSorley" w:date="2020-08-05T02:53:00Z">
        <w:r>
          <w:delText>LeechHead</w:delText>
        </w:r>
      </w:del>
      <w:ins w:id="4399" w:author="Hannah McSorley" w:date="2020-08-05T02:53:00Z">
        <w:r w:rsidR="005D6F31">
          <w:t>Leech-Head</w:t>
        </w:r>
      </w:ins>
      <w:r w:rsidR="005D6F31">
        <w:t xml:space="preserve"> and its headwaters’ locations (see Figure 2).</w:t>
      </w:r>
    </w:p>
    <w:p w14:paraId="023ED11E" w14:textId="16477746" w:rsidR="00D3555D" w:rsidRDefault="005D6F31">
      <w:ins w:id="4400" w:author="Hannah McSorley" w:date="2020-08-05T02:53:00Z">
        <w:r>
          <w:t xml:space="preserve"> </w:t>
        </w:r>
      </w:ins>
      <w:r>
        <w:rPr>
          <w:rPrChange w:id="4401" w:author="Hannah McSorley" w:date="2020-08-05T02:53:00Z">
            <w:rPr>
              <w:highlight w:val="cyan"/>
            </w:rPr>
          </w:rPrChange>
        </w:rPr>
        <w:t>Within these nested catchments, sampling methods were evaluated</w:t>
      </w:r>
      <w:del w:id="4402" w:author="Hannah McSorley" w:date="2020-08-05T02:53:00Z">
        <w:r w:rsidR="006D238B" w:rsidRPr="00540830">
          <w:rPr>
            <w:highlight w:val="cyan"/>
          </w:rPr>
          <w:delText xml:space="preserve"> through three comparison sets</w:delText>
        </w:r>
      </w:del>
      <w:r>
        <w:rPr>
          <w:rPrChange w:id="4403" w:author="Hannah McSorley" w:date="2020-08-05T02:53:00Z">
            <w:rPr>
              <w:highlight w:val="cyan"/>
            </w:rPr>
          </w:rPrChange>
        </w:rPr>
        <w:t xml:space="preserve"> to assess whether a Rack sampler combined with Grab sampling downstream of a confluence captured the same range in DOC </w:t>
      </w:r>
      <w:del w:id="4404" w:author="Hannah McSorley" w:date="2020-08-05T02:53:00Z">
        <w:r w:rsidR="006D238B" w:rsidRPr="00540830">
          <w:rPr>
            <w:highlight w:val="cyan"/>
          </w:rPr>
          <w:delText xml:space="preserve">concentrations </w:delText>
        </w:r>
      </w:del>
      <w:r>
        <w:rPr>
          <w:rPrChange w:id="4405" w:author="Hannah McSorley" w:date="2020-08-05T02:53:00Z">
            <w:rPr>
              <w:highlight w:val="cyan"/>
            </w:rPr>
          </w:rPrChange>
        </w:rPr>
        <w:t xml:space="preserve">as synoptic Grab sampling </w:t>
      </w:r>
      <w:del w:id="4406" w:author="Hannah McSorley" w:date="2020-08-05T02:53:00Z">
        <w:r w:rsidR="006D238B" w:rsidRPr="00540830">
          <w:rPr>
            <w:highlight w:val="cyan"/>
          </w:rPr>
          <w:delText xml:space="preserve">alone </w:delText>
        </w:r>
      </w:del>
      <w:r>
        <w:rPr>
          <w:rPrChange w:id="4407" w:author="Hannah McSorley" w:date="2020-08-05T02:53:00Z">
            <w:rPr>
              <w:highlight w:val="cyan"/>
            </w:rPr>
          </w:rPrChange>
        </w:rPr>
        <w:t>at upstream sites</w:t>
      </w:r>
      <w:del w:id="4408" w:author="Hannah McSorley" w:date="2020-08-05T02:53:00Z">
        <w:r w:rsidR="006D238B" w:rsidRPr="00540830">
          <w:rPr>
            <w:highlight w:val="cyan"/>
          </w:rPr>
          <w:delText xml:space="preserve"> (Figure 9).</w:delText>
        </w:r>
      </w:del>
      <w:ins w:id="4409" w:author="Hannah McSorley" w:date="2020-08-05T02:53:00Z">
        <w:r>
          <w:t>.</w:t>
        </w:r>
      </w:ins>
      <w:r>
        <w:rPr>
          <w:rPrChange w:id="4410" w:author="Hannah McSorley" w:date="2020-08-05T02:53:00Z">
            <w:rPr>
              <w:highlight w:val="cyan"/>
            </w:rPr>
          </w:rPrChange>
        </w:rPr>
        <w:t xml:space="preserve"> Synoptic Grab samples from </w:t>
      </w:r>
      <w:commentRangeStart w:id="4411"/>
      <w:r>
        <w:rPr>
          <w:rPrChange w:id="4412" w:author="Hannah McSorley" w:date="2020-08-05T02:53:00Z">
            <w:rPr>
              <w:highlight w:val="cyan"/>
            </w:rPr>
          </w:rPrChange>
        </w:rPr>
        <w:t>the</w:t>
      </w:r>
      <w:commentRangeEnd w:id="4411"/>
      <w:r w:rsidR="00361FC6">
        <w:rPr>
          <w:rStyle w:val="CommentReference"/>
        </w:rPr>
        <w:commentReference w:id="4411"/>
      </w:r>
      <w:r>
        <w:rPr>
          <w:rPrChange w:id="4413" w:author="Hannah McSorley" w:date="2020-08-05T02:53:00Z">
            <w:rPr>
              <w:highlight w:val="cyan"/>
            </w:rPr>
          </w:rPrChange>
        </w:rPr>
        <w:t xml:space="preserve"> headwater sites of Weeks and </w:t>
      </w:r>
      <w:del w:id="4414" w:author="Hannah McSorley" w:date="2020-08-05T02:53:00Z">
        <w:r w:rsidR="006D238B" w:rsidRPr="00540830">
          <w:rPr>
            <w:highlight w:val="cyan"/>
          </w:rPr>
          <w:delText>ChrisCrk</w:delText>
        </w:r>
      </w:del>
      <w:ins w:id="4415" w:author="Hannah McSorley" w:date="2020-08-05T02:53:00Z">
        <w:r>
          <w:t xml:space="preserve">Chris </w:t>
        </w:r>
        <w:proofErr w:type="spellStart"/>
        <w:r>
          <w:t>crk</w:t>
        </w:r>
      </w:ins>
      <w:proofErr w:type="spellEnd"/>
      <w:r>
        <w:rPr>
          <w:rPrChange w:id="4416" w:author="Hannah McSorley" w:date="2020-08-05T02:53:00Z">
            <w:rPr>
              <w:highlight w:val="cyan"/>
            </w:rPr>
          </w:rPrChange>
        </w:rPr>
        <w:t xml:space="preserve"> were compared to Rack and Grab samples from below their confluence at </w:t>
      </w:r>
      <w:del w:id="4417" w:author="Hannah McSorley" w:date="2020-08-05T02:53:00Z">
        <w:r w:rsidR="006D238B" w:rsidRPr="00540830">
          <w:rPr>
            <w:highlight w:val="cyan"/>
          </w:rPr>
          <w:delText>LeechHead site</w:delText>
        </w:r>
      </w:del>
      <w:ins w:id="4418" w:author="Hannah McSorley" w:date="2020-08-05T02:53:00Z">
        <w:r>
          <w:t>Leech-Head</w:t>
        </w:r>
      </w:ins>
      <w:r>
        <w:rPr>
          <w:rPrChange w:id="4419" w:author="Hannah McSorley" w:date="2020-08-05T02:53:00Z">
            <w:rPr>
              <w:highlight w:val="cyan"/>
            </w:rPr>
          </w:rPrChange>
        </w:rPr>
        <w:t xml:space="preserve"> (Figure 9, plot A). Similarly, Grab samples collected at the headwaters of Cragg </w:t>
      </w:r>
      <w:del w:id="4420" w:author="Hannah McSorley" w:date="2020-08-05T02:53:00Z">
        <w:r w:rsidR="006D238B" w:rsidRPr="00540830">
          <w:rPr>
            <w:highlight w:val="cyan"/>
          </w:rPr>
          <w:delText>Creek</w:delText>
        </w:r>
      </w:del>
      <w:proofErr w:type="spellStart"/>
      <w:ins w:id="4421" w:author="Hannah McSorley" w:date="2020-08-05T02:53:00Z">
        <w:r>
          <w:t>crk</w:t>
        </w:r>
      </w:ins>
      <w:proofErr w:type="spellEnd"/>
      <w:r>
        <w:rPr>
          <w:rPrChange w:id="4422" w:author="Hannah McSorley" w:date="2020-08-05T02:53:00Z">
            <w:rPr>
              <w:highlight w:val="cyan"/>
            </w:rPr>
          </w:rPrChange>
        </w:rPr>
        <w:t>, Jarvis and Lazar</w:t>
      </w:r>
      <w:del w:id="4423" w:author="Hannah McSorley" w:date="2020-08-05T02:53:00Z">
        <w:r w:rsidR="006D238B" w:rsidRPr="00540830">
          <w:rPr>
            <w:highlight w:val="cyan"/>
          </w:rPr>
          <w:delText xml:space="preserve"> creeks</w:delText>
        </w:r>
      </w:del>
      <w:r>
        <w:rPr>
          <w:rPrChange w:id="4424" w:author="Hannah McSorley" w:date="2020-08-05T02:53:00Z">
            <w:rPr>
              <w:highlight w:val="cyan"/>
            </w:rPr>
          </w:rPrChange>
        </w:rPr>
        <w:t xml:space="preserve">, were compared to all samples at the </w:t>
      </w:r>
      <w:del w:id="4425" w:author="Hannah McSorley" w:date="2020-08-05T02:53:00Z">
        <w:r w:rsidR="006D238B" w:rsidRPr="00540830">
          <w:rPr>
            <w:highlight w:val="cyan"/>
          </w:rPr>
          <w:delText>CraggCrk</w:delText>
        </w:r>
      </w:del>
      <w:ins w:id="4426" w:author="Hannah McSorley" w:date="2020-08-05T02:53:00Z">
        <w:r>
          <w:t xml:space="preserve">Cragg </w:t>
        </w:r>
        <w:proofErr w:type="spellStart"/>
        <w:r>
          <w:t>crk</w:t>
        </w:r>
      </w:ins>
      <w:proofErr w:type="spellEnd"/>
      <w:r>
        <w:rPr>
          <w:rPrChange w:id="4427" w:author="Hannah McSorley" w:date="2020-08-05T02:53:00Z">
            <w:rPr>
              <w:highlight w:val="cyan"/>
            </w:rPr>
          </w:rPrChange>
        </w:rPr>
        <w:t xml:space="preserve"> monitoring site (Figure 9, plot B). Higher order rivers were also examined in a similar way, comparing Rack and Grab samples at the </w:t>
      </w:r>
      <w:ins w:id="4428" w:author="Hannah McSorley" w:date="2020-08-05T02:53:00Z">
        <w:r>
          <w:t xml:space="preserve">Leech </w:t>
        </w:r>
      </w:ins>
      <w:r>
        <w:rPr>
          <w:rPrChange w:id="4429" w:author="Hannah McSorley" w:date="2020-08-05T02:53:00Z">
            <w:rPr>
              <w:highlight w:val="cyan"/>
            </w:rPr>
          </w:rPrChange>
        </w:rPr>
        <w:t xml:space="preserve">Tunnel to Grab samples collected upstream at </w:t>
      </w:r>
      <w:del w:id="4430" w:author="Hannah McSorley" w:date="2020-08-05T02:53:00Z">
        <w:r w:rsidR="006D238B" w:rsidRPr="00540830">
          <w:rPr>
            <w:highlight w:val="cyan"/>
          </w:rPr>
          <w:delText>LeechHead, CraggCrk</w:delText>
        </w:r>
      </w:del>
      <w:ins w:id="4431" w:author="Hannah McSorley" w:date="2020-08-05T02:53:00Z">
        <w:r>
          <w:t xml:space="preserve">Leech-Head, Cragg </w:t>
        </w:r>
        <w:proofErr w:type="spellStart"/>
        <w:r>
          <w:t>crk</w:t>
        </w:r>
      </w:ins>
      <w:proofErr w:type="spellEnd"/>
      <w:r>
        <w:rPr>
          <w:rPrChange w:id="4432" w:author="Hannah McSorley" w:date="2020-08-05T02:53:00Z">
            <w:rPr>
              <w:highlight w:val="cyan"/>
            </w:rPr>
          </w:rPrChange>
        </w:rPr>
        <w:t xml:space="preserve"> and </w:t>
      </w:r>
      <w:del w:id="4433" w:author="Hannah McSorley" w:date="2020-08-05T02:53:00Z">
        <w:r w:rsidR="006D238B" w:rsidRPr="00540830">
          <w:rPr>
            <w:highlight w:val="cyan"/>
          </w:rPr>
          <w:delText>WestLeech</w:delText>
        </w:r>
      </w:del>
      <w:ins w:id="4434" w:author="Hannah McSorley" w:date="2020-08-05T02:53:00Z">
        <w:r>
          <w:t>West Leech</w:t>
        </w:r>
      </w:ins>
      <w:r>
        <w:rPr>
          <w:rPrChange w:id="4435" w:author="Hannah McSorley" w:date="2020-08-05T02:53:00Z">
            <w:rPr>
              <w:highlight w:val="cyan"/>
            </w:rPr>
          </w:rPrChange>
        </w:rPr>
        <w:t xml:space="preserve"> sites (Figure 9, plot </w:t>
      </w:r>
      <w:commentRangeStart w:id="4436"/>
      <w:r>
        <w:rPr>
          <w:rPrChange w:id="4437" w:author="Hannah McSorley" w:date="2020-08-05T02:53:00Z">
            <w:rPr>
              <w:highlight w:val="cyan"/>
            </w:rPr>
          </w:rPrChange>
        </w:rPr>
        <w:t>C</w:t>
      </w:r>
      <w:commentRangeEnd w:id="4436"/>
      <w:r w:rsidR="00540830">
        <w:rPr>
          <w:rStyle w:val="CommentReference"/>
        </w:rPr>
        <w:commentReference w:id="4436"/>
      </w:r>
      <w:r>
        <w:rPr>
          <w:rPrChange w:id="4438" w:author="Hannah McSorley" w:date="2020-08-05T02:53:00Z">
            <w:rPr>
              <w:highlight w:val="cyan"/>
            </w:rPr>
          </w:rPrChange>
        </w:rPr>
        <w:t>).</w:t>
      </w:r>
    </w:p>
    <w:p w14:paraId="3EE9133C" w14:textId="77777777" w:rsidR="00D3555D" w:rsidRDefault="005D6F31">
      <w:r>
        <w:t> </w:t>
      </w:r>
    </w:p>
    <w:p w14:paraId="6F824021" w14:textId="77777777" w:rsidR="00F77BDD" w:rsidRDefault="006D238B" w:rsidP="00611A89">
      <w:pPr>
        <w:spacing w:line="240" w:lineRule="auto"/>
        <w:jc w:val="center"/>
        <w:rPr>
          <w:del w:id="4439" w:author="Hannah McSorley" w:date="2020-08-05T02:53:00Z"/>
        </w:rPr>
      </w:pPr>
      <w:del w:id="4440" w:author="Hannah McSorley" w:date="2020-08-05T02:53:00Z">
        <w:r>
          <w:rPr>
            <w:noProof/>
            <w:lang w:val="en-CA" w:eastAsia="en-CA"/>
          </w:rPr>
          <w:drawing>
            <wp:inline distT="0" distB="0" distL="0" distR="0" wp14:anchorId="14F90261" wp14:editId="2FDCF511">
              <wp:extent cx="5504749" cy="5504749"/>
              <wp:effectExtent l="0" t="0" r="0" b="0"/>
              <wp:docPr id="197" name="Picture" descr="Figure 9: Grab sample DOC at upstream locations compared to Rack and Grab sample DOC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7"/>
                      <a:stretch>
                        <a:fillRect/>
                      </a:stretch>
                    </pic:blipFill>
                    <pic:spPr bwMode="auto">
                      <a:xfrm>
                        <a:off x="0" y="0"/>
                        <a:ext cx="5504749" cy="5504749"/>
                      </a:xfrm>
                      <a:prstGeom prst="rect">
                        <a:avLst/>
                      </a:prstGeom>
                      <a:noFill/>
                      <a:ln w="9525">
                        <a:noFill/>
                        <a:headEnd/>
                        <a:tailEnd/>
                      </a:ln>
                    </pic:spPr>
                  </pic:pic>
                </a:graphicData>
              </a:graphic>
            </wp:inline>
          </w:drawing>
        </w:r>
      </w:del>
    </w:p>
    <w:p w14:paraId="72E3266D" w14:textId="77777777" w:rsidR="00F77BDD" w:rsidRDefault="006D238B" w:rsidP="00611A89">
      <w:pPr>
        <w:spacing w:line="240" w:lineRule="auto"/>
        <w:rPr>
          <w:del w:id="4441" w:author="Hannah McSorley" w:date="2020-08-05T02:53:00Z"/>
        </w:rPr>
      </w:pPr>
      <w:commentRangeStart w:id="4442"/>
      <w:del w:id="4443" w:author="Hannah McSorley" w:date="2020-08-05T02:53:00Z">
        <w:r>
          <w:delText xml:space="preserve">Figure 9: </w:delText>
        </w:r>
        <w:r>
          <w:rPr>
            <w:i/>
          </w:rPr>
          <w:delText>Grab sample DOC at upstream locations compared to Rack and Grab sample DOC below their confluence(s). A and B show grab samples from headwaters (HW) compared to downstream (DS) monitoring sites; C shows upstream river sites (US) compared to mainstem monitoring.</w:delText>
        </w:r>
      </w:del>
    </w:p>
    <w:p w14:paraId="0F4607EE" w14:textId="77777777" w:rsidR="00F77BDD" w:rsidRDefault="006D238B">
      <w:pPr>
        <w:rPr>
          <w:del w:id="4444" w:author="Hannah McSorley" w:date="2020-08-05T02:53:00Z"/>
        </w:rPr>
      </w:pPr>
      <w:del w:id="4445" w:author="Hannah McSorley" w:date="2020-08-05T02:53:00Z">
        <w:r>
          <w:delText> </w:delText>
        </w:r>
        <w:commentRangeEnd w:id="4442"/>
        <w:r w:rsidR="00540830">
          <w:rPr>
            <w:rStyle w:val="CommentReference"/>
          </w:rPr>
          <w:commentReference w:id="4442"/>
        </w:r>
      </w:del>
    </w:p>
    <w:p w14:paraId="0E93CC81" w14:textId="6DB5DF11" w:rsidR="00D3555D" w:rsidRDefault="006D238B">
      <w:pPr>
        <w:rPr>
          <w:rPrChange w:id="4446" w:author="Hannah McSorley" w:date="2020-08-05T02:53:00Z">
            <w:rPr>
              <w:highlight w:val="cyan"/>
            </w:rPr>
          </w:rPrChange>
        </w:rPr>
      </w:pPr>
      <w:commentRangeStart w:id="4447"/>
      <w:del w:id="4448" w:author="Hannah McSorley" w:date="2020-08-05T02:53:00Z">
        <w:r w:rsidRPr="00540830">
          <w:rPr>
            <w:highlight w:val="cyan"/>
          </w:rPr>
          <w:delText>Below</w:delText>
        </w:r>
        <w:commentRangeEnd w:id="4447"/>
        <w:r w:rsidR="00540830">
          <w:rPr>
            <w:rStyle w:val="CommentReference"/>
          </w:rPr>
          <w:commentReference w:id="4447"/>
        </w:r>
        <w:r w:rsidRPr="00540830">
          <w:rPr>
            <w:highlight w:val="cyan"/>
          </w:rPr>
          <w:delText xml:space="preserve"> the confluences</w:delText>
        </w:r>
      </w:del>
      <w:ins w:id="4449" w:author="Hannah McSorley" w:date="2020-08-05T02:53:00Z">
        <w:r w:rsidR="005D6F31">
          <w:t>Below the confluence</w:t>
        </w:r>
      </w:ins>
      <w:r w:rsidR="005D6F31">
        <w:rPr>
          <w:rPrChange w:id="4450" w:author="Hannah McSorley" w:date="2020-08-05T02:53:00Z">
            <w:rPr>
              <w:highlight w:val="cyan"/>
            </w:rPr>
          </w:rPrChange>
        </w:rPr>
        <w:t xml:space="preserve"> of headwaters sites, the combination of Rack and Grab sampling did not capture the range</w:t>
      </w:r>
      <w:ins w:id="4451" w:author="Bill Floyd" w:date="2020-08-05T14:01:00Z">
        <w:r w:rsidR="00361FC6">
          <w:t xml:space="preserve"> </w:t>
        </w:r>
      </w:ins>
      <w:del w:id="4452" w:author="Bill Floyd" w:date="2020-08-05T14:01:00Z">
        <w:r w:rsidR="005D6F31" w:rsidDel="00361FC6">
          <w:rPr>
            <w:rPrChange w:id="4453" w:author="Hannah McSorley" w:date="2020-08-05T02:53:00Z">
              <w:rPr>
                <w:highlight w:val="cyan"/>
              </w:rPr>
            </w:rPrChange>
          </w:rPr>
          <w:delText xml:space="preserve">s </w:delText>
        </w:r>
      </w:del>
      <w:r w:rsidR="005D6F31">
        <w:rPr>
          <w:rPrChange w:id="4454" w:author="Hannah McSorley" w:date="2020-08-05T02:53:00Z">
            <w:rPr>
              <w:highlight w:val="cyan"/>
            </w:rPr>
          </w:rPrChange>
        </w:rPr>
        <w:t xml:space="preserve">of DOC observed in upstream Grab samples alone. </w:t>
      </w:r>
      <w:del w:id="4455" w:author="Hannah McSorley" w:date="2020-08-05T02:53:00Z">
        <w:r w:rsidRPr="00540830">
          <w:rPr>
            <w:highlight w:val="cyan"/>
          </w:rPr>
          <w:delText>LeechHead</w:delText>
        </w:r>
      </w:del>
      <w:ins w:id="4456" w:author="Hannah McSorley" w:date="2020-08-05T02:53:00Z">
        <w:r w:rsidR="005D6F31">
          <w:t>Leech-Head</w:t>
        </w:r>
      </w:ins>
      <w:r w:rsidR="005D6F31">
        <w:rPr>
          <w:rPrChange w:id="4457" w:author="Hannah McSorley" w:date="2020-08-05T02:53:00Z">
            <w:rPr>
              <w:highlight w:val="cyan"/>
            </w:rPr>
          </w:rPrChange>
        </w:rPr>
        <w:t xml:space="preserve">, below the confluence of Weeks and </w:t>
      </w:r>
      <w:del w:id="4458" w:author="Hannah McSorley" w:date="2020-08-05T02:53:00Z">
        <w:r w:rsidRPr="00540830">
          <w:rPr>
            <w:highlight w:val="cyan"/>
          </w:rPr>
          <w:delText>ChrisCrk</w:delText>
        </w:r>
      </w:del>
      <w:ins w:id="4459" w:author="Hannah McSorley" w:date="2020-08-05T02:53:00Z">
        <w:r w:rsidR="005D6F31">
          <w:t xml:space="preserve">Chris </w:t>
        </w:r>
        <w:proofErr w:type="spellStart"/>
        <w:r w:rsidR="005D6F31">
          <w:t>crk</w:t>
        </w:r>
      </w:ins>
      <w:proofErr w:type="spellEnd"/>
      <w:r w:rsidR="005D6F31">
        <w:rPr>
          <w:rPrChange w:id="4460" w:author="Hannah McSorley" w:date="2020-08-05T02:53:00Z">
            <w:rPr>
              <w:highlight w:val="cyan"/>
            </w:rPr>
          </w:rPrChange>
        </w:rPr>
        <w:t>, collected DOC concentrations that were close to the average of the two headwaters</w:t>
      </w:r>
      <w:del w:id="4461" w:author="Hannah McSorley" w:date="2020-08-05T02:53:00Z">
        <w:r w:rsidRPr="00540830">
          <w:rPr>
            <w:highlight w:val="cyan"/>
          </w:rPr>
          <w:delText>. The</w:delText>
        </w:r>
      </w:del>
      <w:ins w:id="4462" w:author="Hannah McSorley" w:date="2020-08-05T02:53:00Z">
        <w:r w:rsidR="005D6F31">
          <w:t xml:space="preserve"> (Figure 9, plot A); the</w:t>
        </w:r>
      </w:ins>
      <w:r w:rsidR="005D6F31">
        <w:rPr>
          <w:rPrChange w:id="4463" w:author="Hannah McSorley" w:date="2020-08-05T02:53:00Z">
            <w:rPr>
              <w:highlight w:val="cyan"/>
            </w:rPr>
          </w:rPrChange>
        </w:rPr>
        <w:t xml:space="preserve"> variance obtained by combining Rack and Grab samples downstream was not the same as upstream Grab sampling variance (</w:t>
      </w:r>
      <w:proofErr w:type="spellStart"/>
      <w:r w:rsidR="005D6F31">
        <w:rPr>
          <w:rPrChange w:id="4464" w:author="Hannah McSorley" w:date="2020-08-05T02:53:00Z">
            <w:rPr>
              <w:highlight w:val="cyan"/>
            </w:rPr>
          </w:rPrChange>
        </w:rPr>
        <w:t>Levene’s</w:t>
      </w:r>
      <w:proofErr w:type="spellEnd"/>
      <w:r w:rsidR="005D6F31">
        <w:rPr>
          <w:rPrChange w:id="4465" w:author="Hannah McSorley" w:date="2020-08-05T02:53:00Z">
            <w:rPr>
              <w:highlight w:val="cyan"/>
            </w:rPr>
          </w:rPrChange>
        </w:rPr>
        <w:t xml:space="preserve"> test for </w:t>
      </w:r>
      <w:r w:rsidR="005D6F31">
        <w:rPr>
          <w:rPrChange w:id="4466" w:author="Hannah McSorley" w:date="2020-08-05T02:53:00Z">
            <w:rPr>
              <w:highlight w:val="cyan"/>
            </w:rPr>
          </w:rPrChange>
        </w:rPr>
        <w:lastRenderedPageBreak/>
        <w:t>homoscedasticity p-value = 3.8 x 10</w:t>
      </w:r>
      <w:r w:rsidR="005D6F31">
        <w:rPr>
          <w:vertAlign w:val="superscript"/>
          <w:rPrChange w:id="4467" w:author="Hannah McSorley" w:date="2020-08-05T02:53:00Z">
            <w:rPr>
              <w:highlight w:val="cyan"/>
              <w:vertAlign w:val="superscript"/>
            </w:rPr>
          </w:rPrChange>
        </w:rPr>
        <w:t>-5</w:t>
      </w:r>
      <w:r w:rsidR="005D6F31">
        <w:rPr>
          <w:rPrChange w:id="4468" w:author="Hannah McSorley" w:date="2020-08-05T02:53:00Z">
            <w:rPr>
              <w:highlight w:val="cyan"/>
            </w:rPr>
          </w:rPrChange>
        </w:rPr>
        <w:t xml:space="preserve">). </w:t>
      </w:r>
      <w:commentRangeStart w:id="4469"/>
      <w:proofErr w:type="gramStart"/>
      <w:r w:rsidR="005D6F31">
        <w:rPr>
          <w:rPrChange w:id="4470" w:author="Hannah McSorley" w:date="2020-08-05T02:53:00Z">
            <w:rPr>
              <w:highlight w:val="cyan"/>
            </w:rPr>
          </w:rPrChange>
        </w:rPr>
        <w:t>Similarly</w:t>
      </w:r>
      <w:commentRangeEnd w:id="4469"/>
      <w:proofErr w:type="gramEnd"/>
      <w:r w:rsidR="008E1B7B">
        <w:rPr>
          <w:rStyle w:val="CommentReference"/>
        </w:rPr>
        <w:commentReference w:id="4469"/>
      </w:r>
      <w:r w:rsidR="005D6F31">
        <w:rPr>
          <w:rPrChange w:id="4471" w:author="Hannah McSorley" w:date="2020-08-05T02:53:00Z">
            <w:rPr>
              <w:highlight w:val="cyan"/>
            </w:rPr>
          </w:rPrChange>
        </w:rPr>
        <w:t xml:space="preserve">, Rack and Grab samples collected at </w:t>
      </w:r>
      <w:del w:id="4472" w:author="Hannah McSorley" w:date="2020-08-05T02:53:00Z">
        <w:r w:rsidRPr="00540830">
          <w:rPr>
            <w:highlight w:val="cyan"/>
          </w:rPr>
          <w:delText>CraggCrk</w:delText>
        </w:r>
      </w:del>
      <w:ins w:id="4473" w:author="Hannah McSorley" w:date="2020-08-05T02:53:00Z">
        <w:r w:rsidR="005D6F31">
          <w:t xml:space="preserve">Cragg </w:t>
        </w:r>
        <w:proofErr w:type="spellStart"/>
        <w:r w:rsidR="005D6F31">
          <w:t>crk</w:t>
        </w:r>
      </w:ins>
      <w:proofErr w:type="spellEnd"/>
      <w:r w:rsidR="005D6F31">
        <w:rPr>
          <w:rPrChange w:id="4474" w:author="Hannah McSorley" w:date="2020-08-05T02:53:00Z">
            <w:rPr>
              <w:highlight w:val="cyan"/>
            </w:rPr>
          </w:rPrChange>
        </w:rPr>
        <w:t xml:space="preserve"> did not cover the same DOC variance as Grab sampling at the headwaters </w:t>
      </w:r>
      <w:ins w:id="4475" w:author="Hannah McSorley" w:date="2020-08-05T02:53:00Z">
        <w:r w:rsidR="005D6F31">
          <w:t xml:space="preserve">Jarvis and Lazar </w:t>
        </w:r>
      </w:ins>
      <w:r w:rsidR="005D6F31">
        <w:rPr>
          <w:rPrChange w:id="4476" w:author="Hannah McSorley" w:date="2020-08-05T02:53:00Z">
            <w:rPr>
              <w:highlight w:val="cyan"/>
            </w:rPr>
          </w:rPrChange>
        </w:rPr>
        <w:t>(</w:t>
      </w:r>
      <w:proofErr w:type="spellStart"/>
      <w:r w:rsidR="005D6F31">
        <w:rPr>
          <w:rPrChange w:id="4477" w:author="Hannah McSorley" w:date="2020-08-05T02:53:00Z">
            <w:rPr>
              <w:highlight w:val="cyan"/>
            </w:rPr>
          </w:rPrChange>
        </w:rPr>
        <w:t>Levene’s</w:t>
      </w:r>
      <w:proofErr w:type="spellEnd"/>
      <w:r w:rsidR="005D6F31">
        <w:rPr>
          <w:rPrChange w:id="4478" w:author="Hannah McSorley" w:date="2020-08-05T02:53:00Z">
            <w:rPr>
              <w:highlight w:val="cyan"/>
            </w:rPr>
          </w:rPrChange>
        </w:rPr>
        <w:t xml:space="preserve"> p-value 0.0011). Unlike </w:t>
      </w:r>
      <w:del w:id="4479" w:author="Hannah McSorley" w:date="2020-08-05T02:53:00Z">
        <w:r w:rsidRPr="00540830">
          <w:rPr>
            <w:highlight w:val="cyan"/>
          </w:rPr>
          <w:delText>LeechHead</w:delText>
        </w:r>
      </w:del>
      <w:ins w:id="4480" w:author="Hannah McSorley" w:date="2020-08-05T02:53:00Z">
        <w:r w:rsidR="005D6F31">
          <w:t>Leech-Head</w:t>
        </w:r>
      </w:ins>
      <w:r w:rsidR="005D6F31">
        <w:rPr>
          <w:rPrChange w:id="4481" w:author="Hannah McSorley" w:date="2020-08-05T02:53:00Z">
            <w:rPr>
              <w:highlight w:val="cyan"/>
            </w:rPr>
          </w:rPrChange>
        </w:rPr>
        <w:t xml:space="preserve">, which had </w:t>
      </w:r>
      <w:commentRangeStart w:id="4482"/>
      <w:r w:rsidR="005D6F31">
        <w:rPr>
          <w:rPrChange w:id="4483" w:author="Hannah McSorley" w:date="2020-08-05T02:53:00Z">
            <w:rPr>
              <w:highlight w:val="cyan"/>
            </w:rPr>
          </w:rPrChange>
        </w:rPr>
        <w:t>moderate</w:t>
      </w:r>
      <w:commentRangeEnd w:id="4482"/>
      <w:r w:rsidR="008E1B7B">
        <w:rPr>
          <w:rStyle w:val="CommentReference"/>
        </w:rPr>
        <w:commentReference w:id="4482"/>
      </w:r>
      <w:r w:rsidR="005D6F31">
        <w:rPr>
          <w:rPrChange w:id="4484" w:author="Hannah McSorley" w:date="2020-08-05T02:53:00Z">
            <w:rPr>
              <w:highlight w:val="cyan"/>
            </w:rPr>
          </w:rPrChange>
        </w:rPr>
        <w:t xml:space="preserve"> DOC concentrations relative to </w:t>
      </w:r>
      <w:del w:id="4485" w:author="Hannah McSorley" w:date="2020-08-05T02:53:00Z">
        <w:r w:rsidRPr="00540830">
          <w:rPr>
            <w:highlight w:val="cyan"/>
          </w:rPr>
          <w:delText>it’s</w:delText>
        </w:r>
      </w:del>
      <w:ins w:id="4486" w:author="Hannah McSorley" w:date="2020-08-05T02:53:00Z">
        <w:r w:rsidR="005D6F31">
          <w:t>its</w:t>
        </w:r>
      </w:ins>
      <w:r w:rsidR="005D6F31">
        <w:rPr>
          <w:rPrChange w:id="4487" w:author="Hannah McSorley" w:date="2020-08-05T02:53:00Z">
            <w:rPr>
              <w:highlight w:val="cyan"/>
            </w:rPr>
          </w:rPrChange>
        </w:rPr>
        <w:t xml:space="preserve"> two headwaters, samples collected at </w:t>
      </w:r>
      <w:del w:id="4488" w:author="Hannah McSorley" w:date="2020-08-05T02:53:00Z">
        <w:r w:rsidRPr="00540830">
          <w:rPr>
            <w:highlight w:val="cyan"/>
          </w:rPr>
          <w:delText>CraggCrk</w:delText>
        </w:r>
      </w:del>
      <w:ins w:id="4489" w:author="Hannah McSorley" w:date="2020-08-05T02:53:00Z">
        <w:r w:rsidR="005D6F31">
          <w:t xml:space="preserve">Cragg </w:t>
        </w:r>
        <w:proofErr w:type="spellStart"/>
        <w:r w:rsidR="005D6F31">
          <w:t>crk</w:t>
        </w:r>
      </w:ins>
      <w:proofErr w:type="spellEnd"/>
      <w:r w:rsidR="005D6F31">
        <w:rPr>
          <w:rPrChange w:id="4490" w:author="Hannah McSorley" w:date="2020-08-05T02:53:00Z">
            <w:rPr>
              <w:highlight w:val="cyan"/>
            </w:rPr>
          </w:rPrChange>
        </w:rPr>
        <w:t xml:space="preserve"> had DOC that was lower than concentrations in either of </w:t>
      </w:r>
      <w:del w:id="4491" w:author="Hannah McSorley" w:date="2020-08-05T02:53:00Z">
        <w:r w:rsidRPr="00540830">
          <w:rPr>
            <w:highlight w:val="cyan"/>
          </w:rPr>
          <w:delText>it’s</w:delText>
        </w:r>
      </w:del>
      <w:ins w:id="4492" w:author="Hannah McSorley" w:date="2020-08-05T02:53:00Z">
        <w:r w:rsidR="005D6F31">
          <w:t>its</w:t>
        </w:r>
      </w:ins>
      <w:r w:rsidR="005D6F31">
        <w:rPr>
          <w:rPrChange w:id="4493" w:author="Hannah McSorley" w:date="2020-08-05T02:53:00Z">
            <w:rPr>
              <w:highlight w:val="cyan"/>
            </w:rPr>
          </w:rPrChange>
        </w:rPr>
        <w:t xml:space="preserve"> headwater sites</w:t>
      </w:r>
      <w:del w:id="4494" w:author="Hannah McSorley" w:date="2020-08-05T02:53:00Z">
        <w:r w:rsidRPr="00540830">
          <w:rPr>
            <w:highlight w:val="cyan"/>
          </w:rPr>
          <w:delText>.</w:delText>
        </w:r>
      </w:del>
      <w:ins w:id="4495" w:author="Hannah McSorley" w:date="2020-08-05T02:53:00Z">
        <w:r w:rsidR="005D6F31">
          <w:t xml:space="preserve"> (Figure 9, plot B).</w:t>
        </w:r>
      </w:ins>
      <w:r w:rsidR="005D6F31">
        <w:rPr>
          <w:rPrChange w:id="4496" w:author="Hannah McSorley" w:date="2020-08-05T02:53:00Z">
            <w:rPr>
              <w:highlight w:val="cyan"/>
            </w:rPr>
          </w:rPrChange>
        </w:rPr>
        <w:t xml:space="preserve"> The differences in DOC attenuation between these two </w:t>
      </w:r>
      <w:ins w:id="4497" w:author="Hannah McSorley" w:date="2020-08-05T02:53:00Z">
        <w:r w:rsidR="005D6F31">
          <w:t xml:space="preserve">headwater </w:t>
        </w:r>
      </w:ins>
      <w:r w:rsidR="005D6F31">
        <w:rPr>
          <w:rPrChange w:id="4498" w:author="Hannah McSorley" w:date="2020-08-05T02:53:00Z">
            <w:rPr>
              <w:highlight w:val="cyan"/>
            </w:rPr>
          </w:rPrChange>
        </w:rPr>
        <w:t xml:space="preserve">sets </w:t>
      </w:r>
      <w:del w:id="4499" w:author="Hannah McSorley" w:date="2020-08-05T02:53:00Z">
        <w:r w:rsidR="00653F8E">
          <w:rPr>
            <w:highlight w:val="cyan"/>
          </w:rPr>
          <w:delText>may</w:delText>
        </w:r>
      </w:del>
      <w:ins w:id="4500" w:author="Hannah McSorley" w:date="2020-08-05T02:53:00Z">
        <w:r w:rsidR="005D6F31">
          <w:t>can</w:t>
        </w:r>
      </w:ins>
      <w:r w:rsidR="005D6F31">
        <w:rPr>
          <w:rPrChange w:id="4501" w:author="Hannah McSorley" w:date="2020-08-05T02:53:00Z">
            <w:rPr>
              <w:highlight w:val="cyan"/>
            </w:rPr>
          </w:rPrChange>
        </w:rPr>
        <w:t xml:space="preserve"> be attributed to different reach lengths between headwaters’ confluence and the downstream monitoring sites; where </w:t>
      </w:r>
      <w:del w:id="4502" w:author="Hannah McSorley" w:date="2020-08-05T02:53:00Z">
        <w:r w:rsidRPr="00540830">
          <w:rPr>
            <w:highlight w:val="cyan"/>
          </w:rPr>
          <w:delText>LeechHead</w:delText>
        </w:r>
      </w:del>
      <w:ins w:id="4503" w:author="Hannah McSorley" w:date="2020-08-05T02:53:00Z">
        <w:r w:rsidR="005D6F31">
          <w:t>Leech-Head</w:t>
        </w:r>
      </w:ins>
      <w:r w:rsidR="005D6F31">
        <w:rPr>
          <w:rPrChange w:id="4504" w:author="Hannah McSorley" w:date="2020-08-05T02:53:00Z">
            <w:rPr>
              <w:highlight w:val="cyan"/>
            </w:rPr>
          </w:rPrChange>
        </w:rPr>
        <w:t xml:space="preserve"> was very close to the headwaters’ confluence and </w:t>
      </w:r>
      <w:del w:id="4505" w:author="Hannah McSorley" w:date="2020-08-05T02:53:00Z">
        <w:r w:rsidRPr="00540830">
          <w:rPr>
            <w:highlight w:val="cyan"/>
          </w:rPr>
          <w:delText>CraggCrk</w:delText>
        </w:r>
      </w:del>
      <w:ins w:id="4506" w:author="Hannah McSorley" w:date="2020-08-05T02:53:00Z">
        <w:r w:rsidR="005D6F31">
          <w:t xml:space="preserve">Cragg </w:t>
        </w:r>
        <w:proofErr w:type="spellStart"/>
        <w:r w:rsidR="005D6F31">
          <w:t>crk</w:t>
        </w:r>
      </w:ins>
      <w:proofErr w:type="spellEnd"/>
      <w:r w:rsidR="005D6F31">
        <w:rPr>
          <w:rPrChange w:id="4507" w:author="Hannah McSorley" w:date="2020-08-05T02:53:00Z">
            <w:rPr>
              <w:highlight w:val="cyan"/>
            </w:rPr>
          </w:rPrChange>
        </w:rPr>
        <w:t xml:space="preserve"> was considerably further from </w:t>
      </w:r>
      <w:del w:id="4508" w:author="Hannah McSorley" w:date="2020-08-05T02:53:00Z">
        <w:r w:rsidRPr="00540830">
          <w:rPr>
            <w:highlight w:val="cyan"/>
          </w:rPr>
          <w:delText>it’s</w:delText>
        </w:r>
      </w:del>
      <w:ins w:id="4509" w:author="Hannah McSorley" w:date="2020-08-05T02:53:00Z">
        <w:r w:rsidR="005D6F31">
          <w:t>its</w:t>
        </w:r>
      </w:ins>
      <w:r w:rsidR="005D6F31">
        <w:rPr>
          <w:rPrChange w:id="4510" w:author="Hannah McSorley" w:date="2020-08-05T02:53:00Z">
            <w:rPr>
              <w:highlight w:val="cyan"/>
            </w:rPr>
          </w:rPrChange>
        </w:rPr>
        <w:t xml:space="preserve"> headwaters’ sampling locations.</w:t>
      </w:r>
    </w:p>
    <w:p w14:paraId="571923F7" w14:textId="77777777" w:rsidR="00D3555D" w:rsidRDefault="005D6F31">
      <w:pPr>
        <w:rPr>
          <w:rPrChange w:id="4511" w:author="Hannah McSorley" w:date="2020-08-05T02:53:00Z">
            <w:rPr>
              <w:highlight w:val="cyan"/>
            </w:rPr>
          </w:rPrChange>
        </w:rPr>
      </w:pPr>
      <w:r>
        <w:rPr>
          <w:rPrChange w:id="4512" w:author="Hannah McSorley" w:date="2020-08-05T02:53:00Z">
            <w:rPr>
              <w:highlight w:val="cyan"/>
            </w:rPr>
          </w:rPrChange>
        </w:rPr>
        <w:t> </w:t>
      </w:r>
    </w:p>
    <w:p w14:paraId="7A858FEC" w14:textId="16D45398" w:rsidR="00D3555D" w:rsidRDefault="005D6F31">
      <w:r>
        <w:rPr>
          <w:rPrChange w:id="4513" w:author="Hannah McSorley" w:date="2020-08-05T02:53:00Z">
            <w:rPr>
              <w:highlight w:val="cyan"/>
            </w:rPr>
          </w:rPrChange>
        </w:rPr>
        <w:t>When higher order rivers were examined in a similar upstream</w:t>
      </w:r>
      <w:del w:id="4514" w:author="Hannah McSorley" w:date="2020-08-05T02:53:00Z">
        <w:r w:rsidR="006D238B" w:rsidRPr="00540830">
          <w:rPr>
            <w:highlight w:val="cyan"/>
          </w:rPr>
          <w:delText>-</w:delText>
        </w:r>
      </w:del>
      <w:ins w:id="4515" w:author="Hannah McSorley" w:date="2020-08-05T02:53:00Z">
        <w:r>
          <w:t xml:space="preserve"> </w:t>
        </w:r>
      </w:ins>
      <w:r>
        <w:rPr>
          <w:rPrChange w:id="4516" w:author="Hannah McSorley" w:date="2020-08-05T02:53:00Z">
            <w:rPr>
              <w:highlight w:val="cyan"/>
            </w:rPr>
          </w:rPrChange>
        </w:rPr>
        <w:t>Grab</w:t>
      </w:r>
      <w:del w:id="4517" w:author="Hannah McSorley" w:date="2020-08-05T02:53:00Z">
        <w:r w:rsidR="006D238B" w:rsidRPr="00540830">
          <w:rPr>
            <w:highlight w:val="cyan"/>
          </w:rPr>
          <w:delText>/</w:delText>
        </w:r>
      </w:del>
      <w:ins w:id="4518" w:author="Hannah McSorley" w:date="2020-08-05T02:53:00Z">
        <w:r>
          <w:t xml:space="preserve"> to </w:t>
        </w:r>
      </w:ins>
      <w:r>
        <w:rPr>
          <w:rPrChange w:id="4519" w:author="Hannah McSorley" w:date="2020-08-05T02:53:00Z">
            <w:rPr>
              <w:highlight w:val="cyan"/>
            </w:rPr>
          </w:rPrChange>
        </w:rPr>
        <w:t>downstream</w:t>
      </w:r>
      <w:del w:id="4520" w:author="Hannah McSorley" w:date="2020-08-05T02:53:00Z">
        <w:r w:rsidR="006D238B" w:rsidRPr="00540830">
          <w:rPr>
            <w:highlight w:val="cyan"/>
          </w:rPr>
          <w:delText>-Rack’n’Grab</w:delText>
        </w:r>
      </w:del>
      <w:ins w:id="4521" w:author="Hannah McSorley" w:date="2020-08-05T02:53:00Z">
        <w:r>
          <w:t xml:space="preserve"> Rack &amp; Grab</w:t>
        </w:r>
      </w:ins>
      <w:r>
        <w:rPr>
          <w:rPrChange w:id="4522" w:author="Hannah McSorley" w:date="2020-08-05T02:53:00Z">
            <w:rPr>
              <w:highlight w:val="cyan"/>
            </w:rPr>
          </w:rPrChange>
        </w:rPr>
        <w:t xml:space="preserve"> comparison, the combination of Rack and Grab samples at the Leech Tunnel site did capture the DOC ranges observed in Grab samples at three upstream </w:t>
      </w:r>
      <w:del w:id="4523" w:author="Hannah McSorley" w:date="2020-08-05T02:53:00Z">
        <w:r w:rsidR="006D238B" w:rsidRPr="00540830">
          <w:rPr>
            <w:highlight w:val="cyan"/>
          </w:rPr>
          <w:delText xml:space="preserve">river </w:delText>
        </w:r>
      </w:del>
      <w:r>
        <w:rPr>
          <w:rPrChange w:id="4524" w:author="Hannah McSorley" w:date="2020-08-05T02:53:00Z">
            <w:rPr>
              <w:highlight w:val="cyan"/>
            </w:rPr>
          </w:rPrChange>
        </w:rPr>
        <w:t xml:space="preserve">sites (Figure 9, plot C). </w:t>
      </w:r>
      <w:proofErr w:type="spellStart"/>
      <w:r>
        <w:rPr>
          <w:rPrChange w:id="4525" w:author="Hannah McSorley" w:date="2020-08-05T02:53:00Z">
            <w:rPr>
              <w:highlight w:val="cyan"/>
            </w:rPr>
          </w:rPrChange>
        </w:rPr>
        <w:t>Levene’s</w:t>
      </w:r>
      <w:proofErr w:type="spellEnd"/>
      <w:r>
        <w:rPr>
          <w:rPrChange w:id="4526" w:author="Hannah McSorley" w:date="2020-08-05T02:53:00Z">
            <w:rPr>
              <w:highlight w:val="cyan"/>
            </w:rPr>
          </w:rPrChange>
        </w:rPr>
        <w:t xml:space="preserve"> test for homogeneity of variance (homoscedasticity) confirmed that there was no difference in DOC variance in the downstream Rack/Grab combination results compared to Grab-only from upstream (p-value 0.165). Similar trends were seen for SAC</w:t>
      </w:r>
      <w:r>
        <w:rPr>
          <w:vertAlign w:val="subscript"/>
          <w:rPrChange w:id="4527" w:author="Hannah McSorley" w:date="2020-08-05T02:53:00Z">
            <w:rPr>
              <w:highlight w:val="cyan"/>
              <w:vertAlign w:val="subscript"/>
            </w:rPr>
          </w:rPrChange>
        </w:rPr>
        <w:t>254</w:t>
      </w:r>
      <w:r>
        <w:rPr>
          <w:rPrChange w:id="4528" w:author="Hannah McSorley" w:date="2020-08-05T02:53:00Z">
            <w:rPr>
              <w:highlight w:val="cyan"/>
            </w:rPr>
          </w:rPrChange>
        </w:rPr>
        <w:t xml:space="preserve"> but not E</w:t>
      </w:r>
      <w:r>
        <w:rPr>
          <w:vertAlign w:val="subscript"/>
          <w:rPrChange w:id="4529" w:author="Hannah McSorley" w:date="2020-08-05T02:53:00Z">
            <w:rPr>
              <w:highlight w:val="cyan"/>
              <w:vertAlign w:val="subscript"/>
            </w:rPr>
          </w:rPrChange>
        </w:rPr>
        <w:t>2</w:t>
      </w:r>
      <w:r>
        <w:rPr>
          <w:rPrChange w:id="4530" w:author="Hannah McSorley" w:date="2020-08-05T02:53:00Z">
            <w:rPr>
              <w:highlight w:val="cyan"/>
            </w:rPr>
          </w:rPrChange>
        </w:rPr>
        <w:t>:E</w:t>
      </w:r>
      <w:r>
        <w:rPr>
          <w:vertAlign w:val="subscript"/>
          <w:rPrChange w:id="4531" w:author="Hannah McSorley" w:date="2020-08-05T02:53:00Z">
            <w:rPr>
              <w:highlight w:val="cyan"/>
              <w:vertAlign w:val="subscript"/>
            </w:rPr>
          </w:rPrChange>
        </w:rPr>
        <w:t>3</w:t>
      </w:r>
      <w:r>
        <w:rPr>
          <w:rPrChange w:id="4532" w:author="Hannah McSorley" w:date="2020-08-05T02:53:00Z">
            <w:rPr>
              <w:highlight w:val="cyan"/>
            </w:rPr>
          </w:rPrChange>
        </w:rPr>
        <w:t xml:space="preserve"> (</w:t>
      </w:r>
      <w:commentRangeStart w:id="4533"/>
      <w:r>
        <w:rPr>
          <w:rPrChange w:id="4534" w:author="Hannah McSorley" w:date="2020-08-05T02:53:00Z">
            <w:rPr>
              <w:highlight w:val="cyan"/>
            </w:rPr>
          </w:rPrChange>
        </w:rPr>
        <w:t>Appendix</w:t>
      </w:r>
      <w:commentRangeEnd w:id="4533"/>
      <w:r w:rsidR="002F6391">
        <w:rPr>
          <w:rStyle w:val="CommentReference"/>
        </w:rPr>
        <w:commentReference w:id="4533"/>
      </w:r>
      <w:r>
        <w:rPr>
          <w:rPrChange w:id="4535" w:author="Hannah McSorley" w:date="2020-08-05T02:53:00Z">
            <w:rPr>
              <w:highlight w:val="cyan"/>
            </w:rPr>
          </w:rPrChange>
        </w:rPr>
        <w:t xml:space="preserve"> ####).</w:t>
      </w:r>
    </w:p>
    <w:p w14:paraId="70EF3EBA" w14:textId="77777777" w:rsidR="00D3555D" w:rsidRDefault="005D6F31">
      <w:pPr>
        <w:rPr>
          <w:ins w:id="4536" w:author="Hannah McSorley" w:date="2020-08-05T02:53:00Z"/>
        </w:rPr>
      </w:pPr>
      <w:ins w:id="4537" w:author="Hannah McSorley" w:date="2020-08-05T02:53:00Z">
        <w:r>
          <w:t> </w:t>
        </w:r>
      </w:ins>
    </w:p>
    <w:p w14:paraId="2546584A" w14:textId="77777777" w:rsidR="00D3555D" w:rsidRDefault="005D6F31" w:rsidP="00BB7467">
      <w:pPr>
        <w:spacing w:line="276" w:lineRule="auto"/>
        <w:jc w:val="center"/>
        <w:rPr>
          <w:ins w:id="4538" w:author="Hannah McSorley" w:date="2020-08-05T02:53:00Z"/>
        </w:rPr>
      </w:pPr>
      <w:ins w:id="4539" w:author="Hannah McSorley" w:date="2020-08-05T02:53:00Z">
        <w:r>
          <w:rPr>
            <w:noProof/>
            <w:lang w:val="en-CA" w:eastAsia="en-CA"/>
          </w:rPr>
          <w:lastRenderedPageBreak/>
          <w:drawing>
            <wp:inline distT="0" distB="0" distL="0" distR="0" wp14:anchorId="068A78BD" wp14:editId="0946AB6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8"/>
                      <a:stretch>
                        <a:fillRect/>
                      </a:stretch>
                    </pic:blipFill>
                    <pic:spPr bwMode="auto">
                      <a:xfrm>
                        <a:off x="0" y="0"/>
                        <a:ext cx="5504749" cy="5504749"/>
                      </a:xfrm>
                      <a:prstGeom prst="rect">
                        <a:avLst/>
                      </a:prstGeom>
                      <a:noFill/>
                      <a:ln w="9525">
                        <a:noFill/>
                        <a:headEnd/>
                        <a:tailEnd/>
                      </a:ln>
                    </pic:spPr>
                  </pic:pic>
                </a:graphicData>
              </a:graphic>
            </wp:inline>
          </w:drawing>
        </w:r>
      </w:ins>
    </w:p>
    <w:p w14:paraId="16B5C5F5" w14:textId="77777777" w:rsidR="00D3555D" w:rsidRDefault="005D6F31" w:rsidP="00BB7467">
      <w:pPr>
        <w:spacing w:line="276" w:lineRule="auto"/>
        <w:rPr>
          <w:ins w:id="4540" w:author="Hannah McSorley" w:date="2020-08-05T02:53:00Z"/>
        </w:rPr>
      </w:pPr>
      <w:ins w:id="4541" w:author="Hannah McSorley" w:date="2020-08-05T02:53:00Z">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ins>
    </w:p>
    <w:p w14:paraId="56780EE3" w14:textId="77777777" w:rsidR="00D3555D" w:rsidRDefault="005D6F31">
      <w:pPr>
        <w:rPr>
          <w:ins w:id="4542" w:author="Hannah McSorley" w:date="2020-08-05T02:53:00Z"/>
        </w:rPr>
      </w:pPr>
      <w:ins w:id="4543" w:author="Hannah McSorley" w:date="2020-08-05T02:53:00Z">
        <w:r>
          <w:t> </w:t>
        </w:r>
      </w:ins>
    </w:p>
    <w:p w14:paraId="56DFEDDC" w14:textId="4EFF3D0F" w:rsidR="00D3555D" w:rsidRDefault="005D6F31">
      <w:pPr>
        <w:rPr>
          <w:ins w:id="4544" w:author="Hannah McSorley" w:date="2020-08-05T02:53:00Z"/>
        </w:rPr>
      </w:pPr>
      <w:ins w:id="4545" w:author="Hannah McSorley" w:date="2020-08-05T02:53:00Z">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t>
        </w:r>
        <w:r>
          <w:lastRenderedPageBreak/>
          <w:t xml:space="preserve">West Leech). This indicates that well-represented water quality monitoring for the Leech WSA could </w:t>
        </w:r>
      </w:ins>
      <w:ins w:id="4546" w:author="Bill Floyd" w:date="2020-08-05T14:08:00Z">
        <w:r w:rsidR="008E1B7B">
          <w:t xml:space="preserve">be </w:t>
        </w:r>
      </w:ins>
      <w:ins w:id="4547" w:author="Hannah McSorley" w:date="2020-08-05T02:53:00Z">
        <w:r>
          <w:t xml:space="preserve">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w:t>
        </w:r>
        <w:commentRangeStart w:id="4548"/>
        <w:r>
          <w:t>streams</w:t>
        </w:r>
      </w:ins>
      <w:commentRangeEnd w:id="4548"/>
      <w:r w:rsidR="008E1B7B">
        <w:rPr>
          <w:rStyle w:val="CommentReference"/>
        </w:rPr>
        <w:commentReference w:id="4548"/>
      </w:r>
      <w:ins w:id="4549" w:author="Hannah McSorley" w:date="2020-08-05T02:53:00Z">
        <w:r>
          <w:t>.</w:t>
        </w:r>
      </w:ins>
    </w:p>
    <w:p w14:paraId="67B4F121" w14:textId="77777777" w:rsidR="00D3555D" w:rsidRDefault="005D6F31">
      <w:r>
        <w:t> </w:t>
      </w:r>
    </w:p>
    <w:p w14:paraId="23936185" w14:textId="77777777" w:rsidR="00D3555D" w:rsidRDefault="005D6F31">
      <w:pPr>
        <w:pStyle w:val="Heading4"/>
      </w:pPr>
      <w:bookmarkStart w:id="4550" w:name="temporal-patterns-in-doc-nom"/>
      <w:bookmarkStart w:id="4551" w:name="_Toc47488299"/>
      <w:r>
        <w:t>Temporal patterns in DOC &amp; NOM</w:t>
      </w:r>
      <w:bookmarkEnd w:id="4550"/>
      <w:bookmarkEnd w:id="4551"/>
    </w:p>
    <w:p w14:paraId="6810FFAF" w14:textId="6A7A524F" w:rsidR="00D3555D" w:rsidRDefault="006D238B">
      <w:del w:id="4552" w:author="Hannah McSorley" w:date="2020-08-05T02:53:00Z">
        <w:r>
          <w:delText>Over sixteen months</w:delText>
        </w:r>
      </w:del>
      <w:ins w:id="4553" w:author="Hannah McSorley" w:date="2020-08-05T02:53:00Z">
        <w:r w:rsidR="005D6F31">
          <w:t>From Oct 2018 to Feb 2020</w:t>
        </w:r>
      </w:ins>
      <w:r w:rsidR="005D6F31">
        <w:t xml:space="preserve">, DOC concentrations followed similar </w:t>
      </w:r>
      <w:commentRangeStart w:id="4554"/>
      <w:del w:id="4555" w:author="Hannah McSorley" w:date="2020-08-05T02:53:00Z">
        <w:r>
          <w:delText>trends</w:delText>
        </w:r>
        <w:commentRangeEnd w:id="4554"/>
        <w:r w:rsidR="002F6391">
          <w:rPr>
            <w:rStyle w:val="CommentReference"/>
          </w:rPr>
          <w:commentReference w:id="4554"/>
        </w:r>
      </w:del>
      <w:ins w:id="4556" w:author="Hannah McSorley" w:date="2020-08-05T02:53:00Z">
        <w:r w:rsidR="005D6F31">
          <w:t>patterns</w:t>
        </w:r>
      </w:ins>
      <w:r w:rsidR="005D6F31">
        <w:t xml:space="preserve"> across the synoptic sampling sites (Figure 10). DOC was highest early in the wet season and progressively decreased through the fall and winter, reaching minimum concentrations </w:t>
      </w:r>
      <w:ins w:id="4557" w:author="Hannah McSorley" w:date="2020-08-05T02:53:00Z">
        <w:r w:rsidR="005D6F31">
          <w:t>at the end of the wet season (</w:t>
        </w:r>
      </w:ins>
      <w:r w:rsidR="005D6F31">
        <w:t>in the spring</w:t>
      </w:r>
      <w:del w:id="4558" w:author="Hannah McSorley" w:date="2020-08-05T02:53:00Z">
        <w:r>
          <w:delText>,</w:delText>
        </w:r>
      </w:del>
      <w:ins w:id="4559" w:author="Hannah McSorley" w:date="2020-08-05T02:53:00Z">
        <w:r w:rsidR="005D6F31">
          <w:t>),</w:t>
        </w:r>
      </w:ins>
      <w:r w:rsidR="005D6F31">
        <w:t xml:space="preserve"> and progressively increasing over the </w:t>
      </w:r>
      <w:ins w:id="4560" w:author="Hannah McSorley" w:date="2020-08-05T02:53:00Z">
        <w:r w:rsidR="005D6F31">
          <w:t>dry season (</w:t>
        </w:r>
      </w:ins>
      <w:r w:rsidR="005D6F31">
        <w:t>summer</w:t>
      </w:r>
      <w:del w:id="4561" w:author="Hannah McSorley" w:date="2020-08-05T02:53:00Z">
        <w:r>
          <w:delText>.</w:delText>
        </w:r>
      </w:del>
      <w:ins w:id="4562" w:author="Hannah McSorley" w:date="2020-08-05T02:53:00Z">
        <w:r w:rsidR="005D6F31">
          <w:t>). These patterns appear as a sinusoidal trend in DOC over the sampling seasons (Figure 10)</w:t>
        </w:r>
      </w:ins>
    </w:p>
    <w:p w14:paraId="71B4883F" w14:textId="77777777" w:rsidR="00F77BDD" w:rsidRDefault="006D238B" w:rsidP="00611A89">
      <w:pPr>
        <w:spacing w:line="240" w:lineRule="auto"/>
        <w:rPr>
          <w:del w:id="4563" w:author="Hannah McSorley" w:date="2020-08-05T02:53:00Z"/>
        </w:rPr>
      </w:pPr>
      <w:del w:id="4564" w:author="Hannah McSorley" w:date="2020-08-05T02:53:00Z">
        <w:r>
          <w:rPr>
            <w:noProof/>
            <w:lang w:val="en-CA" w:eastAsia="en-CA"/>
          </w:rPr>
          <w:drawing>
            <wp:inline distT="0" distB="0" distL="0" distR="0" wp14:anchorId="35DBDA24" wp14:editId="4E4C574B">
              <wp:extent cx="5504749" cy="3669832"/>
              <wp:effectExtent l="0" t="0" r="0" b="0"/>
              <wp:docPr id="198" name="Picture" descr="Figure 10:  Trends in dissolved organic carbon concentrations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9"/>
                      <a:stretch>
                        <a:fillRect/>
                      </a:stretch>
                    </pic:blipFill>
                    <pic:spPr bwMode="auto">
                      <a:xfrm>
                        <a:off x="0" y="0"/>
                        <a:ext cx="5504749" cy="3669832"/>
                      </a:xfrm>
                      <a:prstGeom prst="rect">
                        <a:avLst/>
                      </a:prstGeom>
                      <a:noFill/>
                      <a:ln w="9525">
                        <a:noFill/>
                        <a:headEnd/>
                        <a:tailEnd/>
                      </a:ln>
                    </pic:spPr>
                  </pic:pic>
                </a:graphicData>
              </a:graphic>
            </wp:inline>
          </w:drawing>
        </w:r>
      </w:del>
    </w:p>
    <w:p w14:paraId="6F2DCAA4" w14:textId="77777777" w:rsidR="00D3555D" w:rsidRDefault="005D6F31">
      <w:pPr>
        <w:rPr>
          <w:ins w:id="4565" w:author="Hannah McSorley" w:date="2020-08-05T02:53:00Z"/>
        </w:rPr>
      </w:pPr>
      <w:ins w:id="4566" w:author="Hannah McSorley" w:date="2020-08-05T02:53:00Z">
        <w:r>
          <w:t> </w:t>
        </w:r>
      </w:ins>
    </w:p>
    <w:p w14:paraId="4AC3EF43" w14:textId="77777777" w:rsidR="00D3555D" w:rsidRDefault="005D6F31" w:rsidP="00BB7467">
      <w:pPr>
        <w:spacing w:line="240" w:lineRule="auto"/>
        <w:rPr>
          <w:ins w:id="4567" w:author="Hannah McSorley" w:date="2020-08-05T02:53:00Z"/>
        </w:rPr>
      </w:pPr>
      <w:ins w:id="4568" w:author="Hannah McSorley" w:date="2020-08-05T02:53:00Z">
        <w:r>
          <w:rPr>
            <w:noProof/>
            <w:lang w:val="en-CA" w:eastAsia="en-CA"/>
          </w:rPr>
          <w:lastRenderedPageBreak/>
          <w:drawing>
            <wp:inline distT="0" distB="0" distL="0" distR="0" wp14:anchorId="772A4AFD" wp14:editId="2C8BD22A">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30"/>
                      <a:stretch>
                        <a:fillRect/>
                      </a:stretch>
                    </pic:blipFill>
                    <pic:spPr bwMode="auto">
                      <a:xfrm>
                        <a:off x="0" y="0"/>
                        <a:ext cx="5504749" cy="3669832"/>
                      </a:xfrm>
                      <a:prstGeom prst="rect">
                        <a:avLst/>
                      </a:prstGeom>
                      <a:noFill/>
                      <a:ln w="9525">
                        <a:noFill/>
                        <a:headEnd/>
                        <a:tailEnd/>
                      </a:ln>
                    </pic:spPr>
                  </pic:pic>
                </a:graphicData>
              </a:graphic>
            </wp:inline>
          </w:drawing>
        </w:r>
      </w:ins>
    </w:p>
    <w:p w14:paraId="59BEB694" w14:textId="437A3DC7" w:rsidR="00D3555D" w:rsidRDefault="005D6F31" w:rsidP="00BB7467">
      <w:pPr>
        <w:spacing w:line="240" w:lineRule="auto"/>
      </w:pPr>
      <w:r>
        <w:t xml:space="preserve">Figure 10:  </w:t>
      </w:r>
      <w:del w:id="4569" w:author="Hannah McSorley" w:date="2020-08-05T02:53:00Z">
        <w:r w:rsidR="006D238B">
          <w:rPr>
            <w:i/>
          </w:rPr>
          <w:delText>Trends in dissolved</w:delText>
        </w:r>
      </w:del>
      <w:ins w:id="4570" w:author="Hannah McSorley" w:date="2020-08-05T02:53:00Z">
        <w:r>
          <w:t>Dissolved</w:t>
        </w:r>
      </w:ins>
      <w:r>
        <w:rPr>
          <w:rPrChange w:id="4571" w:author="Hannah McSorley" w:date="2020-08-05T02:53:00Z">
            <w:rPr>
              <w:i/>
            </w:rPr>
          </w:rPrChange>
        </w:rPr>
        <w:t xml:space="preserve"> organic carbon concentrations over sixteen months </w:t>
      </w:r>
      <w:ins w:id="4572" w:author="Hannah McSorley" w:date="2020-08-05T02:53:00Z">
        <w:r>
          <w:t xml:space="preserve">(Oct 2018 - Feb 2020) </w:t>
        </w:r>
      </w:ins>
      <w:r>
        <w:rPr>
          <w:rPrChange w:id="4573" w:author="Hannah McSorley" w:date="2020-08-05T02:53:00Z">
            <w:rPr>
              <w:i/>
            </w:rPr>
          </w:rPrChange>
        </w:rPr>
        <w:t>at twelve sites across the Greater Victoria Water Supply Area. Trend line shows locally weighted smoothing (loess</w:t>
      </w:r>
      <w:ins w:id="4574" w:author="Hannah McSorley" w:date="2020-08-05T02:53:00Z">
        <w:r>
          <w:t xml:space="preserve"> method</w:t>
        </w:r>
      </w:ins>
      <w:r>
        <w:rPr>
          <w:rPrChange w:id="4575" w:author="Hannah McSorley" w:date="2020-08-05T02:53:00Z">
            <w:rPr>
              <w:i/>
            </w:rPr>
          </w:rPrChange>
        </w:rPr>
        <w:t xml:space="preserve">, local polynomial </w:t>
      </w:r>
      <w:commentRangeStart w:id="4576"/>
      <w:commentRangeStart w:id="4577"/>
      <w:commentRangeStart w:id="4578"/>
      <w:commentRangeStart w:id="4579"/>
      <w:r>
        <w:rPr>
          <w:rPrChange w:id="4580" w:author="Hannah McSorley" w:date="2020-08-05T02:53:00Z">
            <w:rPr>
              <w:i/>
            </w:rPr>
          </w:rPrChange>
        </w:rPr>
        <w:t>regression</w:t>
      </w:r>
      <w:commentRangeEnd w:id="4576"/>
      <w:r w:rsidR="002F6391">
        <w:rPr>
          <w:rStyle w:val="CommentReference"/>
        </w:rPr>
        <w:commentReference w:id="4576"/>
      </w:r>
      <w:commentRangeEnd w:id="4577"/>
      <w:r w:rsidR="00A35144">
        <w:rPr>
          <w:rStyle w:val="CommentReference"/>
        </w:rPr>
        <w:commentReference w:id="4577"/>
      </w:r>
      <w:commentRangeEnd w:id="4578"/>
      <w:commentRangeEnd w:id="4579"/>
      <w:r w:rsidR="00666FAE">
        <w:rPr>
          <w:rStyle w:val="CommentReference"/>
        </w:rPr>
        <w:commentReference w:id="4578"/>
      </w:r>
      <w:r w:rsidR="008E1B7B">
        <w:rPr>
          <w:rStyle w:val="CommentReference"/>
        </w:rPr>
        <w:commentReference w:id="4579"/>
      </w:r>
      <w:r>
        <w:rPr>
          <w:rPrChange w:id="4581" w:author="Hannah McSorley" w:date="2020-08-05T02:53:00Z">
            <w:rPr>
              <w:i/>
            </w:rPr>
          </w:rPrChange>
        </w:rPr>
        <w:t>).</w:t>
      </w:r>
    </w:p>
    <w:p w14:paraId="046F326C" w14:textId="77777777" w:rsidR="00D3555D" w:rsidRDefault="005D6F31">
      <w:r>
        <w:t> </w:t>
      </w:r>
    </w:p>
    <w:p w14:paraId="38EE06DE" w14:textId="349B21B8" w:rsidR="00D3555D" w:rsidRDefault="006D238B">
      <w:del w:id="4582" w:author="Hannah McSorley" w:date="2020-08-05T02:53:00Z">
        <w:r>
          <w:delText>While there was an apparent sinusoidal trend in</w:delText>
        </w:r>
      </w:del>
      <w:ins w:id="4583" w:author="Hannah McSorley" w:date="2020-08-05T02:53:00Z">
        <w:r w:rsidR="005D6F31">
          <w:t>Despite</w:t>
        </w:r>
      </w:ins>
      <w:r w:rsidR="005D6F31">
        <w:t xml:space="preserve"> DOC </w:t>
      </w:r>
      <w:ins w:id="4584" w:author="Hannah McSorley" w:date="2020-08-05T02:53:00Z">
        <w:r w:rsidR="005D6F31">
          <w:t xml:space="preserve">changes </w:t>
        </w:r>
      </w:ins>
      <w:r w:rsidR="005D6F31">
        <w:t xml:space="preserve">over </w:t>
      </w:r>
      <w:del w:id="4585" w:author="Hannah McSorley" w:date="2020-08-05T02:53:00Z">
        <w:r>
          <w:delText>the seasons sampled (Figure 10),</w:delText>
        </w:r>
      </w:del>
      <w:ins w:id="4586" w:author="Hannah McSorley" w:date="2020-08-05T02:53:00Z">
        <w:r w:rsidR="005D6F31">
          <w:t>time,</w:t>
        </w:r>
      </w:ins>
      <w:r w:rsidR="005D6F31">
        <w:t xml:space="preserve"> there was almost no difference between </w:t>
      </w:r>
      <w:del w:id="4587" w:author="Hannah McSorley" w:date="2020-08-05T02:53:00Z">
        <w:r>
          <w:delText xml:space="preserve">the </w:delText>
        </w:r>
      </w:del>
      <w:r w:rsidR="005D6F31">
        <w:t xml:space="preserve">mean DOC </w:t>
      </w:r>
      <w:del w:id="4588" w:author="Hannah McSorley" w:date="2020-08-05T02:53:00Z">
        <w:r>
          <w:delText>concentration between</w:delText>
        </w:r>
      </w:del>
      <w:ins w:id="4589" w:author="Hannah McSorley" w:date="2020-08-05T02:53:00Z">
        <w:r w:rsidR="005D6F31">
          <w:t>concentrations during</w:t>
        </w:r>
      </w:ins>
      <w:r w:rsidR="005D6F31">
        <w:t xml:space="preserve"> the wet and dry seasons (</w:t>
      </w:r>
      <w:ins w:id="4590" w:author="Hannah McSorley" w:date="2020-08-05T02:53:00Z">
        <w:r w:rsidR="005D6F31">
          <w:t xml:space="preserve">6.13 mg/L compared to 6.14 mg/L, </w:t>
        </w:r>
      </w:ins>
      <w:r w:rsidR="005D6F31">
        <w:t xml:space="preserve">Table </w:t>
      </w:r>
      <w:del w:id="4591" w:author="Hannah McSorley" w:date="2020-08-05T02:53:00Z">
        <w:r>
          <w:delText>8</w:delText>
        </w:r>
      </w:del>
      <w:ins w:id="4592" w:author="Hannah McSorley" w:date="2020-08-05T02:53:00Z">
        <w:r w:rsidR="005D6F31">
          <w:t>10</w:t>
        </w:r>
      </w:ins>
      <w:r w:rsidR="005D6F31">
        <w:t xml:space="preserve">). </w:t>
      </w:r>
      <w:commentRangeStart w:id="4593"/>
      <w:commentRangeStart w:id="4594"/>
      <w:proofErr w:type="gramStart"/>
      <w:r w:rsidR="005D6F31">
        <w:t>However</w:t>
      </w:r>
      <w:commentRangeEnd w:id="4593"/>
      <w:proofErr w:type="gramEnd"/>
      <w:r w:rsidR="002F6391">
        <w:rPr>
          <w:rStyle w:val="CommentReference"/>
        </w:rPr>
        <w:commentReference w:id="4593"/>
      </w:r>
      <w:commentRangeEnd w:id="4594"/>
      <w:r w:rsidR="00A35144">
        <w:rPr>
          <w:rStyle w:val="CommentReference"/>
        </w:rPr>
        <w:commentReference w:id="4594"/>
      </w:r>
      <w:r w:rsidR="005D6F31">
        <w:t xml:space="preserve">, there were far fewer samples collected in the dry season </w:t>
      </w:r>
      <w:ins w:id="4595" w:author="Hannah McSorley" w:date="2020-08-05T02:53:00Z">
        <w:r w:rsidR="005D6F31">
          <w:t xml:space="preserve">(55) </w:t>
        </w:r>
      </w:ins>
      <w:r w:rsidR="005D6F31">
        <w:t>than during the wet season</w:t>
      </w:r>
      <w:del w:id="4596" w:author="Hannah McSorley" w:date="2020-08-05T02:53:00Z">
        <w:r>
          <w:delText>.</w:delText>
        </w:r>
      </w:del>
      <w:ins w:id="4597" w:author="Hannah McSorley" w:date="2020-08-05T02:53:00Z">
        <w:r w:rsidR="005D6F31">
          <w:t xml:space="preserve"> (311).</w:t>
        </w:r>
      </w:ins>
    </w:p>
    <w:p w14:paraId="1E8A3DE1" w14:textId="77777777" w:rsidR="00BB7467" w:rsidRDefault="005D6F31">
      <w:r>
        <w:t> </w:t>
      </w:r>
    </w:p>
    <w:p w14:paraId="3874A24D" w14:textId="107641AA" w:rsidR="00D3555D" w:rsidRPr="00BB7467" w:rsidRDefault="005D6F31">
      <w:pPr>
        <w:spacing w:after="240" w:line="276" w:lineRule="auto"/>
        <w:rPr>
          <w:rFonts w:asciiTheme="minorHAnsi" w:hAnsiTheme="minorHAnsi"/>
          <w:rPrChange w:id="4598" w:author="Hannah McSorley" w:date="2020-08-05T02:53:00Z">
            <w:rPr/>
          </w:rPrChange>
        </w:rPr>
        <w:pPrChange w:id="4599" w:author="Hannah McSorley" w:date="2020-08-05T02:53:00Z">
          <w:pPr/>
        </w:pPrChange>
      </w:pPr>
      <w:r w:rsidRPr="00BB7467">
        <w:rPr>
          <w:rFonts w:asciiTheme="minorHAnsi" w:hAnsiTheme="minorHAnsi"/>
          <w:rPrChange w:id="4600" w:author="Hannah McSorley" w:date="2020-08-05T02:53:00Z">
            <w:rPr/>
          </w:rPrChange>
        </w:rPr>
        <w:t xml:space="preserve">Table </w:t>
      </w:r>
      <w:del w:id="4601" w:author="Hannah McSorley" w:date="2020-08-05T02:53:00Z">
        <w:r w:rsidR="006D238B">
          <w:delText>8</w:delText>
        </w:r>
      </w:del>
      <w:ins w:id="4602" w:author="Hannah McSorley" w:date="2020-08-05T02:53:00Z">
        <w:r w:rsidRPr="00BB7467">
          <w:rPr>
            <w:rFonts w:asciiTheme="minorHAnsi" w:hAnsiTheme="minorHAnsi" w:cstheme="minorHAnsi"/>
          </w:rPr>
          <w:t>10</w:t>
        </w:r>
      </w:ins>
      <w:r w:rsidRPr="00BB7467">
        <w:rPr>
          <w:rFonts w:asciiTheme="minorHAnsi" w:hAnsiTheme="minorHAnsi"/>
          <w:rPrChange w:id="4603" w:author="Hannah McSorley" w:date="2020-08-05T02:53:00Z">
            <w:rPr/>
          </w:rPrChange>
        </w:rPr>
        <w:t xml:space="preserve">: </w:t>
      </w:r>
      <w:r w:rsidRPr="00BB7467">
        <w:rPr>
          <w:rFonts w:asciiTheme="minorHAnsi" w:hAnsiTheme="minorHAnsi"/>
          <w:rPrChange w:id="4604" w:author="Hannah McSorley" w:date="2020-08-05T02:53:00Z">
            <w:rPr>
              <w:i/>
            </w:rPr>
          </w:rPrChange>
        </w:rPr>
        <w:t xml:space="preserve">Seasonal </w:t>
      </w:r>
      <w:del w:id="4605" w:author="Hannah McSorley" w:date="2020-08-05T02:53:00Z">
        <w:r w:rsidR="006D238B">
          <w:rPr>
            <w:i/>
          </w:rPr>
          <w:delText>sample collection</w:delText>
        </w:r>
      </w:del>
      <w:ins w:id="4606" w:author="Hannah McSorley" w:date="2020-08-05T02:53:00Z">
        <w:r w:rsidRPr="00BB7467">
          <w:rPr>
            <w:rFonts w:asciiTheme="minorHAnsi" w:hAnsiTheme="minorHAnsi" w:cstheme="minorHAnsi"/>
          </w:rPr>
          <w:t>Sample Collection</w:t>
        </w:r>
      </w:ins>
      <w:r w:rsidRPr="00BB7467">
        <w:rPr>
          <w:rFonts w:asciiTheme="minorHAnsi" w:hAnsiTheme="minorHAnsi"/>
          <w:rPrChange w:id="4607" w:author="Hannah McSorley" w:date="2020-08-05T02:53:00Z">
            <w:rPr>
              <w:i/>
            </w:rPr>
          </w:rPrChange>
        </w:rPr>
        <w:t xml:space="preserve"> and </w:t>
      </w:r>
      <w:ins w:id="4608" w:author="Hannah McSorley" w:date="2020-08-05T02:53:00Z">
        <w:r w:rsidRPr="00BB7467">
          <w:rPr>
            <w:rFonts w:asciiTheme="minorHAnsi" w:hAnsiTheme="minorHAnsi" w:cstheme="minorHAnsi"/>
          </w:rPr>
          <w:t>Dissolved Organic Carbon (</w:t>
        </w:r>
      </w:ins>
      <w:r w:rsidRPr="00BB7467">
        <w:rPr>
          <w:rFonts w:asciiTheme="minorHAnsi" w:hAnsiTheme="minorHAnsi"/>
          <w:rPrChange w:id="4609" w:author="Hannah McSorley" w:date="2020-08-05T02:53:00Z">
            <w:rPr>
              <w:i/>
            </w:rPr>
          </w:rPrChange>
        </w:rPr>
        <w:t>DOC</w:t>
      </w:r>
      <w:del w:id="4610" w:author="Hannah McSorley" w:date="2020-08-05T02:53:00Z">
        <w:r w:rsidR="006D238B">
          <w:rPr>
            <w:i/>
          </w:rPr>
          <w:delText xml:space="preserve"> summary</w:delText>
        </w:r>
      </w:del>
      <w:ins w:id="4611" w:author="Hannah McSorley" w:date="2020-08-05T02:53:00Z">
        <w:r w:rsidRPr="00BB7467">
          <w:rPr>
            <w:rFonts w:asciiTheme="minorHAnsi" w:hAnsiTheme="minorHAnsi" w:cstheme="minorHAnsi"/>
          </w:rPr>
          <w:t>) Summary</w:t>
        </w:r>
      </w:ins>
      <w:r w:rsidRPr="00BB7467">
        <w:rPr>
          <w:rFonts w:asciiTheme="minorHAnsi" w:hAnsiTheme="minorHAnsi"/>
          <w:rPrChange w:id="4612" w:author="Hannah McSorley" w:date="2020-08-05T02:53:00Z">
            <w:rPr>
              <w:i/>
            </w:rPr>
          </w:rPrChange>
        </w:rPr>
        <w:t xml:space="preserve"> from </w:t>
      </w:r>
      <w:del w:id="4613" w:author="Hannah McSorley" w:date="2020-08-05T02:53:00Z">
        <w:r w:rsidR="006D238B">
          <w:rPr>
            <w:i/>
          </w:rPr>
          <w:delText>twelve synoptic sampling sites</w:delText>
        </w:r>
      </w:del>
      <w:ins w:id="4614" w:author="Hannah McSorley" w:date="2020-08-05T02:53:00Z">
        <w:r w:rsidRPr="00BB7467">
          <w:rPr>
            <w:rFonts w:asciiTheme="minorHAnsi" w:hAnsiTheme="minorHAnsi" w:cstheme="minorHAnsi"/>
          </w:rPr>
          <w:t>Twelve Synoptic Sampling Sites Across the Greater Victoria Water Supply Area</w:t>
        </w:r>
      </w:ins>
    </w:p>
    <w:tbl>
      <w:tblPr>
        <w:tblW w:w="5000" w:type="pct"/>
        <w:tblLook w:val="07E0" w:firstRow="1" w:lastRow="1" w:firstColumn="1" w:lastColumn="1" w:noHBand="1" w:noVBand="1"/>
      </w:tblPr>
      <w:tblGrid>
        <w:gridCol w:w="923"/>
        <w:gridCol w:w="1254"/>
        <w:gridCol w:w="1426"/>
        <w:gridCol w:w="1263"/>
        <w:gridCol w:w="884"/>
        <w:gridCol w:w="1130"/>
        <w:gridCol w:w="1330"/>
        <w:gridCol w:w="1150"/>
      </w:tblGrid>
      <w:tr w:rsidR="00666FAE" w14:paraId="6ACB9574" w14:textId="77777777">
        <w:tc>
          <w:tcPr>
            <w:tcW w:w="0" w:type="auto"/>
            <w:vAlign w:val="bottom"/>
          </w:tcPr>
          <w:p w14:paraId="6D833B56" w14:textId="77777777" w:rsidR="00D3555D" w:rsidRPr="00BB7467" w:rsidRDefault="005D6F31">
            <w:pPr>
              <w:spacing w:line="276" w:lineRule="auto"/>
              <w:rPr>
                <w:rFonts w:asciiTheme="minorHAnsi" w:hAnsiTheme="minorHAnsi"/>
                <w:b/>
                <w:rPrChange w:id="4615" w:author="Hannah McSorley" w:date="2020-08-05T02:53:00Z">
                  <w:rPr/>
                </w:rPrChange>
              </w:rPr>
              <w:pPrChange w:id="4616" w:author="Hannah McSorley" w:date="2020-08-05T02:53:00Z">
                <w:pPr>
                  <w:spacing w:line="240" w:lineRule="auto"/>
                </w:pPr>
              </w:pPrChange>
            </w:pPr>
            <w:r w:rsidRPr="00BB7467">
              <w:rPr>
                <w:rFonts w:asciiTheme="minorHAnsi" w:hAnsiTheme="minorHAnsi"/>
                <w:b/>
                <w:rPrChange w:id="4617" w:author="Hannah McSorley" w:date="2020-08-05T02:53:00Z">
                  <w:rPr/>
                </w:rPrChange>
              </w:rPr>
              <w:t>Season</w:t>
            </w:r>
          </w:p>
        </w:tc>
        <w:tc>
          <w:tcPr>
            <w:tcW w:w="0" w:type="auto"/>
            <w:vAlign w:val="bottom"/>
          </w:tcPr>
          <w:p w14:paraId="5E884A80" w14:textId="77777777" w:rsidR="00D3555D" w:rsidRPr="00BB7467" w:rsidRDefault="005D6F31">
            <w:pPr>
              <w:spacing w:line="276" w:lineRule="auto"/>
              <w:jc w:val="right"/>
              <w:rPr>
                <w:rFonts w:asciiTheme="minorHAnsi" w:hAnsiTheme="minorHAnsi"/>
                <w:b/>
                <w:rPrChange w:id="4618" w:author="Hannah McSorley" w:date="2020-08-05T02:53:00Z">
                  <w:rPr/>
                </w:rPrChange>
              </w:rPr>
              <w:pPrChange w:id="4619" w:author="Hannah McSorley" w:date="2020-08-05T02:53:00Z">
                <w:pPr>
                  <w:spacing w:line="240" w:lineRule="auto"/>
                  <w:jc w:val="right"/>
                </w:pPr>
              </w:pPrChange>
            </w:pPr>
            <w:r w:rsidRPr="00BB7467">
              <w:rPr>
                <w:rFonts w:asciiTheme="minorHAnsi" w:hAnsiTheme="minorHAnsi"/>
                <w:b/>
                <w:rPrChange w:id="4620" w:author="Hannah McSorley" w:date="2020-08-05T02:53:00Z">
                  <w:rPr/>
                </w:rPrChange>
              </w:rPr>
              <w:t>Sample count</w:t>
            </w:r>
          </w:p>
        </w:tc>
        <w:tc>
          <w:tcPr>
            <w:tcW w:w="0" w:type="auto"/>
            <w:vAlign w:val="bottom"/>
          </w:tcPr>
          <w:p w14:paraId="2D9EFEDF" w14:textId="77777777" w:rsidR="00D3555D" w:rsidRPr="00BB7467" w:rsidRDefault="005D6F31">
            <w:pPr>
              <w:spacing w:line="276" w:lineRule="auto"/>
              <w:jc w:val="right"/>
              <w:rPr>
                <w:rFonts w:asciiTheme="minorHAnsi" w:hAnsiTheme="minorHAnsi"/>
                <w:b/>
                <w:rPrChange w:id="4621" w:author="Hannah McSorley" w:date="2020-08-05T02:53:00Z">
                  <w:rPr/>
                </w:rPrChange>
              </w:rPr>
              <w:pPrChange w:id="4622" w:author="Hannah McSorley" w:date="2020-08-05T02:53:00Z">
                <w:pPr>
                  <w:spacing w:line="240" w:lineRule="auto"/>
                  <w:jc w:val="right"/>
                </w:pPr>
              </w:pPrChange>
            </w:pPr>
            <w:r w:rsidRPr="00BB7467">
              <w:rPr>
                <w:rFonts w:asciiTheme="minorHAnsi" w:hAnsiTheme="minorHAnsi"/>
                <w:b/>
                <w:rPrChange w:id="4623" w:author="Hannah McSorley" w:date="2020-08-05T02:53:00Z">
                  <w:rPr/>
                </w:rPrChange>
              </w:rPr>
              <w:t>Mean DOC (mg/L)</w:t>
            </w:r>
          </w:p>
        </w:tc>
        <w:tc>
          <w:tcPr>
            <w:tcW w:w="0" w:type="auto"/>
            <w:vAlign w:val="bottom"/>
          </w:tcPr>
          <w:p w14:paraId="47A479D8" w14:textId="77777777" w:rsidR="00D3555D" w:rsidRPr="00BB7467" w:rsidRDefault="005D6F31">
            <w:pPr>
              <w:spacing w:line="276" w:lineRule="auto"/>
              <w:jc w:val="right"/>
              <w:rPr>
                <w:rFonts w:asciiTheme="minorHAnsi" w:hAnsiTheme="minorHAnsi"/>
                <w:b/>
                <w:rPrChange w:id="4624" w:author="Hannah McSorley" w:date="2020-08-05T02:53:00Z">
                  <w:rPr/>
                </w:rPrChange>
              </w:rPr>
              <w:pPrChange w:id="4625" w:author="Hannah McSorley" w:date="2020-08-05T02:53:00Z">
                <w:pPr>
                  <w:spacing w:line="240" w:lineRule="auto"/>
                  <w:jc w:val="right"/>
                </w:pPr>
              </w:pPrChange>
            </w:pPr>
            <w:proofErr w:type="spellStart"/>
            <w:r w:rsidRPr="00BB7467">
              <w:rPr>
                <w:rFonts w:asciiTheme="minorHAnsi" w:hAnsiTheme="minorHAnsi"/>
                <w:b/>
                <w:rPrChange w:id="4626" w:author="Hannah McSorley" w:date="2020-08-05T02:53:00Z">
                  <w:rPr/>
                </w:rPrChange>
              </w:rPr>
              <w:t>sd</w:t>
            </w:r>
            <w:proofErr w:type="spellEnd"/>
            <w:r w:rsidRPr="00BB7467">
              <w:rPr>
                <w:rFonts w:asciiTheme="minorHAnsi" w:hAnsiTheme="minorHAnsi"/>
                <w:b/>
                <w:rPrChange w:id="4627" w:author="Hannah McSorley" w:date="2020-08-05T02:53:00Z">
                  <w:rPr/>
                </w:rPrChange>
              </w:rPr>
              <w:t xml:space="preserve"> (± mg/L DOC)</w:t>
            </w:r>
          </w:p>
        </w:tc>
        <w:tc>
          <w:tcPr>
            <w:tcW w:w="0" w:type="auto"/>
            <w:vAlign w:val="bottom"/>
          </w:tcPr>
          <w:p w14:paraId="0BE31C3A" w14:textId="77777777" w:rsidR="00D3555D" w:rsidRPr="00BB7467" w:rsidRDefault="005D6F31">
            <w:pPr>
              <w:spacing w:line="276" w:lineRule="auto"/>
              <w:jc w:val="right"/>
              <w:rPr>
                <w:rFonts w:asciiTheme="minorHAnsi" w:hAnsiTheme="minorHAnsi"/>
                <w:b/>
                <w:rPrChange w:id="4628" w:author="Hannah McSorley" w:date="2020-08-05T02:53:00Z">
                  <w:rPr/>
                </w:rPrChange>
              </w:rPr>
              <w:pPrChange w:id="4629" w:author="Hannah McSorley" w:date="2020-08-05T02:53:00Z">
                <w:pPr>
                  <w:spacing w:line="240" w:lineRule="auto"/>
                  <w:jc w:val="right"/>
                </w:pPr>
              </w:pPrChange>
            </w:pPr>
            <w:r w:rsidRPr="00BB7467">
              <w:rPr>
                <w:rFonts w:asciiTheme="minorHAnsi" w:hAnsiTheme="minorHAnsi"/>
                <w:b/>
                <w:rPrChange w:id="4630" w:author="Hannah McSorley" w:date="2020-08-05T02:53:00Z">
                  <w:rPr/>
                </w:rPrChange>
              </w:rPr>
              <w:t>RSD (± %)</w:t>
            </w:r>
          </w:p>
        </w:tc>
        <w:tc>
          <w:tcPr>
            <w:tcW w:w="0" w:type="auto"/>
            <w:vAlign w:val="bottom"/>
          </w:tcPr>
          <w:p w14:paraId="22BE9EDC" w14:textId="77777777" w:rsidR="00D3555D" w:rsidRPr="00BB7467" w:rsidRDefault="005D6F31">
            <w:pPr>
              <w:spacing w:line="276" w:lineRule="auto"/>
              <w:jc w:val="right"/>
              <w:rPr>
                <w:rFonts w:asciiTheme="minorHAnsi" w:hAnsiTheme="minorHAnsi"/>
                <w:b/>
                <w:rPrChange w:id="4631" w:author="Hannah McSorley" w:date="2020-08-05T02:53:00Z">
                  <w:rPr/>
                </w:rPrChange>
              </w:rPr>
              <w:pPrChange w:id="4632" w:author="Hannah McSorley" w:date="2020-08-05T02:53:00Z">
                <w:pPr>
                  <w:spacing w:line="240" w:lineRule="auto"/>
                  <w:jc w:val="right"/>
                </w:pPr>
              </w:pPrChange>
            </w:pPr>
            <w:r w:rsidRPr="00BB7467">
              <w:rPr>
                <w:rFonts w:asciiTheme="minorHAnsi" w:hAnsiTheme="minorHAnsi"/>
                <w:b/>
                <w:rPrChange w:id="4633" w:author="Hannah McSorley" w:date="2020-08-05T02:53:00Z">
                  <w:rPr/>
                </w:rPrChange>
              </w:rPr>
              <w:t>Min. (mg/L)</w:t>
            </w:r>
          </w:p>
        </w:tc>
        <w:tc>
          <w:tcPr>
            <w:tcW w:w="0" w:type="auto"/>
            <w:vAlign w:val="bottom"/>
          </w:tcPr>
          <w:p w14:paraId="05E123D5" w14:textId="77777777" w:rsidR="00D3555D" w:rsidRPr="00BB7467" w:rsidRDefault="005D6F31">
            <w:pPr>
              <w:spacing w:line="276" w:lineRule="auto"/>
              <w:jc w:val="right"/>
              <w:rPr>
                <w:rFonts w:asciiTheme="minorHAnsi" w:hAnsiTheme="minorHAnsi"/>
                <w:b/>
                <w:rPrChange w:id="4634" w:author="Hannah McSorley" w:date="2020-08-05T02:53:00Z">
                  <w:rPr/>
                </w:rPrChange>
              </w:rPr>
              <w:pPrChange w:id="4635" w:author="Hannah McSorley" w:date="2020-08-05T02:53:00Z">
                <w:pPr>
                  <w:spacing w:line="240" w:lineRule="auto"/>
                  <w:jc w:val="right"/>
                </w:pPr>
              </w:pPrChange>
            </w:pPr>
            <w:r w:rsidRPr="00BB7467">
              <w:rPr>
                <w:rFonts w:asciiTheme="minorHAnsi" w:hAnsiTheme="minorHAnsi"/>
                <w:b/>
                <w:rPrChange w:id="4636" w:author="Hannah McSorley" w:date="2020-08-05T02:53:00Z">
                  <w:rPr/>
                </w:rPrChange>
              </w:rPr>
              <w:t>Median (mg/L)</w:t>
            </w:r>
          </w:p>
        </w:tc>
        <w:tc>
          <w:tcPr>
            <w:tcW w:w="0" w:type="auto"/>
            <w:vAlign w:val="bottom"/>
          </w:tcPr>
          <w:p w14:paraId="292867EA" w14:textId="77777777" w:rsidR="00D3555D" w:rsidRPr="00BB7467" w:rsidRDefault="005D6F31">
            <w:pPr>
              <w:spacing w:line="276" w:lineRule="auto"/>
              <w:jc w:val="right"/>
              <w:rPr>
                <w:rFonts w:asciiTheme="minorHAnsi" w:hAnsiTheme="minorHAnsi"/>
                <w:b/>
                <w:rPrChange w:id="4637" w:author="Hannah McSorley" w:date="2020-08-05T02:53:00Z">
                  <w:rPr/>
                </w:rPrChange>
              </w:rPr>
              <w:pPrChange w:id="4638" w:author="Hannah McSorley" w:date="2020-08-05T02:53:00Z">
                <w:pPr>
                  <w:spacing w:line="240" w:lineRule="auto"/>
                  <w:jc w:val="right"/>
                </w:pPr>
              </w:pPrChange>
            </w:pPr>
            <w:r w:rsidRPr="00BB7467">
              <w:rPr>
                <w:rFonts w:asciiTheme="minorHAnsi" w:hAnsiTheme="minorHAnsi"/>
                <w:b/>
                <w:rPrChange w:id="4639" w:author="Hannah McSorley" w:date="2020-08-05T02:53:00Z">
                  <w:rPr/>
                </w:rPrChange>
              </w:rPr>
              <w:t>Max. (mg/L)</w:t>
            </w:r>
          </w:p>
        </w:tc>
      </w:tr>
      <w:tr w:rsidR="00717B93" w:rsidRPr="00BB7467" w14:paraId="64529708" w14:textId="77777777" w:rsidTr="00BB7467">
        <w:tc>
          <w:tcPr>
            <w:tcW w:w="0" w:type="auto"/>
            <w:shd w:val="clear" w:color="auto" w:fill="F2F2F2" w:themeFill="background1" w:themeFillShade="F2"/>
          </w:tcPr>
          <w:p w14:paraId="1391547A" w14:textId="77777777" w:rsidR="00D3555D" w:rsidRPr="00BB7467" w:rsidRDefault="005D6F31">
            <w:pPr>
              <w:spacing w:line="276" w:lineRule="auto"/>
              <w:rPr>
                <w:rFonts w:asciiTheme="minorHAnsi" w:hAnsiTheme="minorHAnsi"/>
                <w:rPrChange w:id="4640" w:author="Hannah McSorley" w:date="2020-08-05T02:53:00Z">
                  <w:rPr/>
                </w:rPrChange>
              </w:rPr>
              <w:pPrChange w:id="4641" w:author="Hannah McSorley" w:date="2020-08-05T02:53:00Z">
                <w:pPr>
                  <w:spacing w:line="240" w:lineRule="auto"/>
                </w:pPr>
              </w:pPrChange>
            </w:pPr>
            <w:r w:rsidRPr="00BB7467">
              <w:rPr>
                <w:rFonts w:asciiTheme="minorHAnsi" w:hAnsiTheme="minorHAnsi"/>
                <w:rPrChange w:id="4642" w:author="Hannah McSorley" w:date="2020-08-05T02:53:00Z">
                  <w:rPr/>
                </w:rPrChange>
              </w:rPr>
              <w:t>dry</w:t>
            </w:r>
          </w:p>
        </w:tc>
        <w:tc>
          <w:tcPr>
            <w:tcW w:w="0" w:type="auto"/>
            <w:shd w:val="clear" w:color="auto" w:fill="F2F2F2" w:themeFill="background1" w:themeFillShade="F2"/>
          </w:tcPr>
          <w:p w14:paraId="496281BE" w14:textId="77777777" w:rsidR="00D3555D" w:rsidRPr="00BB7467" w:rsidRDefault="005D6F31">
            <w:pPr>
              <w:spacing w:line="276" w:lineRule="auto"/>
              <w:jc w:val="right"/>
              <w:rPr>
                <w:rFonts w:asciiTheme="minorHAnsi" w:hAnsiTheme="minorHAnsi"/>
                <w:rPrChange w:id="4643" w:author="Hannah McSorley" w:date="2020-08-05T02:53:00Z">
                  <w:rPr/>
                </w:rPrChange>
              </w:rPr>
              <w:pPrChange w:id="4644" w:author="Hannah McSorley" w:date="2020-08-05T02:53:00Z">
                <w:pPr>
                  <w:spacing w:line="240" w:lineRule="auto"/>
                  <w:jc w:val="right"/>
                </w:pPr>
              </w:pPrChange>
            </w:pPr>
            <w:r w:rsidRPr="00BB7467">
              <w:rPr>
                <w:rFonts w:asciiTheme="minorHAnsi" w:hAnsiTheme="minorHAnsi"/>
                <w:rPrChange w:id="4645" w:author="Hannah McSorley" w:date="2020-08-05T02:53:00Z">
                  <w:rPr/>
                </w:rPrChange>
              </w:rPr>
              <w:t>55</w:t>
            </w:r>
          </w:p>
        </w:tc>
        <w:tc>
          <w:tcPr>
            <w:tcW w:w="0" w:type="auto"/>
            <w:shd w:val="clear" w:color="auto" w:fill="F2F2F2" w:themeFill="background1" w:themeFillShade="F2"/>
          </w:tcPr>
          <w:p w14:paraId="6318436B" w14:textId="77777777" w:rsidR="00D3555D" w:rsidRPr="00BB7467" w:rsidRDefault="005D6F31">
            <w:pPr>
              <w:spacing w:line="276" w:lineRule="auto"/>
              <w:jc w:val="right"/>
              <w:rPr>
                <w:rFonts w:asciiTheme="minorHAnsi" w:hAnsiTheme="minorHAnsi"/>
                <w:rPrChange w:id="4646" w:author="Hannah McSorley" w:date="2020-08-05T02:53:00Z">
                  <w:rPr/>
                </w:rPrChange>
              </w:rPr>
              <w:pPrChange w:id="4647" w:author="Hannah McSorley" w:date="2020-08-05T02:53:00Z">
                <w:pPr>
                  <w:spacing w:line="240" w:lineRule="auto"/>
                  <w:jc w:val="right"/>
                </w:pPr>
              </w:pPrChange>
            </w:pPr>
            <w:r w:rsidRPr="00BB7467">
              <w:rPr>
                <w:rFonts w:asciiTheme="minorHAnsi" w:hAnsiTheme="minorHAnsi"/>
                <w:rPrChange w:id="4648" w:author="Hannah McSorley" w:date="2020-08-05T02:53:00Z">
                  <w:rPr/>
                </w:rPrChange>
              </w:rPr>
              <w:t>6.13</w:t>
            </w:r>
          </w:p>
        </w:tc>
        <w:tc>
          <w:tcPr>
            <w:tcW w:w="0" w:type="auto"/>
            <w:shd w:val="clear" w:color="auto" w:fill="F2F2F2" w:themeFill="background1" w:themeFillShade="F2"/>
          </w:tcPr>
          <w:p w14:paraId="34DF4134" w14:textId="77777777" w:rsidR="00D3555D" w:rsidRPr="00BB7467" w:rsidRDefault="005D6F31">
            <w:pPr>
              <w:spacing w:line="276" w:lineRule="auto"/>
              <w:jc w:val="right"/>
              <w:rPr>
                <w:rFonts w:asciiTheme="minorHAnsi" w:hAnsiTheme="minorHAnsi"/>
                <w:rPrChange w:id="4649" w:author="Hannah McSorley" w:date="2020-08-05T02:53:00Z">
                  <w:rPr/>
                </w:rPrChange>
              </w:rPr>
              <w:pPrChange w:id="4650" w:author="Hannah McSorley" w:date="2020-08-05T02:53:00Z">
                <w:pPr>
                  <w:spacing w:line="240" w:lineRule="auto"/>
                  <w:jc w:val="right"/>
                </w:pPr>
              </w:pPrChange>
            </w:pPr>
            <w:r w:rsidRPr="00BB7467">
              <w:rPr>
                <w:rFonts w:asciiTheme="minorHAnsi" w:hAnsiTheme="minorHAnsi"/>
                <w:rPrChange w:id="4651" w:author="Hannah McSorley" w:date="2020-08-05T02:53:00Z">
                  <w:rPr/>
                </w:rPrChange>
              </w:rPr>
              <w:t>2.99</w:t>
            </w:r>
          </w:p>
        </w:tc>
        <w:tc>
          <w:tcPr>
            <w:tcW w:w="0" w:type="auto"/>
            <w:shd w:val="clear" w:color="auto" w:fill="F2F2F2" w:themeFill="background1" w:themeFillShade="F2"/>
          </w:tcPr>
          <w:p w14:paraId="73D53FDB" w14:textId="77777777" w:rsidR="00D3555D" w:rsidRPr="00BB7467" w:rsidRDefault="005D6F31">
            <w:pPr>
              <w:spacing w:line="276" w:lineRule="auto"/>
              <w:jc w:val="right"/>
              <w:rPr>
                <w:rFonts w:asciiTheme="minorHAnsi" w:hAnsiTheme="minorHAnsi"/>
                <w:rPrChange w:id="4652" w:author="Hannah McSorley" w:date="2020-08-05T02:53:00Z">
                  <w:rPr/>
                </w:rPrChange>
              </w:rPr>
              <w:pPrChange w:id="4653" w:author="Hannah McSorley" w:date="2020-08-05T02:53:00Z">
                <w:pPr>
                  <w:spacing w:line="240" w:lineRule="auto"/>
                  <w:jc w:val="right"/>
                </w:pPr>
              </w:pPrChange>
            </w:pPr>
            <w:r w:rsidRPr="00BB7467">
              <w:rPr>
                <w:rFonts w:asciiTheme="minorHAnsi" w:hAnsiTheme="minorHAnsi"/>
                <w:rPrChange w:id="4654" w:author="Hannah McSorley" w:date="2020-08-05T02:53:00Z">
                  <w:rPr/>
                </w:rPrChange>
              </w:rPr>
              <w:t>49</w:t>
            </w:r>
          </w:p>
        </w:tc>
        <w:tc>
          <w:tcPr>
            <w:tcW w:w="0" w:type="auto"/>
            <w:shd w:val="clear" w:color="auto" w:fill="F2F2F2" w:themeFill="background1" w:themeFillShade="F2"/>
          </w:tcPr>
          <w:p w14:paraId="56FF97D6" w14:textId="77777777" w:rsidR="00D3555D" w:rsidRPr="00BB7467" w:rsidRDefault="005D6F31">
            <w:pPr>
              <w:spacing w:line="276" w:lineRule="auto"/>
              <w:jc w:val="right"/>
              <w:rPr>
                <w:rFonts w:asciiTheme="minorHAnsi" w:hAnsiTheme="minorHAnsi"/>
                <w:rPrChange w:id="4655" w:author="Hannah McSorley" w:date="2020-08-05T02:53:00Z">
                  <w:rPr/>
                </w:rPrChange>
              </w:rPr>
              <w:pPrChange w:id="4656" w:author="Hannah McSorley" w:date="2020-08-05T02:53:00Z">
                <w:pPr>
                  <w:spacing w:line="240" w:lineRule="auto"/>
                  <w:jc w:val="right"/>
                </w:pPr>
              </w:pPrChange>
            </w:pPr>
            <w:r w:rsidRPr="00BB7467">
              <w:rPr>
                <w:rFonts w:asciiTheme="minorHAnsi" w:hAnsiTheme="minorHAnsi"/>
                <w:rPrChange w:id="4657" w:author="Hannah McSorley" w:date="2020-08-05T02:53:00Z">
                  <w:rPr/>
                </w:rPrChange>
              </w:rPr>
              <w:t>1.6</w:t>
            </w:r>
          </w:p>
        </w:tc>
        <w:tc>
          <w:tcPr>
            <w:tcW w:w="0" w:type="auto"/>
            <w:shd w:val="clear" w:color="auto" w:fill="F2F2F2" w:themeFill="background1" w:themeFillShade="F2"/>
          </w:tcPr>
          <w:p w14:paraId="2670E082" w14:textId="77777777" w:rsidR="00D3555D" w:rsidRPr="00BB7467" w:rsidRDefault="005D6F31">
            <w:pPr>
              <w:spacing w:line="276" w:lineRule="auto"/>
              <w:jc w:val="right"/>
              <w:rPr>
                <w:rFonts w:asciiTheme="minorHAnsi" w:hAnsiTheme="minorHAnsi"/>
                <w:rPrChange w:id="4658" w:author="Hannah McSorley" w:date="2020-08-05T02:53:00Z">
                  <w:rPr/>
                </w:rPrChange>
              </w:rPr>
              <w:pPrChange w:id="4659" w:author="Hannah McSorley" w:date="2020-08-05T02:53:00Z">
                <w:pPr>
                  <w:spacing w:line="240" w:lineRule="auto"/>
                  <w:jc w:val="right"/>
                </w:pPr>
              </w:pPrChange>
            </w:pPr>
            <w:r w:rsidRPr="00BB7467">
              <w:rPr>
                <w:rFonts w:asciiTheme="minorHAnsi" w:hAnsiTheme="minorHAnsi"/>
                <w:rPrChange w:id="4660" w:author="Hannah McSorley" w:date="2020-08-05T02:53:00Z">
                  <w:rPr/>
                </w:rPrChange>
              </w:rPr>
              <w:t>6.1</w:t>
            </w:r>
          </w:p>
        </w:tc>
        <w:tc>
          <w:tcPr>
            <w:tcW w:w="0" w:type="auto"/>
            <w:shd w:val="clear" w:color="auto" w:fill="F2F2F2" w:themeFill="background1" w:themeFillShade="F2"/>
          </w:tcPr>
          <w:p w14:paraId="5361A70E" w14:textId="77777777" w:rsidR="00D3555D" w:rsidRPr="00BB7467" w:rsidRDefault="005D6F31">
            <w:pPr>
              <w:spacing w:line="276" w:lineRule="auto"/>
              <w:jc w:val="right"/>
              <w:rPr>
                <w:rFonts w:asciiTheme="minorHAnsi" w:hAnsiTheme="minorHAnsi"/>
                <w:rPrChange w:id="4661" w:author="Hannah McSorley" w:date="2020-08-05T02:53:00Z">
                  <w:rPr/>
                </w:rPrChange>
              </w:rPr>
              <w:pPrChange w:id="4662" w:author="Hannah McSorley" w:date="2020-08-05T02:53:00Z">
                <w:pPr>
                  <w:spacing w:line="240" w:lineRule="auto"/>
                  <w:jc w:val="right"/>
                </w:pPr>
              </w:pPrChange>
            </w:pPr>
            <w:r w:rsidRPr="00BB7467">
              <w:rPr>
                <w:rFonts w:asciiTheme="minorHAnsi" w:hAnsiTheme="minorHAnsi"/>
                <w:rPrChange w:id="4663" w:author="Hannah McSorley" w:date="2020-08-05T02:53:00Z">
                  <w:rPr/>
                </w:rPrChange>
              </w:rPr>
              <w:t>12.8</w:t>
            </w:r>
          </w:p>
        </w:tc>
      </w:tr>
      <w:tr w:rsidR="00D3555D" w:rsidRPr="00BB7467" w14:paraId="5BCC8507" w14:textId="77777777" w:rsidTr="00BB7467">
        <w:tc>
          <w:tcPr>
            <w:tcW w:w="0" w:type="auto"/>
          </w:tcPr>
          <w:p w14:paraId="4F78EAAB" w14:textId="77777777" w:rsidR="00D3555D" w:rsidRPr="00BB7467" w:rsidRDefault="005D6F31">
            <w:pPr>
              <w:spacing w:line="276" w:lineRule="auto"/>
              <w:rPr>
                <w:rFonts w:asciiTheme="minorHAnsi" w:hAnsiTheme="minorHAnsi"/>
                <w:rPrChange w:id="4664" w:author="Hannah McSorley" w:date="2020-08-05T02:53:00Z">
                  <w:rPr/>
                </w:rPrChange>
              </w:rPr>
              <w:pPrChange w:id="4665" w:author="Hannah McSorley" w:date="2020-08-05T02:53:00Z">
                <w:pPr>
                  <w:spacing w:line="240" w:lineRule="auto"/>
                </w:pPr>
              </w:pPrChange>
            </w:pPr>
            <w:r w:rsidRPr="00BB7467">
              <w:rPr>
                <w:rFonts w:asciiTheme="minorHAnsi" w:hAnsiTheme="minorHAnsi"/>
                <w:rPrChange w:id="4666" w:author="Hannah McSorley" w:date="2020-08-05T02:53:00Z">
                  <w:rPr/>
                </w:rPrChange>
              </w:rPr>
              <w:t>wet</w:t>
            </w:r>
          </w:p>
        </w:tc>
        <w:tc>
          <w:tcPr>
            <w:tcW w:w="0" w:type="auto"/>
          </w:tcPr>
          <w:p w14:paraId="6CCF7703" w14:textId="77777777" w:rsidR="00D3555D" w:rsidRPr="00BB7467" w:rsidRDefault="005D6F31">
            <w:pPr>
              <w:spacing w:line="276" w:lineRule="auto"/>
              <w:jc w:val="right"/>
              <w:rPr>
                <w:rFonts w:asciiTheme="minorHAnsi" w:hAnsiTheme="minorHAnsi"/>
                <w:rPrChange w:id="4667" w:author="Hannah McSorley" w:date="2020-08-05T02:53:00Z">
                  <w:rPr/>
                </w:rPrChange>
              </w:rPr>
              <w:pPrChange w:id="4668" w:author="Hannah McSorley" w:date="2020-08-05T02:53:00Z">
                <w:pPr>
                  <w:spacing w:line="240" w:lineRule="auto"/>
                  <w:jc w:val="right"/>
                </w:pPr>
              </w:pPrChange>
            </w:pPr>
            <w:r w:rsidRPr="00BB7467">
              <w:rPr>
                <w:rFonts w:asciiTheme="minorHAnsi" w:hAnsiTheme="minorHAnsi"/>
                <w:rPrChange w:id="4669" w:author="Hannah McSorley" w:date="2020-08-05T02:53:00Z">
                  <w:rPr/>
                </w:rPrChange>
              </w:rPr>
              <w:t>311</w:t>
            </w:r>
          </w:p>
        </w:tc>
        <w:tc>
          <w:tcPr>
            <w:tcW w:w="0" w:type="auto"/>
          </w:tcPr>
          <w:p w14:paraId="6E15A692" w14:textId="77777777" w:rsidR="00D3555D" w:rsidRPr="00BB7467" w:rsidRDefault="005D6F31">
            <w:pPr>
              <w:spacing w:line="276" w:lineRule="auto"/>
              <w:jc w:val="right"/>
              <w:rPr>
                <w:rFonts w:asciiTheme="minorHAnsi" w:hAnsiTheme="minorHAnsi"/>
                <w:rPrChange w:id="4670" w:author="Hannah McSorley" w:date="2020-08-05T02:53:00Z">
                  <w:rPr/>
                </w:rPrChange>
              </w:rPr>
              <w:pPrChange w:id="4671" w:author="Hannah McSorley" w:date="2020-08-05T02:53:00Z">
                <w:pPr>
                  <w:spacing w:line="240" w:lineRule="auto"/>
                  <w:jc w:val="right"/>
                </w:pPr>
              </w:pPrChange>
            </w:pPr>
            <w:r w:rsidRPr="00BB7467">
              <w:rPr>
                <w:rFonts w:asciiTheme="minorHAnsi" w:hAnsiTheme="minorHAnsi"/>
                <w:rPrChange w:id="4672" w:author="Hannah McSorley" w:date="2020-08-05T02:53:00Z">
                  <w:rPr/>
                </w:rPrChange>
              </w:rPr>
              <w:t>6.14</w:t>
            </w:r>
          </w:p>
        </w:tc>
        <w:tc>
          <w:tcPr>
            <w:tcW w:w="0" w:type="auto"/>
          </w:tcPr>
          <w:p w14:paraId="4FA4323D" w14:textId="77777777" w:rsidR="00D3555D" w:rsidRPr="00BB7467" w:rsidRDefault="005D6F31">
            <w:pPr>
              <w:spacing w:line="276" w:lineRule="auto"/>
              <w:jc w:val="right"/>
              <w:rPr>
                <w:rFonts w:asciiTheme="minorHAnsi" w:hAnsiTheme="minorHAnsi"/>
                <w:rPrChange w:id="4673" w:author="Hannah McSorley" w:date="2020-08-05T02:53:00Z">
                  <w:rPr/>
                </w:rPrChange>
              </w:rPr>
              <w:pPrChange w:id="4674" w:author="Hannah McSorley" w:date="2020-08-05T02:53:00Z">
                <w:pPr>
                  <w:spacing w:line="240" w:lineRule="auto"/>
                  <w:jc w:val="right"/>
                </w:pPr>
              </w:pPrChange>
            </w:pPr>
            <w:r w:rsidRPr="00BB7467">
              <w:rPr>
                <w:rFonts w:asciiTheme="minorHAnsi" w:hAnsiTheme="minorHAnsi"/>
                <w:rPrChange w:id="4675" w:author="Hannah McSorley" w:date="2020-08-05T02:53:00Z">
                  <w:rPr/>
                </w:rPrChange>
              </w:rPr>
              <w:t>2.91</w:t>
            </w:r>
          </w:p>
        </w:tc>
        <w:tc>
          <w:tcPr>
            <w:tcW w:w="0" w:type="auto"/>
          </w:tcPr>
          <w:p w14:paraId="69282A18" w14:textId="77777777" w:rsidR="00D3555D" w:rsidRPr="00BB7467" w:rsidRDefault="005D6F31">
            <w:pPr>
              <w:spacing w:line="276" w:lineRule="auto"/>
              <w:jc w:val="right"/>
              <w:rPr>
                <w:rFonts w:asciiTheme="minorHAnsi" w:hAnsiTheme="minorHAnsi"/>
                <w:rPrChange w:id="4676" w:author="Hannah McSorley" w:date="2020-08-05T02:53:00Z">
                  <w:rPr/>
                </w:rPrChange>
              </w:rPr>
              <w:pPrChange w:id="4677" w:author="Hannah McSorley" w:date="2020-08-05T02:53:00Z">
                <w:pPr>
                  <w:spacing w:line="240" w:lineRule="auto"/>
                  <w:jc w:val="right"/>
                </w:pPr>
              </w:pPrChange>
            </w:pPr>
            <w:r w:rsidRPr="00BB7467">
              <w:rPr>
                <w:rFonts w:asciiTheme="minorHAnsi" w:hAnsiTheme="minorHAnsi"/>
                <w:rPrChange w:id="4678" w:author="Hannah McSorley" w:date="2020-08-05T02:53:00Z">
                  <w:rPr/>
                </w:rPrChange>
              </w:rPr>
              <w:t>47</w:t>
            </w:r>
          </w:p>
        </w:tc>
        <w:tc>
          <w:tcPr>
            <w:tcW w:w="0" w:type="auto"/>
          </w:tcPr>
          <w:p w14:paraId="44E3D60D" w14:textId="77777777" w:rsidR="00D3555D" w:rsidRPr="00BB7467" w:rsidRDefault="005D6F31">
            <w:pPr>
              <w:spacing w:line="276" w:lineRule="auto"/>
              <w:jc w:val="right"/>
              <w:rPr>
                <w:rFonts w:asciiTheme="minorHAnsi" w:hAnsiTheme="minorHAnsi"/>
                <w:rPrChange w:id="4679" w:author="Hannah McSorley" w:date="2020-08-05T02:53:00Z">
                  <w:rPr/>
                </w:rPrChange>
              </w:rPr>
              <w:pPrChange w:id="4680" w:author="Hannah McSorley" w:date="2020-08-05T02:53:00Z">
                <w:pPr>
                  <w:spacing w:line="240" w:lineRule="auto"/>
                  <w:jc w:val="right"/>
                </w:pPr>
              </w:pPrChange>
            </w:pPr>
            <w:r w:rsidRPr="00BB7467">
              <w:rPr>
                <w:rFonts w:asciiTheme="minorHAnsi" w:hAnsiTheme="minorHAnsi"/>
                <w:rPrChange w:id="4681" w:author="Hannah McSorley" w:date="2020-08-05T02:53:00Z">
                  <w:rPr/>
                </w:rPrChange>
              </w:rPr>
              <w:t>1.8</w:t>
            </w:r>
          </w:p>
        </w:tc>
        <w:tc>
          <w:tcPr>
            <w:tcW w:w="0" w:type="auto"/>
          </w:tcPr>
          <w:p w14:paraId="739789CF" w14:textId="77777777" w:rsidR="00D3555D" w:rsidRPr="00BB7467" w:rsidRDefault="005D6F31">
            <w:pPr>
              <w:spacing w:line="276" w:lineRule="auto"/>
              <w:jc w:val="right"/>
              <w:rPr>
                <w:rFonts w:asciiTheme="minorHAnsi" w:hAnsiTheme="minorHAnsi"/>
                <w:rPrChange w:id="4682" w:author="Hannah McSorley" w:date="2020-08-05T02:53:00Z">
                  <w:rPr/>
                </w:rPrChange>
              </w:rPr>
              <w:pPrChange w:id="4683" w:author="Hannah McSorley" w:date="2020-08-05T02:53:00Z">
                <w:pPr>
                  <w:spacing w:line="240" w:lineRule="auto"/>
                  <w:jc w:val="right"/>
                </w:pPr>
              </w:pPrChange>
            </w:pPr>
            <w:r w:rsidRPr="00BB7467">
              <w:rPr>
                <w:rFonts w:asciiTheme="minorHAnsi" w:hAnsiTheme="minorHAnsi"/>
                <w:rPrChange w:id="4684" w:author="Hannah McSorley" w:date="2020-08-05T02:53:00Z">
                  <w:rPr/>
                </w:rPrChange>
              </w:rPr>
              <w:t>5.6</w:t>
            </w:r>
          </w:p>
        </w:tc>
        <w:tc>
          <w:tcPr>
            <w:tcW w:w="0" w:type="auto"/>
          </w:tcPr>
          <w:p w14:paraId="178EC948" w14:textId="77777777" w:rsidR="00D3555D" w:rsidRPr="00BB7467" w:rsidRDefault="005D6F31">
            <w:pPr>
              <w:spacing w:line="276" w:lineRule="auto"/>
              <w:jc w:val="right"/>
              <w:rPr>
                <w:rFonts w:asciiTheme="minorHAnsi" w:hAnsiTheme="minorHAnsi"/>
                <w:rPrChange w:id="4685" w:author="Hannah McSorley" w:date="2020-08-05T02:53:00Z">
                  <w:rPr/>
                </w:rPrChange>
              </w:rPr>
              <w:pPrChange w:id="4686" w:author="Hannah McSorley" w:date="2020-08-05T02:53:00Z">
                <w:pPr>
                  <w:spacing w:line="240" w:lineRule="auto"/>
                  <w:jc w:val="right"/>
                </w:pPr>
              </w:pPrChange>
            </w:pPr>
            <w:r w:rsidRPr="00BB7467">
              <w:rPr>
                <w:rFonts w:asciiTheme="minorHAnsi" w:hAnsiTheme="minorHAnsi"/>
                <w:rPrChange w:id="4687" w:author="Hannah McSorley" w:date="2020-08-05T02:53:00Z">
                  <w:rPr/>
                </w:rPrChange>
              </w:rPr>
              <w:t>19.1</w:t>
            </w:r>
          </w:p>
        </w:tc>
      </w:tr>
      <w:tr w:rsidR="00717B93" w:rsidRPr="00BB7467" w14:paraId="15EC554A" w14:textId="77777777" w:rsidTr="00BB7467">
        <w:tc>
          <w:tcPr>
            <w:tcW w:w="0" w:type="auto"/>
            <w:tcBorders>
              <w:bottom w:val="single" w:sz="4" w:space="0" w:color="auto"/>
            </w:tcBorders>
            <w:shd w:val="clear" w:color="auto" w:fill="F2F2F2" w:themeFill="background1" w:themeFillShade="F2"/>
          </w:tcPr>
          <w:p w14:paraId="50184E62" w14:textId="77777777" w:rsidR="00D3555D" w:rsidRPr="00BB7467" w:rsidRDefault="005D6F31">
            <w:pPr>
              <w:spacing w:line="276" w:lineRule="auto"/>
              <w:rPr>
                <w:rFonts w:asciiTheme="minorHAnsi" w:hAnsiTheme="minorHAnsi"/>
                <w:rPrChange w:id="4688" w:author="Hannah McSorley" w:date="2020-08-05T02:53:00Z">
                  <w:rPr/>
                </w:rPrChange>
              </w:rPr>
              <w:pPrChange w:id="4689" w:author="Hannah McSorley" w:date="2020-08-05T02:53:00Z">
                <w:pPr>
                  <w:spacing w:line="240" w:lineRule="auto"/>
                </w:pPr>
              </w:pPrChange>
            </w:pPr>
            <w:r w:rsidRPr="00BB7467">
              <w:rPr>
                <w:rFonts w:asciiTheme="minorHAnsi" w:hAnsiTheme="minorHAnsi"/>
                <w:rPrChange w:id="4690" w:author="Hannah McSorley" w:date="2020-08-05T02:53:00Z">
                  <w:rPr/>
                </w:rPrChange>
              </w:rPr>
              <w:t>all</w:t>
            </w:r>
          </w:p>
        </w:tc>
        <w:tc>
          <w:tcPr>
            <w:tcW w:w="0" w:type="auto"/>
            <w:tcBorders>
              <w:bottom w:val="single" w:sz="4" w:space="0" w:color="auto"/>
            </w:tcBorders>
            <w:shd w:val="clear" w:color="auto" w:fill="F2F2F2" w:themeFill="background1" w:themeFillShade="F2"/>
          </w:tcPr>
          <w:p w14:paraId="4F83F492" w14:textId="77777777" w:rsidR="00D3555D" w:rsidRPr="00BB7467" w:rsidRDefault="005D6F31">
            <w:pPr>
              <w:spacing w:line="276" w:lineRule="auto"/>
              <w:jc w:val="right"/>
              <w:rPr>
                <w:rFonts w:asciiTheme="minorHAnsi" w:hAnsiTheme="minorHAnsi"/>
                <w:rPrChange w:id="4691" w:author="Hannah McSorley" w:date="2020-08-05T02:53:00Z">
                  <w:rPr/>
                </w:rPrChange>
              </w:rPr>
              <w:pPrChange w:id="4692" w:author="Hannah McSorley" w:date="2020-08-05T02:53:00Z">
                <w:pPr>
                  <w:spacing w:line="240" w:lineRule="auto"/>
                  <w:jc w:val="right"/>
                </w:pPr>
              </w:pPrChange>
            </w:pPr>
            <w:r w:rsidRPr="00BB7467">
              <w:rPr>
                <w:rFonts w:asciiTheme="minorHAnsi" w:hAnsiTheme="minorHAnsi"/>
                <w:rPrChange w:id="4693" w:author="Hannah McSorley" w:date="2020-08-05T02:53:00Z">
                  <w:rPr/>
                </w:rPrChange>
              </w:rPr>
              <w:t>366</w:t>
            </w:r>
          </w:p>
        </w:tc>
        <w:tc>
          <w:tcPr>
            <w:tcW w:w="0" w:type="auto"/>
            <w:tcBorders>
              <w:bottom w:val="single" w:sz="4" w:space="0" w:color="auto"/>
            </w:tcBorders>
            <w:shd w:val="clear" w:color="auto" w:fill="F2F2F2" w:themeFill="background1" w:themeFillShade="F2"/>
          </w:tcPr>
          <w:p w14:paraId="144A5F41" w14:textId="77777777" w:rsidR="00D3555D" w:rsidRPr="00BB7467" w:rsidRDefault="005D6F31">
            <w:pPr>
              <w:spacing w:line="276" w:lineRule="auto"/>
              <w:jc w:val="right"/>
              <w:rPr>
                <w:rFonts w:asciiTheme="minorHAnsi" w:hAnsiTheme="minorHAnsi"/>
                <w:rPrChange w:id="4694" w:author="Hannah McSorley" w:date="2020-08-05T02:53:00Z">
                  <w:rPr/>
                </w:rPrChange>
              </w:rPr>
              <w:pPrChange w:id="4695" w:author="Hannah McSorley" w:date="2020-08-05T02:53:00Z">
                <w:pPr>
                  <w:spacing w:line="240" w:lineRule="auto"/>
                  <w:jc w:val="right"/>
                </w:pPr>
              </w:pPrChange>
            </w:pPr>
            <w:r w:rsidRPr="00BB7467">
              <w:rPr>
                <w:rFonts w:asciiTheme="minorHAnsi" w:hAnsiTheme="minorHAnsi"/>
                <w:rPrChange w:id="4696" w:author="Hannah McSorley" w:date="2020-08-05T02:53:00Z">
                  <w:rPr/>
                </w:rPrChange>
              </w:rPr>
              <w:t>6.14</w:t>
            </w:r>
          </w:p>
        </w:tc>
        <w:tc>
          <w:tcPr>
            <w:tcW w:w="0" w:type="auto"/>
            <w:tcBorders>
              <w:bottom w:val="single" w:sz="4" w:space="0" w:color="auto"/>
            </w:tcBorders>
            <w:shd w:val="clear" w:color="auto" w:fill="F2F2F2" w:themeFill="background1" w:themeFillShade="F2"/>
          </w:tcPr>
          <w:p w14:paraId="04350EC4" w14:textId="77777777" w:rsidR="00D3555D" w:rsidRPr="00BB7467" w:rsidRDefault="005D6F31">
            <w:pPr>
              <w:spacing w:line="276" w:lineRule="auto"/>
              <w:jc w:val="right"/>
              <w:rPr>
                <w:rFonts w:asciiTheme="minorHAnsi" w:hAnsiTheme="minorHAnsi"/>
                <w:rPrChange w:id="4697" w:author="Hannah McSorley" w:date="2020-08-05T02:53:00Z">
                  <w:rPr/>
                </w:rPrChange>
              </w:rPr>
              <w:pPrChange w:id="4698" w:author="Hannah McSorley" w:date="2020-08-05T02:53:00Z">
                <w:pPr>
                  <w:spacing w:line="240" w:lineRule="auto"/>
                  <w:jc w:val="right"/>
                </w:pPr>
              </w:pPrChange>
            </w:pPr>
            <w:r w:rsidRPr="00BB7467">
              <w:rPr>
                <w:rFonts w:asciiTheme="minorHAnsi" w:hAnsiTheme="minorHAnsi"/>
                <w:rPrChange w:id="4699" w:author="Hannah McSorley" w:date="2020-08-05T02:53:00Z">
                  <w:rPr/>
                </w:rPrChange>
              </w:rPr>
              <w:t>2.92</w:t>
            </w:r>
          </w:p>
        </w:tc>
        <w:tc>
          <w:tcPr>
            <w:tcW w:w="0" w:type="auto"/>
            <w:tcBorders>
              <w:bottom w:val="single" w:sz="4" w:space="0" w:color="auto"/>
            </w:tcBorders>
            <w:shd w:val="clear" w:color="auto" w:fill="F2F2F2" w:themeFill="background1" w:themeFillShade="F2"/>
          </w:tcPr>
          <w:p w14:paraId="028439FE" w14:textId="77777777" w:rsidR="00D3555D" w:rsidRPr="00BB7467" w:rsidRDefault="005D6F31">
            <w:pPr>
              <w:spacing w:line="276" w:lineRule="auto"/>
              <w:jc w:val="right"/>
              <w:rPr>
                <w:rFonts w:asciiTheme="minorHAnsi" w:hAnsiTheme="minorHAnsi"/>
                <w:rPrChange w:id="4700" w:author="Hannah McSorley" w:date="2020-08-05T02:53:00Z">
                  <w:rPr/>
                </w:rPrChange>
              </w:rPr>
              <w:pPrChange w:id="4701" w:author="Hannah McSorley" w:date="2020-08-05T02:53:00Z">
                <w:pPr>
                  <w:spacing w:line="240" w:lineRule="auto"/>
                  <w:jc w:val="right"/>
                </w:pPr>
              </w:pPrChange>
            </w:pPr>
            <w:r w:rsidRPr="00BB7467">
              <w:rPr>
                <w:rFonts w:asciiTheme="minorHAnsi" w:hAnsiTheme="minorHAnsi"/>
                <w:rPrChange w:id="4702" w:author="Hannah McSorley" w:date="2020-08-05T02:53:00Z">
                  <w:rPr/>
                </w:rPrChange>
              </w:rPr>
              <w:t>48</w:t>
            </w:r>
          </w:p>
        </w:tc>
        <w:tc>
          <w:tcPr>
            <w:tcW w:w="0" w:type="auto"/>
            <w:tcBorders>
              <w:bottom w:val="single" w:sz="4" w:space="0" w:color="auto"/>
            </w:tcBorders>
            <w:shd w:val="clear" w:color="auto" w:fill="F2F2F2" w:themeFill="background1" w:themeFillShade="F2"/>
          </w:tcPr>
          <w:p w14:paraId="25B16F03" w14:textId="77777777" w:rsidR="00D3555D" w:rsidRPr="00BB7467" w:rsidRDefault="005D6F31">
            <w:pPr>
              <w:spacing w:line="276" w:lineRule="auto"/>
              <w:jc w:val="right"/>
              <w:rPr>
                <w:rFonts w:asciiTheme="minorHAnsi" w:hAnsiTheme="minorHAnsi"/>
                <w:rPrChange w:id="4703" w:author="Hannah McSorley" w:date="2020-08-05T02:53:00Z">
                  <w:rPr/>
                </w:rPrChange>
              </w:rPr>
              <w:pPrChange w:id="4704" w:author="Hannah McSorley" w:date="2020-08-05T02:53:00Z">
                <w:pPr>
                  <w:spacing w:line="240" w:lineRule="auto"/>
                  <w:jc w:val="right"/>
                </w:pPr>
              </w:pPrChange>
            </w:pPr>
            <w:r w:rsidRPr="00BB7467">
              <w:rPr>
                <w:rFonts w:asciiTheme="minorHAnsi" w:hAnsiTheme="minorHAnsi"/>
                <w:rPrChange w:id="4705" w:author="Hannah McSorley" w:date="2020-08-05T02:53:00Z">
                  <w:rPr/>
                </w:rPrChange>
              </w:rPr>
              <w:t>1.6</w:t>
            </w:r>
          </w:p>
        </w:tc>
        <w:tc>
          <w:tcPr>
            <w:tcW w:w="0" w:type="auto"/>
            <w:tcBorders>
              <w:bottom w:val="single" w:sz="4" w:space="0" w:color="auto"/>
            </w:tcBorders>
            <w:shd w:val="clear" w:color="auto" w:fill="F2F2F2" w:themeFill="background1" w:themeFillShade="F2"/>
          </w:tcPr>
          <w:p w14:paraId="22FC803D" w14:textId="77777777" w:rsidR="00D3555D" w:rsidRPr="00BB7467" w:rsidRDefault="005D6F31">
            <w:pPr>
              <w:spacing w:line="276" w:lineRule="auto"/>
              <w:jc w:val="right"/>
              <w:rPr>
                <w:rFonts w:asciiTheme="minorHAnsi" w:hAnsiTheme="minorHAnsi"/>
                <w:rPrChange w:id="4706" w:author="Hannah McSorley" w:date="2020-08-05T02:53:00Z">
                  <w:rPr/>
                </w:rPrChange>
              </w:rPr>
              <w:pPrChange w:id="4707" w:author="Hannah McSorley" w:date="2020-08-05T02:53:00Z">
                <w:pPr>
                  <w:spacing w:line="240" w:lineRule="auto"/>
                  <w:jc w:val="right"/>
                </w:pPr>
              </w:pPrChange>
            </w:pPr>
            <w:r w:rsidRPr="00BB7467">
              <w:rPr>
                <w:rFonts w:asciiTheme="minorHAnsi" w:hAnsiTheme="minorHAnsi"/>
                <w:rPrChange w:id="4708" w:author="Hannah McSorley" w:date="2020-08-05T02:53:00Z">
                  <w:rPr/>
                </w:rPrChange>
              </w:rPr>
              <w:t>5.7</w:t>
            </w:r>
          </w:p>
        </w:tc>
        <w:tc>
          <w:tcPr>
            <w:tcW w:w="0" w:type="auto"/>
            <w:tcBorders>
              <w:bottom w:val="single" w:sz="4" w:space="0" w:color="auto"/>
            </w:tcBorders>
            <w:shd w:val="clear" w:color="auto" w:fill="F2F2F2" w:themeFill="background1" w:themeFillShade="F2"/>
          </w:tcPr>
          <w:p w14:paraId="4BD06CD7" w14:textId="77777777" w:rsidR="00D3555D" w:rsidRPr="00BB7467" w:rsidRDefault="005D6F31">
            <w:pPr>
              <w:spacing w:line="276" w:lineRule="auto"/>
              <w:jc w:val="right"/>
              <w:rPr>
                <w:rFonts w:asciiTheme="minorHAnsi" w:hAnsiTheme="minorHAnsi"/>
                <w:rPrChange w:id="4709" w:author="Hannah McSorley" w:date="2020-08-05T02:53:00Z">
                  <w:rPr/>
                </w:rPrChange>
              </w:rPr>
              <w:pPrChange w:id="4710" w:author="Hannah McSorley" w:date="2020-08-05T02:53:00Z">
                <w:pPr>
                  <w:spacing w:line="240" w:lineRule="auto"/>
                  <w:jc w:val="right"/>
                </w:pPr>
              </w:pPrChange>
            </w:pPr>
            <w:r w:rsidRPr="00BB7467">
              <w:rPr>
                <w:rFonts w:asciiTheme="minorHAnsi" w:hAnsiTheme="minorHAnsi"/>
                <w:rPrChange w:id="4711" w:author="Hannah McSorley" w:date="2020-08-05T02:53:00Z">
                  <w:rPr/>
                </w:rPrChange>
              </w:rPr>
              <w:t>19.1</w:t>
            </w:r>
          </w:p>
        </w:tc>
      </w:tr>
    </w:tbl>
    <w:p w14:paraId="23C1C704" w14:textId="77777777" w:rsidR="00F77BDD" w:rsidRDefault="006D238B">
      <w:pPr>
        <w:rPr>
          <w:del w:id="4712" w:author="Hannah McSorley" w:date="2020-08-05T02:53:00Z"/>
        </w:rPr>
      </w:pPr>
      <w:del w:id="4713" w:author="Hannah McSorley" w:date="2020-08-05T02:53:00Z">
        <w:r>
          <w:lastRenderedPageBreak/>
          <w:delText> </w:delText>
        </w:r>
      </w:del>
    </w:p>
    <w:p w14:paraId="2690C1EA" w14:textId="6028211C" w:rsidR="00D3555D" w:rsidRDefault="005D6F31">
      <w:r>
        <w:rPr>
          <w:rPrChange w:id="4714" w:author="Hannah McSorley" w:date="2020-08-05T02:53:00Z">
            <w:rPr>
              <w:highlight w:val="cyan"/>
            </w:rPr>
          </w:rPrChange>
        </w:rPr>
        <w:t>The wet season was most heavily sampled at the six monitoring sites</w:t>
      </w:r>
      <w:ins w:id="4715" w:author="Hannah McSorley" w:date="2020-08-05T02:53:00Z">
        <w:r>
          <w:t xml:space="preserve"> in the Leech WSA</w:t>
        </w:r>
      </w:ins>
      <w:r>
        <w:rPr>
          <w:rPrChange w:id="4716" w:author="Hannah McSorley" w:date="2020-08-05T02:53:00Z">
            <w:rPr>
              <w:highlight w:val="cyan"/>
            </w:rPr>
          </w:rPrChange>
        </w:rPr>
        <w:t xml:space="preserve">, where Rack samplers more </w:t>
      </w:r>
      <w:del w:id="4717" w:author="Hannah McSorley" w:date="2020-08-05T02:53:00Z">
        <w:r w:rsidR="006D238B" w:rsidRPr="00540830">
          <w:rPr>
            <w:highlight w:val="cyan"/>
          </w:rPr>
          <w:delText xml:space="preserve">than </w:delText>
        </w:r>
      </w:del>
      <w:r>
        <w:rPr>
          <w:rPrChange w:id="4718" w:author="Hannah McSorley" w:date="2020-08-05T02:53:00Z">
            <w:rPr>
              <w:highlight w:val="cyan"/>
            </w:rPr>
          </w:rPrChange>
        </w:rPr>
        <w:t xml:space="preserve">doubled the number of samples that would have been collected through Grab sampling </w:t>
      </w:r>
      <w:commentRangeStart w:id="4719"/>
      <w:r>
        <w:rPr>
          <w:rPrChange w:id="4720" w:author="Hannah McSorley" w:date="2020-08-05T02:53:00Z">
            <w:rPr>
              <w:highlight w:val="cyan"/>
            </w:rPr>
          </w:rPrChange>
        </w:rPr>
        <w:t>alone</w:t>
      </w:r>
      <w:commentRangeEnd w:id="4719"/>
      <w:r w:rsidR="00540830">
        <w:rPr>
          <w:rStyle w:val="CommentReference"/>
        </w:rPr>
        <w:commentReference w:id="4719"/>
      </w:r>
      <w:r>
        <w:rPr>
          <w:rPrChange w:id="4721" w:author="Hannah McSorley" w:date="2020-08-05T02:53:00Z">
            <w:rPr>
              <w:highlight w:val="cyan"/>
            </w:rPr>
          </w:rPrChange>
        </w:rPr>
        <w:t>.</w:t>
      </w:r>
      <w:r>
        <w:t xml:space="preserve"> Isolating DOC results to the six monitoring sites during only the wet season allows for </w:t>
      </w:r>
      <w:ins w:id="4722" w:author="Hannah McSorley" w:date="2020-08-05T02:53:00Z">
        <w:r>
          <w:t xml:space="preserve">further </w:t>
        </w:r>
      </w:ins>
      <w:r>
        <w:t>comparison of Vertical Rack sampling methods to standard synoptic Grab sampling (</w:t>
      </w:r>
      <w:del w:id="4723" w:author="Hannah McSorley" w:date="2020-08-05T02:53:00Z">
        <w:r w:rsidR="006D238B">
          <w:delText xml:space="preserve">Figure 11, </w:delText>
        </w:r>
      </w:del>
      <w:r>
        <w:t xml:space="preserve">Table </w:t>
      </w:r>
      <w:del w:id="4724" w:author="Hannah McSorley" w:date="2020-08-05T02:53:00Z">
        <w:r w:rsidR="006D238B">
          <w:delText>9</w:delText>
        </w:r>
      </w:del>
      <w:ins w:id="4725" w:author="Hannah McSorley" w:date="2020-08-05T02:53:00Z">
        <w:r>
          <w:t xml:space="preserve">11). Across the six sites, Rack samples contained higher DOC concentrations on average that Grab samples (6.8 mg/L compared to 5.2 mg/L). </w:t>
        </w:r>
        <w:del w:id="4726" w:author="Bill Floyd" w:date="2020-08-05T14:15:00Z">
          <w:r w:rsidDel="00BF4968">
            <w:delText>Surprisingly, a</w:delText>
          </w:r>
        </w:del>
      </w:ins>
      <w:ins w:id="4727" w:author="Bill Floyd" w:date="2020-08-05T14:15:00Z">
        <w:r w:rsidR="00BF4968">
          <w:t>A</w:t>
        </w:r>
      </w:ins>
      <w:ins w:id="4728" w:author="Hannah McSorley" w:date="2020-08-05T02:53:00Z">
        <w:r>
          <w:t xml:space="preserve"> slightly greater variance was captured through Grab sampling (53% RSD) compared to Rack sampling (41% </w:t>
        </w:r>
        <w:commentRangeStart w:id="4729"/>
        <w:r>
          <w:t>RSD</w:t>
        </w:r>
      </w:ins>
      <w:commentRangeEnd w:id="4729"/>
      <w:r w:rsidR="00BF4968">
        <w:rPr>
          <w:rStyle w:val="CommentReference"/>
        </w:rPr>
        <w:commentReference w:id="4729"/>
      </w:r>
      <w:r>
        <w:t>).</w:t>
      </w:r>
    </w:p>
    <w:p w14:paraId="1A6BF32B" w14:textId="77777777" w:rsidR="00D3555D" w:rsidRDefault="005D6F31">
      <w:r>
        <w:t> </w:t>
      </w:r>
    </w:p>
    <w:p w14:paraId="3A5C8533" w14:textId="677A5B87" w:rsidR="00D3555D" w:rsidRPr="00BB7467" w:rsidRDefault="005D6F31">
      <w:pPr>
        <w:rPr>
          <w:rFonts w:asciiTheme="minorHAnsi" w:hAnsiTheme="minorHAnsi"/>
          <w:rPrChange w:id="4730" w:author="Hannah McSorley" w:date="2020-08-05T02:53:00Z">
            <w:rPr/>
          </w:rPrChange>
        </w:rPr>
      </w:pPr>
      <w:r w:rsidRPr="00BB7467">
        <w:rPr>
          <w:rFonts w:asciiTheme="minorHAnsi" w:hAnsiTheme="minorHAnsi"/>
          <w:rPrChange w:id="4731" w:author="Hannah McSorley" w:date="2020-08-05T02:53:00Z">
            <w:rPr/>
          </w:rPrChange>
        </w:rPr>
        <w:t xml:space="preserve">Table </w:t>
      </w:r>
      <w:del w:id="4732" w:author="Hannah McSorley" w:date="2020-08-05T02:53:00Z">
        <w:r w:rsidR="006D238B">
          <w:delText>9</w:delText>
        </w:r>
      </w:del>
      <w:ins w:id="4733" w:author="Hannah McSorley" w:date="2020-08-05T02:53:00Z">
        <w:r w:rsidRPr="00BB7467">
          <w:rPr>
            <w:rFonts w:asciiTheme="minorHAnsi" w:hAnsiTheme="minorHAnsi" w:cstheme="minorHAnsi"/>
          </w:rPr>
          <w:t>11</w:t>
        </w:r>
      </w:ins>
      <w:r w:rsidRPr="00BB7467">
        <w:rPr>
          <w:rFonts w:asciiTheme="minorHAnsi" w:hAnsiTheme="minorHAnsi"/>
          <w:rPrChange w:id="4734" w:author="Hannah McSorley" w:date="2020-08-05T02:53:00Z">
            <w:rPr/>
          </w:rPrChange>
        </w:rPr>
        <w:t xml:space="preserve">: </w:t>
      </w:r>
      <w:r w:rsidRPr="00BB7467">
        <w:rPr>
          <w:rFonts w:asciiTheme="minorHAnsi" w:hAnsiTheme="minorHAnsi"/>
          <w:rPrChange w:id="4735" w:author="Hannah McSorley" w:date="2020-08-05T02:53:00Z">
            <w:rPr>
              <w:i/>
            </w:rPr>
          </w:rPrChange>
        </w:rPr>
        <w:t xml:space="preserve">Wet </w:t>
      </w:r>
      <w:del w:id="4736" w:author="Hannah McSorley" w:date="2020-08-05T02:53:00Z">
        <w:r w:rsidR="006D238B">
          <w:rPr>
            <w:i/>
          </w:rPr>
          <w:delText xml:space="preserve">season DOC </w:delText>
        </w:r>
      </w:del>
      <w:ins w:id="4737" w:author="Hannah McSorley" w:date="2020-08-05T02:53:00Z">
        <w:r w:rsidRPr="00BB7467">
          <w:rPr>
            <w:rFonts w:asciiTheme="minorHAnsi" w:hAnsiTheme="minorHAnsi" w:cstheme="minorHAnsi"/>
          </w:rPr>
          <w:t xml:space="preserve">Season Dissolved Organic Carbon (DOC) </w:t>
        </w:r>
      </w:ins>
      <w:r w:rsidRPr="00BB7467">
        <w:rPr>
          <w:rFonts w:asciiTheme="minorHAnsi" w:hAnsiTheme="minorHAnsi"/>
          <w:rPrChange w:id="4738" w:author="Hannah McSorley" w:date="2020-08-05T02:53:00Z">
            <w:rPr>
              <w:i/>
            </w:rPr>
          </w:rPrChange>
        </w:rPr>
        <w:t xml:space="preserve">by </w:t>
      </w:r>
      <w:del w:id="4739" w:author="Hannah McSorley" w:date="2020-08-05T02:53:00Z">
        <w:r w:rsidR="006D238B">
          <w:rPr>
            <w:i/>
          </w:rPr>
          <w:delText>sample collection method</w:delText>
        </w:r>
      </w:del>
      <w:ins w:id="4740" w:author="Hannah McSorley" w:date="2020-08-05T02:53:00Z">
        <w:r w:rsidRPr="00BB7467">
          <w:rPr>
            <w:rFonts w:asciiTheme="minorHAnsi" w:hAnsiTheme="minorHAnsi" w:cstheme="minorHAnsi"/>
          </w:rPr>
          <w:t>Sample Collection Method</w:t>
        </w:r>
      </w:ins>
      <w:r w:rsidRPr="00BB7467">
        <w:rPr>
          <w:rFonts w:asciiTheme="minorHAnsi" w:hAnsiTheme="minorHAnsi"/>
          <w:rPrChange w:id="4741" w:author="Hannah McSorley" w:date="2020-08-05T02:53:00Z">
            <w:rPr>
              <w:i/>
            </w:rPr>
          </w:rPrChange>
        </w:rPr>
        <w:t xml:space="preserve"> at </w:t>
      </w:r>
      <w:del w:id="4742" w:author="Hannah McSorley" w:date="2020-08-05T02:53:00Z">
        <w:r w:rsidR="006D238B">
          <w:rPr>
            <w:i/>
          </w:rPr>
          <w:delText>the six monitoring sites</w:delText>
        </w:r>
      </w:del>
      <w:ins w:id="4743" w:author="Hannah McSorley" w:date="2020-08-05T02:53:00Z">
        <w:r w:rsidRPr="00BB7467">
          <w:rPr>
            <w:rFonts w:asciiTheme="minorHAnsi" w:hAnsiTheme="minorHAnsi" w:cstheme="minorHAnsi"/>
          </w:rPr>
          <w:t>Six Monitoring Sites in the Leech Watershed</w:t>
        </w:r>
      </w:ins>
    </w:p>
    <w:tbl>
      <w:tblPr>
        <w:tblW w:w="4999" w:type="pct"/>
        <w:tblLook w:val="07E0" w:firstRow="1" w:lastRow="1" w:firstColumn="1" w:lastColumn="1" w:noHBand="1" w:noVBand="1"/>
      </w:tblPr>
      <w:tblGrid>
        <w:gridCol w:w="1347"/>
        <w:gridCol w:w="1049"/>
        <w:gridCol w:w="1398"/>
        <w:gridCol w:w="912"/>
        <w:gridCol w:w="511"/>
        <w:gridCol w:w="1205"/>
        <w:gridCol w:w="1674"/>
        <w:gridCol w:w="1264"/>
        <w:tblGridChange w:id="4744">
          <w:tblGrid>
            <w:gridCol w:w="1347"/>
            <w:gridCol w:w="83"/>
            <w:gridCol w:w="750"/>
            <w:gridCol w:w="216"/>
            <w:gridCol w:w="1027"/>
            <w:gridCol w:w="371"/>
            <w:gridCol w:w="566"/>
            <w:gridCol w:w="346"/>
            <w:gridCol w:w="337"/>
            <w:gridCol w:w="174"/>
            <w:gridCol w:w="923"/>
            <w:gridCol w:w="282"/>
            <w:gridCol w:w="1148"/>
            <w:gridCol w:w="526"/>
            <w:gridCol w:w="610"/>
            <w:gridCol w:w="654"/>
          </w:tblGrid>
        </w:tblGridChange>
      </w:tblGrid>
      <w:tr w:rsidR="00666FAE" w14:paraId="4594C63D" w14:textId="77777777">
        <w:tc>
          <w:tcPr>
            <w:tcW w:w="0" w:type="auto"/>
            <w:vAlign w:val="bottom"/>
          </w:tcPr>
          <w:p w14:paraId="0A6EC16F" w14:textId="5C163E2E" w:rsidR="00D3555D" w:rsidRPr="00BB7467" w:rsidRDefault="006D238B">
            <w:pPr>
              <w:spacing w:line="276" w:lineRule="auto"/>
              <w:rPr>
                <w:rFonts w:asciiTheme="minorHAnsi" w:hAnsiTheme="minorHAnsi"/>
                <w:b/>
                <w:rPrChange w:id="4745" w:author="Hannah McSorley" w:date="2020-08-05T02:53:00Z">
                  <w:rPr/>
                </w:rPrChange>
              </w:rPr>
              <w:pPrChange w:id="4746" w:author="Hannah McSorley" w:date="2020-08-05T02:53:00Z">
                <w:pPr>
                  <w:spacing w:line="240" w:lineRule="auto"/>
                </w:pPr>
              </w:pPrChange>
            </w:pPr>
            <w:del w:id="4747" w:author="Hannah McSorley" w:date="2020-08-05T02:53:00Z">
              <w:r>
                <w:delText>sample_</w:delText>
              </w:r>
            </w:del>
            <w:ins w:id="4748" w:author="Hannah McSorley" w:date="2020-08-05T02:53:00Z">
              <w:r w:rsidR="005D6F31" w:rsidRPr="00BB7467">
                <w:rPr>
                  <w:rFonts w:asciiTheme="minorHAnsi" w:hAnsiTheme="minorHAnsi" w:cstheme="minorHAnsi"/>
                  <w:b/>
                  <w:bCs/>
                </w:rPr>
                <w:t xml:space="preserve">Sample </w:t>
              </w:r>
            </w:ins>
            <w:r w:rsidR="005D6F31" w:rsidRPr="00BB7467">
              <w:rPr>
                <w:rFonts w:asciiTheme="minorHAnsi" w:hAnsiTheme="minorHAnsi"/>
                <w:b/>
                <w:rPrChange w:id="4749" w:author="Hannah McSorley" w:date="2020-08-05T02:53:00Z">
                  <w:rPr/>
                </w:rPrChange>
              </w:rPr>
              <w:t>type</w:t>
            </w:r>
          </w:p>
        </w:tc>
        <w:tc>
          <w:tcPr>
            <w:tcW w:w="0" w:type="auto"/>
            <w:vAlign w:val="bottom"/>
          </w:tcPr>
          <w:p w14:paraId="55FF72E0" w14:textId="5C5C5961" w:rsidR="00D3555D" w:rsidRPr="00BB7467" w:rsidRDefault="006D238B">
            <w:pPr>
              <w:spacing w:line="276" w:lineRule="auto"/>
              <w:jc w:val="right"/>
              <w:rPr>
                <w:rFonts w:asciiTheme="minorHAnsi" w:hAnsiTheme="minorHAnsi"/>
                <w:b/>
                <w:rPrChange w:id="4750" w:author="Hannah McSorley" w:date="2020-08-05T02:53:00Z">
                  <w:rPr/>
                </w:rPrChange>
              </w:rPr>
              <w:pPrChange w:id="4751" w:author="Hannah McSorley" w:date="2020-08-05T02:53:00Z">
                <w:pPr>
                  <w:spacing w:line="240" w:lineRule="auto"/>
                  <w:jc w:val="right"/>
                </w:pPr>
              </w:pPrChange>
            </w:pPr>
            <w:del w:id="4752" w:author="Hannah McSorley" w:date="2020-08-05T02:53:00Z">
              <w:r>
                <w:delText>count</w:delText>
              </w:r>
            </w:del>
            <w:ins w:id="4753" w:author="Hannah McSorley" w:date="2020-08-05T02:53:00Z">
              <w:r w:rsidR="005D6F31" w:rsidRPr="00BB7467">
                <w:rPr>
                  <w:rFonts w:asciiTheme="minorHAnsi" w:hAnsiTheme="minorHAnsi" w:cstheme="minorHAnsi"/>
                  <w:b/>
                  <w:bCs/>
                </w:rPr>
                <w:t>Count</w:t>
              </w:r>
            </w:ins>
          </w:p>
        </w:tc>
        <w:tc>
          <w:tcPr>
            <w:tcW w:w="0" w:type="auto"/>
            <w:vAlign w:val="bottom"/>
          </w:tcPr>
          <w:p w14:paraId="43E6D404" w14:textId="5DDDC2F1" w:rsidR="00D3555D" w:rsidRPr="00BB7467" w:rsidRDefault="006D238B">
            <w:pPr>
              <w:spacing w:line="276" w:lineRule="auto"/>
              <w:jc w:val="right"/>
              <w:rPr>
                <w:rFonts w:asciiTheme="minorHAnsi" w:hAnsiTheme="minorHAnsi"/>
                <w:b/>
                <w:rPrChange w:id="4754" w:author="Hannah McSorley" w:date="2020-08-05T02:53:00Z">
                  <w:rPr/>
                </w:rPrChange>
              </w:rPr>
              <w:pPrChange w:id="4755" w:author="Hannah McSorley" w:date="2020-08-05T02:53:00Z">
                <w:pPr>
                  <w:spacing w:line="240" w:lineRule="auto"/>
                  <w:jc w:val="right"/>
                </w:pPr>
              </w:pPrChange>
            </w:pPr>
            <w:del w:id="4756" w:author="Hannah McSorley" w:date="2020-08-05T02:53:00Z">
              <w:r>
                <w:delText>DOCmean</w:delText>
              </w:r>
            </w:del>
            <w:ins w:id="4757" w:author="Hannah McSorley" w:date="2020-08-05T02:53:00Z">
              <w:r w:rsidR="005D6F31" w:rsidRPr="00BB7467">
                <w:rPr>
                  <w:rFonts w:asciiTheme="minorHAnsi" w:hAnsiTheme="minorHAnsi" w:cstheme="minorHAnsi"/>
                  <w:b/>
                  <w:bCs/>
                </w:rPr>
                <w:t>Mean DOC (mg/L)</w:t>
              </w:r>
            </w:ins>
          </w:p>
        </w:tc>
        <w:tc>
          <w:tcPr>
            <w:tcW w:w="0" w:type="auto"/>
            <w:vAlign w:val="bottom"/>
          </w:tcPr>
          <w:p w14:paraId="096072BA" w14:textId="1F8C7630" w:rsidR="00D3555D" w:rsidRPr="00BB7467" w:rsidRDefault="006D238B">
            <w:pPr>
              <w:spacing w:line="276" w:lineRule="auto"/>
              <w:jc w:val="right"/>
              <w:rPr>
                <w:rFonts w:asciiTheme="minorHAnsi" w:hAnsiTheme="minorHAnsi"/>
                <w:b/>
                <w:rPrChange w:id="4758" w:author="Hannah McSorley" w:date="2020-08-05T02:53:00Z">
                  <w:rPr/>
                </w:rPrChange>
              </w:rPr>
              <w:pPrChange w:id="4759" w:author="Hannah McSorley" w:date="2020-08-05T02:53:00Z">
                <w:pPr>
                  <w:spacing w:line="240" w:lineRule="auto"/>
                  <w:jc w:val="right"/>
                </w:pPr>
              </w:pPrChange>
            </w:pPr>
            <w:del w:id="4760" w:author="Hannah McSorley" w:date="2020-08-05T02:53:00Z">
              <w:r>
                <w:delText>DOCsd</w:delText>
              </w:r>
            </w:del>
            <w:proofErr w:type="spellStart"/>
            <w:ins w:id="4761" w:author="Hannah McSorley" w:date="2020-08-05T02:53:00Z">
              <w:r w:rsidR="005D6F31" w:rsidRPr="00BB7467">
                <w:rPr>
                  <w:rFonts w:asciiTheme="minorHAnsi" w:hAnsiTheme="minorHAnsi" w:cstheme="minorHAnsi"/>
                  <w:b/>
                  <w:bCs/>
                </w:rPr>
                <w:t>sd</w:t>
              </w:r>
              <w:proofErr w:type="spellEnd"/>
              <w:r w:rsidR="005D6F31" w:rsidRPr="00BB7467">
                <w:rPr>
                  <w:rFonts w:asciiTheme="minorHAnsi" w:hAnsiTheme="minorHAnsi" w:cstheme="minorHAnsi"/>
                  <w:b/>
                  <w:bCs/>
                </w:rPr>
                <w:t xml:space="preserve"> (± mg/L DOC)</w:t>
              </w:r>
            </w:ins>
          </w:p>
        </w:tc>
        <w:tc>
          <w:tcPr>
            <w:tcW w:w="0" w:type="auto"/>
            <w:vAlign w:val="bottom"/>
          </w:tcPr>
          <w:p w14:paraId="541DF1CE" w14:textId="77777777" w:rsidR="00D3555D" w:rsidRPr="00BB7467" w:rsidRDefault="005D6F31">
            <w:pPr>
              <w:spacing w:line="276" w:lineRule="auto"/>
              <w:jc w:val="right"/>
              <w:rPr>
                <w:rFonts w:asciiTheme="minorHAnsi" w:hAnsiTheme="minorHAnsi"/>
                <w:b/>
                <w:rPrChange w:id="4762" w:author="Hannah McSorley" w:date="2020-08-05T02:53:00Z">
                  <w:rPr/>
                </w:rPrChange>
              </w:rPr>
              <w:pPrChange w:id="4763" w:author="Hannah McSorley" w:date="2020-08-05T02:53:00Z">
                <w:pPr>
                  <w:spacing w:line="240" w:lineRule="auto"/>
                  <w:jc w:val="right"/>
                </w:pPr>
              </w:pPrChange>
            </w:pPr>
            <w:r w:rsidRPr="00BB7467">
              <w:rPr>
                <w:rFonts w:asciiTheme="minorHAnsi" w:hAnsiTheme="minorHAnsi"/>
                <w:b/>
                <w:rPrChange w:id="4764" w:author="Hannah McSorley" w:date="2020-08-05T02:53:00Z">
                  <w:rPr/>
                </w:rPrChange>
              </w:rPr>
              <w:t>RSD</w:t>
            </w:r>
            <w:ins w:id="4765" w:author="Hannah McSorley" w:date="2020-08-05T02:53:00Z">
              <w:r w:rsidRPr="00BB7467">
                <w:rPr>
                  <w:rFonts w:asciiTheme="minorHAnsi" w:hAnsiTheme="minorHAnsi" w:cstheme="minorHAnsi"/>
                  <w:b/>
                  <w:bCs/>
                </w:rPr>
                <w:t xml:space="preserve"> (± %)</w:t>
              </w:r>
            </w:ins>
          </w:p>
        </w:tc>
        <w:tc>
          <w:tcPr>
            <w:tcW w:w="0" w:type="auto"/>
            <w:vAlign w:val="bottom"/>
          </w:tcPr>
          <w:p w14:paraId="1BD25A6F" w14:textId="6A9ED2B9" w:rsidR="00D3555D" w:rsidRPr="00BB7467" w:rsidRDefault="006D238B">
            <w:pPr>
              <w:spacing w:line="276" w:lineRule="auto"/>
              <w:jc w:val="right"/>
              <w:rPr>
                <w:rFonts w:asciiTheme="minorHAnsi" w:hAnsiTheme="minorHAnsi"/>
                <w:b/>
                <w:rPrChange w:id="4766" w:author="Hannah McSorley" w:date="2020-08-05T02:53:00Z">
                  <w:rPr/>
                </w:rPrChange>
              </w:rPr>
              <w:pPrChange w:id="4767" w:author="Hannah McSorley" w:date="2020-08-05T02:53:00Z">
                <w:pPr>
                  <w:spacing w:line="240" w:lineRule="auto"/>
                  <w:jc w:val="right"/>
                </w:pPr>
              </w:pPrChange>
            </w:pPr>
            <w:del w:id="4768" w:author="Hannah McSorley" w:date="2020-08-05T02:53:00Z">
              <w:r>
                <w:delText>DOCmin</w:delText>
              </w:r>
            </w:del>
            <w:ins w:id="4769" w:author="Hannah McSorley" w:date="2020-08-05T02:53:00Z">
              <w:r w:rsidR="005D6F31" w:rsidRPr="00BB7467">
                <w:rPr>
                  <w:rFonts w:asciiTheme="minorHAnsi" w:hAnsiTheme="minorHAnsi" w:cstheme="minorHAnsi"/>
                  <w:b/>
                  <w:bCs/>
                </w:rPr>
                <w:t>Min. (mg/L)</w:t>
              </w:r>
            </w:ins>
          </w:p>
        </w:tc>
        <w:tc>
          <w:tcPr>
            <w:tcW w:w="0" w:type="auto"/>
            <w:vAlign w:val="bottom"/>
          </w:tcPr>
          <w:p w14:paraId="6FE40BB2" w14:textId="6A06E164" w:rsidR="00D3555D" w:rsidRPr="00BB7467" w:rsidRDefault="006D238B">
            <w:pPr>
              <w:spacing w:line="276" w:lineRule="auto"/>
              <w:jc w:val="right"/>
              <w:rPr>
                <w:rFonts w:asciiTheme="minorHAnsi" w:hAnsiTheme="minorHAnsi"/>
                <w:b/>
                <w:rPrChange w:id="4770" w:author="Hannah McSorley" w:date="2020-08-05T02:53:00Z">
                  <w:rPr/>
                </w:rPrChange>
              </w:rPr>
              <w:pPrChange w:id="4771" w:author="Hannah McSorley" w:date="2020-08-05T02:53:00Z">
                <w:pPr>
                  <w:spacing w:line="240" w:lineRule="auto"/>
                  <w:jc w:val="right"/>
                </w:pPr>
              </w:pPrChange>
            </w:pPr>
            <w:del w:id="4772" w:author="Hannah McSorley" w:date="2020-08-05T02:53:00Z">
              <w:r>
                <w:delText>DOCmedian</w:delText>
              </w:r>
            </w:del>
            <w:ins w:id="4773" w:author="Hannah McSorley" w:date="2020-08-05T02:53:00Z">
              <w:r w:rsidR="005D6F31" w:rsidRPr="00BB7467">
                <w:rPr>
                  <w:rFonts w:asciiTheme="minorHAnsi" w:hAnsiTheme="minorHAnsi" w:cstheme="minorHAnsi"/>
                  <w:b/>
                  <w:bCs/>
                </w:rPr>
                <w:t>Median (mg/L)</w:t>
              </w:r>
            </w:ins>
          </w:p>
        </w:tc>
        <w:tc>
          <w:tcPr>
            <w:tcW w:w="0" w:type="auto"/>
            <w:vAlign w:val="bottom"/>
          </w:tcPr>
          <w:p w14:paraId="1AA18E6C" w14:textId="25019F88" w:rsidR="00D3555D" w:rsidRPr="00BB7467" w:rsidRDefault="006D238B">
            <w:pPr>
              <w:spacing w:line="276" w:lineRule="auto"/>
              <w:jc w:val="right"/>
              <w:rPr>
                <w:rFonts w:asciiTheme="minorHAnsi" w:hAnsiTheme="minorHAnsi"/>
                <w:b/>
                <w:rPrChange w:id="4774" w:author="Hannah McSorley" w:date="2020-08-05T02:53:00Z">
                  <w:rPr/>
                </w:rPrChange>
              </w:rPr>
              <w:pPrChange w:id="4775" w:author="Hannah McSorley" w:date="2020-08-05T02:53:00Z">
                <w:pPr>
                  <w:spacing w:line="240" w:lineRule="auto"/>
                  <w:jc w:val="right"/>
                </w:pPr>
              </w:pPrChange>
            </w:pPr>
            <w:del w:id="4776" w:author="Hannah McSorley" w:date="2020-08-05T02:53:00Z">
              <w:r>
                <w:delText>DOCmax</w:delText>
              </w:r>
            </w:del>
            <w:ins w:id="4777" w:author="Hannah McSorley" w:date="2020-08-05T02:53:00Z">
              <w:r w:rsidR="005D6F31" w:rsidRPr="00BB7467">
                <w:rPr>
                  <w:rFonts w:asciiTheme="minorHAnsi" w:hAnsiTheme="minorHAnsi" w:cstheme="minorHAnsi"/>
                  <w:b/>
                  <w:bCs/>
                </w:rPr>
                <w:t>Max. (mg/L)</w:t>
              </w:r>
            </w:ins>
          </w:p>
        </w:tc>
      </w:tr>
      <w:tr w:rsidR="00717B93" w:rsidRPr="00BB7467" w14:paraId="79F82393" w14:textId="77777777" w:rsidTr="00BB7467">
        <w:tc>
          <w:tcPr>
            <w:tcW w:w="0" w:type="auto"/>
            <w:shd w:val="clear" w:color="auto" w:fill="F2F2F2" w:themeFill="background1" w:themeFillShade="F2"/>
          </w:tcPr>
          <w:p w14:paraId="613694E3" w14:textId="77777777" w:rsidR="00D3555D" w:rsidRPr="00BB7467" w:rsidRDefault="005D6F31">
            <w:pPr>
              <w:spacing w:line="276" w:lineRule="auto"/>
              <w:rPr>
                <w:rFonts w:asciiTheme="minorHAnsi" w:hAnsiTheme="minorHAnsi"/>
                <w:rPrChange w:id="4778" w:author="Hannah McSorley" w:date="2020-08-05T02:53:00Z">
                  <w:rPr/>
                </w:rPrChange>
              </w:rPr>
              <w:pPrChange w:id="4779" w:author="Hannah McSorley" w:date="2020-08-05T02:53:00Z">
                <w:pPr>
                  <w:spacing w:line="240" w:lineRule="auto"/>
                </w:pPr>
              </w:pPrChange>
            </w:pPr>
            <w:r w:rsidRPr="00BB7467">
              <w:rPr>
                <w:rFonts w:asciiTheme="minorHAnsi" w:hAnsiTheme="minorHAnsi"/>
                <w:rPrChange w:id="4780" w:author="Hannah McSorley" w:date="2020-08-05T02:53:00Z">
                  <w:rPr/>
                </w:rPrChange>
              </w:rPr>
              <w:t>Grab</w:t>
            </w:r>
          </w:p>
        </w:tc>
        <w:tc>
          <w:tcPr>
            <w:tcW w:w="0" w:type="auto"/>
            <w:shd w:val="clear" w:color="auto" w:fill="F2F2F2" w:themeFill="background1" w:themeFillShade="F2"/>
          </w:tcPr>
          <w:p w14:paraId="05FABB09" w14:textId="77777777" w:rsidR="00D3555D" w:rsidRPr="00BB7467" w:rsidRDefault="005D6F31">
            <w:pPr>
              <w:spacing w:line="276" w:lineRule="auto"/>
              <w:jc w:val="right"/>
              <w:rPr>
                <w:rFonts w:asciiTheme="minorHAnsi" w:hAnsiTheme="minorHAnsi"/>
                <w:rPrChange w:id="4781" w:author="Hannah McSorley" w:date="2020-08-05T02:53:00Z">
                  <w:rPr/>
                </w:rPrChange>
              </w:rPr>
              <w:pPrChange w:id="4782" w:author="Hannah McSorley" w:date="2020-08-05T02:53:00Z">
                <w:pPr>
                  <w:spacing w:line="240" w:lineRule="auto"/>
                  <w:jc w:val="right"/>
                </w:pPr>
              </w:pPrChange>
            </w:pPr>
            <w:r w:rsidRPr="00BB7467">
              <w:rPr>
                <w:rFonts w:asciiTheme="minorHAnsi" w:hAnsiTheme="minorHAnsi"/>
                <w:rPrChange w:id="4783" w:author="Hannah McSorley" w:date="2020-08-05T02:53:00Z">
                  <w:rPr/>
                </w:rPrChange>
              </w:rPr>
              <w:t>109</w:t>
            </w:r>
          </w:p>
        </w:tc>
        <w:tc>
          <w:tcPr>
            <w:tcW w:w="0" w:type="auto"/>
            <w:shd w:val="clear" w:color="auto" w:fill="F2F2F2" w:themeFill="background1" w:themeFillShade="F2"/>
          </w:tcPr>
          <w:p w14:paraId="7EE5F154" w14:textId="77777777" w:rsidR="00D3555D" w:rsidRPr="00BB7467" w:rsidRDefault="005D6F31">
            <w:pPr>
              <w:spacing w:line="276" w:lineRule="auto"/>
              <w:jc w:val="right"/>
              <w:rPr>
                <w:rFonts w:asciiTheme="minorHAnsi" w:hAnsiTheme="minorHAnsi"/>
                <w:rPrChange w:id="4784" w:author="Hannah McSorley" w:date="2020-08-05T02:53:00Z">
                  <w:rPr/>
                </w:rPrChange>
              </w:rPr>
              <w:pPrChange w:id="4785" w:author="Hannah McSorley" w:date="2020-08-05T02:53:00Z">
                <w:pPr>
                  <w:spacing w:line="240" w:lineRule="auto"/>
                  <w:jc w:val="right"/>
                </w:pPr>
              </w:pPrChange>
            </w:pPr>
            <w:r w:rsidRPr="00BB7467">
              <w:rPr>
                <w:rFonts w:asciiTheme="minorHAnsi" w:hAnsiTheme="minorHAnsi"/>
                <w:rPrChange w:id="4786" w:author="Hannah McSorley" w:date="2020-08-05T02:53:00Z">
                  <w:rPr/>
                </w:rPrChange>
              </w:rPr>
              <w:t>5.22</w:t>
            </w:r>
          </w:p>
        </w:tc>
        <w:tc>
          <w:tcPr>
            <w:tcW w:w="0" w:type="auto"/>
            <w:shd w:val="clear" w:color="auto" w:fill="F2F2F2" w:themeFill="background1" w:themeFillShade="F2"/>
          </w:tcPr>
          <w:p w14:paraId="56681209" w14:textId="77777777" w:rsidR="00D3555D" w:rsidRPr="00BB7467" w:rsidRDefault="005D6F31">
            <w:pPr>
              <w:spacing w:line="276" w:lineRule="auto"/>
              <w:jc w:val="right"/>
              <w:rPr>
                <w:rFonts w:asciiTheme="minorHAnsi" w:hAnsiTheme="minorHAnsi"/>
                <w:rPrChange w:id="4787" w:author="Hannah McSorley" w:date="2020-08-05T02:53:00Z">
                  <w:rPr/>
                </w:rPrChange>
              </w:rPr>
              <w:pPrChange w:id="4788" w:author="Hannah McSorley" w:date="2020-08-05T02:53:00Z">
                <w:pPr>
                  <w:spacing w:line="240" w:lineRule="auto"/>
                  <w:jc w:val="right"/>
                </w:pPr>
              </w:pPrChange>
            </w:pPr>
            <w:r w:rsidRPr="00BB7467">
              <w:rPr>
                <w:rFonts w:asciiTheme="minorHAnsi" w:hAnsiTheme="minorHAnsi"/>
                <w:rPrChange w:id="4789" w:author="Hannah McSorley" w:date="2020-08-05T02:53:00Z">
                  <w:rPr/>
                </w:rPrChange>
              </w:rPr>
              <w:t>2.74</w:t>
            </w:r>
          </w:p>
        </w:tc>
        <w:tc>
          <w:tcPr>
            <w:tcW w:w="0" w:type="auto"/>
            <w:shd w:val="clear" w:color="auto" w:fill="F2F2F2" w:themeFill="background1" w:themeFillShade="F2"/>
          </w:tcPr>
          <w:p w14:paraId="7188BA1C" w14:textId="77777777" w:rsidR="00D3555D" w:rsidRPr="00BB7467" w:rsidRDefault="005D6F31">
            <w:pPr>
              <w:spacing w:line="276" w:lineRule="auto"/>
              <w:jc w:val="right"/>
              <w:rPr>
                <w:rFonts w:asciiTheme="minorHAnsi" w:hAnsiTheme="minorHAnsi"/>
                <w:rPrChange w:id="4790" w:author="Hannah McSorley" w:date="2020-08-05T02:53:00Z">
                  <w:rPr/>
                </w:rPrChange>
              </w:rPr>
              <w:pPrChange w:id="4791" w:author="Hannah McSorley" w:date="2020-08-05T02:53:00Z">
                <w:pPr>
                  <w:spacing w:line="240" w:lineRule="auto"/>
                  <w:jc w:val="right"/>
                </w:pPr>
              </w:pPrChange>
            </w:pPr>
            <w:r w:rsidRPr="00BB7467">
              <w:rPr>
                <w:rFonts w:asciiTheme="minorHAnsi" w:hAnsiTheme="minorHAnsi"/>
                <w:rPrChange w:id="4792" w:author="Hannah McSorley" w:date="2020-08-05T02:53:00Z">
                  <w:rPr/>
                </w:rPrChange>
              </w:rPr>
              <w:t>53</w:t>
            </w:r>
          </w:p>
        </w:tc>
        <w:tc>
          <w:tcPr>
            <w:tcW w:w="0" w:type="auto"/>
            <w:shd w:val="clear" w:color="auto" w:fill="F2F2F2" w:themeFill="background1" w:themeFillShade="F2"/>
          </w:tcPr>
          <w:p w14:paraId="2558B205" w14:textId="77777777" w:rsidR="00D3555D" w:rsidRPr="00BB7467" w:rsidRDefault="005D6F31">
            <w:pPr>
              <w:spacing w:line="276" w:lineRule="auto"/>
              <w:jc w:val="right"/>
              <w:rPr>
                <w:rFonts w:asciiTheme="minorHAnsi" w:hAnsiTheme="minorHAnsi"/>
                <w:rPrChange w:id="4793" w:author="Hannah McSorley" w:date="2020-08-05T02:53:00Z">
                  <w:rPr/>
                </w:rPrChange>
              </w:rPr>
              <w:pPrChange w:id="4794" w:author="Hannah McSorley" w:date="2020-08-05T02:53:00Z">
                <w:pPr>
                  <w:spacing w:line="240" w:lineRule="auto"/>
                  <w:jc w:val="right"/>
                </w:pPr>
              </w:pPrChange>
            </w:pPr>
            <w:r w:rsidRPr="00BB7467">
              <w:rPr>
                <w:rFonts w:asciiTheme="minorHAnsi" w:hAnsiTheme="minorHAnsi"/>
                <w:rPrChange w:id="4795" w:author="Hannah McSorley" w:date="2020-08-05T02:53:00Z">
                  <w:rPr/>
                </w:rPrChange>
              </w:rPr>
              <w:t>1.8</w:t>
            </w:r>
          </w:p>
        </w:tc>
        <w:tc>
          <w:tcPr>
            <w:tcW w:w="0" w:type="auto"/>
            <w:shd w:val="clear" w:color="auto" w:fill="F2F2F2" w:themeFill="background1" w:themeFillShade="F2"/>
          </w:tcPr>
          <w:p w14:paraId="56B22861" w14:textId="77777777" w:rsidR="00D3555D" w:rsidRPr="00BB7467" w:rsidRDefault="005D6F31">
            <w:pPr>
              <w:spacing w:line="276" w:lineRule="auto"/>
              <w:jc w:val="right"/>
              <w:rPr>
                <w:rFonts w:asciiTheme="minorHAnsi" w:hAnsiTheme="minorHAnsi"/>
                <w:rPrChange w:id="4796" w:author="Hannah McSorley" w:date="2020-08-05T02:53:00Z">
                  <w:rPr/>
                </w:rPrChange>
              </w:rPr>
              <w:pPrChange w:id="4797" w:author="Hannah McSorley" w:date="2020-08-05T02:53:00Z">
                <w:pPr>
                  <w:spacing w:line="240" w:lineRule="auto"/>
                  <w:jc w:val="right"/>
                </w:pPr>
              </w:pPrChange>
            </w:pPr>
            <w:r w:rsidRPr="00BB7467">
              <w:rPr>
                <w:rFonts w:asciiTheme="minorHAnsi" w:hAnsiTheme="minorHAnsi"/>
                <w:rPrChange w:id="4798" w:author="Hannah McSorley" w:date="2020-08-05T02:53:00Z">
                  <w:rPr/>
                </w:rPrChange>
              </w:rPr>
              <w:t>4.4</w:t>
            </w:r>
          </w:p>
        </w:tc>
        <w:tc>
          <w:tcPr>
            <w:tcW w:w="0" w:type="auto"/>
            <w:shd w:val="clear" w:color="auto" w:fill="F2F2F2" w:themeFill="background1" w:themeFillShade="F2"/>
          </w:tcPr>
          <w:p w14:paraId="0BC404C8" w14:textId="77777777" w:rsidR="00D3555D" w:rsidRPr="00BB7467" w:rsidRDefault="005D6F31">
            <w:pPr>
              <w:spacing w:line="276" w:lineRule="auto"/>
              <w:jc w:val="right"/>
              <w:rPr>
                <w:rFonts w:asciiTheme="minorHAnsi" w:hAnsiTheme="minorHAnsi"/>
                <w:rPrChange w:id="4799" w:author="Hannah McSorley" w:date="2020-08-05T02:53:00Z">
                  <w:rPr/>
                </w:rPrChange>
              </w:rPr>
              <w:pPrChange w:id="4800" w:author="Hannah McSorley" w:date="2020-08-05T02:53:00Z">
                <w:pPr>
                  <w:spacing w:line="240" w:lineRule="auto"/>
                  <w:jc w:val="right"/>
                </w:pPr>
              </w:pPrChange>
            </w:pPr>
            <w:r w:rsidRPr="00BB7467">
              <w:rPr>
                <w:rFonts w:asciiTheme="minorHAnsi" w:hAnsiTheme="minorHAnsi"/>
                <w:rPrChange w:id="4801" w:author="Hannah McSorley" w:date="2020-08-05T02:53:00Z">
                  <w:rPr/>
                </w:rPrChange>
              </w:rPr>
              <w:t>18.7</w:t>
            </w:r>
          </w:p>
        </w:tc>
      </w:tr>
      <w:tr w:rsidR="00D3555D" w:rsidRPr="00BB7467" w14:paraId="7C155D2F" w14:textId="77777777" w:rsidTr="00BB7467">
        <w:tblPrEx>
          <w:tblW w:w="4999" w:type="pct"/>
          <w:tblLook w:val="07E0" w:firstRow="1" w:lastRow="1" w:firstColumn="1" w:lastColumn="1" w:noHBand="1" w:noVBand="1"/>
          <w:tblPrExChange w:id="4802" w:author="Hannah McSorley" w:date="2020-08-05T02:53:00Z">
            <w:tblPrEx>
              <w:tblW w:w="0" w:type="pct"/>
              <w:tblLook w:val="07E0" w:firstRow="1" w:lastRow="1" w:firstColumn="1" w:lastColumn="1" w:noHBand="1" w:noVBand="1"/>
            </w:tblPrEx>
          </w:tblPrExChange>
        </w:tblPrEx>
        <w:trPr>
          <w:trPrChange w:id="4803" w:author="Hannah McSorley" w:date="2020-08-05T02:53:00Z">
            <w:trPr>
              <w:gridAfter w:val="0"/>
            </w:trPr>
          </w:trPrChange>
        </w:trPr>
        <w:tc>
          <w:tcPr>
            <w:tcW w:w="0" w:type="auto"/>
            <w:tcPrChange w:id="4804" w:author="Hannah McSorley" w:date="2020-08-05T02:53:00Z">
              <w:tcPr>
                <w:tcW w:w="0" w:type="auto"/>
                <w:gridSpan w:val="2"/>
              </w:tcPr>
            </w:tcPrChange>
          </w:tcPr>
          <w:p w14:paraId="3F79C413" w14:textId="77777777" w:rsidR="00D3555D" w:rsidRPr="00BB7467" w:rsidRDefault="005D6F31">
            <w:pPr>
              <w:spacing w:line="276" w:lineRule="auto"/>
              <w:rPr>
                <w:rFonts w:asciiTheme="minorHAnsi" w:hAnsiTheme="minorHAnsi"/>
                <w:rPrChange w:id="4805" w:author="Hannah McSorley" w:date="2020-08-05T02:53:00Z">
                  <w:rPr/>
                </w:rPrChange>
              </w:rPr>
              <w:pPrChange w:id="4806" w:author="Hannah McSorley" w:date="2020-08-05T02:53:00Z">
                <w:pPr>
                  <w:spacing w:line="240" w:lineRule="auto"/>
                </w:pPr>
              </w:pPrChange>
            </w:pPr>
            <w:r w:rsidRPr="00BB7467">
              <w:rPr>
                <w:rFonts w:asciiTheme="minorHAnsi" w:hAnsiTheme="minorHAnsi"/>
                <w:rPrChange w:id="4807" w:author="Hannah McSorley" w:date="2020-08-05T02:53:00Z">
                  <w:rPr/>
                </w:rPrChange>
              </w:rPr>
              <w:t>Rack</w:t>
            </w:r>
          </w:p>
        </w:tc>
        <w:tc>
          <w:tcPr>
            <w:tcW w:w="0" w:type="auto"/>
            <w:tcPrChange w:id="4808" w:author="Hannah McSorley" w:date="2020-08-05T02:53:00Z">
              <w:tcPr>
                <w:tcW w:w="0" w:type="auto"/>
              </w:tcPr>
            </w:tcPrChange>
          </w:tcPr>
          <w:p w14:paraId="3D63E88A" w14:textId="77777777" w:rsidR="00D3555D" w:rsidRPr="00BB7467" w:rsidRDefault="005D6F31">
            <w:pPr>
              <w:spacing w:line="276" w:lineRule="auto"/>
              <w:jc w:val="right"/>
              <w:rPr>
                <w:rFonts w:asciiTheme="minorHAnsi" w:hAnsiTheme="minorHAnsi"/>
                <w:rPrChange w:id="4809" w:author="Hannah McSorley" w:date="2020-08-05T02:53:00Z">
                  <w:rPr/>
                </w:rPrChange>
              </w:rPr>
              <w:pPrChange w:id="4810" w:author="Hannah McSorley" w:date="2020-08-05T02:53:00Z">
                <w:pPr>
                  <w:spacing w:line="240" w:lineRule="auto"/>
                  <w:jc w:val="right"/>
                </w:pPr>
              </w:pPrChange>
            </w:pPr>
            <w:r w:rsidRPr="00BB7467">
              <w:rPr>
                <w:rFonts w:asciiTheme="minorHAnsi" w:hAnsiTheme="minorHAnsi"/>
                <w:rPrChange w:id="4811" w:author="Hannah McSorley" w:date="2020-08-05T02:53:00Z">
                  <w:rPr/>
                </w:rPrChange>
              </w:rPr>
              <w:t>170</w:t>
            </w:r>
          </w:p>
        </w:tc>
        <w:tc>
          <w:tcPr>
            <w:tcW w:w="0" w:type="auto"/>
            <w:tcPrChange w:id="4812" w:author="Hannah McSorley" w:date="2020-08-05T02:53:00Z">
              <w:tcPr>
                <w:tcW w:w="0" w:type="auto"/>
                <w:gridSpan w:val="2"/>
              </w:tcPr>
            </w:tcPrChange>
          </w:tcPr>
          <w:p w14:paraId="3CDCD598" w14:textId="77777777" w:rsidR="00D3555D" w:rsidRPr="00BB7467" w:rsidRDefault="005D6F31">
            <w:pPr>
              <w:spacing w:line="276" w:lineRule="auto"/>
              <w:jc w:val="right"/>
              <w:rPr>
                <w:rFonts w:asciiTheme="minorHAnsi" w:hAnsiTheme="minorHAnsi"/>
                <w:rPrChange w:id="4813" w:author="Hannah McSorley" w:date="2020-08-05T02:53:00Z">
                  <w:rPr/>
                </w:rPrChange>
              </w:rPr>
              <w:pPrChange w:id="4814" w:author="Hannah McSorley" w:date="2020-08-05T02:53:00Z">
                <w:pPr>
                  <w:spacing w:line="240" w:lineRule="auto"/>
                  <w:jc w:val="right"/>
                </w:pPr>
              </w:pPrChange>
            </w:pPr>
            <w:r w:rsidRPr="00BB7467">
              <w:rPr>
                <w:rFonts w:asciiTheme="minorHAnsi" w:hAnsiTheme="minorHAnsi"/>
                <w:rPrChange w:id="4815" w:author="Hannah McSorley" w:date="2020-08-05T02:53:00Z">
                  <w:rPr/>
                </w:rPrChange>
              </w:rPr>
              <w:t>6.79</w:t>
            </w:r>
          </w:p>
        </w:tc>
        <w:tc>
          <w:tcPr>
            <w:tcW w:w="0" w:type="auto"/>
            <w:tcPrChange w:id="4816" w:author="Hannah McSorley" w:date="2020-08-05T02:53:00Z">
              <w:tcPr>
                <w:tcW w:w="0" w:type="auto"/>
                <w:gridSpan w:val="2"/>
              </w:tcPr>
            </w:tcPrChange>
          </w:tcPr>
          <w:p w14:paraId="7EFAEB6D" w14:textId="77777777" w:rsidR="00D3555D" w:rsidRPr="00BB7467" w:rsidRDefault="005D6F31">
            <w:pPr>
              <w:spacing w:line="276" w:lineRule="auto"/>
              <w:jc w:val="right"/>
              <w:rPr>
                <w:rFonts w:asciiTheme="minorHAnsi" w:hAnsiTheme="minorHAnsi"/>
                <w:rPrChange w:id="4817" w:author="Hannah McSorley" w:date="2020-08-05T02:53:00Z">
                  <w:rPr/>
                </w:rPrChange>
              </w:rPr>
              <w:pPrChange w:id="4818" w:author="Hannah McSorley" w:date="2020-08-05T02:53:00Z">
                <w:pPr>
                  <w:spacing w:line="240" w:lineRule="auto"/>
                  <w:jc w:val="right"/>
                </w:pPr>
              </w:pPrChange>
            </w:pPr>
            <w:r w:rsidRPr="00BB7467">
              <w:rPr>
                <w:rFonts w:asciiTheme="minorHAnsi" w:hAnsiTheme="minorHAnsi"/>
                <w:rPrChange w:id="4819" w:author="Hannah McSorley" w:date="2020-08-05T02:53:00Z">
                  <w:rPr/>
                </w:rPrChange>
              </w:rPr>
              <w:t>2.80</w:t>
            </w:r>
          </w:p>
        </w:tc>
        <w:tc>
          <w:tcPr>
            <w:tcW w:w="0" w:type="auto"/>
            <w:tcPrChange w:id="4820" w:author="Hannah McSorley" w:date="2020-08-05T02:53:00Z">
              <w:tcPr>
                <w:tcW w:w="0" w:type="auto"/>
                <w:gridSpan w:val="2"/>
              </w:tcPr>
            </w:tcPrChange>
          </w:tcPr>
          <w:p w14:paraId="7B26B22D" w14:textId="77777777" w:rsidR="00D3555D" w:rsidRPr="00BB7467" w:rsidRDefault="005D6F31">
            <w:pPr>
              <w:spacing w:line="276" w:lineRule="auto"/>
              <w:jc w:val="right"/>
              <w:rPr>
                <w:rFonts w:asciiTheme="minorHAnsi" w:hAnsiTheme="minorHAnsi"/>
                <w:rPrChange w:id="4821" w:author="Hannah McSorley" w:date="2020-08-05T02:53:00Z">
                  <w:rPr/>
                </w:rPrChange>
              </w:rPr>
              <w:pPrChange w:id="4822" w:author="Hannah McSorley" w:date="2020-08-05T02:53:00Z">
                <w:pPr>
                  <w:spacing w:line="240" w:lineRule="auto"/>
                  <w:jc w:val="right"/>
                </w:pPr>
              </w:pPrChange>
            </w:pPr>
            <w:r w:rsidRPr="00BB7467">
              <w:rPr>
                <w:rFonts w:asciiTheme="minorHAnsi" w:hAnsiTheme="minorHAnsi"/>
                <w:rPrChange w:id="4823" w:author="Hannah McSorley" w:date="2020-08-05T02:53:00Z">
                  <w:rPr/>
                </w:rPrChange>
              </w:rPr>
              <w:t>41</w:t>
            </w:r>
          </w:p>
        </w:tc>
        <w:tc>
          <w:tcPr>
            <w:tcW w:w="0" w:type="auto"/>
            <w:tcPrChange w:id="4824" w:author="Hannah McSorley" w:date="2020-08-05T02:53:00Z">
              <w:tcPr>
                <w:tcW w:w="0" w:type="auto"/>
                <w:gridSpan w:val="2"/>
              </w:tcPr>
            </w:tcPrChange>
          </w:tcPr>
          <w:p w14:paraId="168E52AC" w14:textId="77777777" w:rsidR="00D3555D" w:rsidRPr="00BB7467" w:rsidRDefault="005D6F31">
            <w:pPr>
              <w:spacing w:line="276" w:lineRule="auto"/>
              <w:jc w:val="right"/>
              <w:rPr>
                <w:rFonts w:asciiTheme="minorHAnsi" w:hAnsiTheme="minorHAnsi"/>
                <w:rPrChange w:id="4825" w:author="Hannah McSorley" w:date="2020-08-05T02:53:00Z">
                  <w:rPr/>
                </w:rPrChange>
              </w:rPr>
              <w:pPrChange w:id="4826" w:author="Hannah McSorley" w:date="2020-08-05T02:53:00Z">
                <w:pPr>
                  <w:spacing w:line="240" w:lineRule="auto"/>
                  <w:jc w:val="right"/>
                </w:pPr>
              </w:pPrChange>
            </w:pPr>
            <w:r w:rsidRPr="00BB7467">
              <w:rPr>
                <w:rFonts w:asciiTheme="minorHAnsi" w:hAnsiTheme="minorHAnsi"/>
                <w:rPrChange w:id="4827" w:author="Hannah McSorley" w:date="2020-08-05T02:53:00Z">
                  <w:rPr/>
                </w:rPrChange>
              </w:rPr>
              <w:t>2.6</w:t>
            </w:r>
          </w:p>
        </w:tc>
        <w:tc>
          <w:tcPr>
            <w:tcW w:w="0" w:type="auto"/>
            <w:tcPrChange w:id="4828" w:author="Hannah McSorley" w:date="2020-08-05T02:53:00Z">
              <w:tcPr>
                <w:tcW w:w="0" w:type="auto"/>
                <w:gridSpan w:val="2"/>
              </w:tcPr>
            </w:tcPrChange>
          </w:tcPr>
          <w:p w14:paraId="6D0660BB" w14:textId="77777777" w:rsidR="00D3555D" w:rsidRPr="00BB7467" w:rsidRDefault="005D6F31">
            <w:pPr>
              <w:spacing w:line="276" w:lineRule="auto"/>
              <w:jc w:val="right"/>
              <w:rPr>
                <w:rFonts w:asciiTheme="minorHAnsi" w:hAnsiTheme="minorHAnsi"/>
                <w:rPrChange w:id="4829" w:author="Hannah McSorley" w:date="2020-08-05T02:53:00Z">
                  <w:rPr/>
                </w:rPrChange>
              </w:rPr>
              <w:pPrChange w:id="4830" w:author="Hannah McSorley" w:date="2020-08-05T02:53:00Z">
                <w:pPr>
                  <w:spacing w:line="240" w:lineRule="auto"/>
                  <w:jc w:val="right"/>
                </w:pPr>
              </w:pPrChange>
            </w:pPr>
            <w:r w:rsidRPr="00BB7467">
              <w:rPr>
                <w:rFonts w:asciiTheme="minorHAnsi" w:hAnsiTheme="minorHAnsi"/>
                <w:rPrChange w:id="4831" w:author="Hannah McSorley" w:date="2020-08-05T02:53:00Z">
                  <w:rPr/>
                </w:rPrChange>
              </w:rPr>
              <w:t>6.4</w:t>
            </w:r>
          </w:p>
        </w:tc>
        <w:tc>
          <w:tcPr>
            <w:tcW w:w="0" w:type="auto"/>
            <w:tcPrChange w:id="4832" w:author="Hannah McSorley" w:date="2020-08-05T02:53:00Z">
              <w:tcPr>
                <w:tcW w:w="0" w:type="auto"/>
                <w:gridSpan w:val="2"/>
              </w:tcPr>
            </w:tcPrChange>
          </w:tcPr>
          <w:p w14:paraId="28B9D461" w14:textId="77777777" w:rsidR="00D3555D" w:rsidRPr="00BB7467" w:rsidRDefault="005D6F31">
            <w:pPr>
              <w:spacing w:line="276" w:lineRule="auto"/>
              <w:jc w:val="right"/>
              <w:rPr>
                <w:rFonts w:asciiTheme="minorHAnsi" w:hAnsiTheme="minorHAnsi"/>
                <w:rPrChange w:id="4833" w:author="Hannah McSorley" w:date="2020-08-05T02:53:00Z">
                  <w:rPr/>
                </w:rPrChange>
              </w:rPr>
              <w:pPrChange w:id="4834" w:author="Hannah McSorley" w:date="2020-08-05T02:53:00Z">
                <w:pPr>
                  <w:spacing w:line="240" w:lineRule="auto"/>
                  <w:jc w:val="right"/>
                </w:pPr>
              </w:pPrChange>
            </w:pPr>
            <w:r w:rsidRPr="00BB7467">
              <w:rPr>
                <w:rFonts w:asciiTheme="minorHAnsi" w:hAnsiTheme="minorHAnsi"/>
                <w:rPrChange w:id="4835" w:author="Hannah McSorley" w:date="2020-08-05T02:53:00Z">
                  <w:rPr/>
                </w:rPrChange>
              </w:rPr>
              <w:t>19.1</w:t>
            </w:r>
          </w:p>
        </w:tc>
      </w:tr>
      <w:tr w:rsidR="00717B93" w:rsidRPr="00BB7467" w14:paraId="5437FA58" w14:textId="77777777" w:rsidTr="00BB7467">
        <w:tc>
          <w:tcPr>
            <w:tcW w:w="0" w:type="auto"/>
            <w:tcBorders>
              <w:bottom w:val="single" w:sz="4" w:space="0" w:color="auto"/>
            </w:tcBorders>
            <w:shd w:val="clear" w:color="auto" w:fill="F2F2F2" w:themeFill="background1" w:themeFillShade="F2"/>
          </w:tcPr>
          <w:p w14:paraId="5AA4CD02" w14:textId="77777777" w:rsidR="00D3555D" w:rsidRPr="00BB7467" w:rsidRDefault="005D6F31">
            <w:pPr>
              <w:spacing w:line="276" w:lineRule="auto"/>
              <w:rPr>
                <w:rFonts w:asciiTheme="minorHAnsi" w:hAnsiTheme="minorHAnsi"/>
                <w:rPrChange w:id="4836" w:author="Hannah McSorley" w:date="2020-08-05T02:53:00Z">
                  <w:rPr/>
                </w:rPrChange>
              </w:rPr>
              <w:pPrChange w:id="4837" w:author="Hannah McSorley" w:date="2020-08-05T02:53:00Z">
                <w:pPr>
                  <w:spacing w:line="240" w:lineRule="auto"/>
                </w:pPr>
              </w:pPrChange>
            </w:pPr>
            <w:r w:rsidRPr="00BB7467">
              <w:rPr>
                <w:rFonts w:asciiTheme="minorHAnsi" w:hAnsiTheme="minorHAnsi"/>
                <w:rPrChange w:id="4838" w:author="Hannah McSorley" w:date="2020-08-05T02:53:00Z">
                  <w:rPr/>
                </w:rPrChange>
              </w:rPr>
              <w:t>all</w:t>
            </w:r>
          </w:p>
        </w:tc>
        <w:tc>
          <w:tcPr>
            <w:tcW w:w="0" w:type="auto"/>
            <w:tcBorders>
              <w:bottom w:val="single" w:sz="4" w:space="0" w:color="auto"/>
            </w:tcBorders>
            <w:shd w:val="clear" w:color="auto" w:fill="F2F2F2" w:themeFill="background1" w:themeFillShade="F2"/>
          </w:tcPr>
          <w:p w14:paraId="7F59A628" w14:textId="77777777" w:rsidR="00D3555D" w:rsidRPr="00BB7467" w:rsidRDefault="005D6F31">
            <w:pPr>
              <w:spacing w:line="276" w:lineRule="auto"/>
              <w:jc w:val="right"/>
              <w:rPr>
                <w:rFonts w:asciiTheme="minorHAnsi" w:hAnsiTheme="minorHAnsi"/>
                <w:rPrChange w:id="4839" w:author="Hannah McSorley" w:date="2020-08-05T02:53:00Z">
                  <w:rPr/>
                </w:rPrChange>
              </w:rPr>
              <w:pPrChange w:id="4840" w:author="Hannah McSorley" w:date="2020-08-05T02:53:00Z">
                <w:pPr>
                  <w:spacing w:line="240" w:lineRule="auto"/>
                  <w:jc w:val="right"/>
                </w:pPr>
              </w:pPrChange>
            </w:pPr>
            <w:r w:rsidRPr="00BB7467">
              <w:rPr>
                <w:rFonts w:asciiTheme="minorHAnsi" w:hAnsiTheme="minorHAnsi"/>
                <w:rPrChange w:id="4841" w:author="Hannah McSorley" w:date="2020-08-05T02:53:00Z">
                  <w:rPr/>
                </w:rPrChange>
              </w:rPr>
              <w:t>366</w:t>
            </w:r>
          </w:p>
        </w:tc>
        <w:tc>
          <w:tcPr>
            <w:tcW w:w="0" w:type="auto"/>
            <w:tcBorders>
              <w:bottom w:val="single" w:sz="4" w:space="0" w:color="auto"/>
            </w:tcBorders>
            <w:shd w:val="clear" w:color="auto" w:fill="F2F2F2" w:themeFill="background1" w:themeFillShade="F2"/>
          </w:tcPr>
          <w:p w14:paraId="2D4843F8" w14:textId="77777777" w:rsidR="00D3555D" w:rsidRPr="00BB7467" w:rsidRDefault="005D6F31">
            <w:pPr>
              <w:spacing w:line="276" w:lineRule="auto"/>
              <w:jc w:val="right"/>
              <w:rPr>
                <w:rFonts w:asciiTheme="minorHAnsi" w:hAnsiTheme="minorHAnsi"/>
                <w:rPrChange w:id="4842" w:author="Hannah McSorley" w:date="2020-08-05T02:53:00Z">
                  <w:rPr/>
                </w:rPrChange>
              </w:rPr>
              <w:pPrChange w:id="4843" w:author="Hannah McSorley" w:date="2020-08-05T02:53:00Z">
                <w:pPr>
                  <w:spacing w:line="240" w:lineRule="auto"/>
                  <w:jc w:val="right"/>
                </w:pPr>
              </w:pPrChange>
            </w:pPr>
            <w:r w:rsidRPr="00BB7467">
              <w:rPr>
                <w:rFonts w:asciiTheme="minorHAnsi" w:hAnsiTheme="minorHAnsi"/>
                <w:rPrChange w:id="4844" w:author="Hannah McSorley" w:date="2020-08-05T02:53:00Z">
                  <w:rPr/>
                </w:rPrChange>
              </w:rPr>
              <w:t>6.14</w:t>
            </w:r>
          </w:p>
        </w:tc>
        <w:tc>
          <w:tcPr>
            <w:tcW w:w="0" w:type="auto"/>
            <w:tcBorders>
              <w:bottom w:val="single" w:sz="4" w:space="0" w:color="auto"/>
            </w:tcBorders>
            <w:shd w:val="clear" w:color="auto" w:fill="F2F2F2" w:themeFill="background1" w:themeFillShade="F2"/>
          </w:tcPr>
          <w:p w14:paraId="48644940" w14:textId="77777777" w:rsidR="00D3555D" w:rsidRPr="00BB7467" w:rsidRDefault="005D6F31">
            <w:pPr>
              <w:spacing w:line="276" w:lineRule="auto"/>
              <w:jc w:val="right"/>
              <w:rPr>
                <w:rFonts w:asciiTheme="minorHAnsi" w:hAnsiTheme="minorHAnsi"/>
                <w:rPrChange w:id="4845" w:author="Hannah McSorley" w:date="2020-08-05T02:53:00Z">
                  <w:rPr/>
                </w:rPrChange>
              </w:rPr>
              <w:pPrChange w:id="4846" w:author="Hannah McSorley" w:date="2020-08-05T02:53:00Z">
                <w:pPr>
                  <w:spacing w:line="240" w:lineRule="auto"/>
                  <w:jc w:val="right"/>
                </w:pPr>
              </w:pPrChange>
            </w:pPr>
            <w:r w:rsidRPr="00BB7467">
              <w:rPr>
                <w:rFonts w:asciiTheme="minorHAnsi" w:hAnsiTheme="minorHAnsi"/>
                <w:rPrChange w:id="4847" w:author="Hannah McSorley" w:date="2020-08-05T02:53:00Z">
                  <w:rPr/>
                </w:rPrChange>
              </w:rPr>
              <w:t>2.92</w:t>
            </w:r>
          </w:p>
        </w:tc>
        <w:tc>
          <w:tcPr>
            <w:tcW w:w="0" w:type="auto"/>
            <w:tcBorders>
              <w:bottom w:val="single" w:sz="4" w:space="0" w:color="auto"/>
            </w:tcBorders>
            <w:shd w:val="clear" w:color="auto" w:fill="F2F2F2" w:themeFill="background1" w:themeFillShade="F2"/>
          </w:tcPr>
          <w:p w14:paraId="4A5AF304" w14:textId="77777777" w:rsidR="00D3555D" w:rsidRPr="00BB7467" w:rsidRDefault="005D6F31">
            <w:pPr>
              <w:spacing w:line="276" w:lineRule="auto"/>
              <w:jc w:val="right"/>
              <w:rPr>
                <w:rFonts w:asciiTheme="minorHAnsi" w:hAnsiTheme="minorHAnsi"/>
                <w:rPrChange w:id="4848" w:author="Hannah McSorley" w:date="2020-08-05T02:53:00Z">
                  <w:rPr/>
                </w:rPrChange>
              </w:rPr>
              <w:pPrChange w:id="4849" w:author="Hannah McSorley" w:date="2020-08-05T02:53:00Z">
                <w:pPr>
                  <w:spacing w:line="240" w:lineRule="auto"/>
                  <w:jc w:val="right"/>
                </w:pPr>
              </w:pPrChange>
            </w:pPr>
            <w:r w:rsidRPr="00BB7467">
              <w:rPr>
                <w:rFonts w:asciiTheme="minorHAnsi" w:hAnsiTheme="minorHAnsi"/>
                <w:rPrChange w:id="4850" w:author="Hannah McSorley" w:date="2020-08-05T02:53:00Z">
                  <w:rPr/>
                </w:rPrChange>
              </w:rPr>
              <w:t>48</w:t>
            </w:r>
          </w:p>
        </w:tc>
        <w:tc>
          <w:tcPr>
            <w:tcW w:w="0" w:type="auto"/>
            <w:tcBorders>
              <w:bottom w:val="single" w:sz="4" w:space="0" w:color="auto"/>
            </w:tcBorders>
            <w:shd w:val="clear" w:color="auto" w:fill="F2F2F2" w:themeFill="background1" w:themeFillShade="F2"/>
          </w:tcPr>
          <w:p w14:paraId="1E29C755" w14:textId="77777777" w:rsidR="00D3555D" w:rsidRPr="00BB7467" w:rsidRDefault="005D6F31">
            <w:pPr>
              <w:spacing w:line="276" w:lineRule="auto"/>
              <w:jc w:val="right"/>
              <w:rPr>
                <w:rFonts w:asciiTheme="minorHAnsi" w:hAnsiTheme="minorHAnsi"/>
                <w:rPrChange w:id="4851" w:author="Hannah McSorley" w:date="2020-08-05T02:53:00Z">
                  <w:rPr/>
                </w:rPrChange>
              </w:rPr>
              <w:pPrChange w:id="4852" w:author="Hannah McSorley" w:date="2020-08-05T02:53:00Z">
                <w:pPr>
                  <w:spacing w:line="240" w:lineRule="auto"/>
                  <w:jc w:val="right"/>
                </w:pPr>
              </w:pPrChange>
            </w:pPr>
            <w:r w:rsidRPr="00BB7467">
              <w:rPr>
                <w:rFonts w:asciiTheme="minorHAnsi" w:hAnsiTheme="minorHAnsi"/>
                <w:rPrChange w:id="4853" w:author="Hannah McSorley" w:date="2020-08-05T02:53:00Z">
                  <w:rPr/>
                </w:rPrChange>
              </w:rPr>
              <w:t>1.6</w:t>
            </w:r>
          </w:p>
        </w:tc>
        <w:tc>
          <w:tcPr>
            <w:tcW w:w="0" w:type="auto"/>
            <w:tcBorders>
              <w:bottom w:val="single" w:sz="4" w:space="0" w:color="auto"/>
            </w:tcBorders>
            <w:shd w:val="clear" w:color="auto" w:fill="F2F2F2" w:themeFill="background1" w:themeFillShade="F2"/>
          </w:tcPr>
          <w:p w14:paraId="43D0CA6A" w14:textId="77777777" w:rsidR="00D3555D" w:rsidRPr="00BB7467" w:rsidRDefault="005D6F31">
            <w:pPr>
              <w:spacing w:line="276" w:lineRule="auto"/>
              <w:jc w:val="right"/>
              <w:rPr>
                <w:rFonts w:asciiTheme="minorHAnsi" w:hAnsiTheme="minorHAnsi"/>
                <w:rPrChange w:id="4854" w:author="Hannah McSorley" w:date="2020-08-05T02:53:00Z">
                  <w:rPr/>
                </w:rPrChange>
              </w:rPr>
              <w:pPrChange w:id="4855" w:author="Hannah McSorley" w:date="2020-08-05T02:53:00Z">
                <w:pPr>
                  <w:spacing w:line="240" w:lineRule="auto"/>
                  <w:jc w:val="right"/>
                </w:pPr>
              </w:pPrChange>
            </w:pPr>
            <w:r w:rsidRPr="00BB7467">
              <w:rPr>
                <w:rFonts w:asciiTheme="minorHAnsi" w:hAnsiTheme="minorHAnsi"/>
                <w:rPrChange w:id="4856" w:author="Hannah McSorley" w:date="2020-08-05T02:53:00Z">
                  <w:rPr/>
                </w:rPrChange>
              </w:rPr>
              <w:t>5.7</w:t>
            </w:r>
          </w:p>
        </w:tc>
        <w:tc>
          <w:tcPr>
            <w:tcW w:w="0" w:type="auto"/>
            <w:tcBorders>
              <w:bottom w:val="single" w:sz="4" w:space="0" w:color="auto"/>
            </w:tcBorders>
            <w:shd w:val="clear" w:color="auto" w:fill="F2F2F2" w:themeFill="background1" w:themeFillShade="F2"/>
          </w:tcPr>
          <w:p w14:paraId="3BF229BD" w14:textId="77777777" w:rsidR="00D3555D" w:rsidRPr="00BB7467" w:rsidRDefault="005D6F31">
            <w:pPr>
              <w:spacing w:line="276" w:lineRule="auto"/>
              <w:jc w:val="right"/>
              <w:rPr>
                <w:rFonts w:asciiTheme="minorHAnsi" w:hAnsiTheme="minorHAnsi"/>
                <w:rPrChange w:id="4857" w:author="Hannah McSorley" w:date="2020-08-05T02:53:00Z">
                  <w:rPr/>
                </w:rPrChange>
              </w:rPr>
              <w:pPrChange w:id="4858" w:author="Hannah McSorley" w:date="2020-08-05T02:53:00Z">
                <w:pPr>
                  <w:spacing w:line="240" w:lineRule="auto"/>
                  <w:jc w:val="right"/>
                </w:pPr>
              </w:pPrChange>
            </w:pPr>
            <w:r w:rsidRPr="00BB7467">
              <w:rPr>
                <w:rFonts w:asciiTheme="minorHAnsi" w:hAnsiTheme="minorHAnsi"/>
                <w:rPrChange w:id="4859" w:author="Hannah McSorley" w:date="2020-08-05T02:53:00Z">
                  <w:rPr/>
                </w:rPrChange>
              </w:rPr>
              <w:t>19.1</w:t>
            </w:r>
          </w:p>
        </w:tc>
      </w:tr>
    </w:tbl>
    <w:p w14:paraId="028BF523" w14:textId="77777777" w:rsidR="00D3555D" w:rsidRDefault="005D6F31">
      <w:r>
        <w:t> </w:t>
      </w:r>
    </w:p>
    <w:p w14:paraId="4E47FA29" w14:textId="77777777" w:rsidR="00D3555D" w:rsidRDefault="005D6F31">
      <w:pPr>
        <w:rPr>
          <w:ins w:id="4860" w:author="Hannah McSorley" w:date="2020-08-05T02:53:00Z"/>
        </w:rPr>
      </w:pPr>
      <w:ins w:id="4861" w:author="Hannah McSorley" w:date="2020-08-05T02:53:00Z">
        <w:r>
          <w:t> </w:t>
        </w:r>
      </w:ins>
    </w:p>
    <w:p w14:paraId="3A54C473" w14:textId="1098DD14" w:rsidR="00D3555D" w:rsidRDefault="005D6F31">
      <w:pPr>
        <w:rPr>
          <w:moveTo w:id="4862" w:author="Hannah McSorley" w:date="2020-08-05T02:53:00Z"/>
        </w:rPr>
      </w:pPr>
      <w:proofErr w:type="gramStart"/>
      <w:ins w:id="4863" w:author="Hannah McSorley" w:date="2020-08-05T02:53:00Z">
        <w:r>
          <w:t>All of</w:t>
        </w:r>
        <w:proofErr w:type="gramEnd"/>
        <w:r>
          <w:t xml:space="preserve"> the sites had higher mean DOC collected by Rack sampling in events compared to DOC mean in Grab samples (Table 11). Weeks </w:t>
        </w:r>
        <w:proofErr w:type="spellStart"/>
        <w:r>
          <w:t>crk</w:t>
        </w:r>
        <w:proofErr w:type="spellEnd"/>
        <w:r>
          <w:t xml:space="preserve"> had the highest DOC overall, with slightly higher concentrations occurring during stream rise (10.3 mg/L). </w:t>
        </w:r>
        <w:del w:id="4864" w:author="Bill Floyd" w:date="2020-08-05T14:18:00Z">
          <w:r w:rsidDel="00BF4968">
            <w:delText xml:space="preserve">Interestingly, </w:delText>
          </w:r>
        </w:del>
        <w:r>
          <w:t xml:space="preserve">Rack samples at Weeks </w:t>
        </w:r>
        <w:proofErr w:type="spellStart"/>
        <w:r>
          <w:t>crk</w:t>
        </w:r>
        <w:proofErr w:type="spellEnd"/>
        <w:r>
          <w:t xml:space="preserve"> captured both the highest and lowest DOC concentrations (min of 3.8 mg/L, max of 19.1 mg/L). West Leech showed the greatest difference between DOC collected as Grab samples (4.2 ± 1.9) and </w:t>
        </w:r>
        <w:r>
          <w:lastRenderedPageBreak/>
          <w:t>Rack-based event samples (6.7 ± 2.2 mg/L). This suggests that hydrologic pulses in the West Leech sub-basin create considerably different DOC transport than non-stormflow in that sub-basin (Figure 11</w:t>
        </w:r>
      </w:ins>
      <w:moveToRangeStart w:id="4865" w:author="Hannah McSorley" w:date="2020-08-05T02:53:00Z" w:name="move47488479"/>
      <w:moveTo w:id="4866" w:author="Hannah McSorley" w:date="2020-08-05T02:53:00Z">
        <w:r>
          <w:t>).</w:t>
        </w:r>
      </w:moveTo>
    </w:p>
    <w:p w14:paraId="61013A2E" w14:textId="77777777" w:rsidR="00D3555D" w:rsidRDefault="005D6F31">
      <w:pPr>
        <w:rPr>
          <w:moveTo w:id="4867" w:author="Hannah McSorley" w:date="2020-08-05T02:53:00Z"/>
        </w:rPr>
      </w:pPr>
      <w:moveTo w:id="4868" w:author="Hannah McSorley" w:date="2020-08-05T02:53:00Z">
        <w:r>
          <w:t> </w:t>
        </w:r>
      </w:moveTo>
    </w:p>
    <w:p w14:paraId="4A51F4F4" w14:textId="77777777" w:rsidR="00F77BDD" w:rsidRDefault="005D6F31" w:rsidP="00611A89">
      <w:pPr>
        <w:spacing w:line="240" w:lineRule="auto"/>
        <w:jc w:val="center"/>
        <w:rPr>
          <w:del w:id="4869" w:author="Hannah McSorley" w:date="2020-08-05T02:53:00Z"/>
        </w:rPr>
      </w:pPr>
      <w:moveTo w:id="4870" w:author="Hannah McSorley" w:date="2020-08-05T02:53:00Z">
        <w:r>
          <w:t xml:space="preserve">Table 12: </w:t>
        </w:r>
      </w:moveTo>
      <w:moveToRangeEnd w:id="4865"/>
      <w:del w:id="4871" w:author="Hannah McSorley" w:date="2020-08-05T02:53:00Z">
        <w:r w:rsidR="006D238B">
          <w:rPr>
            <w:noProof/>
            <w:lang w:val="en-CA" w:eastAsia="en-CA"/>
          </w:rPr>
          <w:drawing>
            <wp:inline distT="0" distB="0" distL="0" distR="0" wp14:anchorId="3ACF64E6" wp14:editId="415E91B0">
              <wp:extent cx="5107780" cy="4086225"/>
              <wp:effectExtent l="0" t="0" r="0" b="0"/>
              <wp:docPr id="199" name="Picture" descr="Figure 11:  DOC from each monitoring site grouped by collection method (synoptic Grab vs.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31"/>
                      <a:stretch>
                        <a:fillRect/>
                      </a:stretch>
                    </pic:blipFill>
                    <pic:spPr bwMode="auto">
                      <a:xfrm>
                        <a:off x="0" y="0"/>
                        <a:ext cx="5116468" cy="4093175"/>
                      </a:xfrm>
                      <a:prstGeom prst="rect">
                        <a:avLst/>
                      </a:prstGeom>
                      <a:noFill/>
                      <a:ln w="9525">
                        <a:noFill/>
                        <a:headEnd/>
                        <a:tailEnd/>
                      </a:ln>
                    </pic:spPr>
                  </pic:pic>
                </a:graphicData>
              </a:graphic>
            </wp:inline>
          </w:drawing>
        </w:r>
      </w:del>
    </w:p>
    <w:p w14:paraId="0721DEB7" w14:textId="452F1898" w:rsidR="00D3555D" w:rsidRDefault="005D6F31" w:rsidP="00BB7467">
      <w:pPr>
        <w:spacing w:after="240" w:line="276" w:lineRule="auto"/>
        <w:rPr>
          <w:ins w:id="4872" w:author="Hannah McSorley" w:date="2020-08-05T02:53:00Z"/>
        </w:rPr>
      </w:pPr>
      <w:ins w:id="4873" w:author="Hannah McSorley" w:date="2020-08-05T02:53:00Z">
        <w:r>
          <w:t>Wet Season Dissolved Organic Carbon (DOC) by Sample Collection Method at Each of the Six Monitoring Sites in the Leech Watershed</w:t>
        </w:r>
      </w:ins>
    </w:p>
    <w:tbl>
      <w:tblPr>
        <w:tblW w:w="5000" w:type="pct"/>
        <w:tblLook w:val="07E0" w:firstRow="1" w:lastRow="1" w:firstColumn="1" w:lastColumn="1" w:noHBand="1" w:noVBand="1"/>
      </w:tblPr>
      <w:tblGrid>
        <w:gridCol w:w="1204"/>
        <w:gridCol w:w="1073"/>
        <w:gridCol w:w="764"/>
        <w:gridCol w:w="1233"/>
        <w:gridCol w:w="1086"/>
        <w:gridCol w:w="784"/>
        <w:gridCol w:w="1011"/>
        <w:gridCol w:w="1179"/>
        <w:gridCol w:w="1026"/>
      </w:tblGrid>
      <w:tr w:rsidR="00666FAE" w14:paraId="67A1AED5" w14:textId="77777777">
        <w:tc>
          <w:tcPr>
            <w:tcW w:w="0" w:type="auto"/>
            <w:vAlign w:val="bottom"/>
          </w:tcPr>
          <w:p w14:paraId="3969CA74" w14:textId="77777777" w:rsidR="00D3555D" w:rsidRPr="00BB7467" w:rsidRDefault="005D6F31" w:rsidP="00BB7467">
            <w:pPr>
              <w:spacing w:line="276" w:lineRule="auto"/>
              <w:rPr>
                <w:ins w:id="4874" w:author="Hannah McSorley" w:date="2020-08-05T02:53:00Z"/>
                <w:rFonts w:asciiTheme="minorHAnsi" w:hAnsiTheme="minorHAnsi" w:cstheme="minorHAnsi"/>
                <w:b/>
                <w:bCs/>
                <w:sz w:val="22"/>
                <w:szCs w:val="22"/>
              </w:rPr>
            </w:pPr>
            <w:ins w:id="4875" w:author="Hannah McSorley" w:date="2020-08-05T02:53:00Z">
              <w:r w:rsidRPr="00BB7467">
                <w:rPr>
                  <w:rFonts w:asciiTheme="minorHAnsi" w:hAnsiTheme="minorHAnsi" w:cstheme="minorHAnsi"/>
                  <w:b/>
                  <w:bCs/>
                  <w:sz w:val="22"/>
                  <w:szCs w:val="22"/>
                </w:rPr>
                <w:t>Site</w:t>
              </w:r>
            </w:ins>
          </w:p>
        </w:tc>
        <w:tc>
          <w:tcPr>
            <w:tcW w:w="0" w:type="auto"/>
            <w:vAlign w:val="bottom"/>
          </w:tcPr>
          <w:p w14:paraId="2A8891EB" w14:textId="77777777" w:rsidR="00D3555D" w:rsidRPr="00BB7467" w:rsidRDefault="005D6F31" w:rsidP="00BB7467">
            <w:pPr>
              <w:spacing w:line="276" w:lineRule="auto"/>
              <w:rPr>
                <w:ins w:id="4876" w:author="Hannah McSorley" w:date="2020-08-05T02:53:00Z"/>
                <w:rFonts w:asciiTheme="minorHAnsi" w:hAnsiTheme="minorHAnsi" w:cstheme="minorHAnsi"/>
                <w:b/>
                <w:bCs/>
                <w:sz w:val="22"/>
                <w:szCs w:val="22"/>
              </w:rPr>
            </w:pPr>
            <w:ins w:id="4877" w:author="Hannah McSorley" w:date="2020-08-05T02:53:00Z">
              <w:r w:rsidRPr="00BB7467">
                <w:rPr>
                  <w:rFonts w:asciiTheme="minorHAnsi" w:hAnsiTheme="minorHAnsi" w:cstheme="minorHAnsi"/>
                  <w:b/>
                  <w:bCs/>
                  <w:sz w:val="22"/>
                  <w:szCs w:val="22"/>
                </w:rPr>
                <w:t>Sample type</w:t>
              </w:r>
            </w:ins>
          </w:p>
        </w:tc>
        <w:tc>
          <w:tcPr>
            <w:tcW w:w="0" w:type="auto"/>
            <w:vAlign w:val="bottom"/>
          </w:tcPr>
          <w:p w14:paraId="5452ACAD" w14:textId="77777777" w:rsidR="00D3555D" w:rsidRPr="00BB7467" w:rsidRDefault="005D6F31" w:rsidP="00BB7467">
            <w:pPr>
              <w:spacing w:line="276" w:lineRule="auto"/>
              <w:jc w:val="right"/>
              <w:rPr>
                <w:ins w:id="4878" w:author="Hannah McSorley" w:date="2020-08-05T02:53:00Z"/>
                <w:rFonts w:asciiTheme="minorHAnsi" w:hAnsiTheme="minorHAnsi" w:cstheme="minorHAnsi"/>
                <w:b/>
                <w:bCs/>
                <w:sz w:val="22"/>
                <w:szCs w:val="22"/>
              </w:rPr>
            </w:pPr>
            <w:ins w:id="4879" w:author="Hannah McSorley" w:date="2020-08-05T02:53:00Z">
              <w:r w:rsidRPr="00BB7467">
                <w:rPr>
                  <w:rFonts w:asciiTheme="minorHAnsi" w:hAnsiTheme="minorHAnsi" w:cstheme="minorHAnsi"/>
                  <w:b/>
                  <w:bCs/>
                  <w:sz w:val="22"/>
                  <w:szCs w:val="22"/>
                </w:rPr>
                <w:t>Count</w:t>
              </w:r>
            </w:ins>
          </w:p>
        </w:tc>
        <w:tc>
          <w:tcPr>
            <w:tcW w:w="0" w:type="auto"/>
            <w:vAlign w:val="bottom"/>
          </w:tcPr>
          <w:p w14:paraId="02B74D8E" w14:textId="77777777" w:rsidR="00D3555D" w:rsidRPr="00BB7467" w:rsidRDefault="005D6F31" w:rsidP="00BB7467">
            <w:pPr>
              <w:spacing w:line="276" w:lineRule="auto"/>
              <w:jc w:val="right"/>
              <w:rPr>
                <w:ins w:id="4880" w:author="Hannah McSorley" w:date="2020-08-05T02:53:00Z"/>
                <w:rFonts w:asciiTheme="minorHAnsi" w:hAnsiTheme="minorHAnsi" w:cstheme="minorHAnsi"/>
                <w:b/>
                <w:bCs/>
                <w:sz w:val="22"/>
                <w:szCs w:val="22"/>
              </w:rPr>
            </w:pPr>
            <w:ins w:id="4881" w:author="Hannah McSorley" w:date="2020-08-05T02:53:00Z">
              <w:r w:rsidRPr="00BB7467">
                <w:rPr>
                  <w:rFonts w:asciiTheme="minorHAnsi" w:hAnsiTheme="minorHAnsi" w:cstheme="minorHAnsi"/>
                  <w:b/>
                  <w:bCs/>
                  <w:sz w:val="22"/>
                  <w:szCs w:val="22"/>
                </w:rPr>
                <w:t>Mean DOC (mg/L)</w:t>
              </w:r>
            </w:ins>
          </w:p>
        </w:tc>
        <w:tc>
          <w:tcPr>
            <w:tcW w:w="0" w:type="auto"/>
            <w:vAlign w:val="bottom"/>
          </w:tcPr>
          <w:p w14:paraId="4D26F8DB" w14:textId="77777777" w:rsidR="00D3555D" w:rsidRPr="00BB7467" w:rsidRDefault="005D6F31" w:rsidP="00BB7467">
            <w:pPr>
              <w:spacing w:line="276" w:lineRule="auto"/>
              <w:jc w:val="right"/>
              <w:rPr>
                <w:ins w:id="4882" w:author="Hannah McSorley" w:date="2020-08-05T02:53:00Z"/>
                <w:rFonts w:asciiTheme="minorHAnsi" w:hAnsiTheme="minorHAnsi" w:cstheme="minorHAnsi"/>
                <w:b/>
                <w:bCs/>
                <w:sz w:val="22"/>
                <w:szCs w:val="22"/>
              </w:rPr>
            </w:pPr>
            <w:proofErr w:type="spellStart"/>
            <w:ins w:id="4883" w:author="Hannah McSorley" w:date="2020-08-05T02:53:00Z">
              <w:r w:rsidRPr="00BB7467">
                <w:rPr>
                  <w:rFonts w:asciiTheme="minorHAnsi" w:hAnsiTheme="minorHAnsi" w:cstheme="minorHAnsi"/>
                  <w:b/>
                  <w:bCs/>
                  <w:sz w:val="22"/>
                  <w:szCs w:val="22"/>
                </w:rPr>
                <w:t>sd</w:t>
              </w:r>
              <w:proofErr w:type="spellEnd"/>
              <w:r w:rsidRPr="00BB7467">
                <w:rPr>
                  <w:rFonts w:asciiTheme="minorHAnsi" w:hAnsiTheme="minorHAnsi" w:cstheme="minorHAnsi"/>
                  <w:b/>
                  <w:bCs/>
                  <w:sz w:val="22"/>
                  <w:szCs w:val="22"/>
                </w:rPr>
                <w:t xml:space="preserve"> (± mg/L DOC)</w:t>
              </w:r>
            </w:ins>
          </w:p>
        </w:tc>
        <w:tc>
          <w:tcPr>
            <w:tcW w:w="0" w:type="auto"/>
            <w:vAlign w:val="bottom"/>
          </w:tcPr>
          <w:p w14:paraId="6B25D335" w14:textId="77777777" w:rsidR="00D3555D" w:rsidRPr="00BB7467" w:rsidRDefault="005D6F31" w:rsidP="00BB7467">
            <w:pPr>
              <w:spacing w:line="276" w:lineRule="auto"/>
              <w:jc w:val="right"/>
              <w:rPr>
                <w:ins w:id="4884" w:author="Hannah McSorley" w:date="2020-08-05T02:53:00Z"/>
                <w:rFonts w:asciiTheme="minorHAnsi" w:hAnsiTheme="minorHAnsi" w:cstheme="minorHAnsi"/>
                <w:b/>
                <w:bCs/>
                <w:sz w:val="22"/>
                <w:szCs w:val="22"/>
              </w:rPr>
            </w:pPr>
            <w:ins w:id="4885" w:author="Hannah McSorley" w:date="2020-08-05T02:53:00Z">
              <w:r w:rsidRPr="00BB7467">
                <w:rPr>
                  <w:rFonts w:asciiTheme="minorHAnsi" w:hAnsiTheme="minorHAnsi" w:cstheme="minorHAnsi"/>
                  <w:b/>
                  <w:bCs/>
                  <w:sz w:val="22"/>
                  <w:szCs w:val="22"/>
                </w:rPr>
                <w:t>RSD (± %)</w:t>
              </w:r>
            </w:ins>
          </w:p>
        </w:tc>
        <w:tc>
          <w:tcPr>
            <w:tcW w:w="0" w:type="auto"/>
            <w:vAlign w:val="bottom"/>
          </w:tcPr>
          <w:p w14:paraId="25248D72" w14:textId="77777777" w:rsidR="00D3555D" w:rsidRPr="00BB7467" w:rsidRDefault="005D6F31" w:rsidP="00BB7467">
            <w:pPr>
              <w:spacing w:line="276" w:lineRule="auto"/>
              <w:jc w:val="right"/>
              <w:rPr>
                <w:ins w:id="4886" w:author="Hannah McSorley" w:date="2020-08-05T02:53:00Z"/>
                <w:rFonts w:asciiTheme="minorHAnsi" w:hAnsiTheme="minorHAnsi" w:cstheme="minorHAnsi"/>
                <w:b/>
                <w:bCs/>
                <w:sz w:val="22"/>
                <w:szCs w:val="22"/>
              </w:rPr>
            </w:pPr>
            <w:ins w:id="4887" w:author="Hannah McSorley" w:date="2020-08-05T02:53:00Z">
              <w:r w:rsidRPr="00BB7467">
                <w:rPr>
                  <w:rFonts w:asciiTheme="minorHAnsi" w:hAnsiTheme="minorHAnsi" w:cstheme="minorHAnsi"/>
                  <w:b/>
                  <w:bCs/>
                  <w:sz w:val="22"/>
                  <w:szCs w:val="22"/>
                </w:rPr>
                <w:t>Min. (mg/L)</w:t>
              </w:r>
            </w:ins>
          </w:p>
        </w:tc>
        <w:tc>
          <w:tcPr>
            <w:tcW w:w="0" w:type="auto"/>
            <w:vAlign w:val="bottom"/>
          </w:tcPr>
          <w:p w14:paraId="06530531" w14:textId="77777777" w:rsidR="00D3555D" w:rsidRPr="00BB7467" w:rsidRDefault="005D6F31" w:rsidP="00BB7467">
            <w:pPr>
              <w:spacing w:line="276" w:lineRule="auto"/>
              <w:jc w:val="right"/>
              <w:rPr>
                <w:ins w:id="4888" w:author="Hannah McSorley" w:date="2020-08-05T02:53:00Z"/>
                <w:rFonts w:asciiTheme="minorHAnsi" w:hAnsiTheme="minorHAnsi" w:cstheme="minorHAnsi"/>
                <w:b/>
                <w:bCs/>
                <w:sz w:val="22"/>
                <w:szCs w:val="22"/>
              </w:rPr>
            </w:pPr>
            <w:ins w:id="4889" w:author="Hannah McSorley" w:date="2020-08-05T02:53:00Z">
              <w:r w:rsidRPr="00BB7467">
                <w:rPr>
                  <w:rFonts w:asciiTheme="minorHAnsi" w:hAnsiTheme="minorHAnsi" w:cstheme="minorHAnsi"/>
                  <w:b/>
                  <w:bCs/>
                  <w:sz w:val="22"/>
                  <w:szCs w:val="22"/>
                </w:rPr>
                <w:t>Median (mg/L)</w:t>
              </w:r>
            </w:ins>
          </w:p>
        </w:tc>
        <w:tc>
          <w:tcPr>
            <w:tcW w:w="0" w:type="auto"/>
            <w:vAlign w:val="bottom"/>
          </w:tcPr>
          <w:p w14:paraId="39FAD3CF" w14:textId="77777777" w:rsidR="00D3555D" w:rsidRPr="00BB7467" w:rsidRDefault="005D6F31" w:rsidP="00BB7467">
            <w:pPr>
              <w:spacing w:line="276" w:lineRule="auto"/>
              <w:jc w:val="right"/>
              <w:rPr>
                <w:ins w:id="4890" w:author="Hannah McSorley" w:date="2020-08-05T02:53:00Z"/>
                <w:rFonts w:asciiTheme="minorHAnsi" w:hAnsiTheme="minorHAnsi" w:cstheme="minorHAnsi"/>
                <w:b/>
                <w:bCs/>
                <w:sz w:val="22"/>
                <w:szCs w:val="22"/>
              </w:rPr>
            </w:pPr>
            <w:ins w:id="4891" w:author="Hannah McSorley" w:date="2020-08-05T02:53:00Z">
              <w:r w:rsidRPr="00BB7467">
                <w:rPr>
                  <w:rFonts w:asciiTheme="minorHAnsi" w:hAnsiTheme="minorHAnsi" w:cstheme="minorHAnsi"/>
                  <w:b/>
                  <w:bCs/>
                  <w:sz w:val="22"/>
                  <w:szCs w:val="22"/>
                </w:rPr>
                <w:t>Max. (mg/L)</w:t>
              </w:r>
            </w:ins>
          </w:p>
        </w:tc>
      </w:tr>
      <w:tr w:rsidR="00717B93" w:rsidRPr="00BB7467" w14:paraId="58E871D6" w14:textId="77777777" w:rsidTr="00BB7467">
        <w:trPr>
          <w:ins w:id="4892" w:author="Hannah McSorley" w:date="2020-08-05T02:53:00Z"/>
        </w:trPr>
        <w:tc>
          <w:tcPr>
            <w:tcW w:w="0" w:type="auto"/>
            <w:shd w:val="clear" w:color="auto" w:fill="F2F2F2" w:themeFill="background1" w:themeFillShade="F2"/>
          </w:tcPr>
          <w:p w14:paraId="1F502DFA" w14:textId="77777777" w:rsidR="00D3555D" w:rsidRPr="00BB7467" w:rsidRDefault="005D6F31" w:rsidP="00BB7467">
            <w:pPr>
              <w:spacing w:line="276" w:lineRule="auto"/>
              <w:rPr>
                <w:ins w:id="4893" w:author="Hannah McSorley" w:date="2020-08-05T02:53:00Z"/>
                <w:rFonts w:asciiTheme="minorHAnsi" w:hAnsiTheme="minorHAnsi" w:cstheme="minorHAnsi"/>
                <w:sz w:val="22"/>
                <w:szCs w:val="22"/>
              </w:rPr>
            </w:pPr>
            <w:ins w:id="4894" w:author="Hannah McSorley" w:date="2020-08-05T02:53:00Z">
              <w:r w:rsidRPr="00BB7467">
                <w:rPr>
                  <w:rFonts w:asciiTheme="minorHAnsi" w:hAnsiTheme="minorHAnsi" w:cstheme="minorHAnsi"/>
                  <w:sz w:val="22"/>
                  <w:szCs w:val="22"/>
                </w:rPr>
                <w:t>Weeks</w:t>
              </w:r>
            </w:ins>
          </w:p>
        </w:tc>
        <w:tc>
          <w:tcPr>
            <w:tcW w:w="0" w:type="auto"/>
            <w:shd w:val="clear" w:color="auto" w:fill="F2F2F2" w:themeFill="background1" w:themeFillShade="F2"/>
          </w:tcPr>
          <w:p w14:paraId="62009A13" w14:textId="77777777" w:rsidR="00D3555D" w:rsidRPr="00BB7467" w:rsidRDefault="005D6F31" w:rsidP="00BB7467">
            <w:pPr>
              <w:spacing w:line="276" w:lineRule="auto"/>
              <w:rPr>
                <w:ins w:id="4895" w:author="Hannah McSorley" w:date="2020-08-05T02:53:00Z"/>
                <w:rFonts w:asciiTheme="minorHAnsi" w:hAnsiTheme="minorHAnsi" w:cstheme="minorHAnsi"/>
                <w:sz w:val="22"/>
                <w:szCs w:val="22"/>
              </w:rPr>
            </w:pPr>
            <w:ins w:id="4896"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4C23A4F7" w14:textId="77777777" w:rsidR="00D3555D" w:rsidRPr="00BB7467" w:rsidRDefault="005D6F31" w:rsidP="00BB7467">
            <w:pPr>
              <w:spacing w:line="276" w:lineRule="auto"/>
              <w:jc w:val="right"/>
              <w:rPr>
                <w:ins w:id="4897" w:author="Hannah McSorley" w:date="2020-08-05T02:53:00Z"/>
                <w:rFonts w:asciiTheme="minorHAnsi" w:hAnsiTheme="minorHAnsi" w:cstheme="minorHAnsi"/>
                <w:sz w:val="22"/>
                <w:szCs w:val="22"/>
              </w:rPr>
            </w:pPr>
            <w:ins w:id="4898" w:author="Hannah McSorley" w:date="2020-08-05T02:53:00Z">
              <w:r w:rsidRPr="00BB7467">
                <w:rPr>
                  <w:rFonts w:asciiTheme="minorHAnsi" w:hAnsiTheme="minorHAnsi" w:cstheme="minorHAnsi"/>
                  <w:sz w:val="22"/>
                  <w:szCs w:val="22"/>
                </w:rPr>
                <w:t>16</w:t>
              </w:r>
            </w:ins>
          </w:p>
        </w:tc>
        <w:tc>
          <w:tcPr>
            <w:tcW w:w="0" w:type="auto"/>
            <w:shd w:val="clear" w:color="auto" w:fill="F2F2F2" w:themeFill="background1" w:themeFillShade="F2"/>
          </w:tcPr>
          <w:p w14:paraId="0E7C7E50" w14:textId="77777777" w:rsidR="00D3555D" w:rsidRPr="00BB7467" w:rsidRDefault="005D6F31" w:rsidP="00BB7467">
            <w:pPr>
              <w:spacing w:line="276" w:lineRule="auto"/>
              <w:jc w:val="right"/>
              <w:rPr>
                <w:ins w:id="4899" w:author="Hannah McSorley" w:date="2020-08-05T02:53:00Z"/>
                <w:rFonts w:asciiTheme="minorHAnsi" w:hAnsiTheme="minorHAnsi" w:cstheme="minorHAnsi"/>
                <w:sz w:val="22"/>
                <w:szCs w:val="22"/>
              </w:rPr>
            </w:pPr>
            <w:ins w:id="4900" w:author="Hannah McSorley" w:date="2020-08-05T02:53:00Z">
              <w:r w:rsidRPr="00BB7467">
                <w:rPr>
                  <w:rFonts w:asciiTheme="minorHAnsi" w:hAnsiTheme="minorHAnsi" w:cstheme="minorHAnsi"/>
                  <w:sz w:val="22"/>
                  <w:szCs w:val="22"/>
                </w:rPr>
                <w:t>9.28</w:t>
              </w:r>
            </w:ins>
          </w:p>
        </w:tc>
        <w:tc>
          <w:tcPr>
            <w:tcW w:w="0" w:type="auto"/>
            <w:shd w:val="clear" w:color="auto" w:fill="F2F2F2" w:themeFill="background1" w:themeFillShade="F2"/>
          </w:tcPr>
          <w:p w14:paraId="590669B9" w14:textId="77777777" w:rsidR="00D3555D" w:rsidRPr="00BB7467" w:rsidRDefault="005D6F31" w:rsidP="00BB7467">
            <w:pPr>
              <w:spacing w:line="276" w:lineRule="auto"/>
              <w:jc w:val="right"/>
              <w:rPr>
                <w:ins w:id="4901" w:author="Hannah McSorley" w:date="2020-08-05T02:53:00Z"/>
                <w:rFonts w:asciiTheme="minorHAnsi" w:hAnsiTheme="minorHAnsi" w:cstheme="minorHAnsi"/>
                <w:sz w:val="22"/>
                <w:szCs w:val="22"/>
              </w:rPr>
            </w:pPr>
            <w:ins w:id="4902" w:author="Hannah McSorley" w:date="2020-08-05T02:53:00Z">
              <w:r w:rsidRPr="00BB7467">
                <w:rPr>
                  <w:rFonts w:asciiTheme="minorHAnsi" w:hAnsiTheme="minorHAnsi" w:cstheme="minorHAnsi"/>
                  <w:sz w:val="22"/>
                  <w:szCs w:val="22"/>
                </w:rPr>
                <w:t>3.21</w:t>
              </w:r>
            </w:ins>
          </w:p>
        </w:tc>
        <w:tc>
          <w:tcPr>
            <w:tcW w:w="0" w:type="auto"/>
            <w:shd w:val="clear" w:color="auto" w:fill="F2F2F2" w:themeFill="background1" w:themeFillShade="F2"/>
          </w:tcPr>
          <w:p w14:paraId="6612D3EB" w14:textId="77777777" w:rsidR="00D3555D" w:rsidRPr="00BB7467" w:rsidRDefault="005D6F31" w:rsidP="00BB7467">
            <w:pPr>
              <w:spacing w:line="276" w:lineRule="auto"/>
              <w:jc w:val="right"/>
              <w:rPr>
                <w:ins w:id="4903" w:author="Hannah McSorley" w:date="2020-08-05T02:53:00Z"/>
                <w:rFonts w:asciiTheme="minorHAnsi" w:hAnsiTheme="minorHAnsi" w:cstheme="minorHAnsi"/>
                <w:sz w:val="22"/>
                <w:szCs w:val="22"/>
              </w:rPr>
            </w:pPr>
            <w:ins w:id="4904" w:author="Hannah McSorley" w:date="2020-08-05T02:53:00Z">
              <w:r w:rsidRPr="00BB7467">
                <w:rPr>
                  <w:rFonts w:asciiTheme="minorHAnsi" w:hAnsiTheme="minorHAnsi" w:cstheme="minorHAnsi"/>
                  <w:sz w:val="22"/>
                  <w:szCs w:val="22"/>
                </w:rPr>
                <w:t>35</w:t>
              </w:r>
            </w:ins>
          </w:p>
        </w:tc>
        <w:tc>
          <w:tcPr>
            <w:tcW w:w="0" w:type="auto"/>
            <w:shd w:val="clear" w:color="auto" w:fill="F2F2F2" w:themeFill="background1" w:themeFillShade="F2"/>
          </w:tcPr>
          <w:p w14:paraId="7B58C5EB" w14:textId="77777777" w:rsidR="00D3555D" w:rsidRPr="00BB7467" w:rsidRDefault="005D6F31" w:rsidP="00BB7467">
            <w:pPr>
              <w:spacing w:line="276" w:lineRule="auto"/>
              <w:jc w:val="right"/>
              <w:rPr>
                <w:ins w:id="4905" w:author="Hannah McSorley" w:date="2020-08-05T02:53:00Z"/>
                <w:rFonts w:asciiTheme="minorHAnsi" w:hAnsiTheme="minorHAnsi" w:cstheme="minorHAnsi"/>
                <w:sz w:val="22"/>
                <w:szCs w:val="22"/>
              </w:rPr>
            </w:pPr>
            <w:ins w:id="4906" w:author="Hannah McSorley" w:date="2020-08-05T02:53:00Z">
              <w:r w:rsidRPr="00BB7467">
                <w:rPr>
                  <w:rFonts w:asciiTheme="minorHAnsi" w:hAnsiTheme="minorHAnsi" w:cstheme="minorHAnsi"/>
                  <w:sz w:val="22"/>
                  <w:szCs w:val="22"/>
                </w:rPr>
                <w:t>6.4</w:t>
              </w:r>
            </w:ins>
          </w:p>
        </w:tc>
        <w:tc>
          <w:tcPr>
            <w:tcW w:w="0" w:type="auto"/>
            <w:shd w:val="clear" w:color="auto" w:fill="F2F2F2" w:themeFill="background1" w:themeFillShade="F2"/>
          </w:tcPr>
          <w:p w14:paraId="17ADC9A0" w14:textId="77777777" w:rsidR="00D3555D" w:rsidRPr="00BB7467" w:rsidRDefault="005D6F31" w:rsidP="00BB7467">
            <w:pPr>
              <w:spacing w:line="276" w:lineRule="auto"/>
              <w:jc w:val="right"/>
              <w:rPr>
                <w:ins w:id="4907" w:author="Hannah McSorley" w:date="2020-08-05T02:53:00Z"/>
                <w:rFonts w:asciiTheme="minorHAnsi" w:hAnsiTheme="minorHAnsi" w:cstheme="minorHAnsi"/>
                <w:sz w:val="22"/>
                <w:szCs w:val="22"/>
              </w:rPr>
            </w:pPr>
            <w:ins w:id="4908" w:author="Hannah McSorley" w:date="2020-08-05T02:53:00Z">
              <w:r w:rsidRPr="00BB7467">
                <w:rPr>
                  <w:rFonts w:asciiTheme="minorHAnsi" w:hAnsiTheme="minorHAnsi" w:cstheme="minorHAnsi"/>
                  <w:sz w:val="22"/>
                  <w:szCs w:val="22"/>
                </w:rPr>
                <w:t>8.9</w:t>
              </w:r>
            </w:ins>
          </w:p>
        </w:tc>
        <w:tc>
          <w:tcPr>
            <w:tcW w:w="0" w:type="auto"/>
            <w:shd w:val="clear" w:color="auto" w:fill="F2F2F2" w:themeFill="background1" w:themeFillShade="F2"/>
          </w:tcPr>
          <w:p w14:paraId="011CBF58" w14:textId="77777777" w:rsidR="00D3555D" w:rsidRPr="00BB7467" w:rsidRDefault="005D6F31" w:rsidP="00BB7467">
            <w:pPr>
              <w:spacing w:line="276" w:lineRule="auto"/>
              <w:jc w:val="right"/>
              <w:rPr>
                <w:ins w:id="4909" w:author="Hannah McSorley" w:date="2020-08-05T02:53:00Z"/>
                <w:rFonts w:asciiTheme="minorHAnsi" w:hAnsiTheme="minorHAnsi" w:cstheme="minorHAnsi"/>
                <w:sz w:val="22"/>
                <w:szCs w:val="22"/>
              </w:rPr>
            </w:pPr>
            <w:ins w:id="4910" w:author="Hannah McSorley" w:date="2020-08-05T02:53:00Z">
              <w:r w:rsidRPr="00BB7467">
                <w:rPr>
                  <w:rFonts w:asciiTheme="minorHAnsi" w:hAnsiTheme="minorHAnsi" w:cstheme="minorHAnsi"/>
                  <w:sz w:val="22"/>
                  <w:szCs w:val="22"/>
                </w:rPr>
                <w:t>18.7</w:t>
              </w:r>
            </w:ins>
          </w:p>
        </w:tc>
      </w:tr>
      <w:tr w:rsidR="00D3555D" w:rsidRPr="00BB7467" w14:paraId="4474489D" w14:textId="77777777">
        <w:trPr>
          <w:ins w:id="4911" w:author="Hannah McSorley" w:date="2020-08-05T02:53:00Z"/>
        </w:trPr>
        <w:tc>
          <w:tcPr>
            <w:tcW w:w="0" w:type="auto"/>
          </w:tcPr>
          <w:p w14:paraId="62E0CB33" w14:textId="77777777" w:rsidR="00D3555D" w:rsidRPr="00BB7467" w:rsidRDefault="005D6F31" w:rsidP="00BB7467">
            <w:pPr>
              <w:spacing w:line="276" w:lineRule="auto"/>
              <w:rPr>
                <w:ins w:id="4912" w:author="Hannah McSorley" w:date="2020-08-05T02:53:00Z"/>
                <w:rFonts w:asciiTheme="minorHAnsi" w:hAnsiTheme="minorHAnsi" w:cstheme="minorHAnsi"/>
                <w:sz w:val="22"/>
                <w:szCs w:val="22"/>
              </w:rPr>
            </w:pPr>
            <w:ins w:id="4913" w:author="Hannah McSorley" w:date="2020-08-05T02:53:00Z">
              <w:r w:rsidRPr="00BB7467">
                <w:rPr>
                  <w:rFonts w:asciiTheme="minorHAnsi" w:hAnsiTheme="minorHAnsi" w:cstheme="minorHAnsi"/>
                  <w:sz w:val="22"/>
                  <w:szCs w:val="22"/>
                </w:rPr>
                <w:t>Weeks</w:t>
              </w:r>
            </w:ins>
          </w:p>
        </w:tc>
        <w:tc>
          <w:tcPr>
            <w:tcW w:w="0" w:type="auto"/>
          </w:tcPr>
          <w:p w14:paraId="64E0568A" w14:textId="77777777" w:rsidR="00D3555D" w:rsidRPr="00BB7467" w:rsidRDefault="005D6F31" w:rsidP="00BB7467">
            <w:pPr>
              <w:spacing w:line="276" w:lineRule="auto"/>
              <w:rPr>
                <w:ins w:id="4914" w:author="Hannah McSorley" w:date="2020-08-05T02:53:00Z"/>
                <w:rFonts w:asciiTheme="minorHAnsi" w:hAnsiTheme="minorHAnsi" w:cstheme="minorHAnsi"/>
                <w:sz w:val="22"/>
                <w:szCs w:val="22"/>
              </w:rPr>
            </w:pPr>
            <w:ins w:id="4915" w:author="Hannah McSorley" w:date="2020-08-05T02:53:00Z">
              <w:r w:rsidRPr="00BB7467">
                <w:rPr>
                  <w:rFonts w:asciiTheme="minorHAnsi" w:hAnsiTheme="minorHAnsi" w:cstheme="minorHAnsi"/>
                  <w:sz w:val="22"/>
                  <w:szCs w:val="22"/>
                </w:rPr>
                <w:t>Rack</w:t>
              </w:r>
            </w:ins>
          </w:p>
        </w:tc>
        <w:tc>
          <w:tcPr>
            <w:tcW w:w="0" w:type="auto"/>
          </w:tcPr>
          <w:p w14:paraId="0D64E55F" w14:textId="77777777" w:rsidR="00D3555D" w:rsidRPr="00BB7467" w:rsidRDefault="005D6F31" w:rsidP="00BB7467">
            <w:pPr>
              <w:spacing w:line="276" w:lineRule="auto"/>
              <w:jc w:val="right"/>
              <w:rPr>
                <w:ins w:id="4916" w:author="Hannah McSorley" w:date="2020-08-05T02:53:00Z"/>
                <w:rFonts w:asciiTheme="minorHAnsi" w:hAnsiTheme="minorHAnsi" w:cstheme="minorHAnsi"/>
                <w:sz w:val="22"/>
                <w:szCs w:val="22"/>
              </w:rPr>
            </w:pPr>
            <w:ins w:id="4917" w:author="Hannah McSorley" w:date="2020-08-05T02:53:00Z">
              <w:r w:rsidRPr="00BB7467">
                <w:rPr>
                  <w:rFonts w:asciiTheme="minorHAnsi" w:hAnsiTheme="minorHAnsi" w:cstheme="minorHAnsi"/>
                  <w:sz w:val="22"/>
                  <w:szCs w:val="22"/>
                </w:rPr>
                <w:t>28</w:t>
              </w:r>
            </w:ins>
          </w:p>
        </w:tc>
        <w:tc>
          <w:tcPr>
            <w:tcW w:w="0" w:type="auto"/>
          </w:tcPr>
          <w:p w14:paraId="72C01CF0" w14:textId="77777777" w:rsidR="00D3555D" w:rsidRPr="00BB7467" w:rsidRDefault="005D6F31" w:rsidP="00BB7467">
            <w:pPr>
              <w:spacing w:line="276" w:lineRule="auto"/>
              <w:jc w:val="right"/>
              <w:rPr>
                <w:ins w:id="4918" w:author="Hannah McSorley" w:date="2020-08-05T02:53:00Z"/>
                <w:rFonts w:asciiTheme="minorHAnsi" w:hAnsiTheme="minorHAnsi" w:cstheme="minorHAnsi"/>
                <w:sz w:val="22"/>
                <w:szCs w:val="22"/>
              </w:rPr>
            </w:pPr>
            <w:ins w:id="4919" w:author="Hannah McSorley" w:date="2020-08-05T02:53:00Z">
              <w:r w:rsidRPr="00BB7467">
                <w:rPr>
                  <w:rFonts w:asciiTheme="minorHAnsi" w:hAnsiTheme="minorHAnsi" w:cstheme="minorHAnsi"/>
                  <w:sz w:val="22"/>
                  <w:szCs w:val="22"/>
                </w:rPr>
                <w:t>10.25</w:t>
              </w:r>
            </w:ins>
          </w:p>
        </w:tc>
        <w:tc>
          <w:tcPr>
            <w:tcW w:w="0" w:type="auto"/>
          </w:tcPr>
          <w:p w14:paraId="4F232291" w14:textId="77777777" w:rsidR="00D3555D" w:rsidRPr="00BB7467" w:rsidRDefault="005D6F31" w:rsidP="00BB7467">
            <w:pPr>
              <w:spacing w:line="276" w:lineRule="auto"/>
              <w:jc w:val="right"/>
              <w:rPr>
                <w:ins w:id="4920" w:author="Hannah McSorley" w:date="2020-08-05T02:53:00Z"/>
                <w:rFonts w:asciiTheme="minorHAnsi" w:hAnsiTheme="minorHAnsi" w:cstheme="minorHAnsi"/>
                <w:sz w:val="22"/>
                <w:szCs w:val="22"/>
              </w:rPr>
            </w:pPr>
            <w:ins w:id="4921" w:author="Hannah McSorley" w:date="2020-08-05T02:53:00Z">
              <w:r w:rsidRPr="00BB7467">
                <w:rPr>
                  <w:rFonts w:asciiTheme="minorHAnsi" w:hAnsiTheme="minorHAnsi" w:cstheme="minorHAnsi"/>
                  <w:sz w:val="22"/>
                  <w:szCs w:val="22"/>
                </w:rPr>
                <w:t>3.74</w:t>
              </w:r>
            </w:ins>
          </w:p>
        </w:tc>
        <w:tc>
          <w:tcPr>
            <w:tcW w:w="0" w:type="auto"/>
          </w:tcPr>
          <w:p w14:paraId="11F1E66D" w14:textId="77777777" w:rsidR="00D3555D" w:rsidRPr="00BB7467" w:rsidRDefault="005D6F31" w:rsidP="00BB7467">
            <w:pPr>
              <w:spacing w:line="276" w:lineRule="auto"/>
              <w:jc w:val="right"/>
              <w:rPr>
                <w:ins w:id="4922" w:author="Hannah McSorley" w:date="2020-08-05T02:53:00Z"/>
                <w:rFonts w:asciiTheme="minorHAnsi" w:hAnsiTheme="minorHAnsi" w:cstheme="minorHAnsi"/>
                <w:sz w:val="22"/>
                <w:szCs w:val="22"/>
              </w:rPr>
            </w:pPr>
            <w:ins w:id="4923" w:author="Hannah McSorley" w:date="2020-08-05T02:53:00Z">
              <w:r w:rsidRPr="00BB7467">
                <w:rPr>
                  <w:rFonts w:asciiTheme="minorHAnsi" w:hAnsiTheme="minorHAnsi" w:cstheme="minorHAnsi"/>
                  <w:sz w:val="22"/>
                  <w:szCs w:val="22"/>
                </w:rPr>
                <w:t>36</w:t>
              </w:r>
            </w:ins>
          </w:p>
        </w:tc>
        <w:tc>
          <w:tcPr>
            <w:tcW w:w="0" w:type="auto"/>
          </w:tcPr>
          <w:p w14:paraId="08219D99" w14:textId="77777777" w:rsidR="00D3555D" w:rsidRPr="00BB7467" w:rsidRDefault="005D6F31" w:rsidP="00BB7467">
            <w:pPr>
              <w:spacing w:line="276" w:lineRule="auto"/>
              <w:jc w:val="right"/>
              <w:rPr>
                <w:ins w:id="4924" w:author="Hannah McSorley" w:date="2020-08-05T02:53:00Z"/>
                <w:rFonts w:asciiTheme="minorHAnsi" w:hAnsiTheme="minorHAnsi" w:cstheme="minorHAnsi"/>
                <w:sz w:val="22"/>
                <w:szCs w:val="22"/>
              </w:rPr>
            </w:pPr>
            <w:ins w:id="4925" w:author="Hannah McSorley" w:date="2020-08-05T02:53:00Z">
              <w:r w:rsidRPr="00BB7467">
                <w:rPr>
                  <w:rFonts w:asciiTheme="minorHAnsi" w:hAnsiTheme="minorHAnsi" w:cstheme="minorHAnsi"/>
                  <w:sz w:val="22"/>
                  <w:szCs w:val="22"/>
                </w:rPr>
                <w:t>3.8</w:t>
              </w:r>
            </w:ins>
          </w:p>
        </w:tc>
        <w:tc>
          <w:tcPr>
            <w:tcW w:w="0" w:type="auto"/>
          </w:tcPr>
          <w:p w14:paraId="0CA79A54" w14:textId="77777777" w:rsidR="00D3555D" w:rsidRPr="00BB7467" w:rsidRDefault="005D6F31" w:rsidP="00BB7467">
            <w:pPr>
              <w:spacing w:line="276" w:lineRule="auto"/>
              <w:jc w:val="right"/>
              <w:rPr>
                <w:ins w:id="4926" w:author="Hannah McSorley" w:date="2020-08-05T02:53:00Z"/>
                <w:rFonts w:asciiTheme="minorHAnsi" w:hAnsiTheme="minorHAnsi" w:cstheme="minorHAnsi"/>
                <w:sz w:val="22"/>
                <w:szCs w:val="22"/>
              </w:rPr>
            </w:pPr>
            <w:ins w:id="4927" w:author="Hannah McSorley" w:date="2020-08-05T02:53:00Z">
              <w:r w:rsidRPr="00BB7467">
                <w:rPr>
                  <w:rFonts w:asciiTheme="minorHAnsi" w:hAnsiTheme="minorHAnsi" w:cstheme="minorHAnsi"/>
                  <w:sz w:val="22"/>
                  <w:szCs w:val="22"/>
                </w:rPr>
                <w:t>9.9</w:t>
              </w:r>
            </w:ins>
          </w:p>
        </w:tc>
        <w:tc>
          <w:tcPr>
            <w:tcW w:w="0" w:type="auto"/>
          </w:tcPr>
          <w:p w14:paraId="14D82E48" w14:textId="77777777" w:rsidR="00D3555D" w:rsidRPr="00BB7467" w:rsidRDefault="005D6F31" w:rsidP="00BB7467">
            <w:pPr>
              <w:spacing w:line="276" w:lineRule="auto"/>
              <w:jc w:val="right"/>
              <w:rPr>
                <w:ins w:id="4928" w:author="Hannah McSorley" w:date="2020-08-05T02:53:00Z"/>
                <w:rFonts w:asciiTheme="minorHAnsi" w:hAnsiTheme="minorHAnsi" w:cstheme="minorHAnsi"/>
                <w:sz w:val="22"/>
                <w:szCs w:val="22"/>
              </w:rPr>
            </w:pPr>
            <w:ins w:id="4929" w:author="Hannah McSorley" w:date="2020-08-05T02:53:00Z">
              <w:r w:rsidRPr="00BB7467">
                <w:rPr>
                  <w:rFonts w:asciiTheme="minorHAnsi" w:hAnsiTheme="minorHAnsi" w:cstheme="minorHAnsi"/>
                  <w:sz w:val="22"/>
                  <w:szCs w:val="22"/>
                </w:rPr>
                <w:t>19.1</w:t>
              </w:r>
            </w:ins>
          </w:p>
        </w:tc>
      </w:tr>
      <w:tr w:rsidR="00717B93" w:rsidRPr="00BB7467" w14:paraId="0F169792" w14:textId="77777777" w:rsidTr="00BB7467">
        <w:trPr>
          <w:ins w:id="4930" w:author="Hannah McSorley" w:date="2020-08-05T02:53:00Z"/>
        </w:trPr>
        <w:tc>
          <w:tcPr>
            <w:tcW w:w="0" w:type="auto"/>
            <w:shd w:val="clear" w:color="auto" w:fill="F2F2F2" w:themeFill="background1" w:themeFillShade="F2"/>
          </w:tcPr>
          <w:p w14:paraId="3C127B50" w14:textId="77777777" w:rsidR="00D3555D" w:rsidRPr="00BB7467" w:rsidRDefault="005D6F31" w:rsidP="00BB7467">
            <w:pPr>
              <w:spacing w:line="276" w:lineRule="auto"/>
              <w:rPr>
                <w:ins w:id="4931" w:author="Hannah McSorley" w:date="2020-08-05T02:53:00Z"/>
                <w:rFonts w:asciiTheme="minorHAnsi" w:hAnsiTheme="minorHAnsi" w:cstheme="minorHAnsi"/>
                <w:sz w:val="22"/>
                <w:szCs w:val="22"/>
              </w:rPr>
            </w:pPr>
            <w:proofErr w:type="spellStart"/>
            <w:ins w:id="4932" w:author="Hannah McSorley" w:date="2020-08-05T02:53:00Z">
              <w:r w:rsidRPr="00BB7467">
                <w:rPr>
                  <w:rFonts w:asciiTheme="minorHAnsi" w:hAnsiTheme="minorHAnsi" w:cstheme="minorHAnsi"/>
                  <w:sz w:val="22"/>
                  <w:szCs w:val="22"/>
                </w:rPr>
                <w:t>ChrisCrk</w:t>
              </w:r>
              <w:proofErr w:type="spellEnd"/>
            </w:ins>
          </w:p>
        </w:tc>
        <w:tc>
          <w:tcPr>
            <w:tcW w:w="0" w:type="auto"/>
            <w:shd w:val="clear" w:color="auto" w:fill="F2F2F2" w:themeFill="background1" w:themeFillShade="F2"/>
          </w:tcPr>
          <w:p w14:paraId="2C118275" w14:textId="77777777" w:rsidR="00D3555D" w:rsidRPr="00BB7467" w:rsidRDefault="005D6F31" w:rsidP="00BB7467">
            <w:pPr>
              <w:spacing w:line="276" w:lineRule="auto"/>
              <w:rPr>
                <w:ins w:id="4933" w:author="Hannah McSorley" w:date="2020-08-05T02:53:00Z"/>
                <w:rFonts w:asciiTheme="minorHAnsi" w:hAnsiTheme="minorHAnsi" w:cstheme="minorHAnsi"/>
                <w:sz w:val="22"/>
                <w:szCs w:val="22"/>
              </w:rPr>
            </w:pPr>
            <w:ins w:id="4934"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36C6868A" w14:textId="77777777" w:rsidR="00D3555D" w:rsidRPr="00BB7467" w:rsidRDefault="005D6F31" w:rsidP="00BB7467">
            <w:pPr>
              <w:spacing w:line="276" w:lineRule="auto"/>
              <w:jc w:val="right"/>
              <w:rPr>
                <w:ins w:id="4935" w:author="Hannah McSorley" w:date="2020-08-05T02:53:00Z"/>
                <w:rFonts w:asciiTheme="minorHAnsi" w:hAnsiTheme="minorHAnsi" w:cstheme="minorHAnsi"/>
                <w:sz w:val="22"/>
                <w:szCs w:val="22"/>
              </w:rPr>
            </w:pPr>
            <w:ins w:id="4936" w:author="Hannah McSorley" w:date="2020-08-05T02:53:00Z">
              <w:r w:rsidRPr="00BB7467">
                <w:rPr>
                  <w:rFonts w:asciiTheme="minorHAnsi" w:hAnsiTheme="minorHAnsi" w:cstheme="minorHAnsi"/>
                  <w:sz w:val="22"/>
                  <w:szCs w:val="22"/>
                </w:rPr>
                <w:t>14</w:t>
              </w:r>
            </w:ins>
          </w:p>
        </w:tc>
        <w:tc>
          <w:tcPr>
            <w:tcW w:w="0" w:type="auto"/>
            <w:shd w:val="clear" w:color="auto" w:fill="F2F2F2" w:themeFill="background1" w:themeFillShade="F2"/>
          </w:tcPr>
          <w:p w14:paraId="79243345" w14:textId="77777777" w:rsidR="00D3555D" w:rsidRPr="00BB7467" w:rsidRDefault="005D6F31" w:rsidP="00BB7467">
            <w:pPr>
              <w:spacing w:line="276" w:lineRule="auto"/>
              <w:jc w:val="right"/>
              <w:rPr>
                <w:ins w:id="4937" w:author="Hannah McSorley" w:date="2020-08-05T02:53:00Z"/>
                <w:rFonts w:asciiTheme="minorHAnsi" w:hAnsiTheme="minorHAnsi" w:cstheme="minorHAnsi"/>
                <w:sz w:val="22"/>
                <w:szCs w:val="22"/>
              </w:rPr>
            </w:pPr>
            <w:ins w:id="4938" w:author="Hannah McSorley" w:date="2020-08-05T02:53:00Z">
              <w:r w:rsidRPr="00BB7467">
                <w:rPr>
                  <w:rFonts w:asciiTheme="minorHAnsi" w:hAnsiTheme="minorHAnsi" w:cstheme="minorHAnsi"/>
                  <w:sz w:val="22"/>
                  <w:szCs w:val="22"/>
                </w:rPr>
                <w:t>3.62</w:t>
              </w:r>
            </w:ins>
          </w:p>
        </w:tc>
        <w:tc>
          <w:tcPr>
            <w:tcW w:w="0" w:type="auto"/>
            <w:shd w:val="clear" w:color="auto" w:fill="F2F2F2" w:themeFill="background1" w:themeFillShade="F2"/>
          </w:tcPr>
          <w:p w14:paraId="7CCFE7C8" w14:textId="77777777" w:rsidR="00D3555D" w:rsidRPr="00BB7467" w:rsidRDefault="005D6F31" w:rsidP="00BB7467">
            <w:pPr>
              <w:spacing w:line="276" w:lineRule="auto"/>
              <w:jc w:val="right"/>
              <w:rPr>
                <w:ins w:id="4939" w:author="Hannah McSorley" w:date="2020-08-05T02:53:00Z"/>
                <w:rFonts w:asciiTheme="minorHAnsi" w:hAnsiTheme="minorHAnsi" w:cstheme="minorHAnsi"/>
                <w:sz w:val="22"/>
                <w:szCs w:val="22"/>
              </w:rPr>
            </w:pPr>
            <w:ins w:id="4940" w:author="Hannah McSorley" w:date="2020-08-05T02:53:00Z">
              <w:r w:rsidRPr="00BB7467">
                <w:rPr>
                  <w:rFonts w:asciiTheme="minorHAnsi" w:hAnsiTheme="minorHAnsi" w:cstheme="minorHAnsi"/>
                  <w:sz w:val="22"/>
                  <w:szCs w:val="22"/>
                </w:rPr>
                <w:t>1.99</w:t>
              </w:r>
            </w:ins>
          </w:p>
        </w:tc>
        <w:tc>
          <w:tcPr>
            <w:tcW w:w="0" w:type="auto"/>
            <w:shd w:val="clear" w:color="auto" w:fill="F2F2F2" w:themeFill="background1" w:themeFillShade="F2"/>
          </w:tcPr>
          <w:p w14:paraId="4EFBDE77" w14:textId="77777777" w:rsidR="00D3555D" w:rsidRPr="00BB7467" w:rsidRDefault="005D6F31" w:rsidP="00BB7467">
            <w:pPr>
              <w:spacing w:line="276" w:lineRule="auto"/>
              <w:jc w:val="right"/>
              <w:rPr>
                <w:ins w:id="4941" w:author="Hannah McSorley" w:date="2020-08-05T02:53:00Z"/>
                <w:rFonts w:asciiTheme="minorHAnsi" w:hAnsiTheme="minorHAnsi" w:cstheme="minorHAnsi"/>
                <w:sz w:val="22"/>
                <w:szCs w:val="22"/>
              </w:rPr>
            </w:pPr>
            <w:ins w:id="4942" w:author="Hannah McSorley" w:date="2020-08-05T02:53:00Z">
              <w:r w:rsidRPr="00BB7467">
                <w:rPr>
                  <w:rFonts w:asciiTheme="minorHAnsi" w:hAnsiTheme="minorHAnsi" w:cstheme="minorHAnsi"/>
                  <w:sz w:val="22"/>
                  <w:szCs w:val="22"/>
                </w:rPr>
                <w:t>55</w:t>
              </w:r>
            </w:ins>
          </w:p>
        </w:tc>
        <w:tc>
          <w:tcPr>
            <w:tcW w:w="0" w:type="auto"/>
            <w:shd w:val="clear" w:color="auto" w:fill="F2F2F2" w:themeFill="background1" w:themeFillShade="F2"/>
          </w:tcPr>
          <w:p w14:paraId="2F9249FB" w14:textId="77777777" w:rsidR="00D3555D" w:rsidRPr="00BB7467" w:rsidRDefault="005D6F31" w:rsidP="00BB7467">
            <w:pPr>
              <w:spacing w:line="276" w:lineRule="auto"/>
              <w:jc w:val="right"/>
              <w:rPr>
                <w:ins w:id="4943" w:author="Hannah McSorley" w:date="2020-08-05T02:53:00Z"/>
                <w:rFonts w:asciiTheme="minorHAnsi" w:hAnsiTheme="minorHAnsi" w:cstheme="minorHAnsi"/>
                <w:sz w:val="22"/>
                <w:szCs w:val="22"/>
              </w:rPr>
            </w:pPr>
            <w:ins w:id="4944" w:author="Hannah McSorley" w:date="2020-08-05T02:53:00Z">
              <w:r w:rsidRPr="00BB7467">
                <w:rPr>
                  <w:rFonts w:asciiTheme="minorHAnsi" w:hAnsiTheme="minorHAnsi" w:cstheme="minorHAnsi"/>
                  <w:sz w:val="22"/>
                  <w:szCs w:val="22"/>
                </w:rPr>
                <w:t>1.8</w:t>
              </w:r>
            </w:ins>
          </w:p>
        </w:tc>
        <w:tc>
          <w:tcPr>
            <w:tcW w:w="0" w:type="auto"/>
            <w:shd w:val="clear" w:color="auto" w:fill="F2F2F2" w:themeFill="background1" w:themeFillShade="F2"/>
          </w:tcPr>
          <w:p w14:paraId="1A2CF85B" w14:textId="77777777" w:rsidR="00D3555D" w:rsidRPr="00BB7467" w:rsidRDefault="005D6F31" w:rsidP="00BB7467">
            <w:pPr>
              <w:spacing w:line="276" w:lineRule="auto"/>
              <w:jc w:val="right"/>
              <w:rPr>
                <w:ins w:id="4945" w:author="Hannah McSorley" w:date="2020-08-05T02:53:00Z"/>
                <w:rFonts w:asciiTheme="minorHAnsi" w:hAnsiTheme="minorHAnsi" w:cstheme="minorHAnsi"/>
                <w:sz w:val="22"/>
                <w:szCs w:val="22"/>
              </w:rPr>
            </w:pPr>
            <w:ins w:id="4946" w:author="Hannah McSorley" w:date="2020-08-05T02:53:00Z">
              <w:r w:rsidRPr="00BB7467">
                <w:rPr>
                  <w:rFonts w:asciiTheme="minorHAnsi" w:hAnsiTheme="minorHAnsi" w:cstheme="minorHAnsi"/>
                  <w:sz w:val="22"/>
                  <w:szCs w:val="22"/>
                </w:rPr>
                <w:t>2.8</w:t>
              </w:r>
            </w:ins>
          </w:p>
        </w:tc>
        <w:tc>
          <w:tcPr>
            <w:tcW w:w="0" w:type="auto"/>
            <w:shd w:val="clear" w:color="auto" w:fill="F2F2F2" w:themeFill="background1" w:themeFillShade="F2"/>
          </w:tcPr>
          <w:p w14:paraId="4A406A30" w14:textId="77777777" w:rsidR="00D3555D" w:rsidRPr="00BB7467" w:rsidRDefault="005D6F31" w:rsidP="00BB7467">
            <w:pPr>
              <w:spacing w:line="276" w:lineRule="auto"/>
              <w:jc w:val="right"/>
              <w:rPr>
                <w:ins w:id="4947" w:author="Hannah McSorley" w:date="2020-08-05T02:53:00Z"/>
                <w:rFonts w:asciiTheme="minorHAnsi" w:hAnsiTheme="minorHAnsi" w:cstheme="minorHAnsi"/>
                <w:sz w:val="22"/>
                <w:szCs w:val="22"/>
              </w:rPr>
            </w:pPr>
            <w:ins w:id="4948" w:author="Hannah McSorley" w:date="2020-08-05T02:53:00Z">
              <w:r w:rsidRPr="00BB7467">
                <w:rPr>
                  <w:rFonts w:asciiTheme="minorHAnsi" w:hAnsiTheme="minorHAnsi" w:cstheme="minorHAnsi"/>
                  <w:sz w:val="22"/>
                  <w:szCs w:val="22"/>
                </w:rPr>
                <w:t>9.0</w:t>
              </w:r>
            </w:ins>
          </w:p>
        </w:tc>
      </w:tr>
      <w:tr w:rsidR="00D3555D" w:rsidRPr="00BB7467" w14:paraId="6D186310" w14:textId="77777777">
        <w:trPr>
          <w:ins w:id="4949" w:author="Hannah McSorley" w:date="2020-08-05T02:53:00Z"/>
        </w:trPr>
        <w:tc>
          <w:tcPr>
            <w:tcW w:w="0" w:type="auto"/>
          </w:tcPr>
          <w:p w14:paraId="5D497DC8" w14:textId="77777777" w:rsidR="00D3555D" w:rsidRPr="00BB7467" w:rsidRDefault="005D6F31" w:rsidP="00BB7467">
            <w:pPr>
              <w:spacing w:line="276" w:lineRule="auto"/>
              <w:rPr>
                <w:ins w:id="4950" w:author="Hannah McSorley" w:date="2020-08-05T02:53:00Z"/>
                <w:rFonts w:asciiTheme="minorHAnsi" w:hAnsiTheme="minorHAnsi" w:cstheme="minorHAnsi"/>
                <w:sz w:val="22"/>
                <w:szCs w:val="22"/>
              </w:rPr>
            </w:pPr>
            <w:proofErr w:type="spellStart"/>
            <w:ins w:id="4951" w:author="Hannah McSorley" w:date="2020-08-05T02:53:00Z">
              <w:r w:rsidRPr="00BB7467">
                <w:rPr>
                  <w:rFonts w:asciiTheme="minorHAnsi" w:hAnsiTheme="minorHAnsi" w:cstheme="minorHAnsi"/>
                  <w:sz w:val="22"/>
                  <w:szCs w:val="22"/>
                </w:rPr>
                <w:t>ChrisCrk</w:t>
              </w:r>
              <w:proofErr w:type="spellEnd"/>
            </w:ins>
          </w:p>
        </w:tc>
        <w:tc>
          <w:tcPr>
            <w:tcW w:w="0" w:type="auto"/>
          </w:tcPr>
          <w:p w14:paraId="676B4083" w14:textId="77777777" w:rsidR="00D3555D" w:rsidRPr="00BB7467" w:rsidRDefault="005D6F31" w:rsidP="00BB7467">
            <w:pPr>
              <w:spacing w:line="276" w:lineRule="auto"/>
              <w:rPr>
                <w:ins w:id="4952" w:author="Hannah McSorley" w:date="2020-08-05T02:53:00Z"/>
                <w:rFonts w:asciiTheme="minorHAnsi" w:hAnsiTheme="minorHAnsi" w:cstheme="minorHAnsi"/>
                <w:sz w:val="22"/>
                <w:szCs w:val="22"/>
              </w:rPr>
            </w:pPr>
            <w:ins w:id="4953" w:author="Hannah McSorley" w:date="2020-08-05T02:53:00Z">
              <w:r w:rsidRPr="00BB7467">
                <w:rPr>
                  <w:rFonts w:asciiTheme="minorHAnsi" w:hAnsiTheme="minorHAnsi" w:cstheme="minorHAnsi"/>
                  <w:sz w:val="22"/>
                  <w:szCs w:val="22"/>
                </w:rPr>
                <w:t>Rack</w:t>
              </w:r>
            </w:ins>
          </w:p>
        </w:tc>
        <w:tc>
          <w:tcPr>
            <w:tcW w:w="0" w:type="auto"/>
          </w:tcPr>
          <w:p w14:paraId="1896E025" w14:textId="77777777" w:rsidR="00D3555D" w:rsidRPr="00BB7467" w:rsidRDefault="005D6F31" w:rsidP="00BB7467">
            <w:pPr>
              <w:spacing w:line="276" w:lineRule="auto"/>
              <w:jc w:val="right"/>
              <w:rPr>
                <w:ins w:id="4954" w:author="Hannah McSorley" w:date="2020-08-05T02:53:00Z"/>
                <w:rFonts w:asciiTheme="minorHAnsi" w:hAnsiTheme="minorHAnsi" w:cstheme="minorHAnsi"/>
                <w:sz w:val="22"/>
                <w:szCs w:val="22"/>
              </w:rPr>
            </w:pPr>
            <w:ins w:id="4955" w:author="Hannah McSorley" w:date="2020-08-05T02:53:00Z">
              <w:r w:rsidRPr="00BB7467">
                <w:rPr>
                  <w:rFonts w:asciiTheme="minorHAnsi" w:hAnsiTheme="minorHAnsi" w:cstheme="minorHAnsi"/>
                  <w:sz w:val="22"/>
                  <w:szCs w:val="22"/>
                </w:rPr>
                <w:t>23</w:t>
              </w:r>
            </w:ins>
          </w:p>
        </w:tc>
        <w:tc>
          <w:tcPr>
            <w:tcW w:w="0" w:type="auto"/>
          </w:tcPr>
          <w:p w14:paraId="6F21BD43" w14:textId="77777777" w:rsidR="00D3555D" w:rsidRPr="00BB7467" w:rsidRDefault="005D6F31" w:rsidP="00BB7467">
            <w:pPr>
              <w:spacing w:line="276" w:lineRule="auto"/>
              <w:jc w:val="right"/>
              <w:rPr>
                <w:ins w:id="4956" w:author="Hannah McSorley" w:date="2020-08-05T02:53:00Z"/>
                <w:rFonts w:asciiTheme="minorHAnsi" w:hAnsiTheme="minorHAnsi" w:cstheme="minorHAnsi"/>
                <w:sz w:val="22"/>
                <w:szCs w:val="22"/>
              </w:rPr>
            </w:pPr>
            <w:ins w:id="4957" w:author="Hannah McSorley" w:date="2020-08-05T02:53:00Z">
              <w:r w:rsidRPr="00BB7467">
                <w:rPr>
                  <w:rFonts w:asciiTheme="minorHAnsi" w:hAnsiTheme="minorHAnsi" w:cstheme="minorHAnsi"/>
                  <w:sz w:val="22"/>
                  <w:szCs w:val="22"/>
                </w:rPr>
                <w:t>5.52</w:t>
              </w:r>
            </w:ins>
          </w:p>
        </w:tc>
        <w:tc>
          <w:tcPr>
            <w:tcW w:w="0" w:type="auto"/>
          </w:tcPr>
          <w:p w14:paraId="7C669AAA" w14:textId="77777777" w:rsidR="00D3555D" w:rsidRPr="00BB7467" w:rsidRDefault="005D6F31" w:rsidP="00BB7467">
            <w:pPr>
              <w:spacing w:line="276" w:lineRule="auto"/>
              <w:jc w:val="right"/>
              <w:rPr>
                <w:ins w:id="4958" w:author="Hannah McSorley" w:date="2020-08-05T02:53:00Z"/>
                <w:rFonts w:asciiTheme="minorHAnsi" w:hAnsiTheme="minorHAnsi" w:cstheme="minorHAnsi"/>
                <w:sz w:val="22"/>
                <w:szCs w:val="22"/>
              </w:rPr>
            </w:pPr>
            <w:ins w:id="4959" w:author="Hannah McSorley" w:date="2020-08-05T02:53:00Z">
              <w:r w:rsidRPr="00BB7467">
                <w:rPr>
                  <w:rFonts w:asciiTheme="minorHAnsi" w:hAnsiTheme="minorHAnsi" w:cstheme="minorHAnsi"/>
                  <w:sz w:val="22"/>
                  <w:szCs w:val="22"/>
                </w:rPr>
                <w:t>1.75</w:t>
              </w:r>
            </w:ins>
          </w:p>
        </w:tc>
        <w:tc>
          <w:tcPr>
            <w:tcW w:w="0" w:type="auto"/>
          </w:tcPr>
          <w:p w14:paraId="0748582F" w14:textId="77777777" w:rsidR="00D3555D" w:rsidRPr="00BB7467" w:rsidRDefault="005D6F31" w:rsidP="00BB7467">
            <w:pPr>
              <w:spacing w:line="276" w:lineRule="auto"/>
              <w:jc w:val="right"/>
              <w:rPr>
                <w:ins w:id="4960" w:author="Hannah McSorley" w:date="2020-08-05T02:53:00Z"/>
                <w:rFonts w:asciiTheme="minorHAnsi" w:hAnsiTheme="minorHAnsi" w:cstheme="minorHAnsi"/>
                <w:sz w:val="22"/>
                <w:szCs w:val="22"/>
              </w:rPr>
            </w:pPr>
            <w:ins w:id="4961" w:author="Hannah McSorley" w:date="2020-08-05T02:53:00Z">
              <w:r w:rsidRPr="00BB7467">
                <w:rPr>
                  <w:rFonts w:asciiTheme="minorHAnsi" w:hAnsiTheme="minorHAnsi" w:cstheme="minorHAnsi"/>
                  <w:sz w:val="22"/>
                  <w:szCs w:val="22"/>
                </w:rPr>
                <w:t>32</w:t>
              </w:r>
            </w:ins>
          </w:p>
        </w:tc>
        <w:tc>
          <w:tcPr>
            <w:tcW w:w="0" w:type="auto"/>
          </w:tcPr>
          <w:p w14:paraId="7D6BB041" w14:textId="77777777" w:rsidR="00D3555D" w:rsidRPr="00BB7467" w:rsidRDefault="005D6F31" w:rsidP="00BB7467">
            <w:pPr>
              <w:spacing w:line="276" w:lineRule="auto"/>
              <w:jc w:val="right"/>
              <w:rPr>
                <w:ins w:id="4962" w:author="Hannah McSorley" w:date="2020-08-05T02:53:00Z"/>
                <w:rFonts w:asciiTheme="minorHAnsi" w:hAnsiTheme="minorHAnsi" w:cstheme="minorHAnsi"/>
                <w:sz w:val="22"/>
                <w:szCs w:val="22"/>
              </w:rPr>
            </w:pPr>
            <w:ins w:id="4963" w:author="Hannah McSorley" w:date="2020-08-05T02:53:00Z">
              <w:r w:rsidRPr="00BB7467">
                <w:rPr>
                  <w:rFonts w:asciiTheme="minorHAnsi" w:hAnsiTheme="minorHAnsi" w:cstheme="minorHAnsi"/>
                  <w:sz w:val="22"/>
                  <w:szCs w:val="22"/>
                </w:rPr>
                <w:t>2.6</w:t>
              </w:r>
            </w:ins>
          </w:p>
        </w:tc>
        <w:tc>
          <w:tcPr>
            <w:tcW w:w="0" w:type="auto"/>
          </w:tcPr>
          <w:p w14:paraId="27559BC2" w14:textId="77777777" w:rsidR="00D3555D" w:rsidRPr="00BB7467" w:rsidRDefault="005D6F31" w:rsidP="00BB7467">
            <w:pPr>
              <w:spacing w:line="276" w:lineRule="auto"/>
              <w:jc w:val="right"/>
              <w:rPr>
                <w:ins w:id="4964" w:author="Hannah McSorley" w:date="2020-08-05T02:53:00Z"/>
                <w:rFonts w:asciiTheme="minorHAnsi" w:hAnsiTheme="minorHAnsi" w:cstheme="minorHAnsi"/>
                <w:sz w:val="22"/>
                <w:szCs w:val="22"/>
              </w:rPr>
            </w:pPr>
            <w:ins w:id="4965" w:author="Hannah McSorley" w:date="2020-08-05T02:53:00Z">
              <w:r w:rsidRPr="00BB7467">
                <w:rPr>
                  <w:rFonts w:asciiTheme="minorHAnsi" w:hAnsiTheme="minorHAnsi" w:cstheme="minorHAnsi"/>
                  <w:sz w:val="22"/>
                  <w:szCs w:val="22"/>
                </w:rPr>
                <w:t>5.4</w:t>
              </w:r>
            </w:ins>
          </w:p>
        </w:tc>
        <w:tc>
          <w:tcPr>
            <w:tcW w:w="0" w:type="auto"/>
          </w:tcPr>
          <w:p w14:paraId="1A453BEB" w14:textId="77777777" w:rsidR="00D3555D" w:rsidRPr="00BB7467" w:rsidRDefault="005D6F31" w:rsidP="00BB7467">
            <w:pPr>
              <w:spacing w:line="276" w:lineRule="auto"/>
              <w:jc w:val="right"/>
              <w:rPr>
                <w:ins w:id="4966" w:author="Hannah McSorley" w:date="2020-08-05T02:53:00Z"/>
                <w:rFonts w:asciiTheme="minorHAnsi" w:hAnsiTheme="minorHAnsi" w:cstheme="minorHAnsi"/>
                <w:sz w:val="22"/>
                <w:szCs w:val="22"/>
              </w:rPr>
            </w:pPr>
            <w:ins w:id="4967" w:author="Hannah McSorley" w:date="2020-08-05T02:53:00Z">
              <w:r w:rsidRPr="00BB7467">
                <w:rPr>
                  <w:rFonts w:asciiTheme="minorHAnsi" w:hAnsiTheme="minorHAnsi" w:cstheme="minorHAnsi"/>
                  <w:sz w:val="22"/>
                  <w:szCs w:val="22"/>
                </w:rPr>
                <w:t>9.2</w:t>
              </w:r>
            </w:ins>
          </w:p>
        </w:tc>
      </w:tr>
      <w:tr w:rsidR="00717B93" w:rsidRPr="00BB7467" w14:paraId="4B4B63BD" w14:textId="77777777" w:rsidTr="00BB7467">
        <w:trPr>
          <w:ins w:id="4968" w:author="Hannah McSorley" w:date="2020-08-05T02:53:00Z"/>
        </w:trPr>
        <w:tc>
          <w:tcPr>
            <w:tcW w:w="0" w:type="auto"/>
            <w:shd w:val="clear" w:color="auto" w:fill="F2F2F2" w:themeFill="background1" w:themeFillShade="F2"/>
          </w:tcPr>
          <w:p w14:paraId="5B9D3B98" w14:textId="77777777" w:rsidR="00D3555D" w:rsidRPr="00BB7467" w:rsidRDefault="005D6F31" w:rsidP="00BB7467">
            <w:pPr>
              <w:spacing w:line="276" w:lineRule="auto"/>
              <w:rPr>
                <w:ins w:id="4969" w:author="Hannah McSorley" w:date="2020-08-05T02:53:00Z"/>
                <w:rFonts w:asciiTheme="minorHAnsi" w:hAnsiTheme="minorHAnsi" w:cstheme="minorHAnsi"/>
                <w:sz w:val="22"/>
                <w:szCs w:val="22"/>
              </w:rPr>
            </w:pPr>
            <w:proofErr w:type="spellStart"/>
            <w:ins w:id="4970" w:author="Hannah McSorley" w:date="2020-08-05T02:53:00Z">
              <w:r w:rsidRPr="00BB7467">
                <w:rPr>
                  <w:rFonts w:asciiTheme="minorHAnsi" w:hAnsiTheme="minorHAnsi" w:cstheme="minorHAnsi"/>
                  <w:sz w:val="22"/>
                  <w:szCs w:val="22"/>
                </w:rPr>
                <w:t>LeechHead</w:t>
              </w:r>
              <w:proofErr w:type="spellEnd"/>
            </w:ins>
          </w:p>
        </w:tc>
        <w:tc>
          <w:tcPr>
            <w:tcW w:w="0" w:type="auto"/>
            <w:shd w:val="clear" w:color="auto" w:fill="F2F2F2" w:themeFill="background1" w:themeFillShade="F2"/>
          </w:tcPr>
          <w:p w14:paraId="3A042DE1" w14:textId="77777777" w:rsidR="00D3555D" w:rsidRPr="00BB7467" w:rsidRDefault="005D6F31" w:rsidP="00BB7467">
            <w:pPr>
              <w:spacing w:line="276" w:lineRule="auto"/>
              <w:rPr>
                <w:ins w:id="4971" w:author="Hannah McSorley" w:date="2020-08-05T02:53:00Z"/>
                <w:rFonts w:asciiTheme="minorHAnsi" w:hAnsiTheme="minorHAnsi" w:cstheme="minorHAnsi"/>
                <w:sz w:val="22"/>
                <w:szCs w:val="22"/>
              </w:rPr>
            </w:pPr>
            <w:ins w:id="4972"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4D60EDA6" w14:textId="77777777" w:rsidR="00D3555D" w:rsidRPr="00BB7467" w:rsidRDefault="005D6F31" w:rsidP="00BB7467">
            <w:pPr>
              <w:spacing w:line="276" w:lineRule="auto"/>
              <w:jc w:val="right"/>
              <w:rPr>
                <w:ins w:id="4973" w:author="Hannah McSorley" w:date="2020-08-05T02:53:00Z"/>
                <w:rFonts w:asciiTheme="minorHAnsi" w:hAnsiTheme="minorHAnsi" w:cstheme="minorHAnsi"/>
                <w:sz w:val="22"/>
                <w:szCs w:val="22"/>
              </w:rPr>
            </w:pPr>
            <w:ins w:id="4974" w:author="Hannah McSorley" w:date="2020-08-05T02:53:00Z">
              <w:r w:rsidRPr="00BB7467">
                <w:rPr>
                  <w:rFonts w:asciiTheme="minorHAnsi" w:hAnsiTheme="minorHAnsi" w:cstheme="minorHAnsi"/>
                  <w:sz w:val="22"/>
                  <w:szCs w:val="22"/>
                </w:rPr>
                <w:t>13</w:t>
              </w:r>
            </w:ins>
          </w:p>
        </w:tc>
        <w:tc>
          <w:tcPr>
            <w:tcW w:w="0" w:type="auto"/>
            <w:shd w:val="clear" w:color="auto" w:fill="F2F2F2" w:themeFill="background1" w:themeFillShade="F2"/>
          </w:tcPr>
          <w:p w14:paraId="1A89DC23" w14:textId="77777777" w:rsidR="00D3555D" w:rsidRPr="00BB7467" w:rsidRDefault="005D6F31" w:rsidP="00BB7467">
            <w:pPr>
              <w:spacing w:line="276" w:lineRule="auto"/>
              <w:jc w:val="right"/>
              <w:rPr>
                <w:ins w:id="4975" w:author="Hannah McSorley" w:date="2020-08-05T02:53:00Z"/>
                <w:rFonts w:asciiTheme="minorHAnsi" w:hAnsiTheme="minorHAnsi" w:cstheme="minorHAnsi"/>
                <w:sz w:val="22"/>
                <w:szCs w:val="22"/>
              </w:rPr>
            </w:pPr>
            <w:ins w:id="4976" w:author="Hannah McSorley" w:date="2020-08-05T02:53:00Z">
              <w:r w:rsidRPr="00BB7467">
                <w:rPr>
                  <w:rFonts w:asciiTheme="minorHAnsi" w:hAnsiTheme="minorHAnsi" w:cstheme="minorHAnsi"/>
                  <w:sz w:val="22"/>
                  <w:szCs w:val="22"/>
                </w:rPr>
                <w:t>7.13</w:t>
              </w:r>
            </w:ins>
          </w:p>
        </w:tc>
        <w:tc>
          <w:tcPr>
            <w:tcW w:w="0" w:type="auto"/>
            <w:shd w:val="clear" w:color="auto" w:fill="F2F2F2" w:themeFill="background1" w:themeFillShade="F2"/>
          </w:tcPr>
          <w:p w14:paraId="35CEF498" w14:textId="77777777" w:rsidR="00D3555D" w:rsidRPr="00BB7467" w:rsidRDefault="005D6F31" w:rsidP="00BB7467">
            <w:pPr>
              <w:spacing w:line="276" w:lineRule="auto"/>
              <w:jc w:val="right"/>
              <w:rPr>
                <w:ins w:id="4977" w:author="Hannah McSorley" w:date="2020-08-05T02:53:00Z"/>
                <w:rFonts w:asciiTheme="minorHAnsi" w:hAnsiTheme="minorHAnsi" w:cstheme="minorHAnsi"/>
                <w:sz w:val="22"/>
                <w:szCs w:val="22"/>
              </w:rPr>
            </w:pPr>
            <w:ins w:id="4978" w:author="Hannah McSorley" w:date="2020-08-05T02:53:00Z">
              <w:r w:rsidRPr="00BB7467">
                <w:rPr>
                  <w:rFonts w:asciiTheme="minorHAnsi" w:hAnsiTheme="minorHAnsi" w:cstheme="minorHAnsi"/>
                  <w:sz w:val="22"/>
                  <w:szCs w:val="22"/>
                </w:rPr>
                <w:t>1.91</w:t>
              </w:r>
            </w:ins>
          </w:p>
        </w:tc>
        <w:tc>
          <w:tcPr>
            <w:tcW w:w="0" w:type="auto"/>
            <w:shd w:val="clear" w:color="auto" w:fill="F2F2F2" w:themeFill="background1" w:themeFillShade="F2"/>
          </w:tcPr>
          <w:p w14:paraId="5F8A48CD" w14:textId="77777777" w:rsidR="00D3555D" w:rsidRPr="00BB7467" w:rsidRDefault="005D6F31" w:rsidP="00BB7467">
            <w:pPr>
              <w:spacing w:line="276" w:lineRule="auto"/>
              <w:jc w:val="right"/>
              <w:rPr>
                <w:ins w:id="4979" w:author="Hannah McSorley" w:date="2020-08-05T02:53:00Z"/>
                <w:rFonts w:asciiTheme="minorHAnsi" w:hAnsiTheme="minorHAnsi" w:cstheme="minorHAnsi"/>
                <w:sz w:val="22"/>
                <w:szCs w:val="22"/>
              </w:rPr>
            </w:pPr>
            <w:ins w:id="4980" w:author="Hannah McSorley" w:date="2020-08-05T02:53:00Z">
              <w:r w:rsidRPr="00BB7467">
                <w:rPr>
                  <w:rFonts w:asciiTheme="minorHAnsi" w:hAnsiTheme="minorHAnsi" w:cstheme="minorHAnsi"/>
                  <w:sz w:val="22"/>
                  <w:szCs w:val="22"/>
                </w:rPr>
                <w:t>27</w:t>
              </w:r>
            </w:ins>
          </w:p>
        </w:tc>
        <w:tc>
          <w:tcPr>
            <w:tcW w:w="0" w:type="auto"/>
            <w:shd w:val="clear" w:color="auto" w:fill="F2F2F2" w:themeFill="background1" w:themeFillShade="F2"/>
          </w:tcPr>
          <w:p w14:paraId="5717DBA7" w14:textId="77777777" w:rsidR="00D3555D" w:rsidRPr="00BB7467" w:rsidRDefault="005D6F31" w:rsidP="00BB7467">
            <w:pPr>
              <w:spacing w:line="276" w:lineRule="auto"/>
              <w:jc w:val="right"/>
              <w:rPr>
                <w:ins w:id="4981" w:author="Hannah McSorley" w:date="2020-08-05T02:53:00Z"/>
                <w:rFonts w:asciiTheme="minorHAnsi" w:hAnsiTheme="minorHAnsi" w:cstheme="minorHAnsi"/>
                <w:sz w:val="22"/>
                <w:szCs w:val="22"/>
              </w:rPr>
            </w:pPr>
            <w:ins w:id="4982" w:author="Hannah McSorley" w:date="2020-08-05T02:53:00Z">
              <w:r w:rsidRPr="00BB7467">
                <w:rPr>
                  <w:rFonts w:asciiTheme="minorHAnsi" w:hAnsiTheme="minorHAnsi" w:cstheme="minorHAnsi"/>
                  <w:sz w:val="22"/>
                  <w:szCs w:val="22"/>
                </w:rPr>
                <w:t>4.9</w:t>
              </w:r>
            </w:ins>
          </w:p>
        </w:tc>
        <w:tc>
          <w:tcPr>
            <w:tcW w:w="0" w:type="auto"/>
            <w:shd w:val="clear" w:color="auto" w:fill="F2F2F2" w:themeFill="background1" w:themeFillShade="F2"/>
          </w:tcPr>
          <w:p w14:paraId="4952872F" w14:textId="77777777" w:rsidR="00D3555D" w:rsidRPr="00BB7467" w:rsidRDefault="005D6F31" w:rsidP="00BB7467">
            <w:pPr>
              <w:spacing w:line="276" w:lineRule="auto"/>
              <w:jc w:val="right"/>
              <w:rPr>
                <w:ins w:id="4983" w:author="Hannah McSorley" w:date="2020-08-05T02:53:00Z"/>
                <w:rFonts w:asciiTheme="minorHAnsi" w:hAnsiTheme="minorHAnsi" w:cstheme="minorHAnsi"/>
                <w:sz w:val="22"/>
                <w:szCs w:val="22"/>
              </w:rPr>
            </w:pPr>
            <w:ins w:id="4984" w:author="Hannah McSorley" w:date="2020-08-05T02:53:00Z">
              <w:r w:rsidRPr="00BB7467">
                <w:rPr>
                  <w:rFonts w:asciiTheme="minorHAnsi" w:hAnsiTheme="minorHAnsi" w:cstheme="minorHAnsi"/>
                  <w:sz w:val="22"/>
                  <w:szCs w:val="22"/>
                </w:rPr>
                <w:t>6.2</w:t>
              </w:r>
            </w:ins>
          </w:p>
        </w:tc>
        <w:tc>
          <w:tcPr>
            <w:tcW w:w="0" w:type="auto"/>
            <w:shd w:val="clear" w:color="auto" w:fill="F2F2F2" w:themeFill="background1" w:themeFillShade="F2"/>
          </w:tcPr>
          <w:p w14:paraId="7E18F707" w14:textId="77777777" w:rsidR="00D3555D" w:rsidRPr="00BB7467" w:rsidRDefault="005D6F31" w:rsidP="00BB7467">
            <w:pPr>
              <w:spacing w:line="276" w:lineRule="auto"/>
              <w:jc w:val="right"/>
              <w:rPr>
                <w:ins w:id="4985" w:author="Hannah McSorley" w:date="2020-08-05T02:53:00Z"/>
                <w:rFonts w:asciiTheme="minorHAnsi" w:hAnsiTheme="minorHAnsi" w:cstheme="minorHAnsi"/>
                <w:sz w:val="22"/>
                <w:szCs w:val="22"/>
              </w:rPr>
            </w:pPr>
            <w:ins w:id="4986" w:author="Hannah McSorley" w:date="2020-08-05T02:53:00Z">
              <w:r w:rsidRPr="00BB7467">
                <w:rPr>
                  <w:rFonts w:asciiTheme="minorHAnsi" w:hAnsiTheme="minorHAnsi" w:cstheme="minorHAnsi"/>
                  <w:sz w:val="22"/>
                  <w:szCs w:val="22"/>
                </w:rPr>
                <w:t>11.6</w:t>
              </w:r>
            </w:ins>
          </w:p>
        </w:tc>
      </w:tr>
      <w:tr w:rsidR="00D3555D" w:rsidRPr="00BB7467" w14:paraId="18F461AE" w14:textId="77777777">
        <w:trPr>
          <w:ins w:id="4987" w:author="Hannah McSorley" w:date="2020-08-05T02:53:00Z"/>
        </w:trPr>
        <w:tc>
          <w:tcPr>
            <w:tcW w:w="0" w:type="auto"/>
          </w:tcPr>
          <w:p w14:paraId="3E3FF94A" w14:textId="77777777" w:rsidR="00D3555D" w:rsidRPr="00BB7467" w:rsidRDefault="005D6F31" w:rsidP="00BB7467">
            <w:pPr>
              <w:spacing w:line="276" w:lineRule="auto"/>
              <w:rPr>
                <w:ins w:id="4988" w:author="Hannah McSorley" w:date="2020-08-05T02:53:00Z"/>
                <w:rFonts w:asciiTheme="minorHAnsi" w:hAnsiTheme="minorHAnsi" w:cstheme="minorHAnsi"/>
                <w:sz w:val="22"/>
                <w:szCs w:val="22"/>
              </w:rPr>
            </w:pPr>
            <w:proofErr w:type="spellStart"/>
            <w:ins w:id="4989" w:author="Hannah McSorley" w:date="2020-08-05T02:53:00Z">
              <w:r w:rsidRPr="00BB7467">
                <w:rPr>
                  <w:rFonts w:asciiTheme="minorHAnsi" w:hAnsiTheme="minorHAnsi" w:cstheme="minorHAnsi"/>
                  <w:sz w:val="22"/>
                  <w:szCs w:val="22"/>
                </w:rPr>
                <w:t>LeechHead</w:t>
              </w:r>
              <w:proofErr w:type="spellEnd"/>
            </w:ins>
          </w:p>
        </w:tc>
        <w:tc>
          <w:tcPr>
            <w:tcW w:w="0" w:type="auto"/>
          </w:tcPr>
          <w:p w14:paraId="374B5E4E" w14:textId="77777777" w:rsidR="00D3555D" w:rsidRPr="00BB7467" w:rsidRDefault="005D6F31" w:rsidP="00BB7467">
            <w:pPr>
              <w:spacing w:line="276" w:lineRule="auto"/>
              <w:rPr>
                <w:ins w:id="4990" w:author="Hannah McSorley" w:date="2020-08-05T02:53:00Z"/>
                <w:rFonts w:asciiTheme="minorHAnsi" w:hAnsiTheme="minorHAnsi" w:cstheme="minorHAnsi"/>
                <w:sz w:val="22"/>
                <w:szCs w:val="22"/>
              </w:rPr>
            </w:pPr>
            <w:ins w:id="4991" w:author="Hannah McSorley" w:date="2020-08-05T02:53:00Z">
              <w:r w:rsidRPr="00BB7467">
                <w:rPr>
                  <w:rFonts w:asciiTheme="minorHAnsi" w:hAnsiTheme="minorHAnsi" w:cstheme="minorHAnsi"/>
                  <w:sz w:val="22"/>
                  <w:szCs w:val="22"/>
                </w:rPr>
                <w:t>Rack</w:t>
              </w:r>
            </w:ins>
          </w:p>
        </w:tc>
        <w:tc>
          <w:tcPr>
            <w:tcW w:w="0" w:type="auto"/>
          </w:tcPr>
          <w:p w14:paraId="616DA8AE" w14:textId="77777777" w:rsidR="00D3555D" w:rsidRPr="00BB7467" w:rsidRDefault="005D6F31" w:rsidP="00BB7467">
            <w:pPr>
              <w:spacing w:line="276" w:lineRule="auto"/>
              <w:jc w:val="right"/>
              <w:rPr>
                <w:ins w:id="4992" w:author="Hannah McSorley" w:date="2020-08-05T02:53:00Z"/>
                <w:rFonts w:asciiTheme="minorHAnsi" w:hAnsiTheme="minorHAnsi" w:cstheme="minorHAnsi"/>
                <w:sz w:val="22"/>
                <w:szCs w:val="22"/>
              </w:rPr>
            </w:pPr>
            <w:ins w:id="4993" w:author="Hannah McSorley" w:date="2020-08-05T02:53:00Z">
              <w:r w:rsidRPr="00BB7467">
                <w:rPr>
                  <w:rFonts w:asciiTheme="minorHAnsi" w:hAnsiTheme="minorHAnsi" w:cstheme="minorHAnsi"/>
                  <w:sz w:val="22"/>
                  <w:szCs w:val="22"/>
                </w:rPr>
                <w:t>25</w:t>
              </w:r>
            </w:ins>
          </w:p>
        </w:tc>
        <w:tc>
          <w:tcPr>
            <w:tcW w:w="0" w:type="auto"/>
          </w:tcPr>
          <w:p w14:paraId="46ED0CF4" w14:textId="77777777" w:rsidR="00D3555D" w:rsidRPr="00BB7467" w:rsidRDefault="005D6F31" w:rsidP="00BB7467">
            <w:pPr>
              <w:spacing w:line="276" w:lineRule="auto"/>
              <w:jc w:val="right"/>
              <w:rPr>
                <w:ins w:id="4994" w:author="Hannah McSorley" w:date="2020-08-05T02:53:00Z"/>
                <w:rFonts w:asciiTheme="minorHAnsi" w:hAnsiTheme="minorHAnsi" w:cstheme="minorHAnsi"/>
                <w:sz w:val="22"/>
                <w:szCs w:val="22"/>
              </w:rPr>
            </w:pPr>
            <w:ins w:id="4995" w:author="Hannah McSorley" w:date="2020-08-05T02:53:00Z">
              <w:r w:rsidRPr="00BB7467">
                <w:rPr>
                  <w:rFonts w:asciiTheme="minorHAnsi" w:hAnsiTheme="minorHAnsi" w:cstheme="minorHAnsi"/>
                  <w:sz w:val="22"/>
                  <w:szCs w:val="22"/>
                </w:rPr>
                <w:t>7.45</w:t>
              </w:r>
            </w:ins>
          </w:p>
        </w:tc>
        <w:tc>
          <w:tcPr>
            <w:tcW w:w="0" w:type="auto"/>
          </w:tcPr>
          <w:p w14:paraId="0F16BC25" w14:textId="77777777" w:rsidR="00D3555D" w:rsidRPr="00BB7467" w:rsidRDefault="005D6F31" w:rsidP="00BB7467">
            <w:pPr>
              <w:spacing w:line="276" w:lineRule="auto"/>
              <w:jc w:val="right"/>
              <w:rPr>
                <w:ins w:id="4996" w:author="Hannah McSorley" w:date="2020-08-05T02:53:00Z"/>
                <w:rFonts w:asciiTheme="minorHAnsi" w:hAnsiTheme="minorHAnsi" w:cstheme="minorHAnsi"/>
                <w:sz w:val="22"/>
                <w:szCs w:val="22"/>
              </w:rPr>
            </w:pPr>
            <w:ins w:id="4997" w:author="Hannah McSorley" w:date="2020-08-05T02:53:00Z">
              <w:r w:rsidRPr="00BB7467">
                <w:rPr>
                  <w:rFonts w:asciiTheme="minorHAnsi" w:hAnsiTheme="minorHAnsi" w:cstheme="minorHAnsi"/>
                  <w:sz w:val="22"/>
                  <w:szCs w:val="22"/>
                </w:rPr>
                <w:t>1.73</w:t>
              </w:r>
            </w:ins>
          </w:p>
        </w:tc>
        <w:tc>
          <w:tcPr>
            <w:tcW w:w="0" w:type="auto"/>
          </w:tcPr>
          <w:p w14:paraId="763C8033" w14:textId="77777777" w:rsidR="00D3555D" w:rsidRPr="00BB7467" w:rsidRDefault="005D6F31" w:rsidP="00BB7467">
            <w:pPr>
              <w:spacing w:line="276" w:lineRule="auto"/>
              <w:jc w:val="right"/>
              <w:rPr>
                <w:ins w:id="4998" w:author="Hannah McSorley" w:date="2020-08-05T02:53:00Z"/>
                <w:rFonts w:asciiTheme="minorHAnsi" w:hAnsiTheme="minorHAnsi" w:cstheme="minorHAnsi"/>
                <w:sz w:val="22"/>
                <w:szCs w:val="22"/>
              </w:rPr>
            </w:pPr>
            <w:ins w:id="4999" w:author="Hannah McSorley" w:date="2020-08-05T02:53:00Z">
              <w:r w:rsidRPr="00BB7467">
                <w:rPr>
                  <w:rFonts w:asciiTheme="minorHAnsi" w:hAnsiTheme="minorHAnsi" w:cstheme="minorHAnsi"/>
                  <w:sz w:val="22"/>
                  <w:szCs w:val="22"/>
                </w:rPr>
                <w:t>23</w:t>
              </w:r>
            </w:ins>
          </w:p>
        </w:tc>
        <w:tc>
          <w:tcPr>
            <w:tcW w:w="0" w:type="auto"/>
          </w:tcPr>
          <w:p w14:paraId="0A0F1D8A" w14:textId="77777777" w:rsidR="00D3555D" w:rsidRPr="00BB7467" w:rsidRDefault="005D6F31" w:rsidP="00BB7467">
            <w:pPr>
              <w:spacing w:line="276" w:lineRule="auto"/>
              <w:jc w:val="right"/>
              <w:rPr>
                <w:ins w:id="5000" w:author="Hannah McSorley" w:date="2020-08-05T02:53:00Z"/>
                <w:rFonts w:asciiTheme="minorHAnsi" w:hAnsiTheme="minorHAnsi" w:cstheme="minorHAnsi"/>
                <w:sz w:val="22"/>
                <w:szCs w:val="22"/>
              </w:rPr>
            </w:pPr>
            <w:ins w:id="5001" w:author="Hannah McSorley" w:date="2020-08-05T02:53:00Z">
              <w:r w:rsidRPr="00BB7467">
                <w:rPr>
                  <w:rFonts w:asciiTheme="minorHAnsi" w:hAnsiTheme="minorHAnsi" w:cstheme="minorHAnsi"/>
                  <w:sz w:val="22"/>
                  <w:szCs w:val="22"/>
                </w:rPr>
                <w:t>4.0</w:t>
              </w:r>
            </w:ins>
          </w:p>
        </w:tc>
        <w:tc>
          <w:tcPr>
            <w:tcW w:w="0" w:type="auto"/>
          </w:tcPr>
          <w:p w14:paraId="00ECF81A" w14:textId="77777777" w:rsidR="00D3555D" w:rsidRPr="00BB7467" w:rsidRDefault="005D6F31" w:rsidP="00BB7467">
            <w:pPr>
              <w:spacing w:line="276" w:lineRule="auto"/>
              <w:jc w:val="right"/>
              <w:rPr>
                <w:ins w:id="5002" w:author="Hannah McSorley" w:date="2020-08-05T02:53:00Z"/>
                <w:rFonts w:asciiTheme="minorHAnsi" w:hAnsiTheme="minorHAnsi" w:cstheme="minorHAnsi"/>
                <w:sz w:val="22"/>
                <w:szCs w:val="22"/>
              </w:rPr>
            </w:pPr>
            <w:ins w:id="5003" w:author="Hannah McSorley" w:date="2020-08-05T02:53:00Z">
              <w:r w:rsidRPr="00BB7467">
                <w:rPr>
                  <w:rFonts w:asciiTheme="minorHAnsi" w:hAnsiTheme="minorHAnsi" w:cstheme="minorHAnsi"/>
                  <w:sz w:val="22"/>
                  <w:szCs w:val="22"/>
                </w:rPr>
                <w:t>7.3</w:t>
              </w:r>
            </w:ins>
          </w:p>
        </w:tc>
        <w:tc>
          <w:tcPr>
            <w:tcW w:w="0" w:type="auto"/>
          </w:tcPr>
          <w:p w14:paraId="1DF69D11" w14:textId="77777777" w:rsidR="00D3555D" w:rsidRPr="00BB7467" w:rsidRDefault="005D6F31" w:rsidP="00BB7467">
            <w:pPr>
              <w:spacing w:line="276" w:lineRule="auto"/>
              <w:jc w:val="right"/>
              <w:rPr>
                <w:ins w:id="5004" w:author="Hannah McSorley" w:date="2020-08-05T02:53:00Z"/>
                <w:rFonts w:asciiTheme="minorHAnsi" w:hAnsiTheme="minorHAnsi" w:cstheme="minorHAnsi"/>
                <w:sz w:val="22"/>
                <w:szCs w:val="22"/>
              </w:rPr>
            </w:pPr>
            <w:ins w:id="5005" w:author="Hannah McSorley" w:date="2020-08-05T02:53:00Z">
              <w:r w:rsidRPr="00BB7467">
                <w:rPr>
                  <w:rFonts w:asciiTheme="minorHAnsi" w:hAnsiTheme="minorHAnsi" w:cstheme="minorHAnsi"/>
                  <w:sz w:val="22"/>
                  <w:szCs w:val="22"/>
                </w:rPr>
                <w:t>10.6</w:t>
              </w:r>
            </w:ins>
          </w:p>
        </w:tc>
      </w:tr>
      <w:tr w:rsidR="00717B93" w:rsidRPr="00BB7467" w14:paraId="5D6D9633" w14:textId="77777777" w:rsidTr="00BB7467">
        <w:trPr>
          <w:ins w:id="5006" w:author="Hannah McSorley" w:date="2020-08-05T02:53:00Z"/>
        </w:trPr>
        <w:tc>
          <w:tcPr>
            <w:tcW w:w="0" w:type="auto"/>
            <w:shd w:val="clear" w:color="auto" w:fill="F2F2F2" w:themeFill="background1" w:themeFillShade="F2"/>
          </w:tcPr>
          <w:p w14:paraId="725420A5" w14:textId="77777777" w:rsidR="00D3555D" w:rsidRPr="00BB7467" w:rsidRDefault="005D6F31" w:rsidP="00BB7467">
            <w:pPr>
              <w:spacing w:line="276" w:lineRule="auto"/>
              <w:rPr>
                <w:ins w:id="5007" w:author="Hannah McSorley" w:date="2020-08-05T02:53:00Z"/>
                <w:rFonts w:asciiTheme="minorHAnsi" w:hAnsiTheme="minorHAnsi" w:cstheme="minorHAnsi"/>
                <w:sz w:val="22"/>
                <w:szCs w:val="22"/>
              </w:rPr>
            </w:pPr>
            <w:proofErr w:type="spellStart"/>
            <w:ins w:id="5008" w:author="Hannah McSorley" w:date="2020-08-05T02:53:00Z">
              <w:r w:rsidRPr="00BB7467">
                <w:rPr>
                  <w:rFonts w:asciiTheme="minorHAnsi" w:hAnsiTheme="minorHAnsi" w:cstheme="minorHAnsi"/>
                  <w:sz w:val="22"/>
                  <w:szCs w:val="22"/>
                </w:rPr>
                <w:t>CraggCrk</w:t>
              </w:r>
              <w:proofErr w:type="spellEnd"/>
            </w:ins>
          </w:p>
        </w:tc>
        <w:tc>
          <w:tcPr>
            <w:tcW w:w="0" w:type="auto"/>
            <w:shd w:val="clear" w:color="auto" w:fill="F2F2F2" w:themeFill="background1" w:themeFillShade="F2"/>
          </w:tcPr>
          <w:p w14:paraId="207546A1" w14:textId="77777777" w:rsidR="00D3555D" w:rsidRPr="00BB7467" w:rsidRDefault="005D6F31" w:rsidP="00BB7467">
            <w:pPr>
              <w:spacing w:line="276" w:lineRule="auto"/>
              <w:rPr>
                <w:ins w:id="5009" w:author="Hannah McSorley" w:date="2020-08-05T02:53:00Z"/>
                <w:rFonts w:asciiTheme="minorHAnsi" w:hAnsiTheme="minorHAnsi" w:cstheme="minorHAnsi"/>
                <w:sz w:val="22"/>
                <w:szCs w:val="22"/>
              </w:rPr>
            </w:pPr>
            <w:ins w:id="5010"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4E2340EA" w14:textId="77777777" w:rsidR="00D3555D" w:rsidRPr="00BB7467" w:rsidRDefault="005D6F31" w:rsidP="00BB7467">
            <w:pPr>
              <w:spacing w:line="276" w:lineRule="auto"/>
              <w:jc w:val="right"/>
              <w:rPr>
                <w:ins w:id="5011" w:author="Hannah McSorley" w:date="2020-08-05T02:53:00Z"/>
                <w:rFonts w:asciiTheme="minorHAnsi" w:hAnsiTheme="minorHAnsi" w:cstheme="minorHAnsi"/>
                <w:sz w:val="22"/>
                <w:szCs w:val="22"/>
              </w:rPr>
            </w:pPr>
            <w:ins w:id="5012" w:author="Hannah McSorley" w:date="2020-08-05T02:53:00Z">
              <w:r w:rsidRPr="00BB7467">
                <w:rPr>
                  <w:rFonts w:asciiTheme="minorHAnsi" w:hAnsiTheme="minorHAnsi" w:cstheme="minorHAnsi"/>
                  <w:sz w:val="22"/>
                  <w:szCs w:val="22"/>
                </w:rPr>
                <w:t>24</w:t>
              </w:r>
            </w:ins>
          </w:p>
        </w:tc>
        <w:tc>
          <w:tcPr>
            <w:tcW w:w="0" w:type="auto"/>
            <w:shd w:val="clear" w:color="auto" w:fill="F2F2F2" w:themeFill="background1" w:themeFillShade="F2"/>
          </w:tcPr>
          <w:p w14:paraId="397E3437" w14:textId="77777777" w:rsidR="00D3555D" w:rsidRPr="00BB7467" w:rsidRDefault="005D6F31" w:rsidP="00BB7467">
            <w:pPr>
              <w:spacing w:line="276" w:lineRule="auto"/>
              <w:jc w:val="right"/>
              <w:rPr>
                <w:ins w:id="5013" w:author="Hannah McSorley" w:date="2020-08-05T02:53:00Z"/>
                <w:rFonts w:asciiTheme="minorHAnsi" w:hAnsiTheme="minorHAnsi" w:cstheme="minorHAnsi"/>
                <w:sz w:val="22"/>
                <w:szCs w:val="22"/>
              </w:rPr>
            </w:pPr>
            <w:ins w:id="5014" w:author="Hannah McSorley" w:date="2020-08-05T02:53:00Z">
              <w:r w:rsidRPr="00BB7467">
                <w:rPr>
                  <w:rFonts w:asciiTheme="minorHAnsi" w:hAnsiTheme="minorHAnsi" w:cstheme="minorHAnsi"/>
                  <w:sz w:val="22"/>
                  <w:szCs w:val="22"/>
                </w:rPr>
                <w:t>4.10</w:t>
              </w:r>
            </w:ins>
          </w:p>
        </w:tc>
        <w:tc>
          <w:tcPr>
            <w:tcW w:w="0" w:type="auto"/>
            <w:shd w:val="clear" w:color="auto" w:fill="F2F2F2" w:themeFill="background1" w:themeFillShade="F2"/>
          </w:tcPr>
          <w:p w14:paraId="39A5E857" w14:textId="77777777" w:rsidR="00D3555D" w:rsidRPr="00BB7467" w:rsidRDefault="005D6F31" w:rsidP="00BB7467">
            <w:pPr>
              <w:spacing w:line="276" w:lineRule="auto"/>
              <w:jc w:val="right"/>
              <w:rPr>
                <w:ins w:id="5015" w:author="Hannah McSorley" w:date="2020-08-05T02:53:00Z"/>
                <w:rFonts w:asciiTheme="minorHAnsi" w:hAnsiTheme="minorHAnsi" w:cstheme="minorHAnsi"/>
                <w:sz w:val="22"/>
                <w:szCs w:val="22"/>
              </w:rPr>
            </w:pPr>
            <w:ins w:id="5016" w:author="Hannah McSorley" w:date="2020-08-05T02:53:00Z">
              <w:r w:rsidRPr="00BB7467">
                <w:rPr>
                  <w:rFonts w:asciiTheme="minorHAnsi" w:hAnsiTheme="minorHAnsi" w:cstheme="minorHAnsi"/>
                  <w:sz w:val="22"/>
                  <w:szCs w:val="22"/>
                </w:rPr>
                <w:t>1.33</w:t>
              </w:r>
            </w:ins>
          </w:p>
        </w:tc>
        <w:tc>
          <w:tcPr>
            <w:tcW w:w="0" w:type="auto"/>
            <w:shd w:val="clear" w:color="auto" w:fill="F2F2F2" w:themeFill="background1" w:themeFillShade="F2"/>
          </w:tcPr>
          <w:p w14:paraId="2CCF1A96" w14:textId="77777777" w:rsidR="00D3555D" w:rsidRPr="00BB7467" w:rsidRDefault="005D6F31" w:rsidP="00BB7467">
            <w:pPr>
              <w:spacing w:line="276" w:lineRule="auto"/>
              <w:jc w:val="right"/>
              <w:rPr>
                <w:ins w:id="5017" w:author="Hannah McSorley" w:date="2020-08-05T02:53:00Z"/>
                <w:rFonts w:asciiTheme="minorHAnsi" w:hAnsiTheme="minorHAnsi" w:cstheme="minorHAnsi"/>
                <w:sz w:val="22"/>
                <w:szCs w:val="22"/>
              </w:rPr>
            </w:pPr>
            <w:ins w:id="5018" w:author="Hannah McSorley" w:date="2020-08-05T02:53:00Z">
              <w:r w:rsidRPr="00BB7467">
                <w:rPr>
                  <w:rFonts w:asciiTheme="minorHAnsi" w:hAnsiTheme="minorHAnsi" w:cstheme="minorHAnsi"/>
                  <w:sz w:val="22"/>
                  <w:szCs w:val="22"/>
                </w:rPr>
                <w:t>32</w:t>
              </w:r>
            </w:ins>
          </w:p>
        </w:tc>
        <w:tc>
          <w:tcPr>
            <w:tcW w:w="0" w:type="auto"/>
            <w:shd w:val="clear" w:color="auto" w:fill="F2F2F2" w:themeFill="background1" w:themeFillShade="F2"/>
          </w:tcPr>
          <w:p w14:paraId="203BC330" w14:textId="77777777" w:rsidR="00D3555D" w:rsidRPr="00BB7467" w:rsidRDefault="005D6F31" w:rsidP="00BB7467">
            <w:pPr>
              <w:spacing w:line="276" w:lineRule="auto"/>
              <w:jc w:val="right"/>
              <w:rPr>
                <w:ins w:id="5019" w:author="Hannah McSorley" w:date="2020-08-05T02:53:00Z"/>
                <w:rFonts w:asciiTheme="minorHAnsi" w:hAnsiTheme="minorHAnsi" w:cstheme="minorHAnsi"/>
                <w:sz w:val="22"/>
                <w:szCs w:val="22"/>
              </w:rPr>
            </w:pPr>
            <w:ins w:id="5020" w:author="Hannah McSorley" w:date="2020-08-05T02:53:00Z">
              <w:r w:rsidRPr="00BB7467">
                <w:rPr>
                  <w:rFonts w:asciiTheme="minorHAnsi" w:hAnsiTheme="minorHAnsi" w:cstheme="minorHAnsi"/>
                  <w:sz w:val="22"/>
                  <w:szCs w:val="22"/>
                </w:rPr>
                <w:t>2.6</w:t>
              </w:r>
            </w:ins>
          </w:p>
        </w:tc>
        <w:tc>
          <w:tcPr>
            <w:tcW w:w="0" w:type="auto"/>
            <w:shd w:val="clear" w:color="auto" w:fill="F2F2F2" w:themeFill="background1" w:themeFillShade="F2"/>
          </w:tcPr>
          <w:p w14:paraId="2FBBC1FC" w14:textId="77777777" w:rsidR="00D3555D" w:rsidRPr="00BB7467" w:rsidRDefault="005D6F31" w:rsidP="00BB7467">
            <w:pPr>
              <w:spacing w:line="276" w:lineRule="auto"/>
              <w:jc w:val="right"/>
              <w:rPr>
                <w:ins w:id="5021" w:author="Hannah McSorley" w:date="2020-08-05T02:53:00Z"/>
                <w:rFonts w:asciiTheme="minorHAnsi" w:hAnsiTheme="minorHAnsi" w:cstheme="minorHAnsi"/>
                <w:sz w:val="22"/>
                <w:szCs w:val="22"/>
              </w:rPr>
            </w:pPr>
            <w:ins w:id="5022" w:author="Hannah McSorley" w:date="2020-08-05T02:53:00Z">
              <w:r w:rsidRPr="00BB7467">
                <w:rPr>
                  <w:rFonts w:asciiTheme="minorHAnsi" w:hAnsiTheme="minorHAnsi" w:cstheme="minorHAnsi"/>
                  <w:sz w:val="22"/>
                  <w:szCs w:val="22"/>
                </w:rPr>
                <w:t>3.6</w:t>
              </w:r>
            </w:ins>
          </w:p>
        </w:tc>
        <w:tc>
          <w:tcPr>
            <w:tcW w:w="0" w:type="auto"/>
            <w:shd w:val="clear" w:color="auto" w:fill="F2F2F2" w:themeFill="background1" w:themeFillShade="F2"/>
          </w:tcPr>
          <w:p w14:paraId="510DA734" w14:textId="77777777" w:rsidR="00D3555D" w:rsidRPr="00BB7467" w:rsidRDefault="005D6F31" w:rsidP="00BB7467">
            <w:pPr>
              <w:spacing w:line="276" w:lineRule="auto"/>
              <w:jc w:val="right"/>
              <w:rPr>
                <w:ins w:id="5023" w:author="Hannah McSorley" w:date="2020-08-05T02:53:00Z"/>
                <w:rFonts w:asciiTheme="minorHAnsi" w:hAnsiTheme="minorHAnsi" w:cstheme="minorHAnsi"/>
                <w:sz w:val="22"/>
                <w:szCs w:val="22"/>
              </w:rPr>
            </w:pPr>
            <w:ins w:id="5024" w:author="Hannah McSorley" w:date="2020-08-05T02:53:00Z">
              <w:r w:rsidRPr="00BB7467">
                <w:rPr>
                  <w:rFonts w:asciiTheme="minorHAnsi" w:hAnsiTheme="minorHAnsi" w:cstheme="minorHAnsi"/>
                  <w:sz w:val="22"/>
                  <w:szCs w:val="22"/>
                </w:rPr>
                <w:t>7.5</w:t>
              </w:r>
            </w:ins>
          </w:p>
        </w:tc>
      </w:tr>
      <w:tr w:rsidR="00D3555D" w:rsidRPr="00BB7467" w14:paraId="1DB72154" w14:textId="77777777">
        <w:trPr>
          <w:ins w:id="5025" w:author="Hannah McSorley" w:date="2020-08-05T02:53:00Z"/>
        </w:trPr>
        <w:tc>
          <w:tcPr>
            <w:tcW w:w="0" w:type="auto"/>
          </w:tcPr>
          <w:p w14:paraId="54AA1798" w14:textId="77777777" w:rsidR="00D3555D" w:rsidRPr="00BB7467" w:rsidRDefault="005D6F31" w:rsidP="00BB7467">
            <w:pPr>
              <w:spacing w:line="276" w:lineRule="auto"/>
              <w:rPr>
                <w:ins w:id="5026" w:author="Hannah McSorley" w:date="2020-08-05T02:53:00Z"/>
                <w:rFonts w:asciiTheme="minorHAnsi" w:hAnsiTheme="minorHAnsi" w:cstheme="minorHAnsi"/>
                <w:sz w:val="22"/>
                <w:szCs w:val="22"/>
              </w:rPr>
            </w:pPr>
            <w:proofErr w:type="spellStart"/>
            <w:ins w:id="5027" w:author="Hannah McSorley" w:date="2020-08-05T02:53:00Z">
              <w:r w:rsidRPr="00BB7467">
                <w:rPr>
                  <w:rFonts w:asciiTheme="minorHAnsi" w:hAnsiTheme="minorHAnsi" w:cstheme="minorHAnsi"/>
                  <w:sz w:val="22"/>
                  <w:szCs w:val="22"/>
                </w:rPr>
                <w:t>CraggCrk</w:t>
              </w:r>
              <w:proofErr w:type="spellEnd"/>
            </w:ins>
          </w:p>
        </w:tc>
        <w:tc>
          <w:tcPr>
            <w:tcW w:w="0" w:type="auto"/>
          </w:tcPr>
          <w:p w14:paraId="1C5803A1" w14:textId="77777777" w:rsidR="00D3555D" w:rsidRPr="00BB7467" w:rsidRDefault="005D6F31" w:rsidP="00BB7467">
            <w:pPr>
              <w:spacing w:line="276" w:lineRule="auto"/>
              <w:rPr>
                <w:ins w:id="5028" w:author="Hannah McSorley" w:date="2020-08-05T02:53:00Z"/>
                <w:rFonts w:asciiTheme="minorHAnsi" w:hAnsiTheme="minorHAnsi" w:cstheme="minorHAnsi"/>
                <w:sz w:val="22"/>
                <w:szCs w:val="22"/>
              </w:rPr>
            </w:pPr>
            <w:ins w:id="5029" w:author="Hannah McSorley" w:date="2020-08-05T02:53:00Z">
              <w:r w:rsidRPr="00BB7467">
                <w:rPr>
                  <w:rFonts w:asciiTheme="minorHAnsi" w:hAnsiTheme="minorHAnsi" w:cstheme="minorHAnsi"/>
                  <w:sz w:val="22"/>
                  <w:szCs w:val="22"/>
                </w:rPr>
                <w:t>Rack</w:t>
              </w:r>
            </w:ins>
          </w:p>
        </w:tc>
        <w:tc>
          <w:tcPr>
            <w:tcW w:w="0" w:type="auto"/>
          </w:tcPr>
          <w:p w14:paraId="778FF00E" w14:textId="77777777" w:rsidR="00D3555D" w:rsidRPr="00BB7467" w:rsidRDefault="005D6F31" w:rsidP="00BB7467">
            <w:pPr>
              <w:spacing w:line="276" w:lineRule="auto"/>
              <w:jc w:val="right"/>
              <w:rPr>
                <w:ins w:id="5030" w:author="Hannah McSorley" w:date="2020-08-05T02:53:00Z"/>
                <w:rFonts w:asciiTheme="minorHAnsi" w:hAnsiTheme="minorHAnsi" w:cstheme="minorHAnsi"/>
                <w:sz w:val="22"/>
                <w:szCs w:val="22"/>
              </w:rPr>
            </w:pPr>
            <w:ins w:id="5031" w:author="Hannah McSorley" w:date="2020-08-05T02:53:00Z">
              <w:r w:rsidRPr="00BB7467">
                <w:rPr>
                  <w:rFonts w:asciiTheme="minorHAnsi" w:hAnsiTheme="minorHAnsi" w:cstheme="minorHAnsi"/>
                  <w:sz w:val="22"/>
                  <w:szCs w:val="22"/>
                </w:rPr>
                <w:t>32</w:t>
              </w:r>
            </w:ins>
          </w:p>
        </w:tc>
        <w:tc>
          <w:tcPr>
            <w:tcW w:w="0" w:type="auto"/>
          </w:tcPr>
          <w:p w14:paraId="67F94E9B" w14:textId="77777777" w:rsidR="00D3555D" w:rsidRPr="00BB7467" w:rsidRDefault="005D6F31" w:rsidP="00BB7467">
            <w:pPr>
              <w:spacing w:line="276" w:lineRule="auto"/>
              <w:jc w:val="right"/>
              <w:rPr>
                <w:ins w:id="5032" w:author="Hannah McSorley" w:date="2020-08-05T02:53:00Z"/>
                <w:rFonts w:asciiTheme="minorHAnsi" w:hAnsiTheme="minorHAnsi" w:cstheme="minorHAnsi"/>
                <w:sz w:val="22"/>
                <w:szCs w:val="22"/>
              </w:rPr>
            </w:pPr>
            <w:ins w:id="5033" w:author="Hannah McSorley" w:date="2020-08-05T02:53:00Z">
              <w:r w:rsidRPr="00BB7467">
                <w:rPr>
                  <w:rFonts w:asciiTheme="minorHAnsi" w:hAnsiTheme="minorHAnsi" w:cstheme="minorHAnsi"/>
                  <w:sz w:val="22"/>
                  <w:szCs w:val="22"/>
                </w:rPr>
                <w:t>5.26</w:t>
              </w:r>
            </w:ins>
          </w:p>
        </w:tc>
        <w:tc>
          <w:tcPr>
            <w:tcW w:w="0" w:type="auto"/>
          </w:tcPr>
          <w:p w14:paraId="62498485" w14:textId="77777777" w:rsidR="00D3555D" w:rsidRPr="00BB7467" w:rsidRDefault="005D6F31" w:rsidP="00BB7467">
            <w:pPr>
              <w:spacing w:line="276" w:lineRule="auto"/>
              <w:jc w:val="right"/>
              <w:rPr>
                <w:ins w:id="5034" w:author="Hannah McSorley" w:date="2020-08-05T02:53:00Z"/>
                <w:rFonts w:asciiTheme="minorHAnsi" w:hAnsiTheme="minorHAnsi" w:cstheme="minorHAnsi"/>
                <w:sz w:val="22"/>
                <w:szCs w:val="22"/>
              </w:rPr>
            </w:pPr>
            <w:ins w:id="5035" w:author="Hannah McSorley" w:date="2020-08-05T02:53:00Z">
              <w:r w:rsidRPr="00BB7467">
                <w:rPr>
                  <w:rFonts w:asciiTheme="minorHAnsi" w:hAnsiTheme="minorHAnsi" w:cstheme="minorHAnsi"/>
                  <w:sz w:val="22"/>
                  <w:szCs w:val="22"/>
                </w:rPr>
                <w:t>1.54</w:t>
              </w:r>
            </w:ins>
          </w:p>
        </w:tc>
        <w:tc>
          <w:tcPr>
            <w:tcW w:w="0" w:type="auto"/>
          </w:tcPr>
          <w:p w14:paraId="396DD7F4" w14:textId="77777777" w:rsidR="00D3555D" w:rsidRPr="00BB7467" w:rsidRDefault="005D6F31" w:rsidP="00BB7467">
            <w:pPr>
              <w:spacing w:line="276" w:lineRule="auto"/>
              <w:jc w:val="right"/>
              <w:rPr>
                <w:ins w:id="5036" w:author="Hannah McSorley" w:date="2020-08-05T02:53:00Z"/>
                <w:rFonts w:asciiTheme="minorHAnsi" w:hAnsiTheme="minorHAnsi" w:cstheme="minorHAnsi"/>
                <w:sz w:val="22"/>
                <w:szCs w:val="22"/>
              </w:rPr>
            </w:pPr>
            <w:ins w:id="5037" w:author="Hannah McSorley" w:date="2020-08-05T02:53:00Z">
              <w:r w:rsidRPr="00BB7467">
                <w:rPr>
                  <w:rFonts w:asciiTheme="minorHAnsi" w:hAnsiTheme="minorHAnsi" w:cstheme="minorHAnsi"/>
                  <w:sz w:val="22"/>
                  <w:szCs w:val="22"/>
                </w:rPr>
                <w:t>29</w:t>
              </w:r>
            </w:ins>
          </w:p>
        </w:tc>
        <w:tc>
          <w:tcPr>
            <w:tcW w:w="0" w:type="auto"/>
          </w:tcPr>
          <w:p w14:paraId="46028C39" w14:textId="77777777" w:rsidR="00D3555D" w:rsidRPr="00BB7467" w:rsidRDefault="005D6F31" w:rsidP="00BB7467">
            <w:pPr>
              <w:spacing w:line="276" w:lineRule="auto"/>
              <w:jc w:val="right"/>
              <w:rPr>
                <w:ins w:id="5038" w:author="Hannah McSorley" w:date="2020-08-05T02:53:00Z"/>
                <w:rFonts w:asciiTheme="minorHAnsi" w:hAnsiTheme="minorHAnsi" w:cstheme="minorHAnsi"/>
                <w:sz w:val="22"/>
                <w:szCs w:val="22"/>
              </w:rPr>
            </w:pPr>
            <w:ins w:id="5039" w:author="Hannah McSorley" w:date="2020-08-05T02:53:00Z">
              <w:r w:rsidRPr="00BB7467">
                <w:rPr>
                  <w:rFonts w:asciiTheme="minorHAnsi" w:hAnsiTheme="minorHAnsi" w:cstheme="minorHAnsi"/>
                  <w:sz w:val="22"/>
                  <w:szCs w:val="22"/>
                </w:rPr>
                <w:t>3.0</w:t>
              </w:r>
            </w:ins>
          </w:p>
        </w:tc>
        <w:tc>
          <w:tcPr>
            <w:tcW w:w="0" w:type="auto"/>
          </w:tcPr>
          <w:p w14:paraId="6ACA45B7" w14:textId="77777777" w:rsidR="00D3555D" w:rsidRPr="00BB7467" w:rsidRDefault="005D6F31" w:rsidP="00BB7467">
            <w:pPr>
              <w:spacing w:line="276" w:lineRule="auto"/>
              <w:jc w:val="right"/>
              <w:rPr>
                <w:ins w:id="5040" w:author="Hannah McSorley" w:date="2020-08-05T02:53:00Z"/>
                <w:rFonts w:asciiTheme="minorHAnsi" w:hAnsiTheme="minorHAnsi" w:cstheme="minorHAnsi"/>
                <w:sz w:val="22"/>
                <w:szCs w:val="22"/>
              </w:rPr>
            </w:pPr>
            <w:ins w:id="5041" w:author="Hannah McSorley" w:date="2020-08-05T02:53:00Z">
              <w:r w:rsidRPr="00BB7467">
                <w:rPr>
                  <w:rFonts w:asciiTheme="minorHAnsi" w:hAnsiTheme="minorHAnsi" w:cstheme="minorHAnsi"/>
                  <w:sz w:val="22"/>
                  <w:szCs w:val="22"/>
                </w:rPr>
                <w:t>4.9</w:t>
              </w:r>
            </w:ins>
          </w:p>
        </w:tc>
        <w:tc>
          <w:tcPr>
            <w:tcW w:w="0" w:type="auto"/>
          </w:tcPr>
          <w:p w14:paraId="6CE1639B" w14:textId="77777777" w:rsidR="00D3555D" w:rsidRPr="00BB7467" w:rsidRDefault="005D6F31" w:rsidP="00BB7467">
            <w:pPr>
              <w:spacing w:line="276" w:lineRule="auto"/>
              <w:jc w:val="right"/>
              <w:rPr>
                <w:ins w:id="5042" w:author="Hannah McSorley" w:date="2020-08-05T02:53:00Z"/>
                <w:rFonts w:asciiTheme="minorHAnsi" w:hAnsiTheme="minorHAnsi" w:cstheme="minorHAnsi"/>
                <w:sz w:val="22"/>
                <w:szCs w:val="22"/>
              </w:rPr>
            </w:pPr>
            <w:ins w:id="5043" w:author="Hannah McSorley" w:date="2020-08-05T02:53:00Z">
              <w:r w:rsidRPr="00BB7467">
                <w:rPr>
                  <w:rFonts w:asciiTheme="minorHAnsi" w:hAnsiTheme="minorHAnsi" w:cstheme="minorHAnsi"/>
                  <w:sz w:val="22"/>
                  <w:szCs w:val="22"/>
                </w:rPr>
                <w:t>8.2</w:t>
              </w:r>
            </w:ins>
          </w:p>
        </w:tc>
      </w:tr>
      <w:tr w:rsidR="00717B93" w:rsidRPr="00BB7467" w14:paraId="381A8367" w14:textId="77777777" w:rsidTr="00BB7467">
        <w:trPr>
          <w:ins w:id="5044" w:author="Hannah McSorley" w:date="2020-08-05T02:53:00Z"/>
        </w:trPr>
        <w:tc>
          <w:tcPr>
            <w:tcW w:w="0" w:type="auto"/>
            <w:shd w:val="clear" w:color="auto" w:fill="F2F2F2" w:themeFill="background1" w:themeFillShade="F2"/>
          </w:tcPr>
          <w:p w14:paraId="15865C46" w14:textId="77777777" w:rsidR="00D3555D" w:rsidRPr="00BB7467" w:rsidRDefault="005D6F31" w:rsidP="00BB7467">
            <w:pPr>
              <w:spacing w:line="276" w:lineRule="auto"/>
              <w:rPr>
                <w:ins w:id="5045" w:author="Hannah McSorley" w:date="2020-08-05T02:53:00Z"/>
                <w:rFonts w:asciiTheme="minorHAnsi" w:hAnsiTheme="minorHAnsi" w:cstheme="minorHAnsi"/>
                <w:sz w:val="22"/>
                <w:szCs w:val="22"/>
              </w:rPr>
            </w:pPr>
            <w:proofErr w:type="spellStart"/>
            <w:ins w:id="5046" w:author="Hannah McSorley" w:date="2020-08-05T02:53:00Z">
              <w:r w:rsidRPr="00BB7467">
                <w:rPr>
                  <w:rFonts w:asciiTheme="minorHAnsi" w:hAnsiTheme="minorHAnsi" w:cstheme="minorHAnsi"/>
                  <w:sz w:val="22"/>
                  <w:szCs w:val="22"/>
                </w:rPr>
                <w:t>WestLeech</w:t>
              </w:r>
              <w:proofErr w:type="spellEnd"/>
            </w:ins>
          </w:p>
        </w:tc>
        <w:tc>
          <w:tcPr>
            <w:tcW w:w="0" w:type="auto"/>
            <w:shd w:val="clear" w:color="auto" w:fill="F2F2F2" w:themeFill="background1" w:themeFillShade="F2"/>
          </w:tcPr>
          <w:p w14:paraId="5E8EAB37" w14:textId="77777777" w:rsidR="00D3555D" w:rsidRPr="00BB7467" w:rsidRDefault="005D6F31" w:rsidP="00BB7467">
            <w:pPr>
              <w:spacing w:line="276" w:lineRule="auto"/>
              <w:rPr>
                <w:ins w:id="5047" w:author="Hannah McSorley" w:date="2020-08-05T02:53:00Z"/>
                <w:rFonts w:asciiTheme="minorHAnsi" w:hAnsiTheme="minorHAnsi" w:cstheme="minorHAnsi"/>
                <w:sz w:val="22"/>
                <w:szCs w:val="22"/>
              </w:rPr>
            </w:pPr>
            <w:ins w:id="5048"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224B4941" w14:textId="77777777" w:rsidR="00D3555D" w:rsidRPr="00BB7467" w:rsidRDefault="005D6F31" w:rsidP="00BB7467">
            <w:pPr>
              <w:spacing w:line="276" w:lineRule="auto"/>
              <w:jc w:val="right"/>
              <w:rPr>
                <w:ins w:id="5049" w:author="Hannah McSorley" w:date="2020-08-05T02:53:00Z"/>
                <w:rFonts w:asciiTheme="minorHAnsi" w:hAnsiTheme="minorHAnsi" w:cstheme="minorHAnsi"/>
                <w:sz w:val="22"/>
                <w:szCs w:val="22"/>
              </w:rPr>
            </w:pPr>
            <w:ins w:id="5050" w:author="Hannah McSorley" w:date="2020-08-05T02:53:00Z">
              <w:r w:rsidRPr="00BB7467">
                <w:rPr>
                  <w:rFonts w:asciiTheme="minorHAnsi" w:hAnsiTheme="minorHAnsi" w:cstheme="minorHAnsi"/>
                  <w:sz w:val="22"/>
                  <w:szCs w:val="22"/>
                </w:rPr>
                <w:t>16</w:t>
              </w:r>
            </w:ins>
          </w:p>
        </w:tc>
        <w:tc>
          <w:tcPr>
            <w:tcW w:w="0" w:type="auto"/>
            <w:shd w:val="clear" w:color="auto" w:fill="F2F2F2" w:themeFill="background1" w:themeFillShade="F2"/>
          </w:tcPr>
          <w:p w14:paraId="3D460826" w14:textId="77777777" w:rsidR="00D3555D" w:rsidRPr="00BB7467" w:rsidRDefault="005D6F31" w:rsidP="00BB7467">
            <w:pPr>
              <w:spacing w:line="276" w:lineRule="auto"/>
              <w:jc w:val="right"/>
              <w:rPr>
                <w:ins w:id="5051" w:author="Hannah McSorley" w:date="2020-08-05T02:53:00Z"/>
                <w:rFonts w:asciiTheme="minorHAnsi" w:hAnsiTheme="minorHAnsi" w:cstheme="minorHAnsi"/>
                <w:sz w:val="22"/>
                <w:szCs w:val="22"/>
              </w:rPr>
            </w:pPr>
            <w:ins w:id="5052" w:author="Hannah McSorley" w:date="2020-08-05T02:53:00Z">
              <w:r w:rsidRPr="00BB7467">
                <w:rPr>
                  <w:rFonts w:asciiTheme="minorHAnsi" w:hAnsiTheme="minorHAnsi" w:cstheme="minorHAnsi"/>
                  <w:sz w:val="22"/>
                  <w:szCs w:val="22"/>
                </w:rPr>
                <w:t>4.18</w:t>
              </w:r>
            </w:ins>
          </w:p>
        </w:tc>
        <w:tc>
          <w:tcPr>
            <w:tcW w:w="0" w:type="auto"/>
            <w:shd w:val="clear" w:color="auto" w:fill="F2F2F2" w:themeFill="background1" w:themeFillShade="F2"/>
          </w:tcPr>
          <w:p w14:paraId="42B362DC" w14:textId="77777777" w:rsidR="00D3555D" w:rsidRPr="00BB7467" w:rsidRDefault="005D6F31" w:rsidP="00BB7467">
            <w:pPr>
              <w:spacing w:line="276" w:lineRule="auto"/>
              <w:jc w:val="right"/>
              <w:rPr>
                <w:ins w:id="5053" w:author="Hannah McSorley" w:date="2020-08-05T02:53:00Z"/>
                <w:rFonts w:asciiTheme="minorHAnsi" w:hAnsiTheme="minorHAnsi" w:cstheme="minorHAnsi"/>
                <w:sz w:val="22"/>
                <w:szCs w:val="22"/>
              </w:rPr>
            </w:pPr>
            <w:ins w:id="5054" w:author="Hannah McSorley" w:date="2020-08-05T02:53:00Z">
              <w:r w:rsidRPr="00BB7467">
                <w:rPr>
                  <w:rFonts w:asciiTheme="minorHAnsi" w:hAnsiTheme="minorHAnsi" w:cstheme="minorHAnsi"/>
                  <w:sz w:val="22"/>
                  <w:szCs w:val="22"/>
                </w:rPr>
                <w:t>1.87</w:t>
              </w:r>
            </w:ins>
          </w:p>
        </w:tc>
        <w:tc>
          <w:tcPr>
            <w:tcW w:w="0" w:type="auto"/>
            <w:shd w:val="clear" w:color="auto" w:fill="F2F2F2" w:themeFill="background1" w:themeFillShade="F2"/>
          </w:tcPr>
          <w:p w14:paraId="76E46F94" w14:textId="77777777" w:rsidR="00D3555D" w:rsidRPr="00BB7467" w:rsidRDefault="005D6F31" w:rsidP="00BB7467">
            <w:pPr>
              <w:spacing w:line="276" w:lineRule="auto"/>
              <w:jc w:val="right"/>
              <w:rPr>
                <w:ins w:id="5055" w:author="Hannah McSorley" w:date="2020-08-05T02:53:00Z"/>
                <w:rFonts w:asciiTheme="minorHAnsi" w:hAnsiTheme="minorHAnsi" w:cstheme="minorHAnsi"/>
                <w:sz w:val="22"/>
                <w:szCs w:val="22"/>
              </w:rPr>
            </w:pPr>
            <w:ins w:id="5056" w:author="Hannah McSorley" w:date="2020-08-05T02:53:00Z">
              <w:r w:rsidRPr="00BB7467">
                <w:rPr>
                  <w:rFonts w:asciiTheme="minorHAnsi" w:hAnsiTheme="minorHAnsi" w:cstheme="minorHAnsi"/>
                  <w:sz w:val="22"/>
                  <w:szCs w:val="22"/>
                </w:rPr>
                <w:t>45</w:t>
              </w:r>
            </w:ins>
          </w:p>
        </w:tc>
        <w:tc>
          <w:tcPr>
            <w:tcW w:w="0" w:type="auto"/>
            <w:shd w:val="clear" w:color="auto" w:fill="F2F2F2" w:themeFill="background1" w:themeFillShade="F2"/>
          </w:tcPr>
          <w:p w14:paraId="349982EB" w14:textId="77777777" w:rsidR="00D3555D" w:rsidRPr="00BB7467" w:rsidRDefault="005D6F31" w:rsidP="00BB7467">
            <w:pPr>
              <w:spacing w:line="276" w:lineRule="auto"/>
              <w:jc w:val="right"/>
              <w:rPr>
                <w:ins w:id="5057" w:author="Hannah McSorley" w:date="2020-08-05T02:53:00Z"/>
                <w:rFonts w:asciiTheme="minorHAnsi" w:hAnsiTheme="minorHAnsi" w:cstheme="minorHAnsi"/>
                <w:sz w:val="22"/>
                <w:szCs w:val="22"/>
              </w:rPr>
            </w:pPr>
            <w:ins w:id="5058" w:author="Hannah McSorley" w:date="2020-08-05T02:53:00Z">
              <w:r w:rsidRPr="00BB7467">
                <w:rPr>
                  <w:rFonts w:asciiTheme="minorHAnsi" w:hAnsiTheme="minorHAnsi" w:cstheme="minorHAnsi"/>
                  <w:sz w:val="22"/>
                  <w:szCs w:val="22"/>
                </w:rPr>
                <w:t>2.3</w:t>
              </w:r>
            </w:ins>
          </w:p>
        </w:tc>
        <w:tc>
          <w:tcPr>
            <w:tcW w:w="0" w:type="auto"/>
            <w:shd w:val="clear" w:color="auto" w:fill="F2F2F2" w:themeFill="background1" w:themeFillShade="F2"/>
          </w:tcPr>
          <w:p w14:paraId="0040387B" w14:textId="77777777" w:rsidR="00D3555D" w:rsidRPr="00BB7467" w:rsidRDefault="005D6F31" w:rsidP="00BB7467">
            <w:pPr>
              <w:spacing w:line="276" w:lineRule="auto"/>
              <w:jc w:val="right"/>
              <w:rPr>
                <w:ins w:id="5059" w:author="Hannah McSorley" w:date="2020-08-05T02:53:00Z"/>
                <w:rFonts w:asciiTheme="minorHAnsi" w:hAnsiTheme="minorHAnsi" w:cstheme="minorHAnsi"/>
                <w:sz w:val="22"/>
                <w:szCs w:val="22"/>
              </w:rPr>
            </w:pPr>
            <w:ins w:id="5060" w:author="Hannah McSorley" w:date="2020-08-05T02:53:00Z">
              <w:r w:rsidRPr="00BB7467">
                <w:rPr>
                  <w:rFonts w:asciiTheme="minorHAnsi" w:hAnsiTheme="minorHAnsi" w:cstheme="minorHAnsi"/>
                  <w:sz w:val="22"/>
                  <w:szCs w:val="22"/>
                </w:rPr>
                <w:t>3.5</w:t>
              </w:r>
            </w:ins>
          </w:p>
        </w:tc>
        <w:tc>
          <w:tcPr>
            <w:tcW w:w="0" w:type="auto"/>
            <w:shd w:val="clear" w:color="auto" w:fill="F2F2F2" w:themeFill="background1" w:themeFillShade="F2"/>
          </w:tcPr>
          <w:p w14:paraId="3AC3889F" w14:textId="77777777" w:rsidR="00D3555D" w:rsidRPr="00BB7467" w:rsidRDefault="005D6F31" w:rsidP="00BB7467">
            <w:pPr>
              <w:spacing w:line="276" w:lineRule="auto"/>
              <w:jc w:val="right"/>
              <w:rPr>
                <w:ins w:id="5061" w:author="Hannah McSorley" w:date="2020-08-05T02:53:00Z"/>
                <w:rFonts w:asciiTheme="minorHAnsi" w:hAnsiTheme="minorHAnsi" w:cstheme="minorHAnsi"/>
                <w:sz w:val="22"/>
                <w:szCs w:val="22"/>
              </w:rPr>
            </w:pPr>
            <w:ins w:id="5062" w:author="Hannah McSorley" w:date="2020-08-05T02:53:00Z">
              <w:r w:rsidRPr="00BB7467">
                <w:rPr>
                  <w:rFonts w:asciiTheme="minorHAnsi" w:hAnsiTheme="minorHAnsi" w:cstheme="minorHAnsi"/>
                  <w:sz w:val="22"/>
                  <w:szCs w:val="22"/>
                </w:rPr>
                <w:t>9.1</w:t>
              </w:r>
            </w:ins>
          </w:p>
        </w:tc>
      </w:tr>
      <w:tr w:rsidR="00D3555D" w:rsidRPr="00BB7467" w14:paraId="274C8B42" w14:textId="77777777">
        <w:trPr>
          <w:ins w:id="5063" w:author="Hannah McSorley" w:date="2020-08-05T02:53:00Z"/>
        </w:trPr>
        <w:tc>
          <w:tcPr>
            <w:tcW w:w="0" w:type="auto"/>
          </w:tcPr>
          <w:p w14:paraId="5F2C9F59" w14:textId="77777777" w:rsidR="00D3555D" w:rsidRPr="00BB7467" w:rsidRDefault="005D6F31" w:rsidP="00BB7467">
            <w:pPr>
              <w:spacing w:line="276" w:lineRule="auto"/>
              <w:rPr>
                <w:ins w:id="5064" w:author="Hannah McSorley" w:date="2020-08-05T02:53:00Z"/>
                <w:rFonts w:asciiTheme="minorHAnsi" w:hAnsiTheme="minorHAnsi" w:cstheme="minorHAnsi"/>
                <w:sz w:val="22"/>
                <w:szCs w:val="22"/>
              </w:rPr>
            </w:pPr>
            <w:proofErr w:type="spellStart"/>
            <w:ins w:id="5065" w:author="Hannah McSorley" w:date="2020-08-05T02:53:00Z">
              <w:r w:rsidRPr="00BB7467">
                <w:rPr>
                  <w:rFonts w:asciiTheme="minorHAnsi" w:hAnsiTheme="minorHAnsi" w:cstheme="minorHAnsi"/>
                  <w:sz w:val="22"/>
                  <w:szCs w:val="22"/>
                </w:rPr>
                <w:t>WestLeech</w:t>
              </w:r>
              <w:proofErr w:type="spellEnd"/>
            </w:ins>
          </w:p>
        </w:tc>
        <w:tc>
          <w:tcPr>
            <w:tcW w:w="0" w:type="auto"/>
          </w:tcPr>
          <w:p w14:paraId="4DEA04DB" w14:textId="77777777" w:rsidR="00D3555D" w:rsidRPr="00BB7467" w:rsidRDefault="005D6F31" w:rsidP="00BB7467">
            <w:pPr>
              <w:spacing w:line="276" w:lineRule="auto"/>
              <w:rPr>
                <w:ins w:id="5066" w:author="Hannah McSorley" w:date="2020-08-05T02:53:00Z"/>
                <w:rFonts w:asciiTheme="minorHAnsi" w:hAnsiTheme="minorHAnsi" w:cstheme="minorHAnsi"/>
                <w:sz w:val="22"/>
                <w:szCs w:val="22"/>
              </w:rPr>
            </w:pPr>
            <w:ins w:id="5067" w:author="Hannah McSorley" w:date="2020-08-05T02:53:00Z">
              <w:r w:rsidRPr="00BB7467">
                <w:rPr>
                  <w:rFonts w:asciiTheme="minorHAnsi" w:hAnsiTheme="minorHAnsi" w:cstheme="minorHAnsi"/>
                  <w:sz w:val="22"/>
                  <w:szCs w:val="22"/>
                </w:rPr>
                <w:t>Rack</w:t>
              </w:r>
            </w:ins>
          </w:p>
        </w:tc>
        <w:tc>
          <w:tcPr>
            <w:tcW w:w="0" w:type="auto"/>
          </w:tcPr>
          <w:p w14:paraId="25C91223" w14:textId="77777777" w:rsidR="00D3555D" w:rsidRPr="00BB7467" w:rsidRDefault="005D6F31" w:rsidP="00BB7467">
            <w:pPr>
              <w:spacing w:line="276" w:lineRule="auto"/>
              <w:jc w:val="right"/>
              <w:rPr>
                <w:ins w:id="5068" w:author="Hannah McSorley" w:date="2020-08-05T02:53:00Z"/>
                <w:rFonts w:asciiTheme="minorHAnsi" w:hAnsiTheme="minorHAnsi" w:cstheme="minorHAnsi"/>
                <w:sz w:val="22"/>
                <w:szCs w:val="22"/>
              </w:rPr>
            </w:pPr>
            <w:ins w:id="5069" w:author="Hannah McSorley" w:date="2020-08-05T02:53:00Z">
              <w:r w:rsidRPr="00BB7467">
                <w:rPr>
                  <w:rFonts w:asciiTheme="minorHAnsi" w:hAnsiTheme="minorHAnsi" w:cstheme="minorHAnsi"/>
                  <w:sz w:val="22"/>
                  <w:szCs w:val="22"/>
                </w:rPr>
                <w:t>36</w:t>
              </w:r>
            </w:ins>
          </w:p>
        </w:tc>
        <w:tc>
          <w:tcPr>
            <w:tcW w:w="0" w:type="auto"/>
          </w:tcPr>
          <w:p w14:paraId="2DC9949E" w14:textId="77777777" w:rsidR="00D3555D" w:rsidRPr="00BB7467" w:rsidRDefault="005D6F31" w:rsidP="00BB7467">
            <w:pPr>
              <w:spacing w:line="276" w:lineRule="auto"/>
              <w:jc w:val="right"/>
              <w:rPr>
                <w:ins w:id="5070" w:author="Hannah McSorley" w:date="2020-08-05T02:53:00Z"/>
                <w:rFonts w:asciiTheme="minorHAnsi" w:hAnsiTheme="minorHAnsi" w:cstheme="minorHAnsi"/>
                <w:sz w:val="22"/>
                <w:szCs w:val="22"/>
              </w:rPr>
            </w:pPr>
            <w:ins w:id="5071" w:author="Hannah McSorley" w:date="2020-08-05T02:53:00Z">
              <w:r w:rsidRPr="00BB7467">
                <w:rPr>
                  <w:rFonts w:asciiTheme="minorHAnsi" w:hAnsiTheme="minorHAnsi" w:cstheme="minorHAnsi"/>
                  <w:sz w:val="22"/>
                  <w:szCs w:val="22"/>
                </w:rPr>
                <w:t>6.67</w:t>
              </w:r>
            </w:ins>
          </w:p>
        </w:tc>
        <w:tc>
          <w:tcPr>
            <w:tcW w:w="0" w:type="auto"/>
          </w:tcPr>
          <w:p w14:paraId="29574B50" w14:textId="77777777" w:rsidR="00D3555D" w:rsidRPr="00BB7467" w:rsidRDefault="005D6F31" w:rsidP="00BB7467">
            <w:pPr>
              <w:spacing w:line="276" w:lineRule="auto"/>
              <w:jc w:val="right"/>
              <w:rPr>
                <w:ins w:id="5072" w:author="Hannah McSorley" w:date="2020-08-05T02:53:00Z"/>
                <w:rFonts w:asciiTheme="minorHAnsi" w:hAnsiTheme="minorHAnsi" w:cstheme="minorHAnsi"/>
                <w:sz w:val="22"/>
                <w:szCs w:val="22"/>
              </w:rPr>
            </w:pPr>
            <w:ins w:id="5073" w:author="Hannah McSorley" w:date="2020-08-05T02:53:00Z">
              <w:r w:rsidRPr="00BB7467">
                <w:rPr>
                  <w:rFonts w:asciiTheme="minorHAnsi" w:hAnsiTheme="minorHAnsi" w:cstheme="minorHAnsi"/>
                  <w:sz w:val="22"/>
                  <w:szCs w:val="22"/>
                </w:rPr>
                <w:t>2.23</w:t>
              </w:r>
            </w:ins>
          </w:p>
        </w:tc>
        <w:tc>
          <w:tcPr>
            <w:tcW w:w="0" w:type="auto"/>
          </w:tcPr>
          <w:p w14:paraId="14F114B5" w14:textId="77777777" w:rsidR="00D3555D" w:rsidRPr="00BB7467" w:rsidRDefault="005D6F31" w:rsidP="00BB7467">
            <w:pPr>
              <w:spacing w:line="276" w:lineRule="auto"/>
              <w:jc w:val="right"/>
              <w:rPr>
                <w:ins w:id="5074" w:author="Hannah McSorley" w:date="2020-08-05T02:53:00Z"/>
                <w:rFonts w:asciiTheme="minorHAnsi" w:hAnsiTheme="minorHAnsi" w:cstheme="minorHAnsi"/>
                <w:sz w:val="22"/>
                <w:szCs w:val="22"/>
              </w:rPr>
            </w:pPr>
            <w:ins w:id="5075" w:author="Hannah McSorley" w:date="2020-08-05T02:53:00Z">
              <w:r w:rsidRPr="00BB7467">
                <w:rPr>
                  <w:rFonts w:asciiTheme="minorHAnsi" w:hAnsiTheme="minorHAnsi" w:cstheme="minorHAnsi"/>
                  <w:sz w:val="22"/>
                  <w:szCs w:val="22"/>
                </w:rPr>
                <w:t>33</w:t>
              </w:r>
            </w:ins>
          </w:p>
        </w:tc>
        <w:tc>
          <w:tcPr>
            <w:tcW w:w="0" w:type="auto"/>
          </w:tcPr>
          <w:p w14:paraId="7FB412A8" w14:textId="77777777" w:rsidR="00D3555D" w:rsidRPr="00BB7467" w:rsidRDefault="005D6F31" w:rsidP="00BB7467">
            <w:pPr>
              <w:spacing w:line="276" w:lineRule="auto"/>
              <w:jc w:val="right"/>
              <w:rPr>
                <w:ins w:id="5076" w:author="Hannah McSorley" w:date="2020-08-05T02:53:00Z"/>
                <w:rFonts w:asciiTheme="minorHAnsi" w:hAnsiTheme="minorHAnsi" w:cstheme="minorHAnsi"/>
                <w:sz w:val="22"/>
                <w:szCs w:val="22"/>
              </w:rPr>
            </w:pPr>
            <w:ins w:id="5077" w:author="Hannah McSorley" w:date="2020-08-05T02:53:00Z">
              <w:r w:rsidRPr="00BB7467">
                <w:rPr>
                  <w:rFonts w:asciiTheme="minorHAnsi" w:hAnsiTheme="minorHAnsi" w:cstheme="minorHAnsi"/>
                  <w:sz w:val="22"/>
                  <w:szCs w:val="22"/>
                </w:rPr>
                <w:t>2.9</w:t>
              </w:r>
            </w:ins>
          </w:p>
        </w:tc>
        <w:tc>
          <w:tcPr>
            <w:tcW w:w="0" w:type="auto"/>
          </w:tcPr>
          <w:p w14:paraId="3A3CABFF" w14:textId="77777777" w:rsidR="00D3555D" w:rsidRPr="00BB7467" w:rsidRDefault="005D6F31" w:rsidP="00BB7467">
            <w:pPr>
              <w:spacing w:line="276" w:lineRule="auto"/>
              <w:jc w:val="right"/>
              <w:rPr>
                <w:ins w:id="5078" w:author="Hannah McSorley" w:date="2020-08-05T02:53:00Z"/>
                <w:rFonts w:asciiTheme="minorHAnsi" w:hAnsiTheme="minorHAnsi" w:cstheme="minorHAnsi"/>
                <w:sz w:val="22"/>
                <w:szCs w:val="22"/>
              </w:rPr>
            </w:pPr>
            <w:ins w:id="5079" w:author="Hannah McSorley" w:date="2020-08-05T02:53:00Z">
              <w:r w:rsidRPr="00BB7467">
                <w:rPr>
                  <w:rFonts w:asciiTheme="minorHAnsi" w:hAnsiTheme="minorHAnsi" w:cstheme="minorHAnsi"/>
                  <w:sz w:val="22"/>
                  <w:szCs w:val="22"/>
                </w:rPr>
                <w:t>6.5</w:t>
              </w:r>
            </w:ins>
          </w:p>
        </w:tc>
        <w:tc>
          <w:tcPr>
            <w:tcW w:w="0" w:type="auto"/>
          </w:tcPr>
          <w:p w14:paraId="449F1DF1" w14:textId="77777777" w:rsidR="00D3555D" w:rsidRPr="00BB7467" w:rsidRDefault="005D6F31" w:rsidP="00BB7467">
            <w:pPr>
              <w:spacing w:line="276" w:lineRule="auto"/>
              <w:jc w:val="right"/>
              <w:rPr>
                <w:ins w:id="5080" w:author="Hannah McSorley" w:date="2020-08-05T02:53:00Z"/>
                <w:rFonts w:asciiTheme="minorHAnsi" w:hAnsiTheme="minorHAnsi" w:cstheme="minorHAnsi"/>
                <w:sz w:val="22"/>
                <w:szCs w:val="22"/>
              </w:rPr>
            </w:pPr>
            <w:ins w:id="5081" w:author="Hannah McSorley" w:date="2020-08-05T02:53:00Z">
              <w:r w:rsidRPr="00BB7467">
                <w:rPr>
                  <w:rFonts w:asciiTheme="minorHAnsi" w:hAnsiTheme="minorHAnsi" w:cstheme="minorHAnsi"/>
                  <w:sz w:val="22"/>
                  <w:szCs w:val="22"/>
                </w:rPr>
                <w:t>10.9</w:t>
              </w:r>
            </w:ins>
          </w:p>
        </w:tc>
      </w:tr>
      <w:tr w:rsidR="00717B93" w:rsidRPr="00BB7467" w14:paraId="4BC2066A" w14:textId="77777777" w:rsidTr="00BB7467">
        <w:trPr>
          <w:ins w:id="5082" w:author="Hannah McSorley" w:date="2020-08-05T02:53:00Z"/>
        </w:trPr>
        <w:tc>
          <w:tcPr>
            <w:tcW w:w="0" w:type="auto"/>
            <w:shd w:val="clear" w:color="auto" w:fill="F2F2F2" w:themeFill="background1" w:themeFillShade="F2"/>
          </w:tcPr>
          <w:p w14:paraId="3E871B40" w14:textId="77777777" w:rsidR="00D3555D" w:rsidRPr="00BB7467" w:rsidRDefault="005D6F31" w:rsidP="00BB7467">
            <w:pPr>
              <w:spacing w:line="276" w:lineRule="auto"/>
              <w:rPr>
                <w:ins w:id="5083" w:author="Hannah McSorley" w:date="2020-08-05T02:53:00Z"/>
                <w:rFonts w:asciiTheme="minorHAnsi" w:hAnsiTheme="minorHAnsi" w:cstheme="minorHAnsi"/>
                <w:sz w:val="22"/>
                <w:szCs w:val="22"/>
              </w:rPr>
            </w:pPr>
            <w:ins w:id="5084" w:author="Hannah McSorley" w:date="2020-08-05T02:53:00Z">
              <w:r w:rsidRPr="00BB7467">
                <w:rPr>
                  <w:rFonts w:asciiTheme="minorHAnsi" w:hAnsiTheme="minorHAnsi" w:cstheme="minorHAnsi"/>
                  <w:sz w:val="22"/>
                  <w:szCs w:val="22"/>
                </w:rPr>
                <w:t>Tunnel</w:t>
              </w:r>
            </w:ins>
          </w:p>
        </w:tc>
        <w:tc>
          <w:tcPr>
            <w:tcW w:w="0" w:type="auto"/>
            <w:shd w:val="clear" w:color="auto" w:fill="F2F2F2" w:themeFill="background1" w:themeFillShade="F2"/>
          </w:tcPr>
          <w:p w14:paraId="602D2989" w14:textId="77777777" w:rsidR="00D3555D" w:rsidRPr="00BB7467" w:rsidRDefault="005D6F31" w:rsidP="00BB7467">
            <w:pPr>
              <w:spacing w:line="276" w:lineRule="auto"/>
              <w:rPr>
                <w:ins w:id="5085" w:author="Hannah McSorley" w:date="2020-08-05T02:53:00Z"/>
                <w:rFonts w:asciiTheme="minorHAnsi" w:hAnsiTheme="minorHAnsi" w:cstheme="minorHAnsi"/>
                <w:sz w:val="22"/>
                <w:szCs w:val="22"/>
              </w:rPr>
            </w:pPr>
            <w:ins w:id="5086" w:author="Hannah McSorley" w:date="2020-08-05T02:53:00Z">
              <w:r w:rsidRPr="00BB7467">
                <w:rPr>
                  <w:rFonts w:asciiTheme="minorHAnsi" w:hAnsiTheme="minorHAnsi" w:cstheme="minorHAnsi"/>
                  <w:sz w:val="22"/>
                  <w:szCs w:val="22"/>
                </w:rPr>
                <w:t>Grab</w:t>
              </w:r>
            </w:ins>
          </w:p>
        </w:tc>
        <w:tc>
          <w:tcPr>
            <w:tcW w:w="0" w:type="auto"/>
            <w:shd w:val="clear" w:color="auto" w:fill="F2F2F2" w:themeFill="background1" w:themeFillShade="F2"/>
          </w:tcPr>
          <w:p w14:paraId="3F9F4AF4" w14:textId="77777777" w:rsidR="00D3555D" w:rsidRPr="00BB7467" w:rsidRDefault="005D6F31" w:rsidP="00BB7467">
            <w:pPr>
              <w:spacing w:line="276" w:lineRule="auto"/>
              <w:jc w:val="right"/>
              <w:rPr>
                <w:ins w:id="5087" w:author="Hannah McSorley" w:date="2020-08-05T02:53:00Z"/>
                <w:rFonts w:asciiTheme="minorHAnsi" w:hAnsiTheme="minorHAnsi" w:cstheme="minorHAnsi"/>
                <w:sz w:val="22"/>
                <w:szCs w:val="22"/>
              </w:rPr>
            </w:pPr>
            <w:ins w:id="5088" w:author="Hannah McSorley" w:date="2020-08-05T02:53:00Z">
              <w:r w:rsidRPr="00BB7467">
                <w:rPr>
                  <w:rFonts w:asciiTheme="minorHAnsi" w:hAnsiTheme="minorHAnsi" w:cstheme="minorHAnsi"/>
                  <w:sz w:val="22"/>
                  <w:szCs w:val="22"/>
                </w:rPr>
                <w:t>26</w:t>
              </w:r>
            </w:ins>
          </w:p>
        </w:tc>
        <w:tc>
          <w:tcPr>
            <w:tcW w:w="0" w:type="auto"/>
            <w:shd w:val="clear" w:color="auto" w:fill="F2F2F2" w:themeFill="background1" w:themeFillShade="F2"/>
          </w:tcPr>
          <w:p w14:paraId="5D0B58D7" w14:textId="77777777" w:rsidR="00D3555D" w:rsidRPr="00BB7467" w:rsidRDefault="005D6F31" w:rsidP="00BB7467">
            <w:pPr>
              <w:spacing w:line="276" w:lineRule="auto"/>
              <w:jc w:val="right"/>
              <w:rPr>
                <w:ins w:id="5089" w:author="Hannah McSorley" w:date="2020-08-05T02:53:00Z"/>
                <w:rFonts w:asciiTheme="minorHAnsi" w:hAnsiTheme="minorHAnsi" w:cstheme="minorHAnsi"/>
                <w:sz w:val="22"/>
                <w:szCs w:val="22"/>
              </w:rPr>
            </w:pPr>
            <w:ins w:id="5090" w:author="Hannah McSorley" w:date="2020-08-05T02:53:00Z">
              <w:r w:rsidRPr="00BB7467">
                <w:rPr>
                  <w:rFonts w:asciiTheme="minorHAnsi" w:hAnsiTheme="minorHAnsi" w:cstheme="minorHAnsi"/>
                  <w:sz w:val="22"/>
                  <w:szCs w:val="22"/>
                </w:rPr>
                <w:t>4.28</w:t>
              </w:r>
            </w:ins>
          </w:p>
        </w:tc>
        <w:tc>
          <w:tcPr>
            <w:tcW w:w="0" w:type="auto"/>
            <w:shd w:val="clear" w:color="auto" w:fill="F2F2F2" w:themeFill="background1" w:themeFillShade="F2"/>
          </w:tcPr>
          <w:p w14:paraId="175C2705" w14:textId="77777777" w:rsidR="00D3555D" w:rsidRPr="00BB7467" w:rsidRDefault="005D6F31" w:rsidP="00BB7467">
            <w:pPr>
              <w:spacing w:line="276" w:lineRule="auto"/>
              <w:jc w:val="right"/>
              <w:rPr>
                <w:ins w:id="5091" w:author="Hannah McSorley" w:date="2020-08-05T02:53:00Z"/>
                <w:rFonts w:asciiTheme="minorHAnsi" w:hAnsiTheme="minorHAnsi" w:cstheme="minorHAnsi"/>
                <w:sz w:val="22"/>
                <w:szCs w:val="22"/>
              </w:rPr>
            </w:pPr>
            <w:ins w:id="5092" w:author="Hannah McSorley" w:date="2020-08-05T02:53:00Z">
              <w:r w:rsidRPr="00BB7467">
                <w:rPr>
                  <w:rFonts w:asciiTheme="minorHAnsi" w:hAnsiTheme="minorHAnsi" w:cstheme="minorHAnsi"/>
                  <w:sz w:val="22"/>
                  <w:szCs w:val="22"/>
                </w:rPr>
                <w:t>1.46</w:t>
              </w:r>
            </w:ins>
          </w:p>
        </w:tc>
        <w:tc>
          <w:tcPr>
            <w:tcW w:w="0" w:type="auto"/>
            <w:shd w:val="clear" w:color="auto" w:fill="F2F2F2" w:themeFill="background1" w:themeFillShade="F2"/>
          </w:tcPr>
          <w:p w14:paraId="4551A868" w14:textId="77777777" w:rsidR="00D3555D" w:rsidRPr="00BB7467" w:rsidRDefault="005D6F31" w:rsidP="00BB7467">
            <w:pPr>
              <w:spacing w:line="276" w:lineRule="auto"/>
              <w:jc w:val="right"/>
              <w:rPr>
                <w:ins w:id="5093" w:author="Hannah McSorley" w:date="2020-08-05T02:53:00Z"/>
                <w:rFonts w:asciiTheme="minorHAnsi" w:hAnsiTheme="minorHAnsi" w:cstheme="minorHAnsi"/>
                <w:sz w:val="22"/>
                <w:szCs w:val="22"/>
              </w:rPr>
            </w:pPr>
            <w:ins w:id="5094" w:author="Hannah McSorley" w:date="2020-08-05T02:53:00Z">
              <w:r w:rsidRPr="00BB7467">
                <w:rPr>
                  <w:rFonts w:asciiTheme="minorHAnsi" w:hAnsiTheme="minorHAnsi" w:cstheme="minorHAnsi"/>
                  <w:sz w:val="22"/>
                  <w:szCs w:val="22"/>
                </w:rPr>
                <w:t>34</w:t>
              </w:r>
            </w:ins>
          </w:p>
        </w:tc>
        <w:tc>
          <w:tcPr>
            <w:tcW w:w="0" w:type="auto"/>
            <w:shd w:val="clear" w:color="auto" w:fill="F2F2F2" w:themeFill="background1" w:themeFillShade="F2"/>
          </w:tcPr>
          <w:p w14:paraId="68B68375" w14:textId="77777777" w:rsidR="00D3555D" w:rsidRPr="00BB7467" w:rsidRDefault="005D6F31" w:rsidP="00BB7467">
            <w:pPr>
              <w:spacing w:line="276" w:lineRule="auto"/>
              <w:jc w:val="right"/>
              <w:rPr>
                <w:ins w:id="5095" w:author="Hannah McSorley" w:date="2020-08-05T02:53:00Z"/>
                <w:rFonts w:asciiTheme="minorHAnsi" w:hAnsiTheme="minorHAnsi" w:cstheme="minorHAnsi"/>
                <w:sz w:val="22"/>
                <w:szCs w:val="22"/>
              </w:rPr>
            </w:pPr>
            <w:ins w:id="5096" w:author="Hannah McSorley" w:date="2020-08-05T02:53:00Z">
              <w:r w:rsidRPr="00BB7467">
                <w:rPr>
                  <w:rFonts w:asciiTheme="minorHAnsi" w:hAnsiTheme="minorHAnsi" w:cstheme="minorHAnsi"/>
                  <w:sz w:val="22"/>
                  <w:szCs w:val="22"/>
                </w:rPr>
                <w:t>2.2</w:t>
              </w:r>
            </w:ins>
          </w:p>
        </w:tc>
        <w:tc>
          <w:tcPr>
            <w:tcW w:w="0" w:type="auto"/>
            <w:shd w:val="clear" w:color="auto" w:fill="F2F2F2" w:themeFill="background1" w:themeFillShade="F2"/>
          </w:tcPr>
          <w:p w14:paraId="3CDE0C00" w14:textId="77777777" w:rsidR="00D3555D" w:rsidRPr="00BB7467" w:rsidRDefault="005D6F31" w:rsidP="00BB7467">
            <w:pPr>
              <w:spacing w:line="276" w:lineRule="auto"/>
              <w:jc w:val="right"/>
              <w:rPr>
                <w:ins w:id="5097" w:author="Hannah McSorley" w:date="2020-08-05T02:53:00Z"/>
                <w:rFonts w:asciiTheme="minorHAnsi" w:hAnsiTheme="minorHAnsi" w:cstheme="minorHAnsi"/>
                <w:sz w:val="22"/>
                <w:szCs w:val="22"/>
              </w:rPr>
            </w:pPr>
            <w:ins w:id="5098" w:author="Hannah McSorley" w:date="2020-08-05T02:53:00Z">
              <w:r w:rsidRPr="00BB7467">
                <w:rPr>
                  <w:rFonts w:asciiTheme="minorHAnsi" w:hAnsiTheme="minorHAnsi" w:cstheme="minorHAnsi"/>
                  <w:sz w:val="22"/>
                  <w:szCs w:val="22"/>
                </w:rPr>
                <w:t>3.7</w:t>
              </w:r>
            </w:ins>
          </w:p>
        </w:tc>
        <w:tc>
          <w:tcPr>
            <w:tcW w:w="0" w:type="auto"/>
            <w:shd w:val="clear" w:color="auto" w:fill="F2F2F2" w:themeFill="background1" w:themeFillShade="F2"/>
          </w:tcPr>
          <w:p w14:paraId="2D7F3671" w14:textId="77777777" w:rsidR="00D3555D" w:rsidRPr="00BB7467" w:rsidRDefault="005D6F31" w:rsidP="00BB7467">
            <w:pPr>
              <w:spacing w:line="276" w:lineRule="auto"/>
              <w:jc w:val="right"/>
              <w:rPr>
                <w:ins w:id="5099" w:author="Hannah McSorley" w:date="2020-08-05T02:53:00Z"/>
                <w:rFonts w:asciiTheme="minorHAnsi" w:hAnsiTheme="minorHAnsi" w:cstheme="minorHAnsi"/>
                <w:sz w:val="22"/>
                <w:szCs w:val="22"/>
              </w:rPr>
            </w:pPr>
            <w:ins w:id="5100" w:author="Hannah McSorley" w:date="2020-08-05T02:53:00Z">
              <w:r w:rsidRPr="00BB7467">
                <w:rPr>
                  <w:rFonts w:asciiTheme="minorHAnsi" w:hAnsiTheme="minorHAnsi" w:cstheme="minorHAnsi"/>
                  <w:sz w:val="22"/>
                  <w:szCs w:val="22"/>
                </w:rPr>
                <w:t>8.9</w:t>
              </w:r>
            </w:ins>
          </w:p>
        </w:tc>
      </w:tr>
      <w:tr w:rsidR="00D3555D" w:rsidRPr="00BB7467" w14:paraId="21B630C7" w14:textId="77777777" w:rsidTr="00BB7467">
        <w:trPr>
          <w:ins w:id="5101" w:author="Hannah McSorley" w:date="2020-08-05T02:53:00Z"/>
        </w:trPr>
        <w:tc>
          <w:tcPr>
            <w:tcW w:w="0" w:type="auto"/>
            <w:tcBorders>
              <w:bottom w:val="single" w:sz="4" w:space="0" w:color="auto"/>
            </w:tcBorders>
          </w:tcPr>
          <w:p w14:paraId="4A11DCCF" w14:textId="77777777" w:rsidR="00D3555D" w:rsidRPr="00BB7467" w:rsidRDefault="005D6F31" w:rsidP="00BB7467">
            <w:pPr>
              <w:spacing w:line="276" w:lineRule="auto"/>
              <w:rPr>
                <w:ins w:id="5102" w:author="Hannah McSorley" w:date="2020-08-05T02:53:00Z"/>
                <w:rFonts w:asciiTheme="minorHAnsi" w:hAnsiTheme="minorHAnsi" w:cstheme="minorHAnsi"/>
                <w:sz w:val="22"/>
                <w:szCs w:val="22"/>
              </w:rPr>
            </w:pPr>
            <w:ins w:id="5103" w:author="Hannah McSorley" w:date="2020-08-05T02:53:00Z">
              <w:r w:rsidRPr="00BB7467">
                <w:rPr>
                  <w:rFonts w:asciiTheme="minorHAnsi" w:hAnsiTheme="minorHAnsi" w:cstheme="minorHAnsi"/>
                  <w:sz w:val="22"/>
                  <w:szCs w:val="22"/>
                </w:rPr>
                <w:t>Tunnel</w:t>
              </w:r>
            </w:ins>
          </w:p>
        </w:tc>
        <w:tc>
          <w:tcPr>
            <w:tcW w:w="0" w:type="auto"/>
            <w:tcBorders>
              <w:bottom w:val="single" w:sz="4" w:space="0" w:color="auto"/>
            </w:tcBorders>
          </w:tcPr>
          <w:p w14:paraId="2A50C26C" w14:textId="77777777" w:rsidR="00D3555D" w:rsidRPr="00BB7467" w:rsidRDefault="005D6F31" w:rsidP="00BB7467">
            <w:pPr>
              <w:spacing w:line="276" w:lineRule="auto"/>
              <w:rPr>
                <w:ins w:id="5104" w:author="Hannah McSorley" w:date="2020-08-05T02:53:00Z"/>
                <w:rFonts w:asciiTheme="minorHAnsi" w:hAnsiTheme="minorHAnsi" w:cstheme="minorHAnsi"/>
                <w:sz w:val="22"/>
                <w:szCs w:val="22"/>
              </w:rPr>
            </w:pPr>
            <w:ins w:id="5105" w:author="Hannah McSorley" w:date="2020-08-05T02:53:00Z">
              <w:r w:rsidRPr="00BB7467">
                <w:rPr>
                  <w:rFonts w:asciiTheme="minorHAnsi" w:hAnsiTheme="minorHAnsi" w:cstheme="minorHAnsi"/>
                  <w:sz w:val="22"/>
                  <w:szCs w:val="22"/>
                </w:rPr>
                <w:t>Rack</w:t>
              </w:r>
            </w:ins>
          </w:p>
        </w:tc>
        <w:tc>
          <w:tcPr>
            <w:tcW w:w="0" w:type="auto"/>
            <w:tcBorders>
              <w:bottom w:val="single" w:sz="4" w:space="0" w:color="auto"/>
            </w:tcBorders>
          </w:tcPr>
          <w:p w14:paraId="773F7F2D" w14:textId="77777777" w:rsidR="00D3555D" w:rsidRPr="00BB7467" w:rsidRDefault="005D6F31" w:rsidP="00BB7467">
            <w:pPr>
              <w:spacing w:line="276" w:lineRule="auto"/>
              <w:jc w:val="right"/>
              <w:rPr>
                <w:ins w:id="5106" w:author="Hannah McSorley" w:date="2020-08-05T02:53:00Z"/>
                <w:rFonts w:asciiTheme="minorHAnsi" w:hAnsiTheme="minorHAnsi" w:cstheme="minorHAnsi"/>
                <w:sz w:val="22"/>
                <w:szCs w:val="22"/>
              </w:rPr>
            </w:pPr>
            <w:ins w:id="5107" w:author="Hannah McSorley" w:date="2020-08-05T02:53:00Z">
              <w:r w:rsidRPr="00BB7467">
                <w:rPr>
                  <w:rFonts w:asciiTheme="minorHAnsi" w:hAnsiTheme="minorHAnsi" w:cstheme="minorHAnsi"/>
                  <w:sz w:val="22"/>
                  <w:szCs w:val="22"/>
                </w:rPr>
                <w:t>26</w:t>
              </w:r>
            </w:ins>
          </w:p>
        </w:tc>
        <w:tc>
          <w:tcPr>
            <w:tcW w:w="0" w:type="auto"/>
            <w:tcBorders>
              <w:bottom w:val="single" w:sz="4" w:space="0" w:color="auto"/>
            </w:tcBorders>
          </w:tcPr>
          <w:p w14:paraId="59FEC84C" w14:textId="77777777" w:rsidR="00D3555D" w:rsidRPr="00BB7467" w:rsidRDefault="005D6F31" w:rsidP="00BB7467">
            <w:pPr>
              <w:spacing w:line="276" w:lineRule="auto"/>
              <w:jc w:val="right"/>
              <w:rPr>
                <w:ins w:id="5108" w:author="Hannah McSorley" w:date="2020-08-05T02:53:00Z"/>
                <w:rFonts w:asciiTheme="minorHAnsi" w:hAnsiTheme="minorHAnsi" w:cstheme="minorHAnsi"/>
                <w:sz w:val="22"/>
                <w:szCs w:val="22"/>
              </w:rPr>
            </w:pPr>
            <w:ins w:id="5109" w:author="Hannah McSorley" w:date="2020-08-05T02:53:00Z">
              <w:r w:rsidRPr="00BB7467">
                <w:rPr>
                  <w:rFonts w:asciiTheme="minorHAnsi" w:hAnsiTheme="minorHAnsi" w:cstheme="minorHAnsi"/>
                  <w:sz w:val="22"/>
                  <w:szCs w:val="22"/>
                </w:rPr>
                <w:t>5.60</w:t>
              </w:r>
            </w:ins>
          </w:p>
        </w:tc>
        <w:tc>
          <w:tcPr>
            <w:tcW w:w="0" w:type="auto"/>
            <w:tcBorders>
              <w:bottom w:val="single" w:sz="4" w:space="0" w:color="auto"/>
            </w:tcBorders>
          </w:tcPr>
          <w:p w14:paraId="1E56FBA1" w14:textId="77777777" w:rsidR="00D3555D" w:rsidRPr="00BB7467" w:rsidRDefault="005D6F31" w:rsidP="00BB7467">
            <w:pPr>
              <w:spacing w:line="276" w:lineRule="auto"/>
              <w:jc w:val="right"/>
              <w:rPr>
                <w:ins w:id="5110" w:author="Hannah McSorley" w:date="2020-08-05T02:53:00Z"/>
                <w:rFonts w:asciiTheme="minorHAnsi" w:hAnsiTheme="minorHAnsi" w:cstheme="minorHAnsi"/>
                <w:sz w:val="22"/>
                <w:szCs w:val="22"/>
              </w:rPr>
            </w:pPr>
            <w:ins w:id="5111" w:author="Hannah McSorley" w:date="2020-08-05T02:53:00Z">
              <w:r w:rsidRPr="00BB7467">
                <w:rPr>
                  <w:rFonts w:asciiTheme="minorHAnsi" w:hAnsiTheme="minorHAnsi" w:cstheme="minorHAnsi"/>
                  <w:sz w:val="22"/>
                  <w:szCs w:val="22"/>
                </w:rPr>
                <w:t>1.69</w:t>
              </w:r>
            </w:ins>
          </w:p>
        </w:tc>
        <w:tc>
          <w:tcPr>
            <w:tcW w:w="0" w:type="auto"/>
            <w:tcBorders>
              <w:bottom w:val="single" w:sz="4" w:space="0" w:color="auto"/>
            </w:tcBorders>
          </w:tcPr>
          <w:p w14:paraId="0A00182C" w14:textId="77777777" w:rsidR="00D3555D" w:rsidRPr="00BB7467" w:rsidRDefault="005D6F31" w:rsidP="00BB7467">
            <w:pPr>
              <w:spacing w:line="276" w:lineRule="auto"/>
              <w:jc w:val="right"/>
              <w:rPr>
                <w:ins w:id="5112" w:author="Hannah McSorley" w:date="2020-08-05T02:53:00Z"/>
                <w:rFonts w:asciiTheme="minorHAnsi" w:hAnsiTheme="minorHAnsi" w:cstheme="minorHAnsi"/>
                <w:sz w:val="22"/>
                <w:szCs w:val="22"/>
              </w:rPr>
            </w:pPr>
            <w:ins w:id="5113" w:author="Hannah McSorley" w:date="2020-08-05T02:53:00Z">
              <w:r w:rsidRPr="00BB7467">
                <w:rPr>
                  <w:rFonts w:asciiTheme="minorHAnsi" w:hAnsiTheme="minorHAnsi" w:cstheme="minorHAnsi"/>
                  <w:sz w:val="22"/>
                  <w:szCs w:val="22"/>
                </w:rPr>
                <w:t>30</w:t>
              </w:r>
            </w:ins>
          </w:p>
        </w:tc>
        <w:tc>
          <w:tcPr>
            <w:tcW w:w="0" w:type="auto"/>
            <w:tcBorders>
              <w:bottom w:val="single" w:sz="4" w:space="0" w:color="auto"/>
            </w:tcBorders>
          </w:tcPr>
          <w:p w14:paraId="40AC0ACE" w14:textId="77777777" w:rsidR="00D3555D" w:rsidRPr="00BB7467" w:rsidRDefault="005D6F31" w:rsidP="00BB7467">
            <w:pPr>
              <w:spacing w:line="276" w:lineRule="auto"/>
              <w:jc w:val="right"/>
              <w:rPr>
                <w:ins w:id="5114" w:author="Hannah McSorley" w:date="2020-08-05T02:53:00Z"/>
                <w:rFonts w:asciiTheme="minorHAnsi" w:hAnsiTheme="minorHAnsi" w:cstheme="minorHAnsi"/>
                <w:sz w:val="22"/>
                <w:szCs w:val="22"/>
              </w:rPr>
            </w:pPr>
            <w:ins w:id="5115" w:author="Hannah McSorley" w:date="2020-08-05T02:53:00Z">
              <w:r w:rsidRPr="00BB7467">
                <w:rPr>
                  <w:rFonts w:asciiTheme="minorHAnsi" w:hAnsiTheme="minorHAnsi" w:cstheme="minorHAnsi"/>
                  <w:sz w:val="22"/>
                  <w:szCs w:val="22"/>
                </w:rPr>
                <w:t>2.7</w:t>
              </w:r>
            </w:ins>
          </w:p>
        </w:tc>
        <w:tc>
          <w:tcPr>
            <w:tcW w:w="0" w:type="auto"/>
            <w:tcBorders>
              <w:bottom w:val="single" w:sz="4" w:space="0" w:color="auto"/>
            </w:tcBorders>
          </w:tcPr>
          <w:p w14:paraId="23274ADE" w14:textId="77777777" w:rsidR="00D3555D" w:rsidRPr="00BB7467" w:rsidRDefault="005D6F31" w:rsidP="00BB7467">
            <w:pPr>
              <w:spacing w:line="276" w:lineRule="auto"/>
              <w:jc w:val="right"/>
              <w:rPr>
                <w:ins w:id="5116" w:author="Hannah McSorley" w:date="2020-08-05T02:53:00Z"/>
                <w:rFonts w:asciiTheme="minorHAnsi" w:hAnsiTheme="minorHAnsi" w:cstheme="minorHAnsi"/>
                <w:sz w:val="22"/>
                <w:szCs w:val="22"/>
              </w:rPr>
            </w:pPr>
            <w:ins w:id="5117" w:author="Hannah McSorley" w:date="2020-08-05T02:53:00Z">
              <w:r w:rsidRPr="00BB7467">
                <w:rPr>
                  <w:rFonts w:asciiTheme="minorHAnsi" w:hAnsiTheme="minorHAnsi" w:cstheme="minorHAnsi"/>
                  <w:sz w:val="22"/>
                  <w:szCs w:val="22"/>
                </w:rPr>
                <w:t>5.6</w:t>
              </w:r>
            </w:ins>
          </w:p>
        </w:tc>
        <w:tc>
          <w:tcPr>
            <w:tcW w:w="0" w:type="auto"/>
            <w:tcBorders>
              <w:bottom w:val="single" w:sz="4" w:space="0" w:color="auto"/>
            </w:tcBorders>
          </w:tcPr>
          <w:p w14:paraId="356FEBCF" w14:textId="77777777" w:rsidR="00D3555D" w:rsidRPr="00BB7467" w:rsidRDefault="005D6F31" w:rsidP="00BB7467">
            <w:pPr>
              <w:spacing w:line="276" w:lineRule="auto"/>
              <w:jc w:val="right"/>
              <w:rPr>
                <w:ins w:id="5118" w:author="Hannah McSorley" w:date="2020-08-05T02:53:00Z"/>
                <w:rFonts w:asciiTheme="minorHAnsi" w:hAnsiTheme="minorHAnsi" w:cstheme="minorHAnsi"/>
                <w:sz w:val="22"/>
                <w:szCs w:val="22"/>
              </w:rPr>
            </w:pPr>
            <w:ins w:id="5119" w:author="Hannah McSorley" w:date="2020-08-05T02:53:00Z">
              <w:r w:rsidRPr="00BB7467">
                <w:rPr>
                  <w:rFonts w:asciiTheme="minorHAnsi" w:hAnsiTheme="minorHAnsi" w:cstheme="minorHAnsi"/>
                  <w:sz w:val="22"/>
                  <w:szCs w:val="22"/>
                </w:rPr>
                <w:t>9.0</w:t>
              </w:r>
            </w:ins>
          </w:p>
        </w:tc>
      </w:tr>
    </w:tbl>
    <w:p w14:paraId="657A0E32" w14:textId="77777777" w:rsidR="00D3555D" w:rsidRDefault="005D6F31">
      <w:pPr>
        <w:rPr>
          <w:ins w:id="5120" w:author="Hannah McSorley" w:date="2020-08-05T02:53:00Z"/>
        </w:rPr>
      </w:pPr>
      <w:ins w:id="5121" w:author="Hannah McSorley" w:date="2020-08-05T02:53:00Z">
        <w:r>
          <w:t> </w:t>
        </w:r>
      </w:ins>
    </w:p>
    <w:p w14:paraId="167F6E15" w14:textId="77777777" w:rsidR="00D3555D" w:rsidRPr="00BB7467" w:rsidRDefault="005D6F31" w:rsidP="00BB7467">
      <w:pPr>
        <w:spacing w:line="276" w:lineRule="auto"/>
        <w:jc w:val="center"/>
        <w:rPr>
          <w:ins w:id="5122" w:author="Hannah McSorley" w:date="2020-08-05T02:53:00Z"/>
          <w:rFonts w:asciiTheme="minorHAnsi" w:hAnsiTheme="minorHAnsi" w:cstheme="minorHAnsi"/>
        </w:rPr>
      </w:pPr>
      <w:ins w:id="5123" w:author="Hannah McSorley" w:date="2020-08-05T02:53:00Z">
        <w:r w:rsidRPr="00BB7467">
          <w:rPr>
            <w:rFonts w:asciiTheme="minorHAnsi" w:hAnsiTheme="minorHAnsi" w:cstheme="minorHAnsi"/>
            <w:noProof/>
            <w:lang w:val="en-CA" w:eastAsia="en-CA"/>
          </w:rPr>
          <w:lastRenderedPageBreak/>
          <w:drawing>
            <wp:inline distT="0" distB="0" distL="0" distR="0" wp14:anchorId="0B0A63DC" wp14:editId="28A5B728">
              <wp:extent cx="4587290" cy="3669832"/>
              <wp:effectExtent l="0" t="0" r="0" b="0"/>
              <wp:docPr id="11" name="Picture" descr="Figure 11:  DOC from each monitoring site grouped by collection method (synoptic Grab vs. Vertical Rack samples) in the wet season on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ins>
    </w:p>
    <w:p w14:paraId="31AECDE8" w14:textId="6407E760" w:rsidR="00D3555D" w:rsidRPr="00BB7467" w:rsidRDefault="005D6F31">
      <w:pPr>
        <w:spacing w:line="276" w:lineRule="auto"/>
        <w:rPr>
          <w:rFonts w:asciiTheme="minorHAnsi" w:hAnsiTheme="minorHAnsi"/>
          <w:rPrChange w:id="5124" w:author="Hannah McSorley" w:date="2020-08-05T02:53:00Z">
            <w:rPr/>
          </w:rPrChange>
        </w:rPr>
        <w:pPrChange w:id="5125" w:author="Hannah McSorley" w:date="2020-08-05T02:53:00Z">
          <w:pPr>
            <w:spacing w:line="240" w:lineRule="auto"/>
          </w:pPr>
        </w:pPrChange>
      </w:pPr>
      <w:r w:rsidRPr="00BB7467">
        <w:rPr>
          <w:rFonts w:asciiTheme="minorHAnsi" w:hAnsiTheme="minorHAnsi"/>
          <w:rPrChange w:id="5126" w:author="Hannah McSorley" w:date="2020-08-05T02:53:00Z">
            <w:rPr/>
          </w:rPrChange>
        </w:rPr>
        <w:t xml:space="preserve">Figure 11:  </w:t>
      </w:r>
      <w:r w:rsidRPr="00BB7467">
        <w:rPr>
          <w:rFonts w:asciiTheme="minorHAnsi" w:hAnsiTheme="minorHAnsi"/>
          <w:rPrChange w:id="5127" w:author="Hannah McSorley" w:date="2020-08-05T02:53:00Z">
            <w:rPr>
              <w:i/>
            </w:rPr>
          </w:rPrChange>
        </w:rPr>
        <w:t xml:space="preserve">DOC from each monitoring site grouped by collection method (synoptic Grab vs. Vertical Rack </w:t>
      </w:r>
      <w:commentRangeStart w:id="5128"/>
      <w:r w:rsidRPr="00BB7467">
        <w:rPr>
          <w:rFonts w:asciiTheme="minorHAnsi" w:hAnsiTheme="minorHAnsi"/>
          <w:rPrChange w:id="5129" w:author="Hannah McSorley" w:date="2020-08-05T02:53:00Z">
            <w:rPr>
              <w:i/>
            </w:rPr>
          </w:rPrChange>
        </w:rPr>
        <w:t>samples</w:t>
      </w:r>
      <w:commentRangeEnd w:id="5128"/>
      <w:del w:id="5130" w:author="Hannah McSorley" w:date="2020-08-05T02:53:00Z">
        <w:r w:rsidR="002F6391">
          <w:rPr>
            <w:rStyle w:val="CommentReference"/>
          </w:rPr>
          <w:commentReference w:id="5128"/>
        </w:r>
        <w:r w:rsidR="006D238B">
          <w:rPr>
            <w:i/>
          </w:rPr>
          <w:delText>).</w:delText>
        </w:r>
      </w:del>
      <w:ins w:id="5131" w:author="Hannah McSorley" w:date="2020-08-05T02:53:00Z">
        <w:r w:rsidRPr="00BB7467">
          <w:rPr>
            <w:rFonts w:asciiTheme="minorHAnsi" w:hAnsiTheme="minorHAnsi" w:cstheme="minorHAnsi"/>
          </w:rPr>
          <w:t>) in the wet season only.</w:t>
        </w:r>
      </w:ins>
    </w:p>
    <w:p w14:paraId="1A1E128D" w14:textId="77777777" w:rsidR="00D3555D" w:rsidRDefault="005D6F31">
      <w:pPr>
        <w:rPr>
          <w:moveTo w:id="5132" w:author="Hannah McSorley" w:date="2020-08-05T02:53:00Z"/>
        </w:rPr>
      </w:pPr>
      <w:moveToRangeStart w:id="5133" w:author="Hannah McSorley" w:date="2020-08-05T02:53:00Z" w:name="move47488480"/>
      <w:moveTo w:id="5134" w:author="Hannah McSorley" w:date="2020-08-05T02:53:00Z">
        <w:r>
          <w:t> </w:t>
        </w:r>
      </w:moveTo>
    </w:p>
    <w:p w14:paraId="3915F93F" w14:textId="77777777" w:rsidR="00F77BDD" w:rsidRDefault="005D6F31">
      <w:pPr>
        <w:rPr>
          <w:del w:id="5135" w:author="Hannah McSorley" w:date="2020-08-05T02:53:00Z"/>
        </w:rPr>
      </w:pPr>
      <w:moveTo w:id="5136" w:author="Hannah McSorley" w:date="2020-08-05T02:53:00Z">
        <w:r>
          <w:t xml:space="preserve">A </w:t>
        </w:r>
      </w:moveTo>
      <w:moveToRangeEnd w:id="5133"/>
      <w:del w:id="5137" w:author="Hannah McSorley" w:date="2020-08-05T02:53:00Z">
        <w:r w:rsidR="006D238B" w:rsidRPr="00540830">
          <w:rPr>
            <w:highlight w:val="cyan"/>
          </w:rPr>
          <w:delText xml:space="preserve">Vertical Racks captured higher DOC concentrations than synoptic Grab sampling alone and the two methods collected samples with comparable variance (Table 9). </w:delText>
        </w:r>
        <w:commentRangeStart w:id="5138"/>
        <w:r w:rsidR="006D238B" w:rsidRPr="00540830">
          <w:rPr>
            <w:highlight w:val="cyan"/>
          </w:rPr>
          <w:delText xml:space="preserve">These results are in agreement with other studies that found higher DOC concentration on the rising limb of the hydrograph compared to non-event samples (e.g. (Yang et al. </w:delText>
        </w:r>
        <w:r w:rsidR="0061415C">
          <w:fldChar w:fldCharType="begin"/>
        </w:r>
        <w:r w:rsidR="0061415C">
          <w:delInstrText xml:space="preserve"> HYPERLINK \l "ref-Yang2015" \h </w:delInstrText>
        </w:r>
        <w:r w:rsidR="0061415C">
          <w:fldChar w:fldCharType="separate"/>
        </w:r>
        <w:r w:rsidR="006D238B" w:rsidRPr="00540830">
          <w:rPr>
            <w:rStyle w:val="Hyperlink"/>
            <w:highlight w:val="cyan"/>
          </w:rPr>
          <w:delText>2015</w:delText>
        </w:r>
        <w:r w:rsidR="0061415C">
          <w:rPr>
            <w:rStyle w:val="Hyperlink"/>
            <w:highlight w:val="cyan"/>
          </w:rPr>
          <w:fldChar w:fldCharType="end"/>
        </w:r>
        <w:r w:rsidR="006D238B" w:rsidRPr="00540830">
          <w:rPr>
            <w:highlight w:val="cyan"/>
          </w:rPr>
          <w:delText xml:space="preserve">; Raymond et al. </w:delText>
        </w:r>
        <w:r w:rsidR="0061415C">
          <w:fldChar w:fldCharType="begin"/>
        </w:r>
        <w:r w:rsidR="0061415C">
          <w:delInstrText xml:space="preserve"> HYPERLINK \l "ref-Raymond2016" \h </w:delInstrText>
        </w:r>
        <w:r w:rsidR="0061415C">
          <w:fldChar w:fldCharType="separate"/>
        </w:r>
        <w:r w:rsidR="006D238B" w:rsidRPr="00540830">
          <w:rPr>
            <w:rStyle w:val="Hyperlink"/>
            <w:highlight w:val="cyan"/>
          </w:rPr>
          <w:delText>2016</w:delText>
        </w:r>
        <w:r w:rsidR="0061415C">
          <w:rPr>
            <w:rStyle w:val="Hyperlink"/>
            <w:highlight w:val="cyan"/>
          </w:rPr>
          <w:fldChar w:fldCharType="end"/>
        </w:r>
        <w:r w:rsidR="006D238B" w:rsidRPr="00540830">
          <w:rPr>
            <w:highlight w:val="cyan"/>
          </w:rPr>
          <w:delText xml:space="preserve">, </w:delText>
        </w:r>
        <w:commentRangeStart w:id="5139"/>
        <w:r w:rsidR="002F321A" w:rsidRPr="00540830">
          <w:rPr>
            <w:highlight w:val="cyan"/>
          </w:rPr>
          <w:fldChar w:fldCharType="begin"/>
        </w:r>
        <w:r w:rsidR="002F321A" w:rsidRPr="00540830">
          <w:rPr>
            <w:highlight w:val="cyan"/>
          </w:rPr>
          <w:delInstrText xml:space="preserve"> HYPERLINK \l "ref-Raymond2010" \h </w:delInstrText>
        </w:r>
        <w:r w:rsidR="002F321A" w:rsidRPr="00540830">
          <w:rPr>
            <w:highlight w:val="cyan"/>
          </w:rPr>
          <w:fldChar w:fldCharType="separate"/>
        </w:r>
        <w:r w:rsidR="006D238B" w:rsidRPr="00540830">
          <w:rPr>
            <w:rStyle w:val="Hyperlink"/>
            <w:highlight w:val="cyan"/>
          </w:rPr>
          <w:delText>2010</w:delText>
        </w:r>
        <w:r w:rsidR="002F321A" w:rsidRPr="00540830">
          <w:rPr>
            <w:rStyle w:val="Hyperlink"/>
            <w:highlight w:val="cyan"/>
          </w:rPr>
          <w:fldChar w:fldCharType="end"/>
        </w:r>
        <w:commentRangeEnd w:id="5139"/>
        <w:r w:rsidR="00540830">
          <w:rPr>
            <w:rStyle w:val="CommentReference"/>
          </w:rPr>
          <w:commentReference w:id="5139"/>
        </w:r>
        <w:r w:rsidR="006D238B" w:rsidRPr="00540830">
          <w:rPr>
            <w:highlight w:val="cyan"/>
          </w:rPr>
          <w:delText>)).</w:delText>
        </w:r>
        <w:commentRangeEnd w:id="5138"/>
        <w:r w:rsidR="002F6391">
          <w:rPr>
            <w:rStyle w:val="CommentReference"/>
          </w:rPr>
          <w:commentReference w:id="5138"/>
        </w:r>
      </w:del>
    </w:p>
    <w:p w14:paraId="0EBA79D3" w14:textId="1B07B71D" w:rsidR="00D3555D" w:rsidRDefault="005D6F31">
      <w:pPr>
        <w:rPr>
          <w:ins w:id="5140" w:author="Hannah McSorley" w:date="2020-08-05T02:53:00Z"/>
        </w:rPr>
      </w:pPr>
      <w:ins w:id="5141" w:author="Hannah McSorley" w:date="2020-08-05T02:53:00Z">
        <w:r>
          <w:t>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ins>
    </w:p>
    <w:p w14:paraId="22E05BE3" w14:textId="77777777" w:rsidR="00D3555D" w:rsidRDefault="005D6F31">
      <w:r>
        <w:t> </w:t>
      </w:r>
    </w:p>
    <w:p w14:paraId="1431CAD7" w14:textId="77777777" w:rsidR="00D3555D" w:rsidRDefault="005D6F31">
      <w:pPr>
        <w:pStyle w:val="Heading5"/>
      </w:pPr>
      <w:bookmarkStart w:id="5142" w:name="seasonal-changes-in-nom-character"/>
      <w:r>
        <w:t>Seasonal changes in NOM character</w:t>
      </w:r>
      <w:bookmarkEnd w:id="5142"/>
    </w:p>
    <w:p w14:paraId="553F567F" w14:textId="67FEEFB5" w:rsidR="00D3555D" w:rsidRDefault="006D238B">
      <w:commentRangeStart w:id="5143"/>
      <w:del w:id="5144" w:author="Hannah McSorley" w:date="2020-08-05T02:53:00Z">
        <w:r>
          <w:delText>Molecular aromaticity is associated with chromophores which are responsible for UV-Vis absorbance in aqueous NOM, therefore more aromatic NOM molecules (i.e. humic substances) will absorb more energy at 254 nm wavelength than less-aromatic molecules</w:delText>
        </w:r>
        <w:commentRangeEnd w:id="5143"/>
        <w:r w:rsidR="00A17B16">
          <w:rPr>
            <w:rStyle w:val="CommentReference"/>
          </w:rPr>
          <w:commentReference w:id="5143"/>
        </w:r>
        <w:r>
          <w:delText xml:space="preserve">. </w:delText>
        </w:r>
      </w:del>
      <w:r w:rsidR="005D6F31">
        <w:t xml:space="preserve">To evaluate if (and when) molecular character of </w:t>
      </w:r>
      <w:del w:id="5145" w:author="Hannah McSorley" w:date="2020-08-05T02:53:00Z">
        <w:r>
          <w:delText>river</w:delText>
        </w:r>
      </w:del>
      <w:ins w:id="5146" w:author="Hannah McSorley" w:date="2020-08-05T02:53:00Z">
        <w:r w:rsidR="005D6F31">
          <w:t>synoptic stream</w:t>
        </w:r>
      </w:ins>
      <w:r w:rsidR="005D6F31">
        <w:t xml:space="preserve"> samples shifted, DOC concentrations (</w:t>
      </w:r>
      <w:ins w:id="5147" w:author="Hannah McSorley" w:date="2020-08-05T02:53:00Z">
        <w:r w:rsidR="005D6F31">
          <w:t xml:space="preserve">as </w:t>
        </w:r>
      </w:ins>
      <w:r w:rsidR="005D6F31">
        <w:t xml:space="preserve">NPOC) were compared to </w:t>
      </w:r>
      <w:ins w:id="5148" w:author="Hannah McSorley" w:date="2020-08-05T02:53:00Z">
        <w:r w:rsidR="005D6F31">
          <w:t xml:space="preserve">specific </w:t>
        </w:r>
      </w:ins>
      <w:r w:rsidR="005D6F31">
        <w:t>absorbance</w:t>
      </w:r>
      <w:del w:id="5149" w:author="Hannah McSorley" w:date="2020-08-05T02:53:00Z">
        <w:r>
          <w:delText>-based DOC estimates from</w:delText>
        </w:r>
      </w:del>
      <w:ins w:id="5150" w:author="Hannah McSorley" w:date="2020-08-05T02:53:00Z">
        <w:r w:rsidR="005D6F31">
          <w:t xml:space="preserve"> coefficients at 254 nm (SAC</w:t>
        </w:r>
        <w:r w:rsidR="005D6F31">
          <w:rPr>
            <w:vertAlign w:val="subscript"/>
          </w:rPr>
          <w:t>254</w:t>
        </w:r>
        <w:r w:rsidR="005D6F31">
          <w:t>, used by</w:t>
        </w:r>
      </w:ins>
      <w:r w:rsidR="005D6F31">
        <w:t xml:space="preserve"> the </w:t>
      </w:r>
      <w:proofErr w:type="spellStart"/>
      <w:r w:rsidR="005D6F31">
        <w:t>spectro</w:t>
      </w:r>
      <w:proofErr w:type="spellEnd"/>
      <w:r w:rsidR="005D6F31">
        <w:t>::</w:t>
      </w:r>
      <w:proofErr w:type="spellStart"/>
      <w:r w:rsidR="005D6F31">
        <w:t>lyser</w:t>
      </w:r>
      <w:proofErr w:type="spellEnd"/>
      <w:r w:rsidR="005D6F31">
        <w:t xml:space="preserve"> </w:t>
      </w:r>
      <w:ins w:id="5151" w:author="Hannah McSorley" w:date="2020-08-05T02:53:00Z">
        <w:r w:rsidR="005D6F31">
          <w:t xml:space="preserve">to estimate DOC). DOC concentration was well </w:t>
        </w:r>
        <w:commentRangeStart w:id="5152"/>
        <w:r w:rsidR="005D6F31">
          <w:t>correlated</w:t>
        </w:r>
      </w:ins>
      <w:commentRangeEnd w:id="5152"/>
      <w:r w:rsidR="00BF4968">
        <w:rPr>
          <w:rStyle w:val="CommentReference"/>
        </w:rPr>
        <w:commentReference w:id="5152"/>
      </w:r>
      <w:ins w:id="5153" w:author="Hannah McSorley" w:date="2020-08-05T02:53:00Z">
        <w:r w:rsidR="005D6F31">
          <w:t xml:space="preserve"> with SAC</w:t>
        </w:r>
        <w:r w:rsidR="005D6F31">
          <w:rPr>
            <w:vertAlign w:val="subscript"/>
          </w:rPr>
          <w:t>254</w:t>
        </w:r>
        <w:r w:rsidR="005D6F31">
          <w:t xml:space="preserve"> during the wet season, but the </w:t>
        </w:r>
        <w:commentRangeStart w:id="5154"/>
        <w:r w:rsidR="005D6F31">
          <w:t xml:space="preserve">relationship was not as tight </w:t>
        </w:r>
      </w:ins>
      <w:commentRangeEnd w:id="5154"/>
      <w:r w:rsidR="002C6D26">
        <w:rPr>
          <w:rStyle w:val="CommentReference"/>
        </w:rPr>
        <w:commentReference w:id="5154"/>
      </w:r>
      <w:ins w:id="5155" w:author="Hannah McSorley" w:date="2020-08-05T02:53:00Z">
        <w:r w:rsidR="005D6F31">
          <w:t xml:space="preserve">in the dry season or during </w:t>
        </w:r>
        <w:r w:rsidR="005D6F31">
          <w:lastRenderedPageBreak/>
          <w:t xml:space="preserve">the transition from dry to wet seasons in the first-flush event </w:t>
        </w:r>
      </w:ins>
      <w:r w:rsidR="005D6F31">
        <w:t xml:space="preserve">(Figure </w:t>
      </w:r>
      <w:commentRangeStart w:id="5156"/>
      <w:r w:rsidR="005D6F31">
        <w:t>12</w:t>
      </w:r>
      <w:commentRangeEnd w:id="5156"/>
      <w:del w:id="5157" w:author="Hannah McSorley" w:date="2020-08-05T02:53:00Z">
        <w:r w:rsidR="00A17B16">
          <w:rPr>
            <w:rStyle w:val="CommentReference"/>
          </w:rPr>
          <w:commentReference w:id="5156"/>
        </w:r>
        <w:r>
          <w:delText>). </w:delText>
        </w:r>
      </w:del>
      <w:ins w:id="5158" w:author="Hannah McSorley" w:date="2020-08-05T02:53:00Z">
        <w:r w:rsidR="005D6F31">
          <w:t xml:space="preserve">). The separation of wet and dry season samples NOM character suggests that aqueous NOM in the GVSWA had more aromatic character (more </w:t>
        </w:r>
        <w:proofErr w:type="spellStart"/>
        <w:r w:rsidR="005D6F31">
          <w:t>humic</w:t>
        </w:r>
        <w:proofErr w:type="spellEnd"/>
        <w:r w:rsidR="005D6F31">
          <w:t>-like, allochthonous NOM) during the wet-season than during the dry-season. NOM in the dry season had comparable concentrations to the wet season but the absorbance at 254 nm was not as strongly elated, leading to weaker NOM spectral absorbance relationships.</w:t>
        </w:r>
      </w:ins>
    </w:p>
    <w:p w14:paraId="19E4CABC" w14:textId="77777777" w:rsidR="00F77BDD" w:rsidRDefault="006D238B" w:rsidP="00611A89">
      <w:pPr>
        <w:spacing w:line="240" w:lineRule="auto"/>
        <w:jc w:val="center"/>
        <w:rPr>
          <w:del w:id="5159" w:author="Hannah McSorley" w:date="2020-08-05T02:53:00Z"/>
        </w:rPr>
      </w:pPr>
      <w:del w:id="5160" w:author="Hannah McSorley" w:date="2020-08-05T02:53:00Z">
        <w:r>
          <w:rPr>
            <w:noProof/>
            <w:lang w:val="en-CA" w:eastAsia="en-CA"/>
          </w:rPr>
          <w:drawing>
            <wp:inline distT="0" distB="0" distL="0" distR="0" wp14:anchorId="79424092" wp14:editId="7DB41CAB">
              <wp:extent cx="4587290" cy="4587290"/>
              <wp:effectExtent l="0" t="0" r="0" b="0"/>
              <wp:docPr id="200" name="Picture"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CDOM_seasonal_with-Inset.png"/>
                      <pic:cNvPicPr>
                        <a:picLocks noChangeAspect="1" noChangeArrowheads="1"/>
                      </pic:cNvPicPr>
                    </pic:nvPicPr>
                    <pic:blipFill>
                      <a:blip r:embed="rId32"/>
                      <a:stretch>
                        <a:fillRect/>
                      </a:stretch>
                    </pic:blipFill>
                    <pic:spPr bwMode="auto">
                      <a:xfrm>
                        <a:off x="0" y="0"/>
                        <a:ext cx="4587290" cy="4587290"/>
                      </a:xfrm>
                      <a:prstGeom prst="rect">
                        <a:avLst/>
                      </a:prstGeom>
                      <a:noFill/>
                      <a:ln w="9525">
                        <a:noFill/>
                        <a:headEnd/>
                        <a:tailEnd/>
                      </a:ln>
                    </pic:spPr>
                  </pic:pic>
                </a:graphicData>
              </a:graphic>
            </wp:inline>
          </w:drawing>
        </w:r>
      </w:del>
    </w:p>
    <w:p w14:paraId="79E62F68" w14:textId="77777777" w:rsidR="00D3555D" w:rsidRPr="00BB7467" w:rsidRDefault="005D6F31" w:rsidP="00BB7467">
      <w:pPr>
        <w:spacing w:line="276" w:lineRule="auto"/>
        <w:rPr>
          <w:ins w:id="5161" w:author="Hannah McSorley" w:date="2020-08-05T02:53:00Z"/>
          <w:rFonts w:asciiTheme="minorHAnsi" w:hAnsiTheme="minorHAnsi" w:cstheme="minorHAnsi"/>
        </w:rPr>
      </w:pPr>
      <w:ins w:id="5162" w:author="Hannah McSorley" w:date="2020-08-05T02:53:00Z">
        <w:r w:rsidRPr="00BB7467">
          <w:rPr>
            <w:rFonts w:asciiTheme="minorHAnsi" w:hAnsiTheme="minorHAnsi" w:cstheme="minorHAnsi"/>
            <w:noProof/>
            <w:lang w:val="en-CA" w:eastAsia="en-CA"/>
          </w:rPr>
          <w:drawing>
            <wp:inline distT="0" distB="0" distL="0" distR="0" wp14:anchorId="787030E6" wp14:editId="0310F0AD">
              <wp:extent cx="4587290" cy="4587290"/>
              <wp:effectExtent l="0" t="0" r="0" b="0"/>
              <wp:docPr id="12" name="Picture"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SAC254_seasonal_with-Inset.png"/>
                      <pic:cNvPicPr>
                        <a:picLocks noChangeAspect="1" noChangeArrowheads="1"/>
                      </pic:cNvPicPr>
                    </pic:nvPicPr>
                    <pic:blipFill>
                      <a:blip r:embed="rId33"/>
                      <a:stretch>
                        <a:fillRect/>
                      </a:stretch>
                    </pic:blipFill>
                    <pic:spPr bwMode="auto">
                      <a:xfrm>
                        <a:off x="0" y="0"/>
                        <a:ext cx="4587290" cy="4587290"/>
                      </a:xfrm>
                      <a:prstGeom prst="rect">
                        <a:avLst/>
                      </a:prstGeom>
                      <a:noFill/>
                      <a:ln w="9525">
                        <a:noFill/>
                        <a:headEnd/>
                        <a:tailEnd/>
                      </a:ln>
                    </pic:spPr>
                  </pic:pic>
                </a:graphicData>
              </a:graphic>
            </wp:inline>
          </w:drawing>
        </w:r>
      </w:ins>
    </w:p>
    <w:p w14:paraId="0EB5B0DB" w14:textId="310F341B" w:rsidR="00D3555D" w:rsidRPr="00BB7467" w:rsidRDefault="005D6F31">
      <w:pPr>
        <w:spacing w:line="276" w:lineRule="auto"/>
        <w:rPr>
          <w:rFonts w:asciiTheme="minorHAnsi" w:hAnsiTheme="minorHAnsi"/>
          <w:rPrChange w:id="5163" w:author="Hannah McSorley" w:date="2020-08-05T02:53:00Z">
            <w:rPr/>
          </w:rPrChange>
        </w:rPr>
        <w:pPrChange w:id="5164" w:author="Hannah McSorley" w:date="2020-08-05T02:53:00Z">
          <w:pPr>
            <w:spacing w:line="240" w:lineRule="auto"/>
          </w:pPr>
        </w:pPrChange>
      </w:pPr>
      <w:r w:rsidRPr="00BB7467">
        <w:rPr>
          <w:rFonts w:asciiTheme="minorHAnsi" w:hAnsiTheme="minorHAnsi"/>
          <w:rPrChange w:id="5165" w:author="Hannah McSorley" w:date="2020-08-05T02:53:00Z">
            <w:rPr/>
          </w:rPrChange>
        </w:rPr>
        <w:t xml:space="preserve">Figure 12:  </w:t>
      </w:r>
      <w:r w:rsidRPr="00BB7467">
        <w:rPr>
          <w:rFonts w:asciiTheme="minorHAnsi" w:hAnsiTheme="minorHAnsi"/>
          <w:rPrChange w:id="5166" w:author="Hannah McSorley" w:date="2020-08-05T02:53:00Z">
            <w:rPr>
              <w:i/>
            </w:rPr>
          </w:rPrChange>
        </w:rPr>
        <w:t xml:space="preserve">Dissolved organic carbon </w:t>
      </w:r>
      <w:del w:id="5167" w:author="Hannah McSorley" w:date="2020-08-05T02:53:00Z">
        <w:r w:rsidR="006D238B">
          <w:rPr>
            <w:i/>
          </w:rPr>
          <w:delText xml:space="preserve">measured directly </w:delText>
        </w:r>
      </w:del>
      <w:ins w:id="5168" w:author="Hannah McSorley" w:date="2020-08-05T02:53:00Z">
        <w:r w:rsidRPr="00BB7467">
          <w:rPr>
            <w:rFonts w:asciiTheme="minorHAnsi" w:hAnsiTheme="minorHAnsi" w:cstheme="minorHAnsi"/>
          </w:rPr>
          <w:t>concentration (DOC) plotted against spectral absorbance coefficient at 254 nm (SAC</w:t>
        </w:r>
        <w:r w:rsidRPr="00BB7467">
          <w:rPr>
            <w:rFonts w:asciiTheme="minorHAnsi" w:hAnsiTheme="minorHAnsi" w:cstheme="minorHAnsi"/>
            <w:vertAlign w:val="subscript"/>
          </w:rPr>
          <w:t>254</w:t>
        </w:r>
        <w:r w:rsidRPr="00BB7467">
          <w:rPr>
            <w:rFonts w:asciiTheme="minorHAnsi" w:hAnsiTheme="minorHAnsi" w:cstheme="minorHAnsi"/>
          </w:rPr>
          <w:t>, m</w:t>
        </w:r>
        <w:r w:rsidRPr="00BB7467">
          <w:rPr>
            <w:rFonts w:asciiTheme="minorHAnsi" w:hAnsiTheme="minorHAnsi" w:cstheme="minorHAnsi"/>
            <w:vertAlign w:val="superscript"/>
          </w:rPr>
          <w:t>-1</w:t>
        </w:r>
        <w:r w:rsidRPr="00BB7467">
          <w:rPr>
            <w:rFonts w:asciiTheme="minorHAnsi" w:hAnsiTheme="minorHAnsi" w:cstheme="minorHAnsi"/>
          </w:rPr>
          <w:t xml:space="preserve">) with results grouped by sampling season. The inset shows DOC </w:t>
        </w:r>
      </w:ins>
      <w:r w:rsidRPr="00BB7467">
        <w:rPr>
          <w:rFonts w:asciiTheme="minorHAnsi" w:hAnsiTheme="minorHAnsi"/>
          <w:rPrChange w:id="5169" w:author="Hannah McSorley" w:date="2020-08-05T02:53:00Z">
            <w:rPr>
              <w:i/>
            </w:rPr>
          </w:rPrChange>
        </w:rPr>
        <w:t xml:space="preserve">(as NPOC) plotted against </w:t>
      </w:r>
      <w:del w:id="5170" w:author="Hannah McSorley" w:date="2020-08-05T02:53:00Z">
        <w:r w:rsidR="006D238B">
          <w:rPr>
            <w:i/>
          </w:rPr>
          <w:delText xml:space="preserve">concentration </w:delText>
        </w:r>
      </w:del>
      <w:ins w:id="5171" w:author="Hannah McSorley" w:date="2020-08-05T02:53:00Z">
        <w:r w:rsidRPr="00BB7467">
          <w:rPr>
            <w:rFonts w:asciiTheme="minorHAnsi" w:hAnsiTheme="minorHAnsi" w:cstheme="minorHAnsi"/>
          </w:rPr>
          <w:t xml:space="preserve">DOC </w:t>
        </w:r>
      </w:ins>
      <w:r w:rsidRPr="00BB7467">
        <w:rPr>
          <w:rFonts w:asciiTheme="minorHAnsi" w:hAnsiTheme="minorHAnsi"/>
          <w:rPrChange w:id="5172" w:author="Hannah McSorley" w:date="2020-08-05T02:53:00Z">
            <w:rPr>
              <w:i/>
            </w:rPr>
          </w:rPrChange>
        </w:rPr>
        <w:t xml:space="preserve">estimated </w:t>
      </w:r>
      <w:del w:id="5173" w:author="Hannah McSorley" w:date="2020-08-05T02:53:00Z">
        <w:r w:rsidR="006D238B">
          <w:rPr>
            <w:i/>
          </w:rPr>
          <w:delText xml:space="preserve">via UV-Vis spectroscopy, grouped by sampling season. The </w:delText>
        </w:r>
      </w:del>
      <w:ins w:id="5174" w:author="Hannah McSorley" w:date="2020-08-05T02:53:00Z">
        <w:r w:rsidRPr="00BB7467">
          <w:rPr>
            <w:rFonts w:asciiTheme="minorHAnsi" w:hAnsiTheme="minorHAnsi" w:cstheme="minorHAnsi"/>
          </w:rPr>
          <w:t xml:space="preserve">by the </w:t>
        </w:r>
        <w:proofErr w:type="spellStart"/>
        <w:r w:rsidRPr="00BB7467">
          <w:rPr>
            <w:rFonts w:asciiTheme="minorHAnsi" w:hAnsiTheme="minorHAnsi" w:cstheme="minorHAnsi"/>
          </w:rPr>
          <w:t>spectro</w:t>
        </w:r>
        <w:proofErr w:type="spellEnd"/>
        <w:r w:rsidRPr="00BB7467">
          <w:rPr>
            <w:rFonts w:asciiTheme="minorHAnsi" w:hAnsiTheme="minorHAnsi" w:cstheme="minorHAnsi"/>
          </w:rPr>
          <w:t>::</w:t>
        </w:r>
        <w:proofErr w:type="spellStart"/>
        <w:r w:rsidRPr="00BB7467">
          <w:rPr>
            <w:rFonts w:asciiTheme="minorHAnsi" w:hAnsiTheme="minorHAnsi" w:cstheme="minorHAnsi"/>
          </w:rPr>
          <w:t>lyser</w:t>
        </w:r>
        <w:proofErr w:type="spellEnd"/>
        <w:r w:rsidRPr="00BB7467">
          <w:rPr>
            <w:rFonts w:asciiTheme="minorHAnsi" w:hAnsiTheme="minorHAnsi" w:cstheme="minorHAnsi"/>
          </w:rPr>
          <w:t xml:space="preserve"> with an internal calibration file referenced to SAC</w:t>
        </w:r>
        <w:r w:rsidRPr="00BB7467">
          <w:rPr>
            <w:rFonts w:asciiTheme="minorHAnsi" w:hAnsiTheme="minorHAnsi" w:cstheme="minorHAnsi"/>
            <w:vertAlign w:val="subscript"/>
          </w:rPr>
          <w:t>254</w:t>
        </w:r>
        <w:r w:rsidRPr="00BB7467">
          <w:rPr>
            <w:rFonts w:asciiTheme="minorHAnsi" w:hAnsiTheme="minorHAnsi" w:cstheme="minorHAnsi"/>
          </w:rPr>
          <w:t xml:space="preserve">, where the </w:t>
        </w:r>
      </w:ins>
      <w:r w:rsidRPr="00BB7467">
        <w:rPr>
          <w:rFonts w:asciiTheme="minorHAnsi" w:hAnsiTheme="minorHAnsi"/>
          <w:rPrChange w:id="5175" w:author="Hannah McSorley" w:date="2020-08-05T02:53:00Z">
            <w:rPr>
              <w:i/>
            </w:rPr>
          </w:rPrChange>
        </w:rPr>
        <w:t>dashed lined indicates best fit (1:1</w:t>
      </w:r>
      <w:del w:id="5176" w:author="Hannah McSorley" w:date="2020-08-05T02:53:00Z">
        <w:r w:rsidR="006D238B">
          <w:rPr>
            <w:i/>
          </w:rPr>
          <w:delText>), and the inset shows the relationship between NPOC and SAC at 254 nm, a key absorbance that informs the UV-estimated DOC concentration.</w:delText>
        </w:r>
      </w:del>
      <w:ins w:id="5177" w:author="Hannah McSorley" w:date="2020-08-05T02:53:00Z">
        <w:r w:rsidRPr="00BB7467">
          <w:rPr>
            <w:rFonts w:asciiTheme="minorHAnsi" w:hAnsiTheme="minorHAnsi" w:cstheme="minorHAnsi"/>
          </w:rPr>
          <w:t>).</w:t>
        </w:r>
      </w:ins>
    </w:p>
    <w:p w14:paraId="6B4E6FA3" w14:textId="77777777" w:rsidR="00D3555D" w:rsidRDefault="005D6F31">
      <w:r>
        <w:t> </w:t>
      </w:r>
    </w:p>
    <w:p w14:paraId="3B1DB541" w14:textId="1D50C6A6" w:rsidR="00D3555D" w:rsidRDefault="006D238B">
      <w:del w:id="5178" w:author="Hannah McSorley" w:date="2020-08-05T02:53:00Z">
        <w:r>
          <w:lastRenderedPageBreak/>
          <w:delText xml:space="preserve">Characteristics of wet-season samples </w:delText>
        </w:r>
      </w:del>
      <w:ins w:id="5179" w:author="Hannah McSorley" w:date="2020-08-05T02:53:00Z">
        <w:r w:rsidR="005D6F31">
          <w:t xml:space="preserve">These results show a seasonal shift in NOM character, from more aliphatic NOM in the dry season to more aromatic NOM in the wet season. The wet-season NOM character </w:t>
        </w:r>
      </w:ins>
      <w:r w:rsidR="005D6F31">
        <w:t>caused positive bias in absorbance-based DOC estimates</w:t>
      </w:r>
      <w:del w:id="5180" w:author="Hannah McSorley" w:date="2020-08-05T02:53:00Z">
        <w:r>
          <w:delText>, while</w:delText>
        </w:r>
      </w:del>
      <w:ins w:id="5181" w:author="Hannah McSorley" w:date="2020-08-05T02:53:00Z">
        <w:r w:rsidR="005D6F31">
          <w:t xml:space="preserve"> and</w:t>
        </w:r>
      </w:ins>
      <w:r w:rsidR="005D6F31">
        <w:t xml:space="preserve"> dry-season sample characteristics lead to negative bias in UV-based DOC estimates. </w:t>
      </w:r>
      <w:del w:id="5182" w:author="Hannah McSorley" w:date="2020-08-05T02:53:00Z">
        <w:r>
          <w:delText>The separation of wet and dry season samples suggests that river NOM had more aromatic character (more humic-like, allochthonous NOM) during the wet-season than during the dry-season</w:delText>
        </w:r>
      </w:del>
      <w:ins w:id="5183" w:author="Hannah McSorley" w:date="2020-08-05T02:53:00Z">
        <w:r w:rsidR="005D6F31">
          <w:t>This suggests that spectral estimates of DOC should be evaluated carefully and that a season-specific site-based calibration should be conducted if DOC is to be estimated by UV-Vis absorbance</w:t>
        </w:r>
      </w:ins>
      <w:r w:rsidR="005D6F31">
        <w:t>.</w:t>
      </w:r>
    </w:p>
    <w:p w14:paraId="3EE19B1B" w14:textId="77777777" w:rsidR="00F77BDD" w:rsidRDefault="006D238B">
      <w:pPr>
        <w:rPr>
          <w:del w:id="5184" w:author="Hannah McSorley" w:date="2020-08-05T02:53:00Z"/>
        </w:rPr>
      </w:pPr>
      <w:del w:id="5185" w:author="Hannah McSorley" w:date="2020-08-05T02:53:00Z">
        <w:r>
          <w:delText> </w:delText>
        </w:r>
      </w:del>
    </w:p>
    <w:p w14:paraId="7DBF4DF5" w14:textId="70083B9D" w:rsidR="00D3555D" w:rsidRDefault="005D6F31">
      <w:pPr>
        <w:rPr>
          <w:moveTo w:id="5186" w:author="Hannah McSorley" w:date="2020-08-05T02:53:00Z"/>
        </w:rPr>
      </w:pPr>
      <w:moveFromRangeStart w:id="5187" w:author="Hannah McSorley" w:date="2020-08-05T02:53:00Z" w:name="move47488464"/>
      <w:commentRangeStart w:id="5188"/>
      <w:moveFrom w:id="5189" w:author="Hannah McSorley" w:date="2020-08-05T02:53:00Z">
        <w:r>
          <w:t>The concentration of NOM in a sample is proportional to the intensity of absorbance (based on the Beer-Lambert law) which is why SUVA</w:t>
        </w:r>
        <w:r>
          <w:rPr>
            <w:vertAlign w:val="subscript"/>
          </w:rPr>
          <w:t>254</w:t>
        </w:r>
        <w:r>
          <w:t xml:space="preserve"> (specific UV absorbance at 254 nm) is widely used as indicator of sample aromaticity (concentration-relative character).</w:t>
        </w:r>
      </w:moveFrom>
      <w:moveFromRangeEnd w:id="5187"/>
      <w:moveToRangeStart w:id="5190" w:author="Hannah McSorley" w:date="2020-08-05T02:53:00Z" w:name="move47488481"/>
      <w:moveTo w:id="5191" w:author="Hannah McSorley" w:date="2020-08-05T02:53:00Z">
        <w:r>
          <w:t> </w:t>
        </w:r>
      </w:moveTo>
    </w:p>
    <w:p w14:paraId="06E3E9F4" w14:textId="77777777" w:rsidR="00F77BDD" w:rsidRDefault="005D6F31">
      <w:pPr>
        <w:rPr>
          <w:del w:id="5192" w:author="Hannah McSorley" w:date="2020-08-05T02:53:00Z"/>
        </w:rPr>
      </w:pPr>
      <w:bookmarkStart w:id="5193" w:name="_Toc47488300"/>
      <w:moveTo w:id="5194" w:author="Hannah McSorley" w:date="2020-08-05T02:53:00Z">
        <w:r>
          <w:rPr>
            <w:rPrChange w:id="5195" w:author="Hannah McSorley" w:date="2020-08-05T02:53:00Z">
              <w:rPr>
                <w:highlight w:val="cyan"/>
              </w:rPr>
            </w:rPrChange>
          </w:rPr>
          <w:t>Discussion</w:t>
        </w:r>
      </w:moveTo>
      <w:bookmarkEnd w:id="5193"/>
      <w:moveToRangeEnd w:id="5190"/>
      <w:del w:id="5196" w:author="Hannah McSorley" w:date="2020-08-05T02:53:00Z">
        <w:r w:rsidR="006D238B">
          <w:delText xml:space="preserve"> Seasonally grouped DOC and SUVA</w:delText>
        </w:r>
        <w:r w:rsidR="006D238B">
          <w:rPr>
            <w:vertAlign w:val="subscript"/>
          </w:rPr>
          <w:delText>254</w:delText>
        </w:r>
        <w:r w:rsidR="006D238B">
          <w:delText xml:space="preserve"> (Figure 13), </w:delText>
        </w:r>
        <w:commentRangeEnd w:id="5188"/>
        <w:r w:rsidR="00A17B16">
          <w:rPr>
            <w:rStyle w:val="CommentReference"/>
          </w:rPr>
          <w:commentReference w:id="5188"/>
        </w:r>
        <w:r w:rsidR="006D238B">
          <w:delText>also indicated a greater aromatic character in river water samples during the wet season compared to the dry season.</w:delText>
        </w:r>
      </w:del>
    </w:p>
    <w:p w14:paraId="7092E91D" w14:textId="77777777" w:rsidR="00F77BDD" w:rsidRDefault="006D238B">
      <w:pPr>
        <w:rPr>
          <w:del w:id="5197" w:author="Hannah McSorley" w:date="2020-08-05T02:53:00Z"/>
        </w:rPr>
      </w:pPr>
      <w:del w:id="5198" w:author="Hannah McSorley" w:date="2020-08-05T02:53:00Z">
        <w:r>
          <w:delText> </w:delText>
        </w:r>
      </w:del>
    </w:p>
    <w:p w14:paraId="4F05F592" w14:textId="77777777" w:rsidR="00F77BDD" w:rsidRDefault="006D238B" w:rsidP="00611A89">
      <w:pPr>
        <w:spacing w:line="240" w:lineRule="auto"/>
        <w:jc w:val="center"/>
        <w:rPr>
          <w:del w:id="5199" w:author="Hannah McSorley" w:date="2020-08-05T02:53:00Z"/>
        </w:rPr>
      </w:pPr>
      <w:del w:id="5200" w:author="Hannah McSorley" w:date="2020-08-05T02:53:00Z">
        <w:r>
          <w:rPr>
            <w:noProof/>
            <w:lang w:val="en-CA" w:eastAsia="en-CA"/>
          </w:rPr>
          <w:drawing>
            <wp:inline distT="0" distB="0" distL="0" distR="0" wp14:anchorId="0F8C6E30" wp14:editId="196BDAEA">
              <wp:extent cx="4587290" cy="3211103"/>
              <wp:effectExtent l="0" t="0" r="0" b="0"/>
              <wp:docPr id="201" name="Picture" descr="Figure 13:  Dissolved organic carbon plotted against specific UV absorbance at 254 nm,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34"/>
                      <a:stretch>
                        <a:fillRect/>
                      </a:stretch>
                    </pic:blipFill>
                    <pic:spPr bwMode="auto">
                      <a:xfrm>
                        <a:off x="0" y="0"/>
                        <a:ext cx="4587290" cy="3211103"/>
                      </a:xfrm>
                      <a:prstGeom prst="rect">
                        <a:avLst/>
                      </a:prstGeom>
                      <a:noFill/>
                      <a:ln w="9525">
                        <a:noFill/>
                        <a:headEnd/>
                        <a:tailEnd/>
                      </a:ln>
                    </pic:spPr>
                  </pic:pic>
                </a:graphicData>
              </a:graphic>
            </wp:inline>
          </w:drawing>
        </w:r>
      </w:del>
    </w:p>
    <w:p w14:paraId="32AABB94" w14:textId="77777777" w:rsidR="00F77BDD" w:rsidRDefault="006D238B" w:rsidP="00611A89">
      <w:pPr>
        <w:spacing w:line="240" w:lineRule="auto"/>
        <w:rPr>
          <w:del w:id="5201" w:author="Hannah McSorley" w:date="2020-08-05T02:53:00Z"/>
        </w:rPr>
      </w:pPr>
      <w:del w:id="5202" w:author="Hannah McSorley" w:date="2020-08-05T02:53:00Z">
        <w:r>
          <w:delText xml:space="preserve">Figure 13:  </w:delText>
        </w:r>
        <w:r>
          <w:rPr>
            <w:i/>
          </w:rPr>
          <w:delText>Dissolved organic carbon plotted against specific UV absorbance at 254 nm, showing greater aromaticity (more humic-like organic matter) in wet season samples.</w:delText>
        </w:r>
      </w:del>
    </w:p>
    <w:p w14:paraId="5AEAF8ED" w14:textId="77777777" w:rsidR="00F77BDD" w:rsidRDefault="006D238B">
      <w:pPr>
        <w:rPr>
          <w:del w:id="5203" w:author="Hannah McSorley" w:date="2020-08-05T02:53:00Z"/>
        </w:rPr>
      </w:pPr>
      <w:del w:id="5204" w:author="Hannah McSorley" w:date="2020-08-05T02:53:00Z">
        <w:r>
          <w:delText> </w:delText>
        </w:r>
      </w:del>
    </w:p>
    <w:p w14:paraId="52B83099" w14:textId="77777777" w:rsidR="00D3555D" w:rsidRDefault="005D6F31">
      <w:pPr>
        <w:rPr>
          <w:moveFrom w:id="5205" w:author="Hannah McSorley" w:date="2020-08-05T02:53:00Z"/>
        </w:rPr>
      </w:pPr>
      <w:moveFromRangeStart w:id="5206" w:author="Hannah McSorley" w:date="2020-08-05T02:53:00Z" w:name="move47488481"/>
      <w:moveFrom w:id="5207" w:author="Hannah McSorley" w:date="2020-08-05T02:53:00Z">
        <w:r>
          <w:t> </w:t>
        </w:r>
      </w:moveFrom>
    </w:p>
    <w:p w14:paraId="08B62DBE" w14:textId="77777777" w:rsidR="00F77BDD" w:rsidRPr="00540830" w:rsidRDefault="005D6F31">
      <w:pPr>
        <w:pStyle w:val="Heading3"/>
        <w:rPr>
          <w:del w:id="5208" w:author="Hannah McSorley" w:date="2020-08-05T02:53:00Z"/>
          <w:highlight w:val="cyan"/>
        </w:rPr>
      </w:pPr>
      <w:bookmarkStart w:id="5209" w:name="_Toc46783701"/>
      <w:commentRangeStart w:id="5210"/>
      <w:moveFrom w:id="5211" w:author="Hannah McSorley" w:date="2020-08-05T02:53:00Z">
        <w:r>
          <w:rPr>
            <w:b w:val="0"/>
            <w:bCs w:val="0"/>
            <w:rPrChange w:id="5212" w:author="Hannah McSorley" w:date="2020-08-05T02:53:00Z">
              <w:rPr>
                <w:b w:val="0"/>
                <w:bCs w:val="0"/>
                <w:highlight w:val="cyan"/>
              </w:rPr>
            </w:rPrChange>
          </w:rPr>
          <w:t>Discussion</w:t>
        </w:r>
      </w:moveFrom>
      <w:bookmarkEnd w:id="5209"/>
      <w:moveFromRangeEnd w:id="5206"/>
      <w:commentRangeEnd w:id="5210"/>
      <w:del w:id="5213" w:author="Hannah McSorley" w:date="2020-08-05T02:53:00Z">
        <w:r w:rsidR="00C14AB3">
          <w:rPr>
            <w:rStyle w:val="CommentReference"/>
            <w:rFonts w:eastAsia="Cambria"/>
            <w:b w:val="0"/>
            <w:bCs w:val="0"/>
          </w:rPr>
          <w:commentReference w:id="5210"/>
        </w:r>
      </w:del>
    </w:p>
    <w:p w14:paraId="500577B6" w14:textId="77777777" w:rsidR="00F77BDD" w:rsidRDefault="006D238B">
      <w:pPr>
        <w:rPr>
          <w:del w:id="5214" w:author="Hannah McSorley" w:date="2020-08-05T02:53:00Z"/>
        </w:rPr>
      </w:pPr>
      <w:commentRangeStart w:id="5215"/>
      <w:commentRangeStart w:id="5216"/>
      <w:del w:id="5217" w:author="Hannah McSorley" w:date="2020-08-05T02:53:00Z">
        <w:r>
          <w:delText>The</w:delText>
        </w:r>
        <w:commentRangeEnd w:id="5215"/>
        <w:r w:rsidR="00540830">
          <w:rPr>
            <w:rStyle w:val="CommentReference"/>
          </w:rPr>
          <w:commentReference w:id="5215"/>
        </w:r>
        <w:r>
          <w:delText xml:space="preserv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delText>
        </w:r>
        <w:commentRangeEnd w:id="5216"/>
        <w:r w:rsidR="00A17B16">
          <w:rPr>
            <w:rStyle w:val="CommentReference"/>
          </w:rPr>
          <w:commentReference w:id="5216"/>
        </w:r>
      </w:del>
    </w:p>
    <w:p w14:paraId="2F1EBDEB" w14:textId="7CCE68F7" w:rsidR="00D3555D" w:rsidRDefault="00D3555D">
      <w:pPr>
        <w:pStyle w:val="Heading3"/>
        <w:rPr>
          <w:ins w:id="5218" w:author="Hannah McSorley" w:date="2020-08-05T02:53:00Z"/>
        </w:rPr>
      </w:pPr>
    </w:p>
    <w:p w14:paraId="4968BB69" w14:textId="77777777" w:rsidR="00D3555D" w:rsidRDefault="005D6F31">
      <w:r>
        <w:t> </w:t>
      </w:r>
    </w:p>
    <w:p w14:paraId="51EA7938" w14:textId="1948D208" w:rsidR="00D3555D" w:rsidRDefault="005D6F31">
      <w:pPr>
        <w:rPr>
          <w:ins w:id="5219" w:author="Hannah McSorley" w:date="2020-08-05T02:53:00Z"/>
        </w:rPr>
      </w:pPr>
      <w:r>
        <w:t xml:space="preserve">Vertical Racks </w:t>
      </w:r>
      <w:del w:id="5220" w:author="Hannah McSorley" w:date="2020-08-05T02:53:00Z">
        <w:r w:rsidR="006D238B">
          <w:delText xml:space="preserve">were a consistent and comparable method of reproducible sample collection that </w:delText>
        </w:r>
      </w:del>
      <w:r>
        <w:t xml:space="preserve">proved important for </w:t>
      </w:r>
      <w:del w:id="5221" w:author="Hannah McSorley" w:date="2020-08-05T02:53:00Z">
        <w:r w:rsidR="006D238B">
          <w:delText xml:space="preserve">passively capturing higher </w:delText>
        </w:r>
      </w:del>
      <w:ins w:id="5222" w:author="Hannah McSorley" w:date="2020-08-05T02:53:00Z">
        <w:r>
          <w:t xml:space="preserve">measuring event-based </w:t>
        </w:r>
      </w:ins>
      <w:r>
        <w:t xml:space="preserve">DOC concentrations which were </w:t>
      </w:r>
      <w:del w:id="5223" w:author="Hannah McSorley" w:date="2020-08-05T02:53:00Z">
        <w:r w:rsidR="006D238B">
          <w:delText xml:space="preserve">not </w:delText>
        </w:r>
      </w:del>
      <w:ins w:id="5224" w:author="Hannah McSorley" w:date="2020-08-05T02:53:00Z">
        <w:r>
          <w:t xml:space="preserve">26% higher, on average, than those </w:t>
        </w:r>
      </w:ins>
      <w:r>
        <w:t xml:space="preserve">observed through Grab sampling alone. These results are in agreement with other studies that found higher DOC concentration on the rising limb of the hydrograph compared to non-event samples (e.g. (Yang et al. </w:t>
      </w:r>
      <w:del w:id="5225" w:author="Hannah McSorley" w:date="2020-08-05T02:53:00Z">
        <w:r w:rsidR="0061415C">
          <w:fldChar w:fldCharType="begin"/>
        </w:r>
        <w:r w:rsidR="0061415C">
          <w:delInstrText xml:space="preserve"> HYPERLINK \l "ref-Yang2015" \h </w:delInstrText>
        </w:r>
        <w:r w:rsidR="0061415C">
          <w:fldChar w:fldCharType="separate"/>
        </w:r>
        <w:r w:rsidR="006D238B">
          <w:rPr>
            <w:rStyle w:val="Hyperlink"/>
          </w:rPr>
          <w:delText>2015</w:delText>
        </w:r>
        <w:r w:rsidR="0061415C">
          <w:rPr>
            <w:rStyle w:val="Hyperlink"/>
          </w:rPr>
          <w:fldChar w:fldCharType="end"/>
        </w:r>
        <w:r w:rsidR="006D238B">
          <w:delText xml:space="preserve">; Raymond et al. </w:delText>
        </w:r>
        <w:r w:rsidR="0061415C">
          <w:fldChar w:fldCharType="begin"/>
        </w:r>
        <w:r w:rsidR="0061415C">
          <w:delInstrText xml:space="preserve"> HYPERLINK \l "ref-Raymond2016" \h </w:delInstrText>
        </w:r>
        <w:r w:rsidR="0061415C">
          <w:fldChar w:fldCharType="separate"/>
        </w:r>
        <w:r w:rsidR="006D238B">
          <w:rPr>
            <w:rStyle w:val="Hyperlink"/>
          </w:rPr>
          <w:delText>2016</w:delText>
        </w:r>
        <w:r w:rsidR="0061415C">
          <w:rPr>
            <w:rStyle w:val="Hyperlink"/>
          </w:rPr>
          <w:fldChar w:fldCharType="end"/>
        </w:r>
        <w:r w:rsidR="006D238B">
          <w:delText xml:space="preserve">, </w:delText>
        </w:r>
        <w:r w:rsidR="0061415C">
          <w:fldChar w:fldCharType="begin"/>
        </w:r>
        <w:r w:rsidR="0061415C">
          <w:delInstrText xml:space="preserve"> HYPERLINK \l "ref-Raymond2010" \h </w:delInstrText>
        </w:r>
        <w:r w:rsidR="0061415C">
          <w:fldChar w:fldCharType="separate"/>
        </w:r>
        <w:r w:rsidR="006D238B">
          <w:rPr>
            <w:rStyle w:val="Hyperlink"/>
          </w:rPr>
          <w:delText>2010</w:delText>
        </w:r>
        <w:r w:rsidR="0061415C">
          <w:rPr>
            <w:rStyle w:val="Hyperlink"/>
          </w:rPr>
          <w:fldChar w:fldCharType="end"/>
        </w:r>
        <w:r w:rsidR="006D238B">
          <w:delText>)). Rack sampling</w:delText>
        </w:r>
      </w:del>
      <w:ins w:id="5226" w:author="Hannah McSorley" w:date="2020-08-05T02:53:00Z">
        <w:r>
          <w:fldChar w:fldCharType="begin"/>
        </w:r>
        <w:r>
          <w:instrText xml:space="preserve"> HYPERLINK \l "ref-Yang2015" \h </w:instrText>
        </w:r>
        <w:r>
          <w:fldChar w:fldCharType="separate"/>
        </w:r>
        <w:r>
          <w:rPr>
            <w:rStyle w:val="Hyperlink"/>
          </w:rPr>
          <w:t>2015</w:t>
        </w:r>
        <w:r>
          <w:rPr>
            <w:rStyle w:val="Hyperlink"/>
          </w:rPr>
          <w:fldChar w:fldCharType="end"/>
        </w:r>
        <w:r>
          <w:t xml:space="preserve">; Raymond et al. </w:t>
        </w:r>
        <w:r>
          <w:fldChar w:fldCharType="begin"/>
        </w:r>
        <w:r>
          <w:instrText xml:space="preserve"> HYPERLINK \l "ref-Raymond2016" \h </w:instrText>
        </w:r>
        <w:r>
          <w:fldChar w:fldCharType="separate"/>
        </w:r>
        <w:r>
          <w:rPr>
            <w:rStyle w:val="Hyperlink"/>
          </w:rPr>
          <w:t>2016</w:t>
        </w:r>
        <w:r>
          <w:rPr>
            <w:rStyle w:val="Hyperlink"/>
          </w:rPr>
          <w:fldChar w:fldCharType="end"/>
        </w:r>
        <w:r>
          <w:t xml:space="preserve">, </w:t>
        </w:r>
        <w:r>
          <w:fldChar w:fldCharType="begin"/>
        </w:r>
        <w:r>
          <w:instrText xml:space="preserve"> HYPERLINK \l "ref-Raymond2010" \h </w:instrText>
        </w:r>
        <w:r>
          <w:fldChar w:fldCharType="separate"/>
        </w:r>
        <w:r>
          <w:rPr>
            <w:rStyle w:val="Hyperlink"/>
          </w:rPr>
          <w:t>2010</w:t>
        </w:r>
        <w:r>
          <w:rPr>
            <w:rStyle w:val="Hyperlink"/>
          </w:rPr>
          <w:fldChar w:fldCharType="end"/>
        </w:r>
        <w:r>
          <w:t>)). 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Johnson </w:t>
        </w:r>
        <w:r>
          <w:fldChar w:fldCharType="begin"/>
        </w:r>
        <w:r>
          <w:instrText xml:space="preserve"> HYPERLINK \l "ref-Hood2006" \h </w:instrText>
        </w:r>
        <w:r>
          <w:fldChar w:fldCharType="separate"/>
        </w:r>
        <w:r>
          <w:rPr>
            <w:rStyle w:val="Hyperlink"/>
          </w:rPr>
          <w:t>2006</w:t>
        </w:r>
        <w:r>
          <w:rPr>
            <w:rStyle w:val="Hyperlink"/>
          </w:rPr>
          <w:fldChar w:fldCharType="end"/>
        </w:r>
        <w:r>
          <w:t>). Evaluating the Leech WSA monitoring site data more closely with respect to event-based changes would allow for a more detailed understanding of relationships between streamflow and NOM dynamics.</w:t>
        </w:r>
      </w:ins>
    </w:p>
    <w:p w14:paraId="2B393D86" w14:textId="77777777" w:rsidR="00D3555D" w:rsidRDefault="005D6F31">
      <w:pPr>
        <w:rPr>
          <w:ins w:id="5227" w:author="Hannah McSorley" w:date="2020-08-05T02:53:00Z"/>
        </w:rPr>
      </w:pPr>
      <w:ins w:id="5228" w:author="Hannah McSorley" w:date="2020-08-05T02:53:00Z">
        <w:r>
          <w:t> </w:t>
        </w:r>
      </w:ins>
    </w:p>
    <w:p w14:paraId="4DFA11E6" w14:textId="693D9654" w:rsidR="00D3555D" w:rsidRDefault="005D6F31">
      <w:ins w:id="5229" w:author="Hannah McSorley" w:date="2020-08-05T02:53:00Z">
        <w:r>
          <w:lastRenderedPageBreak/>
          <w:t>Rack sampling also</w:t>
        </w:r>
      </w:ins>
      <w:r>
        <w:t xml:space="preserve"> more than doubled the number of samples that would have been collected through Grab sampling alone</w:t>
      </w:r>
      <w:ins w:id="5230" w:author="Bill Floyd" w:date="2020-08-05T14:26:00Z">
        <w:r w:rsidR="002C6D26">
          <w:t xml:space="preserve"> and </w:t>
        </w:r>
      </w:ins>
      <w:del w:id="5231" w:author="Bill Floyd" w:date="2020-08-05T14:26:00Z">
        <w:r w:rsidDel="002C6D26">
          <w:delText xml:space="preserve">. Therefore, the Vertical Rack method </w:delText>
        </w:r>
      </w:del>
      <w:r>
        <w:t xml:space="preserve">was a useful tool for collection of event-based samples with increased sampling frequency. Questionable sample hold-times resulted in a few occasions when logistics or high water limited safe immediate retrieval of Vertical Rack samples. However, the </w:t>
      </w:r>
      <w:del w:id="5232" w:author="Hannah McSorley" w:date="2020-08-05T02:53:00Z">
        <w:r w:rsidR="006D238B">
          <w:delText xml:space="preserve">Vertical Rack </w:delText>
        </w:r>
      </w:del>
      <w:r>
        <w:t>method employed in this project allowed for calculation of sample hold-times</w:t>
      </w:r>
      <w:del w:id="5233" w:author="Hannah McSorley" w:date="2020-08-05T02:53:00Z">
        <w:r w:rsidR="006D238B">
          <w:delText>,</w:delText>
        </w:r>
      </w:del>
      <w:ins w:id="5234" w:author="Hannah McSorley" w:date="2020-08-05T02:53:00Z">
        <w:r>
          <w:t xml:space="preserve"> and</w:t>
        </w:r>
      </w:ins>
      <w:r>
        <w:t xml:space="preserve"> quality-control evaluation </w:t>
      </w:r>
      <w:del w:id="5235" w:author="Hannah McSorley" w:date="2020-08-05T02:53:00Z">
        <w:r w:rsidR="006D238B">
          <w:delText>or</w:delText>
        </w:r>
      </w:del>
      <w:ins w:id="5236" w:author="Hannah McSorley" w:date="2020-08-05T02:53:00Z">
        <w:r>
          <w:t>for</w:t>
        </w:r>
      </w:ins>
      <w:r>
        <w:t xml:space="preserve"> data</w:t>
      </w:r>
      <w:del w:id="5237" w:author="Hannah McSorley" w:date="2020-08-05T02:53:00Z">
        <w:r w:rsidR="006D238B">
          <w:delText xml:space="preserve"> for</w:delText>
        </w:r>
      </w:del>
      <w:r>
        <w:t xml:space="preserve"> processing of acceptable samples </w:t>
      </w:r>
      <w:commentRangeStart w:id="5238"/>
      <w:r>
        <w:t>only</w:t>
      </w:r>
      <w:commentRangeEnd w:id="5238"/>
      <w:r w:rsidR="002C6D26">
        <w:rPr>
          <w:rStyle w:val="CommentReference"/>
        </w:rPr>
        <w:commentReference w:id="5238"/>
      </w:r>
      <w:r>
        <w:t>.</w:t>
      </w:r>
    </w:p>
    <w:p w14:paraId="0D8D84B1" w14:textId="77777777" w:rsidR="00D3555D" w:rsidRDefault="005D6F31">
      <w:r>
        <w:t> </w:t>
      </w:r>
    </w:p>
    <w:p w14:paraId="09282F81" w14:textId="32987766" w:rsidR="00D3555D" w:rsidRDefault="005D6F31">
      <w:pPr>
        <w:rPr>
          <w:ins w:id="5239" w:author="Hannah McSorley" w:date="2020-08-05T02:53:00Z"/>
        </w:rPr>
      </w:pPr>
      <w:ins w:id="5240" w:author="Hannah McSorley" w:date="2020-08-05T02:53:00Z">
        <w:r>
          <w:t xml:space="preserve">Spatially, DOC concentrations and NOM aromaticity decreased from upstream to downstream sampling sites. </w:t>
        </w:r>
      </w:ins>
      <w:ins w:id="5241" w:author="Bill Floyd" w:date="2020-08-05T14:28:00Z">
        <w:r w:rsidR="002C6D26">
          <w:t>T</w:t>
        </w:r>
      </w:ins>
      <w:ins w:id="5242" w:author="Hannah McSorley" w:date="2020-08-05T02:53:00Z">
        <w:del w:id="5243" w:author="Bill Floyd" w:date="2020-08-05T14:28:00Z">
          <w:r w:rsidDel="002C6D26">
            <w:delText>And t</w:delText>
          </w:r>
        </w:del>
        <w:r>
          <w:t xml:space="preserve">here was </w:t>
        </w:r>
      </w:ins>
      <w:ins w:id="5244" w:author="Bill Floyd" w:date="2020-08-05T14:28:00Z">
        <w:r w:rsidR="002C6D26">
          <w:t xml:space="preserve">also </w:t>
        </w:r>
      </w:ins>
      <w:ins w:id="5245" w:author="Hannah McSorley" w:date="2020-08-05T02:53:00Z">
        <w:r>
          <w:t>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r>
          <w:fldChar w:fldCharType="begin"/>
        </w:r>
        <w:r>
          <w:instrText xml:space="preserve"> HYPERLINK \l "ref-Vannote1980" \h </w:instrText>
        </w:r>
        <w:r>
          <w:fldChar w:fldCharType="separate"/>
        </w:r>
        <w:r>
          <w:rPr>
            <w:rStyle w:val="Hyperlink"/>
          </w:rPr>
          <w:t>1980</w:t>
        </w:r>
        <w:r>
          <w:rPr>
            <w:rStyle w:val="Hyperlink"/>
          </w:rPr>
          <w:fldChar w:fldCharType="end"/>
        </w:r>
        <w:r>
          <w:t xml:space="preserve">; Mosher et al. </w:t>
        </w:r>
        <w:r>
          <w:fldChar w:fldCharType="begin"/>
        </w:r>
        <w:r>
          <w:instrText xml:space="preserve"> HYPERLINK \l "ref-Mosher2015" \h </w:instrText>
        </w:r>
        <w:r>
          <w:fldChar w:fldCharType="separate"/>
        </w:r>
        <w:r>
          <w:rPr>
            <w:rStyle w:val="Hyperlink"/>
          </w:rPr>
          <w:t>2015</w:t>
        </w:r>
        <w:r>
          <w:rPr>
            <w:rStyle w:val="Hyperlink"/>
          </w:rPr>
          <w:fldChar w:fldCharType="end"/>
        </w:r>
        <w:r>
          <w:t xml:space="preserve">; Abbott et al. </w:t>
        </w:r>
        <w:r>
          <w:fldChar w:fldCharType="begin"/>
        </w:r>
        <w:r>
          <w:instrText xml:space="preserve"> HYPERLINK \l "ref-Abbott2018" \h </w:instrText>
        </w:r>
        <w:r>
          <w:fldChar w:fldCharType="separate"/>
        </w:r>
        <w:r>
          <w:rPr>
            <w:rStyle w:val="Hyperlink"/>
          </w:rPr>
          <w:t>2018</w:t>
        </w:r>
        <w:r>
          <w:rPr>
            <w:rStyle w:val="Hyperlink"/>
          </w:rPr>
          <w:fldChar w:fldCharType="end"/>
        </w:r>
        <w:r>
          <w:t xml:space="preserve">; Creed et al. </w:t>
        </w:r>
        <w:r>
          <w:fldChar w:fldCharType="begin"/>
        </w:r>
        <w:r>
          <w:instrText xml:space="preserve"> HYPERLINK \l "ref-Creed2015" \h </w:instrText>
        </w:r>
        <w:r>
          <w:fldChar w:fldCharType="separate"/>
        </w:r>
        <w:r>
          <w:rPr>
            <w:rStyle w:val="Hyperlink"/>
          </w:rPr>
          <w:t>2015</w:t>
        </w:r>
        <w:r>
          <w:rPr>
            <w:rStyle w:val="Hyperlink"/>
          </w:rPr>
          <w:fldChar w:fldCharType="end"/>
        </w:r>
        <w:r>
          <w:t xml:space="preserve">). </w:t>
        </w:r>
        <w:commentRangeStart w:id="5246"/>
        <w:r>
          <w:t>Weeks</w:t>
        </w:r>
      </w:ins>
      <w:commentRangeEnd w:id="5246"/>
      <w:r w:rsidR="002C6D26">
        <w:rPr>
          <w:rStyle w:val="CommentReference"/>
        </w:rPr>
        <w:commentReference w:id="5246"/>
      </w:r>
      <w:ins w:id="5247" w:author="Hannah McSorley" w:date="2020-08-05T02:53:00Z">
        <w:r>
          <w:t xml:space="preserve"> </w:t>
        </w:r>
        <w:proofErr w:type="spellStart"/>
        <w:r>
          <w:t>crk</w:t>
        </w:r>
        <w:proofErr w:type="spellEnd"/>
        <w:r>
          <w:t>, which drains from Weeks Lake and surrounding wetlands, had the greatest average aromaticity and highest DOC concentrations of all GVWSA synoptic sampling sites. This was to be expected as wetlands have been linked to high concentrations of aromatic-rich NOM (e.g. </w:t>
        </w:r>
      </w:ins>
      <w:moveToRangeStart w:id="5248" w:author="Hannah McSorley" w:date="2020-08-05T02:53:00Z" w:name="move47488472"/>
      <w:moveTo w:id="5249" w:author="Hannah McSorley" w:date="2020-08-05T02:53:00Z">
        <w:r>
          <w:t xml:space="preserve">Helms et al. </w:t>
        </w:r>
      </w:moveTo>
      <w:moveToRangeEnd w:id="5248"/>
      <w:ins w:id="5250" w:author="Hannah McSorley" w:date="2020-08-05T02:53:00Z">
        <w:r>
          <w:fldChar w:fldCharType="begin"/>
        </w:r>
        <w:r>
          <w:instrText xml:space="preserve"> HYPERLINK \l "ref-Helms2008" \h </w:instrText>
        </w:r>
        <w:r>
          <w:fldChar w:fldCharType="separate"/>
        </w:r>
        <w:r>
          <w:rPr>
            <w:rStyle w:val="Hyperlink"/>
          </w:rPr>
          <w:t>2008</w:t>
        </w:r>
        <w:r>
          <w:rPr>
            <w:rStyle w:val="Hyperlink"/>
          </w:rPr>
          <w:fldChar w:fldCharType="end"/>
        </w:r>
        <w:r>
          <w:t xml:space="preserve">; </w:t>
        </w:r>
        <w:proofErr w:type="spellStart"/>
        <w:r>
          <w:t>Ågren</w:t>
        </w:r>
        <w:proofErr w:type="spellEnd"/>
        <w:r>
          <w:t xml:space="preserve"> et al. </w:t>
        </w:r>
        <w:r>
          <w:fldChar w:fldCharType="begin"/>
        </w:r>
        <w:r>
          <w:instrText xml:space="preserve"> HYPERLINK \l "ref-Agren2008" \h </w:instrText>
        </w:r>
        <w:r>
          <w:fldChar w:fldCharType="separate"/>
        </w:r>
        <w:r>
          <w:rPr>
            <w:rStyle w:val="Hyperlink"/>
          </w:rPr>
          <w:t>2008</w:t>
        </w:r>
        <w:r>
          <w:rPr>
            <w:rStyle w:val="Hyperlink"/>
          </w:rPr>
          <w:fldChar w:fldCharType="end"/>
        </w:r>
        <w:r>
          <w:t xml:space="preserve">; Aiken and </w:t>
        </w:r>
        <w:proofErr w:type="spellStart"/>
        <w:r>
          <w:t>Cotsaris</w:t>
        </w:r>
        <w:proofErr w:type="spellEnd"/>
        <w:r>
          <w:t xml:space="preserve"> </w:t>
        </w:r>
        <w:r>
          <w:fldChar w:fldCharType="begin"/>
        </w:r>
        <w:r>
          <w:instrText xml:space="preserve"> HYPERLINK \l "ref-Aiken1995" \h </w:instrText>
        </w:r>
        <w:r>
          <w:fldChar w:fldCharType="separate"/>
        </w:r>
        <w:r>
          <w:rPr>
            <w:rStyle w:val="Hyperlink"/>
          </w:rPr>
          <w:t>1995</w:t>
        </w:r>
        <w:r>
          <w:rPr>
            <w:rStyle w:val="Hyperlink"/>
          </w:rPr>
          <w:fldChar w:fldCharType="end"/>
        </w:r>
        <w:r>
          <w:t>).</w:t>
        </w:r>
      </w:ins>
    </w:p>
    <w:p w14:paraId="65B319FD" w14:textId="77777777" w:rsidR="00D3555D" w:rsidRDefault="005D6F31">
      <w:pPr>
        <w:rPr>
          <w:ins w:id="5251" w:author="Hannah McSorley" w:date="2020-08-05T02:53:00Z"/>
        </w:rPr>
      </w:pPr>
      <w:ins w:id="5252" w:author="Hannah McSorley" w:date="2020-08-05T02:53:00Z">
        <w:r>
          <w:t> </w:t>
        </w:r>
      </w:ins>
    </w:p>
    <w:p w14:paraId="22F8EC9B" w14:textId="77777777" w:rsidR="00D3555D" w:rsidRDefault="005D6F31">
      <w:pPr>
        <w:rPr>
          <w:ins w:id="5253" w:author="Hannah McSorley" w:date="2020-08-05T02:53:00Z"/>
        </w:rPr>
      </w:pPr>
      <w:ins w:id="5254" w:author="Hannah McSorley" w:date="2020-08-05T02:53:00Z">
        <w:r>
          <w:t xml:space="preserve">NOM character at the West Leech site had high aromaticity compared to other higher-order </w:t>
        </w:r>
        <w:proofErr w:type="gramStart"/>
        <w:r>
          <w:t>streams, and</w:t>
        </w:r>
        <w:proofErr w:type="gramEnd"/>
        <w:r>
          <w:t xml:space="preserve"> showed considerable event-based changes in NOM character and concentration,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w:t>
        </w:r>
        <w:r>
          <w:lastRenderedPageBreak/>
          <w:t xml:space="preserve">material, it would be interesting to evaluate watershed features to identify possible drivers for NOM </w:t>
        </w:r>
        <w:commentRangeStart w:id="5255"/>
        <w:r>
          <w:t>dynamics</w:t>
        </w:r>
      </w:ins>
      <w:commentRangeEnd w:id="5255"/>
      <w:r w:rsidR="002C6D26">
        <w:rPr>
          <w:rStyle w:val="CommentReference"/>
        </w:rPr>
        <w:commentReference w:id="5255"/>
      </w:r>
      <w:ins w:id="5256" w:author="Hannah McSorley" w:date="2020-08-05T02:53:00Z">
        <w:r>
          <w:t>.</w:t>
        </w:r>
      </w:ins>
    </w:p>
    <w:p w14:paraId="4299CD27" w14:textId="77777777" w:rsidR="00D3555D" w:rsidRDefault="005D6F31">
      <w:pPr>
        <w:rPr>
          <w:ins w:id="5257" w:author="Hannah McSorley" w:date="2020-08-05T02:53:00Z"/>
        </w:rPr>
      </w:pPr>
      <w:ins w:id="5258" w:author="Hannah McSorley" w:date="2020-08-05T02:53:00Z">
        <w:r>
          <w:t> </w:t>
        </w:r>
      </w:ins>
    </w:p>
    <w:p w14:paraId="216018A7" w14:textId="77777777" w:rsidR="00D3555D" w:rsidRDefault="005D6F31">
      <w:pPr>
        <w:rPr>
          <w:ins w:id="5259" w:author="Hannah McSorley" w:date="2020-08-05T02:53:00Z"/>
        </w:rPr>
      </w:pPr>
      <w:ins w:id="5260" w:author="Hannah McSorley" w:date="2020-08-05T02:53:00Z">
        <w:r>
          <w:t xml:space="preserve">Of the main tributaries to the Leech River mainstem, Cragg </w:t>
        </w:r>
        <w:proofErr w:type="spellStart"/>
        <w:r>
          <w:t>crk</w:t>
        </w:r>
        <w:proofErr w:type="spellEnd"/>
        <w:r>
          <w:t xml:space="preserve">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ins>
    </w:p>
    <w:p w14:paraId="7E9E7D14" w14:textId="77777777" w:rsidR="00D3555D" w:rsidRDefault="005D6F31">
      <w:pPr>
        <w:rPr>
          <w:ins w:id="5261" w:author="Hannah McSorley" w:date="2020-08-05T02:53:00Z"/>
        </w:rPr>
      </w:pPr>
      <w:ins w:id="5262" w:author="Hannah McSorley" w:date="2020-08-05T02:53:00Z">
        <w:r>
          <w:t> </w:t>
        </w:r>
      </w:ins>
    </w:p>
    <w:p w14:paraId="2131743C" w14:textId="77777777" w:rsidR="00D3555D" w:rsidRDefault="005D6F31">
      <w:pPr>
        <w:rPr>
          <w:ins w:id="5263" w:author="Hannah McSorley" w:date="2020-08-05T02:53:00Z"/>
        </w:rPr>
      </w:pPr>
      <w:ins w:id="5264" w:author="Hannah McSorley" w:date="2020-08-05T02:53:00Z">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ins>
    </w:p>
    <w:p w14:paraId="0144E0F7" w14:textId="77777777" w:rsidR="00D3555D" w:rsidRDefault="005D6F31">
      <w:pPr>
        <w:rPr>
          <w:ins w:id="5265" w:author="Hannah McSorley" w:date="2020-08-05T02:53:00Z"/>
        </w:rPr>
      </w:pPr>
      <w:ins w:id="5266" w:author="Hannah McSorley" w:date="2020-08-05T02:53:00Z">
        <w:r>
          <w:t> </w:t>
        </w:r>
      </w:ins>
    </w:p>
    <w:p w14:paraId="4A771BED" w14:textId="77777777" w:rsidR="00D3555D" w:rsidRDefault="005D6F31">
      <w:pPr>
        <w:rPr>
          <w:ins w:id="5267" w:author="Hannah McSorley" w:date="2020-08-05T02:53:00Z"/>
        </w:rPr>
      </w:pPr>
      <w:ins w:id="5268" w:author="Hannah McSorley" w:date="2020-08-05T02:53:00Z">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w:t>
        </w:r>
        <w:r>
          <w:lastRenderedPageBreak/>
          <w:t xml:space="preserve">source water quality (British Columbia Ministry of Environment </w:t>
        </w:r>
        <w:r>
          <w:fldChar w:fldCharType="begin"/>
        </w:r>
        <w:r>
          <w:instrText xml:space="preserve"> HYPERLINK \l "ref-BC2019" \h </w:instrText>
        </w:r>
        <w:r>
          <w:fldChar w:fldCharType="separate"/>
        </w:r>
        <w:r>
          <w:rPr>
            <w:rStyle w:val="Hyperlink"/>
          </w:rPr>
          <w:t>2017</w:t>
        </w:r>
        <w:r>
          <w:rPr>
            <w:rStyle w:val="Hyperlink"/>
          </w:rPr>
          <w:fldChar w:fldCharType="end"/>
        </w:r>
        <w:r>
          <w:t xml:space="preserve">). DOC concentrations in the GVWSA were similar to concentrations measured in Malcolm Knapp Research Forest near Maple Ridge on the lower mainland (near Vancouver, BC), where Emily </w:t>
        </w:r>
        <w:proofErr w:type="spellStart"/>
        <w:r>
          <w:t>Mistick</w:t>
        </w:r>
        <w:proofErr w:type="spellEnd"/>
        <w:r>
          <w:t xml:space="preserve"> found a forested basin (0.97 km</w:t>
        </w:r>
        <w:r>
          <w:rPr>
            <w:vertAlign w:val="superscript"/>
          </w:rPr>
          <w:t>2</w:t>
        </w:r>
        <w:r>
          <w:t>) to have mean baseflow DOC of 4.3 ± 0.8 mg/L with approximately 2 mg/L increase during events (</w:t>
        </w:r>
        <w:proofErr w:type="spellStart"/>
        <w:r>
          <w:t>Mistick</w:t>
        </w:r>
        <w:proofErr w:type="spellEnd"/>
        <w:r>
          <w:t xml:space="preserve"> </w:t>
        </w:r>
        <w:commentRangeStart w:id="5269"/>
        <w:r>
          <w:fldChar w:fldCharType="begin"/>
        </w:r>
        <w:r>
          <w:instrText xml:space="preserve"> HYPERLINK \l "ref-Mistick2019" \h </w:instrText>
        </w:r>
        <w:r>
          <w:fldChar w:fldCharType="separate"/>
        </w:r>
        <w:r>
          <w:rPr>
            <w:rStyle w:val="Hyperlink"/>
          </w:rPr>
          <w:t>2019</w:t>
        </w:r>
        <w:r>
          <w:rPr>
            <w:rStyle w:val="Hyperlink"/>
          </w:rPr>
          <w:fldChar w:fldCharType="end"/>
        </w:r>
      </w:ins>
      <w:commentRangeEnd w:id="5269"/>
      <w:r w:rsidR="002C6D26">
        <w:rPr>
          <w:rStyle w:val="CommentReference"/>
        </w:rPr>
        <w:commentReference w:id="5269"/>
      </w:r>
      <w:ins w:id="5270" w:author="Hannah McSorley" w:date="2020-08-05T02:53:00Z">
        <w:r>
          <w:t>).</w:t>
        </w:r>
      </w:ins>
    </w:p>
    <w:p w14:paraId="567735C7" w14:textId="77777777" w:rsidR="00D3555D" w:rsidRDefault="005D6F31">
      <w:pPr>
        <w:rPr>
          <w:ins w:id="5271" w:author="Hannah McSorley" w:date="2020-08-05T02:53:00Z"/>
        </w:rPr>
      </w:pPr>
      <w:ins w:id="5272" w:author="Hannah McSorley" w:date="2020-08-05T02:53:00Z">
        <w:r>
          <w:t> </w:t>
        </w:r>
      </w:ins>
    </w:p>
    <w:p w14:paraId="7100ECEC" w14:textId="77777777" w:rsidR="00F77BDD" w:rsidRDefault="005D6F31">
      <w:pPr>
        <w:rPr>
          <w:del w:id="5273" w:author="Hannah McSorley" w:date="2020-08-05T02:53:00Z"/>
        </w:rPr>
      </w:pPr>
      <w:ins w:id="5274" w:author="Hannah McSorley" w:date="2020-08-05T02:53:00Z">
        <w:r>
          <w:t>Seasonal changes in the relationship between DOC and spectral absorbance coefficients at 254 nm (SAC</w:t>
        </w:r>
        <w:r>
          <w:rPr>
            <w:vertAlign w:val="subscript"/>
          </w:rPr>
          <w:t>254</w:t>
        </w:r>
        <w:r>
          <w:t xml:space="preserve">) were observed across the </w:t>
        </w:r>
        <w:proofErr w:type="gramStart"/>
        <w:r>
          <w:t>GVWSA, and</w:t>
        </w:r>
        <w:proofErr w:type="gramEnd"/>
        <w:r>
          <w:t xml:space="preserve"> indicated that wet-season NOM was predominantly </w:t>
        </w:r>
        <w:proofErr w:type="spellStart"/>
        <w:r>
          <w:t>humic</w:t>
        </w:r>
        <w:proofErr w:type="spellEnd"/>
        <w:r>
          <w:t xml:space="preserve"> content and dry-season NOM was more aliphatic. These observations support a shift in NOM source pools from autochthonous in the dry (summer) period to allochthonous in the wet season, when the landscape was more connected to the river systems. </w:t>
        </w:r>
      </w:ins>
      <w:moveToRangeStart w:id="5275" w:author="Hannah McSorley" w:date="2020-08-05T02:53:00Z" w:name="move47488482"/>
      <w:moveTo w:id="5276" w:author="Hannah McSorley" w:date="2020-08-05T02:53:00Z">
        <w:r>
          <w:t xml:space="preserve">The seasonal shifts observed in this project agree with the shift from </w:t>
        </w:r>
        <w:commentRangeStart w:id="5277"/>
        <w:r>
          <w:t>autochthonous</w:t>
        </w:r>
      </w:moveTo>
      <w:commentRangeEnd w:id="5277"/>
      <w:r w:rsidR="00D43CA6">
        <w:rPr>
          <w:rStyle w:val="CommentReference"/>
        </w:rPr>
        <w:commentReference w:id="5277"/>
      </w:r>
      <w:moveTo w:id="5278" w:author="Hannah McSorley" w:date="2020-08-05T02:53:00Z">
        <w:r>
          <w:t xml:space="preserve"> to allochthonous NOM that is predicted by the river continuum concept (</w:t>
        </w:r>
        <w:proofErr w:type="spellStart"/>
        <w:r>
          <w:t>Vannote</w:t>
        </w:r>
        <w:proofErr w:type="spellEnd"/>
        <w:r>
          <w:t xml:space="preserve"> et al. </w:t>
        </w:r>
      </w:moveTo>
      <w:moveToRangeEnd w:id="5275"/>
      <w:commentRangeStart w:id="5279"/>
      <w:del w:id="5280" w:author="Hannah McSorley" w:date="2020-08-05T02:53:00Z">
        <w:r w:rsidR="006D238B">
          <w:delText>From 366 quality controlled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delText>
        </w:r>
        <w:commentRangeEnd w:id="5279"/>
        <w:r w:rsidR="00A17B16">
          <w:rPr>
            <w:rStyle w:val="CommentReference"/>
          </w:rPr>
          <w:commentReference w:id="5279"/>
        </w:r>
      </w:del>
    </w:p>
    <w:p w14:paraId="4B8E082E" w14:textId="77777777" w:rsidR="00F77BDD" w:rsidRDefault="006D238B">
      <w:pPr>
        <w:rPr>
          <w:del w:id="5281" w:author="Hannah McSorley" w:date="2020-08-05T02:53:00Z"/>
        </w:rPr>
      </w:pPr>
      <w:del w:id="5282" w:author="Hannah McSorley" w:date="2020-08-05T02:53:00Z">
        <w:r>
          <w:delText> </w:delText>
        </w:r>
      </w:del>
    </w:p>
    <w:p w14:paraId="36570110" w14:textId="22DC9CA9" w:rsidR="00D3555D" w:rsidRDefault="006D238B">
      <w:pPr>
        <w:rPr>
          <w:ins w:id="5283" w:author="Hannah McSorley" w:date="2020-08-05T02:53:00Z"/>
        </w:rPr>
      </w:pPr>
      <w:commentRangeStart w:id="5284"/>
      <w:del w:id="5285" w:author="Hannah McSorley" w:date="2020-08-05T02:53:00Z">
        <w:r>
          <w:delTex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delText>
        </w:r>
        <w:commentRangeEnd w:id="5284"/>
        <w:r w:rsidR="00A17B16">
          <w:rPr>
            <w:rStyle w:val="CommentReference"/>
          </w:rPr>
          <w:commentReference w:id="5284"/>
        </w:r>
      </w:del>
      <w:ins w:id="5286" w:author="Hannah McSorley" w:date="2020-08-05T02:53:00Z">
        <w:r w:rsidR="005D6F31">
          <w:fldChar w:fldCharType="begin"/>
        </w:r>
        <w:r w:rsidR="005D6F31">
          <w:instrText xml:space="preserve"> HYPERLINK \l "ref-Vannote1980" \h </w:instrText>
        </w:r>
        <w:r w:rsidR="005D6F31">
          <w:fldChar w:fldCharType="separate"/>
        </w:r>
        <w:r w:rsidR="005D6F31">
          <w:rPr>
            <w:rStyle w:val="Hyperlink"/>
          </w:rPr>
          <w:t>1980</w:t>
        </w:r>
        <w:r w:rsidR="005D6F31">
          <w:rPr>
            <w:rStyle w:val="Hyperlink"/>
          </w:rPr>
          <w:fldChar w:fldCharType="end"/>
        </w:r>
        <w:r w:rsidR="005D6F31">
          <w:t xml:space="preserve">; Meyer and Tate </w:t>
        </w:r>
        <w:r w:rsidR="005D6F31">
          <w:fldChar w:fldCharType="begin"/>
        </w:r>
        <w:r w:rsidR="005D6F31">
          <w:instrText xml:space="preserve"> HYPERLINK \l "ref-Meyer1983" \h </w:instrText>
        </w:r>
        <w:r w:rsidR="005D6F31">
          <w:fldChar w:fldCharType="separate"/>
        </w:r>
        <w:r w:rsidR="005D6F31">
          <w:rPr>
            <w:rStyle w:val="Hyperlink"/>
          </w:rPr>
          <w:t>1983</w:t>
        </w:r>
        <w:r w:rsidR="005D6F31">
          <w:rPr>
            <w:rStyle w:val="Hyperlink"/>
          </w:rPr>
          <w:fldChar w:fldCharType="end"/>
        </w:r>
        <w:r w:rsidR="005D6F31">
          <w:t>).</w:t>
        </w:r>
      </w:ins>
    </w:p>
    <w:p w14:paraId="42D0A09F" w14:textId="77777777" w:rsidR="00D3555D" w:rsidRDefault="005D6F31">
      <w:pPr>
        <w:rPr>
          <w:ins w:id="5287" w:author="Hannah McSorley" w:date="2020-08-05T02:53:00Z"/>
        </w:rPr>
      </w:pPr>
      <w:ins w:id="5288" w:author="Hannah McSorley" w:date="2020-08-05T02:53:00Z">
        <w:r>
          <w:t> </w:t>
        </w:r>
      </w:ins>
    </w:p>
    <w:p w14:paraId="58AEDD7C" w14:textId="77777777" w:rsidR="00D3555D" w:rsidRDefault="005D6F31">
      <w:pPr>
        <w:pStyle w:val="Heading3"/>
        <w:rPr>
          <w:ins w:id="5289" w:author="Hannah McSorley" w:date="2020-08-05T02:53:00Z"/>
        </w:rPr>
      </w:pPr>
      <w:bookmarkStart w:id="5290" w:name="conclusions-and-future-directions"/>
      <w:bookmarkStart w:id="5291" w:name="_Toc47488301"/>
      <w:ins w:id="5292" w:author="Hannah McSorley" w:date="2020-08-05T02:53:00Z">
        <w:r>
          <w:t>Conclusions and future directions</w:t>
        </w:r>
        <w:bookmarkEnd w:id="5290"/>
        <w:bookmarkEnd w:id="5291"/>
      </w:ins>
    </w:p>
    <w:p w14:paraId="4773C333" w14:textId="77777777" w:rsidR="00D3555D" w:rsidRDefault="005D6F31">
      <w:pPr>
        <w:rPr>
          <w:ins w:id="5293" w:author="Hannah McSorley" w:date="2020-08-05T02:53:00Z"/>
        </w:rPr>
      </w:pPr>
      <w:ins w:id="5294" w:author="Hannah McSorley" w:date="2020-08-05T02:53:00Z">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w:t>
        </w:r>
        <w:r>
          <w:lastRenderedPageBreak/>
          <w:t>the wet season. Across the GVWSA, DOC concentrations ranged from 1.64 mg/L to 19.1 mg/L with mean DOC of 6.1 ± 2.9 mg/L. NOM character was most aromatic and most variable in low-order headwater streams.</w:t>
        </w:r>
      </w:ins>
    </w:p>
    <w:p w14:paraId="3F145D9C" w14:textId="77777777" w:rsidR="00D3555D" w:rsidRDefault="005D6F31">
      <w:pPr>
        <w:rPr>
          <w:ins w:id="5295" w:author="Hannah McSorley" w:date="2020-08-05T02:53:00Z"/>
        </w:rPr>
      </w:pPr>
      <w:ins w:id="5296" w:author="Hannah McSorley" w:date="2020-08-05T02:53:00Z">
        <w:r>
          <w:t> </w:t>
        </w:r>
      </w:ins>
    </w:p>
    <w:p w14:paraId="0B57FA99" w14:textId="473FC7A0" w:rsidR="00D3555D" w:rsidRDefault="005D6F31">
      <w:commentRangeStart w:id="5297"/>
      <w:r>
        <w:t xml:space="preserve">While the absolute magnitude of DOC varied between sites, the general temporal trends were similar across the study area. DOC was highest in the early wet season, then progressively decreased </w:t>
      </w:r>
      <w:del w:id="5298" w:author="Hannah McSorley" w:date="2020-08-05T02:53:00Z">
        <w:r w:rsidR="006D238B">
          <w:delText>through the wet season. DOC was lowest during the coldest periods, and concentrations of DOC increased over the summer.</w:delText>
        </w:r>
        <w:commentRangeEnd w:id="5297"/>
        <w:r w:rsidR="00A17B16">
          <w:rPr>
            <w:rStyle w:val="CommentReference"/>
          </w:rPr>
          <w:commentReference w:id="5297"/>
        </w:r>
        <w:r w:rsidR="006D238B">
          <w:delText xml:space="preserve"> </w:delText>
        </w:r>
        <w:commentRangeStart w:id="5299"/>
        <w:r w:rsidR="006D238B">
          <w:delText xml:space="preserve">Spectroscopic analyses indicated that the wet season NOM was predominantly humic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w:delText>
        </w:r>
      </w:del>
      <w:ins w:id="5300" w:author="Hannah McSorley" w:date="2020-08-05T02:53:00Z">
        <w:r>
          <w:t xml:space="preserve">with lows during the coldest periods. DOC concentrations increased over the summer, reaching highs for the start of the wet </w:t>
        </w:r>
        <w:commentRangeStart w:id="5301"/>
        <w:r>
          <w:t>season</w:t>
        </w:r>
      </w:ins>
      <w:commentRangeEnd w:id="5301"/>
      <w:r w:rsidR="00360EBC">
        <w:rPr>
          <w:rStyle w:val="CommentReference"/>
        </w:rPr>
        <w:commentReference w:id="5301"/>
      </w:r>
      <w:ins w:id="5302" w:author="Hannah McSorley" w:date="2020-08-05T02:53:00Z">
        <w:r>
          <w:t>.</w:t>
        </w:r>
      </w:ins>
      <w:moveFromRangeStart w:id="5303" w:author="Hannah McSorley" w:date="2020-08-05T02:53:00Z" w:name="move47488482"/>
      <w:moveFrom w:id="5304" w:author="Hannah McSorley" w:date="2020-08-05T02:53:00Z">
        <w:r>
          <w:t xml:space="preserve">The seasonal shifts observed in this project agree with the shift from autochthonous to allochthonous NOM that is predicted by the river continuum concept (Vannote et al. </w:t>
        </w:r>
      </w:moveFrom>
      <w:moveFromRangeEnd w:id="5303"/>
      <w:del w:id="5305" w:author="Hannah McSorley" w:date="2020-08-05T02:53:00Z">
        <w:r w:rsidR="0061415C">
          <w:fldChar w:fldCharType="begin"/>
        </w:r>
        <w:r w:rsidR="0061415C">
          <w:delInstrText xml:space="preserve"> HYPERLINK \l "ref-Vannote1980" \h </w:delInstrText>
        </w:r>
        <w:r w:rsidR="0061415C">
          <w:fldChar w:fldCharType="separate"/>
        </w:r>
        <w:r w:rsidR="006D238B">
          <w:rPr>
            <w:rStyle w:val="Hyperlink"/>
          </w:rPr>
          <w:delText>1980</w:delText>
        </w:r>
        <w:r w:rsidR="0061415C">
          <w:rPr>
            <w:rStyle w:val="Hyperlink"/>
          </w:rPr>
          <w:fldChar w:fldCharType="end"/>
        </w:r>
        <w:r w:rsidR="006D238B">
          <w:delText xml:space="preserve">; Meyer and Tate </w:delText>
        </w:r>
        <w:r w:rsidR="0061415C">
          <w:fldChar w:fldCharType="begin"/>
        </w:r>
        <w:r w:rsidR="0061415C">
          <w:delInstrText xml:space="preserve"> HYPERLINK \l "ref-Meyer1983" \h </w:delInstrText>
        </w:r>
        <w:r w:rsidR="0061415C">
          <w:fldChar w:fldCharType="separate"/>
        </w:r>
        <w:r w:rsidR="006D238B">
          <w:rPr>
            <w:rStyle w:val="Hyperlink"/>
          </w:rPr>
          <w:delText>1983</w:delText>
        </w:r>
        <w:r w:rsidR="0061415C">
          <w:rPr>
            <w:rStyle w:val="Hyperlink"/>
          </w:rPr>
          <w:fldChar w:fldCharType="end"/>
        </w:r>
        <w:r w:rsidR="006D238B">
          <w:delText>).</w:delText>
        </w:r>
        <w:commentRangeEnd w:id="5299"/>
        <w:r w:rsidR="00A17B16">
          <w:rPr>
            <w:rStyle w:val="CommentReference"/>
          </w:rPr>
          <w:commentReference w:id="5299"/>
        </w:r>
      </w:del>
    </w:p>
    <w:p w14:paraId="493579A7" w14:textId="77777777" w:rsidR="00D3555D" w:rsidRDefault="005D6F31">
      <w:r>
        <w:t> </w:t>
      </w:r>
    </w:p>
    <w:p w14:paraId="2766E89D" w14:textId="77777777" w:rsidR="00F77BDD" w:rsidRDefault="006D238B">
      <w:pPr>
        <w:rPr>
          <w:del w:id="5306" w:author="Hannah McSorley" w:date="2020-08-05T02:53:00Z"/>
        </w:rPr>
      </w:pPr>
      <w:del w:id="5307" w:author="Hannah McSorley" w:date="2020-08-05T02:53:00Z">
        <w:r>
          <w:delText xml:space="preserve">At the future point of diversion (5th order river), it was found that the </w:delText>
        </w:r>
      </w:del>
      <w:ins w:id="5308" w:author="Hannah McSorley" w:date="2020-08-05T02:53:00Z">
        <w:r w:rsidR="005D6F31">
          <w:t xml:space="preserve">The </w:t>
        </w:r>
      </w:ins>
      <w:r w:rsidR="005D6F31">
        <w:t xml:space="preserve">combination of Vertical Rack </w:t>
      </w:r>
      <w:del w:id="5309" w:author="Hannah McSorley" w:date="2020-08-05T02:53:00Z">
        <w:r>
          <w:delText xml:space="preserve">and Grab samples collected the same variance in DOC that was observed in Grab samples upstream across three 4th order river sites (LeechHead, CraggCrk, WestLeech). This indicates that well-represented water quality monitoring for the LWSA could achieved by combining event-based (i.e. Vertical Rack) </w:delText>
        </w:r>
      </w:del>
      <w:r w:rsidR="005D6F31">
        <w:t xml:space="preserve">sampling with </w:t>
      </w:r>
      <w:del w:id="5310" w:author="Hannah McSorley" w:date="2020-08-05T02:53:00Z">
        <w:r>
          <w:delText xml:space="preserve">standard </w:delText>
        </w:r>
      </w:del>
      <w:r w:rsidR="005D6F31">
        <w:t xml:space="preserve">Grab sampling at the </w:t>
      </w:r>
      <w:del w:id="5311" w:author="Hannah McSorley" w:date="2020-08-05T02:53:00Z">
        <w:r>
          <w:delText xml:space="preserve">future point of diversions. In the headwaters, however, Racks combined with Grab samples at 4th order streams did not capture the variance in DOC observed upstream in Grab samples from 3rd order (headwater) stream samples. </w:delText>
        </w:r>
        <w:commentRangeStart w:id="5312"/>
        <w:r>
          <w:delText>The longitudinal attenuation of DOC observed in the LWSA is promising for experimental forest fuel treatments (e.g. prescribed burning) in the headwaters, and is a positive indication for future inter-basin transfers and drinking water treatability.</w:delText>
        </w:r>
        <w:commentRangeEnd w:id="5312"/>
        <w:r w:rsidR="00A17B16">
          <w:rPr>
            <w:rStyle w:val="CommentReference"/>
          </w:rPr>
          <w:commentReference w:id="5312"/>
        </w:r>
      </w:del>
    </w:p>
    <w:p w14:paraId="31F69758" w14:textId="77777777" w:rsidR="00F77BDD" w:rsidRPr="001200AA" w:rsidRDefault="006D238B">
      <w:pPr>
        <w:numPr>
          <w:ilvl w:val="0"/>
          <w:numId w:val="17"/>
        </w:numPr>
        <w:tabs>
          <w:tab w:val="clear" w:pos="1200"/>
          <w:tab w:val="num" w:pos="0"/>
        </w:tabs>
        <w:ind w:left="480"/>
        <w:rPr>
          <w:del w:id="5313" w:author="Hannah McSorley" w:date="2020-08-05T02:53:00Z"/>
          <w:color w:val="00B0F0"/>
        </w:rPr>
      </w:pPr>
      <w:commentRangeStart w:id="5314"/>
      <w:del w:id="5315" w:author="Hannah McSorley" w:date="2020-08-05T02:53:00Z">
        <w:r w:rsidRPr="001200AA">
          <w:rPr>
            <w:color w:val="00B0F0"/>
          </w:rPr>
          <w:delText>DOC scaling from upstream to down stream – comparable to JimButtle Turkey Lakes studies</w:delText>
        </w:r>
        <w:commentRangeEnd w:id="5314"/>
        <w:r w:rsidR="00540830" w:rsidRPr="001200AA">
          <w:rPr>
            <w:rStyle w:val="CommentReference"/>
            <w:color w:val="00B0F0"/>
          </w:rPr>
          <w:commentReference w:id="5314"/>
        </w:r>
      </w:del>
    </w:p>
    <w:p w14:paraId="5C18C94F" w14:textId="77777777" w:rsidR="00F77BDD" w:rsidRDefault="006D238B">
      <w:pPr>
        <w:rPr>
          <w:del w:id="5316" w:author="Hannah McSorley" w:date="2020-08-05T02:53:00Z"/>
        </w:rPr>
      </w:pPr>
      <w:del w:id="5317" w:author="Hannah McSorley" w:date="2020-08-05T02:53:00Z">
        <w:r>
          <w:delText> </w:delText>
        </w:r>
      </w:del>
    </w:p>
    <w:p w14:paraId="3DEFBA56" w14:textId="77777777" w:rsidR="00F77BDD" w:rsidRDefault="006D238B">
      <w:pPr>
        <w:pStyle w:val="Heading3"/>
        <w:rPr>
          <w:del w:id="5318" w:author="Hannah McSorley" w:date="2020-08-05T02:53:00Z"/>
        </w:rPr>
      </w:pPr>
      <w:bookmarkStart w:id="5319" w:name="_Toc46783702"/>
      <w:del w:id="5320" w:author="Hannah McSorley" w:date="2020-08-05T02:53:00Z">
        <w:r>
          <w:delText xml:space="preserve">Conclusions and future </w:delText>
        </w:r>
        <w:commentRangeStart w:id="5321"/>
        <w:r>
          <w:delText>directions</w:delText>
        </w:r>
        <w:bookmarkEnd w:id="5319"/>
        <w:commentRangeEnd w:id="5321"/>
        <w:r w:rsidR="00C14AB3">
          <w:rPr>
            <w:rStyle w:val="CommentReference"/>
            <w:rFonts w:eastAsia="Cambria"/>
            <w:b w:val="0"/>
            <w:bCs w:val="0"/>
          </w:rPr>
          <w:commentReference w:id="5321"/>
        </w:r>
      </w:del>
    </w:p>
    <w:p w14:paraId="099DEC9C" w14:textId="77777777" w:rsidR="00F77BDD" w:rsidRDefault="005D6F31">
      <w:pPr>
        <w:rPr>
          <w:del w:id="5322" w:author="Hannah McSorley" w:date="2020-08-05T02:53:00Z"/>
        </w:rPr>
      </w:pPr>
      <w:moveFromRangeStart w:id="5323" w:author="Hannah McSorley" w:date="2020-08-05T02:53:00Z" w:name="move47488483"/>
      <w:moveFrom w:id="5324" w:author="Hannah McSorley" w:date="2020-08-05T02:53:00Z">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 </w:t>
        </w:r>
        <w:r>
          <w:rPr>
            <w:i/>
          </w:rPr>
          <w:t>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w:t>
        </w:r>
        <w:commentRangeStart w:id="5325"/>
        <w:r>
          <w:t>processing</w:t>
        </w:r>
      </w:moveFrom>
      <w:moveFromRangeEnd w:id="5323"/>
      <w:commentRangeEnd w:id="5325"/>
      <w:del w:id="5326" w:author="Hannah McSorley" w:date="2020-08-05T02:53:00Z">
        <w:r w:rsidR="00C14AB3">
          <w:rPr>
            <w:rStyle w:val="CommentReference"/>
          </w:rPr>
          <w:commentReference w:id="5325"/>
        </w:r>
        <w:r w:rsidR="006D238B">
          <w:delText>.</w:delText>
        </w:r>
      </w:del>
    </w:p>
    <w:p w14:paraId="0A8AE2CF" w14:textId="77777777" w:rsidR="00F77BDD" w:rsidRDefault="006D238B">
      <w:pPr>
        <w:rPr>
          <w:del w:id="5327" w:author="Hannah McSorley" w:date="2020-08-05T02:53:00Z"/>
        </w:rPr>
      </w:pPr>
      <w:del w:id="5328" w:author="Hannah McSorley" w:date="2020-08-05T02:53:00Z">
        <w:r>
          <w:delText> </w:delText>
        </w:r>
      </w:del>
    </w:p>
    <w:p w14:paraId="2388CCBE" w14:textId="30A38C2C" w:rsidR="00D3555D" w:rsidRDefault="006D238B">
      <w:del w:id="5329" w:author="Hannah McSorley" w:date="2020-08-05T02:53:00Z">
        <w:r>
          <w:delText>Expanded</w:delText>
        </w:r>
      </w:del>
      <w:ins w:id="5330" w:author="Hannah McSorley" w:date="2020-08-05T02:53:00Z">
        <w:r w:rsidR="005D6F31">
          <w:t xml:space="preserve">Leech Tunnel captured the same variance in DOC concentrations as Grab sampling alone at three upstream sites, which indicates that this combined method </w:t>
        </w:r>
        <w:proofErr w:type="gramStart"/>
        <w:r w:rsidR="005D6F31">
          <w:t>is capable of achieving</w:t>
        </w:r>
        <w:proofErr w:type="gramEnd"/>
        <w:r w:rsidR="005D6F31">
          <w:t xml:space="preserve"> good resolution for water quality monitoring. For further</w:t>
        </w:r>
      </w:ins>
      <w:r w:rsidR="005D6F31">
        <w:t xml:space="preserve"> comparisons between the Leech </w:t>
      </w:r>
      <w:del w:id="5331" w:author="Hannah McSorley" w:date="2020-08-05T02:53:00Z">
        <w:r>
          <w:delText xml:space="preserve">Tunnel site, Rithet Creek and Judge Creek </w:delText>
        </w:r>
      </w:del>
      <w:ins w:id="5332" w:author="Hannah McSorley" w:date="2020-08-05T02:53:00Z">
        <w:r w:rsidR="005D6F31">
          <w:t xml:space="preserve">and Sooke WSA, it </w:t>
        </w:r>
      </w:ins>
      <w:r w:rsidR="005D6F31">
        <w:t xml:space="preserve">would be </w:t>
      </w:r>
      <w:commentRangeStart w:id="5333"/>
      <w:r w:rsidR="005D6F31">
        <w:t>interesting</w:t>
      </w:r>
      <w:commentRangeEnd w:id="5333"/>
      <w:r w:rsidR="00360EBC">
        <w:rPr>
          <w:rStyle w:val="CommentReference"/>
        </w:rPr>
        <w:commentReference w:id="5333"/>
      </w:r>
      <w:r w:rsidR="005D6F31">
        <w:t xml:space="preserve"> </w:t>
      </w:r>
      <w:del w:id="5334" w:author="Hannah McSorley" w:date="2020-08-05T02:53:00Z">
        <w:r>
          <w:delText xml:space="preserve">from a source water perspective, particularly </w:delText>
        </w:r>
      </w:del>
      <w:ins w:id="5335" w:author="Hannah McSorley" w:date="2020-08-05T02:53:00Z">
        <w:r w:rsidR="005D6F31">
          <w:t xml:space="preserve">to install Vertical Racks at the main tributaries to Sooke Reservoir, </w:t>
        </w:r>
        <w:proofErr w:type="spellStart"/>
        <w:r w:rsidR="005D6F31">
          <w:t>Rithet</w:t>
        </w:r>
        <w:proofErr w:type="spellEnd"/>
        <w:r w:rsidR="005D6F31">
          <w:t xml:space="preserve"> and Judge creeks, to compare event-based changes in more detail to Leech River. Such </w:t>
        </w:r>
        <w:del w:id="5336" w:author="Bill Floyd" w:date="2020-08-05T23:46:00Z">
          <w:r w:rsidR="005D6F31" w:rsidDel="00360EBC">
            <w:delText xml:space="preserve">an </w:delText>
          </w:r>
        </w:del>
        <w:r w:rsidR="005D6F31">
          <w:t xml:space="preserve">expanded comparisons between the Leech Tunnel site, with </w:t>
        </w:r>
        <w:proofErr w:type="spellStart"/>
        <w:r w:rsidR="005D6F31">
          <w:t>Rithet</w:t>
        </w:r>
        <w:proofErr w:type="spellEnd"/>
        <w:r w:rsidR="005D6F31">
          <w:t xml:space="preserve"> and Judge creeks would be particularly interesting </w:t>
        </w:r>
      </w:ins>
      <w:r w:rsidR="005D6F31">
        <w:t xml:space="preserve">if conducted in conjunction with Sooke Reservoir water balance and residence time </w:t>
      </w:r>
      <w:commentRangeStart w:id="5337"/>
      <w:r w:rsidR="005D6F31">
        <w:t>studies</w:t>
      </w:r>
      <w:commentRangeEnd w:id="5337"/>
      <w:del w:id="5338" w:author="Hannah McSorley" w:date="2020-08-05T02:53:00Z">
        <w:r w:rsidR="00C14AB3">
          <w:rPr>
            <w:rStyle w:val="CommentReference"/>
          </w:rPr>
          <w:commentReference w:id="5337"/>
        </w:r>
        <w:r>
          <w:delText>.</w:delText>
        </w:r>
      </w:del>
      <w:ins w:id="5339" w:author="Hannah McSorley" w:date="2020-08-05T02:53:00Z">
        <w:r w:rsidR="005D6F31">
          <w:t xml:space="preserve"> to evaluate changes to riverine source water in a reservoir (e.g. </w:t>
        </w:r>
        <w:proofErr w:type="spellStart"/>
        <w:r w:rsidR="005D6F31">
          <w:t>photodegredation</w:t>
        </w:r>
        <w:proofErr w:type="spellEnd"/>
        <w:r w:rsidR="005D6F31">
          <w:t xml:space="preserve"> of NOM).</w:t>
        </w:r>
      </w:ins>
    </w:p>
    <w:p w14:paraId="38CE2C60" w14:textId="77777777" w:rsidR="00F77BDD" w:rsidRPr="001200AA" w:rsidRDefault="006D238B">
      <w:pPr>
        <w:rPr>
          <w:del w:id="5340" w:author="Hannah McSorley" w:date="2020-08-05T02:53:00Z"/>
          <w:color w:val="00B0F0"/>
        </w:rPr>
      </w:pPr>
      <w:del w:id="5341" w:author="Hannah McSorley" w:date="2020-08-05T02:53:00Z">
        <w:r w:rsidRPr="001200AA">
          <w:rPr>
            <w:color w:val="00B0F0"/>
          </w:rPr>
          <w:delText>:)</w:delText>
        </w:r>
      </w:del>
    </w:p>
    <w:p w14:paraId="52235D07" w14:textId="77777777" w:rsidR="00D3555D" w:rsidRDefault="005D6F31">
      <w:pPr>
        <w:rPr>
          <w:ins w:id="5342" w:author="Hannah McSorley" w:date="2020-08-05T02:53:00Z"/>
        </w:rPr>
      </w:pPr>
      <w:ins w:id="5343" w:author="Hannah McSorley" w:date="2020-08-05T02:53:00Z">
        <w:r>
          <w:t> </w:t>
        </w:r>
      </w:ins>
    </w:p>
    <w:p w14:paraId="58893FFB" w14:textId="160CC0C7" w:rsidR="00F77BDD" w:rsidRDefault="005D6F31" w:rsidP="006D238B">
      <w:pPr>
        <w:pStyle w:val="Heading2"/>
        <w:pBdr>
          <w:bottom w:val="single" w:sz="4" w:space="1" w:color="auto"/>
        </w:pBdr>
        <w:spacing w:after="240" w:line="240" w:lineRule="auto"/>
        <w:rPr>
          <w:del w:id="5344" w:author="Hannah McSorley" w:date="2020-08-05T02:53:00Z"/>
        </w:rPr>
      </w:pPr>
      <w:bookmarkStart w:id="5345" w:name="Xe223e1b91300fb2894112fb7fc077dfa6b55746"/>
      <w:bookmarkStart w:id="5346" w:name="_Toc46783703"/>
      <w:bookmarkStart w:id="5347" w:name="Xa5538153b034b1ec515d42b33c0b94155d070ff"/>
      <w:bookmarkStart w:id="5348" w:name="_Toc47488302"/>
      <w:del w:id="5349" w:author="Bill Floyd" w:date="2020-08-06T14:11:00Z">
        <w:r w:rsidDel="00666FAE">
          <w:delText xml:space="preserve">Leech </w:delText>
        </w:r>
      </w:del>
      <w:del w:id="5350" w:author="Hannah McSorley" w:date="2020-08-05T02:53:00Z">
        <w:r w:rsidR="006D238B">
          <w:delText xml:space="preserve">monitoring sites and </w:delText>
        </w:r>
        <w:bookmarkEnd w:id="5345"/>
        <w:commentRangeStart w:id="5351"/>
        <w:r w:rsidR="00611A89">
          <w:delText>hydrodynamics</w:delText>
        </w:r>
        <w:bookmarkEnd w:id="5346"/>
        <w:commentRangeEnd w:id="5351"/>
        <w:r w:rsidR="00C14AB3">
          <w:rPr>
            <w:rStyle w:val="CommentReference"/>
            <w:rFonts w:eastAsia="Cambria"/>
            <w:b w:val="0"/>
            <w:bCs w:val="0"/>
          </w:rPr>
          <w:commentReference w:id="5351"/>
        </w:r>
      </w:del>
    </w:p>
    <w:p w14:paraId="2468699C" w14:textId="77777777" w:rsidR="00F77BDD" w:rsidRDefault="006D238B" w:rsidP="00611A89">
      <w:pPr>
        <w:pStyle w:val="Heading3"/>
        <w:rPr>
          <w:del w:id="5352" w:author="Hannah McSorley" w:date="2020-08-05T02:53:00Z"/>
        </w:rPr>
      </w:pPr>
      <w:bookmarkStart w:id="5353" w:name="_Toc46783704"/>
      <w:commentRangeStart w:id="5354"/>
      <w:del w:id="5355" w:author="Hannah McSorley" w:date="2020-08-05T02:53:00Z">
        <w:r>
          <w:delText>Introduction</w:delText>
        </w:r>
        <w:bookmarkEnd w:id="5353"/>
        <w:commentRangeEnd w:id="5354"/>
        <w:r w:rsidR="001200AA">
          <w:rPr>
            <w:rStyle w:val="CommentReference"/>
            <w:rFonts w:eastAsia="Cambria"/>
            <w:b w:val="0"/>
            <w:bCs w:val="0"/>
          </w:rPr>
          <w:commentReference w:id="5354"/>
        </w:r>
      </w:del>
    </w:p>
    <w:p w14:paraId="31B4C4BD" w14:textId="0C2D345A" w:rsidR="00D3555D" w:rsidRDefault="005D6F31">
      <w:pPr>
        <w:pStyle w:val="Heading2"/>
        <w:pPrChange w:id="5356" w:author="Hannah McSorley" w:date="2020-08-05T02:53:00Z">
          <w:pPr/>
        </w:pPrChange>
      </w:pPr>
      <w:ins w:id="5357" w:author="Hannah McSorley" w:date="2020-08-05T02:53:00Z">
        <w:r>
          <w:lastRenderedPageBreak/>
          <w:t xml:space="preserve">Watershed Monitoring Sites &amp; Driving Forces for Dynamics of Aqueous </w:t>
        </w:r>
      </w:ins>
      <w:commentRangeStart w:id="5358"/>
      <w:r>
        <w:rPr>
          <w:rPrChange w:id="5359" w:author="Hannah McSorley" w:date="2020-08-05T02:53:00Z">
            <w:rPr>
              <w:b/>
              <w:bCs/>
              <w:highlight w:val="cyan"/>
            </w:rPr>
          </w:rPrChange>
        </w:rPr>
        <w:t xml:space="preserve">Natural </w:t>
      </w:r>
      <w:del w:id="5360" w:author="Hannah McSorley" w:date="2020-08-05T02:53:00Z">
        <w:r w:rsidR="006D238B" w:rsidRPr="001200AA">
          <w:rPr>
            <w:highlight w:val="cyan"/>
          </w:rPr>
          <w:delText>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humic substances or in-stream algae, i.e. allochthonous or autochthonous NOM). Concentrations and character of NOM vary over space and time. The river continuum concept predicts a temporal shift in NOM character from autochthonous (e.g. algal) to allochthonous (e.g. humic material) sources, and a spatial reduction in NOM molecular diversity from headwaters to river mouth. The river continuum concept (RCC) explains temporal changes in NOM character through variable mobilization of source material and biogeochemical processing.</w:delText>
        </w:r>
        <w:commentRangeEnd w:id="5358"/>
        <w:r w:rsidR="00AC0024">
          <w:rPr>
            <w:rStyle w:val="CommentReference"/>
          </w:rPr>
          <w:commentReference w:id="5358"/>
        </w:r>
        <w:r w:rsidR="006D238B" w:rsidRPr="001200AA">
          <w:rPr>
            <w:highlight w:val="cyan"/>
          </w:rPr>
          <w:delText xml:space="preserve"> Spatial-scaling of NOM diversity is attributed to hydrological processes and most watershed characteristics, including: geomorphic variables; physical impoundments; organic matter inputs and sources; sediment transport; solar inputs; and processing by aquatic invertebrates and microbes (Vannote et al. </w:delText>
        </w:r>
        <w:r w:rsidR="0061415C">
          <w:fldChar w:fldCharType="begin"/>
        </w:r>
        <w:r w:rsidR="0061415C">
          <w:delInstrText xml:space="preserve"> HYPERLINK \l "ref-Vannote1980" \h </w:delInstrText>
        </w:r>
        <w:r w:rsidR="0061415C">
          <w:fldChar w:fldCharType="separate"/>
        </w:r>
        <w:r w:rsidR="006D238B" w:rsidRPr="001200AA">
          <w:rPr>
            <w:rStyle w:val="Hyperlink"/>
            <w:highlight w:val="cyan"/>
          </w:rPr>
          <w:delText>1980</w:delText>
        </w:r>
        <w:r w:rsidR="0061415C">
          <w:rPr>
            <w:rStyle w:val="Hyperlink"/>
            <w:highlight w:val="cyan"/>
          </w:rPr>
          <w:fldChar w:fldCharType="end"/>
        </w:r>
        <w:r w:rsidR="006D238B" w:rsidRPr="001200AA">
          <w:rPr>
            <w:highlight w:val="cyan"/>
          </w:rPr>
          <w:delText xml:space="preserve">; Stanley et al. </w:delText>
        </w:r>
        <w:r w:rsidR="0061415C">
          <w:fldChar w:fldCharType="begin"/>
        </w:r>
        <w:r w:rsidR="0061415C">
          <w:delInstrText xml:space="preserve"> HYPERLINK \l "ref-Stanley2012" \h </w:delInstrText>
        </w:r>
        <w:r w:rsidR="0061415C">
          <w:fldChar w:fldCharType="separate"/>
        </w:r>
        <w:r w:rsidR="006D238B" w:rsidRPr="001200AA">
          <w:rPr>
            <w:rStyle w:val="Hyperlink"/>
            <w:highlight w:val="cyan"/>
          </w:rPr>
          <w:delText>2012</w:delText>
        </w:r>
        <w:r w:rsidR="0061415C">
          <w:rPr>
            <w:rStyle w:val="Hyperlink"/>
            <w:highlight w:val="cyan"/>
          </w:rPr>
          <w:fldChar w:fldCharType="end"/>
        </w:r>
        <w:r w:rsidR="006D238B" w:rsidRPr="001200AA">
          <w:rPr>
            <w:highlight w:val="cyan"/>
          </w:rPr>
          <w:delText xml:space="preserve">; Aiken, Hsu-Kim, and Ryan </w:delText>
        </w:r>
        <w:r w:rsidR="0061415C">
          <w:fldChar w:fldCharType="begin"/>
        </w:r>
        <w:r w:rsidR="0061415C">
          <w:delInstrText xml:space="preserve"> HYPERLINK \l "ref-Aiken2011" \h </w:delInstrText>
        </w:r>
        <w:r w:rsidR="0061415C">
          <w:fldChar w:fldCharType="separate"/>
        </w:r>
        <w:r w:rsidR="006D238B" w:rsidRPr="001200AA">
          <w:rPr>
            <w:rStyle w:val="Hyperlink"/>
            <w:highlight w:val="cyan"/>
          </w:rPr>
          <w:delText>2011</w:delText>
        </w:r>
        <w:r w:rsidR="0061415C">
          <w:rPr>
            <w:rStyle w:val="Hyperlink"/>
            <w:highlight w:val="cyan"/>
          </w:rPr>
          <w:fldChar w:fldCharType="end"/>
        </w:r>
        <w:r w:rsidR="006D238B" w:rsidRPr="001200AA">
          <w:rPr>
            <w:highlight w:val="cyan"/>
          </w:rPr>
          <w:delText xml:space="preserve">; Zarnetske et al. </w:delText>
        </w:r>
        <w:commentRangeStart w:id="5361"/>
        <w:r w:rsidR="002F321A" w:rsidRPr="001200AA">
          <w:rPr>
            <w:highlight w:val="cyan"/>
          </w:rPr>
          <w:fldChar w:fldCharType="begin"/>
        </w:r>
        <w:r w:rsidR="002F321A" w:rsidRPr="001200AA">
          <w:rPr>
            <w:highlight w:val="cyan"/>
          </w:rPr>
          <w:delInstrText xml:space="preserve"> HYPERLINK \l "ref-Zarnetske2018" \h </w:delInstrText>
        </w:r>
        <w:r w:rsidR="002F321A" w:rsidRPr="001200AA">
          <w:rPr>
            <w:highlight w:val="cyan"/>
          </w:rPr>
          <w:fldChar w:fldCharType="separate"/>
        </w:r>
        <w:r w:rsidR="006D238B" w:rsidRPr="001200AA">
          <w:rPr>
            <w:rStyle w:val="Hyperlink"/>
            <w:highlight w:val="cyan"/>
          </w:rPr>
          <w:delText>2018</w:delText>
        </w:r>
        <w:r w:rsidR="002F321A" w:rsidRPr="001200AA">
          <w:rPr>
            <w:rStyle w:val="Hyperlink"/>
            <w:highlight w:val="cyan"/>
          </w:rPr>
          <w:fldChar w:fldCharType="end"/>
        </w:r>
        <w:commentRangeEnd w:id="5361"/>
        <w:r w:rsidR="001200AA">
          <w:rPr>
            <w:rStyle w:val="CommentReference"/>
          </w:rPr>
          <w:commentReference w:id="5361"/>
        </w:r>
        <w:r w:rsidR="006D238B" w:rsidRPr="001200AA">
          <w:rPr>
            <w:highlight w:val="cyan"/>
          </w:rPr>
          <w:delText>).</w:delText>
        </w:r>
      </w:del>
      <w:ins w:id="5362" w:author="Hannah McSorley" w:date="2020-08-05T02:53:00Z">
        <w:r>
          <w:t xml:space="preserve">Organic </w:t>
        </w:r>
        <w:commentRangeStart w:id="5363"/>
        <w:commentRangeStart w:id="5364"/>
        <w:r>
          <w:t>Matter</w:t>
        </w:r>
      </w:ins>
      <w:bookmarkEnd w:id="5347"/>
      <w:bookmarkEnd w:id="5348"/>
      <w:commentRangeEnd w:id="5363"/>
      <w:r w:rsidR="00360EBC">
        <w:rPr>
          <w:rStyle w:val="CommentReference"/>
          <w:rFonts w:eastAsia="Cambria"/>
          <w:b w:val="0"/>
          <w:bCs w:val="0"/>
        </w:rPr>
        <w:commentReference w:id="5363"/>
      </w:r>
      <w:commentRangeEnd w:id="5364"/>
      <w:r w:rsidR="001F6532">
        <w:rPr>
          <w:rStyle w:val="CommentReference"/>
          <w:rFonts w:eastAsia="Cambria"/>
          <w:b w:val="0"/>
          <w:bCs w:val="0"/>
        </w:rPr>
        <w:commentReference w:id="5364"/>
      </w:r>
    </w:p>
    <w:p w14:paraId="7EEC4F69" w14:textId="77777777" w:rsidR="00D3555D" w:rsidRDefault="005D6F31">
      <w:r>
        <w:t> </w:t>
      </w:r>
    </w:p>
    <w:p w14:paraId="0003E9E8" w14:textId="77777777" w:rsidR="00F77BDD" w:rsidRDefault="006D238B">
      <w:pPr>
        <w:rPr>
          <w:del w:id="5365" w:author="Hannah McSorley" w:date="2020-08-05T02:53:00Z"/>
        </w:rPr>
      </w:pPr>
      <w:del w:id="5366" w:author="Hannah McSorley" w:date="2020-08-05T02:53:00Z">
        <w:r w:rsidRPr="001200AA">
          <w:rPr>
            <w:highlight w:val="cyan"/>
          </w:rPr>
          <w:delText xml:space="preserve">The Pulse Shunt Concept (PSC) supplements temporal aspects of the RCC by describing how hydrologic events drive the magnitude, timing and spatial extent of NOM fluxes and therefore are ultimately responsible for NOM concentrations in streams over time (Abbott et al. </w:delText>
        </w:r>
        <w:r w:rsidR="0061415C">
          <w:fldChar w:fldCharType="begin"/>
        </w:r>
        <w:r w:rsidR="0061415C">
          <w:delInstrText xml:space="preserve"> HYPERLINK \l "ref-Abbott2018" \h </w:delInstrText>
        </w:r>
        <w:r w:rsidR="0061415C">
          <w:fldChar w:fldCharType="separate"/>
        </w:r>
        <w:r w:rsidRPr="001200AA">
          <w:rPr>
            <w:rStyle w:val="Hyperlink"/>
            <w:highlight w:val="cyan"/>
          </w:rPr>
          <w:delText>2018</w:delText>
        </w:r>
        <w:r w:rsidR="0061415C">
          <w:rPr>
            <w:rStyle w:val="Hyperlink"/>
            <w:highlight w:val="cyan"/>
          </w:rPr>
          <w:fldChar w:fldCharType="end"/>
        </w:r>
        <w:r w:rsidRPr="001200AA">
          <w:rPr>
            <w:highlight w:val="cyan"/>
          </w:rPr>
          <w:delText xml:space="preserve">; Creed et al. </w:delText>
        </w:r>
        <w:r w:rsidR="0061415C">
          <w:fldChar w:fldCharType="begin"/>
        </w:r>
        <w:r w:rsidR="0061415C">
          <w:delInstrText xml:space="preserve"> HYPERLINK \l "ref-Creed2015" \h </w:delInstrText>
        </w:r>
        <w:r w:rsidR="0061415C">
          <w:fldChar w:fldCharType="separate"/>
        </w:r>
        <w:r w:rsidRPr="001200AA">
          <w:rPr>
            <w:rStyle w:val="Hyperlink"/>
            <w:highlight w:val="cyan"/>
          </w:rPr>
          <w:delText>2015</w:delText>
        </w:r>
        <w:r w:rsidR="0061415C">
          <w:rPr>
            <w:rStyle w:val="Hyperlink"/>
            <w:highlight w:val="cyan"/>
          </w:rPr>
          <w:fldChar w:fldCharType="end"/>
        </w:r>
        <w:r w:rsidRPr="001200AA">
          <w:rPr>
            <w:highlight w:val="cyan"/>
          </w:rPr>
          <w:delText xml:space="preserve">; Zarnetske et al. </w:delText>
        </w:r>
        <w:r w:rsidR="0061415C">
          <w:fldChar w:fldCharType="begin"/>
        </w:r>
        <w:r w:rsidR="0061415C">
          <w:delInstrText xml:space="preserve"> HYPERLINK \l "ref-Zarnetske2018" \h </w:delInstrText>
        </w:r>
        <w:r w:rsidR="0061415C">
          <w:fldChar w:fldCharType="separate"/>
        </w:r>
        <w:r w:rsidRPr="001200AA">
          <w:rPr>
            <w:rStyle w:val="Hyperlink"/>
            <w:highlight w:val="cyan"/>
          </w:rPr>
          <w:delText>2018</w:delText>
        </w:r>
        <w:r w:rsidR="0061415C">
          <w:rPr>
            <w:rStyle w:val="Hyperlink"/>
            <w:highlight w:val="cyan"/>
          </w:rPr>
          <w:fldChar w:fldCharType="end"/>
        </w:r>
        <w:r w:rsidRPr="001200AA">
          <w:rPr>
            <w:highlight w:val="cyan"/>
          </w:rPr>
          <w:delText xml:space="preserve">; Raymond et al. </w:delText>
        </w:r>
        <w:r w:rsidR="0061415C">
          <w:fldChar w:fldCharType="begin"/>
        </w:r>
        <w:r w:rsidR="0061415C">
          <w:delInstrText xml:space="preserve"> HYPERLINK \l "ref-Raymond2016" \h </w:delInstrText>
        </w:r>
        <w:r w:rsidR="0061415C">
          <w:fldChar w:fldCharType="separate"/>
        </w:r>
        <w:r w:rsidRPr="001200AA">
          <w:rPr>
            <w:rStyle w:val="Hyperlink"/>
            <w:highlight w:val="cyan"/>
          </w:rPr>
          <w:delText>2016</w:delText>
        </w:r>
        <w:r w:rsidR="0061415C">
          <w:rPr>
            <w:rStyle w:val="Hyperlink"/>
            <w:highlight w:val="cyan"/>
          </w:rPr>
          <w:fldChar w:fldCharType="end"/>
        </w:r>
        <w:r w:rsidRPr="001200AA">
          <w:rPr>
            <w:highlight w:val="cyan"/>
          </w:rPr>
          <w:delTex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w:delText>
        </w:r>
        <w:commentRangeStart w:id="5367"/>
        <w:r w:rsidRPr="001200AA">
          <w:rPr>
            <w:highlight w:val="cyan"/>
          </w:rPr>
          <w:delText>events</w:delText>
        </w:r>
        <w:commentRangeEnd w:id="5367"/>
        <w:r w:rsidR="00AC0024">
          <w:rPr>
            <w:rStyle w:val="CommentReference"/>
          </w:rPr>
          <w:commentReference w:id="5367"/>
        </w:r>
        <w:r w:rsidRPr="001200AA">
          <w:rPr>
            <w:highlight w:val="cyan"/>
          </w:rPr>
          <w:delText>.</w:delText>
        </w:r>
      </w:del>
    </w:p>
    <w:p w14:paraId="31312826" w14:textId="77777777" w:rsidR="00F77BDD" w:rsidRDefault="006D238B">
      <w:pPr>
        <w:rPr>
          <w:del w:id="5368" w:author="Hannah McSorley" w:date="2020-08-05T02:53:00Z"/>
        </w:rPr>
      </w:pPr>
      <w:del w:id="5369" w:author="Hannah McSorley" w:date="2020-08-05T02:53:00Z">
        <w:r>
          <w:delText> </w:delText>
        </w:r>
      </w:del>
    </w:p>
    <w:p w14:paraId="45DDFC7E" w14:textId="77777777" w:rsidR="00F77BDD" w:rsidRDefault="006D238B">
      <w:pPr>
        <w:pStyle w:val="Heading5"/>
        <w:rPr>
          <w:del w:id="5370" w:author="Hannah McSorley" w:date="2020-08-05T02:53:00Z"/>
        </w:rPr>
      </w:pPr>
      <w:bookmarkStart w:id="5371" w:name="event-based-sampling"/>
      <w:commentRangeStart w:id="5372"/>
      <w:del w:id="5373" w:author="Hannah McSorley" w:date="2020-08-05T02:53:00Z">
        <w:r>
          <w:delText>Event based sampling</w:delText>
        </w:r>
        <w:bookmarkEnd w:id="5371"/>
        <w:commentRangeEnd w:id="5372"/>
        <w:r w:rsidR="001200AA">
          <w:rPr>
            <w:rStyle w:val="CommentReference"/>
            <w:rFonts w:eastAsia="Cambria"/>
            <w:b w:val="0"/>
            <w:bCs w:val="0"/>
            <w:iCs w:val="0"/>
          </w:rPr>
          <w:commentReference w:id="5372"/>
        </w:r>
      </w:del>
    </w:p>
    <w:p w14:paraId="4AAF7DA8" w14:textId="639B55AF" w:rsidR="00D3555D" w:rsidRDefault="005D6F31">
      <w:pPr>
        <w:pStyle w:val="Heading3"/>
        <w:rPr>
          <w:ins w:id="5374" w:author="Hannah McSorley" w:date="2020-08-05T02:53:00Z"/>
        </w:rPr>
      </w:pPr>
      <w:moveFromRangeStart w:id="5375" w:author="Hannah McSorley" w:date="2020-08-05T02:53:00Z" w:name="move47488447"/>
      <w:commentRangeStart w:id="5376"/>
      <w:moveFrom w:id="5377" w:author="Hannah McSorley" w:date="2020-08-05T02:53:00Z">
        <w:r>
          <w:t xml:space="preserve">Given that brief flood events are often responsible for most of the DOC transport in a river system (Raymond et al. </w:t>
        </w:r>
      </w:moveFrom>
      <w:bookmarkStart w:id="5378" w:name="synopsis"/>
      <w:bookmarkStart w:id="5379" w:name="_Toc47488303"/>
      <w:moveFromRangeEnd w:id="5375"/>
      <w:del w:id="5380" w:author="Hannah McSorley" w:date="2020-08-05T02:53:00Z">
        <w:r w:rsidR="0061415C">
          <w:fldChar w:fldCharType="begin"/>
        </w:r>
        <w:r w:rsidR="0061415C">
          <w:delInstrText xml:space="preserve"> HYPERLINK \l "ref-Raymond2016" \h </w:delInstrText>
        </w:r>
        <w:r w:rsidR="0061415C">
          <w:fldChar w:fldCharType="separate"/>
        </w:r>
        <w:r w:rsidR="006D238B">
          <w:rPr>
            <w:rStyle w:val="Hyperlink"/>
          </w:rPr>
          <w:delText>2016</w:delText>
        </w:r>
        <w:r w:rsidR="0061415C">
          <w:rPr>
            <w:rStyle w:val="Hyperlink"/>
          </w:rPr>
          <w:fldChar w:fldCharType="end"/>
        </w:r>
      </w:del>
      <w:moveFromRangeStart w:id="5381" w:author="Hannah McSorley" w:date="2020-08-05T02:53:00Z" w:name="move47488448"/>
      <w:moveFrom w:id="5382" w:author="Hannah McSorley" w:date="2020-08-05T02:53:00Z">
        <w:r>
          <w:t xml:space="preserve">), event-based water sampling is an important part of a water quality monitoring program. The rising limb of the hydrograph has been shown to have higher DOC concentration than low flows between storm pulses (Yang et al. </w:t>
        </w:r>
      </w:moveFrom>
      <w:moveFromRangeEnd w:id="5381"/>
      <w:del w:id="5383" w:author="Hannah McSorley" w:date="2020-08-05T02:53:00Z">
        <w:r w:rsidR="0061415C">
          <w:fldChar w:fldCharType="begin"/>
        </w:r>
        <w:r w:rsidR="0061415C">
          <w:delInstrText xml:space="preserve"> HYPERLINK \l "ref-Yang2015" \h </w:delInstrText>
        </w:r>
        <w:r w:rsidR="0061415C">
          <w:fldChar w:fldCharType="separate"/>
        </w:r>
        <w:r w:rsidR="006D238B">
          <w:rPr>
            <w:rStyle w:val="Hyperlink"/>
          </w:rPr>
          <w:delText>2015</w:delText>
        </w:r>
        <w:r w:rsidR="0061415C">
          <w:rPr>
            <w:rStyle w:val="Hyperlink"/>
          </w:rPr>
          <w:fldChar w:fldCharType="end"/>
        </w:r>
        <w:r w:rsidR="006D238B">
          <w:delText xml:space="preserve">; Raymond et al. </w:delText>
        </w:r>
        <w:r w:rsidR="0061415C">
          <w:fldChar w:fldCharType="begin"/>
        </w:r>
        <w:r w:rsidR="0061415C">
          <w:delInstrText xml:space="preserve"> HYPERLINK \l "ref-Raymond2016" \h </w:delInstrText>
        </w:r>
        <w:r w:rsidR="0061415C">
          <w:fldChar w:fldCharType="separate"/>
        </w:r>
        <w:r w:rsidR="006D238B">
          <w:rPr>
            <w:rStyle w:val="Hyperlink"/>
          </w:rPr>
          <w:delText>2016</w:delText>
        </w:r>
        <w:r w:rsidR="0061415C">
          <w:rPr>
            <w:rStyle w:val="Hyperlink"/>
          </w:rPr>
          <w:fldChar w:fldCharType="end"/>
        </w:r>
        <w:r w:rsidR="006D238B">
          <w:delText xml:space="preserve">, </w:delText>
        </w:r>
        <w:r w:rsidR="0061415C">
          <w:fldChar w:fldCharType="begin"/>
        </w:r>
        <w:r w:rsidR="0061415C">
          <w:delInstrText xml:space="preserve"> HYPERLINK \l "ref-Raymond2010" \h </w:delInstrText>
        </w:r>
        <w:r w:rsidR="0061415C">
          <w:fldChar w:fldCharType="separate"/>
        </w:r>
        <w:r w:rsidR="006D238B">
          <w:rPr>
            <w:rStyle w:val="Hyperlink"/>
          </w:rPr>
          <w:delText>2010</w:delText>
        </w:r>
        <w:r w:rsidR="0061415C">
          <w:rPr>
            <w:rStyle w:val="Hyperlink"/>
          </w:rPr>
          <w:fldChar w:fldCharType="end"/>
        </w:r>
        <w:r w:rsidR="006D238B">
          <w:delText xml:space="preserve">; Zarnetske et al. </w:delText>
        </w:r>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w:delText>
        </w:r>
      </w:del>
      <w:moveFromRangeStart w:id="5384" w:author="Hannah McSorley" w:date="2020-08-05T02:53:00Z" w:name="move47488449"/>
      <w:moveFrom w:id="5385" w:author="Hannah McSorley" w:date="2020-08-05T02:53:00Z">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moveFrom>
      <w:moveFromRangeEnd w:id="5384"/>
      <w:ins w:id="5386" w:author="Hannah McSorley" w:date="2020-08-05T02:53:00Z">
        <w:r>
          <w:t>Synopsis</w:t>
        </w:r>
        <w:bookmarkEnd w:id="5378"/>
        <w:bookmarkEnd w:id="5379"/>
      </w:ins>
    </w:p>
    <w:p w14:paraId="49748274" w14:textId="24D59CFF" w:rsidR="00D3555D" w:rsidRDefault="005D6F31">
      <w:pPr>
        <w:jc w:val="both"/>
        <w:rPr>
          <w:ins w:id="5387" w:author="Hannah McSorley" w:date="2020-08-05T02:53:00Z"/>
        </w:rPr>
        <w:pPrChange w:id="5388" w:author="Bill Floyd" w:date="2020-08-05T23:50:00Z">
          <w:pPr/>
        </w:pPrChange>
      </w:pPr>
      <w:ins w:id="5389" w:author="Hannah McSorley" w:date="2020-08-05T02:53:00Z">
        <w:r>
          <w:t xml:space="preserve">The previous chapter showed that across the </w:t>
        </w:r>
        <w:del w:id="5390" w:author="Bill Floyd" w:date="2020-08-05T23:50:00Z">
          <w:r w:rsidDel="00360EBC">
            <w:delText>Greater Victoria Water Supply Area (GVWSA)</w:delText>
          </w:r>
        </w:del>
      </w:ins>
      <w:ins w:id="5391" w:author="Bill Floyd" w:date="2020-08-05T23:50:00Z">
        <w:r w:rsidR="00360EBC">
          <w:t>Leach watershed (are you sure about the Sooke</w:t>
        </w:r>
      </w:ins>
      <w:ins w:id="5392" w:author="Bill Floyd" w:date="2020-08-05T23:55:00Z">
        <w:r w:rsidR="00F51650">
          <w:t>?  You only had 5 samples at some sites….)</w:t>
        </w:r>
      </w:ins>
      <w:ins w:id="5393" w:author="Hannah McSorley" w:date="2020-08-05T02:53:00Z">
        <w:r>
          <w:t>, NOM shifted in character from aliphatic to aromatic from the dry to wet seasons and</w:t>
        </w:r>
        <w:del w:id="5394" w:author="Bill Floyd" w:date="2020-08-05T23:56:00Z">
          <w:r w:rsidDel="00F51650">
            <w:delText xml:space="preserve"> that</w:delText>
          </w:r>
        </w:del>
        <w:r>
          <w:t xml:space="preserve"> event-based sample</w:t>
        </w:r>
      </w:ins>
      <w:ins w:id="5395" w:author="Bill Floyd" w:date="2020-08-05T23:56:00Z">
        <w:r w:rsidR="00F51650">
          <w:t>s</w:t>
        </w:r>
      </w:ins>
      <w:ins w:id="5396" w:author="Hannah McSorley" w:date="2020-08-05T02:53:00Z">
        <w:del w:id="5397" w:author="Bill Floyd" w:date="2020-08-05T23:56:00Z">
          <w:r w:rsidDel="00F51650">
            <w:delText>d</w:delText>
          </w:r>
        </w:del>
        <w:r>
          <w:t xml:space="preserve"> had higher DOC concentrations</w:t>
        </w:r>
      </w:ins>
      <w:ins w:id="5398" w:author="Bill Floyd" w:date="2020-08-05T23:56:00Z">
        <w:r w:rsidR="00F51650">
          <w:t xml:space="preserve"> on the rising limb</w:t>
        </w:r>
      </w:ins>
      <w:ins w:id="5399" w:author="Hannah McSorley" w:date="2020-08-05T02:53:00Z">
        <w:r>
          <w:t xml:space="preserve"> than non-event Grab samples. A </w:t>
        </w:r>
        <w:commentRangeStart w:id="5400"/>
        <w:r>
          <w:t>surprising</w:t>
        </w:r>
      </w:ins>
      <w:commentRangeEnd w:id="5400"/>
      <w:r w:rsidR="00F51650">
        <w:rPr>
          <w:rStyle w:val="CommentReference"/>
        </w:rPr>
        <w:commentReference w:id="5400"/>
      </w:r>
      <w:ins w:id="5401" w:author="Hannah McSorley" w:date="2020-08-05T02:53:00Z">
        <w:r>
          <w:t xml:space="preserve"> range in NOM character was observed at the West Leech sub-basin (20.85 km</w:t>
        </w:r>
        <w:r>
          <w:rPr>
            <w:vertAlign w:val="superscript"/>
          </w:rPr>
          <w:t>2</w:t>
        </w:r>
        <w:r>
          <w:t>) monitoring site</w:t>
        </w:r>
        <w:del w:id="5402" w:author="Bill Floyd" w:date="2020-08-05T23:57:00Z">
          <w:r w:rsidDel="00F51650">
            <w:delText xml:space="preserve"> in the Leech WSA</w:delText>
          </w:r>
        </w:del>
        <w:r>
          <w:t>. While it wasn’t clear why the ranges in NOM were greater at the West Leech Site compared to other streams of similar size (e.g. Leech-head, 20.59 km</w:t>
        </w:r>
        <w:r>
          <w:rPr>
            <w:vertAlign w:val="superscript"/>
          </w:rPr>
          <w:t>2</w:t>
        </w:r>
        <w:r>
          <w:t xml:space="preserve"> sub-basin, and Cragg creek 28.06 km</w:t>
        </w:r>
        <w:r>
          <w:rPr>
            <w:vertAlign w:val="superscript"/>
          </w:rPr>
          <w:t>2</w:t>
        </w:r>
        <w:r>
          <w:t xml:space="preserve"> sub-basin) one possibility was the difference in subsurface </w:t>
        </w:r>
        <w:commentRangeStart w:id="5403"/>
        <w:r>
          <w:t>geology</w:t>
        </w:r>
      </w:ins>
      <w:commentRangeEnd w:id="5403"/>
      <w:r w:rsidR="00F51650">
        <w:rPr>
          <w:rStyle w:val="CommentReference"/>
        </w:rPr>
        <w:commentReference w:id="5403"/>
      </w:r>
      <w:ins w:id="5404" w:author="Hannah McSorley" w:date="2020-08-05T02:53:00Z">
        <w:r>
          <w:t xml:space="preserve"> that set the West leech sub-basin apart from other synoptically sampled sites.</w:t>
        </w:r>
      </w:ins>
    </w:p>
    <w:p w14:paraId="15BD6F9D" w14:textId="77777777" w:rsidR="00D3555D" w:rsidRDefault="005D6F31">
      <w:pPr>
        <w:rPr>
          <w:ins w:id="5405" w:author="Hannah McSorley" w:date="2020-08-05T02:53:00Z"/>
        </w:rPr>
      </w:pPr>
      <w:ins w:id="5406" w:author="Hannah McSorley" w:date="2020-08-05T02:53:00Z">
        <w:r>
          <w:t> </w:t>
        </w:r>
      </w:ins>
    </w:p>
    <w:p w14:paraId="1F6F9ADA" w14:textId="0A088C4A" w:rsidR="00D3555D" w:rsidRDefault="005D6F31">
      <w:pPr>
        <w:rPr>
          <w:ins w:id="5407" w:author="Hannah McSorley" w:date="2020-08-05T02:53:00Z"/>
        </w:rPr>
      </w:pPr>
      <w:ins w:id="5408" w:author="Hannah McSorley" w:date="2020-08-05T02:53:00Z">
        <w:r>
          <w:t xml:space="preserve">Watershed characteristics and conditions </w:t>
        </w:r>
      </w:ins>
      <w:ins w:id="5409" w:author="Bill Floyd" w:date="2020-08-06T14:15:00Z">
        <w:r w:rsidR="00666FAE">
          <w:t>were</w:t>
        </w:r>
      </w:ins>
      <w:ins w:id="5410" w:author="Hannah McSorley" w:date="2020-08-05T02:53:00Z">
        <w:del w:id="5411" w:author="Bill Floyd" w:date="2020-08-06T14:15:00Z">
          <w:r w:rsidDel="00666FAE">
            <w:delText>are</w:delText>
          </w:r>
        </w:del>
        <w:r>
          <w:t xml:space="preserve"> evaluated in this chapter to explore possible drivers for change in DOC and NOM across monitoring sites in the Leech WSA. Here, water sample results </w:t>
        </w:r>
        <w:del w:id="5412" w:author="Bill Floyd" w:date="2020-08-06T14:15:00Z">
          <w:r w:rsidDel="00666FAE">
            <w:delText>are</w:delText>
          </w:r>
        </w:del>
      </w:ins>
      <w:ins w:id="5413" w:author="Bill Floyd" w:date="2020-08-06T14:15:00Z">
        <w:r w:rsidR="00666FAE">
          <w:t>were</w:t>
        </w:r>
      </w:ins>
      <w:ins w:id="5414" w:author="Hannah McSorley" w:date="2020-08-05T02:53:00Z">
        <w:r>
          <w:t xml:space="preserve"> </w:t>
        </w:r>
        <w:commentRangeStart w:id="5415"/>
        <w:r>
          <w:t>interpreted</w:t>
        </w:r>
      </w:ins>
      <w:commentRangeEnd w:id="5415"/>
      <w:r w:rsidR="00666FAE">
        <w:rPr>
          <w:rStyle w:val="CommentReference"/>
        </w:rPr>
        <w:commentReference w:id="5415"/>
      </w:r>
      <w:ins w:id="5416" w:author="Hannah McSorley" w:date="2020-08-05T02:53:00Z">
        <w:r>
          <w:t xml:space="preserve"> to relate NOM concentration and character to conditions and watershed characteristic </w:t>
        </w:r>
        <w:commentRangeStart w:id="5417"/>
        <w:r>
          <w:t>variables</w:t>
        </w:r>
      </w:ins>
      <w:commentRangeEnd w:id="5417"/>
      <w:r w:rsidR="00F51650">
        <w:rPr>
          <w:rStyle w:val="CommentReference"/>
        </w:rPr>
        <w:commentReference w:id="5417"/>
      </w:r>
      <w:ins w:id="5418" w:author="Hannah McSorley" w:date="2020-08-05T02:53:00Z">
        <w:r>
          <w:t>.</w:t>
        </w:r>
      </w:ins>
    </w:p>
    <w:p w14:paraId="1794553F" w14:textId="77777777" w:rsidR="00D3555D" w:rsidRDefault="005D6F31">
      <w:pPr>
        <w:rPr>
          <w:ins w:id="5419" w:author="Hannah McSorley" w:date="2020-08-05T02:53:00Z"/>
        </w:rPr>
      </w:pPr>
      <w:ins w:id="5420" w:author="Hannah McSorley" w:date="2020-08-05T02:53:00Z">
        <w:r>
          <w:t> </w:t>
        </w:r>
      </w:ins>
    </w:p>
    <w:p w14:paraId="30970045" w14:textId="71CE7012" w:rsidR="00D3555D" w:rsidRDefault="005D6F31">
      <w:pPr>
        <w:pStyle w:val="Heading3"/>
        <w:rPr>
          <w:ins w:id="5421" w:author="Hannah McSorley" w:date="2020-08-05T02:53:00Z"/>
        </w:rPr>
      </w:pPr>
      <w:bookmarkStart w:id="5422" w:name="methods"/>
      <w:bookmarkStart w:id="5423" w:name="_Toc47488304"/>
      <w:ins w:id="5424" w:author="Hannah McSorley" w:date="2020-08-05T02:53:00Z">
        <w:r>
          <w:t>Methods</w:t>
        </w:r>
      </w:ins>
      <w:bookmarkEnd w:id="5422"/>
      <w:bookmarkEnd w:id="5423"/>
      <w:ins w:id="5425" w:author="Bill Floyd" w:date="2020-08-06T00:02:00Z">
        <w:r w:rsidR="00F51650">
          <w:t xml:space="preserve"> and Study Area</w:t>
        </w:r>
      </w:ins>
    </w:p>
    <w:p w14:paraId="020C4B55" w14:textId="77F3A71F" w:rsidR="00D3555D" w:rsidRDefault="005D6F31">
      <w:pPr>
        <w:rPr>
          <w:ins w:id="5426" w:author="Hannah McSorley" w:date="2020-08-05T02:53:00Z"/>
        </w:rPr>
      </w:pPr>
      <w:ins w:id="5427" w:author="Hannah McSorley" w:date="2020-08-05T02:53:00Z">
        <w:r>
          <w:t xml:space="preserve">Sample collection and analysis follow the methods detailed in Chapter 2. </w:t>
        </w:r>
      </w:ins>
      <w:r w:rsidR="00BA246E" w:rsidRPr="00BA246E">
        <w:t xml:space="preserve">The study sites of this chapter focus only on the six Leech WSA monitoring sites (Figure 13). Nested catchments of the Leech River system that were equipped with Vertical Rack samplers included two headwater </w:t>
      </w:r>
      <w:r w:rsidR="00BA246E" w:rsidRPr="00BA246E">
        <w:lastRenderedPageBreak/>
        <w:t xml:space="preserve">streams, Weeks and Chris Creek sub-basins (site 1, 11.5 km2  &amp; site 2 , 5.9 km2); the head of Leech River sub-basin, below the confluence of those two headwater streams (site 3, 20.6 km2); two major tributaries that feed the Leech, Cragg creek and West Leech sub-basins (site 4, 28.1 km2 &amp; site 5, 20.9 km2), and Leech Tunnel (site 6) encompassed the entire Leech WSA drainage area above the point of diversion (95.3 km2). woops, this table should have tree age and </w:t>
      </w:r>
      <w:proofErr w:type="gramStart"/>
      <w:r w:rsidR="00BA246E" w:rsidRPr="00BA246E">
        <w:t>total  percent</w:t>
      </w:r>
      <w:proofErr w:type="gramEnd"/>
      <w:r w:rsidR="00BA246E" w:rsidRPr="00BA246E">
        <w:t xml:space="preserve"> harvest from 1980-2011 …  needs to be updated</w:t>
      </w:r>
      <w:ins w:id="5428" w:author="Hannah McSorley" w:date="2020-08-05T02:53:00Z">
        <w:r>
          <w:t> </w:t>
        </w:r>
      </w:ins>
    </w:p>
    <w:p w14:paraId="2CB2B0A1" w14:textId="77777777" w:rsidR="00D3555D" w:rsidRPr="00BB7467" w:rsidRDefault="005D6F31" w:rsidP="00BB7467">
      <w:pPr>
        <w:spacing w:line="276" w:lineRule="auto"/>
        <w:jc w:val="center"/>
        <w:rPr>
          <w:ins w:id="5429" w:author="Hannah McSorley" w:date="2020-08-05T02:53:00Z"/>
          <w:rFonts w:asciiTheme="minorHAnsi" w:hAnsiTheme="minorHAnsi" w:cstheme="minorHAnsi"/>
        </w:rPr>
      </w:pPr>
      <w:ins w:id="5430" w:author="Hannah McSorley" w:date="2020-08-05T02:53:00Z">
        <w:r w:rsidRPr="00BB7467">
          <w:rPr>
            <w:rFonts w:asciiTheme="minorHAnsi" w:hAnsiTheme="minorHAnsi" w:cstheme="minorHAnsi"/>
            <w:noProof/>
            <w:lang w:val="en-CA" w:eastAsia="en-CA"/>
          </w:rPr>
          <w:drawing>
            <wp:inline distT="0" distB="0" distL="0" distR="0" wp14:anchorId="3BEDDFE9" wp14:editId="15CF6DB4">
              <wp:extent cx="4916384" cy="4643252"/>
              <wp:effectExtent l="0" t="0" r="0" b="5080"/>
              <wp:docPr id="13" name="Picture"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35"/>
                      <a:stretch>
                        <a:fillRect/>
                      </a:stretch>
                    </pic:blipFill>
                    <pic:spPr bwMode="auto">
                      <a:xfrm>
                        <a:off x="0" y="0"/>
                        <a:ext cx="4930457" cy="4656543"/>
                      </a:xfrm>
                      <a:prstGeom prst="rect">
                        <a:avLst/>
                      </a:prstGeom>
                      <a:noFill/>
                      <a:ln w="9525">
                        <a:noFill/>
                        <a:headEnd/>
                        <a:tailEnd/>
                      </a:ln>
                    </pic:spPr>
                  </pic:pic>
                </a:graphicData>
              </a:graphic>
            </wp:inline>
          </w:drawing>
        </w:r>
      </w:ins>
    </w:p>
    <w:p w14:paraId="5E2EE588" w14:textId="77777777" w:rsidR="00D3555D" w:rsidRPr="00BB7467" w:rsidRDefault="005D6F31" w:rsidP="00BB7467">
      <w:pPr>
        <w:spacing w:line="276" w:lineRule="auto"/>
        <w:rPr>
          <w:ins w:id="5431" w:author="Hannah McSorley" w:date="2020-08-05T02:53:00Z"/>
          <w:rFonts w:asciiTheme="minorHAnsi" w:hAnsiTheme="minorHAnsi" w:cstheme="minorHAnsi"/>
        </w:rPr>
      </w:pPr>
      <w:ins w:id="5432" w:author="Hannah McSorley" w:date="2020-08-05T02:53:00Z">
        <w:r w:rsidRPr="00BB7467">
          <w:rPr>
            <w:rFonts w:asciiTheme="minorHAnsi" w:hAnsiTheme="minorHAnsi" w:cstheme="minorHAnsi"/>
          </w:rPr>
          <w:t>Figure 13:  Monitoring sites in the Leech Water Supply Area (WSA).</w:t>
        </w:r>
      </w:ins>
      <w:moveToRangeStart w:id="5433" w:author="Hannah McSorley" w:date="2020-08-05T02:53:00Z" w:name="move47488484"/>
      <w:moveTo w:id="5434" w:author="Hannah McSorley" w:date="2020-08-05T02:53:00Z">
        <w:r w:rsidRPr="00BB7467">
          <w:rPr>
            <w:rFonts w:asciiTheme="minorHAnsi" w:hAnsiTheme="minorHAnsi"/>
            <w:rPrChange w:id="5435" w:author="Hannah McSorley" w:date="2020-08-05T02:53:00Z">
              <w:rPr>
                <w:i/>
              </w:rPr>
            </w:rPrChange>
          </w:rPr>
          <w:t xml:space="preserve">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t>
        </w:r>
      </w:moveTo>
      <w:moveToRangeEnd w:id="5433"/>
      <w:ins w:id="5436" w:author="Hannah McSorley" w:date="2020-08-05T02:53:00Z">
        <w:r w:rsidRPr="00BB7467">
          <w:rPr>
            <w:rFonts w:asciiTheme="minorHAnsi" w:hAnsiTheme="minorHAnsi" w:cstheme="minorHAnsi"/>
          </w:rPr>
          <w:t>Leech WSA boundary is delineated in red.</w:t>
        </w:r>
      </w:ins>
    </w:p>
    <w:p w14:paraId="562E8C1F" w14:textId="64F7C976" w:rsidR="00D3555D" w:rsidRDefault="005D6F31">
      <w:moveToRangeStart w:id="5437" w:author="Hannah McSorley" w:date="2020-08-05T02:53:00Z" w:name="move47488485"/>
      <w:moveTo w:id="5438" w:author="Hannah McSorley" w:date="2020-08-05T02:53:00Z">
        <w:r>
          <w:lastRenderedPageBreak/>
          <w:t> Weeks Creek (site 1), had the greatest proportion of wetland and open water compared to the other sub-</w:t>
        </w:r>
        <w:commentRangeStart w:id="5439"/>
        <w:r>
          <w:t>basins</w:t>
        </w:r>
      </w:moveTo>
      <w:commentRangeEnd w:id="5439"/>
      <w:r w:rsidR="00F51650">
        <w:rPr>
          <w:rStyle w:val="CommentReference"/>
        </w:rPr>
        <w:commentReference w:id="5439"/>
      </w:r>
      <w:moveTo w:id="5440" w:author="Hannah McSorley" w:date="2020-08-05T02:53:00Z">
        <w:r>
          <w:t xml:space="preserve"> (Table </w:t>
        </w:r>
      </w:moveTo>
      <w:moveToRangeEnd w:id="5437"/>
      <w:ins w:id="5441" w:author="Hannah McSorley" w:date="2020-08-05T02:53:00Z">
        <w:r>
          <w:t>13</w:t>
        </w:r>
      </w:ins>
      <w:moveToRangeStart w:id="5442" w:author="Hannah McSorley" w:date="2020-08-05T02:53:00Z" w:name="move47488486"/>
      <w:moveTo w:id="5443" w:author="Hannah McSorley" w:date="2020-08-05T02:53:00Z">
        <w:r>
          <w:t>). Chris Creek (site 2) and Cragg Creek (site 4) had no metasedimentary parent material (Argillite-Metagraywacke or Metagraywacke). Cragg Creek, draining from the east, was the only sub-basin with predominantly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nor Chert-Argillite-Volcanic groups as parent materials and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predominantly underlain by Argillite-</w:t>
        </w:r>
        <w:proofErr w:type="spellStart"/>
        <w:r>
          <w:t>Metagreywacke</w:t>
        </w:r>
        <w:proofErr w:type="spellEnd"/>
        <w:r>
          <w:t xml:space="preserve"> (metasedimentary parent material).</w:t>
        </w:r>
      </w:moveTo>
      <w:moveToRangeEnd w:id="5442"/>
    </w:p>
    <w:p w14:paraId="10F89F8B" w14:textId="2D0D4BA6" w:rsidR="00DD4C81" w:rsidRDefault="00DD4C81"/>
    <w:p w14:paraId="721BE2F6" w14:textId="79D7072A" w:rsidR="00DD4C81" w:rsidRDefault="00DD4C81">
      <w:pPr>
        <w:rPr>
          <w:ins w:id="5444" w:author="Hannah McSorley" w:date="2020-08-05T02:53:00Z"/>
        </w:rPr>
      </w:pPr>
      <w:r w:rsidRPr="00DD4C81">
        <w:t xml:space="preserve">Most heavily harvested over the past 31 years was the Chris </w:t>
      </w:r>
      <w:proofErr w:type="spellStart"/>
      <w:r w:rsidRPr="00DD4C81">
        <w:t>crk</w:t>
      </w:r>
      <w:proofErr w:type="spellEnd"/>
      <w:r w:rsidRPr="00DD4C81">
        <w:t xml:space="preserve"> sub-basin (63% harvested), then Leech-head and Cragg </w:t>
      </w:r>
      <w:proofErr w:type="spellStart"/>
      <w:r w:rsidRPr="00DD4C81">
        <w:t>crk</w:t>
      </w:r>
      <w:proofErr w:type="spellEnd"/>
      <w:r w:rsidRPr="00DD4C81">
        <w:t xml:space="preserve"> sub-basins (43% and 41% harvested). West Leech was the least harvested between 1980 and 2011 (26%), followed by Weeks </w:t>
      </w:r>
      <w:proofErr w:type="spellStart"/>
      <w:r w:rsidRPr="00DD4C81">
        <w:t>crk</w:t>
      </w:r>
      <w:proofErr w:type="spellEnd"/>
      <w:r w:rsidRPr="00DD4C81">
        <w:t xml:space="preserve"> sub-basin (28%) and Leech Tunnel (34%).</w:t>
      </w:r>
    </w:p>
    <w:p w14:paraId="52C25EB2" w14:textId="77777777" w:rsidR="00BB7467" w:rsidRDefault="005D6F31">
      <w:pPr>
        <w:rPr>
          <w:ins w:id="5445" w:author="Hannah McSorley" w:date="2020-08-05T02:53:00Z"/>
        </w:rPr>
        <w:sectPr w:rsidR="00BB7467" w:rsidSect="0030368D">
          <w:pgSz w:w="12240" w:h="15840" w:code="1"/>
          <w:pgMar w:top="1440" w:right="1440" w:bottom="1440" w:left="1440" w:header="706" w:footer="706" w:gutter="0"/>
          <w:cols w:space="708"/>
          <w:docGrid w:linePitch="326"/>
        </w:sectPr>
      </w:pPr>
      <w:ins w:id="5446" w:author="Hannah McSorley" w:date="2020-08-05T02:53:00Z">
        <w:r>
          <w:t> </w:t>
        </w:r>
      </w:ins>
    </w:p>
    <w:p w14:paraId="05B7BFEA" w14:textId="77777777" w:rsidR="00D3555D" w:rsidRPr="00BB7467" w:rsidRDefault="005D6F31">
      <w:pPr>
        <w:rPr>
          <w:ins w:id="5447" w:author="Hannah McSorley" w:date="2020-08-05T02:53:00Z"/>
          <w:rFonts w:asciiTheme="minorHAnsi" w:hAnsiTheme="minorHAnsi" w:cstheme="minorHAnsi"/>
        </w:rPr>
      </w:pPr>
      <w:ins w:id="5448" w:author="Hannah McSorley" w:date="2020-08-05T02:53:00Z">
        <w:r w:rsidRPr="00BB7467">
          <w:rPr>
            <w:rFonts w:asciiTheme="minorHAnsi" w:hAnsiTheme="minorHAnsi" w:cstheme="minorHAnsi"/>
          </w:rPr>
          <w:lastRenderedPageBreak/>
          <w:t>Table 13: Summary of Leech Watershed Characteristics for Monitoring Site Sub-</w:t>
        </w:r>
        <w:commentRangeStart w:id="5449"/>
        <w:r w:rsidRPr="00BB7467">
          <w:rPr>
            <w:rFonts w:asciiTheme="minorHAnsi" w:hAnsiTheme="minorHAnsi" w:cstheme="minorHAnsi"/>
          </w:rPr>
          <w:t>basins</w:t>
        </w:r>
      </w:ins>
      <w:commentRangeEnd w:id="5449"/>
      <w:r w:rsidR="00724C4E">
        <w:rPr>
          <w:rStyle w:val="CommentReference"/>
        </w:rPr>
        <w:commentReference w:id="5449"/>
      </w:r>
    </w:p>
    <w:tbl>
      <w:tblPr>
        <w:tblW w:w="5000" w:type="pct"/>
        <w:tblLook w:val="07E0" w:firstRow="1" w:lastRow="1" w:firstColumn="1" w:lastColumn="1" w:noHBand="1" w:noVBand="1"/>
      </w:tblPr>
      <w:tblGrid>
        <w:gridCol w:w="3432"/>
        <w:gridCol w:w="1708"/>
        <w:gridCol w:w="1220"/>
        <w:gridCol w:w="2020"/>
        <w:gridCol w:w="1242"/>
        <w:gridCol w:w="1609"/>
        <w:gridCol w:w="1729"/>
      </w:tblGrid>
      <w:tr w:rsidR="00666FAE" w14:paraId="327EE5A6" w14:textId="77777777">
        <w:tc>
          <w:tcPr>
            <w:tcW w:w="0" w:type="auto"/>
            <w:vAlign w:val="bottom"/>
          </w:tcPr>
          <w:p w14:paraId="754A2109" w14:textId="77777777" w:rsidR="00D3555D" w:rsidRPr="00BB7467" w:rsidRDefault="005D6F31" w:rsidP="00BB7467">
            <w:pPr>
              <w:spacing w:line="276" w:lineRule="auto"/>
              <w:rPr>
                <w:ins w:id="5450" w:author="Hannah McSorley" w:date="2020-08-05T02:53:00Z"/>
                <w:rFonts w:asciiTheme="minorHAnsi" w:hAnsiTheme="minorHAnsi" w:cstheme="minorHAnsi"/>
                <w:b/>
                <w:bCs/>
                <w:sz w:val="22"/>
                <w:szCs w:val="22"/>
              </w:rPr>
            </w:pPr>
            <w:ins w:id="5451" w:author="Hannah McSorley" w:date="2020-08-05T02:53:00Z">
              <w:r w:rsidRPr="00BB7467">
                <w:rPr>
                  <w:rFonts w:asciiTheme="minorHAnsi" w:hAnsiTheme="minorHAnsi" w:cstheme="minorHAnsi"/>
                  <w:b/>
                  <w:bCs/>
                  <w:sz w:val="22"/>
                  <w:szCs w:val="22"/>
                </w:rPr>
                <w:t>Site number</w:t>
              </w:r>
            </w:ins>
          </w:p>
        </w:tc>
        <w:tc>
          <w:tcPr>
            <w:tcW w:w="0" w:type="auto"/>
            <w:vAlign w:val="bottom"/>
          </w:tcPr>
          <w:p w14:paraId="37E25CD7" w14:textId="77777777" w:rsidR="00D3555D" w:rsidRPr="00BB7467" w:rsidRDefault="005D6F31" w:rsidP="00BB7467">
            <w:pPr>
              <w:spacing w:line="276" w:lineRule="auto"/>
              <w:rPr>
                <w:ins w:id="5452" w:author="Hannah McSorley" w:date="2020-08-05T02:53:00Z"/>
                <w:rFonts w:asciiTheme="minorHAnsi" w:hAnsiTheme="minorHAnsi" w:cstheme="minorHAnsi"/>
                <w:b/>
                <w:bCs/>
                <w:sz w:val="22"/>
                <w:szCs w:val="22"/>
              </w:rPr>
            </w:pPr>
            <w:ins w:id="5453" w:author="Hannah McSorley" w:date="2020-08-05T02:53:00Z">
              <w:r w:rsidRPr="00BB7467">
                <w:rPr>
                  <w:rFonts w:asciiTheme="minorHAnsi" w:hAnsiTheme="minorHAnsi" w:cstheme="minorHAnsi"/>
                  <w:b/>
                  <w:bCs/>
                  <w:sz w:val="22"/>
                  <w:szCs w:val="22"/>
                </w:rPr>
                <w:t>1</w:t>
              </w:r>
            </w:ins>
          </w:p>
        </w:tc>
        <w:tc>
          <w:tcPr>
            <w:tcW w:w="0" w:type="auto"/>
            <w:vAlign w:val="bottom"/>
          </w:tcPr>
          <w:p w14:paraId="021086A4" w14:textId="77777777" w:rsidR="00D3555D" w:rsidRPr="00BB7467" w:rsidRDefault="005D6F31" w:rsidP="00BB7467">
            <w:pPr>
              <w:spacing w:line="276" w:lineRule="auto"/>
              <w:rPr>
                <w:ins w:id="5454" w:author="Hannah McSorley" w:date="2020-08-05T02:53:00Z"/>
                <w:rFonts w:asciiTheme="minorHAnsi" w:hAnsiTheme="minorHAnsi" w:cstheme="minorHAnsi"/>
                <w:b/>
                <w:bCs/>
                <w:sz w:val="22"/>
                <w:szCs w:val="22"/>
              </w:rPr>
            </w:pPr>
            <w:ins w:id="5455" w:author="Hannah McSorley" w:date="2020-08-05T02:53:00Z">
              <w:r w:rsidRPr="00BB7467">
                <w:rPr>
                  <w:rFonts w:asciiTheme="minorHAnsi" w:hAnsiTheme="minorHAnsi" w:cstheme="minorHAnsi"/>
                  <w:b/>
                  <w:bCs/>
                  <w:sz w:val="22"/>
                  <w:szCs w:val="22"/>
                </w:rPr>
                <w:t>2</w:t>
              </w:r>
            </w:ins>
          </w:p>
        </w:tc>
        <w:tc>
          <w:tcPr>
            <w:tcW w:w="0" w:type="auto"/>
            <w:vAlign w:val="bottom"/>
          </w:tcPr>
          <w:p w14:paraId="4F09EF95" w14:textId="77777777" w:rsidR="00D3555D" w:rsidRPr="00BB7467" w:rsidRDefault="005D6F31" w:rsidP="00BB7467">
            <w:pPr>
              <w:spacing w:line="276" w:lineRule="auto"/>
              <w:rPr>
                <w:ins w:id="5456" w:author="Hannah McSorley" w:date="2020-08-05T02:53:00Z"/>
                <w:rFonts w:asciiTheme="minorHAnsi" w:hAnsiTheme="minorHAnsi" w:cstheme="minorHAnsi"/>
                <w:b/>
                <w:bCs/>
                <w:sz w:val="22"/>
                <w:szCs w:val="22"/>
              </w:rPr>
            </w:pPr>
            <w:ins w:id="5457" w:author="Hannah McSorley" w:date="2020-08-05T02:53:00Z">
              <w:r w:rsidRPr="00BB7467">
                <w:rPr>
                  <w:rFonts w:asciiTheme="minorHAnsi" w:hAnsiTheme="minorHAnsi" w:cstheme="minorHAnsi"/>
                  <w:b/>
                  <w:bCs/>
                  <w:sz w:val="22"/>
                  <w:szCs w:val="22"/>
                </w:rPr>
                <w:t>3</w:t>
              </w:r>
            </w:ins>
          </w:p>
        </w:tc>
        <w:tc>
          <w:tcPr>
            <w:tcW w:w="0" w:type="auto"/>
            <w:vAlign w:val="bottom"/>
          </w:tcPr>
          <w:p w14:paraId="4B391533" w14:textId="77777777" w:rsidR="00D3555D" w:rsidRPr="00BB7467" w:rsidRDefault="005D6F31" w:rsidP="00BB7467">
            <w:pPr>
              <w:spacing w:line="276" w:lineRule="auto"/>
              <w:rPr>
                <w:ins w:id="5458" w:author="Hannah McSorley" w:date="2020-08-05T02:53:00Z"/>
                <w:rFonts w:asciiTheme="minorHAnsi" w:hAnsiTheme="minorHAnsi" w:cstheme="minorHAnsi"/>
                <w:b/>
                <w:bCs/>
                <w:sz w:val="22"/>
                <w:szCs w:val="22"/>
              </w:rPr>
            </w:pPr>
            <w:ins w:id="5459" w:author="Hannah McSorley" w:date="2020-08-05T02:53:00Z">
              <w:r w:rsidRPr="00BB7467">
                <w:rPr>
                  <w:rFonts w:asciiTheme="minorHAnsi" w:hAnsiTheme="minorHAnsi" w:cstheme="minorHAnsi"/>
                  <w:b/>
                  <w:bCs/>
                  <w:sz w:val="22"/>
                  <w:szCs w:val="22"/>
                </w:rPr>
                <w:t>4</w:t>
              </w:r>
            </w:ins>
          </w:p>
        </w:tc>
        <w:tc>
          <w:tcPr>
            <w:tcW w:w="0" w:type="auto"/>
            <w:vAlign w:val="bottom"/>
          </w:tcPr>
          <w:p w14:paraId="67EF2FD9" w14:textId="77777777" w:rsidR="00D3555D" w:rsidRPr="00BB7467" w:rsidRDefault="005D6F31" w:rsidP="00BB7467">
            <w:pPr>
              <w:spacing w:line="276" w:lineRule="auto"/>
              <w:rPr>
                <w:ins w:id="5460" w:author="Hannah McSorley" w:date="2020-08-05T02:53:00Z"/>
                <w:rFonts w:asciiTheme="minorHAnsi" w:hAnsiTheme="minorHAnsi" w:cstheme="minorHAnsi"/>
                <w:b/>
                <w:bCs/>
                <w:sz w:val="22"/>
                <w:szCs w:val="22"/>
              </w:rPr>
            </w:pPr>
            <w:ins w:id="5461" w:author="Hannah McSorley" w:date="2020-08-05T02:53:00Z">
              <w:r w:rsidRPr="00BB7467">
                <w:rPr>
                  <w:rFonts w:asciiTheme="minorHAnsi" w:hAnsiTheme="minorHAnsi" w:cstheme="minorHAnsi"/>
                  <w:b/>
                  <w:bCs/>
                  <w:sz w:val="22"/>
                  <w:szCs w:val="22"/>
                </w:rPr>
                <w:t>5</w:t>
              </w:r>
            </w:ins>
          </w:p>
        </w:tc>
        <w:tc>
          <w:tcPr>
            <w:tcW w:w="0" w:type="auto"/>
            <w:vAlign w:val="bottom"/>
          </w:tcPr>
          <w:p w14:paraId="5E0B8E5E" w14:textId="77777777" w:rsidR="00D3555D" w:rsidRPr="00BB7467" w:rsidRDefault="005D6F31" w:rsidP="00BB7467">
            <w:pPr>
              <w:spacing w:line="276" w:lineRule="auto"/>
              <w:rPr>
                <w:ins w:id="5462" w:author="Hannah McSorley" w:date="2020-08-05T02:53:00Z"/>
                <w:rFonts w:asciiTheme="minorHAnsi" w:hAnsiTheme="minorHAnsi" w:cstheme="minorHAnsi"/>
                <w:b/>
                <w:bCs/>
                <w:sz w:val="22"/>
                <w:szCs w:val="22"/>
              </w:rPr>
            </w:pPr>
            <w:ins w:id="5463" w:author="Hannah McSorley" w:date="2020-08-05T02:53:00Z">
              <w:r w:rsidRPr="00BB7467">
                <w:rPr>
                  <w:rFonts w:asciiTheme="minorHAnsi" w:hAnsiTheme="minorHAnsi" w:cstheme="minorHAnsi"/>
                  <w:b/>
                  <w:bCs/>
                  <w:sz w:val="22"/>
                  <w:szCs w:val="22"/>
                </w:rPr>
                <w:t>6</w:t>
              </w:r>
            </w:ins>
          </w:p>
        </w:tc>
      </w:tr>
      <w:tr w:rsidR="00717B93" w:rsidRPr="00BB7467" w14:paraId="4CED4566" w14:textId="77777777" w:rsidTr="00BB7467">
        <w:trPr>
          <w:ins w:id="5464" w:author="Hannah McSorley" w:date="2020-08-05T02:53:00Z"/>
        </w:trPr>
        <w:tc>
          <w:tcPr>
            <w:tcW w:w="0" w:type="auto"/>
            <w:shd w:val="clear" w:color="auto" w:fill="F2F2F2" w:themeFill="background1" w:themeFillShade="F2"/>
          </w:tcPr>
          <w:p w14:paraId="4669350B" w14:textId="77777777" w:rsidR="00D3555D" w:rsidRPr="00BB7467" w:rsidRDefault="005D6F31" w:rsidP="00BB7467">
            <w:pPr>
              <w:spacing w:line="276" w:lineRule="auto"/>
              <w:rPr>
                <w:ins w:id="5465" w:author="Hannah McSorley" w:date="2020-08-05T02:53:00Z"/>
                <w:rFonts w:asciiTheme="minorHAnsi" w:hAnsiTheme="minorHAnsi" w:cstheme="minorHAnsi"/>
                <w:sz w:val="22"/>
                <w:szCs w:val="22"/>
              </w:rPr>
            </w:pPr>
            <w:ins w:id="5466" w:author="Hannah McSorley" w:date="2020-08-05T02:53:00Z">
              <w:r w:rsidRPr="00BB7467">
                <w:rPr>
                  <w:rFonts w:asciiTheme="minorHAnsi" w:hAnsiTheme="minorHAnsi" w:cstheme="minorHAnsi"/>
                  <w:sz w:val="22"/>
                  <w:szCs w:val="22"/>
                </w:rPr>
                <w:t>Full Site name</w:t>
              </w:r>
            </w:ins>
          </w:p>
        </w:tc>
        <w:tc>
          <w:tcPr>
            <w:tcW w:w="0" w:type="auto"/>
            <w:shd w:val="clear" w:color="auto" w:fill="F2F2F2" w:themeFill="background1" w:themeFillShade="F2"/>
          </w:tcPr>
          <w:p w14:paraId="4D24D19E" w14:textId="77777777" w:rsidR="00D3555D" w:rsidRPr="00BB7467" w:rsidRDefault="005D6F31" w:rsidP="00BB7467">
            <w:pPr>
              <w:spacing w:line="276" w:lineRule="auto"/>
              <w:rPr>
                <w:ins w:id="5467" w:author="Hannah McSorley" w:date="2020-08-05T02:53:00Z"/>
                <w:rFonts w:asciiTheme="minorHAnsi" w:hAnsiTheme="minorHAnsi" w:cstheme="minorHAnsi"/>
                <w:sz w:val="22"/>
                <w:szCs w:val="22"/>
              </w:rPr>
            </w:pPr>
            <w:ins w:id="5468" w:author="Hannah McSorley" w:date="2020-08-05T02:53:00Z">
              <w:r w:rsidRPr="00BB7467">
                <w:rPr>
                  <w:rFonts w:asciiTheme="minorHAnsi" w:hAnsiTheme="minorHAnsi" w:cstheme="minorHAnsi"/>
                  <w:sz w:val="22"/>
                  <w:szCs w:val="22"/>
                </w:rPr>
                <w:t>Weeks Main Creek</w:t>
              </w:r>
            </w:ins>
          </w:p>
        </w:tc>
        <w:tc>
          <w:tcPr>
            <w:tcW w:w="0" w:type="auto"/>
            <w:shd w:val="clear" w:color="auto" w:fill="F2F2F2" w:themeFill="background1" w:themeFillShade="F2"/>
          </w:tcPr>
          <w:p w14:paraId="188A8673" w14:textId="77777777" w:rsidR="00D3555D" w:rsidRPr="00BB7467" w:rsidRDefault="005D6F31" w:rsidP="00BB7467">
            <w:pPr>
              <w:spacing w:line="276" w:lineRule="auto"/>
              <w:rPr>
                <w:ins w:id="5469" w:author="Hannah McSorley" w:date="2020-08-05T02:53:00Z"/>
                <w:rFonts w:asciiTheme="minorHAnsi" w:hAnsiTheme="minorHAnsi" w:cstheme="minorHAnsi"/>
                <w:sz w:val="22"/>
                <w:szCs w:val="22"/>
              </w:rPr>
            </w:pPr>
            <w:ins w:id="5470" w:author="Hannah McSorley" w:date="2020-08-05T02:53:00Z">
              <w:r w:rsidRPr="00BB7467">
                <w:rPr>
                  <w:rFonts w:asciiTheme="minorHAnsi" w:hAnsiTheme="minorHAnsi" w:cstheme="minorHAnsi"/>
                  <w:sz w:val="22"/>
                  <w:szCs w:val="22"/>
                </w:rPr>
                <w:t>Chris Creek</w:t>
              </w:r>
            </w:ins>
          </w:p>
        </w:tc>
        <w:tc>
          <w:tcPr>
            <w:tcW w:w="0" w:type="auto"/>
            <w:shd w:val="clear" w:color="auto" w:fill="F2F2F2" w:themeFill="background1" w:themeFillShade="F2"/>
          </w:tcPr>
          <w:p w14:paraId="15549A69" w14:textId="77777777" w:rsidR="00D3555D" w:rsidRPr="00BB7467" w:rsidRDefault="005D6F31" w:rsidP="00BB7467">
            <w:pPr>
              <w:spacing w:line="276" w:lineRule="auto"/>
              <w:rPr>
                <w:ins w:id="5471" w:author="Hannah McSorley" w:date="2020-08-05T02:53:00Z"/>
                <w:rFonts w:asciiTheme="minorHAnsi" w:hAnsiTheme="minorHAnsi" w:cstheme="minorHAnsi"/>
                <w:sz w:val="22"/>
                <w:szCs w:val="22"/>
              </w:rPr>
            </w:pPr>
            <w:ins w:id="5472" w:author="Hannah McSorley" w:date="2020-08-05T02:53:00Z">
              <w:r w:rsidRPr="00BB7467">
                <w:rPr>
                  <w:rFonts w:asciiTheme="minorHAnsi" w:hAnsiTheme="minorHAnsi" w:cstheme="minorHAnsi"/>
                  <w:sz w:val="22"/>
                  <w:szCs w:val="22"/>
                </w:rPr>
                <w:t>Leech River Head</w:t>
              </w:r>
            </w:ins>
          </w:p>
        </w:tc>
        <w:tc>
          <w:tcPr>
            <w:tcW w:w="0" w:type="auto"/>
            <w:shd w:val="clear" w:color="auto" w:fill="F2F2F2" w:themeFill="background1" w:themeFillShade="F2"/>
          </w:tcPr>
          <w:p w14:paraId="69B45D33" w14:textId="77777777" w:rsidR="00D3555D" w:rsidRPr="00BB7467" w:rsidRDefault="005D6F31" w:rsidP="00BB7467">
            <w:pPr>
              <w:spacing w:line="276" w:lineRule="auto"/>
              <w:rPr>
                <w:ins w:id="5473" w:author="Hannah McSorley" w:date="2020-08-05T02:53:00Z"/>
                <w:rFonts w:asciiTheme="minorHAnsi" w:hAnsiTheme="minorHAnsi" w:cstheme="minorHAnsi"/>
                <w:sz w:val="22"/>
                <w:szCs w:val="22"/>
              </w:rPr>
            </w:pPr>
            <w:ins w:id="5474" w:author="Hannah McSorley" w:date="2020-08-05T02:53:00Z">
              <w:r w:rsidRPr="00BB7467">
                <w:rPr>
                  <w:rFonts w:asciiTheme="minorHAnsi" w:hAnsiTheme="minorHAnsi" w:cstheme="minorHAnsi"/>
                  <w:sz w:val="22"/>
                  <w:szCs w:val="22"/>
                </w:rPr>
                <w:t>Cragg Creek</w:t>
              </w:r>
            </w:ins>
          </w:p>
        </w:tc>
        <w:tc>
          <w:tcPr>
            <w:tcW w:w="0" w:type="auto"/>
            <w:shd w:val="clear" w:color="auto" w:fill="F2F2F2" w:themeFill="background1" w:themeFillShade="F2"/>
          </w:tcPr>
          <w:p w14:paraId="47684A10" w14:textId="77777777" w:rsidR="00D3555D" w:rsidRPr="00BB7467" w:rsidRDefault="005D6F31" w:rsidP="00BB7467">
            <w:pPr>
              <w:spacing w:line="276" w:lineRule="auto"/>
              <w:rPr>
                <w:ins w:id="5475" w:author="Hannah McSorley" w:date="2020-08-05T02:53:00Z"/>
                <w:rFonts w:asciiTheme="minorHAnsi" w:hAnsiTheme="minorHAnsi" w:cstheme="minorHAnsi"/>
                <w:sz w:val="22"/>
                <w:szCs w:val="22"/>
              </w:rPr>
            </w:pPr>
            <w:ins w:id="5476" w:author="Hannah McSorley" w:date="2020-08-05T02:53:00Z">
              <w:r w:rsidRPr="00BB7467">
                <w:rPr>
                  <w:rFonts w:asciiTheme="minorHAnsi" w:hAnsiTheme="minorHAnsi" w:cstheme="minorHAnsi"/>
                  <w:sz w:val="22"/>
                  <w:szCs w:val="22"/>
                </w:rPr>
                <w:t>West Leech River</w:t>
              </w:r>
            </w:ins>
          </w:p>
        </w:tc>
        <w:tc>
          <w:tcPr>
            <w:tcW w:w="0" w:type="auto"/>
            <w:shd w:val="clear" w:color="auto" w:fill="F2F2F2" w:themeFill="background1" w:themeFillShade="F2"/>
          </w:tcPr>
          <w:p w14:paraId="06EE2E2B" w14:textId="77777777" w:rsidR="00D3555D" w:rsidRPr="00BB7467" w:rsidRDefault="005D6F31" w:rsidP="00BB7467">
            <w:pPr>
              <w:spacing w:line="276" w:lineRule="auto"/>
              <w:rPr>
                <w:ins w:id="5477" w:author="Hannah McSorley" w:date="2020-08-05T02:53:00Z"/>
                <w:rFonts w:asciiTheme="minorHAnsi" w:hAnsiTheme="minorHAnsi" w:cstheme="minorHAnsi"/>
                <w:sz w:val="22"/>
                <w:szCs w:val="22"/>
              </w:rPr>
            </w:pPr>
            <w:ins w:id="5478" w:author="Hannah McSorley" w:date="2020-08-05T02:53:00Z">
              <w:r w:rsidRPr="00BB7467">
                <w:rPr>
                  <w:rFonts w:asciiTheme="minorHAnsi" w:hAnsiTheme="minorHAnsi" w:cstheme="minorHAnsi"/>
                  <w:sz w:val="22"/>
                  <w:szCs w:val="22"/>
                </w:rPr>
                <w:t>Leech River Tunnel</w:t>
              </w:r>
            </w:ins>
          </w:p>
        </w:tc>
      </w:tr>
      <w:tr w:rsidR="00D3555D" w:rsidRPr="00BB7467" w14:paraId="372F4EC3" w14:textId="77777777">
        <w:trPr>
          <w:ins w:id="5479" w:author="Hannah McSorley" w:date="2020-08-05T02:53:00Z"/>
        </w:trPr>
        <w:tc>
          <w:tcPr>
            <w:tcW w:w="0" w:type="auto"/>
          </w:tcPr>
          <w:p w14:paraId="642D57BC" w14:textId="77777777" w:rsidR="00D3555D" w:rsidRPr="00BB7467" w:rsidRDefault="005D6F31" w:rsidP="00BB7467">
            <w:pPr>
              <w:spacing w:line="276" w:lineRule="auto"/>
              <w:rPr>
                <w:ins w:id="5480" w:author="Hannah McSorley" w:date="2020-08-05T02:53:00Z"/>
                <w:rFonts w:asciiTheme="minorHAnsi" w:hAnsiTheme="minorHAnsi" w:cstheme="minorHAnsi"/>
                <w:sz w:val="22"/>
                <w:szCs w:val="22"/>
              </w:rPr>
            </w:pPr>
            <w:ins w:id="5481" w:author="Hannah McSorley" w:date="2020-08-05T02:53:00Z">
              <w:r w:rsidRPr="00BB7467">
                <w:rPr>
                  <w:rFonts w:asciiTheme="minorHAnsi" w:hAnsiTheme="minorHAnsi" w:cstheme="minorHAnsi"/>
                  <w:sz w:val="22"/>
                  <w:szCs w:val="22"/>
                </w:rPr>
                <w:t>Short-hand name (used throughout report)</w:t>
              </w:r>
            </w:ins>
          </w:p>
        </w:tc>
        <w:tc>
          <w:tcPr>
            <w:tcW w:w="0" w:type="auto"/>
          </w:tcPr>
          <w:p w14:paraId="3A8BADB9" w14:textId="77777777" w:rsidR="00D3555D" w:rsidRPr="00BB7467" w:rsidRDefault="005D6F31" w:rsidP="00BB7467">
            <w:pPr>
              <w:spacing w:line="276" w:lineRule="auto"/>
              <w:rPr>
                <w:ins w:id="5482" w:author="Hannah McSorley" w:date="2020-08-05T02:53:00Z"/>
                <w:rFonts w:asciiTheme="minorHAnsi" w:hAnsiTheme="minorHAnsi" w:cstheme="minorHAnsi"/>
                <w:sz w:val="22"/>
                <w:szCs w:val="22"/>
              </w:rPr>
            </w:pPr>
            <w:ins w:id="5483" w:author="Hannah McSorley" w:date="2020-08-05T02:53:00Z">
              <w:r w:rsidRPr="00BB7467">
                <w:rPr>
                  <w:rFonts w:asciiTheme="minorHAnsi" w:hAnsiTheme="minorHAnsi" w:cstheme="minorHAnsi"/>
                  <w:sz w:val="22"/>
                  <w:szCs w:val="22"/>
                </w:rPr>
                <w:t>Weeks</w:t>
              </w:r>
            </w:ins>
          </w:p>
        </w:tc>
        <w:tc>
          <w:tcPr>
            <w:tcW w:w="0" w:type="auto"/>
          </w:tcPr>
          <w:p w14:paraId="1B9477AA" w14:textId="77777777" w:rsidR="00D3555D" w:rsidRPr="00BB7467" w:rsidRDefault="005D6F31" w:rsidP="00BB7467">
            <w:pPr>
              <w:spacing w:line="276" w:lineRule="auto"/>
              <w:rPr>
                <w:ins w:id="5484" w:author="Hannah McSorley" w:date="2020-08-05T02:53:00Z"/>
                <w:rFonts w:asciiTheme="minorHAnsi" w:hAnsiTheme="minorHAnsi" w:cstheme="minorHAnsi"/>
                <w:sz w:val="22"/>
                <w:szCs w:val="22"/>
              </w:rPr>
            </w:pPr>
            <w:proofErr w:type="spellStart"/>
            <w:ins w:id="5485" w:author="Hannah McSorley" w:date="2020-08-05T02:53:00Z">
              <w:r w:rsidRPr="00BB7467">
                <w:rPr>
                  <w:rFonts w:asciiTheme="minorHAnsi" w:hAnsiTheme="minorHAnsi" w:cstheme="minorHAnsi"/>
                  <w:sz w:val="22"/>
                  <w:szCs w:val="22"/>
                </w:rPr>
                <w:t>ChrisCrk</w:t>
              </w:r>
              <w:proofErr w:type="spellEnd"/>
            </w:ins>
          </w:p>
        </w:tc>
        <w:tc>
          <w:tcPr>
            <w:tcW w:w="0" w:type="auto"/>
          </w:tcPr>
          <w:p w14:paraId="29BF65FD" w14:textId="77777777" w:rsidR="00D3555D" w:rsidRPr="00BB7467" w:rsidRDefault="005D6F31" w:rsidP="00BB7467">
            <w:pPr>
              <w:spacing w:line="276" w:lineRule="auto"/>
              <w:rPr>
                <w:ins w:id="5486" w:author="Hannah McSorley" w:date="2020-08-05T02:53:00Z"/>
                <w:rFonts w:asciiTheme="minorHAnsi" w:hAnsiTheme="minorHAnsi" w:cstheme="minorHAnsi"/>
                <w:sz w:val="22"/>
                <w:szCs w:val="22"/>
              </w:rPr>
            </w:pPr>
            <w:proofErr w:type="spellStart"/>
            <w:ins w:id="5487" w:author="Hannah McSorley" w:date="2020-08-05T02:53:00Z">
              <w:r w:rsidRPr="00BB7467">
                <w:rPr>
                  <w:rFonts w:asciiTheme="minorHAnsi" w:hAnsiTheme="minorHAnsi" w:cstheme="minorHAnsi"/>
                  <w:sz w:val="22"/>
                  <w:szCs w:val="22"/>
                </w:rPr>
                <w:t>LeechHead</w:t>
              </w:r>
              <w:proofErr w:type="spellEnd"/>
            </w:ins>
          </w:p>
        </w:tc>
        <w:tc>
          <w:tcPr>
            <w:tcW w:w="0" w:type="auto"/>
          </w:tcPr>
          <w:p w14:paraId="2EB85B5A" w14:textId="77777777" w:rsidR="00D3555D" w:rsidRPr="00BB7467" w:rsidRDefault="005D6F31" w:rsidP="00BB7467">
            <w:pPr>
              <w:spacing w:line="276" w:lineRule="auto"/>
              <w:rPr>
                <w:ins w:id="5488" w:author="Hannah McSorley" w:date="2020-08-05T02:53:00Z"/>
                <w:rFonts w:asciiTheme="minorHAnsi" w:hAnsiTheme="minorHAnsi" w:cstheme="minorHAnsi"/>
                <w:sz w:val="22"/>
                <w:szCs w:val="22"/>
              </w:rPr>
            </w:pPr>
            <w:proofErr w:type="spellStart"/>
            <w:ins w:id="5489" w:author="Hannah McSorley" w:date="2020-08-05T02:53:00Z">
              <w:r w:rsidRPr="00BB7467">
                <w:rPr>
                  <w:rFonts w:asciiTheme="minorHAnsi" w:hAnsiTheme="minorHAnsi" w:cstheme="minorHAnsi"/>
                  <w:sz w:val="22"/>
                  <w:szCs w:val="22"/>
                </w:rPr>
                <w:t>CraggCrk</w:t>
              </w:r>
              <w:proofErr w:type="spellEnd"/>
            </w:ins>
          </w:p>
        </w:tc>
        <w:tc>
          <w:tcPr>
            <w:tcW w:w="0" w:type="auto"/>
          </w:tcPr>
          <w:p w14:paraId="71954743" w14:textId="77777777" w:rsidR="00D3555D" w:rsidRPr="00BB7467" w:rsidRDefault="005D6F31" w:rsidP="00BB7467">
            <w:pPr>
              <w:spacing w:line="276" w:lineRule="auto"/>
              <w:rPr>
                <w:ins w:id="5490" w:author="Hannah McSorley" w:date="2020-08-05T02:53:00Z"/>
                <w:rFonts w:asciiTheme="minorHAnsi" w:hAnsiTheme="minorHAnsi" w:cstheme="minorHAnsi"/>
                <w:sz w:val="22"/>
                <w:szCs w:val="22"/>
              </w:rPr>
            </w:pPr>
            <w:proofErr w:type="spellStart"/>
            <w:ins w:id="5491" w:author="Hannah McSorley" w:date="2020-08-05T02:53:00Z">
              <w:r w:rsidRPr="00BB7467">
                <w:rPr>
                  <w:rFonts w:asciiTheme="minorHAnsi" w:hAnsiTheme="minorHAnsi" w:cstheme="minorHAnsi"/>
                  <w:sz w:val="22"/>
                  <w:szCs w:val="22"/>
                </w:rPr>
                <w:t>WestLeech</w:t>
              </w:r>
              <w:proofErr w:type="spellEnd"/>
            </w:ins>
          </w:p>
        </w:tc>
        <w:tc>
          <w:tcPr>
            <w:tcW w:w="0" w:type="auto"/>
          </w:tcPr>
          <w:p w14:paraId="06DBBEB1" w14:textId="77777777" w:rsidR="00D3555D" w:rsidRPr="00BB7467" w:rsidRDefault="005D6F31" w:rsidP="00BB7467">
            <w:pPr>
              <w:spacing w:line="276" w:lineRule="auto"/>
              <w:rPr>
                <w:ins w:id="5492" w:author="Hannah McSorley" w:date="2020-08-05T02:53:00Z"/>
                <w:rFonts w:asciiTheme="minorHAnsi" w:hAnsiTheme="minorHAnsi" w:cstheme="minorHAnsi"/>
                <w:sz w:val="22"/>
                <w:szCs w:val="22"/>
              </w:rPr>
            </w:pPr>
            <w:ins w:id="5493" w:author="Hannah McSorley" w:date="2020-08-05T02:53:00Z">
              <w:r w:rsidRPr="00BB7467">
                <w:rPr>
                  <w:rFonts w:asciiTheme="minorHAnsi" w:hAnsiTheme="minorHAnsi" w:cstheme="minorHAnsi"/>
                  <w:sz w:val="22"/>
                  <w:szCs w:val="22"/>
                </w:rPr>
                <w:t>Tunnel</w:t>
              </w:r>
            </w:ins>
          </w:p>
        </w:tc>
      </w:tr>
      <w:tr w:rsidR="00717B93" w:rsidRPr="00BB7467" w14:paraId="2743EC51" w14:textId="77777777" w:rsidTr="00BB7467">
        <w:trPr>
          <w:ins w:id="5494" w:author="Hannah McSorley" w:date="2020-08-05T02:53:00Z"/>
        </w:trPr>
        <w:tc>
          <w:tcPr>
            <w:tcW w:w="0" w:type="auto"/>
            <w:shd w:val="clear" w:color="auto" w:fill="F2F2F2" w:themeFill="background1" w:themeFillShade="F2"/>
          </w:tcPr>
          <w:p w14:paraId="2CED6D1A" w14:textId="77777777" w:rsidR="00D3555D" w:rsidRPr="00BB7467" w:rsidRDefault="005D6F31" w:rsidP="00BB7467">
            <w:pPr>
              <w:spacing w:line="276" w:lineRule="auto"/>
              <w:rPr>
                <w:ins w:id="5495" w:author="Hannah McSorley" w:date="2020-08-05T02:53:00Z"/>
                <w:rFonts w:asciiTheme="minorHAnsi" w:hAnsiTheme="minorHAnsi" w:cstheme="minorHAnsi"/>
                <w:sz w:val="22"/>
                <w:szCs w:val="22"/>
              </w:rPr>
            </w:pPr>
            <w:ins w:id="5496" w:author="Hannah McSorley" w:date="2020-08-05T02:53:00Z">
              <w:r w:rsidRPr="00BB7467">
                <w:rPr>
                  <w:rFonts w:asciiTheme="minorHAnsi" w:hAnsiTheme="minorHAnsi" w:cstheme="minorHAnsi"/>
                  <w:sz w:val="22"/>
                  <w:szCs w:val="22"/>
                </w:rPr>
                <w:t>Latitude</w:t>
              </w:r>
            </w:ins>
          </w:p>
        </w:tc>
        <w:tc>
          <w:tcPr>
            <w:tcW w:w="0" w:type="auto"/>
            <w:shd w:val="clear" w:color="auto" w:fill="F2F2F2" w:themeFill="background1" w:themeFillShade="F2"/>
          </w:tcPr>
          <w:p w14:paraId="2B7F4541" w14:textId="77777777" w:rsidR="00D3555D" w:rsidRPr="00BB7467" w:rsidRDefault="005D6F31" w:rsidP="00BB7467">
            <w:pPr>
              <w:spacing w:line="276" w:lineRule="auto"/>
              <w:rPr>
                <w:ins w:id="5497" w:author="Hannah McSorley" w:date="2020-08-05T02:53:00Z"/>
                <w:rFonts w:asciiTheme="minorHAnsi" w:hAnsiTheme="minorHAnsi" w:cstheme="minorHAnsi"/>
                <w:sz w:val="22"/>
                <w:szCs w:val="22"/>
              </w:rPr>
            </w:pPr>
            <w:ins w:id="5498" w:author="Hannah McSorley" w:date="2020-08-05T02:53:00Z">
              <w:r w:rsidRPr="00BB7467">
                <w:rPr>
                  <w:rFonts w:asciiTheme="minorHAnsi" w:hAnsiTheme="minorHAnsi" w:cstheme="minorHAnsi"/>
                  <w:sz w:val="22"/>
                  <w:szCs w:val="22"/>
                </w:rPr>
                <w:t>48.5757</w:t>
              </w:r>
            </w:ins>
          </w:p>
        </w:tc>
        <w:tc>
          <w:tcPr>
            <w:tcW w:w="0" w:type="auto"/>
            <w:shd w:val="clear" w:color="auto" w:fill="F2F2F2" w:themeFill="background1" w:themeFillShade="F2"/>
          </w:tcPr>
          <w:p w14:paraId="4C909B0A" w14:textId="77777777" w:rsidR="00D3555D" w:rsidRPr="00BB7467" w:rsidRDefault="005D6F31" w:rsidP="00BB7467">
            <w:pPr>
              <w:spacing w:line="276" w:lineRule="auto"/>
              <w:rPr>
                <w:ins w:id="5499" w:author="Hannah McSorley" w:date="2020-08-05T02:53:00Z"/>
                <w:rFonts w:asciiTheme="minorHAnsi" w:hAnsiTheme="minorHAnsi" w:cstheme="minorHAnsi"/>
                <w:sz w:val="22"/>
                <w:szCs w:val="22"/>
              </w:rPr>
            </w:pPr>
            <w:ins w:id="5500" w:author="Hannah McSorley" w:date="2020-08-05T02:53:00Z">
              <w:r w:rsidRPr="00BB7467">
                <w:rPr>
                  <w:rFonts w:asciiTheme="minorHAnsi" w:hAnsiTheme="minorHAnsi" w:cstheme="minorHAnsi"/>
                  <w:sz w:val="22"/>
                  <w:szCs w:val="22"/>
                </w:rPr>
                <w:t>48.5774</w:t>
              </w:r>
            </w:ins>
          </w:p>
        </w:tc>
        <w:tc>
          <w:tcPr>
            <w:tcW w:w="0" w:type="auto"/>
            <w:shd w:val="clear" w:color="auto" w:fill="F2F2F2" w:themeFill="background1" w:themeFillShade="F2"/>
          </w:tcPr>
          <w:p w14:paraId="6298B2F6" w14:textId="77777777" w:rsidR="00D3555D" w:rsidRPr="00BB7467" w:rsidRDefault="005D6F31" w:rsidP="00BB7467">
            <w:pPr>
              <w:spacing w:line="276" w:lineRule="auto"/>
              <w:rPr>
                <w:ins w:id="5501" w:author="Hannah McSorley" w:date="2020-08-05T02:53:00Z"/>
                <w:rFonts w:asciiTheme="minorHAnsi" w:hAnsiTheme="minorHAnsi" w:cstheme="minorHAnsi"/>
                <w:sz w:val="22"/>
                <w:szCs w:val="22"/>
              </w:rPr>
            </w:pPr>
            <w:ins w:id="5502" w:author="Hannah McSorley" w:date="2020-08-05T02:53:00Z">
              <w:r w:rsidRPr="00BB7467">
                <w:rPr>
                  <w:rFonts w:asciiTheme="minorHAnsi" w:hAnsiTheme="minorHAnsi" w:cstheme="minorHAnsi"/>
                  <w:sz w:val="22"/>
                  <w:szCs w:val="22"/>
                </w:rPr>
                <w:t>48.5665</w:t>
              </w:r>
            </w:ins>
          </w:p>
        </w:tc>
        <w:tc>
          <w:tcPr>
            <w:tcW w:w="0" w:type="auto"/>
            <w:shd w:val="clear" w:color="auto" w:fill="F2F2F2" w:themeFill="background1" w:themeFillShade="F2"/>
          </w:tcPr>
          <w:p w14:paraId="17166987" w14:textId="77777777" w:rsidR="00D3555D" w:rsidRPr="00BB7467" w:rsidRDefault="005D6F31" w:rsidP="00BB7467">
            <w:pPr>
              <w:spacing w:line="276" w:lineRule="auto"/>
              <w:rPr>
                <w:ins w:id="5503" w:author="Hannah McSorley" w:date="2020-08-05T02:53:00Z"/>
                <w:rFonts w:asciiTheme="minorHAnsi" w:hAnsiTheme="minorHAnsi" w:cstheme="minorHAnsi"/>
                <w:sz w:val="22"/>
                <w:szCs w:val="22"/>
              </w:rPr>
            </w:pPr>
            <w:ins w:id="5504" w:author="Hannah McSorley" w:date="2020-08-05T02:53:00Z">
              <w:r w:rsidRPr="00BB7467">
                <w:rPr>
                  <w:rFonts w:asciiTheme="minorHAnsi" w:hAnsiTheme="minorHAnsi" w:cstheme="minorHAnsi"/>
                  <w:sz w:val="22"/>
                  <w:szCs w:val="22"/>
                </w:rPr>
                <w:t>48.5478</w:t>
              </w:r>
            </w:ins>
          </w:p>
        </w:tc>
        <w:tc>
          <w:tcPr>
            <w:tcW w:w="0" w:type="auto"/>
            <w:shd w:val="clear" w:color="auto" w:fill="F2F2F2" w:themeFill="background1" w:themeFillShade="F2"/>
          </w:tcPr>
          <w:p w14:paraId="51DB1192" w14:textId="77777777" w:rsidR="00D3555D" w:rsidRPr="00BB7467" w:rsidRDefault="005D6F31" w:rsidP="00BB7467">
            <w:pPr>
              <w:spacing w:line="276" w:lineRule="auto"/>
              <w:rPr>
                <w:ins w:id="5505" w:author="Hannah McSorley" w:date="2020-08-05T02:53:00Z"/>
                <w:rFonts w:asciiTheme="minorHAnsi" w:hAnsiTheme="minorHAnsi" w:cstheme="minorHAnsi"/>
                <w:sz w:val="22"/>
                <w:szCs w:val="22"/>
              </w:rPr>
            </w:pPr>
            <w:ins w:id="5506" w:author="Hannah McSorley" w:date="2020-08-05T02:53:00Z">
              <w:r w:rsidRPr="00BB7467">
                <w:rPr>
                  <w:rFonts w:asciiTheme="minorHAnsi" w:hAnsiTheme="minorHAnsi" w:cstheme="minorHAnsi"/>
                  <w:sz w:val="22"/>
                  <w:szCs w:val="22"/>
                </w:rPr>
                <w:t>48.5069</w:t>
              </w:r>
            </w:ins>
          </w:p>
        </w:tc>
        <w:tc>
          <w:tcPr>
            <w:tcW w:w="0" w:type="auto"/>
            <w:shd w:val="clear" w:color="auto" w:fill="F2F2F2" w:themeFill="background1" w:themeFillShade="F2"/>
          </w:tcPr>
          <w:p w14:paraId="5C3DEA59" w14:textId="77777777" w:rsidR="00D3555D" w:rsidRPr="00BB7467" w:rsidRDefault="005D6F31" w:rsidP="00BB7467">
            <w:pPr>
              <w:spacing w:line="276" w:lineRule="auto"/>
              <w:rPr>
                <w:ins w:id="5507" w:author="Hannah McSorley" w:date="2020-08-05T02:53:00Z"/>
                <w:rFonts w:asciiTheme="minorHAnsi" w:hAnsiTheme="minorHAnsi" w:cstheme="minorHAnsi"/>
                <w:sz w:val="22"/>
                <w:szCs w:val="22"/>
              </w:rPr>
            </w:pPr>
            <w:ins w:id="5508" w:author="Hannah McSorley" w:date="2020-08-05T02:53:00Z">
              <w:r w:rsidRPr="00BB7467">
                <w:rPr>
                  <w:rFonts w:asciiTheme="minorHAnsi" w:hAnsiTheme="minorHAnsi" w:cstheme="minorHAnsi"/>
                  <w:sz w:val="22"/>
                  <w:szCs w:val="22"/>
                </w:rPr>
                <w:t>48.507</w:t>
              </w:r>
            </w:ins>
          </w:p>
        </w:tc>
      </w:tr>
      <w:tr w:rsidR="00D3555D" w:rsidRPr="00BB7467" w14:paraId="11C6813B" w14:textId="77777777">
        <w:trPr>
          <w:ins w:id="5509" w:author="Hannah McSorley" w:date="2020-08-05T02:53:00Z"/>
        </w:trPr>
        <w:tc>
          <w:tcPr>
            <w:tcW w:w="0" w:type="auto"/>
          </w:tcPr>
          <w:p w14:paraId="13935FEE" w14:textId="77777777" w:rsidR="00D3555D" w:rsidRPr="00BB7467" w:rsidRDefault="005D6F31" w:rsidP="00BB7467">
            <w:pPr>
              <w:spacing w:line="276" w:lineRule="auto"/>
              <w:rPr>
                <w:ins w:id="5510" w:author="Hannah McSorley" w:date="2020-08-05T02:53:00Z"/>
                <w:rFonts w:asciiTheme="minorHAnsi" w:hAnsiTheme="minorHAnsi" w:cstheme="minorHAnsi"/>
                <w:sz w:val="22"/>
                <w:szCs w:val="22"/>
              </w:rPr>
            </w:pPr>
            <w:ins w:id="5511" w:author="Hannah McSorley" w:date="2020-08-05T02:53:00Z">
              <w:r w:rsidRPr="00BB7467">
                <w:rPr>
                  <w:rFonts w:asciiTheme="minorHAnsi" w:hAnsiTheme="minorHAnsi" w:cstheme="minorHAnsi"/>
                  <w:sz w:val="22"/>
                  <w:szCs w:val="22"/>
                </w:rPr>
                <w:t>Longitude</w:t>
              </w:r>
            </w:ins>
          </w:p>
        </w:tc>
        <w:tc>
          <w:tcPr>
            <w:tcW w:w="0" w:type="auto"/>
          </w:tcPr>
          <w:p w14:paraId="17D3E1B0" w14:textId="77777777" w:rsidR="00D3555D" w:rsidRPr="00BB7467" w:rsidRDefault="005D6F31" w:rsidP="00BB7467">
            <w:pPr>
              <w:spacing w:line="276" w:lineRule="auto"/>
              <w:rPr>
                <w:ins w:id="5512" w:author="Hannah McSorley" w:date="2020-08-05T02:53:00Z"/>
                <w:rFonts w:asciiTheme="minorHAnsi" w:hAnsiTheme="minorHAnsi" w:cstheme="minorHAnsi"/>
                <w:sz w:val="22"/>
                <w:szCs w:val="22"/>
              </w:rPr>
            </w:pPr>
            <w:ins w:id="5513" w:author="Hannah McSorley" w:date="2020-08-05T02:53:00Z">
              <w:r w:rsidRPr="00BB7467">
                <w:rPr>
                  <w:rFonts w:asciiTheme="minorHAnsi" w:hAnsiTheme="minorHAnsi" w:cstheme="minorHAnsi"/>
                  <w:sz w:val="22"/>
                  <w:szCs w:val="22"/>
                </w:rPr>
                <w:t>-123.8456</w:t>
              </w:r>
            </w:ins>
          </w:p>
        </w:tc>
        <w:tc>
          <w:tcPr>
            <w:tcW w:w="0" w:type="auto"/>
          </w:tcPr>
          <w:p w14:paraId="3685E791" w14:textId="77777777" w:rsidR="00D3555D" w:rsidRPr="00BB7467" w:rsidRDefault="005D6F31" w:rsidP="00BB7467">
            <w:pPr>
              <w:spacing w:line="276" w:lineRule="auto"/>
              <w:rPr>
                <w:ins w:id="5514" w:author="Hannah McSorley" w:date="2020-08-05T02:53:00Z"/>
                <w:rFonts w:asciiTheme="minorHAnsi" w:hAnsiTheme="minorHAnsi" w:cstheme="minorHAnsi"/>
                <w:sz w:val="22"/>
                <w:szCs w:val="22"/>
              </w:rPr>
            </w:pPr>
            <w:ins w:id="5515" w:author="Hannah McSorley" w:date="2020-08-05T02:53:00Z">
              <w:r w:rsidRPr="00BB7467">
                <w:rPr>
                  <w:rFonts w:asciiTheme="minorHAnsi" w:hAnsiTheme="minorHAnsi" w:cstheme="minorHAnsi"/>
                  <w:sz w:val="22"/>
                  <w:szCs w:val="22"/>
                </w:rPr>
                <w:t>-123.8403</w:t>
              </w:r>
            </w:ins>
          </w:p>
        </w:tc>
        <w:tc>
          <w:tcPr>
            <w:tcW w:w="0" w:type="auto"/>
          </w:tcPr>
          <w:p w14:paraId="4A117C38" w14:textId="77777777" w:rsidR="00D3555D" w:rsidRPr="00BB7467" w:rsidRDefault="005D6F31" w:rsidP="00BB7467">
            <w:pPr>
              <w:spacing w:line="276" w:lineRule="auto"/>
              <w:rPr>
                <w:ins w:id="5516" w:author="Hannah McSorley" w:date="2020-08-05T02:53:00Z"/>
                <w:rFonts w:asciiTheme="minorHAnsi" w:hAnsiTheme="minorHAnsi" w:cstheme="minorHAnsi"/>
                <w:sz w:val="22"/>
                <w:szCs w:val="22"/>
              </w:rPr>
            </w:pPr>
            <w:ins w:id="5517" w:author="Hannah McSorley" w:date="2020-08-05T02:53:00Z">
              <w:r w:rsidRPr="00BB7467">
                <w:rPr>
                  <w:rFonts w:asciiTheme="minorHAnsi" w:hAnsiTheme="minorHAnsi" w:cstheme="minorHAnsi"/>
                  <w:sz w:val="22"/>
                  <w:szCs w:val="22"/>
                </w:rPr>
                <w:t>-123.8257</w:t>
              </w:r>
            </w:ins>
          </w:p>
        </w:tc>
        <w:tc>
          <w:tcPr>
            <w:tcW w:w="0" w:type="auto"/>
          </w:tcPr>
          <w:p w14:paraId="1BD74251" w14:textId="77777777" w:rsidR="00D3555D" w:rsidRPr="00BB7467" w:rsidRDefault="005D6F31" w:rsidP="00BB7467">
            <w:pPr>
              <w:spacing w:line="276" w:lineRule="auto"/>
              <w:rPr>
                <w:ins w:id="5518" w:author="Hannah McSorley" w:date="2020-08-05T02:53:00Z"/>
                <w:rFonts w:asciiTheme="minorHAnsi" w:hAnsiTheme="minorHAnsi" w:cstheme="minorHAnsi"/>
                <w:sz w:val="22"/>
                <w:szCs w:val="22"/>
              </w:rPr>
            </w:pPr>
            <w:ins w:id="5519" w:author="Hannah McSorley" w:date="2020-08-05T02:53:00Z">
              <w:r w:rsidRPr="00BB7467">
                <w:rPr>
                  <w:rFonts w:asciiTheme="minorHAnsi" w:hAnsiTheme="minorHAnsi" w:cstheme="minorHAnsi"/>
                  <w:sz w:val="22"/>
                  <w:szCs w:val="22"/>
                </w:rPr>
                <w:t>-123.7711</w:t>
              </w:r>
            </w:ins>
          </w:p>
        </w:tc>
        <w:tc>
          <w:tcPr>
            <w:tcW w:w="0" w:type="auto"/>
          </w:tcPr>
          <w:p w14:paraId="2C17EC54" w14:textId="77777777" w:rsidR="00D3555D" w:rsidRPr="00BB7467" w:rsidRDefault="005D6F31" w:rsidP="00BB7467">
            <w:pPr>
              <w:spacing w:line="276" w:lineRule="auto"/>
              <w:rPr>
                <w:ins w:id="5520" w:author="Hannah McSorley" w:date="2020-08-05T02:53:00Z"/>
                <w:rFonts w:asciiTheme="minorHAnsi" w:hAnsiTheme="minorHAnsi" w:cstheme="minorHAnsi"/>
                <w:sz w:val="22"/>
                <w:szCs w:val="22"/>
              </w:rPr>
            </w:pPr>
            <w:ins w:id="5521" w:author="Hannah McSorley" w:date="2020-08-05T02:53:00Z">
              <w:r w:rsidRPr="00BB7467">
                <w:rPr>
                  <w:rFonts w:asciiTheme="minorHAnsi" w:hAnsiTheme="minorHAnsi" w:cstheme="minorHAnsi"/>
                  <w:sz w:val="22"/>
                  <w:szCs w:val="22"/>
                </w:rPr>
                <w:t>-123.7847</w:t>
              </w:r>
            </w:ins>
          </w:p>
        </w:tc>
        <w:tc>
          <w:tcPr>
            <w:tcW w:w="0" w:type="auto"/>
          </w:tcPr>
          <w:p w14:paraId="2CD21042" w14:textId="77777777" w:rsidR="00D3555D" w:rsidRPr="00BB7467" w:rsidRDefault="005D6F31" w:rsidP="00BB7467">
            <w:pPr>
              <w:spacing w:line="276" w:lineRule="auto"/>
              <w:rPr>
                <w:ins w:id="5522" w:author="Hannah McSorley" w:date="2020-08-05T02:53:00Z"/>
                <w:rFonts w:asciiTheme="minorHAnsi" w:hAnsiTheme="minorHAnsi" w:cstheme="minorHAnsi"/>
                <w:sz w:val="22"/>
                <w:szCs w:val="22"/>
              </w:rPr>
            </w:pPr>
            <w:ins w:id="5523" w:author="Hannah McSorley" w:date="2020-08-05T02:53:00Z">
              <w:r w:rsidRPr="00BB7467">
                <w:rPr>
                  <w:rFonts w:asciiTheme="minorHAnsi" w:hAnsiTheme="minorHAnsi" w:cstheme="minorHAnsi"/>
                  <w:sz w:val="22"/>
                  <w:szCs w:val="22"/>
                </w:rPr>
                <w:t>-123.7674</w:t>
              </w:r>
            </w:ins>
          </w:p>
        </w:tc>
      </w:tr>
      <w:tr w:rsidR="00717B93" w:rsidRPr="00BB7467" w14:paraId="2848F628" w14:textId="77777777" w:rsidTr="00BB7467">
        <w:trPr>
          <w:ins w:id="5524" w:author="Hannah McSorley" w:date="2020-08-05T02:53:00Z"/>
        </w:trPr>
        <w:tc>
          <w:tcPr>
            <w:tcW w:w="0" w:type="auto"/>
            <w:shd w:val="clear" w:color="auto" w:fill="F2F2F2" w:themeFill="background1" w:themeFillShade="F2"/>
          </w:tcPr>
          <w:p w14:paraId="07587254" w14:textId="77777777" w:rsidR="00D3555D" w:rsidRPr="00BB7467" w:rsidRDefault="005D6F31" w:rsidP="00BB7467">
            <w:pPr>
              <w:spacing w:line="276" w:lineRule="auto"/>
              <w:rPr>
                <w:ins w:id="5525" w:author="Hannah McSorley" w:date="2020-08-05T02:53:00Z"/>
                <w:rFonts w:asciiTheme="minorHAnsi" w:hAnsiTheme="minorHAnsi" w:cstheme="minorHAnsi"/>
                <w:sz w:val="22"/>
                <w:szCs w:val="22"/>
              </w:rPr>
            </w:pPr>
            <w:ins w:id="5526" w:author="Hannah McSorley" w:date="2020-08-05T02:53:00Z">
              <w:r w:rsidRPr="00BB7467">
                <w:rPr>
                  <w:rFonts w:asciiTheme="minorHAnsi" w:hAnsiTheme="minorHAnsi" w:cstheme="minorHAnsi"/>
                  <w:sz w:val="22"/>
                  <w:szCs w:val="22"/>
                </w:rPr>
                <w:t xml:space="preserve">Elevation (m </w:t>
              </w:r>
              <w:proofErr w:type="spellStart"/>
              <w:r w:rsidRPr="00BB7467">
                <w:rPr>
                  <w:rFonts w:asciiTheme="minorHAnsi" w:hAnsiTheme="minorHAnsi" w:cstheme="minorHAnsi"/>
                  <w:sz w:val="22"/>
                  <w:szCs w:val="22"/>
                </w:rPr>
                <w:t>a.s.l</w:t>
              </w:r>
              <w:proofErr w:type="spellEnd"/>
              <w:r w:rsidRPr="00BB7467">
                <w:rPr>
                  <w:rFonts w:asciiTheme="minorHAnsi" w:hAnsiTheme="minorHAnsi" w:cstheme="minorHAnsi"/>
                  <w:sz w:val="22"/>
                  <w:szCs w:val="22"/>
                </w:rPr>
                <w:t>) at installation</w:t>
              </w:r>
            </w:ins>
          </w:p>
        </w:tc>
        <w:tc>
          <w:tcPr>
            <w:tcW w:w="0" w:type="auto"/>
            <w:shd w:val="clear" w:color="auto" w:fill="F2F2F2" w:themeFill="background1" w:themeFillShade="F2"/>
          </w:tcPr>
          <w:p w14:paraId="6726B557" w14:textId="77777777" w:rsidR="00D3555D" w:rsidRPr="00BB7467" w:rsidRDefault="005D6F31" w:rsidP="00BB7467">
            <w:pPr>
              <w:spacing w:line="276" w:lineRule="auto"/>
              <w:rPr>
                <w:ins w:id="5527" w:author="Hannah McSorley" w:date="2020-08-05T02:53:00Z"/>
                <w:rFonts w:asciiTheme="minorHAnsi" w:hAnsiTheme="minorHAnsi" w:cstheme="minorHAnsi"/>
                <w:sz w:val="22"/>
                <w:szCs w:val="22"/>
              </w:rPr>
            </w:pPr>
            <w:ins w:id="5528" w:author="Hannah McSorley" w:date="2020-08-05T02:53:00Z">
              <w:r w:rsidRPr="00BB7467">
                <w:rPr>
                  <w:rFonts w:asciiTheme="minorHAnsi" w:hAnsiTheme="minorHAnsi" w:cstheme="minorHAnsi"/>
                  <w:sz w:val="22"/>
                  <w:szCs w:val="22"/>
                </w:rPr>
                <w:t>521</w:t>
              </w:r>
            </w:ins>
          </w:p>
        </w:tc>
        <w:tc>
          <w:tcPr>
            <w:tcW w:w="0" w:type="auto"/>
            <w:shd w:val="clear" w:color="auto" w:fill="F2F2F2" w:themeFill="background1" w:themeFillShade="F2"/>
          </w:tcPr>
          <w:p w14:paraId="5307A69E" w14:textId="77777777" w:rsidR="00D3555D" w:rsidRPr="00BB7467" w:rsidRDefault="005D6F31" w:rsidP="00BB7467">
            <w:pPr>
              <w:spacing w:line="276" w:lineRule="auto"/>
              <w:rPr>
                <w:ins w:id="5529" w:author="Hannah McSorley" w:date="2020-08-05T02:53:00Z"/>
                <w:rFonts w:asciiTheme="minorHAnsi" w:hAnsiTheme="minorHAnsi" w:cstheme="minorHAnsi"/>
                <w:sz w:val="22"/>
                <w:szCs w:val="22"/>
              </w:rPr>
            </w:pPr>
            <w:ins w:id="5530" w:author="Hannah McSorley" w:date="2020-08-05T02:53:00Z">
              <w:r w:rsidRPr="00BB7467">
                <w:rPr>
                  <w:rFonts w:asciiTheme="minorHAnsi" w:hAnsiTheme="minorHAnsi" w:cstheme="minorHAnsi"/>
                  <w:sz w:val="22"/>
                  <w:szCs w:val="22"/>
                </w:rPr>
                <w:t>522</w:t>
              </w:r>
            </w:ins>
          </w:p>
        </w:tc>
        <w:tc>
          <w:tcPr>
            <w:tcW w:w="0" w:type="auto"/>
            <w:shd w:val="clear" w:color="auto" w:fill="F2F2F2" w:themeFill="background1" w:themeFillShade="F2"/>
          </w:tcPr>
          <w:p w14:paraId="678FD755" w14:textId="77777777" w:rsidR="00D3555D" w:rsidRPr="00BB7467" w:rsidRDefault="005D6F31" w:rsidP="00BB7467">
            <w:pPr>
              <w:spacing w:line="276" w:lineRule="auto"/>
              <w:rPr>
                <w:ins w:id="5531" w:author="Hannah McSorley" w:date="2020-08-05T02:53:00Z"/>
                <w:rFonts w:asciiTheme="minorHAnsi" w:hAnsiTheme="minorHAnsi" w:cstheme="minorHAnsi"/>
                <w:sz w:val="22"/>
                <w:szCs w:val="22"/>
              </w:rPr>
            </w:pPr>
            <w:ins w:id="5532" w:author="Hannah McSorley" w:date="2020-08-05T02:53:00Z">
              <w:r w:rsidRPr="00BB7467">
                <w:rPr>
                  <w:rFonts w:asciiTheme="minorHAnsi" w:hAnsiTheme="minorHAnsi" w:cstheme="minorHAnsi"/>
                  <w:sz w:val="22"/>
                  <w:szCs w:val="22"/>
                </w:rPr>
                <w:t>476</w:t>
              </w:r>
            </w:ins>
          </w:p>
        </w:tc>
        <w:tc>
          <w:tcPr>
            <w:tcW w:w="0" w:type="auto"/>
            <w:shd w:val="clear" w:color="auto" w:fill="F2F2F2" w:themeFill="background1" w:themeFillShade="F2"/>
          </w:tcPr>
          <w:p w14:paraId="1444D337" w14:textId="77777777" w:rsidR="00D3555D" w:rsidRPr="00BB7467" w:rsidRDefault="005D6F31" w:rsidP="00BB7467">
            <w:pPr>
              <w:spacing w:line="276" w:lineRule="auto"/>
              <w:rPr>
                <w:ins w:id="5533" w:author="Hannah McSorley" w:date="2020-08-05T02:53:00Z"/>
                <w:rFonts w:asciiTheme="minorHAnsi" w:hAnsiTheme="minorHAnsi" w:cstheme="minorHAnsi"/>
                <w:sz w:val="22"/>
                <w:szCs w:val="22"/>
              </w:rPr>
            </w:pPr>
            <w:ins w:id="5534" w:author="Hannah McSorley" w:date="2020-08-05T02:53:00Z">
              <w:r w:rsidRPr="00BB7467">
                <w:rPr>
                  <w:rFonts w:asciiTheme="minorHAnsi" w:hAnsiTheme="minorHAnsi" w:cstheme="minorHAnsi"/>
                  <w:sz w:val="22"/>
                  <w:szCs w:val="22"/>
                </w:rPr>
                <w:t>509</w:t>
              </w:r>
            </w:ins>
          </w:p>
        </w:tc>
        <w:tc>
          <w:tcPr>
            <w:tcW w:w="0" w:type="auto"/>
            <w:shd w:val="clear" w:color="auto" w:fill="F2F2F2" w:themeFill="background1" w:themeFillShade="F2"/>
          </w:tcPr>
          <w:p w14:paraId="2F6797B5" w14:textId="77777777" w:rsidR="00D3555D" w:rsidRPr="00BB7467" w:rsidRDefault="005D6F31" w:rsidP="00BB7467">
            <w:pPr>
              <w:spacing w:line="276" w:lineRule="auto"/>
              <w:rPr>
                <w:ins w:id="5535" w:author="Hannah McSorley" w:date="2020-08-05T02:53:00Z"/>
                <w:rFonts w:asciiTheme="minorHAnsi" w:hAnsiTheme="minorHAnsi" w:cstheme="minorHAnsi"/>
                <w:sz w:val="22"/>
                <w:szCs w:val="22"/>
              </w:rPr>
            </w:pPr>
            <w:ins w:id="5536" w:author="Hannah McSorley" w:date="2020-08-05T02:53:00Z">
              <w:r w:rsidRPr="00BB7467">
                <w:rPr>
                  <w:rFonts w:asciiTheme="minorHAnsi" w:hAnsiTheme="minorHAnsi" w:cstheme="minorHAnsi"/>
                  <w:sz w:val="22"/>
                  <w:szCs w:val="22"/>
                </w:rPr>
                <w:t>248</w:t>
              </w:r>
            </w:ins>
          </w:p>
        </w:tc>
        <w:tc>
          <w:tcPr>
            <w:tcW w:w="0" w:type="auto"/>
            <w:shd w:val="clear" w:color="auto" w:fill="F2F2F2" w:themeFill="background1" w:themeFillShade="F2"/>
          </w:tcPr>
          <w:p w14:paraId="3433D378" w14:textId="77777777" w:rsidR="00D3555D" w:rsidRPr="00BB7467" w:rsidRDefault="005D6F31" w:rsidP="00BB7467">
            <w:pPr>
              <w:spacing w:line="276" w:lineRule="auto"/>
              <w:rPr>
                <w:ins w:id="5537" w:author="Hannah McSorley" w:date="2020-08-05T02:53:00Z"/>
                <w:rFonts w:asciiTheme="minorHAnsi" w:hAnsiTheme="minorHAnsi" w:cstheme="minorHAnsi"/>
                <w:sz w:val="22"/>
                <w:szCs w:val="22"/>
              </w:rPr>
            </w:pPr>
            <w:ins w:id="5538" w:author="Hannah McSorley" w:date="2020-08-05T02:53:00Z">
              <w:r w:rsidRPr="00BB7467">
                <w:rPr>
                  <w:rFonts w:asciiTheme="minorHAnsi" w:hAnsiTheme="minorHAnsi" w:cstheme="minorHAnsi"/>
                  <w:sz w:val="22"/>
                  <w:szCs w:val="22"/>
                </w:rPr>
                <w:t>207</w:t>
              </w:r>
            </w:ins>
          </w:p>
        </w:tc>
      </w:tr>
      <w:tr w:rsidR="00D3555D" w:rsidRPr="00BB7467" w14:paraId="3CEA56CA" w14:textId="77777777">
        <w:trPr>
          <w:ins w:id="5539" w:author="Hannah McSorley" w:date="2020-08-05T02:53:00Z"/>
        </w:trPr>
        <w:tc>
          <w:tcPr>
            <w:tcW w:w="0" w:type="auto"/>
          </w:tcPr>
          <w:p w14:paraId="35C27BDC" w14:textId="77777777" w:rsidR="00D3555D" w:rsidRPr="00BB7467" w:rsidRDefault="005D6F31" w:rsidP="00BB7467">
            <w:pPr>
              <w:spacing w:line="276" w:lineRule="auto"/>
              <w:rPr>
                <w:ins w:id="5540" w:author="Hannah McSorley" w:date="2020-08-05T02:53:00Z"/>
                <w:rFonts w:asciiTheme="minorHAnsi" w:hAnsiTheme="minorHAnsi" w:cstheme="minorHAnsi"/>
                <w:sz w:val="22"/>
                <w:szCs w:val="22"/>
              </w:rPr>
            </w:pPr>
            <w:ins w:id="5541" w:author="Hannah McSorley" w:date="2020-08-05T02:53:00Z">
              <w:r w:rsidRPr="00BB7467">
                <w:rPr>
                  <w:rFonts w:asciiTheme="minorHAnsi" w:hAnsiTheme="minorHAnsi" w:cstheme="minorHAnsi"/>
                  <w:sz w:val="22"/>
                  <w:szCs w:val="22"/>
                </w:rPr>
                <w:t>Sub-basin Class</w:t>
              </w:r>
            </w:ins>
          </w:p>
        </w:tc>
        <w:tc>
          <w:tcPr>
            <w:tcW w:w="0" w:type="auto"/>
          </w:tcPr>
          <w:p w14:paraId="01166F88" w14:textId="77777777" w:rsidR="00D3555D" w:rsidRPr="00BB7467" w:rsidRDefault="005D6F31" w:rsidP="00BB7467">
            <w:pPr>
              <w:spacing w:line="276" w:lineRule="auto"/>
              <w:rPr>
                <w:ins w:id="5542" w:author="Hannah McSorley" w:date="2020-08-05T02:53:00Z"/>
                <w:rFonts w:asciiTheme="minorHAnsi" w:hAnsiTheme="minorHAnsi" w:cstheme="minorHAnsi"/>
                <w:sz w:val="22"/>
                <w:szCs w:val="22"/>
              </w:rPr>
            </w:pPr>
            <w:ins w:id="5543" w:author="Hannah McSorley" w:date="2020-08-05T02:53:00Z">
              <w:r w:rsidRPr="00BB7467">
                <w:rPr>
                  <w:rFonts w:asciiTheme="minorHAnsi" w:hAnsiTheme="minorHAnsi" w:cstheme="minorHAnsi"/>
                  <w:sz w:val="22"/>
                  <w:szCs w:val="22"/>
                </w:rPr>
                <w:t>Headwater</w:t>
              </w:r>
            </w:ins>
          </w:p>
        </w:tc>
        <w:tc>
          <w:tcPr>
            <w:tcW w:w="0" w:type="auto"/>
          </w:tcPr>
          <w:p w14:paraId="54C16841" w14:textId="77777777" w:rsidR="00D3555D" w:rsidRPr="00BB7467" w:rsidRDefault="005D6F31" w:rsidP="00BB7467">
            <w:pPr>
              <w:spacing w:line="276" w:lineRule="auto"/>
              <w:rPr>
                <w:ins w:id="5544" w:author="Hannah McSorley" w:date="2020-08-05T02:53:00Z"/>
                <w:rFonts w:asciiTheme="minorHAnsi" w:hAnsiTheme="minorHAnsi" w:cstheme="minorHAnsi"/>
                <w:sz w:val="22"/>
                <w:szCs w:val="22"/>
              </w:rPr>
            </w:pPr>
            <w:ins w:id="5545" w:author="Hannah McSorley" w:date="2020-08-05T02:53:00Z">
              <w:r w:rsidRPr="00BB7467">
                <w:rPr>
                  <w:rFonts w:asciiTheme="minorHAnsi" w:hAnsiTheme="minorHAnsi" w:cstheme="minorHAnsi"/>
                  <w:sz w:val="22"/>
                  <w:szCs w:val="22"/>
                </w:rPr>
                <w:t>Headwater</w:t>
              </w:r>
            </w:ins>
          </w:p>
        </w:tc>
        <w:tc>
          <w:tcPr>
            <w:tcW w:w="0" w:type="auto"/>
          </w:tcPr>
          <w:p w14:paraId="1AC97A21" w14:textId="77777777" w:rsidR="00D3555D" w:rsidRPr="00BB7467" w:rsidRDefault="005D6F31" w:rsidP="00BB7467">
            <w:pPr>
              <w:spacing w:line="276" w:lineRule="auto"/>
              <w:rPr>
                <w:ins w:id="5546" w:author="Hannah McSorley" w:date="2020-08-05T02:53:00Z"/>
                <w:rFonts w:asciiTheme="minorHAnsi" w:hAnsiTheme="minorHAnsi" w:cstheme="minorHAnsi"/>
                <w:sz w:val="22"/>
                <w:szCs w:val="22"/>
              </w:rPr>
            </w:pPr>
            <w:ins w:id="5547" w:author="Hannah McSorley" w:date="2020-08-05T02:53:00Z">
              <w:r w:rsidRPr="00BB7467">
                <w:rPr>
                  <w:rFonts w:asciiTheme="minorHAnsi" w:hAnsiTheme="minorHAnsi" w:cstheme="minorHAnsi"/>
                  <w:sz w:val="22"/>
                  <w:szCs w:val="22"/>
                </w:rPr>
                <w:t>Mainstem (headwater)</w:t>
              </w:r>
            </w:ins>
          </w:p>
        </w:tc>
        <w:tc>
          <w:tcPr>
            <w:tcW w:w="0" w:type="auto"/>
          </w:tcPr>
          <w:p w14:paraId="3E5F143D" w14:textId="77777777" w:rsidR="00D3555D" w:rsidRPr="00BB7467" w:rsidRDefault="005D6F31" w:rsidP="00BB7467">
            <w:pPr>
              <w:spacing w:line="276" w:lineRule="auto"/>
              <w:rPr>
                <w:ins w:id="5548" w:author="Hannah McSorley" w:date="2020-08-05T02:53:00Z"/>
                <w:rFonts w:asciiTheme="minorHAnsi" w:hAnsiTheme="minorHAnsi" w:cstheme="minorHAnsi"/>
                <w:sz w:val="22"/>
                <w:szCs w:val="22"/>
              </w:rPr>
            </w:pPr>
            <w:ins w:id="5549" w:author="Hannah McSorley" w:date="2020-08-05T02:53:00Z">
              <w:r w:rsidRPr="00BB7467">
                <w:rPr>
                  <w:rFonts w:asciiTheme="minorHAnsi" w:hAnsiTheme="minorHAnsi" w:cstheme="minorHAnsi"/>
                  <w:sz w:val="22"/>
                  <w:szCs w:val="22"/>
                </w:rPr>
                <w:t>Mainstem</w:t>
              </w:r>
            </w:ins>
          </w:p>
        </w:tc>
        <w:tc>
          <w:tcPr>
            <w:tcW w:w="0" w:type="auto"/>
          </w:tcPr>
          <w:p w14:paraId="6098303D" w14:textId="77777777" w:rsidR="00D3555D" w:rsidRPr="00BB7467" w:rsidRDefault="005D6F31" w:rsidP="00BB7467">
            <w:pPr>
              <w:spacing w:line="276" w:lineRule="auto"/>
              <w:rPr>
                <w:ins w:id="5550" w:author="Hannah McSorley" w:date="2020-08-05T02:53:00Z"/>
                <w:rFonts w:asciiTheme="minorHAnsi" w:hAnsiTheme="minorHAnsi" w:cstheme="minorHAnsi"/>
                <w:sz w:val="22"/>
                <w:szCs w:val="22"/>
              </w:rPr>
            </w:pPr>
            <w:ins w:id="5551" w:author="Hannah McSorley" w:date="2020-08-05T02:53:00Z">
              <w:r w:rsidRPr="00BB7467">
                <w:rPr>
                  <w:rFonts w:asciiTheme="minorHAnsi" w:hAnsiTheme="minorHAnsi" w:cstheme="minorHAnsi"/>
                  <w:sz w:val="22"/>
                  <w:szCs w:val="22"/>
                </w:rPr>
                <w:t>Mainstem</w:t>
              </w:r>
            </w:ins>
          </w:p>
        </w:tc>
        <w:tc>
          <w:tcPr>
            <w:tcW w:w="0" w:type="auto"/>
          </w:tcPr>
          <w:p w14:paraId="497F8A52" w14:textId="77777777" w:rsidR="00D3555D" w:rsidRPr="00BB7467" w:rsidRDefault="005D6F31" w:rsidP="00BB7467">
            <w:pPr>
              <w:spacing w:line="276" w:lineRule="auto"/>
              <w:rPr>
                <w:ins w:id="5552" w:author="Hannah McSorley" w:date="2020-08-05T02:53:00Z"/>
                <w:rFonts w:asciiTheme="minorHAnsi" w:hAnsiTheme="minorHAnsi" w:cstheme="minorHAnsi"/>
                <w:sz w:val="22"/>
                <w:szCs w:val="22"/>
              </w:rPr>
            </w:pPr>
            <w:ins w:id="5553" w:author="Hannah McSorley" w:date="2020-08-05T02:53:00Z">
              <w:r w:rsidRPr="00BB7467">
                <w:rPr>
                  <w:rFonts w:asciiTheme="minorHAnsi" w:hAnsiTheme="minorHAnsi" w:cstheme="minorHAnsi"/>
                  <w:sz w:val="22"/>
                  <w:szCs w:val="22"/>
                </w:rPr>
                <w:t>Outlet (mainstem)</w:t>
              </w:r>
            </w:ins>
          </w:p>
        </w:tc>
      </w:tr>
      <w:tr w:rsidR="00717B93" w:rsidRPr="00BB7467" w14:paraId="35C5D7B7" w14:textId="77777777" w:rsidTr="00BB7467">
        <w:trPr>
          <w:ins w:id="5554" w:author="Hannah McSorley" w:date="2020-08-05T02:53:00Z"/>
        </w:trPr>
        <w:tc>
          <w:tcPr>
            <w:tcW w:w="0" w:type="auto"/>
            <w:shd w:val="clear" w:color="auto" w:fill="F2F2F2" w:themeFill="background1" w:themeFillShade="F2"/>
          </w:tcPr>
          <w:p w14:paraId="0510458C" w14:textId="77777777" w:rsidR="00D3555D" w:rsidRPr="00BB7467" w:rsidRDefault="005D6F31" w:rsidP="00BB7467">
            <w:pPr>
              <w:spacing w:line="276" w:lineRule="auto"/>
              <w:rPr>
                <w:ins w:id="5555" w:author="Hannah McSorley" w:date="2020-08-05T02:53:00Z"/>
                <w:rFonts w:asciiTheme="minorHAnsi" w:hAnsiTheme="minorHAnsi" w:cstheme="minorHAnsi"/>
                <w:sz w:val="22"/>
                <w:szCs w:val="22"/>
              </w:rPr>
            </w:pPr>
            <w:ins w:id="5556" w:author="Hannah McSorley" w:date="2020-08-05T02:53:00Z">
              <w:r w:rsidRPr="00BB7467">
                <w:rPr>
                  <w:rFonts w:asciiTheme="minorHAnsi" w:hAnsiTheme="minorHAnsi" w:cstheme="minorHAnsi"/>
                  <w:sz w:val="22"/>
                  <w:szCs w:val="22"/>
                </w:rPr>
                <w:t>Strahler order</w:t>
              </w:r>
            </w:ins>
          </w:p>
        </w:tc>
        <w:tc>
          <w:tcPr>
            <w:tcW w:w="0" w:type="auto"/>
            <w:shd w:val="clear" w:color="auto" w:fill="F2F2F2" w:themeFill="background1" w:themeFillShade="F2"/>
          </w:tcPr>
          <w:p w14:paraId="5C48CE3F" w14:textId="77777777" w:rsidR="00D3555D" w:rsidRPr="00BB7467" w:rsidRDefault="005D6F31" w:rsidP="00BB7467">
            <w:pPr>
              <w:spacing w:line="276" w:lineRule="auto"/>
              <w:rPr>
                <w:ins w:id="5557" w:author="Hannah McSorley" w:date="2020-08-05T02:53:00Z"/>
                <w:rFonts w:asciiTheme="minorHAnsi" w:hAnsiTheme="minorHAnsi" w:cstheme="minorHAnsi"/>
                <w:sz w:val="22"/>
                <w:szCs w:val="22"/>
              </w:rPr>
            </w:pPr>
            <w:ins w:id="5558" w:author="Hannah McSorley" w:date="2020-08-05T02:53:00Z">
              <w:r w:rsidRPr="00BB7467">
                <w:rPr>
                  <w:rFonts w:asciiTheme="minorHAnsi" w:hAnsiTheme="minorHAnsi" w:cstheme="minorHAnsi"/>
                  <w:sz w:val="22"/>
                  <w:szCs w:val="22"/>
                </w:rPr>
                <w:t>3</w:t>
              </w:r>
            </w:ins>
          </w:p>
        </w:tc>
        <w:tc>
          <w:tcPr>
            <w:tcW w:w="0" w:type="auto"/>
            <w:shd w:val="clear" w:color="auto" w:fill="F2F2F2" w:themeFill="background1" w:themeFillShade="F2"/>
          </w:tcPr>
          <w:p w14:paraId="701D1E2D" w14:textId="77777777" w:rsidR="00D3555D" w:rsidRPr="00BB7467" w:rsidRDefault="005D6F31" w:rsidP="00BB7467">
            <w:pPr>
              <w:spacing w:line="276" w:lineRule="auto"/>
              <w:rPr>
                <w:ins w:id="5559" w:author="Hannah McSorley" w:date="2020-08-05T02:53:00Z"/>
                <w:rFonts w:asciiTheme="minorHAnsi" w:hAnsiTheme="minorHAnsi" w:cstheme="minorHAnsi"/>
                <w:sz w:val="22"/>
                <w:szCs w:val="22"/>
              </w:rPr>
            </w:pPr>
            <w:ins w:id="5560" w:author="Hannah McSorley" w:date="2020-08-05T02:53:00Z">
              <w:r w:rsidRPr="00BB7467">
                <w:rPr>
                  <w:rFonts w:asciiTheme="minorHAnsi" w:hAnsiTheme="minorHAnsi" w:cstheme="minorHAnsi"/>
                  <w:sz w:val="22"/>
                  <w:szCs w:val="22"/>
                </w:rPr>
                <w:t>3</w:t>
              </w:r>
            </w:ins>
          </w:p>
        </w:tc>
        <w:tc>
          <w:tcPr>
            <w:tcW w:w="0" w:type="auto"/>
            <w:shd w:val="clear" w:color="auto" w:fill="F2F2F2" w:themeFill="background1" w:themeFillShade="F2"/>
          </w:tcPr>
          <w:p w14:paraId="281B95A4" w14:textId="77777777" w:rsidR="00D3555D" w:rsidRPr="00BB7467" w:rsidRDefault="005D6F31" w:rsidP="00BB7467">
            <w:pPr>
              <w:spacing w:line="276" w:lineRule="auto"/>
              <w:rPr>
                <w:ins w:id="5561" w:author="Hannah McSorley" w:date="2020-08-05T02:53:00Z"/>
                <w:rFonts w:asciiTheme="minorHAnsi" w:hAnsiTheme="minorHAnsi" w:cstheme="minorHAnsi"/>
                <w:sz w:val="22"/>
                <w:szCs w:val="22"/>
              </w:rPr>
            </w:pPr>
            <w:ins w:id="5562" w:author="Hannah McSorley" w:date="2020-08-05T02:53:00Z">
              <w:r w:rsidRPr="00BB7467">
                <w:rPr>
                  <w:rFonts w:asciiTheme="minorHAnsi" w:hAnsiTheme="minorHAnsi" w:cstheme="minorHAnsi"/>
                  <w:sz w:val="22"/>
                  <w:szCs w:val="22"/>
                </w:rPr>
                <w:t>4</w:t>
              </w:r>
            </w:ins>
          </w:p>
        </w:tc>
        <w:tc>
          <w:tcPr>
            <w:tcW w:w="0" w:type="auto"/>
            <w:shd w:val="clear" w:color="auto" w:fill="F2F2F2" w:themeFill="background1" w:themeFillShade="F2"/>
          </w:tcPr>
          <w:p w14:paraId="454880A1" w14:textId="77777777" w:rsidR="00D3555D" w:rsidRPr="00BB7467" w:rsidRDefault="005D6F31" w:rsidP="00BB7467">
            <w:pPr>
              <w:spacing w:line="276" w:lineRule="auto"/>
              <w:rPr>
                <w:ins w:id="5563" w:author="Hannah McSorley" w:date="2020-08-05T02:53:00Z"/>
                <w:rFonts w:asciiTheme="minorHAnsi" w:hAnsiTheme="minorHAnsi" w:cstheme="minorHAnsi"/>
                <w:sz w:val="22"/>
                <w:szCs w:val="22"/>
              </w:rPr>
            </w:pPr>
            <w:ins w:id="5564" w:author="Hannah McSorley" w:date="2020-08-05T02:53:00Z">
              <w:r w:rsidRPr="00BB7467">
                <w:rPr>
                  <w:rFonts w:asciiTheme="minorHAnsi" w:hAnsiTheme="minorHAnsi" w:cstheme="minorHAnsi"/>
                  <w:sz w:val="22"/>
                  <w:szCs w:val="22"/>
                </w:rPr>
                <w:t>4</w:t>
              </w:r>
            </w:ins>
          </w:p>
        </w:tc>
        <w:tc>
          <w:tcPr>
            <w:tcW w:w="0" w:type="auto"/>
            <w:shd w:val="clear" w:color="auto" w:fill="F2F2F2" w:themeFill="background1" w:themeFillShade="F2"/>
          </w:tcPr>
          <w:p w14:paraId="097B8858" w14:textId="77777777" w:rsidR="00D3555D" w:rsidRPr="00BB7467" w:rsidRDefault="005D6F31" w:rsidP="00BB7467">
            <w:pPr>
              <w:spacing w:line="276" w:lineRule="auto"/>
              <w:rPr>
                <w:ins w:id="5565" w:author="Hannah McSorley" w:date="2020-08-05T02:53:00Z"/>
                <w:rFonts w:asciiTheme="minorHAnsi" w:hAnsiTheme="minorHAnsi" w:cstheme="minorHAnsi"/>
                <w:sz w:val="22"/>
                <w:szCs w:val="22"/>
              </w:rPr>
            </w:pPr>
            <w:ins w:id="5566" w:author="Hannah McSorley" w:date="2020-08-05T02:53:00Z">
              <w:r w:rsidRPr="00BB7467">
                <w:rPr>
                  <w:rFonts w:asciiTheme="minorHAnsi" w:hAnsiTheme="minorHAnsi" w:cstheme="minorHAnsi"/>
                  <w:sz w:val="22"/>
                  <w:szCs w:val="22"/>
                </w:rPr>
                <w:t>4</w:t>
              </w:r>
            </w:ins>
          </w:p>
        </w:tc>
        <w:tc>
          <w:tcPr>
            <w:tcW w:w="0" w:type="auto"/>
            <w:shd w:val="clear" w:color="auto" w:fill="F2F2F2" w:themeFill="background1" w:themeFillShade="F2"/>
          </w:tcPr>
          <w:p w14:paraId="632A4200" w14:textId="77777777" w:rsidR="00D3555D" w:rsidRPr="00BB7467" w:rsidRDefault="005D6F31" w:rsidP="00BB7467">
            <w:pPr>
              <w:spacing w:line="276" w:lineRule="auto"/>
              <w:rPr>
                <w:ins w:id="5567" w:author="Hannah McSorley" w:date="2020-08-05T02:53:00Z"/>
                <w:rFonts w:asciiTheme="minorHAnsi" w:hAnsiTheme="minorHAnsi" w:cstheme="minorHAnsi"/>
                <w:sz w:val="22"/>
                <w:szCs w:val="22"/>
              </w:rPr>
            </w:pPr>
            <w:ins w:id="5568" w:author="Hannah McSorley" w:date="2020-08-05T02:53:00Z">
              <w:r w:rsidRPr="00BB7467">
                <w:rPr>
                  <w:rFonts w:asciiTheme="minorHAnsi" w:hAnsiTheme="minorHAnsi" w:cstheme="minorHAnsi"/>
                  <w:sz w:val="22"/>
                  <w:szCs w:val="22"/>
                </w:rPr>
                <w:t>5</w:t>
              </w:r>
            </w:ins>
          </w:p>
        </w:tc>
      </w:tr>
      <w:tr w:rsidR="00D3555D" w:rsidRPr="00BB7467" w14:paraId="45C83770" w14:textId="77777777">
        <w:trPr>
          <w:ins w:id="5569" w:author="Hannah McSorley" w:date="2020-08-05T02:53:00Z"/>
        </w:trPr>
        <w:tc>
          <w:tcPr>
            <w:tcW w:w="0" w:type="auto"/>
          </w:tcPr>
          <w:p w14:paraId="2922D529" w14:textId="77777777" w:rsidR="00D3555D" w:rsidRPr="00BB7467" w:rsidRDefault="005D6F31" w:rsidP="00BB7467">
            <w:pPr>
              <w:spacing w:line="276" w:lineRule="auto"/>
              <w:rPr>
                <w:ins w:id="5570" w:author="Hannah McSorley" w:date="2020-08-05T02:53:00Z"/>
                <w:rFonts w:asciiTheme="minorHAnsi" w:hAnsiTheme="minorHAnsi" w:cstheme="minorHAnsi"/>
                <w:sz w:val="22"/>
                <w:szCs w:val="22"/>
              </w:rPr>
            </w:pPr>
            <w:ins w:id="5571" w:author="Hannah McSorley" w:date="2020-08-05T02:53:00Z">
              <w:r w:rsidRPr="00BB7467">
                <w:rPr>
                  <w:rFonts w:asciiTheme="minorHAnsi" w:hAnsiTheme="minorHAnsi" w:cstheme="minorHAnsi"/>
                  <w:sz w:val="22"/>
                  <w:szCs w:val="22"/>
                </w:rPr>
                <w:t>Drainage area (km2)</w:t>
              </w:r>
            </w:ins>
          </w:p>
        </w:tc>
        <w:tc>
          <w:tcPr>
            <w:tcW w:w="0" w:type="auto"/>
          </w:tcPr>
          <w:p w14:paraId="38584B47" w14:textId="77777777" w:rsidR="00D3555D" w:rsidRPr="00BB7467" w:rsidRDefault="005D6F31" w:rsidP="00BB7467">
            <w:pPr>
              <w:spacing w:line="276" w:lineRule="auto"/>
              <w:rPr>
                <w:ins w:id="5572" w:author="Hannah McSorley" w:date="2020-08-05T02:53:00Z"/>
                <w:rFonts w:asciiTheme="minorHAnsi" w:hAnsiTheme="minorHAnsi" w:cstheme="minorHAnsi"/>
                <w:sz w:val="22"/>
                <w:szCs w:val="22"/>
              </w:rPr>
            </w:pPr>
            <w:ins w:id="5573" w:author="Hannah McSorley" w:date="2020-08-05T02:53:00Z">
              <w:r w:rsidRPr="00BB7467">
                <w:rPr>
                  <w:rFonts w:asciiTheme="minorHAnsi" w:hAnsiTheme="minorHAnsi" w:cstheme="minorHAnsi"/>
                  <w:sz w:val="22"/>
                  <w:szCs w:val="22"/>
                </w:rPr>
                <w:t>11.5</w:t>
              </w:r>
            </w:ins>
          </w:p>
        </w:tc>
        <w:tc>
          <w:tcPr>
            <w:tcW w:w="0" w:type="auto"/>
          </w:tcPr>
          <w:p w14:paraId="2E4CC447" w14:textId="77777777" w:rsidR="00D3555D" w:rsidRPr="00BB7467" w:rsidRDefault="005D6F31" w:rsidP="00BB7467">
            <w:pPr>
              <w:spacing w:line="276" w:lineRule="auto"/>
              <w:rPr>
                <w:ins w:id="5574" w:author="Hannah McSorley" w:date="2020-08-05T02:53:00Z"/>
                <w:rFonts w:asciiTheme="minorHAnsi" w:hAnsiTheme="minorHAnsi" w:cstheme="minorHAnsi"/>
                <w:sz w:val="22"/>
                <w:szCs w:val="22"/>
              </w:rPr>
            </w:pPr>
            <w:ins w:id="5575" w:author="Hannah McSorley" w:date="2020-08-05T02:53:00Z">
              <w:r w:rsidRPr="00BB7467">
                <w:rPr>
                  <w:rFonts w:asciiTheme="minorHAnsi" w:hAnsiTheme="minorHAnsi" w:cstheme="minorHAnsi"/>
                  <w:sz w:val="22"/>
                  <w:szCs w:val="22"/>
                </w:rPr>
                <w:t>5.9</w:t>
              </w:r>
            </w:ins>
          </w:p>
        </w:tc>
        <w:tc>
          <w:tcPr>
            <w:tcW w:w="0" w:type="auto"/>
          </w:tcPr>
          <w:p w14:paraId="52129755" w14:textId="77777777" w:rsidR="00D3555D" w:rsidRPr="00BB7467" w:rsidRDefault="005D6F31" w:rsidP="00BB7467">
            <w:pPr>
              <w:spacing w:line="276" w:lineRule="auto"/>
              <w:rPr>
                <w:ins w:id="5576" w:author="Hannah McSorley" w:date="2020-08-05T02:53:00Z"/>
                <w:rFonts w:asciiTheme="minorHAnsi" w:hAnsiTheme="minorHAnsi" w:cstheme="minorHAnsi"/>
                <w:sz w:val="22"/>
                <w:szCs w:val="22"/>
              </w:rPr>
            </w:pPr>
            <w:ins w:id="5577" w:author="Hannah McSorley" w:date="2020-08-05T02:53:00Z">
              <w:r w:rsidRPr="00BB7467">
                <w:rPr>
                  <w:rFonts w:asciiTheme="minorHAnsi" w:hAnsiTheme="minorHAnsi" w:cstheme="minorHAnsi"/>
                  <w:sz w:val="22"/>
                  <w:szCs w:val="22"/>
                </w:rPr>
                <w:t>20.6</w:t>
              </w:r>
            </w:ins>
          </w:p>
        </w:tc>
        <w:tc>
          <w:tcPr>
            <w:tcW w:w="0" w:type="auto"/>
          </w:tcPr>
          <w:p w14:paraId="2E4472EB" w14:textId="77777777" w:rsidR="00D3555D" w:rsidRPr="00BB7467" w:rsidRDefault="005D6F31" w:rsidP="00BB7467">
            <w:pPr>
              <w:spacing w:line="276" w:lineRule="auto"/>
              <w:rPr>
                <w:ins w:id="5578" w:author="Hannah McSorley" w:date="2020-08-05T02:53:00Z"/>
                <w:rFonts w:asciiTheme="minorHAnsi" w:hAnsiTheme="minorHAnsi" w:cstheme="minorHAnsi"/>
                <w:sz w:val="22"/>
                <w:szCs w:val="22"/>
              </w:rPr>
            </w:pPr>
            <w:ins w:id="5579" w:author="Hannah McSorley" w:date="2020-08-05T02:53:00Z">
              <w:r w:rsidRPr="00BB7467">
                <w:rPr>
                  <w:rFonts w:asciiTheme="minorHAnsi" w:hAnsiTheme="minorHAnsi" w:cstheme="minorHAnsi"/>
                  <w:sz w:val="22"/>
                  <w:szCs w:val="22"/>
                </w:rPr>
                <w:t>28.1</w:t>
              </w:r>
            </w:ins>
          </w:p>
        </w:tc>
        <w:tc>
          <w:tcPr>
            <w:tcW w:w="0" w:type="auto"/>
          </w:tcPr>
          <w:p w14:paraId="12F96F73" w14:textId="77777777" w:rsidR="00D3555D" w:rsidRPr="00BB7467" w:rsidRDefault="005D6F31" w:rsidP="00BB7467">
            <w:pPr>
              <w:spacing w:line="276" w:lineRule="auto"/>
              <w:rPr>
                <w:ins w:id="5580" w:author="Hannah McSorley" w:date="2020-08-05T02:53:00Z"/>
                <w:rFonts w:asciiTheme="minorHAnsi" w:hAnsiTheme="minorHAnsi" w:cstheme="minorHAnsi"/>
                <w:sz w:val="22"/>
                <w:szCs w:val="22"/>
              </w:rPr>
            </w:pPr>
            <w:ins w:id="5581" w:author="Hannah McSorley" w:date="2020-08-05T02:53:00Z">
              <w:r w:rsidRPr="00BB7467">
                <w:rPr>
                  <w:rFonts w:asciiTheme="minorHAnsi" w:hAnsiTheme="minorHAnsi" w:cstheme="minorHAnsi"/>
                  <w:sz w:val="22"/>
                  <w:szCs w:val="22"/>
                </w:rPr>
                <w:t>20.9</w:t>
              </w:r>
            </w:ins>
          </w:p>
        </w:tc>
        <w:tc>
          <w:tcPr>
            <w:tcW w:w="0" w:type="auto"/>
          </w:tcPr>
          <w:p w14:paraId="06354C99" w14:textId="77777777" w:rsidR="00D3555D" w:rsidRPr="00BB7467" w:rsidRDefault="005D6F31" w:rsidP="00BB7467">
            <w:pPr>
              <w:spacing w:line="276" w:lineRule="auto"/>
              <w:rPr>
                <w:ins w:id="5582" w:author="Hannah McSorley" w:date="2020-08-05T02:53:00Z"/>
                <w:rFonts w:asciiTheme="minorHAnsi" w:hAnsiTheme="minorHAnsi" w:cstheme="minorHAnsi"/>
                <w:sz w:val="22"/>
                <w:szCs w:val="22"/>
              </w:rPr>
            </w:pPr>
            <w:ins w:id="5583" w:author="Hannah McSorley" w:date="2020-08-05T02:53:00Z">
              <w:r w:rsidRPr="00BB7467">
                <w:rPr>
                  <w:rFonts w:asciiTheme="minorHAnsi" w:hAnsiTheme="minorHAnsi" w:cstheme="minorHAnsi"/>
                  <w:sz w:val="22"/>
                  <w:szCs w:val="22"/>
                </w:rPr>
                <w:t>95.3</w:t>
              </w:r>
            </w:ins>
          </w:p>
        </w:tc>
      </w:tr>
      <w:tr w:rsidR="00717B93" w:rsidRPr="00BB7467" w14:paraId="20BF0D34" w14:textId="77777777" w:rsidTr="00BB7467">
        <w:trPr>
          <w:ins w:id="5584" w:author="Hannah McSorley" w:date="2020-08-05T02:53:00Z"/>
        </w:trPr>
        <w:tc>
          <w:tcPr>
            <w:tcW w:w="0" w:type="auto"/>
            <w:shd w:val="clear" w:color="auto" w:fill="F2F2F2" w:themeFill="background1" w:themeFillShade="F2"/>
          </w:tcPr>
          <w:p w14:paraId="2D03A3D2" w14:textId="77777777" w:rsidR="00D3555D" w:rsidRPr="00BB7467" w:rsidRDefault="005D6F31" w:rsidP="00BB7467">
            <w:pPr>
              <w:spacing w:line="276" w:lineRule="auto"/>
              <w:rPr>
                <w:ins w:id="5585" w:author="Hannah McSorley" w:date="2020-08-05T02:53:00Z"/>
                <w:rFonts w:asciiTheme="minorHAnsi" w:hAnsiTheme="minorHAnsi" w:cstheme="minorHAnsi"/>
                <w:sz w:val="22"/>
                <w:szCs w:val="22"/>
              </w:rPr>
            </w:pPr>
            <w:ins w:id="5586" w:author="Hannah McSorley" w:date="2020-08-05T02:53:00Z">
              <w:r w:rsidRPr="00BB7467">
                <w:rPr>
                  <w:rFonts w:asciiTheme="minorHAnsi" w:hAnsiTheme="minorHAnsi" w:cstheme="minorHAnsi"/>
                  <w:sz w:val="22"/>
                  <w:szCs w:val="22"/>
                </w:rPr>
                <w:t>Forest cover (%)</w:t>
              </w:r>
            </w:ins>
          </w:p>
        </w:tc>
        <w:tc>
          <w:tcPr>
            <w:tcW w:w="0" w:type="auto"/>
            <w:shd w:val="clear" w:color="auto" w:fill="F2F2F2" w:themeFill="background1" w:themeFillShade="F2"/>
          </w:tcPr>
          <w:p w14:paraId="7FB08AD9" w14:textId="77777777" w:rsidR="00D3555D" w:rsidRPr="00BB7467" w:rsidRDefault="005D6F31" w:rsidP="00BB7467">
            <w:pPr>
              <w:spacing w:line="276" w:lineRule="auto"/>
              <w:rPr>
                <w:ins w:id="5587" w:author="Hannah McSorley" w:date="2020-08-05T02:53:00Z"/>
                <w:rFonts w:asciiTheme="minorHAnsi" w:hAnsiTheme="minorHAnsi" w:cstheme="minorHAnsi"/>
                <w:sz w:val="22"/>
                <w:szCs w:val="22"/>
              </w:rPr>
            </w:pPr>
            <w:ins w:id="5588" w:author="Hannah McSorley" w:date="2020-08-05T02:53:00Z">
              <w:r w:rsidRPr="00BB7467">
                <w:rPr>
                  <w:rFonts w:asciiTheme="minorHAnsi" w:hAnsiTheme="minorHAnsi" w:cstheme="minorHAnsi"/>
                  <w:sz w:val="22"/>
                  <w:szCs w:val="22"/>
                </w:rPr>
                <w:t>94.5</w:t>
              </w:r>
            </w:ins>
          </w:p>
        </w:tc>
        <w:tc>
          <w:tcPr>
            <w:tcW w:w="0" w:type="auto"/>
            <w:shd w:val="clear" w:color="auto" w:fill="F2F2F2" w:themeFill="background1" w:themeFillShade="F2"/>
          </w:tcPr>
          <w:p w14:paraId="32CBA5B0" w14:textId="77777777" w:rsidR="00D3555D" w:rsidRPr="00BB7467" w:rsidRDefault="005D6F31" w:rsidP="00BB7467">
            <w:pPr>
              <w:spacing w:line="276" w:lineRule="auto"/>
              <w:rPr>
                <w:ins w:id="5589" w:author="Hannah McSorley" w:date="2020-08-05T02:53:00Z"/>
                <w:rFonts w:asciiTheme="minorHAnsi" w:hAnsiTheme="minorHAnsi" w:cstheme="minorHAnsi"/>
                <w:sz w:val="22"/>
                <w:szCs w:val="22"/>
              </w:rPr>
            </w:pPr>
            <w:ins w:id="5590" w:author="Hannah McSorley" w:date="2020-08-05T02:53:00Z">
              <w:r w:rsidRPr="00BB7467">
                <w:rPr>
                  <w:rFonts w:asciiTheme="minorHAnsi" w:hAnsiTheme="minorHAnsi" w:cstheme="minorHAnsi"/>
                  <w:sz w:val="22"/>
                  <w:szCs w:val="22"/>
                </w:rPr>
                <w:t>99</w:t>
              </w:r>
            </w:ins>
          </w:p>
        </w:tc>
        <w:tc>
          <w:tcPr>
            <w:tcW w:w="0" w:type="auto"/>
            <w:shd w:val="clear" w:color="auto" w:fill="F2F2F2" w:themeFill="background1" w:themeFillShade="F2"/>
          </w:tcPr>
          <w:p w14:paraId="49A01858" w14:textId="77777777" w:rsidR="00D3555D" w:rsidRPr="00BB7467" w:rsidRDefault="005D6F31" w:rsidP="00BB7467">
            <w:pPr>
              <w:spacing w:line="276" w:lineRule="auto"/>
              <w:rPr>
                <w:ins w:id="5591" w:author="Hannah McSorley" w:date="2020-08-05T02:53:00Z"/>
                <w:rFonts w:asciiTheme="minorHAnsi" w:hAnsiTheme="minorHAnsi" w:cstheme="minorHAnsi"/>
                <w:sz w:val="22"/>
                <w:szCs w:val="22"/>
              </w:rPr>
            </w:pPr>
            <w:ins w:id="5592" w:author="Hannah McSorley" w:date="2020-08-05T02:53:00Z">
              <w:r w:rsidRPr="00BB7467">
                <w:rPr>
                  <w:rFonts w:asciiTheme="minorHAnsi" w:hAnsiTheme="minorHAnsi" w:cstheme="minorHAnsi"/>
                  <w:sz w:val="22"/>
                  <w:szCs w:val="22"/>
                </w:rPr>
                <w:t>96.6</w:t>
              </w:r>
            </w:ins>
          </w:p>
        </w:tc>
        <w:tc>
          <w:tcPr>
            <w:tcW w:w="0" w:type="auto"/>
            <w:shd w:val="clear" w:color="auto" w:fill="F2F2F2" w:themeFill="background1" w:themeFillShade="F2"/>
          </w:tcPr>
          <w:p w14:paraId="1DD2C5C8" w14:textId="77777777" w:rsidR="00D3555D" w:rsidRPr="00BB7467" w:rsidRDefault="005D6F31" w:rsidP="00BB7467">
            <w:pPr>
              <w:spacing w:line="276" w:lineRule="auto"/>
              <w:rPr>
                <w:ins w:id="5593" w:author="Hannah McSorley" w:date="2020-08-05T02:53:00Z"/>
                <w:rFonts w:asciiTheme="minorHAnsi" w:hAnsiTheme="minorHAnsi" w:cstheme="minorHAnsi"/>
                <w:sz w:val="22"/>
                <w:szCs w:val="22"/>
              </w:rPr>
            </w:pPr>
            <w:ins w:id="5594" w:author="Hannah McSorley" w:date="2020-08-05T02:53:00Z">
              <w:r w:rsidRPr="00BB7467">
                <w:rPr>
                  <w:rFonts w:asciiTheme="minorHAnsi" w:hAnsiTheme="minorHAnsi" w:cstheme="minorHAnsi"/>
                  <w:sz w:val="22"/>
                  <w:szCs w:val="22"/>
                </w:rPr>
                <w:t>97.8</w:t>
              </w:r>
            </w:ins>
          </w:p>
        </w:tc>
        <w:tc>
          <w:tcPr>
            <w:tcW w:w="0" w:type="auto"/>
            <w:shd w:val="clear" w:color="auto" w:fill="F2F2F2" w:themeFill="background1" w:themeFillShade="F2"/>
          </w:tcPr>
          <w:p w14:paraId="39FA4D04" w14:textId="77777777" w:rsidR="00D3555D" w:rsidRPr="00BB7467" w:rsidRDefault="005D6F31" w:rsidP="00BB7467">
            <w:pPr>
              <w:spacing w:line="276" w:lineRule="auto"/>
              <w:rPr>
                <w:ins w:id="5595" w:author="Hannah McSorley" w:date="2020-08-05T02:53:00Z"/>
                <w:rFonts w:asciiTheme="minorHAnsi" w:hAnsiTheme="minorHAnsi" w:cstheme="minorHAnsi"/>
                <w:sz w:val="22"/>
                <w:szCs w:val="22"/>
              </w:rPr>
            </w:pPr>
            <w:ins w:id="5596" w:author="Hannah McSorley" w:date="2020-08-05T02:53:00Z">
              <w:r w:rsidRPr="00BB7467">
                <w:rPr>
                  <w:rFonts w:asciiTheme="minorHAnsi" w:hAnsiTheme="minorHAnsi" w:cstheme="minorHAnsi"/>
                  <w:sz w:val="22"/>
                  <w:szCs w:val="22"/>
                </w:rPr>
                <w:t>98.5</w:t>
              </w:r>
            </w:ins>
          </w:p>
        </w:tc>
        <w:tc>
          <w:tcPr>
            <w:tcW w:w="0" w:type="auto"/>
            <w:shd w:val="clear" w:color="auto" w:fill="F2F2F2" w:themeFill="background1" w:themeFillShade="F2"/>
          </w:tcPr>
          <w:p w14:paraId="5269779B" w14:textId="77777777" w:rsidR="00D3555D" w:rsidRPr="00BB7467" w:rsidRDefault="005D6F31" w:rsidP="00BB7467">
            <w:pPr>
              <w:spacing w:line="276" w:lineRule="auto"/>
              <w:rPr>
                <w:ins w:id="5597" w:author="Hannah McSorley" w:date="2020-08-05T02:53:00Z"/>
                <w:rFonts w:asciiTheme="minorHAnsi" w:hAnsiTheme="minorHAnsi" w:cstheme="minorHAnsi"/>
                <w:sz w:val="22"/>
                <w:szCs w:val="22"/>
              </w:rPr>
            </w:pPr>
            <w:ins w:id="5598" w:author="Hannah McSorley" w:date="2020-08-05T02:53:00Z">
              <w:r w:rsidRPr="00BB7467">
                <w:rPr>
                  <w:rFonts w:asciiTheme="minorHAnsi" w:hAnsiTheme="minorHAnsi" w:cstheme="minorHAnsi"/>
                  <w:sz w:val="22"/>
                  <w:szCs w:val="22"/>
                </w:rPr>
                <w:t>97.6</w:t>
              </w:r>
            </w:ins>
          </w:p>
        </w:tc>
      </w:tr>
      <w:tr w:rsidR="00D3555D" w:rsidRPr="00BB7467" w14:paraId="2E96218C" w14:textId="77777777">
        <w:trPr>
          <w:ins w:id="5599" w:author="Hannah McSorley" w:date="2020-08-05T02:53:00Z"/>
        </w:trPr>
        <w:tc>
          <w:tcPr>
            <w:tcW w:w="0" w:type="auto"/>
          </w:tcPr>
          <w:p w14:paraId="2E0B6841" w14:textId="77777777" w:rsidR="00D3555D" w:rsidRPr="00BB7467" w:rsidRDefault="005D6F31" w:rsidP="00BB7467">
            <w:pPr>
              <w:spacing w:line="276" w:lineRule="auto"/>
              <w:rPr>
                <w:ins w:id="5600" w:author="Hannah McSorley" w:date="2020-08-05T02:53:00Z"/>
                <w:rFonts w:asciiTheme="minorHAnsi" w:hAnsiTheme="minorHAnsi" w:cstheme="minorHAnsi"/>
                <w:sz w:val="22"/>
                <w:szCs w:val="22"/>
              </w:rPr>
            </w:pPr>
            <w:ins w:id="5601" w:author="Hannah McSorley" w:date="2020-08-05T02:53:00Z">
              <w:r w:rsidRPr="00BB7467">
                <w:rPr>
                  <w:rFonts w:asciiTheme="minorHAnsi" w:hAnsiTheme="minorHAnsi" w:cstheme="minorHAnsi"/>
                  <w:sz w:val="22"/>
                  <w:szCs w:val="22"/>
                </w:rPr>
                <w:t>Wetland cover (%)</w:t>
              </w:r>
            </w:ins>
          </w:p>
        </w:tc>
        <w:tc>
          <w:tcPr>
            <w:tcW w:w="0" w:type="auto"/>
          </w:tcPr>
          <w:p w14:paraId="06AB3FB0" w14:textId="77777777" w:rsidR="00D3555D" w:rsidRPr="00BB7467" w:rsidRDefault="005D6F31" w:rsidP="00BB7467">
            <w:pPr>
              <w:spacing w:line="276" w:lineRule="auto"/>
              <w:rPr>
                <w:ins w:id="5602" w:author="Hannah McSorley" w:date="2020-08-05T02:53:00Z"/>
                <w:rFonts w:asciiTheme="minorHAnsi" w:hAnsiTheme="minorHAnsi" w:cstheme="minorHAnsi"/>
                <w:sz w:val="22"/>
                <w:szCs w:val="22"/>
              </w:rPr>
            </w:pPr>
            <w:ins w:id="5603" w:author="Hannah McSorley" w:date="2020-08-05T02:53:00Z">
              <w:r w:rsidRPr="00BB7467">
                <w:rPr>
                  <w:rFonts w:asciiTheme="minorHAnsi" w:hAnsiTheme="minorHAnsi" w:cstheme="minorHAnsi"/>
                  <w:sz w:val="22"/>
                  <w:szCs w:val="22"/>
                </w:rPr>
                <w:t>4.2</w:t>
              </w:r>
            </w:ins>
          </w:p>
        </w:tc>
        <w:tc>
          <w:tcPr>
            <w:tcW w:w="0" w:type="auto"/>
          </w:tcPr>
          <w:p w14:paraId="72B6EDA5" w14:textId="77777777" w:rsidR="00D3555D" w:rsidRPr="00BB7467" w:rsidRDefault="005D6F31" w:rsidP="00BB7467">
            <w:pPr>
              <w:spacing w:line="276" w:lineRule="auto"/>
              <w:rPr>
                <w:ins w:id="5604" w:author="Hannah McSorley" w:date="2020-08-05T02:53:00Z"/>
                <w:rFonts w:asciiTheme="minorHAnsi" w:hAnsiTheme="minorHAnsi" w:cstheme="minorHAnsi"/>
                <w:sz w:val="22"/>
                <w:szCs w:val="22"/>
              </w:rPr>
            </w:pPr>
            <w:ins w:id="5605" w:author="Hannah McSorley" w:date="2020-08-05T02:53:00Z">
              <w:r w:rsidRPr="00BB7467">
                <w:rPr>
                  <w:rFonts w:asciiTheme="minorHAnsi" w:hAnsiTheme="minorHAnsi" w:cstheme="minorHAnsi"/>
                  <w:sz w:val="22"/>
                  <w:szCs w:val="22"/>
                </w:rPr>
                <w:t>0.8</w:t>
              </w:r>
            </w:ins>
          </w:p>
        </w:tc>
        <w:tc>
          <w:tcPr>
            <w:tcW w:w="0" w:type="auto"/>
          </w:tcPr>
          <w:p w14:paraId="6EC7C14F" w14:textId="77777777" w:rsidR="00D3555D" w:rsidRPr="00BB7467" w:rsidRDefault="005D6F31" w:rsidP="00BB7467">
            <w:pPr>
              <w:spacing w:line="276" w:lineRule="auto"/>
              <w:rPr>
                <w:ins w:id="5606" w:author="Hannah McSorley" w:date="2020-08-05T02:53:00Z"/>
                <w:rFonts w:asciiTheme="minorHAnsi" w:hAnsiTheme="minorHAnsi" w:cstheme="minorHAnsi"/>
                <w:sz w:val="22"/>
                <w:szCs w:val="22"/>
              </w:rPr>
            </w:pPr>
            <w:ins w:id="5607" w:author="Hannah McSorley" w:date="2020-08-05T02:53:00Z">
              <w:r w:rsidRPr="00BB7467">
                <w:rPr>
                  <w:rFonts w:asciiTheme="minorHAnsi" w:hAnsiTheme="minorHAnsi" w:cstheme="minorHAnsi"/>
                  <w:sz w:val="22"/>
                  <w:szCs w:val="22"/>
                </w:rPr>
                <w:t>2.6</w:t>
              </w:r>
            </w:ins>
          </w:p>
        </w:tc>
        <w:tc>
          <w:tcPr>
            <w:tcW w:w="0" w:type="auto"/>
          </w:tcPr>
          <w:p w14:paraId="004FE2F9" w14:textId="77777777" w:rsidR="00D3555D" w:rsidRPr="00BB7467" w:rsidRDefault="005D6F31" w:rsidP="00BB7467">
            <w:pPr>
              <w:spacing w:line="276" w:lineRule="auto"/>
              <w:rPr>
                <w:ins w:id="5608" w:author="Hannah McSorley" w:date="2020-08-05T02:53:00Z"/>
                <w:rFonts w:asciiTheme="minorHAnsi" w:hAnsiTheme="minorHAnsi" w:cstheme="minorHAnsi"/>
                <w:sz w:val="22"/>
                <w:szCs w:val="22"/>
              </w:rPr>
            </w:pPr>
            <w:ins w:id="5609" w:author="Hannah McSorley" w:date="2020-08-05T02:53:00Z">
              <w:r w:rsidRPr="00BB7467">
                <w:rPr>
                  <w:rFonts w:asciiTheme="minorHAnsi" w:hAnsiTheme="minorHAnsi" w:cstheme="minorHAnsi"/>
                  <w:sz w:val="22"/>
                  <w:szCs w:val="22"/>
                </w:rPr>
                <w:t>1.6</w:t>
              </w:r>
            </w:ins>
          </w:p>
        </w:tc>
        <w:tc>
          <w:tcPr>
            <w:tcW w:w="0" w:type="auto"/>
          </w:tcPr>
          <w:p w14:paraId="13C313E5" w14:textId="77777777" w:rsidR="00D3555D" w:rsidRPr="00BB7467" w:rsidRDefault="005D6F31" w:rsidP="00BB7467">
            <w:pPr>
              <w:spacing w:line="276" w:lineRule="auto"/>
              <w:rPr>
                <w:ins w:id="5610" w:author="Hannah McSorley" w:date="2020-08-05T02:53:00Z"/>
                <w:rFonts w:asciiTheme="minorHAnsi" w:hAnsiTheme="minorHAnsi" w:cstheme="minorHAnsi"/>
                <w:sz w:val="22"/>
                <w:szCs w:val="22"/>
              </w:rPr>
            </w:pPr>
            <w:ins w:id="5611" w:author="Hannah McSorley" w:date="2020-08-05T02:53:00Z">
              <w:r w:rsidRPr="00BB7467">
                <w:rPr>
                  <w:rFonts w:asciiTheme="minorHAnsi" w:hAnsiTheme="minorHAnsi" w:cstheme="minorHAnsi"/>
                  <w:sz w:val="22"/>
                  <w:szCs w:val="22"/>
                </w:rPr>
                <w:t>0.4</w:t>
              </w:r>
            </w:ins>
          </w:p>
        </w:tc>
        <w:tc>
          <w:tcPr>
            <w:tcW w:w="0" w:type="auto"/>
          </w:tcPr>
          <w:p w14:paraId="3DDEFCD4" w14:textId="77777777" w:rsidR="00D3555D" w:rsidRPr="00BB7467" w:rsidRDefault="005D6F31" w:rsidP="00BB7467">
            <w:pPr>
              <w:spacing w:line="276" w:lineRule="auto"/>
              <w:rPr>
                <w:ins w:id="5612" w:author="Hannah McSorley" w:date="2020-08-05T02:53:00Z"/>
                <w:rFonts w:asciiTheme="minorHAnsi" w:hAnsiTheme="minorHAnsi" w:cstheme="minorHAnsi"/>
                <w:sz w:val="22"/>
                <w:szCs w:val="22"/>
              </w:rPr>
            </w:pPr>
            <w:ins w:id="5613" w:author="Hannah McSorley" w:date="2020-08-05T02:53:00Z">
              <w:r w:rsidRPr="00BB7467">
                <w:rPr>
                  <w:rFonts w:asciiTheme="minorHAnsi" w:hAnsiTheme="minorHAnsi" w:cstheme="minorHAnsi"/>
                  <w:sz w:val="22"/>
                  <w:szCs w:val="22"/>
                </w:rPr>
                <w:t>1.1</w:t>
              </w:r>
            </w:ins>
          </w:p>
        </w:tc>
      </w:tr>
      <w:tr w:rsidR="00717B93" w:rsidRPr="00BB7467" w14:paraId="4BDEA44D" w14:textId="77777777" w:rsidTr="00BB7467">
        <w:trPr>
          <w:ins w:id="5614" w:author="Hannah McSorley" w:date="2020-08-05T02:53:00Z"/>
        </w:trPr>
        <w:tc>
          <w:tcPr>
            <w:tcW w:w="0" w:type="auto"/>
            <w:shd w:val="clear" w:color="auto" w:fill="F2F2F2" w:themeFill="background1" w:themeFillShade="F2"/>
          </w:tcPr>
          <w:p w14:paraId="5091BD51" w14:textId="77777777" w:rsidR="00D3555D" w:rsidRPr="00BB7467" w:rsidRDefault="005D6F31" w:rsidP="00BB7467">
            <w:pPr>
              <w:spacing w:line="276" w:lineRule="auto"/>
              <w:rPr>
                <w:ins w:id="5615" w:author="Hannah McSorley" w:date="2020-08-05T02:53:00Z"/>
                <w:rFonts w:asciiTheme="minorHAnsi" w:hAnsiTheme="minorHAnsi" w:cstheme="minorHAnsi"/>
                <w:sz w:val="22"/>
                <w:szCs w:val="22"/>
              </w:rPr>
            </w:pPr>
            <w:ins w:id="5616" w:author="Hannah McSorley" w:date="2020-08-05T02:53:00Z">
              <w:r w:rsidRPr="00BB7467">
                <w:rPr>
                  <w:rFonts w:asciiTheme="minorHAnsi" w:hAnsiTheme="minorHAnsi" w:cstheme="minorHAnsi"/>
                  <w:sz w:val="22"/>
                  <w:szCs w:val="22"/>
                </w:rPr>
                <w:t>Open water coverage (%)</w:t>
              </w:r>
            </w:ins>
          </w:p>
        </w:tc>
        <w:tc>
          <w:tcPr>
            <w:tcW w:w="0" w:type="auto"/>
            <w:shd w:val="clear" w:color="auto" w:fill="F2F2F2" w:themeFill="background1" w:themeFillShade="F2"/>
          </w:tcPr>
          <w:p w14:paraId="0218B4E1" w14:textId="77777777" w:rsidR="00D3555D" w:rsidRPr="00BB7467" w:rsidRDefault="005D6F31" w:rsidP="00BB7467">
            <w:pPr>
              <w:spacing w:line="276" w:lineRule="auto"/>
              <w:rPr>
                <w:ins w:id="5617" w:author="Hannah McSorley" w:date="2020-08-05T02:53:00Z"/>
                <w:rFonts w:asciiTheme="minorHAnsi" w:hAnsiTheme="minorHAnsi" w:cstheme="minorHAnsi"/>
                <w:sz w:val="22"/>
                <w:szCs w:val="22"/>
              </w:rPr>
            </w:pPr>
            <w:ins w:id="5618" w:author="Hannah McSorley" w:date="2020-08-05T02:53:00Z">
              <w:r w:rsidRPr="00BB7467">
                <w:rPr>
                  <w:rFonts w:asciiTheme="minorHAnsi" w:hAnsiTheme="minorHAnsi" w:cstheme="minorHAnsi"/>
                  <w:sz w:val="22"/>
                  <w:szCs w:val="22"/>
                </w:rPr>
                <w:t>2.9</w:t>
              </w:r>
            </w:ins>
          </w:p>
        </w:tc>
        <w:tc>
          <w:tcPr>
            <w:tcW w:w="0" w:type="auto"/>
            <w:shd w:val="clear" w:color="auto" w:fill="F2F2F2" w:themeFill="background1" w:themeFillShade="F2"/>
          </w:tcPr>
          <w:p w14:paraId="08DFD729" w14:textId="77777777" w:rsidR="00D3555D" w:rsidRPr="00BB7467" w:rsidRDefault="005D6F31" w:rsidP="00BB7467">
            <w:pPr>
              <w:spacing w:line="276" w:lineRule="auto"/>
              <w:rPr>
                <w:ins w:id="5619" w:author="Hannah McSorley" w:date="2020-08-05T02:53:00Z"/>
                <w:rFonts w:asciiTheme="minorHAnsi" w:hAnsiTheme="minorHAnsi" w:cstheme="minorHAnsi"/>
                <w:sz w:val="22"/>
                <w:szCs w:val="22"/>
              </w:rPr>
            </w:pPr>
            <w:ins w:id="5620" w:author="Hannah McSorley" w:date="2020-08-05T02:53:00Z">
              <w:r w:rsidRPr="00BB7467">
                <w:rPr>
                  <w:rFonts w:asciiTheme="minorHAnsi" w:hAnsiTheme="minorHAnsi" w:cstheme="minorHAnsi"/>
                  <w:sz w:val="22"/>
                  <w:szCs w:val="22"/>
                </w:rPr>
                <w:t>0.6</w:t>
              </w:r>
            </w:ins>
          </w:p>
        </w:tc>
        <w:tc>
          <w:tcPr>
            <w:tcW w:w="0" w:type="auto"/>
            <w:shd w:val="clear" w:color="auto" w:fill="F2F2F2" w:themeFill="background1" w:themeFillShade="F2"/>
          </w:tcPr>
          <w:p w14:paraId="0E4DF4F3" w14:textId="77777777" w:rsidR="00D3555D" w:rsidRPr="00BB7467" w:rsidRDefault="005D6F31" w:rsidP="00BB7467">
            <w:pPr>
              <w:spacing w:line="276" w:lineRule="auto"/>
              <w:rPr>
                <w:ins w:id="5621" w:author="Hannah McSorley" w:date="2020-08-05T02:53:00Z"/>
                <w:rFonts w:asciiTheme="minorHAnsi" w:hAnsiTheme="minorHAnsi" w:cstheme="minorHAnsi"/>
                <w:sz w:val="22"/>
                <w:szCs w:val="22"/>
              </w:rPr>
            </w:pPr>
            <w:ins w:id="5622" w:author="Hannah McSorley" w:date="2020-08-05T02:53:00Z">
              <w:r w:rsidRPr="00BB7467">
                <w:rPr>
                  <w:rFonts w:asciiTheme="minorHAnsi" w:hAnsiTheme="minorHAnsi" w:cstheme="minorHAnsi"/>
                  <w:sz w:val="22"/>
                  <w:szCs w:val="22"/>
                </w:rPr>
                <w:t>1.8</w:t>
              </w:r>
            </w:ins>
          </w:p>
        </w:tc>
        <w:tc>
          <w:tcPr>
            <w:tcW w:w="0" w:type="auto"/>
            <w:shd w:val="clear" w:color="auto" w:fill="F2F2F2" w:themeFill="background1" w:themeFillShade="F2"/>
          </w:tcPr>
          <w:p w14:paraId="5FBAC976" w14:textId="77777777" w:rsidR="00D3555D" w:rsidRPr="00BB7467" w:rsidRDefault="005D6F31" w:rsidP="00BB7467">
            <w:pPr>
              <w:spacing w:line="276" w:lineRule="auto"/>
              <w:rPr>
                <w:ins w:id="5623" w:author="Hannah McSorley" w:date="2020-08-05T02:53:00Z"/>
                <w:rFonts w:asciiTheme="minorHAnsi" w:hAnsiTheme="minorHAnsi" w:cstheme="minorHAnsi"/>
                <w:sz w:val="22"/>
                <w:szCs w:val="22"/>
              </w:rPr>
            </w:pPr>
            <w:ins w:id="5624" w:author="Hannah McSorley" w:date="2020-08-05T02:53:00Z">
              <w:r w:rsidRPr="00BB7467">
                <w:rPr>
                  <w:rFonts w:asciiTheme="minorHAnsi" w:hAnsiTheme="minorHAnsi" w:cstheme="minorHAnsi"/>
                  <w:sz w:val="22"/>
                  <w:szCs w:val="22"/>
                </w:rPr>
                <w:t>0.9</w:t>
              </w:r>
            </w:ins>
          </w:p>
        </w:tc>
        <w:tc>
          <w:tcPr>
            <w:tcW w:w="0" w:type="auto"/>
            <w:shd w:val="clear" w:color="auto" w:fill="F2F2F2" w:themeFill="background1" w:themeFillShade="F2"/>
          </w:tcPr>
          <w:p w14:paraId="1BCF917E" w14:textId="77777777" w:rsidR="00D3555D" w:rsidRPr="00BB7467" w:rsidRDefault="005D6F31" w:rsidP="00BB7467">
            <w:pPr>
              <w:spacing w:line="276" w:lineRule="auto"/>
              <w:rPr>
                <w:ins w:id="5625" w:author="Hannah McSorley" w:date="2020-08-05T02:53:00Z"/>
                <w:rFonts w:asciiTheme="minorHAnsi" w:hAnsiTheme="minorHAnsi" w:cstheme="minorHAnsi"/>
                <w:sz w:val="22"/>
                <w:szCs w:val="22"/>
              </w:rPr>
            </w:pPr>
            <w:ins w:id="5626" w:author="Hannah McSorley" w:date="2020-08-05T02:53:00Z">
              <w:r w:rsidRPr="00BB7467">
                <w:rPr>
                  <w:rFonts w:asciiTheme="minorHAnsi" w:hAnsiTheme="minorHAnsi" w:cstheme="minorHAnsi"/>
                  <w:sz w:val="22"/>
                  <w:szCs w:val="22"/>
                </w:rPr>
                <w:t>0.3</w:t>
              </w:r>
            </w:ins>
          </w:p>
        </w:tc>
        <w:tc>
          <w:tcPr>
            <w:tcW w:w="0" w:type="auto"/>
            <w:shd w:val="clear" w:color="auto" w:fill="F2F2F2" w:themeFill="background1" w:themeFillShade="F2"/>
          </w:tcPr>
          <w:p w14:paraId="050D53DC" w14:textId="77777777" w:rsidR="00D3555D" w:rsidRPr="00BB7467" w:rsidRDefault="005D6F31" w:rsidP="00BB7467">
            <w:pPr>
              <w:spacing w:line="276" w:lineRule="auto"/>
              <w:rPr>
                <w:ins w:id="5627" w:author="Hannah McSorley" w:date="2020-08-05T02:53:00Z"/>
                <w:rFonts w:asciiTheme="minorHAnsi" w:hAnsiTheme="minorHAnsi" w:cstheme="minorHAnsi"/>
                <w:sz w:val="22"/>
                <w:szCs w:val="22"/>
              </w:rPr>
            </w:pPr>
            <w:ins w:id="5628" w:author="Hannah McSorley" w:date="2020-08-05T02:53:00Z">
              <w:r w:rsidRPr="00BB7467">
                <w:rPr>
                  <w:rFonts w:asciiTheme="minorHAnsi" w:hAnsiTheme="minorHAnsi" w:cstheme="minorHAnsi"/>
                  <w:sz w:val="22"/>
                  <w:szCs w:val="22"/>
                </w:rPr>
                <w:t>0.7</w:t>
              </w:r>
            </w:ins>
          </w:p>
        </w:tc>
      </w:tr>
      <w:tr w:rsidR="00D3555D" w:rsidRPr="00BB7467" w14:paraId="07797BED" w14:textId="77777777">
        <w:trPr>
          <w:ins w:id="5629" w:author="Hannah McSorley" w:date="2020-08-05T02:53:00Z"/>
        </w:trPr>
        <w:tc>
          <w:tcPr>
            <w:tcW w:w="0" w:type="auto"/>
          </w:tcPr>
          <w:p w14:paraId="7F8A056D" w14:textId="77777777" w:rsidR="00D3555D" w:rsidRPr="00BB7467" w:rsidRDefault="005D6F31" w:rsidP="00BB7467">
            <w:pPr>
              <w:spacing w:line="276" w:lineRule="auto"/>
              <w:rPr>
                <w:ins w:id="5630" w:author="Hannah McSorley" w:date="2020-08-05T02:53:00Z"/>
                <w:rFonts w:asciiTheme="minorHAnsi" w:hAnsiTheme="minorHAnsi" w:cstheme="minorHAnsi"/>
                <w:sz w:val="22"/>
                <w:szCs w:val="22"/>
              </w:rPr>
            </w:pPr>
            <w:ins w:id="5631" w:author="Hannah McSorley" w:date="2020-08-05T02:53:00Z">
              <w:r w:rsidRPr="00BB7467">
                <w:rPr>
                  <w:rFonts w:asciiTheme="minorHAnsi" w:hAnsiTheme="minorHAnsi" w:cstheme="minorHAnsi"/>
                  <w:sz w:val="22"/>
                  <w:szCs w:val="22"/>
                </w:rPr>
                <w:t>Average slope (degrees)</w:t>
              </w:r>
            </w:ins>
          </w:p>
        </w:tc>
        <w:tc>
          <w:tcPr>
            <w:tcW w:w="0" w:type="auto"/>
          </w:tcPr>
          <w:p w14:paraId="6CFF267F" w14:textId="77777777" w:rsidR="00D3555D" w:rsidRPr="00BB7467" w:rsidRDefault="005D6F31" w:rsidP="00BB7467">
            <w:pPr>
              <w:spacing w:line="276" w:lineRule="auto"/>
              <w:rPr>
                <w:ins w:id="5632" w:author="Hannah McSorley" w:date="2020-08-05T02:53:00Z"/>
                <w:rFonts w:asciiTheme="minorHAnsi" w:hAnsiTheme="minorHAnsi" w:cstheme="minorHAnsi"/>
                <w:sz w:val="22"/>
                <w:szCs w:val="22"/>
              </w:rPr>
            </w:pPr>
            <w:ins w:id="5633" w:author="Hannah McSorley" w:date="2020-08-05T02:53:00Z">
              <w:r w:rsidRPr="00BB7467">
                <w:rPr>
                  <w:rFonts w:asciiTheme="minorHAnsi" w:hAnsiTheme="minorHAnsi" w:cstheme="minorHAnsi"/>
                  <w:sz w:val="22"/>
                  <w:szCs w:val="22"/>
                </w:rPr>
                <w:t>9.1</w:t>
              </w:r>
            </w:ins>
          </w:p>
        </w:tc>
        <w:tc>
          <w:tcPr>
            <w:tcW w:w="0" w:type="auto"/>
          </w:tcPr>
          <w:p w14:paraId="1374D8BD" w14:textId="77777777" w:rsidR="00D3555D" w:rsidRPr="00BB7467" w:rsidRDefault="005D6F31" w:rsidP="00BB7467">
            <w:pPr>
              <w:spacing w:line="276" w:lineRule="auto"/>
              <w:rPr>
                <w:ins w:id="5634" w:author="Hannah McSorley" w:date="2020-08-05T02:53:00Z"/>
                <w:rFonts w:asciiTheme="minorHAnsi" w:hAnsiTheme="minorHAnsi" w:cstheme="minorHAnsi"/>
                <w:sz w:val="22"/>
                <w:szCs w:val="22"/>
              </w:rPr>
            </w:pPr>
            <w:ins w:id="5635" w:author="Hannah McSorley" w:date="2020-08-05T02:53:00Z">
              <w:r w:rsidRPr="00BB7467">
                <w:rPr>
                  <w:rFonts w:asciiTheme="minorHAnsi" w:hAnsiTheme="minorHAnsi" w:cstheme="minorHAnsi"/>
                  <w:sz w:val="22"/>
                  <w:szCs w:val="22"/>
                </w:rPr>
                <w:t>10.5</w:t>
              </w:r>
            </w:ins>
          </w:p>
        </w:tc>
        <w:tc>
          <w:tcPr>
            <w:tcW w:w="0" w:type="auto"/>
          </w:tcPr>
          <w:p w14:paraId="04AB9538" w14:textId="77777777" w:rsidR="00D3555D" w:rsidRPr="00BB7467" w:rsidRDefault="005D6F31" w:rsidP="00BB7467">
            <w:pPr>
              <w:spacing w:line="276" w:lineRule="auto"/>
              <w:rPr>
                <w:ins w:id="5636" w:author="Hannah McSorley" w:date="2020-08-05T02:53:00Z"/>
                <w:rFonts w:asciiTheme="minorHAnsi" w:hAnsiTheme="minorHAnsi" w:cstheme="minorHAnsi"/>
                <w:sz w:val="22"/>
                <w:szCs w:val="22"/>
              </w:rPr>
            </w:pPr>
            <w:ins w:id="5637" w:author="Hannah McSorley" w:date="2020-08-05T02:53:00Z">
              <w:r w:rsidRPr="00BB7467">
                <w:rPr>
                  <w:rFonts w:asciiTheme="minorHAnsi" w:hAnsiTheme="minorHAnsi" w:cstheme="minorHAnsi"/>
                  <w:sz w:val="22"/>
                  <w:szCs w:val="22"/>
                </w:rPr>
                <w:t>10.2</w:t>
              </w:r>
            </w:ins>
          </w:p>
        </w:tc>
        <w:tc>
          <w:tcPr>
            <w:tcW w:w="0" w:type="auto"/>
          </w:tcPr>
          <w:p w14:paraId="45882E8E" w14:textId="77777777" w:rsidR="00D3555D" w:rsidRPr="00BB7467" w:rsidRDefault="005D6F31" w:rsidP="00BB7467">
            <w:pPr>
              <w:spacing w:line="276" w:lineRule="auto"/>
              <w:rPr>
                <w:ins w:id="5638" w:author="Hannah McSorley" w:date="2020-08-05T02:53:00Z"/>
                <w:rFonts w:asciiTheme="minorHAnsi" w:hAnsiTheme="minorHAnsi" w:cstheme="minorHAnsi"/>
                <w:sz w:val="22"/>
                <w:szCs w:val="22"/>
              </w:rPr>
            </w:pPr>
            <w:ins w:id="5639" w:author="Hannah McSorley" w:date="2020-08-05T02:53:00Z">
              <w:r w:rsidRPr="00BB7467">
                <w:rPr>
                  <w:rFonts w:asciiTheme="minorHAnsi" w:hAnsiTheme="minorHAnsi" w:cstheme="minorHAnsi"/>
                  <w:sz w:val="22"/>
                  <w:szCs w:val="22"/>
                </w:rPr>
                <w:t>9.5</w:t>
              </w:r>
            </w:ins>
          </w:p>
        </w:tc>
        <w:tc>
          <w:tcPr>
            <w:tcW w:w="0" w:type="auto"/>
          </w:tcPr>
          <w:p w14:paraId="146ED3AE" w14:textId="77777777" w:rsidR="00D3555D" w:rsidRPr="00BB7467" w:rsidRDefault="005D6F31" w:rsidP="00BB7467">
            <w:pPr>
              <w:spacing w:line="276" w:lineRule="auto"/>
              <w:rPr>
                <w:ins w:id="5640" w:author="Hannah McSorley" w:date="2020-08-05T02:53:00Z"/>
                <w:rFonts w:asciiTheme="minorHAnsi" w:hAnsiTheme="minorHAnsi" w:cstheme="minorHAnsi"/>
                <w:sz w:val="22"/>
                <w:szCs w:val="22"/>
              </w:rPr>
            </w:pPr>
            <w:ins w:id="5641" w:author="Hannah McSorley" w:date="2020-08-05T02:53:00Z">
              <w:r w:rsidRPr="00BB7467">
                <w:rPr>
                  <w:rFonts w:asciiTheme="minorHAnsi" w:hAnsiTheme="minorHAnsi" w:cstheme="minorHAnsi"/>
                  <w:sz w:val="22"/>
                  <w:szCs w:val="22"/>
                </w:rPr>
                <w:t>11.3</w:t>
              </w:r>
            </w:ins>
          </w:p>
        </w:tc>
        <w:tc>
          <w:tcPr>
            <w:tcW w:w="0" w:type="auto"/>
          </w:tcPr>
          <w:p w14:paraId="7ABB88BC" w14:textId="77777777" w:rsidR="00D3555D" w:rsidRPr="00BB7467" w:rsidRDefault="005D6F31" w:rsidP="00BB7467">
            <w:pPr>
              <w:spacing w:line="276" w:lineRule="auto"/>
              <w:rPr>
                <w:ins w:id="5642" w:author="Hannah McSorley" w:date="2020-08-05T02:53:00Z"/>
                <w:rFonts w:asciiTheme="minorHAnsi" w:hAnsiTheme="minorHAnsi" w:cstheme="minorHAnsi"/>
                <w:sz w:val="22"/>
                <w:szCs w:val="22"/>
              </w:rPr>
            </w:pPr>
            <w:ins w:id="5643" w:author="Hannah McSorley" w:date="2020-08-05T02:53:00Z">
              <w:r w:rsidRPr="00BB7467">
                <w:rPr>
                  <w:rFonts w:asciiTheme="minorHAnsi" w:hAnsiTheme="minorHAnsi" w:cstheme="minorHAnsi"/>
                  <w:sz w:val="22"/>
                  <w:szCs w:val="22"/>
                </w:rPr>
                <w:t>11.8</w:t>
              </w:r>
            </w:ins>
          </w:p>
        </w:tc>
      </w:tr>
      <w:tr w:rsidR="00717B93" w:rsidRPr="00BB7467" w14:paraId="5AD43705" w14:textId="77777777" w:rsidTr="00BB7467">
        <w:trPr>
          <w:ins w:id="5644" w:author="Hannah McSorley" w:date="2020-08-05T02:53:00Z"/>
        </w:trPr>
        <w:tc>
          <w:tcPr>
            <w:tcW w:w="0" w:type="auto"/>
            <w:shd w:val="clear" w:color="auto" w:fill="F2F2F2" w:themeFill="background1" w:themeFillShade="F2"/>
          </w:tcPr>
          <w:p w14:paraId="5A93EEAA" w14:textId="77777777" w:rsidR="00D3555D" w:rsidRPr="00BB7467" w:rsidRDefault="005D6F31" w:rsidP="00BB7467">
            <w:pPr>
              <w:spacing w:line="276" w:lineRule="auto"/>
              <w:rPr>
                <w:ins w:id="5645" w:author="Hannah McSorley" w:date="2020-08-05T02:53:00Z"/>
                <w:rFonts w:asciiTheme="minorHAnsi" w:hAnsiTheme="minorHAnsi" w:cstheme="minorHAnsi"/>
                <w:sz w:val="22"/>
                <w:szCs w:val="22"/>
              </w:rPr>
            </w:pPr>
            <w:ins w:id="5646" w:author="Hannah McSorley" w:date="2020-08-05T02:53:00Z">
              <w:r w:rsidRPr="00BB7467">
                <w:rPr>
                  <w:rFonts w:asciiTheme="minorHAnsi" w:hAnsiTheme="minorHAnsi" w:cstheme="minorHAnsi"/>
                  <w:sz w:val="22"/>
                  <w:szCs w:val="22"/>
                </w:rPr>
                <w:t>Standard dev. of mean slope (degrees)</w:t>
              </w:r>
            </w:ins>
          </w:p>
        </w:tc>
        <w:tc>
          <w:tcPr>
            <w:tcW w:w="0" w:type="auto"/>
            <w:shd w:val="clear" w:color="auto" w:fill="F2F2F2" w:themeFill="background1" w:themeFillShade="F2"/>
          </w:tcPr>
          <w:p w14:paraId="7837D91B" w14:textId="77777777" w:rsidR="00D3555D" w:rsidRPr="00BB7467" w:rsidRDefault="005D6F31" w:rsidP="00BB7467">
            <w:pPr>
              <w:spacing w:line="276" w:lineRule="auto"/>
              <w:rPr>
                <w:ins w:id="5647" w:author="Hannah McSorley" w:date="2020-08-05T02:53:00Z"/>
                <w:rFonts w:asciiTheme="minorHAnsi" w:hAnsiTheme="minorHAnsi" w:cstheme="minorHAnsi"/>
                <w:sz w:val="22"/>
                <w:szCs w:val="22"/>
              </w:rPr>
            </w:pPr>
            <w:ins w:id="5648" w:author="Hannah McSorley" w:date="2020-08-05T02:53:00Z">
              <w:r w:rsidRPr="00BB7467">
                <w:rPr>
                  <w:rFonts w:asciiTheme="minorHAnsi" w:hAnsiTheme="minorHAnsi" w:cstheme="minorHAnsi"/>
                  <w:sz w:val="22"/>
                  <w:szCs w:val="22"/>
                </w:rPr>
                <w:t>7</w:t>
              </w:r>
            </w:ins>
          </w:p>
        </w:tc>
        <w:tc>
          <w:tcPr>
            <w:tcW w:w="0" w:type="auto"/>
            <w:shd w:val="clear" w:color="auto" w:fill="F2F2F2" w:themeFill="background1" w:themeFillShade="F2"/>
          </w:tcPr>
          <w:p w14:paraId="1190C97D" w14:textId="77777777" w:rsidR="00D3555D" w:rsidRPr="00BB7467" w:rsidRDefault="005D6F31" w:rsidP="00BB7467">
            <w:pPr>
              <w:spacing w:line="276" w:lineRule="auto"/>
              <w:rPr>
                <w:ins w:id="5649" w:author="Hannah McSorley" w:date="2020-08-05T02:53:00Z"/>
                <w:rFonts w:asciiTheme="minorHAnsi" w:hAnsiTheme="minorHAnsi" w:cstheme="minorHAnsi"/>
                <w:sz w:val="22"/>
                <w:szCs w:val="22"/>
              </w:rPr>
            </w:pPr>
            <w:ins w:id="5650" w:author="Hannah McSorley" w:date="2020-08-05T02:53:00Z">
              <w:r w:rsidRPr="00BB7467">
                <w:rPr>
                  <w:rFonts w:asciiTheme="minorHAnsi" w:hAnsiTheme="minorHAnsi" w:cstheme="minorHAnsi"/>
                  <w:sz w:val="22"/>
                  <w:szCs w:val="22"/>
                </w:rPr>
                <w:t>6.2</w:t>
              </w:r>
            </w:ins>
          </w:p>
        </w:tc>
        <w:tc>
          <w:tcPr>
            <w:tcW w:w="0" w:type="auto"/>
            <w:shd w:val="clear" w:color="auto" w:fill="F2F2F2" w:themeFill="background1" w:themeFillShade="F2"/>
          </w:tcPr>
          <w:p w14:paraId="7A8E6A71" w14:textId="77777777" w:rsidR="00D3555D" w:rsidRPr="00BB7467" w:rsidRDefault="005D6F31" w:rsidP="00BB7467">
            <w:pPr>
              <w:spacing w:line="276" w:lineRule="auto"/>
              <w:rPr>
                <w:ins w:id="5651" w:author="Hannah McSorley" w:date="2020-08-05T02:53:00Z"/>
                <w:rFonts w:asciiTheme="minorHAnsi" w:hAnsiTheme="minorHAnsi" w:cstheme="minorHAnsi"/>
                <w:sz w:val="22"/>
                <w:szCs w:val="22"/>
              </w:rPr>
            </w:pPr>
            <w:ins w:id="5652" w:author="Hannah McSorley" w:date="2020-08-05T02:53:00Z">
              <w:r w:rsidRPr="00BB7467">
                <w:rPr>
                  <w:rFonts w:asciiTheme="minorHAnsi" w:hAnsiTheme="minorHAnsi" w:cstheme="minorHAnsi"/>
                  <w:sz w:val="22"/>
                  <w:szCs w:val="22"/>
                </w:rPr>
                <w:t>7.1</w:t>
              </w:r>
            </w:ins>
          </w:p>
        </w:tc>
        <w:tc>
          <w:tcPr>
            <w:tcW w:w="0" w:type="auto"/>
            <w:shd w:val="clear" w:color="auto" w:fill="F2F2F2" w:themeFill="background1" w:themeFillShade="F2"/>
          </w:tcPr>
          <w:p w14:paraId="44966D6F" w14:textId="77777777" w:rsidR="00D3555D" w:rsidRPr="00BB7467" w:rsidRDefault="005D6F31" w:rsidP="00BB7467">
            <w:pPr>
              <w:spacing w:line="276" w:lineRule="auto"/>
              <w:rPr>
                <w:ins w:id="5653" w:author="Hannah McSorley" w:date="2020-08-05T02:53:00Z"/>
                <w:rFonts w:asciiTheme="minorHAnsi" w:hAnsiTheme="minorHAnsi" w:cstheme="minorHAnsi"/>
                <w:sz w:val="22"/>
                <w:szCs w:val="22"/>
              </w:rPr>
            </w:pPr>
            <w:ins w:id="5654" w:author="Hannah McSorley" w:date="2020-08-05T02:53:00Z">
              <w:r w:rsidRPr="00BB7467">
                <w:rPr>
                  <w:rFonts w:asciiTheme="minorHAnsi" w:hAnsiTheme="minorHAnsi" w:cstheme="minorHAnsi"/>
                  <w:sz w:val="22"/>
                  <w:szCs w:val="22"/>
                </w:rPr>
                <w:t>6.1</w:t>
              </w:r>
            </w:ins>
          </w:p>
        </w:tc>
        <w:tc>
          <w:tcPr>
            <w:tcW w:w="0" w:type="auto"/>
            <w:shd w:val="clear" w:color="auto" w:fill="F2F2F2" w:themeFill="background1" w:themeFillShade="F2"/>
          </w:tcPr>
          <w:p w14:paraId="59F102E1" w14:textId="77777777" w:rsidR="00D3555D" w:rsidRPr="00BB7467" w:rsidRDefault="005D6F31" w:rsidP="00BB7467">
            <w:pPr>
              <w:spacing w:line="276" w:lineRule="auto"/>
              <w:rPr>
                <w:ins w:id="5655" w:author="Hannah McSorley" w:date="2020-08-05T02:53:00Z"/>
                <w:rFonts w:asciiTheme="minorHAnsi" w:hAnsiTheme="minorHAnsi" w:cstheme="minorHAnsi"/>
                <w:sz w:val="22"/>
                <w:szCs w:val="22"/>
              </w:rPr>
            </w:pPr>
            <w:ins w:id="5656" w:author="Hannah McSorley" w:date="2020-08-05T02:53:00Z">
              <w:r w:rsidRPr="00BB7467">
                <w:rPr>
                  <w:rFonts w:asciiTheme="minorHAnsi" w:hAnsiTheme="minorHAnsi" w:cstheme="minorHAnsi"/>
                  <w:sz w:val="22"/>
                  <w:szCs w:val="22"/>
                </w:rPr>
                <w:t>7.9</w:t>
              </w:r>
            </w:ins>
          </w:p>
        </w:tc>
        <w:tc>
          <w:tcPr>
            <w:tcW w:w="0" w:type="auto"/>
            <w:shd w:val="clear" w:color="auto" w:fill="F2F2F2" w:themeFill="background1" w:themeFillShade="F2"/>
          </w:tcPr>
          <w:p w14:paraId="0E085D7D" w14:textId="77777777" w:rsidR="00D3555D" w:rsidRPr="00BB7467" w:rsidRDefault="005D6F31" w:rsidP="00BB7467">
            <w:pPr>
              <w:spacing w:line="276" w:lineRule="auto"/>
              <w:rPr>
                <w:ins w:id="5657" w:author="Hannah McSorley" w:date="2020-08-05T02:53:00Z"/>
                <w:rFonts w:asciiTheme="minorHAnsi" w:hAnsiTheme="minorHAnsi" w:cstheme="minorHAnsi"/>
                <w:sz w:val="22"/>
                <w:szCs w:val="22"/>
              </w:rPr>
            </w:pPr>
            <w:ins w:id="5658" w:author="Hannah McSorley" w:date="2020-08-05T02:53:00Z">
              <w:r w:rsidRPr="00BB7467">
                <w:rPr>
                  <w:rFonts w:asciiTheme="minorHAnsi" w:hAnsiTheme="minorHAnsi" w:cstheme="minorHAnsi"/>
                  <w:sz w:val="22"/>
                  <w:szCs w:val="22"/>
                </w:rPr>
                <w:t>8.5</w:t>
              </w:r>
            </w:ins>
          </w:p>
        </w:tc>
      </w:tr>
      <w:tr w:rsidR="00D3555D" w:rsidRPr="00BB7467" w14:paraId="519B0190" w14:textId="77777777">
        <w:trPr>
          <w:ins w:id="5659" w:author="Hannah McSorley" w:date="2020-08-05T02:53:00Z"/>
        </w:trPr>
        <w:tc>
          <w:tcPr>
            <w:tcW w:w="0" w:type="auto"/>
          </w:tcPr>
          <w:p w14:paraId="354D03F2" w14:textId="77777777" w:rsidR="00D3555D" w:rsidRPr="00BB7467" w:rsidRDefault="005D6F31" w:rsidP="00BB7467">
            <w:pPr>
              <w:spacing w:line="276" w:lineRule="auto"/>
              <w:rPr>
                <w:ins w:id="5660" w:author="Hannah McSorley" w:date="2020-08-05T02:53:00Z"/>
                <w:rFonts w:asciiTheme="minorHAnsi" w:hAnsiTheme="minorHAnsi" w:cstheme="minorHAnsi"/>
                <w:sz w:val="22"/>
                <w:szCs w:val="22"/>
              </w:rPr>
            </w:pPr>
            <w:ins w:id="5661" w:author="Hannah McSorley" w:date="2020-08-05T02:53:00Z">
              <w:r w:rsidRPr="00BB7467">
                <w:rPr>
                  <w:rFonts w:asciiTheme="minorHAnsi" w:hAnsiTheme="minorHAnsi" w:cstheme="minorHAnsi"/>
                  <w:sz w:val="22"/>
                  <w:szCs w:val="22"/>
                </w:rPr>
                <w:t>Median slope (degrees)</w:t>
              </w:r>
            </w:ins>
          </w:p>
        </w:tc>
        <w:tc>
          <w:tcPr>
            <w:tcW w:w="0" w:type="auto"/>
          </w:tcPr>
          <w:p w14:paraId="669D35F3" w14:textId="77777777" w:rsidR="00D3555D" w:rsidRPr="00BB7467" w:rsidRDefault="005D6F31" w:rsidP="00BB7467">
            <w:pPr>
              <w:spacing w:line="276" w:lineRule="auto"/>
              <w:rPr>
                <w:ins w:id="5662" w:author="Hannah McSorley" w:date="2020-08-05T02:53:00Z"/>
                <w:rFonts w:asciiTheme="minorHAnsi" w:hAnsiTheme="minorHAnsi" w:cstheme="minorHAnsi"/>
                <w:sz w:val="22"/>
                <w:szCs w:val="22"/>
              </w:rPr>
            </w:pPr>
            <w:ins w:id="5663" w:author="Hannah McSorley" w:date="2020-08-05T02:53:00Z">
              <w:r w:rsidRPr="00BB7467">
                <w:rPr>
                  <w:rFonts w:asciiTheme="minorHAnsi" w:hAnsiTheme="minorHAnsi" w:cstheme="minorHAnsi"/>
                  <w:sz w:val="22"/>
                  <w:szCs w:val="22"/>
                </w:rPr>
                <w:t>8</w:t>
              </w:r>
            </w:ins>
          </w:p>
        </w:tc>
        <w:tc>
          <w:tcPr>
            <w:tcW w:w="0" w:type="auto"/>
          </w:tcPr>
          <w:p w14:paraId="382B9FB7" w14:textId="77777777" w:rsidR="00D3555D" w:rsidRPr="00BB7467" w:rsidRDefault="005D6F31" w:rsidP="00BB7467">
            <w:pPr>
              <w:spacing w:line="276" w:lineRule="auto"/>
              <w:rPr>
                <w:ins w:id="5664" w:author="Hannah McSorley" w:date="2020-08-05T02:53:00Z"/>
                <w:rFonts w:asciiTheme="minorHAnsi" w:hAnsiTheme="minorHAnsi" w:cstheme="minorHAnsi"/>
                <w:sz w:val="22"/>
                <w:szCs w:val="22"/>
              </w:rPr>
            </w:pPr>
            <w:ins w:id="5665" w:author="Hannah McSorley" w:date="2020-08-05T02:53:00Z">
              <w:r w:rsidRPr="00BB7467">
                <w:rPr>
                  <w:rFonts w:asciiTheme="minorHAnsi" w:hAnsiTheme="minorHAnsi" w:cstheme="minorHAnsi"/>
                  <w:sz w:val="22"/>
                  <w:szCs w:val="22"/>
                </w:rPr>
                <w:t>10</w:t>
              </w:r>
            </w:ins>
          </w:p>
        </w:tc>
        <w:tc>
          <w:tcPr>
            <w:tcW w:w="0" w:type="auto"/>
          </w:tcPr>
          <w:p w14:paraId="7C9B13A8" w14:textId="77777777" w:rsidR="00D3555D" w:rsidRPr="00BB7467" w:rsidRDefault="005D6F31" w:rsidP="00BB7467">
            <w:pPr>
              <w:spacing w:line="276" w:lineRule="auto"/>
              <w:rPr>
                <w:ins w:id="5666" w:author="Hannah McSorley" w:date="2020-08-05T02:53:00Z"/>
                <w:rFonts w:asciiTheme="minorHAnsi" w:hAnsiTheme="minorHAnsi" w:cstheme="minorHAnsi"/>
                <w:sz w:val="22"/>
                <w:szCs w:val="22"/>
              </w:rPr>
            </w:pPr>
            <w:ins w:id="5667" w:author="Hannah McSorley" w:date="2020-08-05T02:53:00Z">
              <w:r w:rsidRPr="00BB7467">
                <w:rPr>
                  <w:rFonts w:asciiTheme="minorHAnsi" w:hAnsiTheme="minorHAnsi" w:cstheme="minorHAnsi"/>
                  <w:sz w:val="22"/>
                  <w:szCs w:val="22"/>
                </w:rPr>
                <w:t>9</w:t>
              </w:r>
            </w:ins>
          </w:p>
        </w:tc>
        <w:tc>
          <w:tcPr>
            <w:tcW w:w="0" w:type="auto"/>
          </w:tcPr>
          <w:p w14:paraId="644E0E9D" w14:textId="77777777" w:rsidR="00D3555D" w:rsidRPr="00BB7467" w:rsidRDefault="005D6F31" w:rsidP="00BB7467">
            <w:pPr>
              <w:spacing w:line="276" w:lineRule="auto"/>
              <w:rPr>
                <w:ins w:id="5668" w:author="Hannah McSorley" w:date="2020-08-05T02:53:00Z"/>
                <w:rFonts w:asciiTheme="minorHAnsi" w:hAnsiTheme="minorHAnsi" w:cstheme="minorHAnsi"/>
                <w:sz w:val="22"/>
                <w:szCs w:val="22"/>
              </w:rPr>
            </w:pPr>
            <w:ins w:id="5669" w:author="Hannah McSorley" w:date="2020-08-05T02:53:00Z">
              <w:r w:rsidRPr="00BB7467">
                <w:rPr>
                  <w:rFonts w:asciiTheme="minorHAnsi" w:hAnsiTheme="minorHAnsi" w:cstheme="minorHAnsi"/>
                  <w:sz w:val="22"/>
                  <w:szCs w:val="22"/>
                </w:rPr>
                <w:t>9</w:t>
              </w:r>
            </w:ins>
          </w:p>
        </w:tc>
        <w:tc>
          <w:tcPr>
            <w:tcW w:w="0" w:type="auto"/>
          </w:tcPr>
          <w:p w14:paraId="21937D2C" w14:textId="77777777" w:rsidR="00D3555D" w:rsidRPr="00BB7467" w:rsidRDefault="005D6F31" w:rsidP="00BB7467">
            <w:pPr>
              <w:spacing w:line="276" w:lineRule="auto"/>
              <w:rPr>
                <w:ins w:id="5670" w:author="Hannah McSorley" w:date="2020-08-05T02:53:00Z"/>
                <w:rFonts w:asciiTheme="minorHAnsi" w:hAnsiTheme="minorHAnsi" w:cstheme="minorHAnsi"/>
                <w:sz w:val="22"/>
                <w:szCs w:val="22"/>
              </w:rPr>
            </w:pPr>
            <w:ins w:id="5671" w:author="Hannah McSorley" w:date="2020-08-05T02:53:00Z">
              <w:r w:rsidRPr="00BB7467">
                <w:rPr>
                  <w:rFonts w:asciiTheme="minorHAnsi" w:hAnsiTheme="minorHAnsi" w:cstheme="minorHAnsi"/>
                  <w:sz w:val="22"/>
                  <w:szCs w:val="22"/>
                </w:rPr>
                <w:t>9</w:t>
              </w:r>
            </w:ins>
          </w:p>
        </w:tc>
        <w:tc>
          <w:tcPr>
            <w:tcW w:w="0" w:type="auto"/>
          </w:tcPr>
          <w:p w14:paraId="3235B62F" w14:textId="77777777" w:rsidR="00D3555D" w:rsidRPr="00BB7467" w:rsidRDefault="005D6F31" w:rsidP="00BB7467">
            <w:pPr>
              <w:spacing w:line="276" w:lineRule="auto"/>
              <w:rPr>
                <w:ins w:id="5672" w:author="Hannah McSorley" w:date="2020-08-05T02:53:00Z"/>
                <w:rFonts w:asciiTheme="minorHAnsi" w:hAnsiTheme="minorHAnsi" w:cstheme="minorHAnsi"/>
                <w:sz w:val="22"/>
                <w:szCs w:val="22"/>
              </w:rPr>
            </w:pPr>
            <w:ins w:id="5673" w:author="Hannah McSorley" w:date="2020-08-05T02:53:00Z">
              <w:r w:rsidRPr="00BB7467">
                <w:rPr>
                  <w:rFonts w:asciiTheme="minorHAnsi" w:hAnsiTheme="minorHAnsi" w:cstheme="minorHAnsi"/>
                  <w:sz w:val="22"/>
                  <w:szCs w:val="22"/>
                </w:rPr>
                <w:t>10</w:t>
              </w:r>
            </w:ins>
          </w:p>
        </w:tc>
      </w:tr>
      <w:tr w:rsidR="00717B93" w:rsidRPr="00BB7467" w14:paraId="52450B5C" w14:textId="77777777" w:rsidTr="00BB7467">
        <w:trPr>
          <w:ins w:id="5674" w:author="Hannah McSorley" w:date="2020-08-05T02:53:00Z"/>
        </w:trPr>
        <w:tc>
          <w:tcPr>
            <w:tcW w:w="0" w:type="auto"/>
            <w:shd w:val="clear" w:color="auto" w:fill="F2F2F2" w:themeFill="background1" w:themeFillShade="F2"/>
          </w:tcPr>
          <w:p w14:paraId="4297DF02" w14:textId="77777777" w:rsidR="00D3555D" w:rsidRPr="00BB7467" w:rsidRDefault="005D6F31" w:rsidP="00BB7467">
            <w:pPr>
              <w:spacing w:line="276" w:lineRule="auto"/>
              <w:rPr>
                <w:ins w:id="5675" w:author="Hannah McSorley" w:date="2020-08-05T02:53:00Z"/>
                <w:rFonts w:asciiTheme="minorHAnsi" w:hAnsiTheme="minorHAnsi" w:cstheme="minorHAnsi"/>
                <w:sz w:val="22"/>
                <w:szCs w:val="22"/>
              </w:rPr>
            </w:pPr>
            <w:ins w:id="5676" w:author="Hannah McSorley" w:date="2020-08-05T02:53:00Z">
              <w:r w:rsidRPr="00BB7467">
                <w:rPr>
                  <w:rFonts w:asciiTheme="minorHAnsi" w:hAnsiTheme="minorHAnsi" w:cstheme="minorHAnsi"/>
                  <w:sz w:val="22"/>
                  <w:szCs w:val="22"/>
                </w:rPr>
                <w:t>Maximum slope (degrees)</w:t>
              </w:r>
            </w:ins>
          </w:p>
        </w:tc>
        <w:tc>
          <w:tcPr>
            <w:tcW w:w="0" w:type="auto"/>
            <w:shd w:val="clear" w:color="auto" w:fill="F2F2F2" w:themeFill="background1" w:themeFillShade="F2"/>
          </w:tcPr>
          <w:p w14:paraId="57532691" w14:textId="77777777" w:rsidR="00D3555D" w:rsidRPr="00BB7467" w:rsidRDefault="005D6F31" w:rsidP="00BB7467">
            <w:pPr>
              <w:spacing w:line="276" w:lineRule="auto"/>
              <w:rPr>
                <w:ins w:id="5677" w:author="Hannah McSorley" w:date="2020-08-05T02:53:00Z"/>
                <w:rFonts w:asciiTheme="minorHAnsi" w:hAnsiTheme="minorHAnsi" w:cstheme="minorHAnsi"/>
                <w:sz w:val="22"/>
                <w:szCs w:val="22"/>
              </w:rPr>
            </w:pPr>
            <w:ins w:id="5678" w:author="Hannah McSorley" w:date="2020-08-05T02:53:00Z">
              <w:r w:rsidRPr="00BB7467">
                <w:rPr>
                  <w:rFonts w:asciiTheme="minorHAnsi" w:hAnsiTheme="minorHAnsi" w:cstheme="minorHAnsi"/>
                  <w:sz w:val="22"/>
                  <w:szCs w:val="22"/>
                </w:rPr>
                <w:t>44</w:t>
              </w:r>
            </w:ins>
          </w:p>
        </w:tc>
        <w:tc>
          <w:tcPr>
            <w:tcW w:w="0" w:type="auto"/>
            <w:shd w:val="clear" w:color="auto" w:fill="F2F2F2" w:themeFill="background1" w:themeFillShade="F2"/>
          </w:tcPr>
          <w:p w14:paraId="2BFB7686" w14:textId="77777777" w:rsidR="00D3555D" w:rsidRPr="00BB7467" w:rsidRDefault="005D6F31" w:rsidP="00BB7467">
            <w:pPr>
              <w:spacing w:line="276" w:lineRule="auto"/>
              <w:rPr>
                <w:ins w:id="5679" w:author="Hannah McSorley" w:date="2020-08-05T02:53:00Z"/>
                <w:rFonts w:asciiTheme="minorHAnsi" w:hAnsiTheme="minorHAnsi" w:cstheme="minorHAnsi"/>
                <w:sz w:val="22"/>
                <w:szCs w:val="22"/>
              </w:rPr>
            </w:pPr>
            <w:ins w:id="5680" w:author="Hannah McSorley" w:date="2020-08-05T02:53:00Z">
              <w:r w:rsidRPr="00BB7467">
                <w:rPr>
                  <w:rFonts w:asciiTheme="minorHAnsi" w:hAnsiTheme="minorHAnsi" w:cstheme="minorHAnsi"/>
                  <w:sz w:val="22"/>
                  <w:szCs w:val="22"/>
                </w:rPr>
                <w:t>38</w:t>
              </w:r>
            </w:ins>
          </w:p>
        </w:tc>
        <w:tc>
          <w:tcPr>
            <w:tcW w:w="0" w:type="auto"/>
            <w:shd w:val="clear" w:color="auto" w:fill="F2F2F2" w:themeFill="background1" w:themeFillShade="F2"/>
          </w:tcPr>
          <w:p w14:paraId="68FEB118" w14:textId="77777777" w:rsidR="00D3555D" w:rsidRPr="00BB7467" w:rsidRDefault="005D6F31" w:rsidP="00BB7467">
            <w:pPr>
              <w:spacing w:line="276" w:lineRule="auto"/>
              <w:rPr>
                <w:ins w:id="5681" w:author="Hannah McSorley" w:date="2020-08-05T02:53:00Z"/>
                <w:rFonts w:asciiTheme="minorHAnsi" w:hAnsiTheme="minorHAnsi" w:cstheme="minorHAnsi"/>
                <w:sz w:val="22"/>
                <w:szCs w:val="22"/>
              </w:rPr>
            </w:pPr>
            <w:ins w:id="5682" w:author="Hannah McSorley" w:date="2020-08-05T02:53:00Z">
              <w:r w:rsidRPr="00BB7467">
                <w:rPr>
                  <w:rFonts w:asciiTheme="minorHAnsi" w:hAnsiTheme="minorHAnsi" w:cstheme="minorHAnsi"/>
                  <w:sz w:val="22"/>
                  <w:szCs w:val="22"/>
                </w:rPr>
                <w:t>50</w:t>
              </w:r>
            </w:ins>
          </w:p>
        </w:tc>
        <w:tc>
          <w:tcPr>
            <w:tcW w:w="0" w:type="auto"/>
            <w:shd w:val="clear" w:color="auto" w:fill="F2F2F2" w:themeFill="background1" w:themeFillShade="F2"/>
          </w:tcPr>
          <w:p w14:paraId="0DDCCB53" w14:textId="77777777" w:rsidR="00D3555D" w:rsidRPr="00BB7467" w:rsidRDefault="005D6F31" w:rsidP="00BB7467">
            <w:pPr>
              <w:spacing w:line="276" w:lineRule="auto"/>
              <w:rPr>
                <w:ins w:id="5683" w:author="Hannah McSorley" w:date="2020-08-05T02:53:00Z"/>
                <w:rFonts w:asciiTheme="minorHAnsi" w:hAnsiTheme="minorHAnsi" w:cstheme="minorHAnsi"/>
                <w:sz w:val="22"/>
                <w:szCs w:val="22"/>
              </w:rPr>
            </w:pPr>
            <w:ins w:id="5684" w:author="Hannah McSorley" w:date="2020-08-05T02:53:00Z">
              <w:r w:rsidRPr="00BB7467">
                <w:rPr>
                  <w:rFonts w:asciiTheme="minorHAnsi" w:hAnsiTheme="minorHAnsi" w:cstheme="minorHAnsi"/>
                  <w:sz w:val="22"/>
                  <w:szCs w:val="22"/>
                </w:rPr>
                <w:t>40</w:t>
              </w:r>
            </w:ins>
          </w:p>
        </w:tc>
        <w:tc>
          <w:tcPr>
            <w:tcW w:w="0" w:type="auto"/>
            <w:shd w:val="clear" w:color="auto" w:fill="F2F2F2" w:themeFill="background1" w:themeFillShade="F2"/>
          </w:tcPr>
          <w:p w14:paraId="6A70EE51" w14:textId="77777777" w:rsidR="00D3555D" w:rsidRPr="00BB7467" w:rsidRDefault="005D6F31" w:rsidP="00BB7467">
            <w:pPr>
              <w:spacing w:line="276" w:lineRule="auto"/>
              <w:rPr>
                <w:ins w:id="5685" w:author="Hannah McSorley" w:date="2020-08-05T02:53:00Z"/>
                <w:rFonts w:asciiTheme="minorHAnsi" w:hAnsiTheme="minorHAnsi" w:cstheme="minorHAnsi"/>
                <w:sz w:val="22"/>
                <w:szCs w:val="22"/>
              </w:rPr>
            </w:pPr>
            <w:ins w:id="5686" w:author="Hannah McSorley" w:date="2020-08-05T02:53:00Z">
              <w:r w:rsidRPr="00BB7467">
                <w:rPr>
                  <w:rFonts w:asciiTheme="minorHAnsi" w:hAnsiTheme="minorHAnsi" w:cstheme="minorHAnsi"/>
                  <w:sz w:val="22"/>
                  <w:szCs w:val="22"/>
                </w:rPr>
                <w:t>56</w:t>
              </w:r>
            </w:ins>
          </w:p>
        </w:tc>
        <w:tc>
          <w:tcPr>
            <w:tcW w:w="0" w:type="auto"/>
            <w:shd w:val="clear" w:color="auto" w:fill="F2F2F2" w:themeFill="background1" w:themeFillShade="F2"/>
          </w:tcPr>
          <w:p w14:paraId="097377FD" w14:textId="77777777" w:rsidR="00D3555D" w:rsidRPr="00BB7467" w:rsidRDefault="005D6F31" w:rsidP="00BB7467">
            <w:pPr>
              <w:spacing w:line="276" w:lineRule="auto"/>
              <w:rPr>
                <w:ins w:id="5687" w:author="Hannah McSorley" w:date="2020-08-05T02:53:00Z"/>
                <w:rFonts w:asciiTheme="minorHAnsi" w:hAnsiTheme="minorHAnsi" w:cstheme="minorHAnsi"/>
                <w:sz w:val="22"/>
                <w:szCs w:val="22"/>
              </w:rPr>
            </w:pPr>
            <w:ins w:id="5688" w:author="Hannah McSorley" w:date="2020-08-05T02:53:00Z">
              <w:r w:rsidRPr="00BB7467">
                <w:rPr>
                  <w:rFonts w:asciiTheme="minorHAnsi" w:hAnsiTheme="minorHAnsi" w:cstheme="minorHAnsi"/>
                  <w:sz w:val="22"/>
                  <w:szCs w:val="22"/>
                </w:rPr>
                <w:t>61</w:t>
              </w:r>
            </w:ins>
          </w:p>
        </w:tc>
      </w:tr>
      <w:tr w:rsidR="00D3555D" w:rsidRPr="00BB7467" w14:paraId="7E5791BC" w14:textId="77777777">
        <w:trPr>
          <w:ins w:id="5689" w:author="Hannah McSorley" w:date="2020-08-05T02:53:00Z"/>
        </w:trPr>
        <w:tc>
          <w:tcPr>
            <w:tcW w:w="0" w:type="auto"/>
          </w:tcPr>
          <w:p w14:paraId="74A35060" w14:textId="77777777" w:rsidR="00D3555D" w:rsidRPr="00BB7467" w:rsidRDefault="005D6F31" w:rsidP="00BB7467">
            <w:pPr>
              <w:spacing w:line="276" w:lineRule="auto"/>
              <w:rPr>
                <w:ins w:id="5690" w:author="Hannah McSorley" w:date="2020-08-05T02:53:00Z"/>
                <w:rFonts w:asciiTheme="minorHAnsi" w:hAnsiTheme="minorHAnsi" w:cstheme="minorHAnsi"/>
                <w:sz w:val="22"/>
                <w:szCs w:val="22"/>
              </w:rPr>
            </w:pPr>
            <w:ins w:id="5691" w:author="Hannah McSorley" w:date="2020-08-05T02:53:00Z">
              <w:r w:rsidRPr="00BB7467">
                <w:rPr>
                  <w:rFonts w:asciiTheme="minorHAnsi" w:hAnsiTheme="minorHAnsi" w:cstheme="minorHAnsi"/>
                  <w:sz w:val="22"/>
                  <w:szCs w:val="22"/>
                </w:rPr>
                <w:t>Parent Material</w:t>
              </w:r>
            </w:ins>
          </w:p>
        </w:tc>
        <w:tc>
          <w:tcPr>
            <w:tcW w:w="0" w:type="auto"/>
          </w:tcPr>
          <w:p w14:paraId="384F58B4" w14:textId="77777777" w:rsidR="00D3555D" w:rsidRPr="00BB7467" w:rsidRDefault="00D3555D" w:rsidP="00BB7467">
            <w:pPr>
              <w:spacing w:line="276" w:lineRule="auto"/>
              <w:rPr>
                <w:ins w:id="5692" w:author="Hannah McSorley" w:date="2020-08-05T02:53:00Z"/>
                <w:rFonts w:asciiTheme="minorHAnsi" w:hAnsiTheme="minorHAnsi" w:cstheme="minorHAnsi"/>
                <w:sz w:val="22"/>
                <w:szCs w:val="22"/>
              </w:rPr>
            </w:pPr>
          </w:p>
        </w:tc>
        <w:tc>
          <w:tcPr>
            <w:tcW w:w="0" w:type="auto"/>
          </w:tcPr>
          <w:p w14:paraId="570AC589" w14:textId="77777777" w:rsidR="00D3555D" w:rsidRPr="00BB7467" w:rsidRDefault="00D3555D" w:rsidP="00BB7467">
            <w:pPr>
              <w:spacing w:line="276" w:lineRule="auto"/>
              <w:rPr>
                <w:ins w:id="5693" w:author="Hannah McSorley" w:date="2020-08-05T02:53:00Z"/>
                <w:rFonts w:asciiTheme="minorHAnsi" w:hAnsiTheme="minorHAnsi" w:cstheme="minorHAnsi"/>
                <w:sz w:val="22"/>
                <w:szCs w:val="22"/>
              </w:rPr>
            </w:pPr>
          </w:p>
        </w:tc>
        <w:tc>
          <w:tcPr>
            <w:tcW w:w="0" w:type="auto"/>
          </w:tcPr>
          <w:p w14:paraId="5348F1EF" w14:textId="77777777" w:rsidR="00D3555D" w:rsidRPr="00BB7467" w:rsidRDefault="00D3555D" w:rsidP="00BB7467">
            <w:pPr>
              <w:spacing w:line="276" w:lineRule="auto"/>
              <w:rPr>
                <w:ins w:id="5694" w:author="Hannah McSorley" w:date="2020-08-05T02:53:00Z"/>
                <w:rFonts w:asciiTheme="minorHAnsi" w:hAnsiTheme="minorHAnsi" w:cstheme="minorHAnsi"/>
                <w:sz w:val="22"/>
                <w:szCs w:val="22"/>
              </w:rPr>
            </w:pPr>
          </w:p>
        </w:tc>
        <w:tc>
          <w:tcPr>
            <w:tcW w:w="0" w:type="auto"/>
          </w:tcPr>
          <w:p w14:paraId="30763D82" w14:textId="77777777" w:rsidR="00D3555D" w:rsidRPr="00BB7467" w:rsidRDefault="00D3555D" w:rsidP="00BB7467">
            <w:pPr>
              <w:spacing w:line="276" w:lineRule="auto"/>
              <w:rPr>
                <w:ins w:id="5695" w:author="Hannah McSorley" w:date="2020-08-05T02:53:00Z"/>
                <w:rFonts w:asciiTheme="minorHAnsi" w:hAnsiTheme="minorHAnsi" w:cstheme="minorHAnsi"/>
                <w:sz w:val="22"/>
                <w:szCs w:val="22"/>
              </w:rPr>
            </w:pPr>
          </w:p>
        </w:tc>
        <w:tc>
          <w:tcPr>
            <w:tcW w:w="0" w:type="auto"/>
          </w:tcPr>
          <w:p w14:paraId="43227C58" w14:textId="77777777" w:rsidR="00D3555D" w:rsidRPr="00BB7467" w:rsidRDefault="00D3555D" w:rsidP="00BB7467">
            <w:pPr>
              <w:spacing w:line="276" w:lineRule="auto"/>
              <w:rPr>
                <w:ins w:id="5696" w:author="Hannah McSorley" w:date="2020-08-05T02:53:00Z"/>
                <w:rFonts w:asciiTheme="minorHAnsi" w:hAnsiTheme="minorHAnsi" w:cstheme="minorHAnsi"/>
                <w:sz w:val="22"/>
                <w:szCs w:val="22"/>
              </w:rPr>
            </w:pPr>
          </w:p>
        </w:tc>
        <w:tc>
          <w:tcPr>
            <w:tcW w:w="0" w:type="auto"/>
          </w:tcPr>
          <w:p w14:paraId="1D0906D3" w14:textId="77777777" w:rsidR="00D3555D" w:rsidRPr="00BB7467" w:rsidRDefault="00D3555D" w:rsidP="00BB7467">
            <w:pPr>
              <w:spacing w:line="276" w:lineRule="auto"/>
              <w:rPr>
                <w:ins w:id="5697" w:author="Hannah McSorley" w:date="2020-08-05T02:53:00Z"/>
                <w:rFonts w:asciiTheme="minorHAnsi" w:hAnsiTheme="minorHAnsi" w:cstheme="minorHAnsi"/>
                <w:sz w:val="22"/>
                <w:szCs w:val="22"/>
              </w:rPr>
            </w:pPr>
          </w:p>
        </w:tc>
      </w:tr>
      <w:tr w:rsidR="00717B93" w:rsidRPr="00BB7467" w14:paraId="484AF4EB" w14:textId="77777777" w:rsidTr="00BB7467">
        <w:trPr>
          <w:ins w:id="5698" w:author="Hannah McSorley" w:date="2020-08-05T02:53:00Z"/>
        </w:trPr>
        <w:tc>
          <w:tcPr>
            <w:tcW w:w="0" w:type="auto"/>
            <w:shd w:val="clear" w:color="auto" w:fill="F2F2F2" w:themeFill="background1" w:themeFillShade="F2"/>
          </w:tcPr>
          <w:p w14:paraId="007EC546" w14:textId="77777777" w:rsidR="00D3555D" w:rsidRPr="00BB7467" w:rsidRDefault="005D6F31" w:rsidP="00BB7467">
            <w:pPr>
              <w:spacing w:line="276" w:lineRule="auto"/>
              <w:rPr>
                <w:ins w:id="5699" w:author="Hannah McSorley" w:date="2020-08-05T02:53:00Z"/>
                <w:rFonts w:asciiTheme="minorHAnsi" w:hAnsiTheme="minorHAnsi" w:cstheme="minorHAnsi"/>
                <w:sz w:val="22"/>
                <w:szCs w:val="22"/>
              </w:rPr>
            </w:pPr>
            <w:proofErr w:type="spellStart"/>
            <w:ins w:id="5700" w:author="Hannah McSorley" w:date="2020-08-05T02:53:00Z">
              <w:r w:rsidRPr="00BB7467">
                <w:rPr>
                  <w:rFonts w:asciiTheme="minorHAnsi" w:hAnsiTheme="minorHAnsi" w:cstheme="minorHAnsi"/>
                  <w:sz w:val="22"/>
                  <w:szCs w:val="22"/>
                </w:rPr>
                <w:t>Wark</w:t>
              </w:r>
              <w:proofErr w:type="spellEnd"/>
              <w:r w:rsidRPr="00BB7467">
                <w:rPr>
                  <w:rFonts w:asciiTheme="minorHAnsi" w:hAnsiTheme="minorHAnsi" w:cstheme="minorHAnsi"/>
                  <w:sz w:val="22"/>
                  <w:szCs w:val="22"/>
                </w:rPr>
                <w:t>-Gneiss (%)</w:t>
              </w:r>
            </w:ins>
          </w:p>
        </w:tc>
        <w:tc>
          <w:tcPr>
            <w:tcW w:w="0" w:type="auto"/>
            <w:shd w:val="clear" w:color="auto" w:fill="F2F2F2" w:themeFill="background1" w:themeFillShade="F2"/>
          </w:tcPr>
          <w:p w14:paraId="1A62B82B" w14:textId="77777777" w:rsidR="00D3555D" w:rsidRPr="00BB7467" w:rsidRDefault="005D6F31" w:rsidP="00BB7467">
            <w:pPr>
              <w:spacing w:line="276" w:lineRule="auto"/>
              <w:rPr>
                <w:ins w:id="5701" w:author="Hannah McSorley" w:date="2020-08-05T02:53:00Z"/>
                <w:rFonts w:asciiTheme="minorHAnsi" w:hAnsiTheme="minorHAnsi" w:cstheme="minorHAnsi"/>
                <w:sz w:val="22"/>
                <w:szCs w:val="22"/>
              </w:rPr>
            </w:pPr>
            <w:ins w:id="5702" w:author="Hannah McSorley" w:date="2020-08-05T02:53:00Z">
              <w:r w:rsidRPr="00BB7467">
                <w:rPr>
                  <w:rFonts w:asciiTheme="minorHAnsi" w:hAnsiTheme="minorHAnsi" w:cstheme="minorHAnsi"/>
                  <w:sz w:val="22"/>
                  <w:szCs w:val="22"/>
                </w:rPr>
                <w:t>13.6</w:t>
              </w:r>
            </w:ins>
          </w:p>
        </w:tc>
        <w:tc>
          <w:tcPr>
            <w:tcW w:w="0" w:type="auto"/>
            <w:shd w:val="clear" w:color="auto" w:fill="F2F2F2" w:themeFill="background1" w:themeFillShade="F2"/>
          </w:tcPr>
          <w:p w14:paraId="584003C4" w14:textId="77777777" w:rsidR="00D3555D" w:rsidRPr="00BB7467" w:rsidRDefault="005D6F31" w:rsidP="00BB7467">
            <w:pPr>
              <w:spacing w:line="276" w:lineRule="auto"/>
              <w:rPr>
                <w:ins w:id="5703" w:author="Hannah McSorley" w:date="2020-08-05T02:53:00Z"/>
                <w:rFonts w:asciiTheme="minorHAnsi" w:hAnsiTheme="minorHAnsi" w:cstheme="minorHAnsi"/>
                <w:sz w:val="22"/>
                <w:szCs w:val="22"/>
              </w:rPr>
            </w:pPr>
            <w:ins w:id="5704" w:author="Hannah McSorley" w:date="2020-08-05T02:53:00Z">
              <w:r w:rsidRPr="00BB7467">
                <w:rPr>
                  <w:rFonts w:asciiTheme="minorHAnsi" w:hAnsiTheme="minorHAnsi" w:cstheme="minorHAnsi"/>
                  <w:sz w:val="22"/>
                  <w:szCs w:val="22"/>
                </w:rPr>
                <w:t>44.9</w:t>
              </w:r>
            </w:ins>
          </w:p>
        </w:tc>
        <w:tc>
          <w:tcPr>
            <w:tcW w:w="0" w:type="auto"/>
            <w:shd w:val="clear" w:color="auto" w:fill="F2F2F2" w:themeFill="background1" w:themeFillShade="F2"/>
          </w:tcPr>
          <w:p w14:paraId="2ADD59BF" w14:textId="77777777" w:rsidR="00D3555D" w:rsidRPr="00BB7467" w:rsidRDefault="005D6F31" w:rsidP="00BB7467">
            <w:pPr>
              <w:spacing w:line="276" w:lineRule="auto"/>
              <w:rPr>
                <w:ins w:id="5705" w:author="Hannah McSorley" w:date="2020-08-05T02:53:00Z"/>
                <w:rFonts w:asciiTheme="minorHAnsi" w:hAnsiTheme="minorHAnsi" w:cstheme="minorHAnsi"/>
                <w:sz w:val="22"/>
                <w:szCs w:val="22"/>
              </w:rPr>
            </w:pPr>
            <w:ins w:id="5706" w:author="Hannah McSorley" w:date="2020-08-05T02:53:00Z">
              <w:r w:rsidRPr="00BB7467">
                <w:rPr>
                  <w:rFonts w:asciiTheme="minorHAnsi" w:hAnsiTheme="minorHAnsi" w:cstheme="minorHAnsi"/>
                  <w:sz w:val="22"/>
                  <w:szCs w:val="22"/>
                </w:rPr>
                <w:t>20.5</w:t>
              </w:r>
            </w:ins>
          </w:p>
        </w:tc>
        <w:tc>
          <w:tcPr>
            <w:tcW w:w="0" w:type="auto"/>
            <w:shd w:val="clear" w:color="auto" w:fill="F2F2F2" w:themeFill="background1" w:themeFillShade="F2"/>
          </w:tcPr>
          <w:p w14:paraId="08C8C6F6" w14:textId="77777777" w:rsidR="00D3555D" w:rsidRPr="00BB7467" w:rsidRDefault="005D6F31" w:rsidP="00BB7467">
            <w:pPr>
              <w:spacing w:line="276" w:lineRule="auto"/>
              <w:rPr>
                <w:ins w:id="5707" w:author="Hannah McSorley" w:date="2020-08-05T02:53:00Z"/>
                <w:rFonts w:asciiTheme="minorHAnsi" w:hAnsiTheme="minorHAnsi" w:cstheme="minorHAnsi"/>
                <w:sz w:val="22"/>
                <w:szCs w:val="22"/>
              </w:rPr>
            </w:pPr>
            <w:ins w:id="5708" w:author="Hannah McSorley" w:date="2020-08-05T02:53:00Z">
              <w:r w:rsidRPr="00BB7467">
                <w:rPr>
                  <w:rFonts w:asciiTheme="minorHAnsi" w:hAnsiTheme="minorHAnsi" w:cstheme="minorHAnsi"/>
                  <w:sz w:val="22"/>
                  <w:szCs w:val="22"/>
                </w:rPr>
                <w:t>77.6</w:t>
              </w:r>
            </w:ins>
          </w:p>
        </w:tc>
        <w:tc>
          <w:tcPr>
            <w:tcW w:w="0" w:type="auto"/>
            <w:shd w:val="clear" w:color="auto" w:fill="F2F2F2" w:themeFill="background1" w:themeFillShade="F2"/>
          </w:tcPr>
          <w:p w14:paraId="1985854A" w14:textId="77777777" w:rsidR="00D3555D" w:rsidRPr="00BB7467" w:rsidRDefault="005D6F31" w:rsidP="00BB7467">
            <w:pPr>
              <w:spacing w:line="276" w:lineRule="auto"/>
              <w:rPr>
                <w:ins w:id="5709" w:author="Hannah McSorley" w:date="2020-08-05T02:53:00Z"/>
                <w:rFonts w:asciiTheme="minorHAnsi" w:hAnsiTheme="minorHAnsi" w:cstheme="minorHAnsi"/>
                <w:sz w:val="22"/>
                <w:szCs w:val="22"/>
              </w:rPr>
            </w:pPr>
            <w:ins w:id="5710"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32572B05" w14:textId="77777777" w:rsidR="00D3555D" w:rsidRPr="00BB7467" w:rsidRDefault="005D6F31" w:rsidP="00BB7467">
            <w:pPr>
              <w:spacing w:line="276" w:lineRule="auto"/>
              <w:rPr>
                <w:ins w:id="5711" w:author="Hannah McSorley" w:date="2020-08-05T02:53:00Z"/>
                <w:rFonts w:asciiTheme="minorHAnsi" w:hAnsiTheme="minorHAnsi" w:cstheme="minorHAnsi"/>
                <w:sz w:val="22"/>
                <w:szCs w:val="22"/>
              </w:rPr>
            </w:pPr>
            <w:ins w:id="5712" w:author="Hannah McSorley" w:date="2020-08-05T02:53:00Z">
              <w:r w:rsidRPr="00BB7467">
                <w:rPr>
                  <w:rFonts w:asciiTheme="minorHAnsi" w:hAnsiTheme="minorHAnsi" w:cstheme="minorHAnsi"/>
                  <w:sz w:val="22"/>
                  <w:szCs w:val="22"/>
                </w:rPr>
                <w:t>30.6</w:t>
              </w:r>
            </w:ins>
          </w:p>
        </w:tc>
      </w:tr>
      <w:tr w:rsidR="00D3555D" w:rsidRPr="00BB7467" w14:paraId="71732720" w14:textId="77777777">
        <w:trPr>
          <w:ins w:id="5713" w:author="Hannah McSorley" w:date="2020-08-05T02:53:00Z"/>
        </w:trPr>
        <w:tc>
          <w:tcPr>
            <w:tcW w:w="0" w:type="auto"/>
          </w:tcPr>
          <w:p w14:paraId="688C6741" w14:textId="77777777" w:rsidR="00D3555D" w:rsidRPr="00BB7467" w:rsidRDefault="005D6F31" w:rsidP="00BB7467">
            <w:pPr>
              <w:spacing w:line="276" w:lineRule="auto"/>
              <w:rPr>
                <w:ins w:id="5714" w:author="Hannah McSorley" w:date="2020-08-05T02:53:00Z"/>
                <w:rFonts w:asciiTheme="minorHAnsi" w:hAnsiTheme="minorHAnsi" w:cstheme="minorHAnsi"/>
                <w:sz w:val="22"/>
                <w:szCs w:val="22"/>
              </w:rPr>
            </w:pPr>
            <w:ins w:id="5715" w:author="Hannah McSorley" w:date="2020-08-05T02:53:00Z">
              <w:r w:rsidRPr="00BB7467">
                <w:rPr>
                  <w:rFonts w:asciiTheme="minorHAnsi" w:hAnsiTheme="minorHAnsi" w:cstheme="minorHAnsi"/>
                  <w:sz w:val="22"/>
                  <w:szCs w:val="22"/>
                </w:rPr>
                <w:t>Argillite-</w:t>
              </w:r>
              <w:proofErr w:type="spellStart"/>
              <w:r w:rsidRPr="00BB7467">
                <w:rPr>
                  <w:rFonts w:asciiTheme="minorHAnsi" w:hAnsiTheme="minorHAnsi" w:cstheme="minorHAnsi"/>
                  <w:sz w:val="22"/>
                  <w:szCs w:val="22"/>
                </w:rPr>
                <w:t>Metagreywacke</w:t>
              </w:r>
              <w:proofErr w:type="spellEnd"/>
              <w:r w:rsidRPr="00BB7467">
                <w:rPr>
                  <w:rFonts w:asciiTheme="minorHAnsi" w:hAnsiTheme="minorHAnsi" w:cstheme="minorHAnsi"/>
                  <w:sz w:val="22"/>
                  <w:szCs w:val="22"/>
                </w:rPr>
                <w:t xml:space="preserve"> (%)</w:t>
              </w:r>
            </w:ins>
          </w:p>
        </w:tc>
        <w:tc>
          <w:tcPr>
            <w:tcW w:w="0" w:type="auto"/>
          </w:tcPr>
          <w:p w14:paraId="6D621EC6" w14:textId="77777777" w:rsidR="00D3555D" w:rsidRPr="00BB7467" w:rsidRDefault="005D6F31" w:rsidP="00BB7467">
            <w:pPr>
              <w:spacing w:line="276" w:lineRule="auto"/>
              <w:rPr>
                <w:ins w:id="5716" w:author="Hannah McSorley" w:date="2020-08-05T02:53:00Z"/>
                <w:rFonts w:asciiTheme="minorHAnsi" w:hAnsiTheme="minorHAnsi" w:cstheme="minorHAnsi"/>
                <w:sz w:val="22"/>
                <w:szCs w:val="22"/>
              </w:rPr>
            </w:pPr>
            <w:ins w:id="5717" w:author="Hannah McSorley" w:date="2020-08-05T02:53:00Z">
              <w:r w:rsidRPr="00BB7467">
                <w:rPr>
                  <w:rFonts w:asciiTheme="minorHAnsi" w:hAnsiTheme="minorHAnsi" w:cstheme="minorHAnsi"/>
                  <w:sz w:val="22"/>
                  <w:szCs w:val="22"/>
                </w:rPr>
                <w:t>64.2</w:t>
              </w:r>
            </w:ins>
          </w:p>
        </w:tc>
        <w:tc>
          <w:tcPr>
            <w:tcW w:w="0" w:type="auto"/>
          </w:tcPr>
          <w:p w14:paraId="68437CED" w14:textId="77777777" w:rsidR="00D3555D" w:rsidRPr="00BB7467" w:rsidRDefault="005D6F31" w:rsidP="00BB7467">
            <w:pPr>
              <w:spacing w:line="276" w:lineRule="auto"/>
              <w:rPr>
                <w:ins w:id="5718" w:author="Hannah McSorley" w:date="2020-08-05T02:53:00Z"/>
                <w:rFonts w:asciiTheme="minorHAnsi" w:hAnsiTheme="minorHAnsi" w:cstheme="minorHAnsi"/>
                <w:sz w:val="22"/>
                <w:szCs w:val="22"/>
              </w:rPr>
            </w:pPr>
            <w:ins w:id="5719" w:author="Hannah McSorley" w:date="2020-08-05T02:53:00Z">
              <w:r w:rsidRPr="00BB7467">
                <w:rPr>
                  <w:rFonts w:asciiTheme="minorHAnsi" w:hAnsiTheme="minorHAnsi" w:cstheme="minorHAnsi"/>
                  <w:sz w:val="22"/>
                  <w:szCs w:val="22"/>
                </w:rPr>
                <w:t>0</w:t>
              </w:r>
            </w:ins>
          </w:p>
        </w:tc>
        <w:tc>
          <w:tcPr>
            <w:tcW w:w="0" w:type="auto"/>
          </w:tcPr>
          <w:p w14:paraId="001C78A0" w14:textId="77777777" w:rsidR="00D3555D" w:rsidRPr="00BB7467" w:rsidRDefault="005D6F31" w:rsidP="00BB7467">
            <w:pPr>
              <w:spacing w:line="276" w:lineRule="auto"/>
              <w:rPr>
                <w:ins w:id="5720" w:author="Hannah McSorley" w:date="2020-08-05T02:53:00Z"/>
                <w:rFonts w:asciiTheme="minorHAnsi" w:hAnsiTheme="minorHAnsi" w:cstheme="minorHAnsi"/>
                <w:sz w:val="22"/>
                <w:szCs w:val="22"/>
              </w:rPr>
            </w:pPr>
            <w:ins w:id="5721" w:author="Hannah McSorley" w:date="2020-08-05T02:53:00Z">
              <w:r w:rsidRPr="00BB7467">
                <w:rPr>
                  <w:rFonts w:asciiTheme="minorHAnsi" w:hAnsiTheme="minorHAnsi" w:cstheme="minorHAnsi"/>
                  <w:sz w:val="22"/>
                  <w:szCs w:val="22"/>
                </w:rPr>
                <w:t>42.1</w:t>
              </w:r>
            </w:ins>
          </w:p>
        </w:tc>
        <w:tc>
          <w:tcPr>
            <w:tcW w:w="0" w:type="auto"/>
          </w:tcPr>
          <w:p w14:paraId="5F4C5483" w14:textId="77777777" w:rsidR="00D3555D" w:rsidRPr="00BB7467" w:rsidRDefault="005D6F31" w:rsidP="00BB7467">
            <w:pPr>
              <w:spacing w:line="276" w:lineRule="auto"/>
              <w:rPr>
                <w:ins w:id="5722" w:author="Hannah McSorley" w:date="2020-08-05T02:53:00Z"/>
                <w:rFonts w:asciiTheme="minorHAnsi" w:hAnsiTheme="minorHAnsi" w:cstheme="minorHAnsi"/>
                <w:sz w:val="22"/>
                <w:szCs w:val="22"/>
              </w:rPr>
            </w:pPr>
            <w:ins w:id="5723" w:author="Hannah McSorley" w:date="2020-08-05T02:53:00Z">
              <w:r w:rsidRPr="00BB7467">
                <w:rPr>
                  <w:rFonts w:asciiTheme="minorHAnsi" w:hAnsiTheme="minorHAnsi" w:cstheme="minorHAnsi"/>
                  <w:sz w:val="22"/>
                  <w:szCs w:val="22"/>
                </w:rPr>
                <w:t>0</w:t>
              </w:r>
            </w:ins>
          </w:p>
        </w:tc>
        <w:tc>
          <w:tcPr>
            <w:tcW w:w="0" w:type="auto"/>
          </w:tcPr>
          <w:p w14:paraId="0E52FCE3" w14:textId="77777777" w:rsidR="00D3555D" w:rsidRPr="00BB7467" w:rsidRDefault="005D6F31" w:rsidP="00BB7467">
            <w:pPr>
              <w:spacing w:line="276" w:lineRule="auto"/>
              <w:rPr>
                <w:ins w:id="5724" w:author="Hannah McSorley" w:date="2020-08-05T02:53:00Z"/>
                <w:rFonts w:asciiTheme="minorHAnsi" w:hAnsiTheme="minorHAnsi" w:cstheme="minorHAnsi"/>
                <w:sz w:val="22"/>
                <w:szCs w:val="22"/>
              </w:rPr>
            </w:pPr>
            <w:ins w:id="5725" w:author="Hannah McSorley" w:date="2020-08-05T02:53:00Z">
              <w:r w:rsidRPr="00BB7467">
                <w:rPr>
                  <w:rFonts w:asciiTheme="minorHAnsi" w:hAnsiTheme="minorHAnsi" w:cstheme="minorHAnsi"/>
                  <w:sz w:val="22"/>
                  <w:szCs w:val="22"/>
                </w:rPr>
                <w:t>76.8</w:t>
              </w:r>
            </w:ins>
          </w:p>
        </w:tc>
        <w:tc>
          <w:tcPr>
            <w:tcW w:w="0" w:type="auto"/>
          </w:tcPr>
          <w:p w14:paraId="20BC436B" w14:textId="77777777" w:rsidR="00D3555D" w:rsidRPr="00BB7467" w:rsidRDefault="005D6F31" w:rsidP="00BB7467">
            <w:pPr>
              <w:spacing w:line="276" w:lineRule="auto"/>
              <w:rPr>
                <w:ins w:id="5726" w:author="Hannah McSorley" w:date="2020-08-05T02:53:00Z"/>
                <w:rFonts w:asciiTheme="minorHAnsi" w:hAnsiTheme="minorHAnsi" w:cstheme="minorHAnsi"/>
                <w:sz w:val="22"/>
                <w:szCs w:val="22"/>
              </w:rPr>
            </w:pPr>
            <w:ins w:id="5727" w:author="Hannah McSorley" w:date="2020-08-05T02:53:00Z">
              <w:r w:rsidRPr="00BB7467">
                <w:rPr>
                  <w:rFonts w:asciiTheme="minorHAnsi" w:hAnsiTheme="minorHAnsi" w:cstheme="minorHAnsi"/>
                  <w:sz w:val="22"/>
                  <w:szCs w:val="22"/>
                </w:rPr>
                <w:t>45.1</w:t>
              </w:r>
            </w:ins>
          </w:p>
        </w:tc>
      </w:tr>
      <w:tr w:rsidR="00717B93" w:rsidRPr="00BB7467" w14:paraId="4DE6E227" w14:textId="77777777" w:rsidTr="00BB7467">
        <w:trPr>
          <w:ins w:id="5728" w:author="Hannah McSorley" w:date="2020-08-05T02:53:00Z"/>
        </w:trPr>
        <w:tc>
          <w:tcPr>
            <w:tcW w:w="0" w:type="auto"/>
            <w:shd w:val="clear" w:color="auto" w:fill="F2F2F2" w:themeFill="background1" w:themeFillShade="F2"/>
          </w:tcPr>
          <w:p w14:paraId="69B0ECDC" w14:textId="77777777" w:rsidR="00D3555D" w:rsidRPr="00BB7467" w:rsidRDefault="005D6F31" w:rsidP="00BB7467">
            <w:pPr>
              <w:spacing w:line="276" w:lineRule="auto"/>
              <w:rPr>
                <w:ins w:id="5729" w:author="Hannah McSorley" w:date="2020-08-05T02:53:00Z"/>
                <w:rFonts w:asciiTheme="minorHAnsi" w:hAnsiTheme="minorHAnsi" w:cstheme="minorHAnsi"/>
                <w:sz w:val="22"/>
                <w:szCs w:val="22"/>
              </w:rPr>
            </w:pPr>
            <w:proofErr w:type="spellStart"/>
            <w:ins w:id="5730" w:author="Hannah McSorley" w:date="2020-08-05T02:53:00Z">
              <w:r w:rsidRPr="00BB7467">
                <w:rPr>
                  <w:rFonts w:asciiTheme="minorHAnsi" w:hAnsiTheme="minorHAnsi" w:cstheme="minorHAnsi"/>
                  <w:sz w:val="22"/>
                  <w:szCs w:val="22"/>
                </w:rPr>
                <w:t>Metagreywacke</w:t>
              </w:r>
              <w:proofErr w:type="spellEnd"/>
              <w:r w:rsidRPr="00BB7467">
                <w:rPr>
                  <w:rFonts w:asciiTheme="minorHAnsi" w:hAnsiTheme="minorHAnsi" w:cstheme="minorHAnsi"/>
                  <w:sz w:val="22"/>
                  <w:szCs w:val="22"/>
                </w:rPr>
                <w:t xml:space="preserve"> (%)</w:t>
              </w:r>
            </w:ins>
          </w:p>
        </w:tc>
        <w:tc>
          <w:tcPr>
            <w:tcW w:w="0" w:type="auto"/>
            <w:shd w:val="clear" w:color="auto" w:fill="F2F2F2" w:themeFill="background1" w:themeFillShade="F2"/>
          </w:tcPr>
          <w:p w14:paraId="437BA60A" w14:textId="77777777" w:rsidR="00D3555D" w:rsidRPr="00BB7467" w:rsidRDefault="005D6F31" w:rsidP="00BB7467">
            <w:pPr>
              <w:spacing w:line="276" w:lineRule="auto"/>
              <w:rPr>
                <w:ins w:id="5731" w:author="Hannah McSorley" w:date="2020-08-05T02:53:00Z"/>
                <w:rFonts w:asciiTheme="minorHAnsi" w:hAnsiTheme="minorHAnsi" w:cstheme="minorHAnsi"/>
                <w:sz w:val="22"/>
                <w:szCs w:val="22"/>
              </w:rPr>
            </w:pPr>
            <w:ins w:id="5732"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799D999B" w14:textId="77777777" w:rsidR="00D3555D" w:rsidRPr="00BB7467" w:rsidRDefault="005D6F31" w:rsidP="00BB7467">
            <w:pPr>
              <w:spacing w:line="276" w:lineRule="auto"/>
              <w:rPr>
                <w:ins w:id="5733" w:author="Hannah McSorley" w:date="2020-08-05T02:53:00Z"/>
                <w:rFonts w:asciiTheme="minorHAnsi" w:hAnsiTheme="minorHAnsi" w:cstheme="minorHAnsi"/>
                <w:sz w:val="22"/>
                <w:szCs w:val="22"/>
              </w:rPr>
            </w:pPr>
            <w:ins w:id="5734"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2E1AD68E" w14:textId="77777777" w:rsidR="00D3555D" w:rsidRPr="00BB7467" w:rsidRDefault="005D6F31" w:rsidP="00BB7467">
            <w:pPr>
              <w:spacing w:line="276" w:lineRule="auto"/>
              <w:rPr>
                <w:ins w:id="5735" w:author="Hannah McSorley" w:date="2020-08-05T02:53:00Z"/>
                <w:rFonts w:asciiTheme="minorHAnsi" w:hAnsiTheme="minorHAnsi" w:cstheme="minorHAnsi"/>
                <w:sz w:val="22"/>
                <w:szCs w:val="22"/>
              </w:rPr>
            </w:pPr>
            <w:ins w:id="5736"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56A5DA2E" w14:textId="77777777" w:rsidR="00D3555D" w:rsidRPr="00BB7467" w:rsidRDefault="005D6F31" w:rsidP="00BB7467">
            <w:pPr>
              <w:spacing w:line="276" w:lineRule="auto"/>
              <w:rPr>
                <w:ins w:id="5737" w:author="Hannah McSorley" w:date="2020-08-05T02:53:00Z"/>
                <w:rFonts w:asciiTheme="minorHAnsi" w:hAnsiTheme="minorHAnsi" w:cstheme="minorHAnsi"/>
                <w:sz w:val="22"/>
                <w:szCs w:val="22"/>
              </w:rPr>
            </w:pPr>
            <w:ins w:id="5738"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33AFF353" w14:textId="77777777" w:rsidR="00D3555D" w:rsidRPr="00BB7467" w:rsidRDefault="005D6F31" w:rsidP="00BB7467">
            <w:pPr>
              <w:spacing w:line="276" w:lineRule="auto"/>
              <w:rPr>
                <w:ins w:id="5739" w:author="Hannah McSorley" w:date="2020-08-05T02:53:00Z"/>
                <w:rFonts w:asciiTheme="minorHAnsi" w:hAnsiTheme="minorHAnsi" w:cstheme="minorHAnsi"/>
                <w:sz w:val="22"/>
                <w:szCs w:val="22"/>
              </w:rPr>
            </w:pPr>
            <w:ins w:id="5740" w:author="Hannah McSorley" w:date="2020-08-05T02:53:00Z">
              <w:r w:rsidRPr="00BB7467">
                <w:rPr>
                  <w:rFonts w:asciiTheme="minorHAnsi" w:hAnsiTheme="minorHAnsi" w:cstheme="minorHAnsi"/>
                  <w:sz w:val="22"/>
                  <w:szCs w:val="22"/>
                </w:rPr>
                <w:t>7.2</w:t>
              </w:r>
            </w:ins>
          </w:p>
        </w:tc>
        <w:tc>
          <w:tcPr>
            <w:tcW w:w="0" w:type="auto"/>
            <w:shd w:val="clear" w:color="auto" w:fill="F2F2F2" w:themeFill="background1" w:themeFillShade="F2"/>
          </w:tcPr>
          <w:p w14:paraId="00167E1D" w14:textId="77777777" w:rsidR="00D3555D" w:rsidRPr="00BB7467" w:rsidRDefault="005D6F31" w:rsidP="00BB7467">
            <w:pPr>
              <w:spacing w:line="276" w:lineRule="auto"/>
              <w:rPr>
                <w:ins w:id="5741" w:author="Hannah McSorley" w:date="2020-08-05T02:53:00Z"/>
                <w:rFonts w:asciiTheme="minorHAnsi" w:hAnsiTheme="minorHAnsi" w:cstheme="minorHAnsi"/>
                <w:sz w:val="22"/>
                <w:szCs w:val="22"/>
              </w:rPr>
            </w:pPr>
            <w:ins w:id="5742" w:author="Hannah McSorley" w:date="2020-08-05T02:53:00Z">
              <w:r w:rsidRPr="00BB7467">
                <w:rPr>
                  <w:rFonts w:asciiTheme="minorHAnsi" w:hAnsiTheme="minorHAnsi" w:cstheme="minorHAnsi"/>
                  <w:sz w:val="22"/>
                  <w:szCs w:val="22"/>
                </w:rPr>
                <w:t>1.6</w:t>
              </w:r>
            </w:ins>
          </w:p>
        </w:tc>
      </w:tr>
      <w:tr w:rsidR="00D3555D" w:rsidRPr="00BB7467" w14:paraId="561EE508" w14:textId="77777777">
        <w:trPr>
          <w:ins w:id="5743" w:author="Hannah McSorley" w:date="2020-08-05T02:53:00Z"/>
        </w:trPr>
        <w:tc>
          <w:tcPr>
            <w:tcW w:w="0" w:type="auto"/>
          </w:tcPr>
          <w:p w14:paraId="26C9ADDC" w14:textId="77777777" w:rsidR="00D3555D" w:rsidRPr="00BB7467" w:rsidRDefault="005D6F31" w:rsidP="00BB7467">
            <w:pPr>
              <w:spacing w:line="276" w:lineRule="auto"/>
              <w:rPr>
                <w:ins w:id="5744" w:author="Hannah McSorley" w:date="2020-08-05T02:53:00Z"/>
                <w:rFonts w:asciiTheme="minorHAnsi" w:hAnsiTheme="minorHAnsi" w:cstheme="minorHAnsi"/>
                <w:sz w:val="22"/>
                <w:szCs w:val="22"/>
              </w:rPr>
            </w:pPr>
            <w:ins w:id="5745" w:author="Hannah McSorley" w:date="2020-08-05T02:53:00Z">
              <w:r w:rsidRPr="00BB7467">
                <w:rPr>
                  <w:rFonts w:asciiTheme="minorHAnsi" w:hAnsiTheme="minorHAnsi" w:cstheme="minorHAnsi"/>
                  <w:sz w:val="22"/>
                  <w:szCs w:val="22"/>
                </w:rPr>
                <w:t>Chert-Argillite-Volcanic (%)</w:t>
              </w:r>
            </w:ins>
          </w:p>
        </w:tc>
        <w:tc>
          <w:tcPr>
            <w:tcW w:w="0" w:type="auto"/>
          </w:tcPr>
          <w:p w14:paraId="221F9B2E" w14:textId="77777777" w:rsidR="00D3555D" w:rsidRPr="00BB7467" w:rsidRDefault="005D6F31" w:rsidP="00BB7467">
            <w:pPr>
              <w:spacing w:line="276" w:lineRule="auto"/>
              <w:rPr>
                <w:ins w:id="5746" w:author="Hannah McSorley" w:date="2020-08-05T02:53:00Z"/>
                <w:rFonts w:asciiTheme="minorHAnsi" w:hAnsiTheme="minorHAnsi" w:cstheme="minorHAnsi"/>
                <w:sz w:val="22"/>
                <w:szCs w:val="22"/>
              </w:rPr>
            </w:pPr>
            <w:ins w:id="5747" w:author="Hannah McSorley" w:date="2020-08-05T02:53:00Z">
              <w:r w:rsidRPr="00BB7467">
                <w:rPr>
                  <w:rFonts w:asciiTheme="minorHAnsi" w:hAnsiTheme="minorHAnsi" w:cstheme="minorHAnsi"/>
                  <w:sz w:val="22"/>
                  <w:szCs w:val="22"/>
                </w:rPr>
                <w:t>22.2</w:t>
              </w:r>
            </w:ins>
          </w:p>
        </w:tc>
        <w:tc>
          <w:tcPr>
            <w:tcW w:w="0" w:type="auto"/>
          </w:tcPr>
          <w:p w14:paraId="3190E76A" w14:textId="77777777" w:rsidR="00D3555D" w:rsidRPr="00BB7467" w:rsidRDefault="005D6F31" w:rsidP="00BB7467">
            <w:pPr>
              <w:spacing w:line="276" w:lineRule="auto"/>
              <w:rPr>
                <w:ins w:id="5748" w:author="Hannah McSorley" w:date="2020-08-05T02:53:00Z"/>
                <w:rFonts w:asciiTheme="minorHAnsi" w:hAnsiTheme="minorHAnsi" w:cstheme="minorHAnsi"/>
                <w:sz w:val="22"/>
                <w:szCs w:val="22"/>
              </w:rPr>
            </w:pPr>
            <w:ins w:id="5749" w:author="Hannah McSorley" w:date="2020-08-05T02:53:00Z">
              <w:r w:rsidRPr="00BB7467">
                <w:rPr>
                  <w:rFonts w:asciiTheme="minorHAnsi" w:hAnsiTheme="minorHAnsi" w:cstheme="minorHAnsi"/>
                  <w:sz w:val="22"/>
                  <w:szCs w:val="22"/>
                </w:rPr>
                <w:t>55.1</w:t>
              </w:r>
            </w:ins>
          </w:p>
        </w:tc>
        <w:tc>
          <w:tcPr>
            <w:tcW w:w="0" w:type="auto"/>
          </w:tcPr>
          <w:p w14:paraId="1F0A8DB9" w14:textId="77777777" w:rsidR="00D3555D" w:rsidRPr="00BB7467" w:rsidRDefault="005D6F31" w:rsidP="00BB7467">
            <w:pPr>
              <w:spacing w:line="276" w:lineRule="auto"/>
              <w:rPr>
                <w:ins w:id="5750" w:author="Hannah McSorley" w:date="2020-08-05T02:53:00Z"/>
                <w:rFonts w:asciiTheme="minorHAnsi" w:hAnsiTheme="minorHAnsi" w:cstheme="minorHAnsi"/>
                <w:sz w:val="22"/>
                <w:szCs w:val="22"/>
              </w:rPr>
            </w:pPr>
            <w:ins w:id="5751" w:author="Hannah McSorley" w:date="2020-08-05T02:53:00Z">
              <w:r w:rsidRPr="00BB7467">
                <w:rPr>
                  <w:rFonts w:asciiTheme="minorHAnsi" w:hAnsiTheme="minorHAnsi" w:cstheme="minorHAnsi"/>
                  <w:sz w:val="22"/>
                  <w:szCs w:val="22"/>
                </w:rPr>
                <w:t>37.4</w:t>
              </w:r>
            </w:ins>
          </w:p>
        </w:tc>
        <w:tc>
          <w:tcPr>
            <w:tcW w:w="0" w:type="auto"/>
          </w:tcPr>
          <w:p w14:paraId="72EBBF3B" w14:textId="77777777" w:rsidR="00D3555D" w:rsidRPr="00BB7467" w:rsidRDefault="005D6F31" w:rsidP="00BB7467">
            <w:pPr>
              <w:spacing w:line="276" w:lineRule="auto"/>
              <w:rPr>
                <w:ins w:id="5752" w:author="Hannah McSorley" w:date="2020-08-05T02:53:00Z"/>
                <w:rFonts w:asciiTheme="minorHAnsi" w:hAnsiTheme="minorHAnsi" w:cstheme="minorHAnsi"/>
                <w:sz w:val="22"/>
                <w:szCs w:val="22"/>
              </w:rPr>
            </w:pPr>
            <w:ins w:id="5753" w:author="Hannah McSorley" w:date="2020-08-05T02:53:00Z">
              <w:r w:rsidRPr="00BB7467">
                <w:rPr>
                  <w:rFonts w:asciiTheme="minorHAnsi" w:hAnsiTheme="minorHAnsi" w:cstheme="minorHAnsi"/>
                  <w:sz w:val="22"/>
                  <w:szCs w:val="22"/>
                </w:rPr>
                <w:t>22.4</w:t>
              </w:r>
            </w:ins>
          </w:p>
        </w:tc>
        <w:tc>
          <w:tcPr>
            <w:tcW w:w="0" w:type="auto"/>
          </w:tcPr>
          <w:p w14:paraId="59143025" w14:textId="77777777" w:rsidR="00D3555D" w:rsidRPr="00BB7467" w:rsidRDefault="005D6F31" w:rsidP="00BB7467">
            <w:pPr>
              <w:spacing w:line="276" w:lineRule="auto"/>
              <w:rPr>
                <w:ins w:id="5754" w:author="Hannah McSorley" w:date="2020-08-05T02:53:00Z"/>
                <w:rFonts w:asciiTheme="minorHAnsi" w:hAnsiTheme="minorHAnsi" w:cstheme="minorHAnsi"/>
                <w:sz w:val="22"/>
                <w:szCs w:val="22"/>
              </w:rPr>
            </w:pPr>
            <w:ins w:id="5755" w:author="Hannah McSorley" w:date="2020-08-05T02:53:00Z">
              <w:r w:rsidRPr="00BB7467">
                <w:rPr>
                  <w:rFonts w:asciiTheme="minorHAnsi" w:hAnsiTheme="minorHAnsi" w:cstheme="minorHAnsi"/>
                  <w:sz w:val="22"/>
                  <w:szCs w:val="22"/>
                </w:rPr>
                <w:t>0</w:t>
              </w:r>
            </w:ins>
          </w:p>
        </w:tc>
        <w:tc>
          <w:tcPr>
            <w:tcW w:w="0" w:type="auto"/>
          </w:tcPr>
          <w:p w14:paraId="7687E310" w14:textId="77777777" w:rsidR="00D3555D" w:rsidRPr="00BB7467" w:rsidRDefault="005D6F31" w:rsidP="00BB7467">
            <w:pPr>
              <w:spacing w:line="276" w:lineRule="auto"/>
              <w:rPr>
                <w:ins w:id="5756" w:author="Hannah McSorley" w:date="2020-08-05T02:53:00Z"/>
                <w:rFonts w:asciiTheme="minorHAnsi" w:hAnsiTheme="minorHAnsi" w:cstheme="minorHAnsi"/>
                <w:sz w:val="22"/>
                <w:szCs w:val="22"/>
              </w:rPr>
            </w:pPr>
            <w:ins w:id="5757" w:author="Hannah McSorley" w:date="2020-08-05T02:53:00Z">
              <w:r w:rsidRPr="00BB7467">
                <w:rPr>
                  <w:rFonts w:asciiTheme="minorHAnsi" w:hAnsiTheme="minorHAnsi" w:cstheme="minorHAnsi"/>
                  <w:sz w:val="22"/>
                  <w:szCs w:val="22"/>
                </w:rPr>
                <w:t>17.9</w:t>
              </w:r>
            </w:ins>
          </w:p>
        </w:tc>
      </w:tr>
      <w:tr w:rsidR="00717B93" w:rsidRPr="00BB7467" w14:paraId="1A9A770B" w14:textId="77777777" w:rsidTr="00BB7467">
        <w:trPr>
          <w:ins w:id="5758" w:author="Hannah McSorley" w:date="2020-08-05T02:53:00Z"/>
        </w:trPr>
        <w:tc>
          <w:tcPr>
            <w:tcW w:w="0" w:type="auto"/>
            <w:shd w:val="clear" w:color="auto" w:fill="F2F2F2" w:themeFill="background1" w:themeFillShade="F2"/>
          </w:tcPr>
          <w:p w14:paraId="7A45466F" w14:textId="77777777" w:rsidR="00D3555D" w:rsidRPr="00BB7467" w:rsidRDefault="005D6F31" w:rsidP="00BB7467">
            <w:pPr>
              <w:spacing w:line="276" w:lineRule="auto"/>
              <w:rPr>
                <w:ins w:id="5759" w:author="Hannah McSorley" w:date="2020-08-05T02:53:00Z"/>
                <w:rFonts w:asciiTheme="minorHAnsi" w:hAnsiTheme="minorHAnsi" w:cstheme="minorHAnsi"/>
                <w:sz w:val="22"/>
                <w:szCs w:val="22"/>
              </w:rPr>
            </w:pPr>
            <w:ins w:id="5760" w:author="Hannah McSorley" w:date="2020-08-05T02:53:00Z">
              <w:r w:rsidRPr="00BB7467">
                <w:rPr>
                  <w:rFonts w:asciiTheme="minorHAnsi" w:hAnsiTheme="minorHAnsi" w:cstheme="minorHAnsi"/>
                  <w:sz w:val="22"/>
                  <w:szCs w:val="22"/>
                </w:rPr>
                <w:t xml:space="preserve">Metchosin </w:t>
              </w:r>
              <w:proofErr w:type="spellStart"/>
              <w:r w:rsidRPr="00BB7467">
                <w:rPr>
                  <w:rFonts w:asciiTheme="minorHAnsi" w:hAnsiTheme="minorHAnsi" w:cstheme="minorHAnsi"/>
                  <w:sz w:val="22"/>
                  <w:szCs w:val="22"/>
                </w:rPr>
                <w:t>Volcanics</w:t>
              </w:r>
              <w:proofErr w:type="spellEnd"/>
              <w:r w:rsidRPr="00BB7467">
                <w:rPr>
                  <w:rFonts w:asciiTheme="minorHAnsi" w:hAnsiTheme="minorHAnsi" w:cstheme="minorHAnsi"/>
                  <w:sz w:val="22"/>
                  <w:szCs w:val="22"/>
                </w:rPr>
                <w:t xml:space="preserve"> (%)</w:t>
              </w:r>
            </w:ins>
          </w:p>
        </w:tc>
        <w:tc>
          <w:tcPr>
            <w:tcW w:w="0" w:type="auto"/>
            <w:shd w:val="clear" w:color="auto" w:fill="F2F2F2" w:themeFill="background1" w:themeFillShade="F2"/>
          </w:tcPr>
          <w:p w14:paraId="4EAC0B0E" w14:textId="77777777" w:rsidR="00D3555D" w:rsidRPr="00BB7467" w:rsidRDefault="005D6F31" w:rsidP="00BB7467">
            <w:pPr>
              <w:spacing w:line="276" w:lineRule="auto"/>
              <w:rPr>
                <w:ins w:id="5761" w:author="Hannah McSorley" w:date="2020-08-05T02:53:00Z"/>
                <w:rFonts w:asciiTheme="minorHAnsi" w:hAnsiTheme="minorHAnsi" w:cstheme="minorHAnsi"/>
                <w:sz w:val="22"/>
                <w:szCs w:val="22"/>
              </w:rPr>
            </w:pPr>
            <w:ins w:id="5762"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3931064E" w14:textId="77777777" w:rsidR="00D3555D" w:rsidRPr="00BB7467" w:rsidRDefault="005D6F31" w:rsidP="00BB7467">
            <w:pPr>
              <w:spacing w:line="276" w:lineRule="auto"/>
              <w:rPr>
                <w:ins w:id="5763" w:author="Hannah McSorley" w:date="2020-08-05T02:53:00Z"/>
                <w:rFonts w:asciiTheme="minorHAnsi" w:hAnsiTheme="minorHAnsi" w:cstheme="minorHAnsi"/>
                <w:sz w:val="22"/>
                <w:szCs w:val="22"/>
              </w:rPr>
            </w:pPr>
            <w:ins w:id="5764"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28CBBF98" w14:textId="77777777" w:rsidR="00D3555D" w:rsidRPr="00BB7467" w:rsidRDefault="005D6F31" w:rsidP="00BB7467">
            <w:pPr>
              <w:spacing w:line="276" w:lineRule="auto"/>
              <w:rPr>
                <w:ins w:id="5765" w:author="Hannah McSorley" w:date="2020-08-05T02:53:00Z"/>
                <w:rFonts w:asciiTheme="minorHAnsi" w:hAnsiTheme="minorHAnsi" w:cstheme="minorHAnsi"/>
                <w:sz w:val="22"/>
                <w:szCs w:val="22"/>
              </w:rPr>
            </w:pPr>
            <w:ins w:id="5766"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2B81FB38" w14:textId="77777777" w:rsidR="00D3555D" w:rsidRPr="00BB7467" w:rsidRDefault="005D6F31" w:rsidP="00BB7467">
            <w:pPr>
              <w:spacing w:line="276" w:lineRule="auto"/>
              <w:rPr>
                <w:ins w:id="5767" w:author="Hannah McSorley" w:date="2020-08-05T02:53:00Z"/>
                <w:rFonts w:asciiTheme="minorHAnsi" w:hAnsiTheme="minorHAnsi" w:cstheme="minorHAnsi"/>
                <w:sz w:val="22"/>
                <w:szCs w:val="22"/>
              </w:rPr>
            </w:pPr>
            <w:ins w:id="5768" w:author="Hannah McSorley" w:date="2020-08-05T02:53:00Z">
              <w:r w:rsidRPr="00BB7467">
                <w:rPr>
                  <w:rFonts w:asciiTheme="minorHAnsi" w:hAnsiTheme="minorHAnsi" w:cstheme="minorHAnsi"/>
                  <w:sz w:val="22"/>
                  <w:szCs w:val="22"/>
                </w:rPr>
                <w:t>0</w:t>
              </w:r>
            </w:ins>
          </w:p>
        </w:tc>
        <w:tc>
          <w:tcPr>
            <w:tcW w:w="0" w:type="auto"/>
            <w:shd w:val="clear" w:color="auto" w:fill="F2F2F2" w:themeFill="background1" w:themeFillShade="F2"/>
          </w:tcPr>
          <w:p w14:paraId="348F5462" w14:textId="77777777" w:rsidR="00D3555D" w:rsidRPr="00BB7467" w:rsidRDefault="005D6F31" w:rsidP="00BB7467">
            <w:pPr>
              <w:spacing w:line="276" w:lineRule="auto"/>
              <w:rPr>
                <w:ins w:id="5769" w:author="Hannah McSorley" w:date="2020-08-05T02:53:00Z"/>
                <w:rFonts w:asciiTheme="minorHAnsi" w:hAnsiTheme="minorHAnsi" w:cstheme="minorHAnsi"/>
                <w:sz w:val="22"/>
                <w:szCs w:val="22"/>
              </w:rPr>
            </w:pPr>
            <w:ins w:id="5770" w:author="Hannah McSorley" w:date="2020-08-05T02:53:00Z">
              <w:r w:rsidRPr="00BB7467">
                <w:rPr>
                  <w:rFonts w:asciiTheme="minorHAnsi" w:hAnsiTheme="minorHAnsi" w:cstheme="minorHAnsi"/>
                  <w:sz w:val="22"/>
                  <w:szCs w:val="22"/>
                </w:rPr>
                <w:t>16</w:t>
              </w:r>
            </w:ins>
          </w:p>
        </w:tc>
        <w:tc>
          <w:tcPr>
            <w:tcW w:w="0" w:type="auto"/>
            <w:shd w:val="clear" w:color="auto" w:fill="F2F2F2" w:themeFill="background1" w:themeFillShade="F2"/>
          </w:tcPr>
          <w:p w14:paraId="79A5008D" w14:textId="77777777" w:rsidR="00D3555D" w:rsidRPr="00BB7467" w:rsidRDefault="005D6F31" w:rsidP="00BB7467">
            <w:pPr>
              <w:spacing w:line="276" w:lineRule="auto"/>
              <w:rPr>
                <w:ins w:id="5771" w:author="Hannah McSorley" w:date="2020-08-05T02:53:00Z"/>
                <w:rFonts w:asciiTheme="minorHAnsi" w:hAnsiTheme="minorHAnsi" w:cstheme="minorHAnsi"/>
                <w:sz w:val="22"/>
                <w:szCs w:val="22"/>
              </w:rPr>
            </w:pPr>
            <w:ins w:id="5772" w:author="Hannah McSorley" w:date="2020-08-05T02:53:00Z">
              <w:r w:rsidRPr="00BB7467">
                <w:rPr>
                  <w:rFonts w:asciiTheme="minorHAnsi" w:hAnsiTheme="minorHAnsi" w:cstheme="minorHAnsi"/>
                  <w:sz w:val="22"/>
                  <w:szCs w:val="22"/>
                </w:rPr>
                <w:t>4.2</w:t>
              </w:r>
            </w:ins>
          </w:p>
        </w:tc>
      </w:tr>
      <w:tr w:rsidR="00D3555D" w:rsidRPr="00BB7467" w14:paraId="63BDF4ED" w14:textId="77777777">
        <w:trPr>
          <w:ins w:id="5773" w:author="Hannah McSorley" w:date="2020-08-05T02:53:00Z"/>
        </w:trPr>
        <w:tc>
          <w:tcPr>
            <w:tcW w:w="0" w:type="auto"/>
          </w:tcPr>
          <w:p w14:paraId="5858628D" w14:textId="77777777" w:rsidR="00D3555D" w:rsidRPr="00BB7467" w:rsidRDefault="005D6F31" w:rsidP="00BB7467">
            <w:pPr>
              <w:spacing w:line="276" w:lineRule="auto"/>
              <w:rPr>
                <w:ins w:id="5774" w:author="Hannah McSorley" w:date="2020-08-05T02:53:00Z"/>
                <w:rFonts w:asciiTheme="minorHAnsi" w:hAnsiTheme="minorHAnsi" w:cstheme="minorHAnsi"/>
                <w:sz w:val="22"/>
                <w:szCs w:val="22"/>
              </w:rPr>
            </w:pPr>
            <w:ins w:id="5775" w:author="Hannah McSorley" w:date="2020-08-05T02:53:00Z">
              <w:r w:rsidRPr="00BB7467">
                <w:rPr>
                  <w:rFonts w:asciiTheme="minorHAnsi" w:hAnsiTheme="minorHAnsi" w:cstheme="minorHAnsi"/>
                  <w:sz w:val="22"/>
                  <w:szCs w:val="22"/>
                </w:rPr>
                <w:t>Gabbro Stocks (Sooke-Gabbro, %)</w:t>
              </w:r>
            </w:ins>
          </w:p>
        </w:tc>
        <w:tc>
          <w:tcPr>
            <w:tcW w:w="0" w:type="auto"/>
          </w:tcPr>
          <w:p w14:paraId="51C9A3AC" w14:textId="77777777" w:rsidR="00D3555D" w:rsidRPr="00BB7467" w:rsidRDefault="005D6F31" w:rsidP="00BB7467">
            <w:pPr>
              <w:spacing w:line="276" w:lineRule="auto"/>
              <w:rPr>
                <w:ins w:id="5776" w:author="Hannah McSorley" w:date="2020-08-05T02:53:00Z"/>
                <w:rFonts w:asciiTheme="minorHAnsi" w:hAnsiTheme="minorHAnsi" w:cstheme="minorHAnsi"/>
                <w:sz w:val="22"/>
                <w:szCs w:val="22"/>
              </w:rPr>
            </w:pPr>
            <w:ins w:id="5777" w:author="Hannah McSorley" w:date="2020-08-05T02:53:00Z">
              <w:r w:rsidRPr="00BB7467">
                <w:rPr>
                  <w:rFonts w:asciiTheme="minorHAnsi" w:hAnsiTheme="minorHAnsi" w:cstheme="minorHAnsi"/>
                  <w:sz w:val="22"/>
                  <w:szCs w:val="22"/>
                </w:rPr>
                <w:t>0</w:t>
              </w:r>
            </w:ins>
          </w:p>
        </w:tc>
        <w:tc>
          <w:tcPr>
            <w:tcW w:w="0" w:type="auto"/>
          </w:tcPr>
          <w:p w14:paraId="3F98DF44" w14:textId="77777777" w:rsidR="00D3555D" w:rsidRPr="00BB7467" w:rsidRDefault="005D6F31" w:rsidP="00BB7467">
            <w:pPr>
              <w:spacing w:line="276" w:lineRule="auto"/>
              <w:rPr>
                <w:ins w:id="5778" w:author="Hannah McSorley" w:date="2020-08-05T02:53:00Z"/>
                <w:rFonts w:asciiTheme="minorHAnsi" w:hAnsiTheme="minorHAnsi" w:cstheme="minorHAnsi"/>
                <w:sz w:val="22"/>
                <w:szCs w:val="22"/>
              </w:rPr>
            </w:pPr>
            <w:ins w:id="5779" w:author="Hannah McSorley" w:date="2020-08-05T02:53:00Z">
              <w:r w:rsidRPr="00BB7467">
                <w:rPr>
                  <w:rFonts w:asciiTheme="minorHAnsi" w:hAnsiTheme="minorHAnsi" w:cstheme="minorHAnsi"/>
                  <w:sz w:val="22"/>
                  <w:szCs w:val="22"/>
                </w:rPr>
                <w:t>0</w:t>
              </w:r>
            </w:ins>
          </w:p>
        </w:tc>
        <w:tc>
          <w:tcPr>
            <w:tcW w:w="0" w:type="auto"/>
          </w:tcPr>
          <w:p w14:paraId="66BA0F1D" w14:textId="77777777" w:rsidR="00D3555D" w:rsidRPr="00BB7467" w:rsidRDefault="005D6F31" w:rsidP="00BB7467">
            <w:pPr>
              <w:spacing w:line="276" w:lineRule="auto"/>
              <w:rPr>
                <w:ins w:id="5780" w:author="Hannah McSorley" w:date="2020-08-05T02:53:00Z"/>
                <w:rFonts w:asciiTheme="minorHAnsi" w:hAnsiTheme="minorHAnsi" w:cstheme="minorHAnsi"/>
                <w:sz w:val="22"/>
                <w:szCs w:val="22"/>
              </w:rPr>
            </w:pPr>
            <w:ins w:id="5781" w:author="Hannah McSorley" w:date="2020-08-05T02:53:00Z">
              <w:r w:rsidRPr="00BB7467">
                <w:rPr>
                  <w:rFonts w:asciiTheme="minorHAnsi" w:hAnsiTheme="minorHAnsi" w:cstheme="minorHAnsi"/>
                  <w:sz w:val="22"/>
                  <w:szCs w:val="22"/>
                </w:rPr>
                <w:t>0</w:t>
              </w:r>
            </w:ins>
          </w:p>
        </w:tc>
        <w:tc>
          <w:tcPr>
            <w:tcW w:w="0" w:type="auto"/>
          </w:tcPr>
          <w:p w14:paraId="0AE2BC75" w14:textId="77777777" w:rsidR="00D3555D" w:rsidRPr="00BB7467" w:rsidRDefault="005D6F31" w:rsidP="00BB7467">
            <w:pPr>
              <w:spacing w:line="276" w:lineRule="auto"/>
              <w:rPr>
                <w:ins w:id="5782" w:author="Hannah McSorley" w:date="2020-08-05T02:53:00Z"/>
                <w:rFonts w:asciiTheme="minorHAnsi" w:hAnsiTheme="minorHAnsi" w:cstheme="minorHAnsi"/>
                <w:sz w:val="22"/>
                <w:szCs w:val="22"/>
              </w:rPr>
            </w:pPr>
            <w:ins w:id="5783" w:author="Hannah McSorley" w:date="2020-08-05T02:53:00Z">
              <w:r w:rsidRPr="00BB7467">
                <w:rPr>
                  <w:rFonts w:asciiTheme="minorHAnsi" w:hAnsiTheme="minorHAnsi" w:cstheme="minorHAnsi"/>
                  <w:sz w:val="22"/>
                  <w:szCs w:val="22"/>
                </w:rPr>
                <w:t>0</w:t>
              </w:r>
            </w:ins>
          </w:p>
        </w:tc>
        <w:tc>
          <w:tcPr>
            <w:tcW w:w="0" w:type="auto"/>
          </w:tcPr>
          <w:p w14:paraId="37647DB7" w14:textId="77777777" w:rsidR="00D3555D" w:rsidRPr="00BB7467" w:rsidRDefault="005D6F31" w:rsidP="00BB7467">
            <w:pPr>
              <w:spacing w:line="276" w:lineRule="auto"/>
              <w:rPr>
                <w:ins w:id="5784" w:author="Hannah McSorley" w:date="2020-08-05T02:53:00Z"/>
                <w:rFonts w:asciiTheme="minorHAnsi" w:hAnsiTheme="minorHAnsi" w:cstheme="minorHAnsi"/>
                <w:sz w:val="22"/>
                <w:szCs w:val="22"/>
              </w:rPr>
            </w:pPr>
            <w:ins w:id="5785" w:author="Hannah McSorley" w:date="2020-08-05T02:53:00Z">
              <w:r w:rsidRPr="00BB7467">
                <w:rPr>
                  <w:rFonts w:asciiTheme="minorHAnsi" w:hAnsiTheme="minorHAnsi" w:cstheme="minorHAnsi"/>
                  <w:sz w:val="22"/>
                  <w:szCs w:val="22"/>
                </w:rPr>
                <w:t>0</w:t>
              </w:r>
            </w:ins>
          </w:p>
        </w:tc>
        <w:tc>
          <w:tcPr>
            <w:tcW w:w="0" w:type="auto"/>
          </w:tcPr>
          <w:p w14:paraId="2537AB93" w14:textId="77777777" w:rsidR="00D3555D" w:rsidRPr="00BB7467" w:rsidRDefault="005D6F31" w:rsidP="00BB7467">
            <w:pPr>
              <w:spacing w:line="276" w:lineRule="auto"/>
              <w:rPr>
                <w:ins w:id="5786" w:author="Hannah McSorley" w:date="2020-08-05T02:53:00Z"/>
                <w:rFonts w:asciiTheme="minorHAnsi" w:hAnsiTheme="minorHAnsi" w:cstheme="minorHAnsi"/>
                <w:sz w:val="22"/>
                <w:szCs w:val="22"/>
              </w:rPr>
            </w:pPr>
            <w:ins w:id="5787" w:author="Hannah McSorley" w:date="2020-08-05T02:53:00Z">
              <w:r w:rsidRPr="00BB7467">
                <w:rPr>
                  <w:rFonts w:asciiTheme="minorHAnsi" w:hAnsiTheme="minorHAnsi" w:cstheme="minorHAnsi"/>
                  <w:sz w:val="22"/>
                  <w:szCs w:val="22"/>
                </w:rPr>
                <w:t>0.7</w:t>
              </w:r>
            </w:ins>
          </w:p>
        </w:tc>
      </w:tr>
      <w:tr w:rsidR="00D3555D" w:rsidRPr="00BB7467" w14:paraId="31856FB0" w14:textId="77777777">
        <w:trPr>
          <w:ins w:id="5788" w:author="Hannah McSorley" w:date="2020-08-05T02:53:00Z"/>
        </w:trPr>
        <w:tc>
          <w:tcPr>
            <w:tcW w:w="0" w:type="auto"/>
          </w:tcPr>
          <w:p w14:paraId="096A0FBA" w14:textId="77777777" w:rsidR="00D3555D" w:rsidRPr="00BB7467" w:rsidRDefault="005D6F31" w:rsidP="00BB7467">
            <w:pPr>
              <w:spacing w:line="276" w:lineRule="auto"/>
              <w:rPr>
                <w:ins w:id="5789" w:author="Hannah McSorley" w:date="2020-08-05T02:53:00Z"/>
                <w:rFonts w:asciiTheme="minorHAnsi" w:hAnsiTheme="minorHAnsi" w:cstheme="minorHAnsi"/>
                <w:sz w:val="22"/>
                <w:szCs w:val="22"/>
              </w:rPr>
            </w:pPr>
            <w:ins w:id="5790" w:author="Hannah McSorley" w:date="2020-08-05T02:53:00Z">
              <w:r w:rsidRPr="00BB7467">
                <w:rPr>
                  <w:rFonts w:asciiTheme="minorHAnsi" w:hAnsiTheme="minorHAnsi" w:cstheme="minorHAnsi"/>
                  <w:sz w:val="22"/>
                  <w:szCs w:val="22"/>
                </w:rPr>
                <w:lastRenderedPageBreak/>
                <w:t>Forest Harvest History</w:t>
              </w:r>
            </w:ins>
          </w:p>
        </w:tc>
        <w:tc>
          <w:tcPr>
            <w:tcW w:w="0" w:type="auto"/>
          </w:tcPr>
          <w:p w14:paraId="44EA0E10" w14:textId="77777777" w:rsidR="00D3555D" w:rsidRPr="00BB7467" w:rsidRDefault="00D3555D" w:rsidP="00BB7467">
            <w:pPr>
              <w:spacing w:line="276" w:lineRule="auto"/>
              <w:rPr>
                <w:ins w:id="5791" w:author="Hannah McSorley" w:date="2020-08-05T02:53:00Z"/>
                <w:rFonts w:asciiTheme="minorHAnsi" w:hAnsiTheme="minorHAnsi" w:cstheme="minorHAnsi"/>
                <w:sz w:val="22"/>
                <w:szCs w:val="22"/>
              </w:rPr>
            </w:pPr>
          </w:p>
        </w:tc>
        <w:tc>
          <w:tcPr>
            <w:tcW w:w="0" w:type="auto"/>
          </w:tcPr>
          <w:p w14:paraId="622A5E31" w14:textId="77777777" w:rsidR="00D3555D" w:rsidRPr="00BB7467" w:rsidRDefault="00D3555D" w:rsidP="00BB7467">
            <w:pPr>
              <w:spacing w:line="276" w:lineRule="auto"/>
              <w:rPr>
                <w:ins w:id="5792" w:author="Hannah McSorley" w:date="2020-08-05T02:53:00Z"/>
                <w:rFonts w:asciiTheme="minorHAnsi" w:hAnsiTheme="minorHAnsi" w:cstheme="minorHAnsi"/>
                <w:sz w:val="22"/>
                <w:szCs w:val="22"/>
              </w:rPr>
            </w:pPr>
          </w:p>
        </w:tc>
        <w:tc>
          <w:tcPr>
            <w:tcW w:w="0" w:type="auto"/>
          </w:tcPr>
          <w:p w14:paraId="0E6C6A9A" w14:textId="77777777" w:rsidR="00D3555D" w:rsidRPr="00BB7467" w:rsidRDefault="00D3555D" w:rsidP="00BB7467">
            <w:pPr>
              <w:spacing w:line="276" w:lineRule="auto"/>
              <w:rPr>
                <w:ins w:id="5793" w:author="Hannah McSorley" w:date="2020-08-05T02:53:00Z"/>
                <w:rFonts w:asciiTheme="minorHAnsi" w:hAnsiTheme="minorHAnsi" w:cstheme="minorHAnsi"/>
                <w:sz w:val="22"/>
                <w:szCs w:val="22"/>
              </w:rPr>
            </w:pPr>
          </w:p>
        </w:tc>
        <w:tc>
          <w:tcPr>
            <w:tcW w:w="0" w:type="auto"/>
          </w:tcPr>
          <w:p w14:paraId="70423F87" w14:textId="77777777" w:rsidR="00D3555D" w:rsidRPr="00BB7467" w:rsidRDefault="00D3555D" w:rsidP="00BB7467">
            <w:pPr>
              <w:spacing w:line="276" w:lineRule="auto"/>
              <w:rPr>
                <w:ins w:id="5794" w:author="Hannah McSorley" w:date="2020-08-05T02:53:00Z"/>
                <w:rFonts w:asciiTheme="minorHAnsi" w:hAnsiTheme="minorHAnsi" w:cstheme="minorHAnsi"/>
                <w:sz w:val="22"/>
                <w:szCs w:val="22"/>
              </w:rPr>
            </w:pPr>
          </w:p>
        </w:tc>
        <w:tc>
          <w:tcPr>
            <w:tcW w:w="0" w:type="auto"/>
          </w:tcPr>
          <w:p w14:paraId="388C16FA" w14:textId="77777777" w:rsidR="00D3555D" w:rsidRPr="00BB7467" w:rsidRDefault="00D3555D" w:rsidP="00BB7467">
            <w:pPr>
              <w:spacing w:line="276" w:lineRule="auto"/>
              <w:rPr>
                <w:ins w:id="5795" w:author="Hannah McSorley" w:date="2020-08-05T02:53:00Z"/>
                <w:rFonts w:asciiTheme="minorHAnsi" w:hAnsiTheme="minorHAnsi" w:cstheme="minorHAnsi"/>
                <w:sz w:val="22"/>
                <w:szCs w:val="22"/>
              </w:rPr>
            </w:pPr>
          </w:p>
        </w:tc>
        <w:tc>
          <w:tcPr>
            <w:tcW w:w="0" w:type="auto"/>
          </w:tcPr>
          <w:p w14:paraId="715A5540" w14:textId="77777777" w:rsidR="00D3555D" w:rsidRPr="00BB7467" w:rsidRDefault="00D3555D" w:rsidP="00BB7467">
            <w:pPr>
              <w:spacing w:line="276" w:lineRule="auto"/>
              <w:rPr>
                <w:ins w:id="5796" w:author="Hannah McSorley" w:date="2020-08-05T02:53:00Z"/>
                <w:rFonts w:asciiTheme="minorHAnsi" w:hAnsiTheme="minorHAnsi" w:cstheme="minorHAnsi"/>
                <w:sz w:val="22"/>
                <w:szCs w:val="22"/>
              </w:rPr>
            </w:pPr>
          </w:p>
        </w:tc>
      </w:tr>
      <w:tr w:rsidR="00717B93" w:rsidRPr="00BB7467" w14:paraId="4C5C597D" w14:textId="77777777" w:rsidTr="00BB7467">
        <w:trPr>
          <w:ins w:id="5797" w:author="Hannah McSorley" w:date="2020-08-05T02:53:00Z"/>
        </w:trPr>
        <w:tc>
          <w:tcPr>
            <w:tcW w:w="0" w:type="auto"/>
            <w:shd w:val="clear" w:color="auto" w:fill="F2F2F2" w:themeFill="background1" w:themeFillShade="F2"/>
          </w:tcPr>
          <w:p w14:paraId="671A7B17" w14:textId="77777777" w:rsidR="00D3555D" w:rsidRPr="00BB7467" w:rsidRDefault="005D6F31" w:rsidP="00BB7467">
            <w:pPr>
              <w:spacing w:line="276" w:lineRule="auto"/>
              <w:rPr>
                <w:ins w:id="5798" w:author="Hannah McSorley" w:date="2020-08-05T02:53:00Z"/>
                <w:rFonts w:asciiTheme="minorHAnsi" w:hAnsiTheme="minorHAnsi" w:cstheme="minorHAnsi"/>
                <w:sz w:val="22"/>
                <w:szCs w:val="22"/>
              </w:rPr>
            </w:pPr>
            <w:proofErr w:type="spellStart"/>
            <w:ins w:id="5799" w:author="Hannah McSorley" w:date="2020-08-05T02:53:00Z">
              <w:r w:rsidRPr="00BB7467">
                <w:rPr>
                  <w:rFonts w:asciiTheme="minorHAnsi" w:hAnsiTheme="minorHAnsi" w:cstheme="minorHAnsi"/>
                  <w:sz w:val="22"/>
                  <w:szCs w:val="22"/>
                </w:rPr>
                <w:t>1980s</w:t>
              </w:r>
              <w:proofErr w:type="spellEnd"/>
              <w:r w:rsidRPr="00BB7467">
                <w:rPr>
                  <w:rFonts w:asciiTheme="minorHAnsi" w:hAnsiTheme="minorHAnsi" w:cstheme="minorHAnsi"/>
                  <w:sz w:val="22"/>
                  <w:szCs w:val="22"/>
                </w:rPr>
                <w:t xml:space="preserve"> forest harvest (%)</w:t>
              </w:r>
            </w:ins>
          </w:p>
        </w:tc>
        <w:tc>
          <w:tcPr>
            <w:tcW w:w="0" w:type="auto"/>
            <w:shd w:val="clear" w:color="auto" w:fill="F2F2F2" w:themeFill="background1" w:themeFillShade="F2"/>
          </w:tcPr>
          <w:p w14:paraId="7DF11E7B" w14:textId="77777777" w:rsidR="00D3555D" w:rsidRPr="00BB7467" w:rsidRDefault="005D6F31" w:rsidP="00BB7467">
            <w:pPr>
              <w:spacing w:line="276" w:lineRule="auto"/>
              <w:rPr>
                <w:ins w:id="5800" w:author="Hannah McSorley" w:date="2020-08-05T02:53:00Z"/>
                <w:rFonts w:asciiTheme="minorHAnsi" w:hAnsiTheme="minorHAnsi" w:cstheme="minorHAnsi"/>
                <w:sz w:val="22"/>
                <w:szCs w:val="22"/>
              </w:rPr>
            </w:pPr>
            <w:ins w:id="5801" w:author="Hannah McSorley" w:date="2020-08-05T02:53:00Z">
              <w:r w:rsidRPr="00BB7467">
                <w:rPr>
                  <w:rFonts w:asciiTheme="minorHAnsi" w:hAnsiTheme="minorHAnsi" w:cstheme="minorHAnsi"/>
                  <w:sz w:val="22"/>
                  <w:szCs w:val="22"/>
                </w:rPr>
                <w:t>11.2</w:t>
              </w:r>
            </w:ins>
          </w:p>
        </w:tc>
        <w:tc>
          <w:tcPr>
            <w:tcW w:w="0" w:type="auto"/>
            <w:shd w:val="clear" w:color="auto" w:fill="F2F2F2" w:themeFill="background1" w:themeFillShade="F2"/>
          </w:tcPr>
          <w:p w14:paraId="262B61ED" w14:textId="77777777" w:rsidR="00D3555D" w:rsidRPr="00BB7467" w:rsidRDefault="005D6F31" w:rsidP="00BB7467">
            <w:pPr>
              <w:spacing w:line="276" w:lineRule="auto"/>
              <w:rPr>
                <w:ins w:id="5802" w:author="Hannah McSorley" w:date="2020-08-05T02:53:00Z"/>
                <w:rFonts w:asciiTheme="minorHAnsi" w:hAnsiTheme="minorHAnsi" w:cstheme="minorHAnsi"/>
                <w:sz w:val="22"/>
                <w:szCs w:val="22"/>
              </w:rPr>
            </w:pPr>
            <w:ins w:id="5803" w:author="Hannah McSorley" w:date="2020-08-05T02:53:00Z">
              <w:r w:rsidRPr="00BB7467">
                <w:rPr>
                  <w:rFonts w:asciiTheme="minorHAnsi" w:hAnsiTheme="minorHAnsi" w:cstheme="minorHAnsi"/>
                  <w:sz w:val="22"/>
                  <w:szCs w:val="22"/>
                </w:rPr>
                <w:t>56.3</w:t>
              </w:r>
            </w:ins>
          </w:p>
        </w:tc>
        <w:tc>
          <w:tcPr>
            <w:tcW w:w="0" w:type="auto"/>
            <w:shd w:val="clear" w:color="auto" w:fill="F2F2F2" w:themeFill="background1" w:themeFillShade="F2"/>
          </w:tcPr>
          <w:p w14:paraId="695883B5" w14:textId="77777777" w:rsidR="00D3555D" w:rsidRPr="00BB7467" w:rsidRDefault="005D6F31" w:rsidP="00BB7467">
            <w:pPr>
              <w:spacing w:line="276" w:lineRule="auto"/>
              <w:rPr>
                <w:ins w:id="5804" w:author="Hannah McSorley" w:date="2020-08-05T02:53:00Z"/>
                <w:rFonts w:asciiTheme="minorHAnsi" w:hAnsiTheme="minorHAnsi" w:cstheme="minorHAnsi"/>
                <w:sz w:val="22"/>
                <w:szCs w:val="22"/>
              </w:rPr>
            </w:pPr>
            <w:ins w:id="5805" w:author="Hannah McSorley" w:date="2020-08-05T02:53:00Z">
              <w:r w:rsidRPr="00BB7467">
                <w:rPr>
                  <w:rFonts w:asciiTheme="minorHAnsi" w:hAnsiTheme="minorHAnsi" w:cstheme="minorHAnsi"/>
                  <w:sz w:val="22"/>
                  <w:szCs w:val="22"/>
                </w:rPr>
                <w:t>28.6</w:t>
              </w:r>
            </w:ins>
          </w:p>
        </w:tc>
        <w:tc>
          <w:tcPr>
            <w:tcW w:w="0" w:type="auto"/>
            <w:shd w:val="clear" w:color="auto" w:fill="F2F2F2" w:themeFill="background1" w:themeFillShade="F2"/>
          </w:tcPr>
          <w:p w14:paraId="03C1A2F4" w14:textId="77777777" w:rsidR="00D3555D" w:rsidRPr="00BB7467" w:rsidRDefault="005D6F31" w:rsidP="00BB7467">
            <w:pPr>
              <w:spacing w:line="276" w:lineRule="auto"/>
              <w:rPr>
                <w:ins w:id="5806" w:author="Hannah McSorley" w:date="2020-08-05T02:53:00Z"/>
                <w:rFonts w:asciiTheme="minorHAnsi" w:hAnsiTheme="minorHAnsi" w:cstheme="minorHAnsi"/>
                <w:sz w:val="22"/>
                <w:szCs w:val="22"/>
              </w:rPr>
            </w:pPr>
            <w:ins w:id="5807" w:author="Hannah McSorley" w:date="2020-08-05T02:53:00Z">
              <w:r w:rsidRPr="00BB7467">
                <w:rPr>
                  <w:rFonts w:asciiTheme="minorHAnsi" w:hAnsiTheme="minorHAnsi" w:cstheme="minorHAnsi"/>
                  <w:sz w:val="22"/>
                  <w:szCs w:val="22"/>
                </w:rPr>
                <w:t>30.8</w:t>
              </w:r>
            </w:ins>
          </w:p>
        </w:tc>
        <w:tc>
          <w:tcPr>
            <w:tcW w:w="0" w:type="auto"/>
            <w:shd w:val="clear" w:color="auto" w:fill="F2F2F2" w:themeFill="background1" w:themeFillShade="F2"/>
          </w:tcPr>
          <w:p w14:paraId="36952935" w14:textId="77777777" w:rsidR="00D3555D" w:rsidRPr="00BB7467" w:rsidRDefault="005D6F31" w:rsidP="00BB7467">
            <w:pPr>
              <w:spacing w:line="276" w:lineRule="auto"/>
              <w:rPr>
                <w:ins w:id="5808" w:author="Hannah McSorley" w:date="2020-08-05T02:53:00Z"/>
                <w:rFonts w:asciiTheme="minorHAnsi" w:hAnsiTheme="minorHAnsi" w:cstheme="minorHAnsi"/>
                <w:sz w:val="22"/>
                <w:szCs w:val="22"/>
              </w:rPr>
            </w:pPr>
            <w:ins w:id="5809" w:author="Hannah McSorley" w:date="2020-08-05T02:53:00Z">
              <w:r w:rsidRPr="00BB7467">
                <w:rPr>
                  <w:rFonts w:asciiTheme="minorHAnsi" w:hAnsiTheme="minorHAnsi" w:cstheme="minorHAnsi"/>
                  <w:sz w:val="22"/>
                  <w:szCs w:val="22"/>
                </w:rPr>
                <w:t>21.6</w:t>
              </w:r>
            </w:ins>
          </w:p>
        </w:tc>
        <w:tc>
          <w:tcPr>
            <w:tcW w:w="0" w:type="auto"/>
            <w:shd w:val="clear" w:color="auto" w:fill="F2F2F2" w:themeFill="background1" w:themeFillShade="F2"/>
          </w:tcPr>
          <w:p w14:paraId="135AA36F" w14:textId="77777777" w:rsidR="00D3555D" w:rsidRPr="00BB7467" w:rsidRDefault="005D6F31" w:rsidP="00BB7467">
            <w:pPr>
              <w:spacing w:line="276" w:lineRule="auto"/>
              <w:rPr>
                <w:ins w:id="5810" w:author="Hannah McSorley" w:date="2020-08-05T02:53:00Z"/>
                <w:rFonts w:asciiTheme="minorHAnsi" w:hAnsiTheme="minorHAnsi" w:cstheme="minorHAnsi"/>
                <w:sz w:val="22"/>
                <w:szCs w:val="22"/>
              </w:rPr>
            </w:pPr>
            <w:ins w:id="5811" w:author="Hannah McSorley" w:date="2020-08-05T02:53:00Z">
              <w:r w:rsidRPr="00BB7467">
                <w:rPr>
                  <w:rFonts w:asciiTheme="minorHAnsi" w:hAnsiTheme="minorHAnsi" w:cstheme="minorHAnsi"/>
                  <w:sz w:val="22"/>
                  <w:szCs w:val="22"/>
                </w:rPr>
                <w:t>24.2</w:t>
              </w:r>
            </w:ins>
          </w:p>
        </w:tc>
      </w:tr>
      <w:tr w:rsidR="00D3555D" w:rsidRPr="00BB7467" w14:paraId="48E2940D" w14:textId="77777777">
        <w:trPr>
          <w:ins w:id="5812" w:author="Hannah McSorley" w:date="2020-08-05T02:53:00Z"/>
        </w:trPr>
        <w:tc>
          <w:tcPr>
            <w:tcW w:w="0" w:type="auto"/>
          </w:tcPr>
          <w:p w14:paraId="0976A033" w14:textId="77777777" w:rsidR="00D3555D" w:rsidRPr="00BB7467" w:rsidRDefault="005D6F31" w:rsidP="00BB7467">
            <w:pPr>
              <w:spacing w:line="276" w:lineRule="auto"/>
              <w:rPr>
                <w:ins w:id="5813" w:author="Hannah McSorley" w:date="2020-08-05T02:53:00Z"/>
                <w:rFonts w:asciiTheme="minorHAnsi" w:hAnsiTheme="minorHAnsi" w:cstheme="minorHAnsi"/>
                <w:sz w:val="22"/>
                <w:szCs w:val="22"/>
              </w:rPr>
            </w:pPr>
            <w:proofErr w:type="spellStart"/>
            <w:ins w:id="5814" w:author="Hannah McSorley" w:date="2020-08-05T02:53:00Z">
              <w:r w:rsidRPr="00BB7467">
                <w:rPr>
                  <w:rFonts w:asciiTheme="minorHAnsi" w:hAnsiTheme="minorHAnsi" w:cstheme="minorHAnsi"/>
                  <w:sz w:val="22"/>
                  <w:szCs w:val="22"/>
                </w:rPr>
                <w:t>1990s</w:t>
              </w:r>
              <w:proofErr w:type="spellEnd"/>
              <w:r w:rsidRPr="00BB7467">
                <w:rPr>
                  <w:rFonts w:asciiTheme="minorHAnsi" w:hAnsiTheme="minorHAnsi" w:cstheme="minorHAnsi"/>
                  <w:sz w:val="22"/>
                  <w:szCs w:val="22"/>
                </w:rPr>
                <w:t xml:space="preserve"> forest harvest (%)</w:t>
              </w:r>
            </w:ins>
          </w:p>
        </w:tc>
        <w:tc>
          <w:tcPr>
            <w:tcW w:w="0" w:type="auto"/>
          </w:tcPr>
          <w:p w14:paraId="26EC79CE" w14:textId="77777777" w:rsidR="00D3555D" w:rsidRPr="00BB7467" w:rsidRDefault="005D6F31" w:rsidP="00BB7467">
            <w:pPr>
              <w:spacing w:line="276" w:lineRule="auto"/>
              <w:rPr>
                <w:ins w:id="5815" w:author="Hannah McSorley" w:date="2020-08-05T02:53:00Z"/>
                <w:rFonts w:asciiTheme="minorHAnsi" w:hAnsiTheme="minorHAnsi" w:cstheme="minorHAnsi"/>
                <w:sz w:val="22"/>
                <w:szCs w:val="22"/>
              </w:rPr>
            </w:pPr>
            <w:ins w:id="5816" w:author="Hannah McSorley" w:date="2020-08-05T02:53:00Z">
              <w:r w:rsidRPr="00BB7467">
                <w:rPr>
                  <w:rFonts w:asciiTheme="minorHAnsi" w:hAnsiTheme="minorHAnsi" w:cstheme="minorHAnsi"/>
                  <w:sz w:val="22"/>
                  <w:szCs w:val="22"/>
                </w:rPr>
                <w:t>11.7</w:t>
              </w:r>
            </w:ins>
          </w:p>
        </w:tc>
        <w:tc>
          <w:tcPr>
            <w:tcW w:w="0" w:type="auto"/>
          </w:tcPr>
          <w:p w14:paraId="59098CEE" w14:textId="77777777" w:rsidR="00D3555D" w:rsidRPr="00BB7467" w:rsidRDefault="005D6F31" w:rsidP="00BB7467">
            <w:pPr>
              <w:spacing w:line="276" w:lineRule="auto"/>
              <w:rPr>
                <w:ins w:id="5817" w:author="Hannah McSorley" w:date="2020-08-05T02:53:00Z"/>
                <w:rFonts w:asciiTheme="minorHAnsi" w:hAnsiTheme="minorHAnsi" w:cstheme="minorHAnsi"/>
                <w:sz w:val="22"/>
                <w:szCs w:val="22"/>
              </w:rPr>
            </w:pPr>
            <w:ins w:id="5818" w:author="Hannah McSorley" w:date="2020-08-05T02:53:00Z">
              <w:r w:rsidRPr="00BB7467">
                <w:rPr>
                  <w:rFonts w:asciiTheme="minorHAnsi" w:hAnsiTheme="minorHAnsi" w:cstheme="minorHAnsi"/>
                  <w:sz w:val="22"/>
                  <w:szCs w:val="22"/>
                </w:rPr>
                <w:t>3</w:t>
              </w:r>
            </w:ins>
          </w:p>
        </w:tc>
        <w:tc>
          <w:tcPr>
            <w:tcW w:w="0" w:type="auto"/>
          </w:tcPr>
          <w:p w14:paraId="5E707009" w14:textId="77777777" w:rsidR="00D3555D" w:rsidRPr="00BB7467" w:rsidRDefault="005D6F31" w:rsidP="00BB7467">
            <w:pPr>
              <w:spacing w:line="276" w:lineRule="auto"/>
              <w:rPr>
                <w:ins w:id="5819" w:author="Hannah McSorley" w:date="2020-08-05T02:53:00Z"/>
                <w:rFonts w:asciiTheme="minorHAnsi" w:hAnsiTheme="minorHAnsi" w:cstheme="minorHAnsi"/>
                <w:sz w:val="22"/>
                <w:szCs w:val="22"/>
              </w:rPr>
            </w:pPr>
            <w:ins w:id="5820" w:author="Hannah McSorley" w:date="2020-08-05T02:53:00Z">
              <w:r w:rsidRPr="00BB7467">
                <w:rPr>
                  <w:rFonts w:asciiTheme="minorHAnsi" w:hAnsiTheme="minorHAnsi" w:cstheme="minorHAnsi"/>
                  <w:sz w:val="22"/>
                  <w:szCs w:val="22"/>
                </w:rPr>
                <w:t>9.6</w:t>
              </w:r>
            </w:ins>
          </w:p>
        </w:tc>
        <w:tc>
          <w:tcPr>
            <w:tcW w:w="0" w:type="auto"/>
          </w:tcPr>
          <w:p w14:paraId="1A86E07D" w14:textId="77777777" w:rsidR="00D3555D" w:rsidRPr="00BB7467" w:rsidRDefault="005D6F31" w:rsidP="00BB7467">
            <w:pPr>
              <w:spacing w:line="276" w:lineRule="auto"/>
              <w:rPr>
                <w:ins w:id="5821" w:author="Hannah McSorley" w:date="2020-08-05T02:53:00Z"/>
                <w:rFonts w:asciiTheme="minorHAnsi" w:hAnsiTheme="minorHAnsi" w:cstheme="minorHAnsi"/>
                <w:sz w:val="22"/>
                <w:szCs w:val="22"/>
              </w:rPr>
            </w:pPr>
            <w:ins w:id="5822" w:author="Hannah McSorley" w:date="2020-08-05T02:53:00Z">
              <w:r w:rsidRPr="00BB7467">
                <w:rPr>
                  <w:rFonts w:asciiTheme="minorHAnsi" w:hAnsiTheme="minorHAnsi" w:cstheme="minorHAnsi"/>
                  <w:sz w:val="22"/>
                  <w:szCs w:val="22"/>
                </w:rPr>
                <w:t>8.7</w:t>
              </w:r>
            </w:ins>
          </w:p>
        </w:tc>
        <w:tc>
          <w:tcPr>
            <w:tcW w:w="0" w:type="auto"/>
          </w:tcPr>
          <w:p w14:paraId="435EDF5F" w14:textId="77777777" w:rsidR="00D3555D" w:rsidRPr="00BB7467" w:rsidRDefault="005D6F31" w:rsidP="00BB7467">
            <w:pPr>
              <w:spacing w:line="276" w:lineRule="auto"/>
              <w:rPr>
                <w:ins w:id="5823" w:author="Hannah McSorley" w:date="2020-08-05T02:53:00Z"/>
                <w:rFonts w:asciiTheme="minorHAnsi" w:hAnsiTheme="minorHAnsi" w:cstheme="minorHAnsi"/>
                <w:sz w:val="22"/>
                <w:szCs w:val="22"/>
              </w:rPr>
            </w:pPr>
            <w:ins w:id="5824" w:author="Hannah McSorley" w:date="2020-08-05T02:53:00Z">
              <w:r w:rsidRPr="00BB7467">
                <w:rPr>
                  <w:rFonts w:asciiTheme="minorHAnsi" w:hAnsiTheme="minorHAnsi" w:cstheme="minorHAnsi"/>
                  <w:sz w:val="22"/>
                  <w:szCs w:val="22"/>
                </w:rPr>
                <w:t>3</w:t>
              </w:r>
            </w:ins>
          </w:p>
        </w:tc>
        <w:tc>
          <w:tcPr>
            <w:tcW w:w="0" w:type="auto"/>
          </w:tcPr>
          <w:p w14:paraId="29AC0FB0" w14:textId="77777777" w:rsidR="00D3555D" w:rsidRPr="00BB7467" w:rsidRDefault="005D6F31" w:rsidP="00BB7467">
            <w:pPr>
              <w:spacing w:line="276" w:lineRule="auto"/>
              <w:rPr>
                <w:ins w:id="5825" w:author="Hannah McSorley" w:date="2020-08-05T02:53:00Z"/>
                <w:rFonts w:asciiTheme="minorHAnsi" w:hAnsiTheme="minorHAnsi" w:cstheme="minorHAnsi"/>
                <w:sz w:val="22"/>
                <w:szCs w:val="22"/>
              </w:rPr>
            </w:pPr>
            <w:ins w:id="5826" w:author="Hannah McSorley" w:date="2020-08-05T02:53:00Z">
              <w:r w:rsidRPr="00BB7467">
                <w:rPr>
                  <w:rFonts w:asciiTheme="minorHAnsi" w:hAnsiTheme="minorHAnsi" w:cstheme="minorHAnsi"/>
                  <w:sz w:val="22"/>
                  <w:szCs w:val="22"/>
                </w:rPr>
                <w:t>5.9</w:t>
              </w:r>
            </w:ins>
          </w:p>
        </w:tc>
      </w:tr>
      <w:tr w:rsidR="00717B93" w:rsidRPr="00BB7467" w14:paraId="0B6BF732" w14:textId="77777777" w:rsidTr="00BB7467">
        <w:trPr>
          <w:ins w:id="5827" w:author="Hannah McSorley" w:date="2020-08-05T02:53:00Z"/>
        </w:trPr>
        <w:tc>
          <w:tcPr>
            <w:tcW w:w="0" w:type="auto"/>
            <w:shd w:val="clear" w:color="auto" w:fill="F2F2F2" w:themeFill="background1" w:themeFillShade="F2"/>
          </w:tcPr>
          <w:p w14:paraId="37568AA5" w14:textId="77777777" w:rsidR="00D3555D" w:rsidRPr="00BB7467" w:rsidRDefault="005D6F31" w:rsidP="00BB7467">
            <w:pPr>
              <w:spacing w:line="276" w:lineRule="auto"/>
              <w:rPr>
                <w:ins w:id="5828" w:author="Hannah McSorley" w:date="2020-08-05T02:53:00Z"/>
                <w:rFonts w:asciiTheme="minorHAnsi" w:hAnsiTheme="minorHAnsi" w:cstheme="minorHAnsi"/>
                <w:sz w:val="22"/>
                <w:szCs w:val="22"/>
              </w:rPr>
            </w:pPr>
            <w:proofErr w:type="spellStart"/>
            <w:ins w:id="5829" w:author="Hannah McSorley" w:date="2020-08-05T02:53:00Z">
              <w:r w:rsidRPr="00BB7467">
                <w:rPr>
                  <w:rFonts w:asciiTheme="minorHAnsi" w:hAnsiTheme="minorHAnsi" w:cstheme="minorHAnsi"/>
                  <w:sz w:val="22"/>
                  <w:szCs w:val="22"/>
                </w:rPr>
                <w:t>2000s</w:t>
              </w:r>
              <w:proofErr w:type="spellEnd"/>
              <w:r w:rsidRPr="00BB7467">
                <w:rPr>
                  <w:rFonts w:asciiTheme="minorHAnsi" w:hAnsiTheme="minorHAnsi" w:cstheme="minorHAnsi"/>
                  <w:sz w:val="22"/>
                  <w:szCs w:val="22"/>
                </w:rPr>
                <w:t xml:space="preserve"> forest harvest (%)</w:t>
              </w:r>
            </w:ins>
          </w:p>
        </w:tc>
        <w:tc>
          <w:tcPr>
            <w:tcW w:w="0" w:type="auto"/>
            <w:shd w:val="clear" w:color="auto" w:fill="F2F2F2" w:themeFill="background1" w:themeFillShade="F2"/>
          </w:tcPr>
          <w:p w14:paraId="0E11A034" w14:textId="77777777" w:rsidR="00D3555D" w:rsidRPr="00BB7467" w:rsidRDefault="005D6F31" w:rsidP="00BB7467">
            <w:pPr>
              <w:spacing w:line="276" w:lineRule="auto"/>
              <w:rPr>
                <w:ins w:id="5830" w:author="Hannah McSorley" w:date="2020-08-05T02:53:00Z"/>
                <w:rFonts w:asciiTheme="minorHAnsi" w:hAnsiTheme="minorHAnsi" w:cstheme="minorHAnsi"/>
                <w:sz w:val="22"/>
                <w:szCs w:val="22"/>
              </w:rPr>
            </w:pPr>
            <w:ins w:id="5831" w:author="Hannah McSorley" w:date="2020-08-05T02:53:00Z">
              <w:r w:rsidRPr="00BB7467">
                <w:rPr>
                  <w:rFonts w:asciiTheme="minorHAnsi" w:hAnsiTheme="minorHAnsi" w:cstheme="minorHAnsi"/>
                  <w:sz w:val="22"/>
                  <w:szCs w:val="22"/>
                </w:rPr>
                <w:t>4.5</w:t>
              </w:r>
            </w:ins>
          </w:p>
        </w:tc>
        <w:tc>
          <w:tcPr>
            <w:tcW w:w="0" w:type="auto"/>
            <w:shd w:val="clear" w:color="auto" w:fill="F2F2F2" w:themeFill="background1" w:themeFillShade="F2"/>
          </w:tcPr>
          <w:p w14:paraId="553BB093" w14:textId="77777777" w:rsidR="00D3555D" w:rsidRPr="00BB7467" w:rsidRDefault="005D6F31" w:rsidP="00BB7467">
            <w:pPr>
              <w:spacing w:line="276" w:lineRule="auto"/>
              <w:rPr>
                <w:ins w:id="5832" w:author="Hannah McSorley" w:date="2020-08-05T02:53:00Z"/>
                <w:rFonts w:asciiTheme="minorHAnsi" w:hAnsiTheme="minorHAnsi" w:cstheme="minorHAnsi"/>
                <w:sz w:val="22"/>
                <w:szCs w:val="22"/>
              </w:rPr>
            </w:pPr>
            <w:ins w:id="5833" w:author="Hannah McSorley" w:date="2020-08-05T02:53:00Z">
              <w:r w:rsidRPr="00BB7467">
                <w:rPr>
                  <w:rFonts w:asciiTheme="minorHAnsi" w:hAnsiTheme="minorHAnsi" w:cstheme="minorHAnsi"/>
                  <w:sz w:val="22"/>
                  <w:szCs w:val="22"/>
                </w:rPr>
                <w:t>3.4</w:t>
              </w:r>
            </w:ins>
          </w:p>
        </w:tc>
        <w:tc>
          <w:tcPr>
            <w:tcW w:w="0" w:type="auto"/>
            <w:shd w:val="clear" w:color="auto" w:fill="F2F2F2" w:themeFill="background1" w:themeFillShade="F2"/>
          </w:tcPr>
          <w:p w14:paraId="6DF1CE64" w14:textId="77777777" w:rsidR="00D3555D" w:rsidRPr="00BB7467" w:rsidRDefault="005D6F31" w:rsidP="00BB7467">
            <w:pPr>
              <w:spacing w:line="276" w:lineRule="auto"/>
              <w:rPr>
                <w:ins w:id="5834" w:author="Hannah McSorley" w:date="2020-08-05T02:53:00Z"/>
                <w:rFonts w:asciiTheme="minorHAnsi" w:hAnsiTheme="minorHAnsi" w:cstheme="minorHAnsi"/>
                <w:sz w:val="22"/>
                <w:szCs w:val="22"/>
              </w:rPr>
            </w:pPr>
            <w:ins w:id="5835" w:author="Hannah McSorley" w:date="2020-08-05T02:53:00Z">
              <w:r w:rsidRPr="00BB7467">
                <w:rPr>
                  <w:rFonts w:asciiTheme="minorHAnsi" w:hAnsiTheme="minorHAnsi" w:cstheme="minorHAnsi"/>
                  <w:sz w:val="22"/>
                  <w:szCs w:val="22"/>
                </w:rPr>
                <w:t>4.1</w:t>
              </w:r>
            </w:ins>
          </w:p>
        </w:tc>
        <w:tc>
          <w:tcPr>
            <w:tcW w:w="0" w:type="auto"/>
            <w:shd w:val="clear" w:color="auto" w:fill="F2F2F2" w:themeFill="background1" w:themeFillShade="F2"/>
          </w:tcPr>
          <w:p w14:paraId="7087CE1B" w14:textId="77777777" w:rsidR="00D3555D" w:rsidRPr="00BB7467" w:rsidRDefault="005D6F31" w:rsidP="00BB7467">
            <w:pPr>
              <w:spacing w:line="276" w:lineRule="auto"/>
              <w:rPr>
                <w:ins w:id="5836" w:author="Hannah McSorley" w:date="2020-08-05T02:53:00Z"/>
                <w:rFonts w:asciiTheme="minorHAnsi" w:hAnsiTheme="minorHAnsi" w:cstheme="minorHAnsi"/>
                <w:sz w:val="22"/>
                <w:szCs w:val="22"/>
              </w:rPr>
            </w:pPr>
            <w:ins w:id="5837" w:author="Hannah McSorley" w:date="2020-08-05T02:53:00Z">
              <w:r w:rsidRPr="00BB7467">
                <w:rPr>
                  <w:rFonts w:asciiTheme="minorHAnsi" w:hAnsiTheme="minorHAnsi" w:cstheme="minorHAnsi"/>
                  <w:sz w:val="22"/>
                  <w:szCs w:val="22"/>
                </w:rPr>
                <w:t>1.1</w:t>
              </w:r>
            </w:ins>
          </w:p>
        </w:tc>
        <w:tc>
          <w:tcPr>
            <w:tcW w:w="0" w:type="auto"/>
            <w:shd w:val="clear" w:color="auto" w:fill="F2F2F2" w:themeFill="background1" w:themeFillShade="F2"/>
          </w:tcPr>
          <w:p w14:paraId="24FAE4B6" w14:textId="77777777" w:rsidR="00D3555D" w:rsidRPr="00BB7467" w:rsidRDefault="005D6F31" w:rsidP="00BB7467">
            <w:pPr>
              <w:spacing w:line="276" w:lineRule="auto"/>
              <w:rPr>
                <w:ins w:id="5838" w:author="Hannah McSorley" w:date="2020-08-05T02:53:00Z"/>
                <w:rFonts w:asciiTheme="minorHAnsi" w:hAnsiTheme="minorHAnsi" w:cstheme="minorHAnsi"/>
                <w:sz w:val="22"/>
                <w:szCs w:val="22"/>
              </w:rPr>
            </w:pPr>
            <w:ins w:id="5839" w:author="Hannah McSorley" w:date="2020-08-05T02:53:00Z">
              <w:r w:rsidRPr="00BB7467">
                <w:rPr>
                  <w:rFonts w:asciiTheme="minorHAnsi" w:hAnsiTheme="minorHAnsi" w:cstheme="minorHAnsi"/>
                  <w:sz w:val="22"/>
                  <w:szCs w:val="22"/>
                </w:rPr>
                <w:t>1.1</w:t>
              </w:r>
            </w:ins>
          </w:p>
        </w:tc>
        <w:tc>
          <w:tcPr>
            <w:tcW w:w="0" w:type="auto"/>
            <w:shd w:val="clear" w:color="auto" w:fill="F2F2F2" w:themeFill="background1" w:themeFillShade="F2"/>
          </w:tcPr>
          <w:p w14:paraId="4824DA2E" w14:textId="77777777" w:rsidR="00D3555D" w:rsidRPr="00BB7467" w:rsidRDefault="005D6F31" w:rsidP="00BB7467">
            <w:pPr>
              <w:spacing w:line="276" w:lineRule="auto"/>
              <w:rPr>
                <w:ins w:id="5840" w:author="Hannah McSorley" w:date="2020-08-05T02:53:00Z"/>
                <w:rFonts w:asciiTheme="minorHAnsi" w:hAnsiTheme="minorHAnsi" w:cstheme="minorHAnsi"/>
                <w:sz w:val="22"/>
                <w:szCs w:val="22"/>
              </w:rPr>
            </w:pPr>
            <w:ins w:id="5841" w:author="Hannah McSorley" w:date="2020-08-05T02:53:00Z">
              <w:r w:rsidRPr="00BB7467">
                <w:rPr>
                  <w:rFonts w:asciiTheme="minorHAnsi" w:hAnsiTheme="minorHAnsi" w:cstheme="minorHAnsi"/>
                  <w:sz w:val="22"/>
                  <w:szCs w:val="22"/>
                </w:rPr>
                <w:t>2.9</w:t>
              </w:r>
            </w:ins>
          </w:p>
        </w:tc>
      </w:tr>
      <w:tr w:rsidR="00D3555D" w:rsidRPr="00BB7467" w14:paraId="3087C82C" w14:textId="77777777" w:rsidTr="00BB7467">
        <w:trPr>
          <w:ins w:id="5842" w:author="Hannah McSorley" w:date="2020-08-05T02:53:00Z"/>
        </w:trPr>
        <w:tc>
          <w:tcPr>
            <w:tcW w:w="0" w:type="auto"/>
            <w:tcBorders>
              <w:bottom w:val="single" w:sz="4" w:space="0" w:color="auto"/>
            </w:tcBorders>
          </w:tcPr>
          <w:p w14:paraId="6120AED9" w14:textId="77777777" w:rsidR="00D3555D" w:rsidRPr="00BB7467" w:rsidRDefault="005D6F31" w:rsidP="00BB7467">
            <w:pPr>
              <w:spacing w:line="276" w:lineRule="auto"/>
              <w:rPr>
                <w:ins w:id="5843" w:author="Hannah McSorley" w:date="2020-08-05T02:53:00Z"/>
                <w:rFonts w:asciiTheme="minorHAnsi" w:hAnsiTheme="minorHAnsi" w:cstheme="minorHAnsi"/>
                <w:sz w:val="22"/>
                <w:szCs w:val="22"/>
              </w:rPr>
            </w:pPr>
            <w:ins w:id="5844" w:author="Hannah McSorley" w:date="2020-08-05T02:53:00Z">
              <w:r w:rsidRPr="00BB7467">
                <w:rPr>
                  <w:rFonts w:asciiTheme="minorHAnsi" w:hAnsiTheme="minorHAnsi" w:cstheme="minorHAnsi"/>
                  <w:sz w:val="22"/>
                  <w:szCs w:val="22"/>
                </w:rPr>
                <w:t>2010 &amp; 2011 forest harvest (%)</w:t>
              </w:r>
            </w:ins>
          </w:p>
        </w:tc>
        <w:tc>
          <w:tcPr>
            <w:tcW w:w="0" w:type="auto"/>
            <w:tcBorders>
              <w:bottom w:val="single" w:sz="4" w:space="0" w:color="auto"/>
            </w:tcBorders>
          </w:tcPr>
          <w:p w14:paraId="3DE0A1A2" w14:textId="77777777" w:rsidR="00D3555D" w:rsidRPr="00BB7467" w:rsidRDefault="005D6F31" w:rsidP="00BB7467">
            <w:pPr>
              <w:spacing w:line="276" w:lineRule="auto"/>
              <w:rPr>
                <w:ins w:id="5845" w:author="Hannah McSorley" w:date="2020-08-05T02:53:00Z"/>
                <w:rFonts w:asciiTheme="minorHAnsi" w:hAnsiTheme="minorHAnsi" w:cstheme="minorHAnsi"/>
                <w:sz w:val="22"/>
                <w:szCs w:val="22"/>
              </w:rPr>
            </w:pPr>
            <w:ins w:id="5846" w:author="Hannah McSorley" w:date="2020-08-05T02:53:00Z">
              <w:r w:rsidRPr="00BB7467">
                <w:rPr>
                  <w:rFonts w:asciiTheme="minorHAnsi" w:hAnsiTheme="minorHAnsi" w:cstheme="minorHAnsi"/>
                  <w:sz w:val="22"/>
                  <w:szCs w:val="22"/>
                </w:rPr>
                <w:t>0.6</w:t>
              </w:r>
            </w:ins>
          </w:p>
        </w:tc>
        <w:tc>
          <w:tcPr>
            <w:tcW w:w="0" w:type="auto"/>
            <w:tcBorders>
              <w:bottom w:val="single" w:sz="4" w:space="0" w:color="auto"/>
            </w:tcBorders>
          </w:tcPr>
          <w:p w14:paraId="6DA5A5C8" w14:textId="77777777" w:rsidR="00D3555D" w:rsidRPr="00BB7467" w:rsidRDefault="005D6F31" w:rsidP="00BB7467">
            <w:pPr>
              <w:spacing w:line="276" w:lineRule="auto"/>
              <w:rPr>
                <w:ins w:id="5847" w:author="Hannah McSorley" w:date="2020-08-05T02:53:00Z"/>
                <w:rFonts w:asciiTheme="minorHAnsi" w:hAnsiTheme="minorHAnsi" w:cstheme="minorHAnsi"/>
                <w:sz w:val="22"/>
                <w:szCs w:val="22"/>
              </w:rPr>
            </w:pPr>
            <w:ins w:id="5848" w:author="Hannah McSorley" w:date="2020-08-05T02:53:00Z">
              <w:r w:rsidRPr="00BB7467">
                <w:rPr>
                  <w:rFonts w:asciiTheme="minorHAnsi" w:hAnsiTheme="minorHAnsi" w:cstheme="minorHAnsi"/>
                  <w:sz w:val="22"/>
                  <w:szCs w:val="22"/>
                </w:rPr>
                <w:t>0</w:t>
              </w:r>
            </w:ins>
          </w:p>
        </w:tc>
        <w:tc>
          <w:tcPr>
            <w:tcW w:w="0" w:type="auto"/>
            <w:tcBorders>
              <w:bottom w:val="single" w:sz="4" w:space="0" w:color="auto"/>
            </w:tcBorders>
          </w:tcPr>
          <w:p w14:paraId="06D5D302" w14:textId="77777777" w:rsidR="00D3555D" w:rsidRPr="00BB7467" w:rsidRDefault="005D6F31" w:rsidP="00BB7467">
            <w:pPr>
              <w:spacing w:line="276" w:lineRule="auto"/>
              <w:rPr>
                <w:ins w:id="5849" w:author="Hannah McSorley" w:date="2020-08-05T02:53:00Z"/>
                <w:rFonts w:asciiTheme="minorHAnsi" w:hAnsiTheme="minorHAnsi" w:cstheme="minorHAnsi"/>
                <w:sz w:val="22"/>
                <w:szCs w:val="22"/>
              </w:rPr>
            </w:pPr>
            <w:ins w:id="5850" w:author="Hannah McSorley" w:date="2020-08-05T02:53:00Z">
              <w:r w:rsidRPr="00BB7467">
                <w:rPr>
                  <w:rFonts w:asciiTheme="minorHAnsi" w:hAnsiTheme="minorHAnsi" w:cstheme="minorHAnsi"/>
                  <w:sz w:val="22"/>
                  <w:szCs w:val="22"/>
                </w:rPr>
                <w:t>0.4</w:t>
              </w:r>
            </w:ins>
          </w:p>
        </w:tc>
        <w:tc>
          <w:tcPr>
            <w:tcW w:w="0" w:type="auto"/>
            <w:tcBorders>
              <w:bottom w:val="single" w:sz="4" w:space="0" w:color="auto"/>
            </w:tcBorders>
          </w:tcPr>
          <w:p w14:paraId="540CB630" w14:textId="77777777" w:rsidR="00D3555D" w:rsidRPr="00BB7467" w:rsidRDefault="005D6F31" w:rsidP="00BB7467">
            <w:pPr>
              <w:spacing w:line="276" w:lineRule="auto"/>
              <w:rPr>
                <w:ins w:id="5851" w:author="Hannah McSorley" w:date="2020-08-05T02:53:00Z"/>
                <w:rFonts w:asciiTheme="minorHAnsi" w:hAnsiTheme="minorHAnsi" w:cstheme="minorHAnsi"/>
                <w:sz w:val="22"/>
                <w:szCs w:val="22"/>
              </w:rPr>
            </w:pPr>
            <w:ins w:id="5852" w:author="Hannah McSorley" w:date="2020-08-05T02:53:00Z">
              <w:r w:rsidRPr="00BB7467">
                <w:rPr>
                  <w:rFonts w:asciiTheme="minorHAnsi" w:hAnsiTheme="minorHAnsi" w:cstheme="minorHAnsi"/>
                  <w:sz w:val="22"/>
                  <w:szCs w:val="22"/>
                </w:rPr>
                <w:t>0.7</w:t>
              </w:r>
            </w:ins>
          </w:p>
        </w:tc>
        <w:tc>
          <w:tcPr>
            <w:tcW w:w="0" w:type="auto"/>
            <w:tcBorders>
              <w:bottom w:val="single" w:sz="4" w:space="0" w:color="auto"/>
            </w:tcBorders>
          </w:tcPr>
          <w:p w14:paraId="06B62DB3" w14:textId="77777777" w:rsidR="00D3555D" w:rsidRPr="00BB7467" w:rsidRDefault="005D6F31" w:rsidP="00BB7467">
            <w:pPr>
              <w:spacing w:line="276" w:lineRule="auto"/>
              <w:rPr>
                <w:ins w:id="5853" w:author="Hannah McSorley" w:date="2020-08-05T02:53:00Z"/>
                <w:rFonts w:asciiTheme="minorHAnsi" w:hAnsiTheme="minorHAnsi" w:cstheme="minorHAnsi"/>
                <w:sz w:val="22"/>
                <w:szCs w:val="22"/>
              </w:rPr>
            </w:pPr>
            <w:ins w:id="5854" w:author="Hannah McSorley" w:date="2020-08-05T02:53:00Z">
              <w:r w:rsidRPr="00BB7467">
                <w:rPr>
                  <w:rFonts w:asciiTheme="minorHAnsi" w:hAnsiTheme="minorHAnsi" w:cstheme="minorHAnsi"/>
                  <w:sz w:val="22"/>
                  <w:szCs w:val="22"/>
                </w:rPr>
                <w:t>0.1</w:t>
              </w:r>
            </w:ins>
          </w:p>
        </w:tc>
        <w:tc>
          <w:tcPr>
            <w:tcW w:w="0" w:type="auto"/>
            <w:tcBorders>
              <w:bottom w:val="single" w:sz="4" w:space="0" w:color="auto"/>
            </w:tcBorders>
          </w:tcPr>
          <w:p w14:paraId="1603F2D6" w14:textId="77777777" w:rsidR="00D3555D" w:rsidRPr="00BB7467" w:rsidRDefault="005D6F31" w:rsidP="00BB7467">
            <w:pPr>
              <w:spacing w:line="276" w:lineRule="auto"/>
              <w:rPr>
                <w:ins w:id="5855" w:author="Hannah McSorley" w:date="2020-08-05T02:53:00Z"/>
                <w:rFonts w:asciiTheme="minorHAnsi" w:hAnsiTheme="minorHAnsi" w:cstheme="minorHAnsi"/>
                <w:sz w:val="22"/>
                <w:szCs w:val="22"/>
              </w:rPr>
            </w:pPr>
            <w:ins w:id="5856" w:author="Hannah McSorley" w:date="2020-08-05T02:53:00Z">
              <w:r w:rsidRPr="00BB7467">
                <w:rPr>
                  <w:rFonts w:asciiTheme="minorHAnsi" w:hAnsiTheme="minorHAnsi" w:cstheme="minorHAnsi"/>
                  <w:sz w:val="22"/>
                  <w:szCs w:val="22"/>
                </w:rPr>
                <w:t>0.9</w:t>
              </w:r>
            </w:ins>
          </w:p>
        </w:tc>
      </w:tr>
    </w:tbl>
    <w:p w14:paraId="6416FDF3" w14:textId="77777777" w:rsidR="00D3555D" w:rsidRDefault="005D6F31">
      <w:pPr>
        <w:rPr>
          <w:moveTo w:id="5857" w:author="Hannah McSorley" w:date="2020-08-05T02:53:00Z"/>
        </w:rPr>
      </w:pPr>
      <w:moveToRangeStart w:id="5858" w:author="Hannah McSorley" w:date="2020-08-05T02:53:00Z" w:name="move47488487"/>
      <w:moveTo w:id="5859" w:author="Hannah McSorley" w:date="2020-08-05T02:53:00Z">
        <w:r>
          <w:t> </w:t>
        </w:r>
      </w:moveTo>
    </w:p>
    <w:p w14:paraId="59331515" w14:textId="1FE59E8F" w:rsidR="00F77BDD" w:rsidRDefault="005D6F31">
      <w:pPr>
        <w:rPr>
          <w:del w:id="5860" w:author="Hannah McSorley" w:date="2020-08-05T02:53:00Z"/>
        </w:rPr>
      </w:pPr>
      <w:moveTo w:id="5861" w:author="Hannah McSorley" w:date="2020-08-05T02:53:00Z">
        <w:r>
          <w:rPr>
            <w:rPrChange w:id="5862" w:author="Hannah McSorley" w:date="2020-08-05T02:53:00Z">
              <w:rPr>
                <w:highlight w:val="cyan"/>
              </w:rPr>
            </w:rPrChange>
          </w:rPr>
          <w:t>Random Forests</w:t>
        </w:r>
      </w:moveTo>
      <w:moveToRangeEnd w:id="5858"/>
      <w:ins w:id="5863" w:author="Bill Floyd" w:date="2020-08-06T00:04:00Z">
        <w:r w:rsidR="00724C4E">
          <w:t xml:space="preserve"> (reference)</w:t>
        </w:r>
      </w:ins>
      <w:del w:id="5864"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delText>
        </w:r>
        <w:r w:rsidR="0061415C">
          <w:fldChar w:fldCharType="begin"/>
        </w:r>
        <w:r w:rsidR="0061415C">
          <w:delInstrText xml:space="preserve"> HYPERLINK \l "ref-Vidon2008" \h </w:delInstrText>
        </w:r>
        <w:r w:rsidR="0061415C">
          <w:fldChar w:fldCharType="separate"/>
        </w:r>
        <w:r w:rsidR="006D238B">
          <w:rPr>
            <w:rStyle w:val="Hyperlink"/>
          </w:rPr>
          <w:delText>2008</w:delText>
        </w:r>
        <w:r w:rsidR="0061415C">
          <w:rPr>
            <w:rStyle w:val="Hyperlink"/>
          </w:rPr>
          <w:fldChar w:fldCharType="end"/>
        </w:r>
        <w:r w:rsidR="006D238B">
          <w:delText xml:space="preserve">; Abbott et al. </w:delText>
        </w:r>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r w:rsidR="006D238B">
          <w:delText xml:space="preserve">; Creed et al. </w:delText>
        </w:r>
        <w:r w:rsidR="0061415C">
          <w:fldChar w:fldCharType="begin"/>
        </w:r>
        <w:r w:rsidR="0061415C">
          <w:delInstrText xml:space="preserve"> HYPERLINK \l "ref-Creed2015" \h </w:delInstrText>
        </w:r>
        <w:r w:rsidR="0061415C">
          <w:fldChar w:fldCharType="separate"/>
        </w:r>
        <w:r w:rsidR="006D238B">
          <w:rPr>
            <w:rStyle w:val="Hyperlink"/>
          </w:rPr>
          <w:delText>2015</w:delText>
        </w:r>
        <w:r w:rsidR="0061415C">
          <w:rPr>
            <w:rStyle w:val="Hyperlink"/>
          </w:rPr>
          <w:fldChar w:fldCharType="end"/>
        </w:r>
        <w:r w:rsidR="006D238B">
          <w:delText xml:space="preserve">; Zarnetske et al. </w:delText>
        </w:r>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w:delText>
        </w:r>
        <w:commentRangeEnd w:id="5376"/>
        <w:r w:rsidR="00AC0024">
          <w:rPr>
            <w:rStyle w:val="CommentReference"/>
          </w:rPr>
          <w:commentReference w:id="5376"/>
        </w:r>
      </w:del>
    </w:p>
    <w:p w14:paraId="17BC9FCC" w14:textId="77777777" w:rsidR="00F77BDD" w:rsidRDefault="006D238B">
      <w:pPr>
        <w:rPr>
          <w:del w:id="5865" w:author="Hannah McSorley" w:date="2020-08-05T02:53:00Z"/>
        </w:rPr>
      </w:pPr>
      <w:del w:id="5866" w:author="Hannah McSorley" w:date="2020-08-05T02:53:00Z">
        <w:r>
          <w:delText> </w:delText>
        </w:r>
      </w:del>
    </w:p>
    <w:p w14:paraId="3A4B0E6E" w14:textId="77777777" w:rsidR="00F77BDD" w:rsidRDefault="006D238B">
      <w:pPr>
        <w:rPr>
          <w:del w:id="5867" w:author="Hannah McSorley" w:date="2020-08-05T02:53:00Z"/>
        </w:rPr>
      </w:pPr>
      <w:commentRangeStart w:id="5868"/>
      <w:del w:id="5869" w:author="Hannah McSorley" w:date="2020-08-05T02:53:00Z">
        <w:r>
          <w:delText>Pump samplers are effective for automatic event-based sampling that can be set up in the field and programmed to collect a set of water samples based on time intervals or changes in conditions (Harmel, King, and Slade (</w:delText>
        </w:r>
        <w:r w:rsidR="0061415C">
          <w:fldChar w:fldCharType="begin"/>
        </w:r>
        <w:r w:rsidR="0061415C">
          <w:delInstrText xml:space="preserve"> HYPERLINK \l "ref-Harmel2003" \h </w:delInstrText>
        </w:r>
        <w:r w:rsidR="0061415C">
          <w:fldChar w:fldCharType="separate"/>
        </w:r>
        <w:r>
          <w:rPr>
            <w:rStyle w:val="Hyperlink"/>
          </w:rPr>
          <w:delText>2003</w:delText>
        </w:r>
        <w:r w:rsidR="0061415C">
          <w:rPr>
            <w:rStyle w:val="Hyperlink"/>
          </w:rPr>
          <w:fldChar w:fldCharType="end"/>
        </w:r>
        <w:r>
          <w:delText>)). However, pump samplers can be prohibitively expensive ($2K-3K CAD), and also require a reliable power source which can pose logistical challenged for setting up at multiple sites in remote or difficult to access locations (Mackay and Taylor (</w:delText>
        </w:r>
        <w:r w:rsidR="0061415C">
          <w:fldChar w:fldCharType="begin"/>
        </w:r>
        <w:r w:rsidR="0061415C">
          <w:delInstrText xml:space="preserve"> HYPERLINK \l "ref-Mackay2012" \h </w:delInstrText>
        </w:r>
        <w:r w:rsidR="0061415C">
          <w:fldChar w:fldCharType="separate"/>
        </w:r>
        <w:r>
          <w:rPr>
            <w:rStyle w:val="Hyperlink"/>
          </w:rPr>
          <w:delText>2012</w:delText>
        </w:r>
        <w:r w:rsidR="0061415C">
          <w:rPr>
            <w:rStyle w:val="Hyperlink"/>
          </w:rPr>
          <w:fldChar w:fldCharType="end"/>
        </w:r>
        <w:r>
          <w:delText>)).</w:delText>
        </w:r>
      </w:del>
    </w:p>
    <w:p w14:paraId="6119356F" w14:textId="6C756A13" w:rsidR="00D3555D" w:rsidRDefault="005D6F31">
      <w:pPr>
        <w:rPr>
          <w:ins w:id="5870" w:author="Hannah McSorley" w:date="2020-08-05T02:53:00Z"/>
        </w:rPr>
      </w:pPr>
      <w:ins w:id="5871" w:author="Hannah McSorley" w:date="2020-08-05T02:53:00Z">
        <w:r>
          <w:t xml:space="preserve"> were used to explore the watershed characteristics included in Table 13, along with Leech WSA weather data (Chapter 2) and sample results (Chapter 4) to identify variables that were important predictors for DOC concentrations or NOM character. These predictors were explored as possible drivers for NOM change.</w:t>
        </w:r>
      </w:ins>
    </w:p>
    <w:p w14:paraId="39C3E9C9" w14:textId="77777777" w:rsidR="00BB7467" w:rsidRDefault="00BB7467"/>
    <w:p w14:paraId="30AA2480" w14:textId="77777777" w:rsidR="00BA246E" w:rsidRDefault="00BA246E"/>
    <w:p w14:paraId="2E51014A" w14:textId="77777777" w:rsidR="00BA246E" w:rsidRDefault="00BA246E">
      <w:pPr>
        <w:rPr>
          <w:color w:val="FF0000"/>
        </w:rPr>
      </w:pPr>
      <w:r w:rsidRPr="00BA246E">
        <w:rPr>
          <w:color w:val="FF0000"/>
        </w:rPr>
        <w:t xml:space="preserve">woops, this table should have tree age and </w:t>
      </w:r>
      <w:proofErr w:type="gramStart"/>
      <w:r w:rsidRPr="00BA246E">
        <w:rPr>
          <w:color w:val="FF0000"/>
        </w:rPr>
        <w:t>total  percent</w:t>
      </w:r>
      <w:proofErr w:type="gramEnd"/>
      <w:r w:rsidRPr="00BA246E">
        <w:rPr>
          <w:color w:val="FF0000"/>
        </w:rPr>
        <w:t xml:space="preserve"> harvest from 1980-2011 …  needs to be updated</w:t>
      </w:r>
    </w:p>
    <w:tbl>
      <w:tblPr>
        <w:tblW w:w="5000" w:type="pct"/>
        <w:tblLook w:val="04A0" w:firstRow="1" w:lastRow="0" w:firstColumn="1" w:lastColumn="0" w:noHBand="0" w:noVBand="1"/>
      </w:tblPr>
      <w:tblGrid>
        <w:gridCol w:w="3758"/>
        <w:gridCol w:w="1558"/>
        <w:gridCol w:w="1558"/>
        <w:gridCol w:w="1418"/>
        <w:gridCol w:w="1558"/>
        <w:gridCol w:w="1558"/>
        <w:gridCol w:w="1552"/>
      </w:tblGrid>
      <w:tr w:rsidR="00BA246E" w:rsidRPr="00BA246E" w14:paraId="18D6A657" w14:textId="77777777" w:rsidTr="00DD4C81">
        <w:trPr>
          <w:trHeight w:val="300"/>
        </w:trPr>
        <w:tc>
          <w:tcPr>
            <w:tcW w:w="1360" w:type="pct"/>
            <w:tcBorders>
              <w:top w:val="nil"/>
              <w:left w:val="nil"/>
              <w:bottom w:val="nil"/>
              <w:right w:val="nil"/>
            </w:tcBorders>
            <w:shd w:val="clear" w:color="auto" w:fill="auto"/>
            <w:noWrap/>
            <w:vAlign w:val="bottom"/>
            <w:hideMark/>
          </w:tcPr>
          <w:p w14:paraId="115FE22D" w14:textId="77777777" w:rsidR="00BA246E" w:rsidRPr="00BA246E" w:rsidRDefault="00BA246E" w:rsidP="00BA246E">
            <w:pPr>
              <w:spacing w:line="240" w:lineRule="auto"/>
              <w:rPr>
                <w:rFonts w:ascii="Calibri" w:eastAsia="Times New Roman" w:hAnsi="Calibri" w:cs="Calibri"/>
                <w:color w:val="000000"/>
                <w:sz w:val="22"/>
                <w:szCs w:val="22"/>
                <w:lang w:val="en-CA" w:eastAsia="en-CA"/>
              </w:rPr>
            </w:pPr>
            <w:bookmarkStart w:id="5872" w:name="_Hlk47504261"/>
            <w:r w:rsidRPr="00BA246E">
              <w:rPr>
                <w:rFonts w:ascii="Calibri" w:eastAsia="Times New Roman" w:hAnsi="Calibri" w:cs="Calibri"/>
                <w:color w:val="000000"/>
                <w:sz w:val="22"/>
                <w:szCs w:val="22"/>
                <w:lang w:val="en-CA" w:eastAsia="en-CA"/>
              </w:rPr>
              <w:t>Site Name</w:t>
            </w:r>
          </w:p>
        </w:tc>
        <w:tc>
          <w:tcPr>
            <w:tcW w:w="616" w:type="pct"/>
            <w:tcBorders>
              <w:top w:val="nil"/>
              <w:left w:val="nil"/>
              <w:bottom w:val="nil"/>
              <w:right w:val="nil"/>
            </w:tcBorders>
            <w:shd w:val="clear" w:color="auto" w:fill="auto"/>
            <w:noWrap/>
            <w:vAlign w:val="bottom"/>
            <w:hideMark/>
          </w:tcPr>
          <w:p w14:paraId="26748EF9"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Weeks-</w:t>
            </w:r>
            <w:proofErr w:type="spellStart"/>
            <w:r w:rsidRPr="00BA246E">
              <w:rPr>
                <w:rFonts w:ascii="Calibri" w:eastAsia="Times New Roman" w:hAnsi="Calibri" w:cs="Calibri"/>
                <w:color w:val="000000"/>
                <w:sz w:val="22"/>
                <w:szCs w:val="22"/>
                <w:lang w:val="en-CA" w:eastAsia="en-CA"/>
              </w:rPr>
              <w:t>crk</w:t>
            </w:r>
            <w:proofErr w:type="spellEnd"/>
          </w:p>
        </w:tc>
        <w:tc>
          <w:tcPr>
            <w:tcW w:w="616" w:type="pct"/>
            <w:tcBorders>
              <w:top w:val="nil"/>
              <w:left w:val="nil"/>
              <w:bottom w:val="nil"/>
              <w:right w:val="nil"/>
            </w:tcBorders>
            <w:shd w:val="clear" w:color="auto" w:fill="auto"/>
            <w:noWrap/>
            <w:vAlign w:val="bottom"/>
            <w:hideMark/>
          </w:tcPr>
          <w:p w14:paraId="609DA9E4"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Chris-</w:t>
            </w:r>
            <w:proofErr w:type="spellStart"/>
            <w:r w:rsidRPr="00BA246E">
              <w:rPr>
                <w:rFonts w:ascii="Calibri" w:eastAsia="Times New Roman" w:hAnsi="Calibri" w:cs="Calibri"/>
                <w:color w:val="000000"/>
                <w:sz w:val="22"/>
                <w:szCs w:val="22"/>
                <w:lang w:val="en-CA" w:eastAsia="en-CA"/>
              </w:rPr>
              <w:t>crk</w:t>
            </w:r>
            <w:proofErr w:type="spellEnd"/>
          </w:p>
        </w:tc>
        <w:tc>
          <w:tcPr>
            <w:tcW w:w="562" w:type="pct"/>
            <w:tcBorders>
              <w:top w:val="nil"/>
              <w:left w:val="nil"/>
              <w:bottom w:val="nil"/>
              <w:right w:val="nil"/>
            </w:tcBorders>
            <w:shd w:val="clear" w:color="auto" w:fill="auto"/>
            <w:noWrap/>
            <w:vAlign w:val="bottom"/>
            <w:hideMark/>
          </w:tcPr>
          <w:p w14:paraId="1B8B7BF4"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Leech-head</w:t>
            </w:r>
          </w:p>
        </w:tc>
        <w:tc>
          <w:tcPr>
            <w:tcW w:w="616" w:type="pct"/>
            <w:tcBorders>
              <w:top w:val="nil"/>
              <w:left w:val="nil"/>
              <w:bottom w:val="nil"/>
              <w:right w:val="nil"/>
            </w:tcBorders>
            <w:shd w:val="clear" w:color="auto" w:fill="auto"/>
            <w:noWrap/>
            <w:vAlign w:val="bottom"/>
            <w:hideMark/>
          </w:tcPr>
          <w:p w14:paraId="511EF73D"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Cragg-</w:t>
            </w:r>
            <w:proofErr w:type="spellStart"/>
            <w:r w:rsidRPr="00BA246E">
              <w:rPr>
                <w:rFonts w:ascii="Calibri" w:eastAsia="Times New Roman" w:hAnsi="Calibri" w:cs="Calibri"/>
                <w:color w:val="000000"/>
                <w:sz w:val="22"/>
                <w:szCs w:val="22"/>
                <w:lang w:val="en-CA" w:eastAsia="en-CA"/>
              </w:rPr>
              <w:t>crk</w:t>
            </w:r>
            <w:proofErr w:type="spellEnd"/>
          </w:p>
        </w:tc>
        <w:tc>
          <w:tcPr>
            <w:tcW w:w="616" w:type="pct"/>
            <w:tcBorders>
              <w:top w:val="nil"/>
              <w:left w:val="nil"/>
              <w:bottom w:val="nil"/>
              <w:right w:val="nil"/>
            </w:tcBorders>
            <w:shd w:val="clear" w:color="auto" w:fill="auto"/>
            <w:noWrap/>
            <w:vAlign w:val="bottom"/>
            <w:hideMark/>
          </w:tcPr>
          <w:p w14:paraId="2BFFB075"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West-Leech</w:t>
            </w:r>
          </w:p>
        </w:tc>
        <w:tc>
          <w:tcPr>
            <w:tcW w:w="616" w:type="pct"/>
            <w:tcBorders>
              <w:top w:val="nil"/>
              <w:left w:val="nil"/>
              <w:bottom w:val="nil"/>
              <w:right w:val="nil"/>
            </w:tcBorders>
            <w:shd w:val="clear" w:color="auto" w:fill="auto"/>
            <w:noWrap/>
            <w:vAlign w:val="bottom"/>
            <w:hideMark/>
          </w:tcPr>
          <w:p w14:paraId="0B21556B"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Leech-Tunnel</w:t>
            </w:r>
          </w:p>
        </w:tc>
      </w:tr>
      <w:tr w:rsidR="00BA246E" w:rsidRPr="00BA246E" w14:paraId="4371DA3F" w14:textId="77777777" w:rsidTr="00DD4C81">
        <w:trPr>
          <w:trHeight w:val="300"/>
        </w:trPr>
        <w:tc>
          <w:tcPr>
            <w:tcW w:w="1360" w:type="pct"/>
            <w:tcBorders>
              <w:top w:val="nil"/>
              <w:left w:val="nil"/>
              <w:bottom w:val="nil"/>
              <w:right w:val="nil"/>
            </w:tcBorders>
            <w:shd w:val="clear" w:color="auto" w:fill="auto"/>
            <w:noWrap/>
            <w:vAlign w:val="bottom"/>
            <w:hideMark/>
          </w:tcPr>
          <w:p w14:paraId="18861AD4" w14:textId="77777777" w:rsidR="00BA246E" w:rsidRPr="00BA246E" w:rsidRDefault="00BA246E" w:rsidP="00BA246E">
            <w:pPr>
              <w:spacing w:line="240" w:lineRule="auto"/>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Tree age (average, years)</w:t>
            </w:r>
          </w:p>
        </w:tc>
        <w:tc>
          <w:tcPr>
            <w:tcW w:w="616" w:type="pct"/>
            <w:tcBorders>
              <w:top w:val="nil"/>
              <w:left w:val="nil"/>
              <w:bottom w:val="nil"/>
              <w:right w:val="nil"/>
            </w:tcBorders>
            <w:shd w:val="clear" w:color="auto" w:fill="auto"/>
            <w:noWrap/>
            <w:vAlign w:val="bottom"/>
            <w:hideMark/>
          </w:tcPr>
          <w:p w14:paraId="6BC0059D"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52</w:t>
            </w:r>
          </w:p>
        </w:tc>
        <w:tc>
          <w:tcPr>
            <w:tcW w:w="616" w:type="pct"/>
            <w:tcBorders>
              <w:top w:val="nil"/>
              <w:left w:val="nil"/>
              <w:bottom w:val="nil"/>
              <w:right w:val="nil"/>
            </w:tcBorders>
            <w:shd w:val="clear" w:color="auto" w:fill="auto"/>
            <w:noWrap/>
            <w:vAlign w:val="bottom"/>
            <w:hideMark/>
          </w:tcPr>
          <w:p w14:paraId="40A446A1"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40</w:t>
            </w:r>
          </w:p>
        </w:tc>
        <w:tc>
          <w:tcPr>
            <w:tcW w:w="562" w:type="pct"/>
            <w:tcBorders>
              <w:top w:val="nil"/>
              <w:left w:val="nil"/>
              <w:bottom w:val="nil"/>
              <w:right w:val="nil"/>
            </w:tcBorders>
            <w:shd w:val="clear" w:color="auto" w:fill="auto"/>
            <w:noWrap/>
            <w:vAlign w:val="bottom"/>
            <w:hideMark/>
          </w:tcPr>
          <w:p w14:paraId="79366C38"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48</w:t>
            </w:r>
          </w:p>
        </w:tc>
        <w:tc>
          <w:tcPr>
            <w:tcW w:w="616" w:type="pct"/>
            <w:tcBorders>
              <w:top w:val="nil"/>
              <w:left w:val="nil"/>
              <w:bottom w:val="nil"/>
              <w:right w:val="nil"/>
            </w:tcBorders>
            <w:shd w:val="clear" w:color="auto" w:fill="auto"/>
            <w:noWrap/>
            <w:vAlign w:val="bottom"/>
            <w:hideMark/>
          </w:tcPr>
          <w:p w14:paraId="37E2A977"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59</w:t>
            </w:r>
          </w:p>
        </w:tc>
        <w:tc>
          <w:tcPr>
            <w:tcW w:w="616" w:type="pct"/>
            <w:tcBorders>
              <w:top w:val="nil"/>
              <w:left w:val="nil"/>
              <w:bottom w:val="nil"/>
              <w:right w:val="nil"/>
            </w:tcBorders>
            <w:shd w:val="clear" w:color="auto" w:fill="auto"/>
            <w:noWrap/>
            <w:vAlign w:val="bottom"/>
            <w:hideMark/>
          </w:tcPr>
          <w:p w14:paraId="0D8BFD4B"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49</w:t>
            </w:r>
          </w:p>
        </w:tc>
        <w:tc>
          <w:tcPr>
            <w:tcW w:w="616" w:type="pct"/>
            <w:tcBorders>
              <w:top w:val="nil"/>
              <w:left w:val="nil"/>
              <w:bottom w:val="nil"/>
              <w:right w:val="nil"/>
            </w:tcBorders>
            <w:shd w:val="clear" w:color="auto" w:fill="auto"/>
            <w:noWrap/>
            <w:vAlign w:val="bottom"/>
            <w:hideMark/>
          </w:tcPr>
          <w:p w14:paraId="4E80EF87"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53</w:t>
            </w:r>
          </w:p>
        </w:tc>
      </w:tr>
      <w:tr w:rsidR="00BA246E" w:rsidRPr="00BA246E" w14:paraId="7AEDA297" w14:textId="77777777" w:rsidTr="00DD4C81">
        <w:trPr>
          <w:trHeight w:val="300"/>
        </w:trPr>
        <w:tc>
          <w:tcPr>
            <w:tcW w:w="1360" w:type="pct"/>
            <w:tcBorders>
              <w:top w:val="nil"/>
              <w:left w:val="nil"/>
              <w:bottom w:val="nil"/>
              <w:right w:val="nil"/>
            </w:tcBorders>
            <w:shd w:val="clear" w:color="auto" w:fill="auto"/>
            <w:noWrap/>
            <w:vAlign w:val="bottom"/>
          </w:tcPr>
          <w:p w14:paraId="7AFEB4FF" w14:textId="2A71AF2F" w:rsidR="00DD4C81" w:rsidRPr="00BA246E" w:rsidRDefault="00DD4C81" w:rsidP="00BA246E">
            <w:pPr>
              <w:spacing w:line="240" w:lineRule="auto"/>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1872A016"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007432CE"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c>
          <w:tcPr>
            <w:tcW w:w="562" w:type="pct"/>
            <w:tcBorders>
              <w:top w:val="nil"/>
              <w:left w:val="nil"/>
              <w:bottom w:val="nil"/>
              <w:right w:val="nil"/>
            </w:tcBorders>
            <w:shd w:val="clear" w:color="auto" w:fill="auto"/>
            <w:noWrap/>
            <w:vAlign w:val="bottom"/>
          </w:tcPr>
          <w:p w14:paraId="04CDAEE7"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61BB91E2"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73D878C0"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529D630C" w14:textId="77777777" w:rsidR="00BA246E" w:rsidRPr="00BA246E" w:rsidRDefault="00BA246E" w:rsidP="00BA246E">
            <w:pPr>
              <w:spacing w:line="240" w:lineRule="auto"/>
              <w:jc w:val="right"/>
              <w:rPr>
                <w:rFonts w:ascii="Calibri" w:eastAsia="Times New Roman" w:hAnsi="Calibri" w:cs="Calibri"/>
                <w:color w:val="000000"/>
                <w:sz w:val="22"/>
                <w:szCs w:val="22"/>
                <w:lang w:val="en-CA" w:eastAsia="en-CA"/>
              </w:rPr>
            </w:pPr>
          </w:p>
        </w:tc>
      </w:tr>
      <w:tr w:rsidR="00DD4C81" w:rsidRPr="00DD4C81" w14:paraId="0B0AB266" w14:textId="77777777" w:rsidTr="00DD4C81">
        <w:trPr>
          <w:trHeight w:val="300"/>
        </w:trPr>
        <w:tc>
          <w:tcPr>
            <w:tcW w:w="1360" w:type="pct"/>
            <w:tcBorders>
              <w:top w:val="nil"/>
              <w:left w:val="nil"/>
              <w:bottom w:val="nil"/>
              <w:right w:val="nil"/>
            </w:tcBorders>
            <w:shd w:val="clear" w:color="auto" w:fill="auto"/>
            <w:noWrap/>
            <w:vAlign w:val="bottom"/>
          </w:tcPr>
          <w:p w14:paraId="30166722" w14:textId="77777777" w:rsidR="00DD4C81" w:rsidRPr="00DD4C81" w:rsidRDefault="00DD4C81" w:rsidP="00DD4C81">
            <w:pPr>
              <w:spacing w:line="240" w:lineRule="auto"/>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1980-2011 _TOTAL-LOGGING_PERCENT</w:t>
            </w:r>
          </w:p>
        </w:tc>
        <w:tc>
          <w:tcPr>
            <w:tcW w:w="616" w:type="pct"/>
            <w:tcBorders>
              <w:top w:val="nil"/>
              <w:left w:val="nil"/>
              <w:bottom w:val="nil"/>
              <w:right w:val="nil"/>
            </w:tcBorders>
            <w:shd w:val="clear" w:color="auto" w:fill="auto"/>
            <w:noWrap/>
            <w:vAlign w:val="bottom"/>
          </w:tcPr>
          <w:p w14:paraId="667F3E51" w14:textId="72C1D9BB"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28.11</w:t>
            </w:r>
          </w:p>
        </w:tc>
        <w:tc>
          <w:tcPr>
            <w:tcW w:w="616" w:type="pct"/>
            <w:tcBorders>
              <w:top w:val="nil"/>
              <w:left w:val="nil"/>
              <w:bottom w:val="nil"/>
              <w:right w:val="nil"/>
            </w:tcBorders>
            <w:shd w:val="clear" w:color="auto" w:fill="auto"/>
            <w:noWrap/>
            <w:vAlign w:val="bottom"/>
          </w:tcPr>
          <w:p w14:paraId="3A86A7C1" w14:textId="11CAC88F"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62.64</w:t>
            </w:r>
          </w:p>
        </w:tc>
        <w:tc>
          <w:tcPr>
            <w:tcW w:w="562" w:type="pct"/>
            <w:tcBorders>
              <w:top w:val="nil"/>
              <w:left w:val="nil"/>
              <w:bottom w:val="nil"/>
              <w:right w:val="nil"/>
            </w:tcBorders>
            <w:shd w:val="clear" w:color="auto" w:fill="auto"/>
            <w:noWrap/>
            <w:vAlign w:val="bottom"/>
          </w:tcPr>
          <w:p w14:paraId="5ADE7A64" w14:textId="2B7CBF89"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42.73</w:t>
            </w:r>
          </w:p>
        </w:tc>
        <w:tc>
          <w:tcPr>
            <w:tcW w:w="616" w:type="pct"/>
            <w:tcBorders>
              <w:top w:val="nil"/>
              <w:left w:val="nil"/>
              <w:bottom w:val="nil"/>
              <w:right w:val="nil"/>
            </w:tcBorders>
            <w:shd w:val="clear" w:color="auto" w:fill="auto"/>
            <w:noWrap/>
            <w:vAlign w:val="bottom"/>
          </w:tcPr>
          <w:p w14:paraId="240A4205" w14:textId="6BCCBD57"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41.27</w:t>
            </w:r>
          </w:p>
        </w:tc>
        <w:tc>
          <w:tcPr>
            <w:tcW w:w="616" w:type="pct"/>
            <w:tcBorders>
              <w:top w:val="nil"/>
              <w:left w:val="nil"/>
              <w:bottom w:val="nil"/>
              <w:right w:val="nil"/>
            </w:tcBorders>
            <w:shd w:val="clear" w:color="auto" w:fill="auto"/>
            <w:noWrap/>
            <w:vAlign w:val="bottom"/>
          </w:tcPr>
          <w:p w14:paraId="38937EAD" w14:textId="288892E4"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25.75</w:t>
            </w:r>
          </w:p>
        </w:tc>
        <w:tc>
          <w:tcPr>
            <w:tcW w:w="616" w:type="pct"/>
            <w:tcBorders>
              <w:top w:val="nil"/>
              <w:left w:val="nil"/>
              <w:bottom w:val="nil"/>
              <w:right w:val="nil"/>
            </w:tcBorders>
            <w:shd w:val="clear" w:color="auto" w:fill="auto"/>
            <w:noWrap/>
            <w:vAlign w:val="bottom"/>
          </w:tcPr>
          <w:p w14:paraId="0D6F89EB" w14:textId="1A77F80B" w:rsidR="00DD4C81" w:rsidRPr="00DD4C81" w:rsidRDefault="00DD4C81" w:rsidP="00DD4C8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33.85</w:t>
            </w:r>
          </w:p>
        </w:tc>
      </w:tr>
      <w:bookmarkEnd w:id="5872"/>
    </w:tbl>
    <w:p w14:paraId="1F23BB38" w14:textId="74AB34D8" w:rsidR="00BA246E" w:rsidRPr="00BA246E" w:rsidRDefault="00BA246E">
      <w:pPr>
        <w:rPr>
          <w:ins w:id="5873" w:author="Hannah McSorley" w:date="2020-08-05T02:53:00Z"/>
          <w:color w:val="FF0000"/>
        </w:rPr>
        <w:sectPr w:rsidR="00BA246E" w:rsidRPr="00BA246E" w:rsidSect="0030368D">
          <w:pgSz w:w="15840" w:h="12240" w:orient="landscape" w:code="1"/>
          <w:pgMar w:top="1440" w:right="1440" w:bottom="1440" w:left="1440" w:header="706" w:footer="706" w:gutter="0"/>
          <w:cols w:space="708"/>
          <w:docGrid w:linePitch="326"/>
        </w:sectPr>
      </w:pPr>
    </w:p>
    <w:p w14:paraId="353C066C" w14:textId="77777777" w:rsidR="00D3555D" w:rsidRDefault="005D6F31">
      <w:pPr>
        <w:rPr>
          <w:moveFrom w:id="5874" w:author="Hannah McSorley" w:date="2020-08-05T02:53:00Z"/>
        </w:rPr>
      </w:pPr>
      <w:moveFromRangeStart w:id="5875" w:author="Hannah McSorley" w:date="2020-08-05T02:53:00Z" w:name="move47488480"/>
      <w:moveFrom w:id="5876" w:author="Hannah McSorley" w:date="2020-08-05T02:53:00Z">
        <w:r>
          <w:lastRenderedPageBreak/>
          <w:t> </w:t>
        </w:r>
      </w:moveFrom>
    </w:p>
    <w:p w14:paraId="5886BC56" w14:textId="77777777" w:rsidR="00F77BDD" w:rsidRDefault="005D6F31">
      <w:pPr>
        <w:rPr>
          <w:del w:id="5877" w:author="Hannah McSorley" w:date="2020-08-05T02:53:00Z"/>
        </w:rPr>
      </w:pPr>
      <w:moveFrom w:id="5878" w:author="Hannah McSorley" w:date="2020-08-05T02:53:00Z">
        <w:r>
          <w:t xml:space="preserve">A </w:t>
        </w:r>
      </w:moveFrom>
      <w:moveFromRangeEnd w:id="5875"/>
      <w:del w:id="5879" w:author="Hannah McSorley" w:date="2020-08-05T02:53:00Z">
        <w:r w:rsidR="006D238B">
          <w:delText>low-cost, customizable alternative to a pump sampler is a passive siphon sampler that automatically and effectively collects discrete water samples on the rising limb of the hydrograph (e.g.: Mackay and Taylor (</w:delText>
        </w:r>
        <w:r w:rsidR="0061415C">
          <w:fldChar w:fldCharType="begin"/>
        </w:r>
        <w:r w:rsidR="0061415C">
          <w:delInstrText xml:space="preserve"> HYPERLINK \l "ref-Mackay2012" \h </w:delInstrText>
        </w:r>
        <w:r w:rsidR="0061415C">
          <w:fldChar w:fldCharType="separate"/>
        </w:r>
        <w:r w:rsidR="006D238B">
          <w:rPr>
            <w:rStyle w:val="Hyperlink"/>
          </w:rPr>
          <w:delText>2012</w:delText>
        </w:r>
        <w:r w:rsidR="0061415C">
          <w:rPr>
            <w:rStyle w:val="Hyperlink"/>
          </w:rPr>
          <w:fldChar w:fldCharType="end"/>
        </w:r>
        <w:r w:rsidR="006D238B">
          <w:delText>); Graczyk et al. (</w:delText>
        </w:r>
        <w:r w:rsidR="0061415C">
          <w:fldChar w:fldCharType="begin"/>
        </w:r>
        <w:r w:rsidR="0061415C">
          <w:delInstrText xml:space="preserve"> HYPERLINK \l "ref-Graczyk2000" \h </w:delInstrText>
        </w:r>
        <w:r w:rsidR="0061415C">
          <w:fldChar w:fldCharType="separate"/>
        </w:r>
        <w:r w:rsidR="006D238B">
          <w:rPr>
            <w:rStyle w:val="Hyperlink"/>
          </w:rPr>
          <w:delText>2000</w:delText>
        </w:r>
        <w:r w:rsidR="0061415C">
          <w:rPr>
            <w:rStyle w:val="Hyperlink"/>
          </w:rPr>
          <w:fldChar w:fldCharType="end"/>
        </w:r>
        <w:r w:rsidR="006D238B">
          <w:delText>); Diehl (</w:delText>
        </w:r>
        <w:r w:rsidR="0061415C">
          <w:fldChar w:fldCharType="begin"/>
        </w:r>
        <w:r w:rsidR="0061415C">
          <w:delInstrText xml:space="preserve"> HYPERLINK \l "ref-Diehl2007" \h </w:delInstrText>
        </w:r>
        <w:r w:rsidR="0061415C">
          <w:fldChar w:fldCharType="separate"/>
        </w:r>
        <w:r w:rsidR="006D238B">
          <w:rPr>
            <w:rStyle w:val="Hyperlink"/>
          </w:rPr>
          <w:delText>2007</w:delText>
        </w:r>
        <w:r w:rsidR="0061415C">
          <w:rPr>
            <w:rStyle w:val="Hyperlink"/>
          </w:rPr>
          <w:fldChar w:fldCharType="end"/>
        </w:r>
        <w:r w:rsidR="006D238B">
          <w:delText xml:space="preserve">)). Siphon samplers are limited to sampling a single event and cannot yet collect water samples on the falling hydrograph limb (Newham, Croke, and Jakeman </w:delText>
        </w:r>
        <w:r w:rsidR="0061415C">
          <w:fldChar w:fldCharType="begin"/>
        </w:r>
        <w:r w:rsidR="0061415C">
          <w:delInstrText xml:space="preserve"> HYPERLINK \l "ref-Newham2001" \h </w:delInstrText>
        </w:r>
        <w:r w:rsidR="0061415C">
          <w:fldChar w:fldCharType="separate"/>
        </w:r>
        <w:r w:rsidR="006D238B">
          <w:rPr>
            <w:rStyle w:val="Hyperlink"/>
          </w:rPr>
          <w:delText>2001</w:delText>
        </w:r>
        <w:r w:rsidR="0061415C">
          <w:rPr>
            <w:rStyle w:val="Hyperlink"/>
          </w:rPr>
          <w:fldChar w:fldCharType="end"/>
        </w:r>
        <w:r w:rsidR="006D238B">
          <w:delText>).</w:delText>
        </w:r>
        <w:commentRangeEnd w:id="5868"/>
        <w:r w:rsidR="00AC0024">
          <w:rPr>
            <w:rStyle w:val="CommentReference"/>
          </w:rPr>
          <w:commentReference w:id="5868"/>
        </w:r>
      </w:del>
    </w:p>
    <w:p w14:paraId="47F4D944" w14:textId="77777777" w:rsidR="00D3555D" w:rsidRDefault="005D6F31">
      <w:pPr>
        <w:rPr>
          <w:moveFrom w:id="5880" w:author="Hannah McSorley" w:date="2020-08-05T02:53:00Z"/>
        </w:rPr>
      </w:pPr>
      <w:moveFromRangeStart w:id="5881" w:author="Hannah McSorley" w:date="2020-08-05T02:53:00Z" w:name="move47488487"/>
      <w:moveFrom w:id="5882" w:author="Hannah McSorley" w:date="2020-08-05T02:53:00Z">
        <w:r>
          <w:t> </w:t>
        </w:r>
      </w:moveFrom>
    </w:p>
    <w:p w14:paraId="0969BDEC" w14:textId="77777777" w:rsidR="00F77BDD" w:rsidRPr="001200AA" w:rsidRDefault="005D6F31">
      <w:pPr>
        <w:pStyle w:val="Heading4"/>
        <w:rPr>
          <w:del w:id="5883" w:author="Hannah McSorley" w:date="2020-08-05T02:53:00Z"/>
          <w:highlight w:val="cyan"/>
        </w:rPr>
      </w:pPr>
      <w:moveFrom w:id="5884" w:author="Hannah McSorley" w:date="2020-08-05T02:53:00Z">
        <w:r>
          <w:rPr>
            <w:b w:val="0"/>
            <w:bCs w:val="0"/>
            <w:iCs w:val="0"/>
            <w:rPrChange w:id="5885" w:author="Hannah McSorley" w:date="2020-08-05T02:53:00Z">
              <w:rPr>
                <w:b w:val="0"/>
                <w:bCs w:val="0"/>
                <w:iCs w:val="0"/>
                <w:highlight w:val="cyan"/>
              </w:rPr>
            </w:rPrChange>
          </w:rPr>
          <w:t>Random Forests</w:t>
        </w:r>
      </w:moveFrom>
      <w:moveFromRangeEnd w:id="5881"/>
    </w:p>
    <w:p w14:paraId="21E2B98D" w14:textId="77777777" w:rsidR="00F77BDD" w:rsidRDefault="006D238B">
      <w:pPr>
        <w:rPr>
          <w:del w:id="5886" w:author="Hannah McSorley" w:date="2020-08-05T02:53:00Z"/>
        </w:rPr>
      </w:pPr>
      <w:commentRangeStart w:id="5887"/>
      <w:commentRangeStart w:id="5888"/>
      <w:del w:id="5889" w:author="Hannah McSorley" w:date="2020-08-05T02:53:00Z">
        <w:r>
          <w:delText>The</w:delText>
        </w:r>
        <w:commentRangeEnd w:id="5887"/>
        <w:r w:rsidR="001200AA">
          <w:rPr>
            <w:rStyle w:val="CommentReference"/>
          </w:rPr>
          <w:commentReference w:id="5887"/>
        </w:r>
        <w:r>
          <w:delText xml:space="preserv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w:delText>
        </w:r>
      </w:del>
      <w:r w:rsidR="005D6F31">
        <w:t xml:space="preserve">Random Forests are a statistical tool for non-parametric regression, prediction, classification and assessment of variable importance (Strobl, Malley, and </w:t>
      </w:r>
      <w:proofErr w:type="spellStart"/>
      <w:r w:rsidR="005D6F31">
        <w:t>Tutz</w:t>
      </w:r>
      <w:proofErr w:type="spellEnd"/>
      <w:r w:rsidR="005D6F31">
        <w:t xml:space="preserve"> </w:t>
      </w:r>
      <w:del w:id="5890" w:author="Hannah McSorley" w:date="2020-08-05T02:53:00Z">
        <w:r w:rsidR="0061415C">
          <w:fldChar w:fldCharType="begin"/>
        </w:r>
        <w:r w:rsidR="0061415C">
          <w:delInstrText xml:space="preserve"> HYPERLINK \l "ref-Strobl2009" \h </w:delInstrText>
        </w:r>
        <w:r w:rsidR="0061415C">
          <w:fldChar w:fldCharType="separate"/>
        </w:r>
        <w:r>
          <w:rPr>
            <w:rStyle w:val="Hyperlink"/>
          </w:rPr>
          <w:delText>2009</w:delText>
        </w:r>
        <w:r w:rsidR="0061415C">
          <w:rPr>
            <w:rStyle w:val="Hyperlink"/>
          </w:rPr>
          <w:fldChar w:fldCharType="end"/>
        </w:r>
      </w:del>
      <w:ins w:id="5891" w:author="Hannah McSorley" w:date="2020-08-05T02:53:00Z">
        <w:r w:rsidR="005D6F31">
          <w:fldChar w:fldCharType="begin"/>
        </w:r>
        <w:r w:rsidR="005D6F31">
          <w:instrText xml:space="preserve"> HYPERLINK \l "ref-Strobl2009" \h </w:instrText>
        </w:r>
        <w:r w:rsidR="005D6F31">
          <w:fldChar w:fldCharType="separate"/>
        </w:r>
        <w:r w:rsidR="005D6F31">
          <w:rPr>
            <w:rStyle w:val="Hyperlink"/>
          </w:rPr>
          <w:t>2009</w:t>
        </w:r>
        <w:r w:rsidR="005D6F31">
          <w:rPr>
            <w:rStyle w:val="Hyperlink"/>
          </w:rPr>
          <w:fldChar w:fldCharType="end"/>
        </w:r>
      </w:ins>
      <w:r w:rsidR="005D6F31">
        <w:t>).</w:t>
      </w:r>
    </w:p>
    <w:p w14:paraId="11F51A43" w14:textId="77777777" w:rsidR="00F77BDD" w:rsidRDefault="006D238B">
      <w:pPr>
        <w:rPr>
          <w:del w:id="5892" w:author="Hannah McSorley" w:date="2020-08-05T02:53:00Z"/>
        </w:rPr>
      </w:pPr>
      <w:del w:id="5893" w:author="Hannah McSorley" w:date="2020-08-05T02:53:00Z">
        <w:r>
          <w:delText> </w:delText>
        </w:r>
      </w:del>
    </w:p>
    <w:p w14:paraId="38D2094B" w14:textId="71024262" w:rsidR="00D3555D" w:rsidRDefault="006D238B">
      <w:del w:id="5894" w:author="Hannah McSorley" w:date="2020-08-05T02:53:00Z">
        <w:r>
          <w:delText>A</w:delText>
        </w:r>
      </w:del>
      <w:ins w:id="5895" w:author="Hannah McSorley" w:date="2020-08-05T02:53:00Z">
        <w:r w:rsidR="005D6F31">
          <w:t xml:space="preserve"> A Random Forest is composed of a</w:t>
        </w:r>
      </w:ins>
      <w:r w:rsidR="005D6F31">
        <w:t xml:space="preserve"> collection of decision trees</w:t>
      </w:r>
      <w:del w:id="5896" w:author="Bill Floyd" w:date="2020-08-06T00:05:00Z">
        <w:r w:rsidR="005D6F31" w:rsidDel="00724C4E">
          <w:delText xml:space="preserve"> is</w:delText>
        </w:r>
      </w:del>
      <w:del w:id="5897" w:author="Hannah McSorley" w:date="2020-08-05T02:53:00Z">
        <w:r>
          <w:delText xml:space="preserve"> a Random Forest, which play an important role for both predictive modeling and inference purposes. The</w:delText>
        </w:r>
      </w:del>
      <w:ins w:id="5898" w:author="Hannah McSorley" w:date="2020-08-05T02:53:00Z">
        <w:r w:rsidR="005D6F31">
          <w:t>.</w:t>
        </w:r>
      </w:ins>
      <w:r w:rsidR="005D6F31">
        <w:t xml:space="preserve"> </w:t>
      </w:r>
      <w:proofErr w:type="spellStart"/>
      <w:r w:rsidR="005D6F31">
        <w:t>Breiman’s</w:t>
      </w:r>
      <w:proofErr w:type="spellEnd"/>
      <w:r w:rsidR="005D6F31">
        <w:t xml:space="preserve"> Random Forests (RF) is a machine learning algorithm for practical applications, which is popular for its accuracy in real-world systems (</w:t>
      </w:r>
      <w:proofErr w:type="spellStart"/>
      <w:r w:rsidR="005D6F31">
        <w:t>Tyralis</w:t>
      </w:r>
      <w:proofErr w:type="spellEnd"/>
      <w:r w:rsidR="005D6F31">
        <w:t xml:space="preserve">, </w:t>
      </w:r>
      <w:proofErr w:type="spellStart"/>
      <w:r w:rsidR="005D6F31">
        <w:t>Papacharalampous</w:t>
      </w:r>
      <w:proofErr w:type="spellEnd"/>
      <w:r w:rsidR="005D6F31">
        <w:t xml:space="preserve">, and </w:t>
      </w:r>
      <w:proofErr w:type="spellStart"/>
      <w:r w:rsidR="005D6F31">
        <w:t>Langousis</w:t>
      </w:r>
      <w:proofErr w:type="spellEnd"/>
      <w:r w:rsidR="005D6F31">
        <w:t xml:space="preserve"> </w:t>
      </w:r>
      <w:del w:id="5899" w:author="Hannah McSorley" w:date="2020-08-05T02:53:00Z">
        <w:r w:rsidR="0061415C">
          <w:fldChar w:fldCharType="begin"/>
        </w:r>
        <w:r w:rsidR="0061415C">
          <w:delInstrText xml:space="preserve"> HYPERLINK \l "ref-Tyralis2019" \h </w:delInstrText>
        </w:r>
        <w:r w:rsidR="0061415C">
          <w:fldChar w:fldCharType="separate"/>
        </w:r>
        <w:r>
          <w:rPr>
            <w:rStyle w:val="Hyperlink"/>
          </w:rPr>
          <w:delText>2019</w:delText>
        </w:r>
        <w:r w:rsidR="0061415C">
          <w:rPr>
            <w:rStyle w:val="Hyperlink"/>
          </w:rPr>
          <w:fldChar w:fldCharType="end"/>
        </w:r>
        <w:r>
          <w:delText xml:space="preserve">; Biau and Scornet </w:delText>
        </w:r>
        <w:r w:rsidR="0061415C">
          <w:fldChar w:fldCharType="begin"/>
        </w:r>
        <w:r w:rsidR="0061415C">
          <w:delInstrText xml:space="preserve"> HYPERLINK \l "ref-Biau2016" \h </w:delInstrText>
        </w:r>
        <w:r w:rsidR="0061415C">
          <w:fldChar w:fldCharType="separate"/>
        </w:r>
        <w:r>
          <w:rPr>
            <w:rStyle w:val="Hyperlink"/>
          </w:rPr>
          <w:delText>2016</w:delText>
        </w:r>
        <w:r w:rsidR="0061415C">
          <w:rPr>
            <w:rStyle w:val="Hyperlink"/>
          </w:rPr>
          <w:fldChar w:fldCharType="end"/>
        </w:r>
        <w:r>
          <w:delText>).</w:delText>
        </w:r>
      </w:del>
      <w:ins w:id="5900" w:author="Hannah McSorley" w:date="2020-08-05T02:53:00Z">
        <w:r w:rsidR="005D6F31">
          <w:fldChar w:fldCharType="begin"/>
        </w:r>
        <w:r w:rsidR="005D6F31">
          <w:instrText xml:space="preserve"> HYPERLINK \l "ref-Tyralis2019" \h </w:instrText>
        </w:r>
        <w:r w:rsidR="005D6F31">
          <w:fldChar w:fldCharType="separate"/>
        </w:r>
        <w:r w:rsidR="005D6F31">
          <w:rPr>
            <w:rStyle w:val="Hyperlink"/>
          </w:rPr>
          <w:t>2019</w:t>
        </w:r>
        <w:r w:rsidR="005D6F31">
          <w:rPr>
            <w:rStyle w:val="Hyperlink"/>
          </w:rPr>
          <w:fldChar w:fldCharType="end"/>
        </w:r>
        <w:r w:rsidR="005D6F31">
          <w:t xml:space="preserve">; </w:t>
        </w:r>
        <w:proofErr w:type="spellStart"/>
        <w:r w:rsidR="005D6F31">
          <w:t>Biau</w:t>
        </w:r>
        <w:proofErr w:type="spellEnd"/>
        <w:r w:rsidR="005D6F31">
          <w:t xml:space="preserve"> and </w:t>
        </w:r>
        <w:proofErr w:type="spellStart"/>
        <w:r w:rsidR="005D6F31">
          <w:t>Scornet</w:t>
        </w:r>
        <w:proofErr w:type="spellEnd"/>
        <w:r w:rsidR="005D6F31">
          <w:t xml:space="preserve"> </w:t>
        </w:r>
        <w:r w:rsidR="005D6F31">
          <w:fldChar w:fldCharType="begin"/>
        </w:r>
        <w:r w:rsidR="005D6F31">
          <w:instrText xml:space="preserve"> HYPERLINK \l "ref-Biau2016" \h </w:instrText>
        </w:r>
        <w:r w:rsidR="005D6F31">
          <w:fldChar w:fldCharType="separate"/>
        </w:r>
        <w:r w:rsidR="005D6F31">
          <w:rPr>
            <w:rStyle w:val="Hyperlink"/>
          </w:rPr>
          <w:t>2016</w:t>
        </w:r>
        <w:r w:rsidR="005D6F31">
          <w:rPr>
            <w:rStyle w:val="Hyperlink"/>
          </w:rPr>
          <w:fldChar w:fldCharType="end"/>
        </w:r>
        <w:r w:rsidR="005D6F31">
          <w:t>) and does not require independence among samples (good news for analysis of nested catchments).</w:t>
        </w:r>
      </w:ins>
      <w:r w:rsidR="005D6F31">
        <w:t xml:space="preserve"> In RF, a set of predictor variables (features) are used to predict the outcome of another variable (the </w:t>
      </w:r>
      <w:proofErr w:type="spellStart"/>
      <w:r w:rsidR="005D6F31">
        <w:t>predictant</w:t>
      </w:r>
      <w:proofErr w:type="spellEnd"/>
      <w:r w:rsidR="005D6F31">
        <w:t>) through supervised learning algorithms, grouped as either regression or classification, depending on whether the variables are quantitative (i.e. numeric) or qualitative (</w:t>
      </w:r>
      <w:proofErr w:type="spellStart"/>
      <w:r w:rsidR="005D6F31">
        <w:t>Breiman</w:t>
      </w:r>
      <w:proofErr w:type="spellEnd"/>
      <w:r w:rsidR="005D6F31">
        <w:t xml:space="preserve"> </w:t>
      </w:r>
      <w:del w:id="5901" w:author="Hannah McSorley" w:date="2020-08-05T02:53:00Z">
        <w:r w:rsidR="0061415C">
          <w:fldChar w:fldCharType="begin"/>
        </w:r>
        <w:r w:rsidR="0061415C">
          <w:delInstrText xml:space="preserve"> HYPERLINK \l "ref-Breiman2001" \h </w:delInstrText>
        </w:r>
        <w:r w:rsidR="0061415C">
          <w:fldChar w:fldCharType="separate"/>
        </w:r>
        <w:r>
          <w:rPr>
            <w:rStyle w:val="Hyperlink"/>
          </w:rPr>
          <w:delText>2001</w:delText>
        </w:r>
        <w:r w:rsidR="0061415C">
          <w:rPr>
            <w:rStyle w:val="Hyperlink"/>
          </w:rPr>
          <w:fldChar w:fldCharType="end"/>
        </w:r>
        <w:r>
          <w:delText xml:space="preserve">; Tyralis, Papacharalampous, and Langousis </w:delText>
        </w:r>
        <w:r w:rsidR="0061415C">
          <w:fldChar w:fldCharType="begin"/>
        </w:r>
        <w:r w:rsidR="0061415C">
          <w:delInstrText xml:space="preserve"> HYPERLINK \l "ref-Tyralis2019" \h </w:delInstrText>
        </w:r>
        <w:r w:rsidR="0061415C">
          <w:fldChar w:fldCharType="separate"/>
        </w:r>
        <w:r>
          <w:rPr>
            <w:rStyle w:val="Hyperlink"/>
          </w:rPr>
          <w:delText>2019</w:delText>
        </w:r>
        <w:r w:rsidR="0061415C">
          <w:rPr>
            <w:rStyle w:val="Hyperlink"/>
          </w:rPr>
          <w:fldChar w:fldCharType="end"/>
        </w:r>
        <w:r>
          <w:delText xml:space="preserve">). RF is useful for solving practical statistical problems with real-world data and has been widely published in hydrologic and water resource research in recent years (Tyralis, Papacharalampous, and Langousis </w:delText>
        </w:r>
        <w:r w:rsidR="0061415C">
          <w:fldChar w:fldCharType="begin"/>
        </w:r>
        <w:r w:rsidR="0061415C">
          <w:delInstrText xml:space="preserve"> HYPERLINK \l "ref-Tyralis2019" \h </w:delInstrText>
        </w:r>
        <w:r w:rsidR="0061415C">
          <w:fldChar w:fldCharType="separate"/>
        </w:r>
        <w:r>
          <w:rPr>
            <w:rStyle w:val="Hyperlink"/>
          </w:rPr>
          <w:delText>2019</w:delText>
        </w:r>
        <w:r w:rsidR="0061415C">
          <w:rPr>
            <w:rStyle w:val="Hyperlink"/>
          </w:rPr>
          <w:fldChar w:fldCharType="end"/>
        </w:r>
      </w:del>
      <w:ins w:id="5902" w:author="Hannah McSorley" w:date="2020-08-05T02:53:00Z">
        <w:r w:rsidR="005D6F31">
          <w:fldChar w:fldCharType="begin"/>
        </w:r>
        <w:r w:rsidR="005D6F31">
          <w:instrText xml:space="preserve"> HYPERLINK \l "ref-Breiman2001" \h </w:instrText>
        </w:r>
        <w:r w:rsidR="005D6F31">
          <w:fldChar w:fldCharType="separate"/>
        </w:r>
        <w:r w:rsidR="005D6F31">
          <w:rPr>
            <w:rStyle w:val="Hyperlink"/>
          </w:rPr>
          <w:t>2001</w:t>
        </w:r>
        <w:r w:rsidR="005D6F31">
          <w:rPr>
            <w:rStyle w:val="Hyperlink"/>
          </w:rPr>
          <w:fldChar w:fldCharType="end"/>
        </w:r>
        <w:r w:rsidR="005D6F31">
          <w:t xml:space="preserve">; </w:t>
        </w:r>
        <w:proofErr w:type="spellStart"/>
        <w:r w:rsidR="005D6F31">
          <w:t>Tyralis</w:t>
        </w:r>
        <w:proofErr w:type="spellEnd"/>
        <w:r w:rsidR="005D6F31">
          <w:t xml:space="preserve">, </w:t>
        </w:r>
        <w:proofErr w:type="spellStart"/>
        <w:r w:rsidR="005D6F31">
          <w:t>Papacharalampous</w:t>
        </w:r>
        <w:proofErr w:type="spellEnd"/>
        <w:r w:rsidR="005D6F31">
          <w:t xml:space="preserve">, and </w:t>
        </w:r>
        <w:proofErr w:type="spellStart"/>
        <w:r w:rsidR="005D6F31">
          <w:t>Langousis</w:t>
        </w:r>
        <w:proofErr w:type="spellEnd"/>
        <w:r w:rsidR="005D6F31">
          <w:t xml:space="preserve"> </w:t>
        </w:r>
        <w:r w:rsidR="005D6F31">
          <w:fldChar w:fldCharType="begin"/>
        </w:r>
        <w:r w:rsidR="005D6F31">
          <w:instrText xml:space="preserve"> HYPERLINK \l "ref-Tyralis2019" \h </w:instrText>
        </w:r>
        <w:r w:rsidR="005D6F31">
          <w:fldChar w:fldCharType="separate"/>
        </w:r>
        <w:r w:rsidR="005D6F31">
          <w:rPr>
            <w:rStyle w:val="Hyperlink"/>
          </w:rPr>
          <w:t>2019</w:t>
        </w:r>
        <w:r w:rsidR="005D6F31">
          <w:rPr>
            <w:rStyle w:val="Hyperlink"/>
          </w:rPr>
          <w:fldChar w:fldCharType="end"/>
        </w:r>
      </w:ins>
      <w:r w:rsidR="005D6F31">
        <w:t>).</w:t>
      </w:r>
    </w:p>
    <w:p w14:paraId="6CBB53B1" w14:textId="77777777" w:rsidR="00D3555D" w:rsidRDefault="005D6F31">
      <w:r>
        <w:t> </w:t>
      </w:r>
    </w:p>
    <w:p w14:paraId="69869825" w14:textId="38B824B8" w:rsidR="00D3555D" w:rsidRDefault="005D6F31">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del w:id="5903" w:author="Hannah McSorley" w:date="2020-08-05T02:53:00Z">
        <w:r w:rsidR="0061415C">
          <w:fldChar w:fldCharType="begin"/>
        </w:r>
        <w:r w:rsidR="0061415C">
          <w:delInstrText xml:space="preserve"> HYPERLINK \l "ref-Breiman2001" \h </w:delInstrText>
        </w:r>
        <w:r w:rsidR="0061415C">
          <w:fldChar w:fldCharType="separate"/>
        </w:r>
        <w:r w:rsidR="006D238B">
          <w:rPr>
            <w:rStyle w:val="Hyperlink"/>
          </w:rPr>
          <w:delText>2001</w:delText>
        </w:r>
        <w:r w:rsidR="0061415C">
          <w:rPr>
            <w:rStyle w:val="Hyperlink"/>
          </w:rPr>
          <w:fldChar w:fldCharType="end"/>
        </w:r>
      </w:del>
      <w:ins w:id="5904" w:author="Hannah McSorley" w:date="2020-08-05T02:53:00Z">
        <w:r>
          <w:fldChar w:fldCharType="begin"/>
        </w:r>
        <w:r>
          <w:instrText xml:space="preserve"> HYPERLINK \l "ref-Breiman2001" \h </w:instrText>
        </w:r>
        <w:r>
          <w:fldChar w:fldCharType="separate"/>
        </w:r>
        <w:r>
          <w:rPr>
            <w:rStyle w:val="Hyperlink"/>
          </w:rPr>
          <w:t>2001</w:t>
        </w:r>
        <w:r>
          <w:rPr>
            <w:rStyle w:val="Hyperlink"/>
          </w:rPr>
          <w:fldChar w:fldCharType="end"/>
        </w:r>
      </w:ins>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del w:id="5905" w:author="Hannah McSorley" w:date="2020-08-05T02:53:00Z">
        <w:r w:rsidR="0061415C">
          <w:fldChar w:fldCharType="begin"/>
        </w:r>
        <w:r w:rsidR="0061415C">
          <w:delInstrText xml:space="preserve"> HYPERLINK \l "ref-Tyralis2019" \h </w:delInstrText>
        </w:r>
        <w:r w:rsidR="0061415C">
          <w:fldChar w:fldCharType="separate"/>
        </w:r>
        <w:r w:rsidR="006D238B">
          <w:rPr>
            <w:rStyle w:val="Hyperlink"/>
          </w:rPr>
          <w:delText>2019</w:delText>
        </w:r>
        <w:r w:rsidR="0061415C">
          <w:rPr>
            <w:rStyle w:val="Hyperlink"/>
          </w:rPr>
          <w:fldChar w:fldCharType="end"/>
        </w:r>
      </w:del>
      <w:ins w:id="5906" w:author="Hannah McSorley" w:date="2020-08-05T02:53:00Z">
        <w:r>
          <w:fldChar w:fldCharType="begin"/>
        </w:r>
        <w:r>
          <w:instrText xml:space="preserve"> HYPERLINK \l "ref-Tyralis2019" \h </w:instrText>
        </w:r>
        <w:r>
          <w:fldChar w:fldCharType="separate"/>
        </w:r>
        <w:r>
          <w:rPr>
            <w:rStyle w:val="Hyperlink"/>
          </w:rPr>
          <w:t>2019</w:t>
        </w:r>
        <w:r>
          <w:rPr>
            <w:rStyle w:val="Hyperlink"/>
          </w:rPr>
          <w:fldChar w:fldCharType="end"/>
        </w:r>
      </w:ins>
      <w:r>
        <w:t xml:space="preserve">; </w:t>
      </w:r>
      <w:proofErr w:type="spellStart"/>
      <w:r>
        <w:t>Biau</w:t>
      </w:r>
      <w:proofErr w:type="spellEnd"/>
      <w:r>
        <w:t xml:space="preserve"> and </w:t>
      </w:r>
      <w:proofErr w:type="spellStart"/>
      <w:r>
        <w:t>Scornet</w:t>
      </w:r>
      <w:proofErr w:type="spellEnd"/>
      <w:r>
        <w:t xml:space="preserve"> </w:t>
      </w:r>
      <w:del w:id="5907" w:author="Hannah McSorley" w:date="2020-08-05T02:53:00Z">
        <w:r w:rsidR="0061415C">
          <w:fldChar w:fldCharType="begin"/>
        </w:r>
        <w:r w:rsidR="0061415C">
          <w:delInstrText xml:space="preserve"> HYPERLINK \l "ref-Biau2016" \h </w:delInstrText>
        </w:r>
        <w:r w:rsidR="0061415C">
          <w:fldChar w:fldCharType="separate"/>
        </w:r>
        <w:r w:rsidR="006D238B">
          <w:rPr>
            <w:rStyle w:val="Hyperlink"/>
          </w:rPr>
          <w:delText>2016</w:delText>
        </w:r>
        <w:r w:rsidR="0061415C">
          <w:rPr>
            <w:rStyle w:val="Hyperlink"/>
          </w:rPr>
          <w:fldChar w:fldCharType="end"/>
        </w:r>
      </w:del>
      <w:ins w:id="5908" w:author="Hannah McSorley" w:date="2020-08-05T02:53:00Z">
        <w:r>
          <w:fldChar w:fldCharType="begin"/>
        </w:r>
        <w:r>
          <w:instrText xml:space="preserve"> HYPERLINK \l "ref-Biau2016" \h </w:instrText>
        </w:r>
        <w:r>
          <w:fldChar w:fldCharType="separate"/>
        </w:r>
        <w:r>
          <w:rPr>
            <w:rStyle w:val="Hyperlink"/>
          </w:rPr>
          <w:t>2016</w:t>
        </w:r>
        <w:r>
          <w:rPr>
            <w:rStyle w:val="Hyperlink"/>
          </w:rPr>
          <w:fldChar w:fldCharType="end"/>
        </w:r>
      </w:ins>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del w:id="5909" w:author="Hannah McSorley" w:date="2020-08-05T02:53:00Z">
        <w:r w:rsidR="0061415C">
          <w:fldChar w:fldCharType="begin"/>
        </w:r>
        <w:r w:rsidR="0061415C">
          <w:delInstrText xml:space="preserve"> HYPERLINK \l "ref-Tyralis2019" \h </w:delInstrText>
        </w:r>
        <w:r w:rsidR="0061415C">
          <w:fldChar w:fldCharType="separate"/>
        </w:r>
        <w:r w:rsidR="006D238B">
          <w:rPr>
            <w:rStyle w:val="Hyperlink"/>
          </w:rPr>
          <w:delText>2019</w:delText>
        </w:r>
        <w:r w:rsidR="0061415C">
          <w:rPr>
            <w:rStyle w:val="Hyperlink"/>
          </w:rPr>
          <w:fldChar w:fldCharType="end"/>
        </w:r>
      </w:del>
      <w:ins w:id="5910" w:author="Hannah McSorley" w:date="2020-08-05T02:53:00Z">
        <w:r>
          <w:fldChar w:fldCharType="begin"/>
        </w:r>
        <w:r>
          <w:instrText xml:space="preserve"> HYPERLINK \l "ref-Tyralis2019" \h </w:instrText>
        </w:r>
        <w:r>
          <w:fldChar w:fldCharType="separate"/>
        </w:r>
        <w:r>
          <w:rPr>
            <w:rStyle w:val="Hyperlink"/>
          </w:rPr>
          <w:t>2019</w:t>
        </w:r>
        <w:r>
          <w:rPr>
            <w:rStyle w:val="Hyperlink"/>
          </w:rPr>
          <w:fldChar w:fldCharType="end"/>
        </w:r>
      </w:ins>
      <w:r>
        <w:t xml:space="preserve">; </w:t>
      </w:r>
      <w:proofErr w:type="spellStart"/>
      <w:r>
        <w:t>Biau</w:t>
      </w:r>
      <w:proofErr w:type="spellEnd"/>
      <w:r>
        <w:t xml:space="preserve"> and </w:t>
      </w:r>
      <w:proofErr w:type="spellStart"/>
      <w:r>
        <w:t>Scornet</w:t>
      </w:r>
      <w:proofErr w:type="spellEnd"/>
      <w:r>
        <w:t xml:space="preserve"> </w:t>
      </w:r>
      <w:del w:id="5911" w:author="Hannah McSorley" w:date="2020-08-05T02:53:00Z">
        <w:r w:rsidR="0061415C">
          <w:fldChar w:fldCharType="begin"/>
        </w:r>
        <w:r w:rsidR="0061415C">
          <w:delInstrText xml:space="preserve"> HYPERLINK \l "ref-Biau2016" \h </w:delInstrText>
        </w:r>
        <w:r w:rsidR="0061415C">
          <w:fldChar w:fldCharType="separate"/>
        </w:r>
        <w:r w:rsidR="006D238B">
          <w:rPr>
            <w:rStyle w:val="Hyperlink"/>
          </w:rPr>
          <w:delText>2016</w:delText>
        </w:r>
        <w:r w:rsidR="0061415C">
          <w:rPr>
            <w:rStyle w:val="Hyperlink"/>
          </w:rPr>
          <w:fldChar w:fldCharType="end"/>
        </w:r>
      </w:del>
      <w:ins w:id="5912" w:author="Hannah McSorley" w:date="2020-08-05T02:53:00Z">
        <w:r>
          <w:fldChar w:fldCharType="begin"/>
        </w:r>
        <w:r>
          <w:instrText xml:space="preserve"> HYPERLINK \l "ref-Biau2016" \h </w:instrText>
        </w:r>
        <w:r>
          <w:fldChar w:fldCharType="separate"/>
        </w:r>
        <w:r>
          <w:rPr>
            <w:rStyle w:val="Hyperlink"/>
          </w:rPr>
          <w:t>2016</w:t>
        </w:r>
        <w:r>
          <w:rPr>
            <w:rStyle w:val="Hyperlink"/>
          </w:rPr>
          <w:fldChar w:fldCharType="end"/>
        </w:r>
      </w:ins>
      <w:r>
        <w:t xml:space="preserve">). The relative importance of each feature is determined by assessing the accuracy of how well the </w:t>
      </w:r>
      <w:proofErr w:type="spellStart"/>
      <w:r>
        <w:t>predictant</w:t>
      </w:r>
      <w:proofErr w:type="spellEnd"/>
      <w:r>
        <w:t xml:space="preserve"> variable is anticipated in the absence or presence of that feature.</w:t>
      </w:r>
    </w:p>
    <w:p w14:paraId="6B87C48A" w14:textId="77777777" w:rsidR="00D3555D" w:rsidRDefault="005D6F31">
      <w:r>
        <w:t> </w:t>
      </w:r>
    </w:p>
    <w:p w14:paraId="528BE10F" w14:textId="77777777" w:rsidR="00D3555D" w:rsidRDefault="005D6F31">
      <w:pPr>
        <w:rPr>
          <w:ins w:id="5913" w:author="Hannah McSorley" w:date="2020-08-05T02:53:00Z"/>
        </w:rPr>
      </w:pPr>
      <w:ins w:id="5914" w:author="Hannah McSorley" w:date="2020-08-05T02:53:00Z">
        <w:r>
          <w:lastRenderedPageBreak/>
          <w:t>RF has been widely published in hydrologic and water resource research in recent years, particularly in streamflow and water quality studies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r>
          <w:fldChar w:fldCharType="begin"/>
        </w:r>
        <w:r>
          <w:instrText xml:space="preserve"> HYPERLINK \l "ref-Tyralis2019" \h </w:instrText>
        </w:r>
        <w:r>
          <w:fldChar w:fldCharType="separate"/>
        </w:r>
        <w:r>
          <w:rPr>
            <w:rStyle w:val="Hyperlink"/>
          </w:rPr>
          <w:t>2019</w:t>
        </w:r>
        <w:r>
          <w:rPr>
            <w:rStyle w:val="Hyperlink"/>
          </w:rPr>
          <w:fldChar w:fldCharType="end"/>
        </w:r>
        <w:r>
          <w:t>). {{… refs}}</w:t>
        </w:r>
      </w:ins>
    </w:p>
    <w:p w14:paraId="5B45F143" w14:textId="77777777" w:rsidR="00D3555D" w:rsidRDefault="005D6F31">
      <w:pPr>
        <w:rPr>
          <w:ins w:id="5915" w:author="Hannah McSorley" w:date="2020-08-05T02:53:00Z"/>
        </w:rPr>
      </w:pPr>
      <w:ins w:id="5916" w:author="Hannah McSorley" w:date="2020-08-05T02:53:00Z">
        <w:r>
          <w:t> </w:t>
        </w:r>
      </w:ins>
    </w:p>
    <w:p w14:paraId="25457800" w14:textId="4DF882EA" w:rsidR="00D3555D" w:rsidRDefault="005D6F31">
      <w:r>
        <w:t>The capability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del w:id="5917" w:author="Hannah McSorley" w:date="2020-08-05T02:53:00Z">
        <w:r w:rsidR="0061415C">
          <w:fldChar w:fldCharType="begin"/>
        </w:r>
        <w:r w:rsidR="0061415C">
          <w:delInstrText xml:space="preserve"> HYPERLINK \l "ref-Tyralis2019" \h </w:delInstrText>
        </w:r>
        <w:r w:rsidR="0061415C">
          <w:fldChar w:fldCharType="separate"/>
        </w:r>
        <w:r w:rsidR="006D238B">
          <w:rPr>
            <w:rStyle w:val="Hyperlink"/>
          </w:rPr>
          <w:delText>2019</w:delText>
        </w:r>
        <w:r w:rsidR="0061415C">
          <w:rPr>
            <w:rStyle w:val="Hyperlink"/>
          </w:rPr>
          <w:fldChar w:fldCharType="end"/>
        </w:r>
        <w:r w:rsidR="006D238B">
          <w:delText>).</w:delText>
        </w:r>
      </w:del>
      <w:ins w:id="5918" w:author="Hannah McSorley" w:date="2020-08-05T02:53:00Z">
        <w:r>
          <w:fldChar w:fldCharType="begin"/>
        </w:r>
        <w:r>
          <w:instrText xml:space="preserve"> HYPERLINK \l "ref-Tyralis2019" \h </w:instrText>
        </w:r>
        <w:r>
          <w:fldChar w:fldCharType="separate"/>
        </w:r>
        <w:r>
          <w:rPr>
            <w:rStyle w:val="Hyperlink"/>
          </w:rPr>
          <w:t>2019</w:t>
        </w:r>
        <w:r>
          <w:rPr>
            <w:rStyle w:val="Hyperlink"/>
          </w:rPr>
          <w:fldChar w:fldCharType="end"/>
        </w:r>
        <w:r>
          <w:t>).</w:t>
        </w:r>
      </w:ins>
      <w:r>
        <w:t xml:space="preserve"> Variable importance measure is a powerful part of Random Forests that evaluates the impact of each predictor variable on predicting a response variable</w:t>
      </w:r>
      <w:del w:id="5919" w:author="Hannah McSorley" w:date="2020-08-05T02:53:00Z">
        <w:r w:rsidR="006D238B">
          <w:delText xml:space="preserve">; however, the variable importance measure shows bias towards correlated predictor variables (C. Strobl et al. </w:delText>
        </w:r>
        <w:r w:rsidR="0061415C">
          <w:fldChar w:fldCharType="begin"/>
        </w:r>
        <w:r w:rsidR="0061415C">
          <w:delInstrText xml:space="preserve"> HYPERLINK \l "ref-Strobl2008" \h </w:delInstrText>
        </w:r>
        <w:r w:rsidR="0061415C">
          <w:fldChar w:fldCharType="separate"/>
        </w:r>
        <w:r w:rsidR="006D238B">
          <w:rPr>
            <w:rStyle w:val="Hyperlink"/>
          </w:rPr>
          <w:delText>2008</w:delText>
        </w:r>
        <w:r w:rsidR="0061415C">
          <w:rPr>
            <w:rStyle w:val="Hyperlink"/>
          </w:rPr>
          <w:fldChar w:fldCharType="end"/>
        </w:r>
      </w:del>
      <w:ins w:id="5920" w:author="Hannah McSorley" w:date="2020-08-05T02:53:00Z">
        <w:r>
          <w:t>.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 (</w:t>
        </w:r>
        <w:proofErr w:type="spellStart"/>
        <w:r>
          <w:t>Breiman</w:t>
        </w:r>
        <w:proofErr w:type="spellEnd"/>
        <w:r>
          <w:t xml:space="preserve"> </w:t>
        </w:r>
        <w:r>
          <w:fldChar w:fldCharType="begin"/>
        </w:r>
        <w:r>
          <w:instrText xml:space="preserve"> HYPERLINK \l "ref-Breiman2001" \h </w:instrText>
        </w:r>
        <w:r>
          <w:fldChar w:fldCharType="separate"/>
        </w:r>
        <w:r>
          <w:rPr>
            <w:rStyle w:val="Hyperlink"/>
          </w:rPr>
          <w:t>2001</w:t>
        </w:r>
        <w:r>
          <w:rPr>
            <w:rStyle w:val="Hyperlink"/>
          </w:rPr>
          <w:fldChar w:fldCharType="end"/>
        </w:r>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 (C. Strobl et al. </w:t>
        </w:r>
        <w:r>
          <w:fldChar w:fldCharType="begin"/>
        </w:r>
        <w:r>
          <w:instrText xml:space="preserve"> HYPERLINK \l "ref-Strobl2008" \h </w:instrText>
        </w:r>
        <w:r>
          <w:fldChar w:fldCharType="separate"/>
        </w:r>
        <w:r>
          <w:rPr>
            <w:rStyle w:val="Hyperlink"/>
          </w:rPr>
          <w:t>2008</w:t>
        </w:r>
        <w:r>
          <w:rPr>
            <w:rStyle w:val="Hyperlink"/>
          </w:rPr>
          <w:fldChar w:fldCharType="end"/>
        </w:r>
      </w:ins>
      <w:r>
        <w:t>).</w:t>
      </w:r>
    </w:p>
    <w:p w14:paraId="7519579C" w14:textId="77777777" w:rsidR="00D3555D" w:rsidRDefault="005D6F31">
      <w:r>
        <w:t> </w:t>
      </w:r>
    </w:p>
    <w:p w14:paraId="6843040A" w14:textId="77777777" w:rsidR="00D3555D" w:rsidRDefault="005D6F31">
      <w:pPr>
        <w:pStyle w:val="Heading4"/>
        <w:rPr>
          <w:ins w:id="5921" w:author="Hannah McSorley" w:date="2020-08-05T02:53:00Z"/>
        </w:rPr>
      </w:pPr>
      <w:bookmarkStart w:id="5922" w:name="predictor-variable-refinement"/>
      <w:bookmarkStart w:id="5923" w:name="_Toc47488305"/>
      <w:ins w:id="5924" w:author="Hannah McSorley" w:date="2020-08-05T02:53:00Z">
        <w:r>
          <w:t>Predictor variable refinement</w:t>
        </w:r>
        <w:bookmarkEnd w:id="5922"/>
        <w:bookmarkEnd w:id="5923"/>
      </w:ins>
    </w:p>
    <w:p w14:paraId="6DFEE3F3" w14:textId="77777777" w:rsidR="00D3555D" w:rsidRDefault="005D6F31">
      <w:pPr>
        <w:rPr>
          <w:ins w:id="5925" w:author="Hannah McSorley" w:date="2020-08-05T02:53:00Z"/>
        </w:rPr>
      </w:pPr>
      <w:ins w:id="5926" w:author="Hannah McSorley" w:date="2020-08-05T02:53:00Z">
        <w:r>
          <w:t>Possible predictor variables for DOC concentrations and NOM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13) as well as weather and sampling conditions. To avoid undue bias (C. Strobl et al. </w:t>
        </w:r>
        <w:r>
          <w:fldChar w:fldCharType="begin"/>
        </w:r>
        <w:r>
          <w:instrText xml:space="preserve"> HYPERLINK \l "ref-Strobl2008" \h </w:instrText>
        </w:r>
        <w:r>
          <w:fldChar w:fldCharType="separate"/>
        </w:r>
        <w:r>
          <w:rPr>
            <w:rStyle w:val="Hyperlink"/>
          </w:rPr>
          <w:t>2008</w:t>
        </w:r>
        <w:r>
          <w:rPr>
            <w:rStyle w:val="Hyperlink"/>
          </w:rPr>
          <w:fldChar w:fldCharType="end"/>
        </w:r>
        <w:r>
          <w:t>) all predictor variables were numeric values (quantitative) and missing values were removed.</w:t>
        </w:r>
      </w:ins>
    </w:p>
    <w:p w14:paraId="667BC5D4" w14:textId="77777777" w:rsidR="00D3555D" w:rsidRDefault="005D6F31">
      <w:pPr>
        <w:rPr>
          <w:ins w:id="5927" w:author="Hannah McSorley" w:date="2020-08-05T02:53:00Z"/>
        </w:rPr>
      </w:pPr>
      <w:ins w:id="5928" w:author="Hannah McSorley" w:date="2020-08-05T02:53:00Z">
        <w:r>
          <w:t> </w:t>
        </w:r>
      </w:ins>
    </w:p>
    <w:p w14:paraId="35614D3A" w14:textId="630100BB" w:rsidR="00D3555D" w:rsidRDefault="005D6F31">
      <w:pPr>
        <w:rPr>
          <w:ins w:id="5929" w:author="Hannah McSorley" w:date="2020-08-05T02:53:00Z"/>
        </w:rPr>
      </w:pPr>
      <w:ins w:id="5930" w:author="Hannah McSorley" w:date="2020-08-05T02:53:00Z">
        <w:r>
          <w:lastRenderedPageBreak/>
          <w:t xml:space="preserve">Parameters were filtered as much as possible to remove those that could cause spurious correlations (i.e. cross-correlated variables);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w:t>
        </w:r>
        <w:del w:id="5931" w:author="Bill Floyd" w:date="2020-08-06T00:09:00Z">
          <w:r w:rsidDel="00724C4E">
            <w:delText>Interestingly, the</w:delText>
          </w:r>
        </w:del>
      </w:ins>
      <w:ins w:id="5932" w:author="Bill Floyd" w:date="2020-08-06T00:09:00Z">
        <w:r w:rsidR="00724C4E">
          <w:t>The</w:t>
        </w:r>
      </w:ins>
      <w:ins w:id="5933" w:author="Hannah McSorley" w:date="2020-08-05T02:53:00Z">
        <w:r>
          <w:t xml:space="preserve"> sub-basin percent of Leech River formation parent material (meta-sedimentary, including Argillite-</w:t>
        </w:r>
        <w:proofErr w:type="spellStart"/>
        <w:r>
          <w:t>Metagreywacke</w:t>
        </w:r>
        <w:proofErr w:type="spellEnd"/>
        <w:r>
          <w:t xml:space="preserve"> (mudstone) and </w:t>
        </w:r>
        <w:proofErr w:type="spellStart"/>
        <w:r>
          <w:t>Metagreywacke</w:t>
        </w:r>
        <w:proofErr w:type="spellEnd"/>
        <w:r>
          <w:t xml:space="preserve"> (meta-sandstone)) was correlated </w:t>
        </w:r>
        <w:commentRangeStart w:id="5934"/>
        <w:r>
          <w:t>with</w:t>
        </w:r>
      </w:ins>
      <w:commentRangeEnd w:id="5934"/>
      <w:r w:rsidR="00724C4E">
        <w:rPr>
          <w:rStyle w:val="CommentReference"/>
        </w:rPr>
        <w:commentReference w:id="5934"/>
      </w:r>
      <w:ins w:id="5935" w:author="Hannah McSorley" w:date="2020-08-05T02:53:00Z">
        <w:r>
          <w:t xml:space="preserve"> logging history (percent of basin harvested 1980-2011). </w:t>
        </w:r>
        <w:commentRangeStart w:id="5936"/>
        <w:r>
          <w:t>Anecdotally</w:t>
        </w:r>
      </w:ins>
      <w:commentRangeEnd w:id="5936"/>
      <w:r w:rsidR="00724C4E">
        <w:rPr>
          <w:rStyle w:val="CommentReference"/>
        </w:rPr>
        <w:commentReference w:id="5936"/>
      </w:r>
      <w:ins w:id="5937" w:author="Hannah McSorley" w:date="2020-08-05T02:53:00Z">
        <w:r>
          <w:t xml:space="preserve">, the Leech River formation underlies the Weeks and West Leech sub-basins, both of which were heavily harvested and </w:t>
        </w:r>
        <w:commentRangeStart w:id="5938"/>
        <w:commentRangeStart w:id="5939"/>
        <w:r>
          <w:t>contained some of the last parcels of land purchased by the CRD from sustained harvest forest management companies</w:t>
        </w:r>
      </w:ins>
      <w:commentRangeEnd w:id="5938"/>
      <w:r w:rsidR="00724C4E">
        <w:rPr>
          <w:rStyle w:val="CommentReference"/>
        </w:rPr>
        <w:commentReference w:id="5938"/>
      </w:r>
      <w:commentRangeEnd w:id="5939"/>
      <w:r w:rsidR="00270E33">
        <w:rPr>
          <w:rStyle w:val="CommentReference"/>
        </w:rPr>
        <w:commentReference w:id="5939"/>
      </w:r>
      <w:ins w:id="5940" w:author="Hannah McSorley" w:date="2020-08-05T02:53:00Z">
        <w:r>
          <w:t>. Parent-material variables were refined to metamorphic (</w:t>
        </w:r>
        <w:proofErr w:type="spellStart"/>
        <w:r>
          <w:t>Wark</w:t>
        </w:r>
        <w:proofErr w:type="spellEnd"/>
        <w:r>
          <w:t xml:space="preserve">-Gneiss) and igneous (Metchosin </w:t>
        </w:r>
        <w:proofErr w:type="spellStart"/>
        <w:r>
          <w:t>Volcanics</w:t>
        </w:r>
        <w:proofErr w:type="spellEnd"/>
        <w:r>
          <w:t>). The nine selected predictor variables included:</w:t>
        </w:r>
      </w:ins>
    </w:p>
    <w:p w14:paraId="70DC8388" w14:textId="77777777" w:rsidR="00D3555D" w:rsidRDefault="005D6F31" w:rsidP="00BB7467">
      <w:pPr>
        <w:numPr>
          <w:ilvl w:val="0"/>
          <w:numId w:val="18"/>
        </w:numPr>
        <w:spacing w:line="360" w:lineRule="auto"/>
        <w:rPr>
          <w:ins w:id="5941" w:author="Hannah McSorley" w:date="2020-08-05T02:53:00Z"/>
        </w:rPr>
      </w:pPr>
      <w:ins w:id="5942" w:author="Hannah McSorley" w:date="2020-08-05T02:53:00Z">
        <w:r>
          <w:t>metamorphic parent-material (</w:t>
        </w:r>
        <w:proofErr w:type="spellStart"/>
        <w:r>
          <w:t>Wark</w:t>
        </w:r>
        <w:proofErr w:type="spellEnd"/>
        <w:r>
          <w:t xml:space="preserve"> </w:t>
        </w:r>
        <w:commentRangeStart w:id="5943"/>
        <w:r>
          <w:t>Gneiss</w:t>
        </w:r>
      </w:ins>
      <w:commentRangeEnd w:id="5943"/>
      <w:r w:rsidR="000D1988">
        <w:rPr>
          <w:rStyle w:val="CommentReference"/>
        </w:rPr>
        <w:commentReference w:id="5943"/>
      </w:r>
      <w:ins w:id="5944" w:author="Hannah McSorley" w:date="2020-08-05T02:53:00Z">
        <w:r>
          <w:t>)</w:t>
        </w:r>
      </w:ins>
    </w:p>
    <w:p w14:paraId="56AEF3F6" w14:textId="77777777" w:rsidR="00D3555D" w:rsidRDefault="005D6F31" w:rsidP="00BB7467">
      <w:pPr>
        <w:numPr>
          <w:ilvl w:val="0"/>
          <w:numId w:val="18"/>
        </w:numPr>
        <w:spacing w:line="360" w:lineRule="auto"/>
        <w:rPr>
          <w:ins w:id="5945" w:author="Hannah McSorley" w:date="2020-08-05T02:53:00Z"/>
        </w:rPr>
      </w:pPr>
      <w:ins w:id="5946" w:author="Hannah McSorley" w:date="2020-08-05T02:53:00Z">
        <w:r>
          <w:t xml:space="preserve">igneous parent material (Metchosin </w:t>
        </w:r>
        <w:proofErr w:type="spellStart"/>
        <w:r>
          <w:t>Volcanics</w:t>
        </w:r>
        <w:proofErr w:type="spellEnd"/>
        <w:r>
          <w:t>)</w:t>
        </w:r>
      </w:ins>
    </w:p>
    <w:p w14:paraId="10D21271" w14:textId="77777777" w:rsidR="00D3555D" w:rsidRDefault="005D6F31" w:rsidP="00BB7467">
      <w:pPr>
        <w:numPr>
          <w:ilvl w:val="0"/>
          <w:numId w:val="18"/>
        </w:numPr>
        <w:spacing w:line="360" w:lineRule="auto"/>
        <w:rPr>
          <w:ins w:id="5947" w:author="Hannah McSorley" w:date="2020-08-05T02:53:00Z"/>
        </w:rPr>
      </w:pPr>
      <w:ins w:id="5948" w:author="Hannah McSorley" w:date="2020-08-05T02:53:00Z">
        <w:r>
          <w:t>drainage area</w:t>
        </w:r>
      </w:ins>
    </w:p>
    <w:p w14:paraId="661A2601" w14:textId="77777777" w:rsidR="00D3555D" w:rsidRDefault="005D6F31" w:rsidP="00BB7467">
      <w:pPr>
        <w:numPr>
          <w:ilvl w:val="0"/>
          <w:numId w:val="18"/>
        </w:numPr>
        <w:spacing w:line="360" w:lineRule="auto"/>
        <w:rPr>
          <w:ins w:id="5949" w:author="Hannah McSorley" w:date="2020-08-05T02:53:00Z"/>
        </w:rPr>
      </w:pPr>
      <w:ins w:id="5950" w:author="Hannah McSorley" w:date="2020-08-05T02:53:00Z">
        <w:r>
          <w:t>median basin slope</w:t>
        </w:r>
      </w:ins>
    </w:p>
    <w:p w14:paraId="1430F3F8" w14:textId="77777777" w:rsidR="00D3555D" w:rsidRDefault="005D6F31" w:rsidP="00BB7467">
      <w:pPr>
        <w:numPr>
          <w:ilvl w:val="0"/>
          <w:numId w:val="18"/>
        </w:numPr>
        <w:spacing w:line="360" w:lineRule="auto"/>
        <w:rPr>
          <w:ins w:id="5951" w:author="Hannah McSorley" w:date="2020-08-05T02:53:00Z"/>
        </w:rPr>
      </w:pPr>
      <w:ins w:id="5952" w:author="Hannah McSorley" w:date="2020-08-05T02:53:00Z">
        <w:r>
          <w:t xml:space="preserve">tree age (average, </w:t>
        </w:r>
        <w:commentRangeStart w:id="5953"/>
        <w:r>
          <w:t>years</w:t>
        </w:r>
      </w:ins>
      <w:commentRangeEnd w:id="5953"/>
      <w:r w:rsidR="000D1988">
        <w:rPr>
          <w:rStyle w:val="CommentReference"/>
        </w:rPr>
        <w:commentReference w:id="5953"/>
      </w:r>
      <w:ins w:id="5954" w:author="Hannah McSorley" w:date="2020-08-05T02:53:00Z">
        <w:r>
          <w:t>)</w:t>
        </w:r>
      </w:ins>
    </w:p>
    <w:p w14:paraId="350C3162" w14:textId="77777777" w:rsidR="00D3555D" w:rsidRDefault="005D6F31" w:rsidP="00BB7467">
      <w:pPr>
        <w:numPr>
          <w:ilvl w:val="0"/>
          <w:numId w:val="18"/>
        </w:numPr>
        <w:spacing w:line="360" w:lineRule="auto"/>
        <w:rPr>
          <w:ins w:id="5955" w:author="Hannah McSorley" w:date="2020-08-05T02:53:00Z"/>
        </w:rPr>
      </w:pPr>
      <w:ins w:id="5956" w:author="Hannah McSorley" w:date="2020-08-05T02:53:00Z">
        <w:r>
          <w:t>logging history (percent area harvested 1980-2011)</w:t>
        </w:r>
      </w:ins>
    </w:p>
    <w:p w14:paraId="2FCF5099" w14:textId="77777777" w:rsidR="00D3555D" w:rsidRDefault="005D6F31" w:rsidP="00BB7467">
      <w:pPr>
        <w:numPr>
          <w:ilvl w:val="0"/>
          <w:numId w:val="18"/>
        </w:numPr>
        <w:spacing w:line="360" w:lineRule="auto"/>
        <w:rPr>
          <w:ins w:id="5957" w:author="Hannah McSorley" w:date="2020-08-05T02:53:00Z"/>
        </w:rPr>
      </w:pPr>
      <w:ins w:id="5958" w:author="Hannah McSorley" w:date="2020-08-05T02:53:00Z">
        <w:r>
          <w:t>antecedent 7-day temperatures</w:t>
        </w:r>
      </w:ins>
    </w:p>
    <w:p w14:paraId="3F53C8CF" w14:textId="77777777" w:rsidR="00D3555D" w:rsidRDefault="005D6F31" w:rsidP="00BB7467">
      <w:pPr>
        <w:numPr>
          <w:ilvl w:val="0"/>
          <w:numId w:val="18"/>
        </w:numPr>
        <w:spacing w:line="360" w:lineRule="auto"/>
        <w:rPr>
          <w:ins w:id="5959" w:author="Hannah McSorley" w:date="2020-08-05T02:53:00Z"/>
        </w:rPr>
      </w:pPr>
      <w:ins w:id="5960" w:author="Hannah McSorley" w:date="2020-08-05T02:53:00Z">
        <w:r>
          <w:t xml:space="preserve">antecedent 30-day </w:t>
        </w:r>
        <w:commentRangeStart w:id="5961"/>
        <w:r>
          <w:t>rain</w:t>
        </w:r>
      </w:ins>
      <w:commentRangeEnd w:id="5961"/>
      <w:r w:rsidR="000D1988">
        <w:rPr>
          <w:rStyle w:val="CommentReference"/>
        </w:rPr>
        <w:commentReference w:id="5961"/>
      </w:r>
    </w:p>
    <w:p w14:paraId="0C4B9521" w14:textId="77777777" w:rsidR="00D3555D" w:rsidRDefault="005D6F31" w:rsidP="00BB7467">
      <w:pPr>
        <w:numPr>
          <w:ilvl w:val="0"/>
          <w:numId w:val="18"/>
        </w:numPr>
        <w:spacing w:line="360" w:lineRule="auto"/>
        <w:rPr>
          <w:ins w:id="5962" w:author="Hannah McSorley" w:date="2020-08-05T02:53:00Z"/>
        </w:rPr>
      </w:pPr>
      <w:ins w:id="5963" w:author="Hannah McSorley" w:date="2020-08-05T02:53:00Z">
        <w:r>
          <w:t>sampling stage (min-max-normalized to account for differences between site installations)</w:t>
        </w:r>
      </w:ins>
    </w:p>
    <w:p w14:paraId="4AA4C3FE" w14:textId="77777777" w:rsidR="00D3555D" w:rsidRDefault="005D6F31">
      <w:pPr>
        <w:rPr>
          <w:ins w:id="5964" w:author="Hannah McSorley" w:date="2020-08-05T02:53:00Z"/>
        </w:rPr>
      </w:pPr>
      <w:ins w:id="5965" w:author="Hannah McSorley" w:date="2020-08-05T02:53:00Z">
        <w:r>
          <w:t> </w:t>
        </w:r>
      </w:ins>
    </w:p>
    <w:p w14:paraId="2DFFB92C" w14:textId="77777777" w:rsidR="00D3555D" w:rsidRPr="00BB7467" w:rsidRDefault="005D6F31" w:rsidP="00BB7467">
      <w:pPr>
        <w:spacing w:line="240" w:lineRule="auto"/>
        <w:rPr>
          <w:ins w:id="5966" w:author="Hannah McSorley" w:date="2020-08-05T02:53:00Z"/>
          <w:color w:val="00B0F0"/>
        </w:rPr>
      </w:pPr>
      <w:ins w:id="5967" w:author="Hannah McSorley" w:date="2020-08-05T02:53:00Z">
        <w:r w:rsidRPr="00BB7467">
          <w:rPr>
            <w:i/>
            <w:color w:val="00B0F0"/>
          </w:rPr>
          <w:t>note to self:</w:t>
        </w:r>
      </w:ins>
    </w:p>
    <w:p w14:paraId="466F94EA" w14:textId="77777777" w:rsidR="00D3555D" w:rsidRPr="00BB7467" w:rsidRDefault="005D6F31" w:rsidP="00BB7467">
      <w:pPr>
        <w:numPr>
          <w:ilvl w:val="0"/>
          <w:numId w:val="19"/>
        </w:numPr>
        <w:spacing w:line="240" w:lineRule="auto"/>
        <w:rPr>
          <w:ins w:id="5968" w:author="Hannah McSorley" w:date="2020-08-05T02:53:00Z"/>
          <w:color w:val="00B0F0"/>
        </w:rPr>
      </w:pPr>
      <w:proofErr w:type="spellStart"/>
      <w:ins w:id="5969" w:author="Hannah McSorley" w:date="2020-08-05T02:53:00Z">
        <w:r w:rsidRPr="00BB7467">
          <w:rPr>
            <w:color w:val="00B0F0"/>
          </w:rPr>
          <w:t>tabule</w:t>
        </w:r>
        <w:proofErr w:type="spellEnd"/>
        <w:r w:rsidRPr="00BB7467">
          <w:rPr>
            <w:color w:val="00B0F0"/>
          </w:rPr>
          <w:t xml:space="preserve"> rather than bullet points</w:t>
        </w:r>
      </w:ins>
    </w:p>
    <w:p w14:paraId="41B0BD3C" w14:textId="77777777" w:rsidR="00D3555D" w:rsidRDefault="005D6F31">
      <w:pPr>
        <w:rPr>
          <w:ins w:id="5970" w:author="Hannah McSorley" w:date="2020-08-05T02:53:00Z"/>
        </w:rPr>
      </w:pPr>
      <w:ins w:id="5971" w:author="Hannah McSorley" w:date="2020-08-05T02:53:00Z">
        <w:r>
          <w:t> </w:t>
        </w:r>
      </w:ins>
    </w:p>
    <w:p w14:paraId="345873AD" w14:textId="77777777" w:rsidR="00D3555D" w:rsidRDefault="005D6F31">
      <w:pPr>
        <w:rPr>
          <w:ins w:id="5972" w:author="Hannah McSorley" w:date="2020-08-05T02:53:00Z"/>
        </w:rPr>
      </w:pPr>
      <w:ins w:id="5973" w:author="Hannah McSorley" w:date="2020-08-05T02:53:00Z">
        <w:r>
          <w:lastRenderedPageBreak/>
          <w:t xml:space="preserve">As surface and subsurface characteristics were static values (e.g. basin slope, parent material), it was possible that they might be treated categorically so </w:t>
        </w:r>
        <w:commentRangeStart w:id="5974"/>
        <w:r>
          <w:t>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ins>
      <w:commentRangeEnd w:id="5974"/>
      <w:r w:rsidR="000D1988">
        <w:rPr>
          <w:rStyle w:val="CommentReference"/>
        </w:rPr>
        <w:commentReference w:id="5974"/>
      </w:r>
    </w:p>
    <w:p w14:paraId="405A7543" w14:textId="77777777" w:rsidR="00D3555D" w:rsidRDefault="005D6F31">
      <w:pPr>
        <w:rPr>
          <w:ins w:id="5975" w:author="Hannah McSorley" w:date="2020-08-05T02:53:00Z"/>
        </w:rPr>
      </w:pPr>
      <w:ins w:id="5976" w:author="Hannah McSorley" w:date="2020-08-05T02:53:00Z">
        <w:r>
          <w:t> </w:t>
        </w:r>
      </w:ins>
    </w:p>
    <w:p w14:paraId="695154C4" w14:textId="77777777" w:rsidR="00D3555D" w:rsidRDefault="005D6F31">
      <w:pPr>
        <w:rPr>
          <w:ins w:id="5977" w:author="Hannah McSorley" w:date="2020-08-05T02:53:00Z"/>
        </w:rPr>
      </w:pPr>
      <w:ins w:id="5978" w:author="Hannah McSorley" w:date="2020-08-05T02:53:00Z">
        <w:r>
          <w:t>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watershed variables with relatively more predictor importance were further explored by evaluating their relationships with NOM concentration and character.</w:t>
        </w:r>
      </w:ins>
    </w:p>
    <w:p w14:paraId="702DE3B4" w14:textId="77777777" w:rsidR="00D3555D" w:rsidRDefault="005D6F31">
      <w:pPr>
        <w:rPr>
          <w:ins w:id="5979" w:author="Hannah McSorley" w:date="2020-08-05T02:53:00Z"/>
        </w:rPr>
      </w:pPr>
      <w:ins w:id="5980" w:author="Hannah McSorley" w:date="2020-08-05T02:53:00Z">
        <w:r>
          <w:t> </w:t>
        </w:r>
      </w:ins>
    </w:p>
    <w:p w14:paraId="2B855DF0" w14:textId="77777777" w:rsidR="00D3555D" w:rsidRDefault="005D6F31">
      <w:pPr>
        <w:pStyle w:val="Heading3"/>
        <w:rPr>
          <w:ins w:id="5981" w:author="Hannah McSorley" w:date="2020-08-05T02:53:00Z"/>
        </w:rPr>
      </w:pPr>
      <w:bookmarkStart w:id="5982" w:name="evaluating-local-extrema"/>
      <w:bookmarkStart w:id="5983" w:name="_Toc47488306"/>
      <w:ins w:id="5984" w:author="Hannah McSorley" w:date="2020-08-05T02:53:00Z">
        <w:r>
          <w:t>Evaluating local extrema</w:t>
        </w:r>
        <w:bookmarkEnd w:id="5982"/>
        <w:bookmarkEnd w:id="5983"/>
      </w:ins>
    </w:p>
    <w:p w14:paraId="51C31749" w14:textId="6FA24AA6" w:rsidR="00F77BDD" w:rsidRDefault="005D6F31">
      <w:pPr>
        <w:rPr>
          <w:del w:id="5985" w:author="Hannah McSorley" w:date="2020-08-05T02:53:00Z"/>
        </w:rPr>
      </w:pPr>
      <w:ins w:id="5986" w:author="Hannah McSorley" w:date="2020-08-05T02:53:00Z">
        <w:r>
          <w:t>Results in the previous chapter showed elevated NOM in event-based samples</w:t>
        </w:r>
      </w:ins>
      <w:ins w:id="5987" w:author="Bill Floyd" w:date="2020-08-06T14:20:00Z">
        <w:r w:rsidR="00666FAE">
          <w:t>;</w:t>
        </w:r>
      </w:ins>
      <w:ins w:id="5988" w:author="Hannah McSorley" w:date="2020-08-05T02:53:00Z">
        <w:del w:id="5989" w:author="Bill Floyd" w:date="2020-08-06T14:20:00Z">
          <w:r w:rsidDel="00666FAE">
            <w:delText>,</w:delText>
          </w:r>
        </w:del>
        <w:r>
          <w:t xml:space="preserve"> to explore that </w:t>
        </w:r>
      </w:ins>
      <w:proofErr w:type="spellStart"/>
      <w:ins w:id="5990" w:author="Bill Floyd" w:date="2020-08-06T14:20:00Z">
        <w:r w:rsidR="00666FAE">
          <w:t>phenomenom</w:t>
        </w:r>
      </w:ins>
      <w:proofErr w:type="spellEnd"/>
      <w:ins w:id="5991" w:author="Hannah McSorley" w:date="2020-08-05T02:53:00Z">
        <w:del w:id="5992" w:author="Bill Floyd" w:date="2020-08-06T14:20:00Z">
          <w:r w:rsidDel="00666FAE">
            <w:delText>relationship</w:delText>
          </w:r>
        </w:del>
      </w:ins>
      <w:ins w:id="5993" w:author="Bill Floyd" w:date="2020-08-06T14:20:00Z">
        <w:r w:rsidR="00666FAE">
          <w:t xml:space="preserve">, </w:t>
        </w:r>
      </w:ins>
      <w:ins w:id="5994" w:author="Hannah McSorley" w:date="2020-08-05T02:53:00Z">
        <w:del w:id="5995" w:author="Bill Floyd" w:date="2020-08-06T14:20:00Z">
          <w:r w:rsidDel="00666FAE">
            <w:delText xml:space="preserve"> more deeply </w:delText>
          </w:r>
        </w:del>
        <w:r>
          <w:t xml:space="preserve">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synchrony tests were run on sample results. </w:t>
        </w:r>
      </w:ins>
      <w:moveToRangeStart w:id="5996" w:author="Hannah McSorley" w:date="2020-08-05T02:53:00Z" w:name="move47488488"/>
      <w:moveTo w:id="5997" w:author="Hannah McSorley" w:date="2020-08-05T02:53:00Z">
        <w:r>
          <w:t xml:space="preserve">For each site, results of samples were grouped by collection period and rain event to </w:t>
        </w:r>
        <w:r>
          <w:lastRenderedPageBreak/>
          <w:t xml:space="preserve">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w:t>
        </w:r>
        <w:commentRangeStart w:id="5998"/>
        <w:r>
          <w:t>stage</w:t>
        </w:r>
      </w:moveTo>
      <w:commentRangeEnd w:id="5998"/>
      <w:r w:rsidR="00666FAE">
        <w:rPr>
          <w:rStyle w:val="CommentReference"/>
        </w:rPr>
        <w:commentReference w:id="5998"/>
      </w:r>
      <w:moveTo w:id="5999" w:author="Hannah McSorley" w:date="2020-08-05T02:53:00Z">
        <w:r>
          <w:t>?).</w:t>
        </w:r>
      </w:moveTo>
      <w:moveToRangeEnd w:id="5996"/>
      <w:del w:id="6000" w:author="Hannah McSorley" w:date="2020-08-05T02:53:00Z">
        <w:r w:rsidR="006D238B">
          <w:delText>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delText>
        </w:r>
        <w:commentRangeEnd w:id="5888"/>
        <w:r w:rsidR="008C0938">
          <w:rPr>
            <w:rStyle w:val="CommentReference"/>
          </w:rPr>
          <w:commentReference w:id="5888"/>
        </w:r>
      </w:del>
    </w:p>
    <w:p w14:paraId="446121E9" w14:textId="77777777" w:rsidR="00F77BDD" w:rsidRDefault="006D238B">
      <w:pPr>
        <w:rPr>
          <w:del w:id="6001" w:author="Hannah McSorley" w:date="2020-08-05T02:53:00Z"/>
        </w:rPr>
      </w:pPr>
      <w:del w:id="6002" w:author="Hannah McSorley" w:date="2020-08-05T02:53:00Z">
        <w:r>
          <w:delText> </w:delText>
        </w:r>
      </w:del>
    </w:p>
    <w:p w14:paraId="5D5ED20B" w14:textId="77777777" w:rsidR="00F77BDD" w:rsidRDefault="006D238B">
      <w:pPr>
        <w:pStyle w:val="Heading3"/>
        <w:rPr>
          <w:del w:id="6003" w:author="Hannah McSorley" w:date="2020-08-05T02:53:00Z"/>
        </w:rPr>
      </w:pPr>
      <w:bookmarkStart w:id="6004" w:name="_Toc46783705"/>
      <w:del w:id="6005" w:author="Hannah McSorley" w:date="2020-08-05T02:53:00Z">
        <w:r>
          <w:delText>Methods</w:delText>
        </w:r>
        <w:bookmarkEnd w:id="6004"/>
      </w:del>
    </w:p>
    <w:p w14:paraId="19ACC724" w14:textId="77777777" w:rsidR="00F77BDD" w:rsidRDefault="006D238B">
      <w:pPr>
        <w:rPr>
          <w:del w:id="6006" w:author="Hannah McSorley" w:date="2020-08-05T02:53:00Z"/>
        </w:rPr>
      </w:pPr>
      <w:del w:id="6007" w:author="Hannah McSorley" w:date="2020-08-05T02:53:00Z">
        <w:r w:rsidRPr="001200AA">
          <w:rPr>
            <w:highlight w:val="cyan"/>
          </w:rPr>
          <w:delText xml:space="preserve">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 (Breiman </w:delText>
        </w:r>
        <w:r w:rsidR="0061415C">
          <w:fldChar w:fldCharType="begin"/>
        </w:r>
        <w:r w:rsidR="0061415C">
          <w:delInstrText xml:space="preserve"> HYPERLINK \l "ref-Breiman2001" \h </w:delInstrText>
        </w:r>
        <w:r w:rsidR="0061415C">
          <w:fldChar w:fldCharType="separate"/>
        </w:r>
        <w:r w:rsidRPr="001200AA">
          <w:rPr>
            <w:rStyle w:val="Hyperlink"/>
            <w:highlight w:val="cyan"/>
          </w:rPr>
          <w:delText>2001</w:delText>
        </w:r>
        <w:r w:rsidR="0061415C">
          <w:rPr>
            <w:rStyle w:val="Hyperlink"/>
            <w:highlight w:val="cyan"/>
          </w:rPr>
          <w:fldChar w:fldCharType="end"/>
        </w:r>
        <w:r w:rsidRPr="001200AA">
          <w:rPr>
            <w:highlight w:val="cyan"/>
          </w:rPr>
          <w:delText xml:space="preserve">) were used to determine the relative importance of watershed characteristics and conditions in determining DOC concentrations and NOM character across the six sites of the </w:delText>
        </w:r>
        <w:commentRangeStart w:id="6008"/>
        <w:r w:rsidRPr="001200AA">
          <w:rPr>
            <w:highlight w:val="cyan"/>
          </w:rPr>
          <w:delText>LWSA</w:delText>
        </w:r>
        <w:commentRangeEnd w:id="6008"/>
        <w:r w:rsidR="001200AA">
          <w:rPr>
            <w:rStyle w:val="CommentReference"/>
          </w:rPr>
          <w:commentReference w:id="6008"/>
        </w:r>
        <w:r w:rsidRPr="001200AA">
          <w:rPr>
            <w:highlight w:val="cyan"/>
          </w:rPr>
          <w:delText>.</w:delText>
        </w:r>
      </w:del>
    </w:p>
    <w:p w14:paraId="14606D13" w14:textId="77777777" w:rsidR="00F77BDD" w:rsidRDefault="006D238B">
      <w:pPr>
        <w:rPr>
          <w:del w:id="6009" w:author="Hannah McSorley" w:date="2020-08-05T02:53:00Z"/>
        </w:rPr>
      </w:pPr>
      <w:del w:id="6010" w:author="Hannah McSorley" w:date="2020-08-05T02:53:00Z">
        <w:r>
          <w:delText> </w:delText>
        </w:r>
      </w:del>
    </w:p>
    <w:p w14:paraId="52451FD5" w14:textId="77777777" w:rsidR="00F77BDD" w:rsidRDefault="006D238B">
      <w:pPr>
        <w:pStyle w:val="Heading4"/>
        <w:rPr>
          <w:del w:id="6011" w:author="Hannah McSorley" w:date="2020-08-05T02:53:00Z"/>
        </w:rPr>
      </w:pPr>
      <w:bookmarkStart w:id="6012" w:name="leech-river-watershed"/>
      <w:commentRangeStart w:id="6013"/>
      <w:del w:id="6014" w:author="Hannah McSorley" w:date="2020-08-05T02:53:00Z">
        <w:r>
          <w:delText>Leech River Watershed</w:delText>
        </w:r>
        <w:bookmarkEnd w:id="6012"/>
      </w:del>
    </w:p>
    <w:p w14:paraId="40E3157B" w14:textId="77777777" w:rsidR="00F77BDD" w:rsidRDefault="006D238B">
      <w:pPr>
        <w:rPr>
          <w:del w:id="6015" w:author="Hannah McSorley" w:date="2020-08-05T02:53:00Z"/>
        </w:rPr>
      </w:pPr>
      <w:del w:id="6016" w:author="Hannah McSorley" w:date="2020-08-05T02:53:00Z">
        <w:r>
          <w:delTex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 (Ussery and AECOM </w:delText>
        </w:r>
        <w:r w:rsidR="0061415C">
          <w:fldChar w:fldCharType="begin"/>
        </w:r>
        <w:r w:rsidR="0061415C">
          <w:delInstrText xml:space="preserve"> HYPERLINK \l "ref-Ussery2015" \h </w:delInstrText>
        </w:r>
        <w:r w:rsidR="0061415C">
          <w:fldChar w:fldCharType="separate"/>
        </w:r>
        <w:r>
          <w:rPr>
            <w:rStyle w:val="Hyperlink"/>
          </w:rPr>
          <w:delText>2015</w:delText>
        </w:r>
        <w:r w:rsidR="0061415C">
          <w:rPr>
            <w:rStyle w:val="Hyperlink"/>
          </w:rPr>
          <w:fldChar w:fldCharType="end"/>
        </w:r>
        <w:r>
          <w:delText xml:space="preserve">). While some precipitation occurs as snow at higher elevations, the predominant hydroclimatic regime is pluvial and most of the ~2000 mm per year falls as rain (CRD </w:delText>
        </w:r>
        <w:r w:rsidR="0061415C">
          <w:fldChar w:fldCharType="begin"/>
        </w:r>
        <w:r w:rsidR="0061415C">
          <w:delInstrText xml:space="preserve"> HYPERLINK \l "ref-CRD2020" \h </w:delInstrText>
        </w:r>
        <w:r w:rsidR="0061415C">
          <w:fldChar w:fldCharType="separate"/>
        </w:r>
        <w:r>
          <w:rPr>
            <w:rStyle w:val="Hyperlink"/>
          </w:rPr>
          <w:delText>2020</w:delText>
        </w:r>
        <w:r w:rsidR="0061415C">
          <w:rPr>
            <w:rStyle w:val="Hyperlink"/>
          </w:rPr>
          <w:fldChar w:fldCharType="end"/>
        </w:r>
        <w:r>
          <w:delText>). Like much of the south coast of BC, the water year can be broadly divided into wet and dry seasons, where approximately October through April are wet while May through September are relatively dry.</w:delText>
        </w:r>
      </w:del>
    </w:p>
    <w:p w14:paraId="62BBE720" w14:textId="77777777" w:rsidR="00F77BDD" w:rsidRDefault="006D238B">
      <w:pPr>
        <w:rPr>
          <w:del w:id="6017" w:author="Hannah McSorley" w:date="2020-08-05T02:53:00Z"/>
        </w:rPr>
      </w:pPr>
      <w:del w:id="6018" w:author="Hannah McSorley" w:date="2020-08-05T02:53:00Z">
        <w:r>
          <w:delText> </w:delText>
        </w:r>
      </w:del>
    </w:p>
    <w:p w14:paraId="5D9E8F7D" w14:textId="77777777" w:rsidR="00F77BDD" w:rsidRDefault="006D238B">
      <w:pPr>
        <w:pStyle w:val="Heading4"/>
        <w:rPr>
          <w:del w:id="6019" w:author="Hannah McSorley" w:date="2020-08-05T02:53:00Z"/>
        </w:rPr>
      </w:pPr>
      <w:bookmarkStart w:id="6020" w:name="X5fb2cedbae057dbd635e04fcb01269139a5122f"/>
      <w:del w:id="6021" w:author="Hannah McSorley" w:date="2020-08-05T02:53:00Z">
        <w:r>
          <w:delText>Monitoring sites and sub-basin characteristics</w:delText>
        </w:r>
        <w:bookmarkEnd w:id="6020"/>
      </w:del>
    </w:p>
    <w:p w14:paraId="26F39896" w14:textId="77777777" w:rsidR="00F77BDD" w:rsidRDefault="006D238B">
      <w:pPr>
        <w:rPr>
          <w:del w:id="6022" w:author="Hannah McSorley" w:date="2020-08-05T02:53:00Z"/>
        </w:rPr>
      </w:pPr>
      <w:del w:id="6023" w:author="Hannah McSorley" w:date="2020-08-05T02:53:00Z">
        <w:r>
          <w:delText>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 14).</w:delText>
        </w:r>
      </w:del>
    </w:p>
    <w:p w14:paraId="6A3174BA" w14:textId="77777777" w:rsidR="00F77BDD" w:rsidRDefault="006D238B">
      <w:pPr>
        <w:rPr>
          <w:del w:id="6024" w:author="Hannah McSorley" w:date="2020-08-05T02:53:00Z"/>
        </w:rPr>
      </w:pPr>
      <w:del w:id="6025" w:author="Hannah McSorley" w:date="2020-08-05T02:53:00Z">
        <w:r>
          <w:delText> </w:delText>
        </w:r>
      </w:del>
    </w:p>
    <w:p w14:paraId="0657F34B" w14:textId="77777777" w:rsidR="00F77BDD" w:rsidRDefault="006D238B" w:rsidP="00611A89">
      <w:pPr>
        <w:spacing w:line="240" w:lineRule="auto"/>
        <w:jc w:val="center"/>
        <w:rPr>
          <w:del w:id="6026" w:author="Hannah McSorley" w:date="2020-08-05T02:53:00Z"/>
        </w:rPr>
      </w:pPr>
      <w:del w:id="6027" w:author="Hannah McSorley" w:date="2020-08-05T02:53:00Z">
        <w:r>
          <w:rPr>
            <w:noProof/>
            <w:lang w:val="en-CA" w:eastAsia="en-CA"/>
          </w:rPr>
          <w:drawing>
            <wp:inline distT="0" distB="0" distL="0" distR="0" wp14:anchorId="35EFB164" wp14:editId="477511EF">
              <wp:extent cx="5153025" cy="5181475"/>
              <wp:effectExtent l="0" t="0" r="0" b="635"/>
              <wp:docPr id="202" name="Picture"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35"/>
                      <a:stretch>
                        <a:fillRect/>
                      </a:stretch>
                    </pic:blipFill>
                    <pic:spPr bwMode="auto">
                      <a:xfrm>
                        <a:off x="0" y="0"/>
                        <a:ext cx="5165977" cy="5194498"/>
                      </a:xfrm>
                      <a:prstGeom prst="rect">
                        <a:avLst/>
                      </a:prstGeom>
                      <a:noFill/>
                      <a:ln w="9525">
                        <a:noFill/>
                        <a:headEnd/>
                        <a:tailEnd/>
                      </a:ln>
                    </pic:spPr>
                  </pic:pic>
                </a:graphicData>
              </a:graphic>
            </wp:inline>
          </w:drawing>
        </w:r>
      </w:del>
    </w:p>
    <w:p w14:paraId="3671893E" w14:textId="771D310D" w:rsidR="00D3555D" w:rsidRDefault="006D238B">
      <w:pPr>
        <w:rPr>
          <w:ins w:id="6028" w:author="Hannah McSorley" w:date="2020-08-05T02:53:00Z"/>
        </w:rPr>
      </w:pPr>
      <w:del w:id="6029" w:author="Hannah McSorley" w:date="2020-08-05T02:53:00Z">
        <w:r>
          <w:delText xml:space="preserve">Figure 14:  </w:delText>
        </w:r>
        <w:r>
          <w:rPr>
            <w:i/>
          </w:rPr>
          <w:delText>Research sites in the Leech Water Supply Area.</w:delText>
        </w:r>
      </w:del>
    </w:p>
    <w:p w14:paraId="3CAAED2F" w14:textId="77777777" w:rsidR="00D3555D" w:rsidRDefault="005D6F31">
      <w:pPr>
        <w:rPr>
          <w:ins w:id="6030" w:author="Hannah McSorley" w:date="2020-08-05T02:53:00Z"/>
        </w:rPr>
      </w:pPr>
      <w:ins w:id="6031" w:author="Hannah McSorley" w:date="2020-08-05T02:53:00Z">
        <w:r>
          <w:t> </w:t>
        </w:r>
      </w:ins>
    </w:p>
    <w:p w14:paraId="0459FFDE" w14:textId="3F3F3B96" w:rsidR="00D3555D" w:rsidRDefault="005D6F31">
      <w:pPr>
        <w:pStyle w:val="Heading3"/>
        <w:rPr>
          <w:ins w:id="6032" w:author="Hannah McSorley" w:date="2020-08-05T02:53:00Z"/>
        </w:rPr>
      </w:pPr>
      <w:bookmarkStart w:id="6033" w:name="results-of-variable-importance-measure"/>
      <w:bookmarkStart w:id="6034" w:name="_Toc47488307"/>
      <w:ins w:id="6035" w:author="Hannah McSorley" w:date="2020-08-05T02:53:00Z">
        <w:r>
          <w:t xml:space="preserve">Results </w:t>
        </w:r>
        <w:del w:id="6036" w:author="Bill Floyd" w:date="2020-08-06T00:15:00Z">
          <w:r w:rsidDel="000D1988">
            <w:delText>of variable importance measure</w:delText>
          </w:r>
        </w:del>
        <w:bookmarkEnd w:id="6033"/>
        <w:bookmarkEnd w:id="6034"/>
      </w:ins>
    </w:p>
    <w:p w14:paraId="0BB98852" w14:textId="77777777" w:rsidR="00D3555D" w:rsidRDefault="005D6F31">
      <w:pPr>
        <w:rPr>
          <w:ins w:id="6037" w:author="Hannah McSorley" w:date="2020-08-05T02:53:00Z"/>
        </w:rPr>
      </w:pPr>
      <w:ins w:id="6038" w:author="Hannah McSorley" w:date="2020-08-05T02:53:00Z">
        <w:r>
          <w:t>The RF variable importance measure showed that DOC and SAC</w:t>
        </w:r>
        <w:r>
          <w:rPr>
            <w:vertAlign w:val="subscript"/>
          </w:rPr>
          <w:t>254</w:t>
        </w:r>
        <w:r>
          <w:t xml:space="preserve"> were predicted by wet and warm conditions, while E</w:t>
        </w:r>
        <w:r>
          <w:rPr>
            <w:vertAlign w:val="subscript"/>
          </w:rPr>
          <w:t>2</w:t>
        </w:r>
        <w:r>
          <w:t>:E</w:t>
        </w:r>
        <w:r>
          <w:rPr>
            <w:vertAlign w:val="subscript"/>
          </w:rPr>
          <w:t>3</w:t>
        </w:r>
        <w:r>
          <w:t xml:space="preserve"> wasn’t as impacted by 7-day antecedent temperature but was sensitive to rain and sampling stage. Each of DOC, SAC</w:t>
        </w:r>
        <w:r>
          <w:rPr>
            <w:vertAlign w:val="subscript"/>
          </w:rPr>
          <w:t>254</w:t>
        </w:r>
        <w:r>
          <w:t xml:space="preserve"> and E</w:t>
        </w:r>
        <w:r>
          <w:rPr>
            <w:vertAlign w:val="subscript"/>
          </w:rPr>
          <w:t>2</w:t>
        </w:r>
        <w:r>
          <w:t>:E</w:t>
        </w:r>
        <w:r>
          <w:rPr>
            <w:vertAlign w:val="subscript"/>
          </w:rPr>
          <w:t>3</w:t>
        </w:r>
        <w:r>
          <w:t xml:space="preserve"> had antecedent 30-day rain as one of their top 3 predictor variables, and for each of the </w:t>
        </w:r>
        <w:proofErr w:type="gramStart"/>
        <w:r>
          <w:t>analytes</w:t>
        </w:r>
        <w:proofErr w:type="gramEnd"/>
        <w:r>
          <w:t xml:space="preserve"> conditions were among the most important variable group. Metamorphic parent material was ranked fourth in importance for predicting DOC and </w:t>
        </w:r>
        <w:proofErr w:type="gramStart"/>
        <w:r>
          <w:t>SAC</w:t>
        </w:r>
        <w:r>
          <w:rPr>
            <w:vertAlign w:val="subscript"/>
          </w:rPr>
          <w:t>254</w:t>
        </w:r>
        <w:r>
          <w:t>, and</w:t>
        </w:r>
        <w:proofErr w:type="gramEnd"/>
        <w:r>
          <w:t xml:space="preserve"> ranked fifth for E</w:t>
        </w:r>
        <w:r>
          <w:rPr>
            <w:vertAlign w:val="subscript"/>
          </w:rPr>
          <w:t>2</w:t>
        </w:r>
        <w:r>
          <w:t>:E</w:t>
        </w:r>
        <w:r>
          <w:rPr>
            <w:vertAlign w:val="subscript"/>
          </w:rPr>
          <w:t>3</w:t>
        </w:r>
        <w:r>
          <w:t xml:space="preserve">. Igneous parent material was the lowest importance for all three </w:t>
        </w:r>
        <w:proofErr w:type="spellStart"/>
        <w:r>
          <w:t>predictants</w:t>
        </w:r>
        <w:proofErr w:type="spellEnd"/>
        <w:r>
          <w:t>. Slope was relatively more important for concentration than it was for character of NOM and sampling stage was more important to character than concentration. Tree age and logging history were quite poor for predicting both DOC concentration and SAC</w:t>
        </w:r>
        <w:r>
          <w:rPr>
            <w:vertAlign w:val="subscript"/>
          </w:rPr>
          <w:t>254</w:t>
        </w:r>
        <w:r>
          <w:t>, and more important for E</w:t>
        </w:r>
        <w:r>
          <w:rPr>
            <w:vertAlign w:val="subscript"/>
          </w:rPr>
          <w:t>2</w:t>
        </w:r>
        <w:r>
          <w:t>:E</w:t>
        </w:r>
        <w:r>
          <w:rPr>
            <w:vertAlign w:val="subscript"/>
          </w:rPr>
          <w:t>3</w:t>
        </w:r>
        <w:r>
          <w:t xml:space="preserve">. Drainage area was not found to be particularly important for any of the three </w:t>
        </w:r>
        <w:proofErr w:type="spellStart"/>
        <w:r>
          <w:t>predictants</w:t>
        </w:r>
        <w:proofErr w:type="spellEnd"/>
        <w:r>
          <w:t xml:space="preserve"> (Figure 14).</w:t>
        </w:r>
      </w:ins>
    </w:p>
    <w:p w14:paraId="67AF6CC1" w14:textId="77777777" w:rsidR="00D3555D" w:rsidRDefault="005D6F31">
      <w:pPr>
        <w:rPr>
          <w:ins w:id="6039" w:author="Hannah McSorley" w:date="2020-08-05T02:53:00Z"/>
        </w:rPr>
      </w:pPr>
      <w:ins w:id="6040" w:author="Hannah McSorley" w:date="2020-08-05T02:53:00Z">
        <w:r>
          <w:t> </w:t>
        </w:r>
      </w:ins>
    </w:p>
    <w:p w14:paraId="4FEC2671" w14:textId="77777777" w:rsidR="00D3555D" w:rsidRPr="00BB7467" w:rsidRDefault="005D6F31" w:rsidP="00BB7467">
      <w:pPr>
        <w:spacing w:line="276" w:lineRule="auto"/>
        <w:rPr>
          <w:ins w:id="6041" w:author="Hannah McSorley" w:date="2020-08-05T02:53:00Z"/>
          <w:rFonts w:asciiTheme="minorHAnsi" w:hAnsiTheme="minorHAnsi" w:cstheme="minorHAnsi"/>
        </w:rPr>
      </w:pPr>
      <w:ins w:id="6042" w:author="Hannah McSorley" w:date="2020-08-05T02:53:00Z">
        <w:r w:rsidRPr="00BB7467">
          <w:rPr>
            <w:rFonts w:asciiTheme="minorHAnsi" w:hAnsiTheme="minorHAnsi" w:cstheme="minorHAnsi"/>
            <w:noProof/>
            <w:lang w:val="en-CA" w:eastAsia="en-CA"/>
          </w:rPr>
          <w:lastRenderedPageBreak/>
          <w:drawing>
            <wp:inline distT="0" distB="0" distL="0" distR="0" wp14:anchorId="1C7D854E" wp14:editId="166FC7B2">
              <wp:extent cx="5504749" cy="6880936"/>
              <wp:effectExtent l="0" t="0" r="0" b="0"/>
              <wp:docPr id="14" name="Picture"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summary_DOC-E2E3-SAC254.png"/>
                      <pic:cNvPicPr>
                        <a:picLocks noChangeAspect="1" noChangeArrowheads="1"/>
                      </pic:cNvPicPr>
                    </pic:nvPicPr>
                    <pic:blipFill>
                      <a:blip r:embed="rId36"/>
                      <a:stretch>
                        <a:fillRect/>
                      </a:stretch>
                    </pic:blipFill>
                    <pic:spPr bwMode="auto">
                      <a:xfrm>
                        <a:off x="0" y="0"/>
                        <a:ext cx="5504749" cy="6880936"/>
                      </a:xfrm>
                      <a:prstGeom prst="rect">
                        <a:avLst/>
                      </a:prstGeom>
                      <a:noFill/>
                      <a:ln w="9525">
                        <a:noFill/>
                        <a:headEnd/>
                        <a:tailEnd/>
                      </a:ln>
                    </pic:spPr>
                  </pic:pic>
                </a:graphicData>
              </a:graphic>
            </wp:inline>
          </w:drawing>
        </w:r>
      </w:ins>
    </w:p>
    <w:p w14:paraId="318BA055" w14:textId="77777777" w:rsidR="00D3555D" w:rsidRPr="00BB7467" w:rsidRDefault="005D6F31" w:rsidP="00BB7467">
      <w:pPr>
        <w:spacing w:line="276" w:lineRule="auto"/>
        <w:rPr>
          <w:ins w:id="6043" w:author="Hannah McSorley" w:date="2020-08-05T02:53:00Z"/>
          <w:rFonts w:asciiTheme="minorHAnsi" w:hAnsiTheme="minorHAnsi" w:cstheme="minorHAnsi"/>
        </w:rPr>
      </w:pPr>
      <w:ins w:id="6044" w:author="Hannah McSorley" w:date="2020-08-05T02:53:00Z">
        <w:r w:rsidRPr="00BB7467">
          <w:rPr>
            <w:rFonts w:asciiTheme="minorHAnsi" w:hAnsiTheme="minorHAnsi" w:cstheme="minorHAnsi"/>
          </w:rPr>
          <w:t>Figure 14:  Variable importance for predicting NOM concentration (DOC), molecular aromaticity (SAC</w:t>
        </w:r>
        <w:r w:rsidRPr="00BB7467">
          <w:rPr>
            <w:rFonts w:asciiTheme="minorHAnsi" w:hAnsiTheme="minorHAnsi" w:cstheme="minorHAnsi"/>
            <w:vertAlign w:val="subscript"/>
          </w:rPr>
          <w:t>254</w:t>
        </w:r>
        <w:r w:rsidRPr="00BB7467">
          <w:rPr>
            <w:rFonts w:asciiTheme="minorHAnsi" w:hAnsiTheme="minorHAnsi" w:cstheme="minorHAnsi"/>
          </w:rPr>
          <w:t>), and aromaticity &amp; size (E</w:t>
        </w:r>
        <w:r w:rsidRPr="00BB7467">
          <w:rPr>
            <w:rFonts w:asciiTheme="minorHAnsi" w:hAnsiTheme="minorHAnsi" w:cstheme="minorHAnsi"/>
            <w:vertAlign w:val="subscript"/>
          </w:rPr>
          <w:t>2</w:t>
        </w:r>
        <w:r w:rsidRPr="00BB7467">
          <w:rPr>
            <w:rFonts w:asciiTheme="minorHAnsi" w:hAnsiTheme="minorHAnsi" w:cstheme="minorHAnsi"/>
          </w:rPr>
          <w:t>:E</w:t>
        </w:r>
        <w:r w:rsidRPr="00BB7467">
          <w:rPr>
            <w:rFonts w:asciiTheme="minorHAnsi" w:hAnsiTheme="minorHAnsi" w:cstheme="minorHAnsi"/>
            <w:vertAlign w:val="subscript"/>
          </w:rPr>
          <w:t>3</w:t>
        </w:r>
        <w:r w:rsidRPr="00BB7467">
          <w:rPr>
            <w:rFonts w:asciiTheme="minorHAnsi" w:hAnsiTheme="minorHAnsi" w:cstheme="minorHAnsi"/>
          </w:rPr>
          <w:t xml:space="preserve">) across six stream monitoring sites in the Leech River watershed. Variable importance measures were extracted from </w:t>
        </w:r>
        <w:proofErr w:type="spellStart"/>
        <w:r w:rsidRPr="00BB7467">
          <w:rPr>
            <w:rFonts w:asciiTheme="minorHAnsi" w:hAnsiTheme="minorHAnsi" w:cstheme="minorHAnsi"/>
            <w:i/>
          </w:rPr>
          <w:t>randomForest</w:t>
        </w:r>
        <w:proofErr w:type="spellEnd"/>
        <w:r w:rsidRPr="00BB7467">
          <w:rPr>
            <w:rFonts w:asciiTheme="minorHAnsi" w:hAnsiTheme="minorHAnsi" w:cstheme="minorHAnsi"/>
          </w:rPr>
          <w:t xml:space="preserve"> (in R) and determined by mean decrease in prediction accuracy (increase in the mean square error) in the absence of the predictor variable (i.e. type 1 importance measure).</w:t>
        </w:r>
      </w:ins>
    </w:p>
    <w:p w14:paraId="5492AA34" w14:textId="77777777" w:rsidR="00D3555D" w:rsidRDefault="005D6F31">
      <w:pPr>
        <w:pStyle w:val="Heading4"/>
        <w:rPr>
          <w:ins w:id="6045" w:author="Hannah McSorley" w:date="2020-08-05T02:53:00Z"/>
        </w:rPr>
      </w:pPr>
      <w:bookmarkStart w:id="6046" w:name="X1c0fdbc26234d467410dcb50e02a405f4948b31"/>
      <w:bookmarkStart w:id="6047" w:name="_Toc47488308"/>
      <w:ins w:id="6048" w:author="Hannah McSorley" w:date="2020-08-05T02:53:00Z">
        <w:r>
          <w:lastRenderedPageBreak/>
          <w:t>Evaluating rain events with NOM concentration and character</w:t>
        </w:r>
        <w:bookmarkEnd w:id="6046"/>
        <w:bookmarkEnd w:id="6047"/>
      </w:ins>
    </w:p>
    <w:p w14:paraId="1998781E" w14:textId="6C2ECDE2" w:rsidR="00D3555D" w:rsidRDefault="005D6F31">
      <w:pPr>
        <w:rPr>
          <w:ins w:id="6049" w:author="Hannah McSorley" w:date="2020-08-05T02:53:00Z"/>
        </w:rPr>
      </w:pPr>
      <w:ins w:id="6050" w:author="Hannah McSorley" w:date="2020-08-05T02:53:00Z">
        <w:r>
          <w:t> </w:t>
        </w:r>
        <w:commentRangeStart w:id="6051"/>
        <w:r>
          <w:t>Rain</w:t>
        </w:r>
      </w:ins>
      <w:commentRangeEnd w:id="6051"/>
      <w:r w:rsidR="00666FAE">
        <w:rPr>
          <w:rStyle w:val="CommentReference"/>
        </w:rPr>
        <w:commentReference w:id="6051"/>
      </w:r>
      <w:ins w:id="6052" w:author="Hannah McSorley" w:date="2020-08-05T02:53:00Z">
        <w:r>
          <w:t xml:space="preserve"> was important for each of the three variables evaluated though RF VIM. Across the Leech WSA, the highest DOC occurred in the earliest events of each wet season (events 1 &amp; 9, Table </w:t>
        </w:r>
        <w:r w:rsidR="00AD2AB7">
          <w:t>14</w:t>
        </w:r>
        <w:r>
          <w:t>), while SAC</w:t>
        </w:r>
        <w:r>
          <w:rPr>
            <w:vertAlign w:val="subscript"/>
          </w:rPr>
          <w:t>254</w:t>
        </w:r>
        <w:r>
          <w:t xml:space="preserve"> peaked slightly </w:t>
        </w:r>
        <w:del w:id="6053" w:author="Bill Floyd" w:date="2020-08-06T14:26:00Z">
          <w:r w:rsidDel="00666FAE">
            <w:delText>after</w:delText>
          </w:r>
        </w:del>
      </w:ins>
      <w:ins w:id="6054" w:author="Bill Floyd" w:date="2020-08-06T14:26:00Z">
        <w:r w:rsidR="00666FAE">
          <w:t xml:space="preserve">later (how many weeks/days </w:t>
        </w:r>
        <w:proofErr w:type="spellStart"/>
        <w:r w:rsidR="00666FAE">
          <w:t>etc</w:t>
        </w:r>
        <w:proofErr w:type="spellEnd"/>
        <w:r w:rsidR="00666FAE">
          <w:t xml:space="preserve">) </w:t>
        </w:r>
      </w:ins>
      <w:ins w:id="6055" w:author="Hannah McSorley" w:date="2020-08-05T02:53:00Z">
        <w:r>
          <w:t xml:space="preserve"> in the 2019/2020 wet season (events 10 &amp; 11, Table </w:t>
        </w:r>
        <w:r w:rsidR="00AD2AB7">
          <w:t>14</w:t>
        </w:r>
        <w:r>
          <w:t>). E</w:t>
        </w:r>
        <w:r>
          <w:rPr>
            <w:vertAlign w:val="subscript"/>
          </w:rPr>
          <w:t>2</w:t>
        </w:r>
        <w:r>
          <w:t>:E</w:t>
        </w:r>
        <w:r>
          <w:rPr>
            <w:vertAlign w:val="subscript"/>
          </w:rPr>
          <w:t>3</w:t>
        </w:r>
        <w:r>
          <w:t xml:space="preserve"> indicated maximum aromaticity and molecular size occu</w:t>
        </w:r>
        <w:r w:rsidR="00AD2AB7">
          <w:t>r</w:t>
        </w:r>
        <w:r>
          <w:t>red in late-season events (events 3 &amp; 17, Table</w:t>
        </w:r>
        <w:r w:rsidR="00AD2AB7">
          <w:t xml:space="preserve"> </w:t>
        </w:r>
        <w:commentRangeStart w:id="6056"/>
        <w:r w:rsidR="00AD2AB7">
          <w:t>14</w:t>
        </w:r>
      </w:ins>
      <w:commentRangeEnd w:id="6056"/>
      <w:r w:rsidR="00666FAE">
        <w:rPr>
          <w:rStyle w:val="CommentReference"/>
        </w:rPr>
        <w:commentReference w:id="6056"/>
      </w:r>
      <w:ins w:id="6057" w:author="Hannah McSorley" w:date="2020-08-05T02:53:00Z">
        <w:r>
          <w:t>).</w:t>
        </w:r>
      </w:ins>
    </w:p>
    <w:p w14:paraId="0944C79B" w14:textId="77777777" w:rsidR="00D3555D" w:rsidRDefault="005D6F31">
      <w:pPr>
        <w:rPr>
          <w:ins w:id="6058" w:author="Hannah McSorley" w:date="2020-08-05T02:53:00Z"/>
        </w:rPr>
      </w:pPr>
      <w:ins w:id="6059" w:author="Hannah McSorley" w:date="2020-08-05T02:53:00Z">
        <w:r>
          <w:t> </w:t>
        </w:r>
      </w:ins>
    </w:p>
    <w:p w14:paraId="2EAA3B55" w14:textId="77777777" w:rsidR="00D3555D" w:rsidRPr="00BB7467" w:rsidRDefault="005D6F31" w:rsidP="00BB7467">
      <w:pPr>
        <w:spacing w:after="240" w:line="276" w:lineRule="auto"/>
        <w:rPr>
          <w:ins w:id="6060" w:author="Hannah McSorley" w:date="2020-08-05T02:53:00Z"/>
          <w:rFonts w:asciiTheme="minorHAnsi" w:hAnsiTheme="minorHAnsi" w:cstheme="minorHAnsi"/>
        </w:rPr>
      </w:pPr>
      <w:ins w:id="6061" w:author="Hannah McSorley" w:date="2020-08-05T02:53:00Z">
        <w:r w:rsidRPr="00BB7467">
          <w:rPr>
            <w:rFonts w:asciiTheme="minorHAnsi" w:hAnsiTheme="minorHAnsi" w:cstheme="minorHAnsi"/>
          </w:rPr>
          <w:t xml:space="preserve">Table 14: Rain Events Defined by Vertical Rack Sample Collection Across the Leech WSA, with Threshold of 50 mm and 14-hour Inter-event </w:t>
        </w:r>
        <w:commentRangeStart w:id="6062"/>
        <w:commentRangeStart w:id="6063"/>
        <w:commentRangeStart w:id="6064"/>
        <w:r w:rsidRPr="00BB7467">
          <w:rPr>
            <w:rFonts w:asciiTheme="minorHAnsi" w:hAnsiTheme="minorHAnsi" w:cstheme="minorHAnsi"/>
          </w:rPr>
          <w:t>Period</w:t>
        </w:r>
      </w:ins>
      <w:commentRangeEnd w:id="6062"/>
      <w:r w:rsidR="00666FAE">
        <w:rPr>
          <w:rStyle w:val="CommentReference"/>
        </w:rPr>
        <w:commentReference w:id="6062"/>
      </w:r>
      <w:commentRangeEnd w:id="6063"/>
      <w:r w:rsidR="005F1E1C">
        <w:rPr>
          <w:rStyle w:val="CommentReference"/>
        </w:rPr>
        <w:commentReference w:id="6063"/>
      </w:r>
      <w:commentRangeEnd w:id="6064"/>
      <w:r w:rsidR="005F1E1C">
        <w:rPr>
          <w:rStyle w:val="CommentReference"/>
        </w:rPr>
        <w:commentReference w:id="6064"/>
      </w:r>
    </w:p>
    <w:p w14:paraId="267DB2E2" w14:textId="77777777" w:rsidR="00F77BDD" w:rsidRDefault="005D6F31" w:rsidP="00611A89">
      <w:pPr>
        <w:spacing w:line="240" w:lineRule="auto"/>
        <w:rPr>
          <w:del w:id="6065" w:author="Hannah McSorley" w:date="2020-08-05T02:53:00Z"/>
        </w:rPr>
      </w:pPr>
      <w:moveFromRangeStart w:id="6066" w:author="Hannah McSorley" w:date="2020-08-05T02:53:00Z" w:name="move47488484"/>
      <w:moveFrom w:id="6067" w:author="Hannah McSorley" w:date="2020-08-05T02:53:00Z">
        <w:r w:rsidRPr="00BB7467">
          <w:rPr>
            <w:rFonts w:asciiTheme="minorHAnsi" w:hAnsiTheme="minorHAnsi"/>
            <w:rPrChange w:id="6068" w:author="Hannah McSorley" w:date="2020-08-05T02:53:00Z">
              <w:rPr>
                <w:i/>
              </w:rPr>
            </w:rPrChange>
          </w:rPr>
          <w:t xml:space="preserve">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t>
        </w:r>
      </w:moveFrom>
      <w:moveFromRangeEnd w:id="6066"/>
      <w:del w:id="6069" w:author="Hannah McSorley" w:date="2020-08-05T02:53:00Z">
        <w:r w:rsidR="006D238B">
          <w:rPr>
            <w:i/>
          </w:rPr>
          <w:delText>water supply area boundary is delineated in red.</w:delText>
        </w:r>
      </w:del>
    </w:p>
    <w:p w14:paraId="391B7E04" w14:textId="77777777" w:rsidR="00D3555D" w:rsidRDefault="005D6F31">
      <w:pPr>
        <w:rPr>
          <w:moveFrom w:id="6070" w:author="Hannah McSorley" w:date="2020-08-05T02:53:00Z"/>
        </w:rPr>
      </w:pPr>
      <w:moveFromRangeStart w:id="6071" w:author="Hannah McSorley" w:date="2020-08-05T02:53:00Z" w:name="move47488485"/>
      <w:moveFrom w:id="6072" w:author="Hannah McSorley" w:date="2020-08-05T02:53:00Z">
        <w:r>
          <w:t> </w:t>
        </w:r>
      </w:moveFrom>
    </w:p>
    <w:p w14:paraId="089DDE03" w14:textId="77777777" w:rsidR="00F77BDD" w:rsidRDefault="005D6F31">
      <w:pPr>
        <w:rPr>
          <w:del w:id="6073" w:author="Hannah McSorley" w:date="2020-08-05T02:53:00Z"/>
        </w:rPr>
      </w:pPr>
      <w:moveFrom w:id="6074" w:author="Hannah McSorley" w:date="2020-08-05T02:53:00Z">
        <w:r>
          <w:t xml:space="preserve">Weeks Creek (site 1), had the greatest proportion of wetland and open water compared to the other sub-basins (Table </w:t>
        </w:r>
      </w:moveFrom>
      <w:moveFromRangeEnd w:id="6071"/>
      <w:del w:id="6075" w:author="Hannah McSorley" w:date="2020-08-05T02:53:00Z">
        <w:r w:rsidR="006D238B">
          <w:delText>10</w:delText>
        </w:r>
      </w:del>
      <w:moveFromRangeStart w:id="6076" w:author="Hannah McSorley" w:date="2020-08-05T02:53:00Z" w:name="move47488486"/>
      <w:moveFrom w:id="6077" w:author="Hannah McSorley" w:date="2020-08-05T02:53:00Z">
        <w:r>
          <w:t>).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moveFrom>
      <w:moveFromRangeEnd w:id="6076"/>
      <w:commentRangeEnd w:id="6013"/>
      <w:del w:id="6078" w:author="Hannah McSorley" w:date="2020-08-05T02:53:00Z">
        <w:r w:rsidR="008C0938">
          <w:rPr>
            <w:rStyle w:val="CommentReference"/>
          </w:rPr>
          <w:commentReference w:id="6013"/>
        </w:r>
      </w:del>
    </w:p>
    <w:p w14:paraId="2B5AD735" w14:textId="77777777" w:rsidR="00611A89" w:rsidRDefault="006D238B">
      <w:pPr>
        <w:rPr>
          <w:del w:id="6079" w:author="Hannah McSorley" w:date="2020-08-05T02:53:00Z"/>
        </w:rPr>
        <w:sectPr w:rsidR="00611A89" w:rsidSect="000C7037">
          <w:pgSz w:w="12240" w:h="15840" w:code="1"/>
          <w:pgMar w:top="1440" w:right="1440" w:bottom="1440" w:left="1440" w:header="706" w:footer="706" w:gutter="0"/>
          <w:cols w:space="708"/>
          <w:docGrid w:linePitch="326"/>
        </w:sectPr>
      </w:pPr>
      <w:del w:id="6080" w:author="Hannah McSorley" w:date="2020-08-05T02:53:00Z">
        <w:r>
          <w:delText> </w:delText>
        </w:r>
      </w:del>
    </w:p>
    <w:p w14:paraId="56FED5FB" w14:textId="77777777" w:rsidR="00F77BDD" w:rsidRDefault="006D238B" w:rsidP="000C7037">
      <w:pPr>
        <w:spacing w:line="240" w:lineRule="auto"/>
        <w:rPr>
          <w:del w:id="6081" w:author="Hannah McSorley" w:date="2020-08-05T02:53:00Z"/>
        </w:rPr>
      </w:pPr>
      <w:del w:id="6082" w:author="Hannah McSorley" w:date="2020-08-05T02:53:00Z">
        <w:r w:rsidRPr="001200AA">
          <w:rPr>
            <w:highlight w:val="cyan"/>
          </w:rPr>
          <w:delText xml:space="preserve">Table 10: </w:delText>
        </w:r>
        <w:r w:rsidRPr="001200AA">
          <w:rPr>
            <w:i/>
            <w:highlight w:val="cyan"/>
          </w:rPr>
          <w:delText xml:space="preserve">Watershed characteristics summary for study </w:delText>
        </w:r>
        <w:commentRangeStart w:id="6083"/>
        <w:r w:rsidRPr="001200AA">
          <w:rPr>
            <w:i/>
            <w:highlight w:val="cyan"/>
          </w:rPr>
          <w:delText>sites</w:delText>
        </w:r>
        <w:commentRangeEnd w:id="6083"/>
        <w:r w:rsidR="001200AA">
          <w:rPr>
            <w:rStyle w:val="CommentReference"/>
          </w:rPr>
          <w:commentReference w:id="6083"/>
        </w:r>
      </w:del>
    </w:p>
    <w:tbl>
      <w:tblPr>
        <w:tblW w:w="5000" w:type="pct"/>
        <w:tblLook w:val="07E0" w:firstRow="1" w:lastRow="1" w:firstColumn="1" w:lastColumn="1" w:noHBand="1" w:noVBand="1"/>
        <w:tblCaption w:val="Table 10: Watershed characteristics summary for study sites"/>
      </w:tblPr>
      <w:tblGrid>
        <w:gridCol w:w="1283"/>
        <w:gridCol w:w="1384"/>
        <w:gridCol w:w="1210"/>
        <w:gridCol w:w="510"/>
        <w:gridCol w:w="510"/>
        <w:gridCol w:w="728"/>
        <w:gridCol w:w="728"/>
        <w:gridCol w:w="531"/>
        <w:gridCol w:w="531"/>
        <w:gridCol w:w="997"/>
        <w:gridCol w:w="554"/>
        <w:gridCol w:w="554"/>
        <w:gridCol w:w="997"/>
        <w:gridCol w:w="1201"/>
        <w:gridCol w:w="1242"/>
      </w:tblGrid>
      <w:tr w:rsidR="00666FAE" w14:paraId="3D5B670D" w14:textId="77777777" w:rsidTr="00AD2AB7">
        <w:trPr>
          <w:gridAfter w:val="2"/>
        </w:trPr>
        <w:tc>
          <w:tcPr>
            <w:tcW w:w="0" w:type="auto"/>
            <w:vAlign w:val="bottom"/>
          </w:tcPr>
          <w:p w14:paraId="53B3044B" w14:textId="0963F433" w:rsidR="00D3555D" w:rsidRPr="00AD2AB7" w:rsidRDefault="005D6F31" w:rsidP="00BB7467">
            <w:pPr>
              <w:spacing w:line="276" w:lineRule="auto"/>
              <w:jc w:val="right"/>
              <w:rPr>
                <w:ins w:id="6084" w:author="Hannah McSorley" w:date="2020-08-05T02:53:00Z"/>
                <w:rFonts w:asciiTheme="minorHAnsi" w:hAnsiTheme="minorHAnsi" w:cstheme="minorHAnsi"/>
                <w:b/>
                <w:bCs/>
                <w:sz w:val="22"/>
                <w:szCs w:val="22"/>
              </w:rPr>
            </w:pPr>
            <w:ins w:id="6085" w:author="Hannah McSorley" w:date="2020-08-05T02:53:00Z">
              <w:r w:rsidRPr="00AD2AB7">
                <w:rPr>
                  <w:rFonts w:asciiTheme="minorHAnsi" w:hAnsiTheme="minorHAnsi" w:cstheme="minorHAnsi"/>
                  <w:b/>
                  <w:bCs/>
                  <w:sz w:val="22"/>
                  <w:szCs w:val="22"/>
                </w:rPr>
                <w:t>Major event no.</w:t>
              </w:r>
            </w:ins>
          </w:p>
        </w:tc>
        <w:tc>
          <w:tcPr>
            <w:tcW w:w="692" w:type="pct"/>
            <w:vAlign w:val="bottom"/>
          </w:tcPr>
          <w:p w14:paraId="15B897FA" w14:textId="77777777" w:rsidR="00D3555D" w:rsidRPr="00AD2AB7" w:rsidRDefault="005D6F31" w:rsidP="00BB7467">
            <w:pPr>
              <w:spacing w:line="276" w:lineRule="auto"/>
              <w:rPr>
                <w:ins w:id="6086" w:author="Hannah McSorley" w:date="2020-08-05T02:53:00Z"/>
                <w:rFonts w:asciiTheme="minorHAnsi" w:hAnsiTheme="minorHAnsi" w:cstheme="minorHAnsi"/>
                <w:b/>
                <w:bCs/>
                <w:sz w:val="22"/>
                <w:szCs w:val="22"/>
              </w:rPr>
            </w:pPr>
            <w:ins w:id="6087" w:author="Hannah McSorley" w:date="2020-08-05T02:53:00Z">
              <w:r w:rsidRPr="00AD2AB7">
                <w:rPr>
                  <w:rFonts w:asciiTheme="minorHAnsi" w:hAnsiTheme="minorHAnsi" w:cstheme="minorHAnsi"/>
                  <w:b/>
                  <w:bCs/>
                  <w:sz w:val="22"/>
                  <w:szCs w:val="22"/>
                </w:rPr>
                <w:t>Start Date</w:t>
              </w:r>
            </w:ins>
          </w:p>
        </w:tc>
        <w:tc>
          <w:tcPr>
            <w:tcW w:w="606" w:type="pct"/>
            <w:vAlign w:val="bottom"/>
          </w:tcPr>
          <w:p w14:paraId="65AB066B" w14:textId="77777777" w:rsidR="00D3555D" w:rsidRPr="00AD2AB7" w:rsidRDefault="005D6F31" w:rsidP="00BB7467">
            <w:pPr>
              <w:spacing w:line="276" w:lineRule="auto"/>
              <w:jc w:val="right"/>
              <w:rPr>
                <w:ins w:id="6088" w:author="Hannah McSorley" w:date="2020-08-05T02:53:00Z"/>
                <w:rFonts w:asciiTheme="minorHAnsi" w:hAnsiTheme="minorHAnsi" w:cstheme="minorHAnsi"/>
                <w:b/>
                <w:bCs/>
                <w:sz w:val="22"/>
                <w:szCs w:val="22"/>
              </w:rPr>
            </w:pPr>
            <w:ins w:id="6089" w:author="Hannah McSorley" w:date="2020-08-05T02:53:00Z">
              <w:r w:rsidRPr="00AD2AB7">
                <w:rPr>
                  <w:rFonts w:asciiTheme="minorHAnsi" w:hAnsiTheme="minorHAnsi" w:cstheme="minorHAnsi"/>
                  <w:b/>
                  <w:bCs/>
                  <w:sz w:val="22"/>
                  <w:szCs w:val="22"/>
                </w:rPr>
                <w:t>Duration (days)</w:t>
              </w:r>
            </w:ins>
          </w:p>
        </w:tc>
        <w:tc>
          <w:tcPr>
            <w:tcW w:w="529" w:type="pct"/>
            <w:gridSpan w:val="2"/>
            <w:vAlign w:val="bottom"/>
          </w:tcPr>
          <w:p w14:paraId="6D222457" w14:textId="77777777" w:rsidR="00D3555D" w:rsidRPr="00AD2AB7" w:rsidRDefault="005D6F31" w:rsidP="00BB7467">
            <w:pPr>
              <w:spacing w:line="276" w:lineRule="auto"/>
              <w:jc w:val="right"/>
              <w:rPr>
                <w:ins w:id="6090" w:author="Hannah McSorley" w:date="2020-08-05T02:53:00Z"/>
                <w:rFonts w:asciiTheme="minorHAnsi" w:hAnsiTheme="minorHAnsi" w:cstheme="minorHAnsi"/>
                <w:b/>
                <w:bCs/>
                <w:sz w:val="22"/>
                <w:szCs w:val="22"/>
              </w:rPr>
            </w:pPr>
            <w:ins w:id="6091" w:author="Hannah McSorley" w:date="2020-08-05T02:53:00Z">
              <w:r w:rsidRPr="00AD2AB7">
                <w:rPr>
                  <w:rFonts w:asciiTheme="minorHAnsi" w:hAnsiTheme="minorHAnsi" w:cstheme="minorHAnsi"/>
                  <w:b/>
                  <w:bCs/>
                  <w:sz w:val="22"/>
                  <w:szCs w:val="22"/>
                </w:rPr>
                <w:t>Rainfall (mm)</w:t>
              </w:r>
            </w:ins>
          </w:p>
        </w:tc>
        <w:tc>
          <w:tcPr>
            <w:tcW w:w="742" w:type="pct"/>
            <w:gridSpan w:val="2"/>
            <w:vAlign w:val="bottom"/>
          </w:tcPr>
          <w:p w14:paraId="51D905E8" w14:textId="77777777" w:rsidR="00D3555D" w:rsidRPr="00AD2AB7" w:rsidRDefault="005D6F31" w:rsidP="00BB7467">
            <w:pPr>
              <w:spacing w:line="276" w:lineRule="auto"/>
              <w:jc w:val="right"/>
              <w:rPr>
                <w:ins w:id="6092" w:author="Hannah McSorley" w:date="2020-08-05T02:53:00Z"/>
                <w:rFonts w:asciiTheme="minorHAnsi" w:hAnsiTheme="minorHAnsi" w:cstheme="minorHAnsi"/>
                <w:b/>
                <w:bCs/>
                <w:sz w:val="22"/>
                <w:szCs w:val="22"/>
              </w:rPr>
            </w:pPr>
            <w:ins w:id="6093" w:author="Hannah McSorley" w:date="2020-08-05T02:53:00Z">
              <w:r w:rsidRPr="00AD2AB7">
                <w:rPr>
                  <w:rFonts w:asciiTheme="minorHAnsi" w:hAnsiTheme="minorHAnsi" w:cstheme="minorHAnsi"/>
                  <w:b/>
                  <w:bCs/>
                  <w:sz w:val="22"/>
                  <w:szCs w:val="22"/>
                </w:rPr>
                <w:t>Intensity (mm/24-</w:t>
              </w:r>
              <w:proofErr w:type="spellStart"/>
              <w:r w:rsidRPr="00AD2AB7">
                <w:rPr>
                  <w:rFonts w:asciiTheme="minorHAnsi" w:hAnsiTheme="minorHAnsi" w:cstheme="minorHAnsi"/>
                  <w:b/>
                  <w:bCs/>
                  <w:sz w:val="22"/>
                  <w:szCs w:val="22"/>
                </w:rPr>
                <w:t>hr</w:t>
              </w:r>
              <w:proofErr w:type="spellEnd"/>
              <w:r w:rsidRPr="00AD2AB7">
                <w:rPr>
                  <w:rFonts w:asciiTheme="minorHAnsi" w:hAnsiTheme="minorHAnsi" w:cstheme="minorHAnsi"/>
                  <w:b/>
                  <w:bCs/>
                  <w:sz w:val="22"/>
                  <w:szCs w:val="22"/>
                </w:rPr>
                <w:t>)</w:t>
              </w:r>
            </w:ins>
          </w:p>
        </w:tc>
        <w:tc>
          <w:tcPr>
            <w:tcW w:w="549" w:type="pct"/>
            <w:gridSpan w:val="2"/>
            <w:vAlign w:val="bottom"/>
          </w:tcPr>
          <w:p w14:paraId="0DC46921" w14:textId="77777777" w:rsidR="00D3555D" w:rsidRPr="00AD2AB7" w:rsidRDefault="005D6F31" w:rsidP="00BB7467">
            <w:pPr>
              <w:spacing w:line="276" w:lineRule="auto"/>
              <w:jc w:val="right"/>
              <w:rPr>
                <w:ins w:id="6094" w:author="Hannah McSorley" w:date="2020-08-05T02:53:00Z"/>
                <w:rFonts w:asciiTheme="minorHAnsi" w:hAnsiTheme="minorHAnsi" w:cstheme="minorHAnsi"/>
                <w:b/>
                <w:bCs/>
                <w:sz w:val="22"/>
                <w:szCs w:val="22"/>
              </w:rPr>
            </w:pPr>
            <w:ins w:id="6095" w:author="Hannah McSorley" w:date="2020-08-05T02:53:00Z">
              <w:r w:rsidRPr="00AD2AB7">
                <w:rPr>
                  <w:rFonts w:asciiTheme="minorHAnsi" w:hAnsiTheme="minorHAnsi" w:cstheme="minorHAnsi"/>
                  <w:b/>
                  <w:bCs/>
                  <w:sz w:val="22"/>
                  <w:szCs w:val="22"/>
                </w:rPr>
                <w:t>Samples collected</w:t>
              </w:r>
            </w:ins>
          </w:p>
        </w:tc>
        <w:tc>
          <w:tcPr>
            <w:tcW w:w="502" w:type="pct"/>
            <w:vAlign w:val="bottom"/>
          </w:tcPr>
          <w:p w14:paraId="4301D448" w14:textId="77777777" w:rsidR="00D3555D" w:rsidRPr="00AD2AB7" w:rsidRDefault="005D6F31" w:rsidP="00BB7467">
            <w:pPr>
              <w:spacing w:line="276" w:lineRule="auto"/>
              <w:jc w:val="right"/>
              <w:rPr>
                <w:ins w:id="6096" w:author="Hannah McSorley" w:date="2020-08-05T02:53:00Z"/>
                <w:rFonts w:asciiTheme="minorHAnsi" w:hAnsiTheme="minorHAnsi" w:cstheme="minorHAnsi"/>
                <w:b/>
                <w:bCs/>
                <w:sz w:val="22"/>
                <w:szCs w:val="22"/>
              </w:rPr>
            </w:pPr>
            <w:ins w:id="6097" w:author="Hannah McSorley" w:date="2020-08-05T02:53:00Z">
              <w:r w:rsidRPr="00AD2AB7">
                <w:rPr>
                  <w:rFonts w:asciiTheme="minorHAnsi" w:hAnsiTheme="minorHAnsi" w:cstheme="minorHAnsi"/>
                  <w:b/>
                  <w:bCs/>
                  <w:sz w:val="22"/>
                  <w:szCs w:val="22"/>
                </w:rPr>
                <w:t>mean DOC (mg/L)</w:t>
              </w:r>
            </w:ins>
          </w:p>
        </w:tc>
        <w:tc>
          <w:tcPr>
            <w:tcW w:w="414" w:type="pct"/>
            <w:gridSpan w:val="2"/>
            <w:vAlign w:val="bottom"/>
          </w:tcPr>
          <w:p w14:paraId="383997F6" w14:textId="77777777" w:rsidR="00D3555D" w:rsidRPr="00AD2AB7" w:rsidRDefault="005D6F31" w:rsidP="00BB7467">
            <w:pPr>
              <w:spacing w:line="276" w:lineRule="auto"/>
              <w:jc w:val="right"/>
              <w:rPr>
                <w:ins w:id="6098" w:author="Hannah McSorley" w:date="2020-08-05T02:53:00Z"/>
                <w:rFonts w:asciiTheme="minorHAnsi" w:hAnsiTheme="minorHAnsi" w:cstheme="minorHAnsi"/>
                <w:b/>
                <w:bCs/>
                <w:sz w:val="22"/>
                <w:szCs w:val="22"/>
              </w:rPr>
            </w:pPr>
            <w:ins w:id="6099" w:author="Hannah McSorley" w:date="2020-08-05T02:53:00Z">
              <w:r w:rsidRPr="00AD2AB7">
                <w:rPr>
                  <w:rFonts w:asciiTheme="minorHAnsi" w:hAnsiTheme="minorHAnsi" w:cstheme="minorHAnsi"/>
                  <w:b/>
                  <w:bCs/>
                  <w:sz w:val="22"/>
                  <w:szCs w:val="22"/>
                </w:rPr>
                <w:t>mean SAC</w:t>
              </w:r>
              <w:r w:rsidRPr="00AD2AB7">
                <w:rPr>
                  <w:rFonts w:asciiTheme="minorHAnsi" w:hAnsiTheme="minorHAnsi" w:cstheme="minorHAnsi"/>
                  <w:b/>
                  <w:bCs/>
                  <w:sz w:val="22"/>
                  <w:szCs w:val="22"/>
                  <w:vertAlign w:val="subscript"/>
                </w:rPr>
                <w:t>254</w:t>
              </w:r>
            </w:ins>
          </w:p>
        </w:tc>
        <w:tc>
          <w:tcPr>
            <w:tcW w:w="0" w:type="auto"/>
            <w:vAlign w:val="bottom"/>
          </w:tcPr>
          <w:p w14:paraId="14878EFD" w14:textId="77777777" w:rsidR="00D3555D" w:rsidRPr="00AD2AB7" w:rsidRDefault="005D6F31" w:rsidP="00BB7467">
            <w:pPr>
              <w:spacing w:line="276" w:lineRule="auto"/>
              <w:jc w:val="right"/>
              <w:rPr>
                <w:ins w:id="6100" w:author="Hannah McSorley" w:date="2020-08-05T02:53:00Z"/>
                <w:rFonts w:asciiTheme="minorHAnsi" w:hAnsiTheme="minorHAnsi" w:cstheme="minorHAnsi"/>
                <w:b/>
                <w:bCs/>
                <w:sz w:val="22"/>
                <w:szCs w:val="22"/>
              </w:rPr>
            </w:pPr>
            <w:ins w:id="6101" w:author="Hannah McSorley" w:date="2020-08-05T02:53:00Z">
              <w:r w:rsidRPr="00AD2AB7">
                <w:rPr>
                  <w:rFonts w:asciiTheme="minorHAnsi" w:hAnsiTheme="minorHAnsi" w:cstheme="minorHAnsi"/>
                  <w:b/>
                  <w:bCs/>
                  <w:sz w:val="22"/>
                  <w:szCs w:val="22"/>
                </w:rPr>
                <w:t>mean E</w:t>
              </w:r>
              <w:r w:rsidRPr="00AD2AB7">
                <w:rPr>
                  <w:rFonts w:asciiTheme="minorHAnsi" w:hAnsiTheme="minorHAnsi" w:cstheme="minorHAnsi"/>
                  <w:b/>
                  <w:bCs/>
                  <w:sz w:val="22"/>
                  <w:szCs w:val="22"/>
                  <w:vertAlign w:val="subscript"/>
                </w:rPr>
                <w:t>2</w:t>
              </w:r>
              <w:r w:rsidRPr="00AD2AB7">
                <w:rPr>
                  <w:rFonts w:asciiTheme="minorHAnsi" w:hAnsiTheme="minorHAnsi" w:cstheme="minorHAnsi"/>
                  <w:b/>
                  <w:bCs/>
                  <w:sz w:val="22"/>
                  <w:szCs w:val="22"/>
                </w:rPr>
                <w:t>:E</w:t>
              </w:r>
              <w:r w:rsidRPr="00AD2AB7">
                <w:rPr>
                  <w:rFonts w:asciiTheme="minorHAnsi" w:hAnsiTheme="minorHAnsi" w:cstheme="minorHAnsi"/>
                  <w:b/>
                  <w:bCs/>
                  <w:sz w:val="22"/>
                  <w:szCs w:val="22"/>
                  <w:vertAlign w:val="subscript"/>
                </w:rPr>
                <w:t>3</w:t>
              </w:r>
            </w:ins>
          </w:p>
        </w:tc>
      </w:tr>
      <w:tr w:rsidR="008E1B7B" w:rsidRPr="00BB7467" w14:paraId="3B6C2B5E" w14:textId="77777777" w:rsidTr="00AD2AB7">
        <w:trPr>
          <w:gridAfter w:val="2"/>
        </w:trPr>
        <w:tc>
          <w:tcPr>
            <w:tcW w:w="0" w:type="auto"/>
            <w:shd w:val="clear" w:color="auto" w:fill="F2F2F2" w:themeFill="background1" w:themeFillShade="F2"/>
          </w:tcPr>
          <w:p w14:paraId="23EEB031" w14:textId="32ECEFF5" w:rsidR="00D3555D" w:rsidRPr="00BB7467" w:rsidRDefault="005D6F31">
            <w:pPr>
              <w:spacing w:line="276" w:lineRule="auto"/>
              <w:jc w:val="right"/>
              <w:rPr>
                <w:rFonts w:asciiTheme="minorHAnsi" w:hAnsiTheme="minorHAnsi" w:cstheme="minorHAnsi"/>
                <w:sz w:val="22"/>
                <w:szCs w:val="22"/>
              </w:rPr>
              <w:pPrChange w:id="6102" w:author="Hannah McSorley" w:date="2020-08-05T02:53:00Z">
                <w:pPr>
                  <w:spacing w:line="240" w:lineRule="auto"/>
                </w:pPr>
              </w:pPrChange>
            </w:pPr>
            <w:ins w:id="6103" w:author="Hannah McSorley" w:date="2020-08-05T02:53:00Z">
              <w:r w:rsidRPr="00BB7467">
                <w:rPr>
                  <w:rFonts w:asciiTheme="minorHAnsi" w:hAnsiTheme="minorHAnsi" w:cstheme="minorHAnsi"/>
                  <w:sz w:val="22"/>
                  <w:szCs w:val="22"/>
                </w:rPr>
                <w:t>1</w:t>
              </w:r>
            </w:ins>
            <w:del w:id="6104" w:author="Hannah McSorley" w:date="2020-08-05T02:53:00Z">
              <w:r w:rsidR="006D238B" w:rsidRPr="00611A89">
                <w:rPr>
                  <w:rFonts w:asciiTheme="minorHAnsi" w:hAnsiTheme="minorHAnsi" w:cstheme="minorHAnsi"/>
                  <w:sz w:val="22"/>
                  <w:szCs w:val="22"/>
                </w:rPr>
                <w:delText>Site number</w:delText>
              </w:r>
            </w:del>
          </w:p>
        </w:tc>
        <w:tc>
          <w:tcPr>
            <w:tcW w:w="692" w:type="pct"/>
            <w:shd w:val="clear" w:color="auto" w:fill="F2F2F2" w:themeFill="background1" w:themeFillShade="F2"/>
          </w:tcPr>
          <w:p w14:paraId="16EA05EB" w14:textId="77777777"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2018-10-27</w:t>
            </w:r>
          </w:p>
        </w:tc>
        <w:tc>
          <w:tcPr>
            <w:tcW w:w="606" w:type="pct"/>
            <w:shd w:val="clear" w:color="auto" w:fill="F2F2F2" w:themeFill="background1" w:themeFillShade="F2"/>
          </w:tcPr>
          <w:p w14:paraId="2AF1D21A" w14:textId="77777777" w:rsidR="00D3555D" w:rsidRPr="00BB7467" w:rsidRDefault="005D6F31">
            <w:pPr>
              <w:spacing w:line="276" w:lineRule="auto"/>
              <w:jc w:val="right"/>
              <w:rPr>
                <w:rFonts w:asciiTheme="minorHAnsi" w:hAnsiTheme="minorHAnsi" w:cstheme="minorHAnsi"/>
                <w:sz w:val="22"/>
                <w:szCs w:val="22"/>
              </w:rPr>
              <w:pPrChange w:id="6105" w:author="Hannah McSorley" w:date="2020-08-05T02:53:00Z">
                <w:pPr>
                  <w:spacing w:line="240" w:lineRule="auto"/>
                </w:pPr>
              </w:pPrChange>
            </w:pPr>
            <w:ins w:id="6106" w:author="Hannah McSorley" w:date="2020-08-05T02:53:00Z">
              <w:r w:rsidRPr="00BB7467">
                <w:rPr>
                  <w:rFonts w:asciiTheme="minorHAnsi" w:hAnsiTheme="minorHAnsi" w:cstheme="minorHAnsi"/>
                  <w:sz w:val="22"/>
                  <w:szCs w:val="22"/>
                </w:rPr>
                <w:t>6.</w:t>
              </w:r>
            </w:ins>
            <w:r w:rsidRPr="00BB7467">
              <w:rPr>
                <w:rFonts w:asciiTheme="minorHAnsi" w:hAnsiTheme="minorHAnsi" w:cstheme="minorHAnsi"/>
                <w:sz w:val="22"/>
                <w:szCs w:val="22"/>
              </w:rPr>
              <w:t>1</w:t>
            </w:r>
          </w:p>
        </w:tc>
        <w:tc>
          <w:tcPr>
            <w:tcW w:w="529" w:type="pct"/>
            <w:gridSpan w:val="2"/>
            <w:shd w:val="clear" w:color="auto" w:fill="F2F2F2" w:themeFill="background1" w:themeFillShade="F2"/>
          </w:tcPr>
          <w:p w14:paraId="1A15FF19"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124.4</w:t>
            </w:r>
          </w:p>
        </w:tc>
        <w:tc>
          <w:tcPr>
            <w:tcW w:w="742" w:type="pct"/>
            <w:gridSpan w:val="2"/>
            <w:shd w:val="clear" w:color="auto" w:fill="F2F2F2" w:themeFill="background1" w:themeFillShade="F2"/>
          </w:tcPr>
          <w:p w14:paraId="58E818C7" w14:textId="77777777" w:rsidR="00D3555D" w:rsidRPr="00BB7467" w:rsidRDefault="005D6F31">
            <w:pPr>
              <w:spacing w:line="276" w:lineRule="auto"/>
              <w:jc w:val="right"/>
              <w:rPr>
                <w:rFonts w:asciiTheme="minorHAnsi" w:hAnsiTheme="minorHAnsi" w:cstheme="minorHAnsi"/>
                <w:sz w:val="22"/>
                <w:szCs w:val="22"/>
              </w:rPr>
              <w:pPrChange w:id="6107" w:author="Hannah McSorley" w:date="2020-08-05T02:53:00Z">
                <w:pPr>
                  <w:spacing w:line="240" w:lineRule="auto"/>
                </w:pPr>
              </w:pPrChange>
            </w:pPr>
            <w:ins w:id="6108" w:author="Hannah McSorley" w:date="2020-08-05T02:53:00Z">
              <w:r w:rsidRPr="00BB7467">
                <w:rPr>
                  <w:rFonts w:asciiTheme="minorHAnsi" w:hAnsiTheme="minorHAnsi" w:cstheme="minorHAnsi"/>
                  <w:sz w:val="22"/>
                  <w:szCs w:val="22"/>
                </w:rPr>
                <w:t>20.</w:t>
              </w:r>
            </w:ins>
            <w:r w:rsidRPr="00BB7467">
              <w:rPr>
                <w:rFonts w:asciiTheme="minorHAnsi" w:hAnsiTheme="minorHAnsi" w:cstheme="minorHAnsi"/>
                <w:sz w:val="22"/>
                <w:szCs w:val="22"/>
              </w:rPr>
              <w:t>2</w:t>
            </w:r>
          </w:p>
        </w:tc>
        <w:tc>
          <w:tcPr>
            <w:tcW w:w="549" w:type="pct"/>
            <w:gridSpan w:val="2"/>
            <w:shd w:val="clear" w:color="auto" w:fill="F2F2F2" w:themeFill="background1" w:themeFillShade="F2"/>
          </w:tcPr>
          <w:p w14:paraId="5B0B7B0F" w14:textId="46BE6857" w:rsidR="00D3555D" w:rsidRPr="00BB7467" w:rsidRDefault="006D238B">
            <w:pPr>
              <w:spacing w:line="276" w:lineRule="auto"/>
              <w:jc w:val="right"/>
              <w:rPr>
                <w:rFonts w:asciiTheme="minorHAnsi" w:hAnsiTheme="minorHAnsi" w:cstheme="minorHAnsi"/>
                <w:sz w:val="22"/>
                <w:szCs w:val="22"/>
              </w:rPr>
              <w:pPrChange w:id="6109" w:author="Hannah McSorley" w:date="2020-08-05T02:53:00Z">
                <w:pPr>
                  <w:spacing w:line="240" w:lineRule="auto"/>
                </w:pPr>
              </w:pPrChange>
            </w:pPr>
            <w:del w:id="6110" w:author="Hannah McSorley" w:date="2020-08-05T02:53:00Z">
              <w:r w:rsidRPr="00611A89">
                <w:rPr>
                  <w:rFonts w:asciiTheme="minorHAnsi" w:hAnsiTheme="minorHAnsi" w:cstheme="minorHAnsi"/>
                  <w:sz w:val="22"/>
                  <w:szCs w:val="22"/>
                </w:rPr>
                <w:delText>3</w:delText>
              </w:r>
            </w:del>
            <w:ins w:id="6111" w:author="Hannah McSorley" w:date="2020-08-05T02:53:00Z">
              <w:r w:rsidR="005D6F31" w:rsidRPr="00BB7467">
                <w:rPr>
                  <w:rFonts w:asciiTheme="minorHAnsi" w:hAnsiTheme="minorHAnsi" w:cstheme="minorHAnsi"/>
                  <w:sz w:val="22"/>
                  <w:szCs w:val="22"/>
                </w:rPr>
                <w:t>19</w:t>
              </w:r>
            </w:ins>
          </w:p>
        </w:tc>
        <w:tc>
          <w:tcPr>
            <w:tcW w:w="502" w:type="pct"/>
            <w:shd w:val="clear" w:color="auto" w:fill="F2F2F2" w:themeFill="background1" w:themeFillShade="F2"/>
          </w:tcPr>
          <w:p w14:paraId="627CD673" w14:textId="11B59F62" w:rsidR="00D3555D" w:rsidRPr="00BB7467" w:rsidRDefault="006D238B">
            <w:pPr>
              <w:spacing w:line="276" w:lineRule="auto"/>
              <w:jc w:val="right"/>
              <w:rPr>
                <w:rFonts w:asciiTheme="minorHAnsi" w:hAnsiTheme="minorHAnsi" w:cstheme="minorHAnsi"/>
                <w:sz w:val="22"/>
                <w:szCs w:val="22"/>
              </w:rPr>
              <w:pPrChange w:id="6112" w:author="Hannah McSorley" w:date="2020-08-05T02:53:00Z">
                <w:pPr>
                  <w:spacing w:line="240" w:lineRule="auto"/>
                </w:pPr>
              </w:pPrChange>
            </w:pPr>
            <w:del w:id="6113" w:author="Hannah McSorley" w:date="2020-08-05T02:53:00Z">
              <w:r w:rsidRPr="00611A89">
                <w:rPr>
                  <w:rFonts w:asciiTheme="minorHAnsi" w:hAnsiTheme="minorHAnsi" w:cstheme="minorHAnsi"/>
                  <w:sz w:val="22"/>
                  <w:szCs w:val="22"/>
                </w:rPr>
                <w:delText>4</w:delText>
              </w:r>
            </w:del>
            <w:ins w:id="6114" w:author="Hannah McSorley" w:date="2020-08-05T02:53:00Z">
              <w:r w:rsidR="005D6F31" w:rsidRPr="00BB7467">
                <w:rPr>
                  <w:rFonts w:asciiTheme="minorHAnsi" w:hAnsiTheme="minorHAnsi" w:cstheme="minorHAnsi"/>
                  <w:sz w:val="22"/>
                  <w:szCs w:val="22"/>
                </w:rPr>
                <w:t>9.09</w:t>
              </w:r>
            </w:ins>
          </w:p>
        </w:tc>
        <w:tc>
          <w:tcPr>
            <w:tcW w:w="414" w:type="pct"/>
            <w:gridSpan w:val="2"/>
            <w:shd w:val="clear" w:color="auto" w:fill="F2F2F2" w:themeFill="background1" w:themeFillShade="F2"/>
          </w:tcPr>
          <w:p w14:paraId="6A3BD81C" w14:textId="7FB03AE7" w:rsidR="00D3555D" w:rsidRPr="00BB7467" w:rsidRDefault="006D238B">
            <w:pPr>
              <w:spacing w:line="276" w:lineRule="auto"/>
              <w:jc w:val="right"/>
              <w:rPr>
                <w:rFonts w:asciiTheme="minorHAnsi" w:hAnsiTheme="minorHAnsi" w:cstheme="minorHAnsi"/>
                <w:sz w:val="22"/>
                <w:szCs w:val="22"/>
              </w:rPr>
              <w:pPrChange w:id="6115" w:author="Hannah McSorley" w:date="2020-08-05T02:53:00Z">
                <w:pPr>
                  <w:spacing w:line="240" w:lineRule="auto"/>
                </w:pPr>
              </w:pPrChange>
            </w:pPr>
            <w:del w:id="6116" w:author="Hannah McSorley" w:date="2020-08-05T02:53:00Z">
              <w:r w:rsidRPr="00611A89">
                <w:rPr>
                  <w:rFonts w:asciiTheme="minorHAnsi" w:hAnsiTheme="minorHAnsi" w:cstheme="minorHAnsi"/>
                  <w:sz w:val="22"/>
                  <w:szCs w:val="22"/>
                </w:rPr>
                <w:delText>5</w:delText>
              </w:r>
            </w:del>
            <w:ins w:id="6117" w:author="Hannah McSorley" w:date="2020-08-05T02:53:00Z">
              <w:r w:rsidR="005D6F31" w:rsidRPr="00BB7467">
                <w:rPr>
                  <w:rFonts w:asciiTheme="minorHAnsi" w:hAnsiTheme="minorHAnsi" w:cstheme="minorHAnsi"/>
                  <w:sz w:val="22"/>
                  <w:szCs w:val="22"/>
                </w:rPr>
                <w:t>29.13</w:t>
              </w:r>
            </w:ins>
          </w:p>
        </w:tc>
        <w:tc>
          <w:tcPr>
            <w:tcW w:w="0" w:type="auto"/>
            <w:shd w:val="clear" w:color="auto" w:fill="F2F2F2" w:themeFill="background1" w:themeFillShade="F2"/>
          </w:tcPr>
          <w:p w14:paraId="14DE9E50" w14:textId="26D0BAFD" w:rsidR="00D3555D" w:rsidRPr="00BB7467" w:rsidRDefault="006D238B">
            <w:pPr>
              <w:spacing w:line="276" w:lineRule="auto"/>
              <w:jc w:val="right"/>
              <w:rPr>
                <w:rFonts w:asciiTheme="minorHAnsi" w:hAnsiTheme="minorHAnsi" w:cstheme="minorHAnsi"/>
                <w:sz w:val="22"/>
                <w:szCs w:val="22"/>
              </w:rPr>
              <w:pPrChange w:id="6118" w:author="Hannah McSorley" w:date="2020-08-05T02:53:00Z">
                <w:pPr>
                  <w:spacing w:line="240" w:lineRule="auto"/>
                </w:pPr>
              </w:pPrChange>
            </w:pPr>
            <w:del w:id="6119" w:author="Hannah McSorley" w:date="2020-08-05T02:53:00Z">
              <w:r w:rsidRPr="00611A89">
                <w:rPr>
                  <w:rFonts w:asciiTheme="minorHAnsi" w:hAnsiTheme="minorHAnsi" w:cstheme="minorHAnsi"/>
                  <w:sz w:val="22"/>
                  <w:szCs w:val="22"/>
                </w:rPr>
                <w:delText>6</w:delText>
              </w:r>
            </w:del>
            <w:ins w:id="6120" w:author="Hannah McSorley" w:date="2020-08-05T02:53:00Z">
              <w:r w:rsidR="005D6F31" w:rsidRPr="00BB7467">
                <w:rPr>
                  <w:rFonts w:asciiTheme="minorHAnsi" w:hAnsiTheme="minorHAnsi" w:cstheme="minorHAnsi"/>
                  <w:sz w:val="22"/>
                  <w:szCs w:val="22"/>
                </w:rPr>
                <w:t>4.34</w:t>
              </w:r>
            </w:ins>
          </w:p>
        </w:tc>
      </w:tr>
      <w:tr w:rsidR="00E64996" w:rsidRPr="00611A89" w14:paraId="3448D8AE" w14:textId="77777777">
        <w:trPr>
          <w:del w:id="6121" w:author="Hannah McSorley" w:date="2020-08-05T02:53:00Z"/>
        </w:trPr>
        <w:tc>
          <w:tcPr>
            <w:tcW w:w="0" w:type="auto"/>
            <w:gridSpan w:val="4"/>
          </w:tcPr>
          <w:p w14:paraId="30A2342F" w14:textId="77777777" w:rsidR="00F77BDD" w:rsidRPr="00611A89" w:rsidRDefault="006D238B" w:rsidP="000C7037">
            <w:pPr>
              <w:spacing w:line="240" w:lineRule="auto"/>
              <w:rPr>
                <w:del w:id="6122" w:author="Hannah McSorley" w:date="2020-08-05T02:53:00Z"/>
                <w:rFonts w:asciiTheme="minorHAnsi" w:hAnsiTheme="minorHAnsi" w:cstheme="minorHAnsi"/>
                <w:sz w:val="22"/>
                <w:szCs w:val="22"/>
              </w:rPr>
            </w:pPr>
            <w:del w:id="6123" w:author="Hannah McSorley" w:date="2020-08-05T02:53:00Z">
              <w:r w:rsidRPr="00611A89">
                <w:rPr>
                  <w:rFonts w:asciiTheme="minorHAnsi" w:hAnsiTheme="minorHAnsi" w:cstheme="minorHAnsi"/>
                  <w:sz w:val="22"/>
                  <w:szCs w:val="22"/>
                </w:rPr>
                <w:delText>Full Site name</w:delText>
              </w:r>
            </w:del>
          </w:p>
        </w:tc>
        <w:tc>
          <w:tcPr>
            <w:tcW w:w="0" w:type="auto"/>
            <w:gridSpan w:val="2"/>
          </w:tcPr>
          <w:p w14:paraId="59B8B25C" w14:textId="77777777" w:rsidR="00F77BDD" w:rsidRPr="00611A89" w:rsidRDefault="006D238B" w:rsidP="000C7037">
            <w:pPr>
              <w:spacing w:line="240" w:lineRule="auto"/>
              <w:rPr>
                <w:del w:id="6124" w:author="Hannah McSorley" w:date="2020-08-05T02:53:00Z"/>
                <w:rFonts w:asciiTheme="minorHAnsi" w:hAnsiTheme="minorHAnsi" w:cstheme="minorHAnsi"/>
                <w:sz w:val="22"/>
                <w:szCs w:val="22"/>
              </w:rPr>
            </w:pPr>
            <w:del w:id="6125" w:author="Hannah McSorley" w:date="2020-08-05T02:53:00Z">
              <w:r w:rsidRPr="00611A89">
                <w:rPr>
                  <w:rFonts w:asciiTheme="minorHAnsi" w:hAnsiTheme="minorHAnsi" w:cstheme="minorHAnsi"/>
                  <w:sz w:val="22"/>
                  <w:szCs w:val="22"/>
                </w:rPr>
                <w:delText>Weeks Main Creek</w:delText>
              </w:r>
            </w:del>
          </w:p>
        </w:tc>
        <w:tc>
          <w:tcPr>
            <w:tcW w:w="0" w:type="auto"/>
            <w:gridSpan w:val="2"/>
          </w:tcPr>
          <w:p w14:paraId="1D9F519C" w14:textId="77777777" w:rsidR="00F77BDD" w:rsidRPr="00611A89" w:rsidRDefault="006D238B" w:rsidP="000C7037">
            <w:pPr>
              <w:spacing w:line="240" w:lineRule="auto"/>
              <w:rPr>
                <w:del w:id="6126" w:author="Hannah McSorley" w:date="2020-08-05T02:53:00Z"/>
                <w:rFonts w:asciiTheme="minorHAnsi" w:hAnsiTheme="minorHAnsi" w:cstheme="minorHAnsi"/>
                <w:sz w:val="22"/>
                <w:szCs w:val="22"/>
              </w:rPr>
            </w:pPr>
            <w:del w:id="6127" w:author="Hannah McSorley" w:date="2020-08-05T02:53:00Z">
              <w:r w:rsidRPr="00611A89">
                <w:rPr>
                  <w:rFonts w:asciiTheme="minorHAnsi" w:hAnsiTheme="minorHAnsi" w:cstheme="minorHAnsi"/>
                  <w:sz w:val="22"/>
                  <w:szCs w:val="22"/>
                </w:rPr>
                <w:delText>Chris Creek</w:delText>
              </w:r>
            </w:del>
          </w:p>
        </w:tc>
        <w:tc>
          <w:tcPr>
            <w:tcW w:w="0" w:type="auto"/>
            <w:gridSpan w:val="3"/>
          </w:tcPr>
          <w:p w14:paraId="040A8D84" w14:textId="77777777" w:rsidR="00F77BDD" w:rsidRPr="00611A89" w:rsidRDefault="006D238B" w:rsidP="000C7037">
            <w:pPr>
              <w:spacing w:line="240" w:lineRule="auto"/>
              <w:rPr>
                <w:del w:id="6128" w:author="Hannah McSorley" w:date="2020-08-05T02:53:00Z"/>
                <w:rFonts w:asciiTheme="minorHAnsi" w:hAnsiTheme="minorHAnsi" w:cstheme="minorHAnsi"/>
                <w:sz w:val="22"/>
                <w:szCs w:val="22"/>
              </w:rPr>
            </w:pPr>
            <w:del w:id="6129" w:author="Hannah McSorley" w:date="2020-08-05T02:53:00Z">
              <w:r w:rsidRPr="00611A89">
                <w:rPr>
                  <w:rFonts w:asciiTheme="minorHAnsi" w:hAnsiTheme="minorHAnsi" w:cstheme="minorHAnsi"/>
                  <w:sz w:val="22"/>
                  <w:szCs w:val="22"/>
                </w:rPr>
                <w:delText>Leech River Head</w:delText>
              </w:r>
            </w:del>
          </w:p>
        </w:tc>
        <w:tc>
          <w:tcPr>
            <w:tcW w:w="0" w:type="auto"/>
            <w:gridSpan w:val="2"/>
          </w:tcPr>
          <w:p w14:paraId="23E3AB24" w14:textId="77777777" w:rsidR="00F77BDD" w:rsidRPr="00611A89" w:rsidRDefault="006D238B" w:rsidP="000C7037">
            <w:pPr>
              <w:spacing w:line="240" w:lineRule="auto"/>
              <w:rPr>
                <w:del w:id="6130" w:author="Hannah McSorley" w:date="2020-08-05T02:53:00Z"/>
                <w:rFonts w:asciiTheme="minorHAnsi" w:hAnsiTheme="minorHAnsi" w:cstheme="minorHAnsi"/>
                <w:sz w:val="22"/>
                <w:szCs w:val="22"/>
              </w:rPr>
            </w:pPr>
            <w:del w:id="6131" w:author="Hannah McSorley" w:date="2020-08-05T02:53:00Z">
              <w:r w:rsidRPr="00611A89">
                <w:rPr>
                  <w:rFonts w:asciiTheme="minorHAnsi" w:hAnsiTheme="minorHAnsi" w:cstheme="minorHAnsi"/>
                  <w:sz w:val="22"/>
                  <w:szCs w:val="22"/>
                </w:rPr>
                <w:delText>Cragg Creek</w:delText>
              </w:r>
            </w:del>
          </w:p>
        </w:tc>
        <w:tc>
          <w:tcPr>
            <w:tcW w:w="0" w:type="auto"/>
          </w:tcPr>
          <w:p w14:paraId="702941AB" w14:textId="77777777" w:rsidR="00F77BDD" w:rsidRPr="00611A89" w:rsidRDefault="006D238B" w:rsidP="000C7037">
            <w:pPr>
              <w:spacing w:line="240" w:lineRule="auto"/>
              <w:rPr>
                <w:del w:id="6132" w:author="Hannah McSorley" w:date="2020-08-05T02:53:00Z"/>
                <w:rFonts w:asciiTheme="minorHAnsi" w:hAnsiTheme="minorHAnsi" w:cstheme="minorHAnsi"/>
                <w:sz w:val="22"/>
                <w:szCs w:val="22"/>
              </w:rPr>
            </w:pPr>
            <w:del w:id="6133" w:author="Hannah McSorley" w:date="2020-08-05T02:53:00Z">
              <w:r w:rsidRPr="00611A89">
                <w:rPr>
                  <w:rFonts w:asciiTheme="minorHAnsi" w:hAnsiTheme="minorHAnsi" w:cstheme="minorHAnsi"/>
                  <w:sz w:val="22"/>
                  <w:szCs w:val="22"/>
                </w:rPr>
                <w:delText>West Leech River</w:delText>
              </w:r>
            </w:del>
          </w:p>
        </w:tc>
        <w:tc>
          <w:tcPr>
            <w:tcW w:w="0" w:type="auto"/>
          </w:tcPr>
          <w:p w14:paraId="79C922CC" w14:textId="77777777" w:rsidR="00F77BDD" w:rsidRPr="00611A89" w:rsidRDefault="006D238B" w:rsidP="000C7037">
            <w:pPr>
              <w:spacing w:line="240" w:lineRule="auto"/>
              <w:rPr>
                <w:del w:id="6134" w:author="Hannah McSorley" w:date="2020-08-05T02:53:00Z"/>
                <w:rFonts w:asciiTheme="minorHAnsi" w:hAnsiTheme="minorHAnsi" w:cstheme="minorHAnsi"/>
                <w:sz w:val="22"/>
                <w:szCs w:val="22"/>
              </w:rPr>
            </w:pPr>
            <w:del w:id="6135" w:author="Hannah McSorley" w:date="2020-08-05T02:53:00Z">
              <w:r w:rsidRPr="00611A89">
                <w:rPr>
                  <w:rFonts w:asciiTheme="minorHAnsi" w:hAnsiTheme="minorHAnsi" w:cstheme="minorHAnsi"/>
                  <w:sz w:val="22"/>
                  <w:szCs w:val="22"/>
                </w:rPr>
                <w:delText>Leech River Tunnel</w:delText>
              </w:r>
            </w:del>
          </w:p>
        </w:tc>
      </w:tr>
      <w:tr w:rsidR="00E64996" w:rsidRPr="00611A89" w14:paraId="0B1760A2" w14:textId="77777777">
        <w:trPr>
          <w:del w:id="6136" w:author="Hannah McSorley" w:date="2020-08-05T02:53:00Z"/>
        </w:trPr>
        <w:tc>
          <w:tcPr>
            <w:tcW w:w="0" w:type="auto"/>
            <w:gridSpan w:val="4"/>
          </w:tcPr>
          <w:p w14:paraId="69AD6CB1" w14:textId="77777777" w:rsidR="00F77BDD" w:rsidRPr="00611A89" w:rsidRDefault="006D238B" w:rsidP="00611A89">
            <w:pPr>
              <w:spacing w:line="240" w:lineRule="auto"/>
              <w:rPr>
                <w:del w:id="6137" w:author="Hannah McSorley" w:date="2020-08-05T02:53:00Z"/>
                <w:rFonts w:asciiTheme="minorHAnsi" w:hAnsiTheme="minorHAnsi" w:cstheme="minorHAnsi"/>
                <w:sz w:val="22"/>
                <w:szCs w:val="22"/>
              </w:rPr>
            </w:pPr>
            <w:del w:id="6138" w:author="Hannah McSorley" w:date="2020-08-05T02:53:00Z">
              <w:r w:rsidRPr="00611A89">
                <w:rPr>
                  <w:rFonts w:asciiTheme="minorHAnsi" w:hAnsiTheme="minorHAnsi" w:cstheme="minorHAnsi"/>
                  <w:sz w:val="22"/>
                  <w:szCs w:val="22"/>
                </w:rPr>
                <w:delText>Short-hand name (used throughout report)</w:delText>
              </w:r>
            </w:del>
          </w:p>
        </w:tc>
        <w:tc>
          <w:tcPr>
            <w:tcW w:w="0" w:type="auto"/>
            <w:gridSpan w:val="2"/>
          </w:tcPr>
          <w:p w14:paraId="3D2FA834" w14:textId="77777777" w:rsidR="00F77BDD" w:rsidRPr="00611A89" w:rsidRDefault="006D238B" w:rsidP="00611A89">
            <w:pPr>
              <w:spacing w:line="240" w:lineRule="auto"/>
              <w:rPr>
                <w:del w:id="6139" w:author="Hannah McSorley" w:date="2020-08-05T02:53:00Z"/>
                <w:rFonts w:asciiTheme="minorHAnsi" w:hAnsiTheme="minorHAnsi" w:cstheme="minorHAnsi"/>
                <w:sz w:val="22"/>
                <w:szCs w:val="22"/>
              </w:rPr>
            </w:pPr>
            <w:del w:id="6140" w:author="Hannah McSorley" w:date="2020-08-05T02:53:00Z">
              <w:r w:rsidRPr="00611A89">
                <w:rPr>
                  <w:rFonts w:asciiTheme="minorHAnsi" w:hAnsiTheme="minorHAnsi" w:cstheme="minorHAnsi"/>
                  <w:sz w:val="22"/>
                  <w:szCs w:val="22"/>
                </w:rPr>
                <w:delText>Weeks</w:delText>
              </w:r>
            </w:del>
          </w:p>
        </w:tc>
        <w:tc>
          <w:tcPr>
            <w:tcW w:w="0" w:type="auto"/>
            <w:gridSpan w:val="2"/>
          </w:tcPr>
          <w:p w14:paraId="6854ADED" w14:textId="77777777" w:rsidR="00F77BDD" w:rsidRPr="00611A89" w:rsidRDefault="006D238B" w:rsidP="00611A89">
            <w:pPr>
              <w:spacing w:line="240" w:lineRule="auto"/>
              <w:rPr>
                <w:del w:id="6141" w:author="Hannah McSorley" w:date="2020-08-05T02:53:00Z"/>
                <w:rFonts w:asciiTheme="minorHAnsi" w:hAnsiTheme="minorHAnsi" w:cstheme="minorHAnsi"/>
                <w:sz w:val="22"/>
                <w:szCs w:val="22"/>
              </w:rPr>
            </w:pPr>
            <w:del w:id="6142" w:author="Hannah McSorley" w:date="2020-08-05T02:53:00Z">
              <w:r w:rsidRPr="00611A89">
                <w:rPr>
                  <w:rFonts w:asciiTheme="minorHAnsi" w:hAnsiTheme="minorHAnsi" w:cstheme="minorHAnsi"/>
                  <w:sz w:val="22"/>
                  <w:szCs w:val="22"/>
                </w:rPr>
                <w:delText>ChrisCrk</w:delText>
              </w:r>
            </w:del>
          </w:p>
        </w:tc>
        <w:tc>
          <w:tcPr>
            <w:tcW w:w="0" w:type="auto"/>
            <w:gridSpan w:val="3"/>
          </w:tcPr>
          <w:p w14:paraId="13A1518A" w14:textId="77777777" w:rsidR="00F77BDD" w:rsidRPr="00611A89" w:rsidRDefault="006D238B" w:rsidP="00611A89">
            <w:pPr>
              <w:spacing w:line="240" w:lineRule="auto"/>
              <w:rPr>
                <w:del w:id="6143" w:author="Hannah McSorley" w:date="2020-08-05T02:53:00Z"/>
                <w:rFonts w:asciiTheme="minorHAnsi" w:hAnsiTheme="minorHAnsi" w:cstheme="minorHAnsi"/>
                <w:sz w:val="22"/>
                <w:szCs w:val="22"/>
              </w:rPr>
            </w:pPr>
            <w:del w:id="6144" w:author="Hannah McSorley" w:date="2020-08-05T02:53:00Z">
              <w:r w:rsidRPr="00611A89">
                <w:rPr>
                  <w:rFonts w:asciiTheme="minorHAnsi" w:hAnsiTheme="minorHAnsi" w:cstheme="minorHAnsi"/>
                  <w:sz w:val="22"/>
                  <w:szCs w:val="22"/>
                </w:rPr>
                <w:delText>LeechHead</w:delText>
              </w:r>
            </w:del>
          </w:p>
        </w:tc>
        <w:tc>
          <w:tcPr>
            <w:tcW w:w="0" w:type="auto"/>
            <w:gridSpan w:val="2"/>
          </w:tcPr>
          <w:p w14:paraId="2EC1D8F3" w14:textId="77777777" w:rsidR="00F77BDD" w:rsidRPr="00611A89" w:rsidRDefault="006D238B" w:rsidP="00611A89">
            <w:pPr>
              <w:spacing w:line="240" w:lineRule="auto"/>
              <w:rPr>
                <w:del w:id="6145" w:author="Hannah McSorley" w:date="2020-08-05T02:53:00Z"/>
                <w:rFonts w:asciiTheme="minorHAnsi" w:hAnsiTheme="minorHAnsi" w:cstheme="minorHAnsi"/>
                <w:sz w:val="22"/>
                <w:szCs w:val="22"/>
              </w:rPr>
            </w:pPr>
            <w:del w:id="6146" w:author="Hannah McSorley" w:date="2020-08-05T02:53:00Z">
              <w:r w:rsidRPr="00611A89">
                <w:rPr>
                  <w:rFonts w:asciiTheme="minorHAnsi" w:hAnsiTheme="minorHAnsi" w:cstheme="minorHAnsi"/>
                  <w:sz w:val="22"/>
                  <w:szCs w:val="22"/>
                </w:rPr>
                <w:delText>CraggCrk</w:delText>
              </w:r>
            </w:del>
          </w:p>
        </w:tc>
        <w:tc>
          <w:tcPr>
            <w:tcW w:w="0" w:type="auto"/>
          </w:tcPr>
          <w:p w14:paraId="5DACB67F" w14:textId="77777777" w:rsidR="00F77BDD" w:rsidRPr="00611A89" w:rsidRDefault="006D238B" w:rsidP="00611A89">
            <w:pPr>
              <w:spacing w:line="240" w:lineRule="auto"/>
              <w:rPr>
                <w:del w:id="6147" w:author="Hannah McSorley" w:date="2020-08-05T02:53:00Z"/>
                <w:rFonts w:asciiTheme="minorHAnsi" w:hAnsiTheme="minorHAnsi" w:cstheme="minorHAnsi"/>
                <w:sz w:val="22"/>
                <w:szCs w:val="22"/>
              </w:rPr>
            </w:pPr>
            <w:del w:id="6148" w:author="Hannah McSorley" w:date="2020-08-05T02:53:00Z">
              <w:r w:rsidRPr="00611A89">
                <w:rPr>
                  <w:rFonts w:asciiTheme="minorHAnsi" w:hAnsiTheme="minorHAnsi" w:cstheme="minorHAnsi"/>
                  <w:sz w:val="22"/>
                  <w:szCs w:val="22"/>
                </w:rPr>
                <w:delText>WestLeech</w:delText>
              </w:r>
            </w:del>
          </w:p>
        </w:tc>
        <w:tc>
          <w:tcPr>
            <w:tcW w:w="0" w:type="auto"/>
          </w:tcPr>
          <w:p w14:paraId="45E20645" w14:textId="77777777" w:rsidR="00F77BDD" w:rsidRPr="00611A89" w:rsidRDefault="006D238B" w:rsidP="00611A89">
            <w:pPr>
              <w:spacing w:line="240" w:lineRule="auto"/>
              <w:rPr>
                <w:del w:id="6149" w:author="Hannah McSorley" w:date="2020-08-05T02:53:00Z"/>
                <w:rFonts w:asciiTheme="minorHAnsi" w:hAnsiTheme="minorHAnsi" w:cstheme="minorHAnsi"/>
                <w:sz w:val="22"/>
                <w:szCs w:val="22"/>
              </w:rPr>
            </w:pPr>
            <w:del w:id="6150" w:author="Hannah McSorley" w:date="2020-08-05T02:53:00Z">
              <w:r w:rsidRPr="00611A89">
                <w:rPr>
                  <w:rFonts w:asciiTheme="minorHAnsi" w:hAnsiTheme="minorHAnsi" w:cstheme="minorHAnsi"/>
                  <w:sz w:val="22"/>
                  <w:szCs w:val="22"/>
                </w:rPr>
                <w:delText>Tunnel</w:delText>
              </w:r>
            </w:del>
          </w:p>
        </w:tc>
      </w:tr>
      <w:tr w:rsidR="00E64996" w:rsidRPr="00611A89" w14:paraId="66D1D9C1" w14:textId="77777777">
        <w:trPr>
          <w:del w:id="6151" w:author="Hannah McSorley" w:date="2020-08-05T02:53:00Z"/>
        </w:trPr>
        <w:tc>
          <w:tcPr>
            <w:tcW w:w="0" w:type="auto"/>
            <w:gridSpan w:val="4"/>
          </w:tcPr>
          <w:p w14:paraId="1AE2D8FB" w14:textId="77777777" w:rsidR="00F77BDD" w:rsidRPr="00611A89" w:rsidRDefault="006D238B" w:rsidP="00611A89">
            <w:pPr>
              <w:spacing w:line="240" w:lineRule="auto"/>
              <w:rPr>
                <w:del w:id="6152" w:author="Hannah McSorley" w:date="2020-08-05T02:53:00Z"/>
                <w:rFonts w:asciiTheme="minorHAnsi" w:hAnsiTheme="minorHAnsi" w:cstheme="minorHAnsi"/>
                <w:sz w:val="22"/>
                <w:szCs w:val="22"/>
              </w:rPr>
            </w:pPr>
            <w:del w:id="6153" w:author="Hannah McSorley" w:date="2020-08-05T02:53:00Z">
              <w:r w:rsidRPr="00611A89">
                <w:rPr>
                  <w:rFonts w:asciiTheme="minorHAnsi" w:hAnsiTheme="minorHAnsi" w:cstheme="minorHAnsi"/>
                  <w:sz w:val="22"/>
                  <w:szCs w:val="22"/>
                </w:rPr>
                <w:delText>Latitude</w:delText>
              </w:r>
            </w:del>
          </w:p>
        </w:tc>
        <w:tc>
          <w:tcPr>
            <w:tcW w:w="0" w:type="auto"/>
            <w:gridSpan w:val="2"/>
          </w:tcPr>
          <w:p w14:paraId="0BAADC85" w14:textId="77777777" w:rsidR="00F77BDD" w:rsidRPr="00611A89" w:rsidRDefault="006D238B" w:rsidP="00611A89">
            <w:pPr>
              <w:spacing w:line="240" w:lineRule="auto"/>
              <w:rPr>
                <w:del w:id="6154" w:author="Hannah McSorley" w:date="2020-08-05T02:53:00Z"/>
                <w:rFonts w:asciiTheme="minorHAnsi" w:hAnsiTheme="minorHAnsi" w:cstheme="minorHAnsi"/>
                <w:sz w:val="22"/>
                <w:szCs w:val="22"/>
              </w:rPr>
            </w:pPr>
            <w:del w:id="6155" w:author="Hannah McSorley" w:date="2020-08-05T02:53:00Z">
              <w:r w:rsidRPr="00611A89">
                <w:rPr>
                  <w:rFonts w:asciiTheme="minorHAnsi" w:hAnsiTheme="minorHAnsi" w:cstheme="minorHAnsi"/>
                  <w:sz w:val="22"/>
                  <w:szCs w:val="22"/>
                </w:rPr>
                <w:delText>48.5757</w:delText>
              </w:r>
            </w:del>
          </w:p>
        </w:tc>
        <w:tc>
          <w:tcPr>
            <w:tcW w:w="0" w:type="auto"/>
            <w:gridSpan w:val="2"/>
          </w:tcPr>
          <w:p w14:paraId="34DA8ACC" w14:textId="77777777" w:rsidR="00F77BDD" w:rsidRPr="00611A89" w:rsidRDefault="006D238B" w:rsidP="00611A89">
            <w:pPr>
              <w:spacing w:line="240" w:lineRule="auto"/>
              <w:rPr>
                <w:del w:id="6156" w:author="Hannah McSorley" w:date="2020-08-05T02:53:00Z"/>
                <w:rFonts w:asciiTheme="minorHAnsi" w:hAnsiTheme="minorHAnsi" w:cstheme="minorHAnsi"/>
                <w:sz w:val="22"/>
                <w:szCs w:val="22"/>
              </w:rPr>
            </w:pPr>
            <w:del w:id="6157" w:author="Hannah McSorley" w:date="2020-08-05T02:53:00Z">
              <w:r w:rsidRPr="00611A89">
                <w:rPr>
                  <w:rFonts w:asciiTheme="minorHAnsi" w:hAnsiTheme="minorHAnsi" w:cstheme="minorHAnsi"/>
                  <w:sz w:val="22"/>
                  <w:szCs w:val="22"/>
                </w:rPr>
                <w:delText>48.5774</w:delText>
              </w:r>
            </w:del>
          </w:p>
        </w:tc>
        <w:tc>
          <w:tcPr>
            <w:tcW w:w="0" w:type="auto"/>
            <w:gridSpan w:val="3"/>
          </w:tcPr>
          <w:p w14:paraId="3F0B7B97" w14:textId="77777777" w:rsidR="00F77BDD" w:rsidRPr="00611A89" w:rsidRDefault="006D238B" w:rsidP="00611A89">
            <w:pPr>
              <w:spacing w:line="240" w:lineRule="auto"/>
              <w:rPr>
                <w:del w:id="6158" w:author="Hannah McSorley" w:date="2020-08-05T02:53:00Z"/>
                <w:rFonts w:asciiTheme="minorHAnsi" w:hAnsiTheme="minorHAnsi" w:cstheme="minorHAnsi"/>
                <w:sz w:val="22"/>
                <w:szCs w:val="22"/>
              </w:rPr>
            </w:pPr>
            <w:del w:id="6159" w:author="Hannah McSorley" w:date="2020-08-05T02:53:00Z">
              <w:r w:rsidRPr="00611A89">
                <w:rPr>
                  <w:rFonts w:asciiTheme="minorHAnsi" w:hAnsiTheme="minorHAnsi" w:cstheme="minorHAnsi"/>
                  <w:sz w:val="22"/>
                  <w:szCs w:val="22"/>
                </w:rPr>
                <w:delText>48.5665</w:delText>
              </w:r>
            </w:del>
          </w:p>
        </w:tc>
        <w:tc>
          <w:tcPr>
            <w:tcW w:w="0" w:type="auto"/>
            <w:gridSpan w:val="2"/>
          </w:tcPr>
          <w:p w14:paraId="369134A3" w14:textId="77777777" w:rsidR="00F77BDD" w:rsidRPr="00611A89" w:rsidRDefault="006D238B" w:rsidP="00611A89">
            <w:pPr>
              <w:spacing w:line="240" w:lineRule="auto"/>
              <w:rPr>
                <w:del w:id="6160" w:author="Hannah McSorley" w:date="2020-08-05T02:53:00Z"/>
                <w:rFonts w:asciiTheme="minorHAnsi" w:hAnsiTheme="minorHAnsi" w:cstheme="minorHAnsi"/>
                <w:sz w:val="22"/>
                <w:szCs w:val="22"/>
              </w:rPr>
            </w:pPr>
            <w:del w:id="6161" w:author="Hannah McSorley" w:date="2020-08-05T02:53:00Z">
              <w:r w:rsidRPr="00611A89">
                <w:rPr>
                  <w:rFonts w:asciiTheme="minorHAnsi" w:hAnsiTheme="minorHAnsi" w:cstheme="minorHAnsi"/>
                  <w:sz w:val="22"/>
                  <w:szCs w:val="22"/>
                </w:rPr>
                <w:delText>48.5478</w:delText>
              </w:r>
            </w:del>
          </w:p>
        </w:tc>
        <w:tc>
          <w:tcPr>
            <w:tcW w:w="0" w:type="auto"/>
          </w:tcPr>
          <w:p w14:paraId="7B9D1073" w14:textId="77777777" w:rsidR="00F77BDD" w:rsidRPr="00611A89" w:rsidRDefault="006D238B" w:rsidP="00611A89">
            <w:pPr>
              <w:spacing w:line="240" w:lineRule="auto"/>
              <w:rPr>
                <w:del w:id="6162" w:author="Hannah McSorley" w:date="2020-08-05T02:53:00Z"/>
                <w:rFonts w:asciiTheme="minorHAnsi" w:hAnsiTheme="minorHAnsi" w:cstheme="minorHAnsi"/>
                <w:sz w:val="22"/>
                <w:szCs w:val="22"/>
              </w:rPr>
            </w:pPr>
            <w:del w:id="6163" w:author="Hannah McSorley" w:date="2020-08-05T02:53:00Z">
              <w:r w:rsidRPr="00611A89">
                <w:rPr>
                  <w:rFonts w:asciiTheme="minorHAnsi" w:hAnsiTheme="minorHAnsi" w:cstheme="minorHAnsi"/>
                  <w:sz w:val="22"/>
                  <w:szCs w:val="22"/>
                </w:rPr>
                <w:delText>48.5069</w:delText>
              </w:r>
            </w:del>
          </w:p>
        </w:tc>
        <w:tc>
          <w:tcPr>
            <w:tcW w:w="0" w:type="auto"/>
          </w:tcPr>
          <w:p w14:paraId="538D17AB" w14:textId="77777777" w:rsidR="00F77BDD" w:rsidRPr="00611A89" w:rsidRDefault="006D238B" w:rsidP="00611A89">
            <w:pPr>
              <w:spacing w:line="240" w:lineRule="auto"/>
              <w:rPr>
                <w:del w:id="6164" w:author="Hannah McSorley" w:date="2020-08-05T02:53:00Z"/>
                <w:rFonts w:asciiTheme="minorHAnsi" w:hAnsiTheme="minorHAnsi" w:cstheme="minorHAnsi"/>
                <w:sz w:val="22"/>
                <w:szCs w:val="22"/>
              </w:rPr>
            </w:pPr>
            <w:del w:id="6165" w:author="Hannah McSorley" w:date="2020-08-05T02:53:00Z">
              <w:r w:rsidRPr="00611A89">
                <w:rPr>
                  <w:rFonts w:asciiTheme="minorHAnsi" w:hAnsiTheme="minorHAnsi" w:cstheme="minorHAnsi"/>
                  <w:sz w:val="22"/>
                  <w:szCs w:val="22"/>
                </w:rPr>
                <w:delText>48.507</w:delText>
              </w:r>
            </w:del>
          </w:p>
        </w:tc>
      </w:tr>
      <w:tr w:rsidR="00E64996" w:rsidRPr="00611A89" w14:paraId="0E739612" w14:textId="77777777">
        <w:trPr>
          <w:del w:id="6166" w:author="Hannah McSorley" w:date="2020-08-05T02:53:00Z"/>
        </w:trPr>
        <w:tc>
          <w:tcPr>
            <w:tcW w:w="0" w:type="auto"/>
            <w:gridSpan w:val="4"/>
          </w:tcPr>
          <w:p w14:paraId="1B9BAAC4" w14:textId="77777777" w:rsidR="00F77BDD" w:rsidRPr="00611A89" w:rsidRDefault="006D238B" w:rsidP="00611A89">
            <w:pPr>
              <w:spacing w:line="240" w:lineRule="auto"/>
              <w:rPr>
                <w:del w:id="6167" w:author="Hannah McSorley" w:date="2020-08-05T02:53:00Z"/>
                <w:rFonts w:asciiTheme="minorHAnsi" w:hAnsiTheme="minorHAnsi" w:cstheme="minorHAnsi"/>
                <w:sz w:val="22"/>
                <w:szCs w:val="22"/>
              </w:rPr>
            </w:pPr>
            <w:del w:id="6168" w:author="Hannah McSorley" w:date="2020-08-05T02:53:00Z">
              <w:r w:rsidRPr="00611A89">
                <w:rPr>
                  <w:rFonts w:asciiTheme="minorHAnsi" w:hAnsiTheme="minorHAnsi" w:cstheme="minorHAnsi"/>
                  <w:sz w:val="22"/>
                  <w:szCs w:val="22"/>
                </w:rPr>
                <w:delText>Longitude</w:delText>
              </w:r>
            </w:del>
          </w:p>
        </w:tc>
        <w:tc>
          <w:tcPr>
            <w:tcW w:w="0" w:type="auto"/>
            <w:gridSpan w:val="2"/>
          </w:tcPr>
          <w:p w14:paraId="3DF2D906" w14:textId="77777777" w:rsidR="00F77BDD" w:rsidRPr="00611A89" w:rsidRDefault="006D238B" w:rsidP="00611A89">
            <w:pPr>
              <w:spacing w:line="240" w:lineRule="auto"/>
              <w:rPr>
                <w:del w:id="6169" w:author="Hannah McSorley" w:date="2020-08-05T02:53:00Z"/>
                <w:rFonts w:asciiTheme="minorHAnsi" w:hAnsiTheme="minorHAnsi" w:cstheme="minorHAnsi"/>
                <w:sz w:val="22"/>
                <w:szCs w:val="22"/>
              </w:rPr>
            </w:pPr>
            <w:del w:id="6170" w:author="Hannah McSorley" w:date="2020-08-05T02:53:00Z">
              <w:r w:rsidRPr="00611A89">
                <w:rPr>
                  <w:rFonts w:asciiTheme="minorHAnsi" w:hAnsiTheme="minorHAnsi" w:cstheme="minorHAnsi"/>
                  <w:sz w:val="22"/>
                  <w:szCs w:val="22"/>
                </w:rPr>
                <w:delText>-123.8456</w:delText>
              </w:r>
            </w:del>
          </w:p>
        </w:tc>
        <w:tc>
          <w:tcPr>
            <w:tcW w:w="0" w:type="auto"/>
            <w:gridSpan w:val="2"/>
          </w:tcPr>
          <w:p w14:paraId="287CA162" w14:textId="77777777" w:rsidR="00F77BDD" w:rsidRPr="00611A89" w:rsidRDefault="006D238B" w:rsidP="00611A89">
            <w:pPr>
              <w:spacing w:line="240" w:lineRule="auto"/>
              <w:rPr>
                <w:del w:id="6171" w:author="Hannah McSorley" w:date="2020-08-05T02:53:00Z"/>
                <w:rFonts w:asciiTheme="minorHAnsi" w:hAnsiTheme="minorHAnsi" w:cstheme="minorHAnsi"/>
                <w:sz w:val="22"/>
                <w:szCs w:val="22"/>
              </w:rPr>
            </w:pPr>
            <w:del w:id="6172" w:author="Hannah McSorley" w:date="2020-08-05T02:53:00Z">
              <w:r w:rsidRPr="00611A89">
                <w:rPr>
                  <w:rFonts w:asciiTheme="minorHAnsi" w:hAnsiTheme="minorHAnsi" w:cstheme="minorHAnsi"/>
                  <w:sz w:val="22"/>
                  <w:szCs w:val="22"/>
                </w:rPr>
                <w:delText>-123.8403</w:delText>
              </w:r>
            </w:del>
          </w:p>
        </w:tc>
        <w:tc>
          <w:tcPr>
            <w:tcW w:w="0" w:type="auto"/>
            <w:gridSpan w:val="3"/>
          </w:tcPr>
          <w:p w14:paraId="5047FD26" w14:textId="77777777" w:rsidR="00F77BDD" w:rsidRPr="00611A89" w:rsidRDefault="006D238B" w:rsidP="00611A89">
            <w:pPr>
              <w:spacing w:line="240" w:lineRule="auto"/>
              <w:rPr>
                <w:del w:id="6173" w:author="Hannah McSorley" w:date="2020-08-05T02:53:00Z"/>
                <w:rFonts w:asciiTheme="minorHAnsi" w:hAnsiTheme="minorHAnsi" w:cstheme="minorHAnsi"/>
                <w:sz w:val="22"/>
                <w:szCs w:val="22"/>
              </w:rPr>
            </w:pPr>
            <w:del w:id="6174" w:author="Hannah McSorley" w:date="2020-08-05T02:53:00Z">
              <w:r w:rsidRPr="00611A89">
                <w:rPr>
                  <w:rFonts w:asciiTheme="minorHAnsi" w:hAnsiTheme="minorHAnsi" w:cstheme="minorHAnsi"/>
                  <w:sz w:val="22"/>
                  <w:szCs w:val="22"/>
                </w:rPr>
                <w:delText>-123.8257</w:delText>
              </w:r>
            </w:del>
          </w:p>
        </w:tc>
        <w:tc>
          <w:tcPr>
            <w:tcW w:w="0" w:type="auto"/>
            <w:gridSpan w:val="2"/>
          </w:tcPr>
          <w:p w14:paraId="74C77EC2" w14:textId="77777777" w:rsidR="00F77BDD" w:rsidRPr="00611A89" w:rsidRDefault="006D238B" w:rsidP="00611A89">
            <w:pPr>
              <w:spacing w:line="240" w:lineRule="auto"/>
              <w:rPr>
                <w:del w:id="6175" w:author="Hannah McSorley" w:date="2020-08-05T02:53:00Z"/>
                <w:rFonts w:asciiTheme="minorHAnsi" w:hAnsiTheme="minorHAnsi" w:cstheme="minorHAnsi"/>
                <w:sz w:val="22"/>
                <w:szCs w:val="22"/>
              </w:rPr>
            </w:pPr>
            <w:del w:id="6176" w:author="Hannah McSorley" w:date="2020-08-05T02:53:00Z">
              <w:r w:rsidRPr="00611A89">
                <w:rPr>
                  <w:rFonts w:asciiTheme="minorHAnsi" w:hAnsiTheme="minorHAnsi" w:cstheme="minorHAnsi"/>
                  <w:sz w:val="22"/>
                  <w:szCs w:val="22"/>
                </w:rPr>
                <w:delText>-123.7711</w:delText>
              </w:r>
            </w:del>
          </w:p>
        </w:tc>
        <w:tc>
          <w:tcPr>
            <w:tcW w:w="0" w:type="auto"/>
          </w:tcPr>
          <w:p w14:paraId="2456BE28" w14:textId="77777777" w:rsidR="00F77BDD" w:rsidRPr="00611A89" w:rsidRDefault="006D238B" w:rsidP="00611A89">
            <w:pPr>
              <w:spacing w:line="240" w:lineRule="auto"/>
              <w:rPr>
                <w:del w:id="6177" w:author="Hannah McSorley" w:date="2020-08-05T02:53:00Z"/>
                <w:rFonts w:asciiTheme="minorHAnsi" w:hAnsiTheme="minorHAnsi" w:cstheme="minorHAnsi"/>
                <w:sz w:val="22"/>
                <w:szCs w:val="22"/>
              </w:rPr>
            </w:pPr>
            <w:del w:id="6178" w:author="Hannah McSorley" w:date="2020-08-05T02:53:00Z">
              <w:r w:rsidRPr="00611A89">
                <w:rPr>
                  <w:rFonts w:asciiTheme="minorHAnsi" w:hAnsiTheme="minorHAnsi" w:cstheme="minorHAnsi"/>
                  <w:sz w:val="22"/>
                  <w:szCs w:val="22"/>
                </w:rPr>
                <w:delText>-123.7847</w:delText>
              </w:r>
            </w:del>
          </w:p>
        </w:tc>
        <w:tc>
          <w:tcPr>
            <w:tcW w:w="0" w:type="auto"/>
          </w:tcPr>
          <w:p w14:paraId="2EC9CABE" w14:textId="77777777" w:rsidR="00F77BDD" w:rsidRPr="00611A89" w:rsidRDefault="006D238B" w:rsidP="00611A89">
            <w:pPr>
              <w:spacing w:line="240" w:lineRule="auto"/>
              <w:rPr>
                <w:del w:id="6179" w:author="Hannah McSorley" w:date="2020-08-05T02:53:00Z"/>
                <w:rFonts w:asciiTheme="minorHAnsi" w:hAnsiTheme="minorHAnsi" w:cstheme="minorHAnsi"/>
                <w:sz w:val="22"/>
                <w:szCs w:val="22"/>
              </w:rPr>
            </w:pPr>
            <w:del w:id="6180" w:author="Hannah McSorley" w:date="2020-08-05T02:53:00Z">
              <w:r w:rsidRPr="00611A89">
                <w:rPr>
                  <w:rFonts w:asciiTheme="minorHAnsi" w:hAnsiTheme="minorHAnsi" w:cstheme="minorHAnsi"/>
                  <w:sz w:val="22"/>
                  <w:szCs w:val="22"/>
                </w:rPr>
                <w:delText>-123.7674</w:delText>
              </w:r>
            </w:del>
          </w:p>
        </w:tc>
      </w:tr>
      <w:tr w:rsidR="00E64996" w:rsidRPr="00611A89" w14:paraId="1EFC52CA" w14:textId="77777777">
        <w:trPr>
          <w:del w:id="6181" w:author="Hannah McSorley" w:date="2020-08-05T02:53:00Z"/>
        </w:trPr>
        <w:tc>
          <w:tcPr>
            <w:tcW w:w="0" w:type="auto"/>
            <w:gridSpan w:val="4"/>
          </w:tcPr>
          <w:p w14:paraId="0350E91D" w14:textId="77777777" w:rsidR="00F77BDD" w:rsidRPr="00611A89" w:rsidRDefault="006D238B" w:rsidP="00611A89">
            <w:pPr>
              <w:spacing w:line="240" w:lineRule="auto"/>
              <w:rPr>
                <w:del w:id="6182" w:author="Hannah McSorley" w:date="2020-08-05T02:53:00Z"/>
                <w:rFonts w:asciiTheme="minorHAnsi" w:hAnsiTheme="minorHAnsi" w:cstheme="minorHAnsi"/>
                <w:sz w:val="22"/>
                <w:szCs w:val="22"/>
              </w:rPr>
            </w:pPr>
            <w:del w:id="6183" w:author="Hannah McSorley" w:date="2020-08-05T02:53:00Z">
              <w:r w:rsidRPr="00611A89">
                <w:rPr>
                  <w:rFonts w:asciiTheme="minorHAnsi" w:hAnsiTheme="minorHAnsi" w:cstheme="minorHAnsi"/>
                  <w:sz w:val="22"/>
                  <w:szCs w:val="22"/>
                </w:rPr>
                <w:delText>Elevation (m a.s.l) at installation</w:delText>
              </w:r>
            </w:del>
          </w:p>
        </w:tc>
        <w:tc>
          <w:tcPr>
            <w:tcW w:w="0" w:type="auto"/>
            <w:gridSpan w:val="2"/>
          </w:tcPr>
          <w:p w14:paraId="520BB654" w14:textId="77777777" w:rsidR="00F77BDD" w:rsidRPr="00611A89" w:rsidRDefault="006D238B" w:rsidP="00611A89">
            <w:pPr>
              <w:spacing w:line="240" w:lineRule="auto"/>
              <w:rPr>
                <w:del w:id="6184" w:author="Hannah McSorley" w:date="2020-08-05T02:53:00Z"/>
                <w:rFonts w:asciiTheme="minorHAnsi" w:hAnsiTheme="minorHAnsi" w:cstheme="minorHAnsi"/>
                <w:sz w:val="22"/>
                <w:szCs w:val="22"/>
              </w:rPr>
            </w:pPr>
            <w:del w:id="6185" w:author="Hannah McSorley" w:date="2020-08-05T02:53:00Z">
              <w:r w:rsidRPr="00611A89">
                <w:rPr>
                  <w:rFonts w:asciiTheme="minorHAnsi" w:hAnsiTheme="minorHAnsi" w:cstheme="minorHAnsi"/>
                  <w:sz w:val="22"/>
                  <w:szCs w:val="22"/>
                </w:rPr>
                <w:delText>521</w:delText>
              </w:r>
            </w:del>
          </w:p>
        </w:tc>
        <w:tc>
          <w:tcPr>
            <w:tcW w:w="0" w:type="auto"/>
            <w:gridSpan w:val="2"/>
          </w:tcPr>
          <w:p w14:paraId="265EA895" w14:textId="77777777" w:rsidR="00F77BDD" w:rsidRPr="00611A89" w:rsidRDefault="006D238B" w:rsidP="00611A89">
            <w:pPr>
              <w:spacing w:line="240" w:lineRule="auto"/>
              <w:rPr>
                <w:del w:id="6186" w:author="Hannah McSorley" w:date="2020-08-05T02:53:00Z"/>
                <w:rFonts w:asciiTheme="minorHAnsi" w:hAnsiTheme="minorHAnsi" w:cstheme="minorHAnsi"/>
                <w:sz w:val="22"/>
                <w:szCs w:val="22"/>
              </w:rPr>
            </w:pPr>
            <w:del w:id="6187" w:author="Hannah McSorley" w:date="2020-08-05T02:53:00Z">
              <w:r w:rsidRPr="00611A89">
                <w:rPr>
                  <w:rFonts w:asciiTheme="minorHAnsi" w:hAnsiTheme="minorHAnsi" w:cstheme="minorHAnsi"/>
                  <w:sz w:val="22"/>
                  <w:szCs w:val="22"/>
                </w:rPr>
                <w:delText>522</w:delText>
              </w:r>
            </w:del>
          </w:p>
        </w:tc>
        <w:tc>
          <w:tcPr>
            <w:tcW w:w="0" w:type="auto"/>
            <w:gridSpan w:val="3"/>
          </w:tcPr>
          <w:p w14:paraId="18763479" w14:textId="77777777" w:rsidR="00F77BDD" w:rsidRPr="00611A89" w:rsidRDefault="006D238B" w:rsidP="00611A89">
            <w:pPr>
              <w:spacing w:line="240" w:lineRule="auto"/>
              <w:rPr>
                <w:del w:id="6188" w:author="Hannah McSorley" w:date="2020-08-05T02:53:00Z"/>
                <w:rFonts w:asciiTheme="minorHAnsi" w:hAnsiTheme="minorHAnsi" w:cstheme="minorHAnsi"/>
                <w:sz w:val="22"/>
                <w:szCs w:val="22"/>
              </w:rPr>
            </w:pPr>
            <w:del w:id="6189" w:author="Hannah McSorley" w:date="2020-08-05T02:53:00Z">
              <w:r w:rsidRPr="00611A89">
                <w:rPr>
                  <w:rFonts w:asciiTheme="minorHAnsi" w:hAnsiTheme="minorHAnsi" w:cstheme="minorHAnsi"/>
                  <w:sz w:val="22"/>
                  <w:szCs w:val="22"/>
                </w:rPr>
                <w:delText>476</w:delText>
              </w:r>
            </w:del>
          </w:p>
        </w:tc>
        <w:tc>
          <w:tcPr>
            <w:tcW w:w="0" w:type="auto"/>
            <w:gridSpan w:val="2"/>
          </w:tcPr>
          <w:p w14:paraId="09C7BF5B" w14:textId="77777777" w:rsidR="00F77BDD" w:rsidRPr="00611A89" w:rsidRDefault="006D238B" w:rsidP="00611A89">
            <w:pPr>
              <w:spacing w:line="240" w:lineRule="auto"/>
              <w:rPr>
                <w:del w:id="6190" w:author="Hannah McSorley" w:date="2020-08-05T02:53:00Z"/>
                <w:rFonts w:asciiTheme="minorHAnsi" w:hAnsiTheme="minorHAnsi" w:cstheme="minorHAnsi"/>
                <w:sz w:val="22"/>
                <w:szCs w:val="22"/>
              </w:rPr>
            </w:pPr>
            <w:del w:id="6191" w:author="Hannah McSorley" w:date="2020-08-05T02:53:00Z">
              <w:r w:rsidRPr="00611A89">
                <w:rPr>
                  <w:rFonts w:asciiTheme="minorHAnsi" w:hAnsiTheme="minorHAnsi" w:cstheme="minorHAnsi"/>
                  <w:sz w:val="22"/>
                  <w:szCs w:val="22"/>
                </w:rPr>
                <w:delText>509</w:delText>
              </w:r>
            </w:del>
          </w:p>
        </w:tc>
        <w:tc>
          <w:tcPr>
            <w:tcW w:w="0" w:type="auto"/>
          </w:tcPr>
          <w:p w14:paraId="4F04BEC7" w14:textId="77777777" w:rsidR="00F77BDD" w:rsidRPr="00611A89" w:rsidRDefault="006D238B" w:rsidP="00611A89">
            <w:pPr>
              <w:spacing w:line="240" w:lineRule="auto"/>
              <w:rPr>
                <w:del w:id="6192" w:author="Hannah McSorley" w:date="2020-08-05T02:53:00Z"/>
                <w:rFonts w:asciiTheme="minorHAnsi" w:hAnsiTheme="minorHAnsi" w:cstheme="minorHAnsi"/>
                <w:sz w:val="22"/>
                <w:szCs w:val="22"/>
              </w:rPr>
            </w:pPr>
            <w:del w:id="6193" w:author="Hannah McSorley" w:date="2020-08-05T02:53:00Z">
              <w:r w:rsidRPr="00611A89">
                <w:rPr>
                  <w:rFonts w:asciiTheme="minorHAnsi" w:hAnsiTheme="minorHAnsi" w:cstheme="minorHAnsi"/>
                  <w:sz w:val="22"/>
                  <w:szCs w:val="22"/>
                </w:rPr>
                <w:delText>248</w:delText>
              </w:r>
            </w:del>
          </w:p>
        </w:tc>
        <w:tc>
          <w:tcPr>
            <w:tcW w:w="0" w:type="auto"/>
          </w:tcPr>
          <w:p w14:paraId="0417C564" w14:textId="77777777" w:rsidR="00F77BDD" w:rsidRPr="00611A89" w:rsidRDefault="006D238B" w:rsidP="00611A89">
            <w:pPr>
              <w:spacing w:line="240" w:lineRule="auto"/>
              <w:rPr>
                <w:del w:id="6194" w:author="Hannah McSorley" w:date="2020-08-05T02:53:00Z"/>
                <w:rFonts w:asciiTheme="minorHAnsi" w:hAnsiTheme="minorHAnsi" w:cstheme="minorHAnsi"/>
                <w:sz w:val="22"/>
                <w:szCs w:val="22"/>
              </w:rPr>
            </w:pPr>
            <w:del w:id="6195" w:author="Hannah McSorley" w:date="2020-08-05T02:53:00Z">
              <w:r w:rsidRPr="00611A89">
                <w:rPr>
                  <w:rFonts w:asciiTheme="minorHAnsi" w:hAnsiTheme="minorHAnsi" w:cstheme="minorHAnsi"/>
                  <w:sz w:val="22"/>
                  <w:szCs w:val="22"/>
                </w:rPr>
                <w:delText>207</w:delText>
              </w:r>
            </w:del>
          </w:p>
        </w:tc>
      </w:tr>
      <w:tr w:rsidR="00E64996" w:rsidRPr="00611A89" w14:paraId="6E9F993D" w14:textId="77777777">
        <w:trPr>
          <w:del w:id="6196" w:author="Hannah McSorley" w:date="2020-08-05T02:53:00Z"/>
        </w:trPr>
        <w:tc>
          <w:tcPr>
            <w:tcW w:w="0" w:type="auto"/>
            <w:gridSpan w:val="4"/>
          </w:tcPr>
          <w:p w14:paraId="5100D178" w14:textId="77777777" w:rsidR="00F77BDD" w:rsidRPr="00611A89" w:rsidRDefault="006D238B" w:rsidP="00611A89">
            <w:pPr>
              <w:spacing w:line="240" w:lineRule="auto"/>
              <w:rPr>
                <w:del w:id="6197" w:author="Hannah McSorley" w:date="2020-08-05T02:53:00Z"/>
                <w:rFonts w:asciiTheme="minorHAnsi" w:hAnsiTheme="minorHAnsi" w:cstheme="minorHAnsi"/>
                <w:sz w:val="22"/>
                <w:szCs w:val="22"/>
              </w:rPr>
            </w:pPr>
            <w:del w:id="6198" w:author="Hannah McSorley" w:date="2020-08-05T02:53:00Z">
              <w:r w:rsidRPr="00611A89">
                <w:rPr>
                  <w:rFonts w:asciiTheme="minorHAnsi" w:hAnsiTheme="minorHAnsi" w:cstheme="minorHAnsi"/>
                  <w:sz w:val="22"/>
                  <w:szCs w:val="22"/>
                </w:rPr>
                <w:delText>Sub-basin Class</w:delText>
              </w:r>
            </w:del>
          </w:p>
        </w:tc>
        <w:tc>
          <w:tcPr>
            <w:tcW w:w="0" w:type="auto"/>
            <w:gridSpan w:val="2"/>
          </w:tcPr>
          <w:p w14:paraId="2770CA61" w14:textId="77777777" w:rsidR="00F77BDD" w:rsidRPr="00611A89" w:rsidRDefault="006D238B" w:rsidP="00611A89">
            <w:pPr>
              <w:spacing w:line="240" w:lineRule="auto"/>
              <w:rPr>
                <w:del w:id="6199" w:author="Hannah McSorley" w:date="2020-08-05T02:53:00Z"/>
                <w:rFonts w:asciiTheme="minorHAnsi" w:hAnsiTheme="minorHAnsi" w:cstheme="minorHAnsi"/>
                <w:sz w:val="22"/>
                <w:szCs w:val="22"/>
              </w:rPr>
            </w:pPr>
            <w:del w:id="6200" w:author="Hannah McSorley" w:date="2020-08-05T02:53:00Z">
              <w:r w:rsidRPr="00611A89">
                <w:rPr>
                  <w:rFonts w:asciiTheme="minorHAnsi" w:hAnsiTheme="minorHAnsi" w:cstheme="minorHAnsi"/>
                  <w:sz w:val="22"/>
                  <w:szCs w:val="22"/>
                </w:rPr>
                <w:delText>Headwater</w:delText>
              </w:r>
            </w:del>
          </w:p>
        </w:tc>
        <w:tc>
          <w:tcPr>
            <w:tcW w:w="0" w:type="auto"/>
            <w:gridSpan w:val="2"/>
          </w:tcPr>
          <w:p w14:paraId="2D10A04A" w14:textId="77777777" w:rsidR="00F77BDD" w:rsidRPr="00611A89" w:rsidRDefault="006D238B" w:rsidP="00611A89">
            <w:pPr>
              <w:spacing w:line="240" w:lineRule="auto"/>
              <w:rPr>
                <w:del w:id="6201" w:author="Hannah McSorley" w:date="2020-08-05T02:53:00Z"/>
                <w:rFonts w:asciiTheme="minorHAnsi" w:hAnsiTheme="minorHAnsi" w:cstheme="minorHAnsi"/>
                <w:sz w:val="22"/>
                <w:szCs w:val="22"/>
              </w:rPr>
            </w:pPr>
            <w:del w:id="6202" w:author="Hannah McSorley" w:date="2020-08-05T02:53:00Z">
              <w:r w:rsidRPr="00611A89">
                <w:rPr>
                  <w:rFonts w:asciiTheme="minorHAnsi" w:hAnsiTheme="minorHAnsi" w:cstheme="minorHAnsi"/>
                  <w:sz w:val="22"/>
                  <w:szCs w:val="22"/>
                </w:rPr>
                <w:delText>Headwater</w:delText>
              </w:r>
            </w:del>
          </w:p>
        </w:tc>
        <w:tc>
          <w:tcPr>
            <w:tcW w:w="0" w:type="auto"/>
            <w:gridSpan w:val="3"/>
          </w:tcPr>
          <w:p w14:paraId="71E2016F" w14:textId="77777777" w:rsidR="00F77BDD" w:rsidRPr="00611A89" w:rsidRDefault="006D238B" w:rsidP="00611A89">
            <w:pPr>
              <w:spacing w:line="240" w:lineRule="auto"/>
              <w:rPr>
                <w:del w:id="6203" w:author="Hannah McSorley" w:date="2020-08-05T02:53:00Z"/>
                <w:rFonts w:asciiTheme="minorHAnsi" w:hAnsiTheme="minorHAnsi" w:cstheme="minorHAnsi"/>
                <w:sz w:val="22"/>
                <w:szCs w:val="22"/>
              </w:rPr>
            </w:pPr>
            <w:del w:id="6204" w:author="Hannah McSorley" w:date="2020-08-05T02:53:00Z">
              <w:r w:rsidRPr="00611A89">
                <w:rPr>
                  <w:rFonts w:asciiTheme="minorHAnsi" w:hAnsiTheme="minorHAnsi" w:cstheme="minorHAnsi"/>
                  <w:sz w:val="22"/>
                  <w:szCs w:val="22"/>
                </w:rPr>
                <w:delText>Mainstem (headwater)</w:delText>
              </w:r>
            </w:del>
          </w:p>
        </w:tc>
        <w:tc>
          <w:tcPr>
            <w:tcW w:w="0" w:type="auto"/>
            <w:gridSpan w:val="2"/>
          </w:tcPr>
          <w:p w14:paraId="065DF544" w14:textId="77777777" w:rsidR="00F77BDD" w:rsidRPr="00611A89" w:rsidRDefault="006D238B" w:rsidP="00611A89">
            <w:pPr>
              <w:spacing w:line="240" w:lineRule="auto"/>
              <w:rPr>
                <w:del w:id="6205" w:author="Hannah McSorley" w:date="2020-08-05T02:53:00Z"/>
                <w:rFonts w:asciiTheme="minorHAnsi" w:hAnsiTheme="minorHAnsi" w:cstheme="minorHAnsi"/>
                <w:sz w:val="22"/>
                <w:szCs w:val="22"/>
              </w:rPr>
            </w:pPr>
            <w:del w:id="6206" w:author="Hannah McSorley" w:date="2020-08-05T02:53:00Z">
              <w:r w:rsidRPr="00611A89">
                <w:rPr>
                  <w:rFonts w:asciiTheme="minorHAnsi" w:hAnsiTheme="minorHAnsi" w:cstheme="minorHAnsi"/>
                  <w:sz w:val="22"/>
                  <w:szCs w:val="22"/>
                </w:rPr>
                <w:delText>Mainstem</w:delText>
              </w:r>
            </w:del>
          </w:p>
        </w:tc>
        <w:tc>
          <w:tcPr>
            <w:tcW w:w="0" w:type="auto"/>
          </w:tcPr>
          <w:p w14:paraId="5D96E195" w14:textId="77777777" w:rsidR="00F77BDD" w:rsidRPr="00611A89" w:rsidRDefault="006D238B" w:rsidP="00611A89">
            <w:pPr>
              <w:spacing w:line="240" w:lineRule="auto"/>
              <w:rPr>
                <w:del w:id="6207" w:author="Hannah McSorley" w:date="2020-08-05T02:53:00Z"/>
                <w:rFonts w:asciiTheme="minorHAnsi" w:hAnsiTheme="minorHAnsi" w:cstheme="minorHAnsi"/>
                <w:sz w:val="22"/>
                <w:szCs w:val="22"/>
              </w:rPr>
            </w:pPr>
            <w:del w:id="6208" w:author="Hannah McSorley" w:date="2020-08-05T02:53:00Z">
              <w:r w:rsidRPr="00611A89">
                <w:rPr>
                  <w:rFonts w:asciiTheme="minorHAnsi" w:hAnsiTheme="minorHAnsi" w:cstheme="minorHAnsi"/>
                  <w:sz w:val="22"/>
                  <w:szCs w:val="22"/>
                </w:rPr>
                <w:delText>Mainstem</w:delText>
              </w:r>
            </w:del>
          </w:p>
        </w:tc>
        <w:tc>
          <w:tcPr>
            <w:tcW w:w="0" w:type="auto"/>
          </w:tcPr>
          <w:p w14:paraId="0058ED98" w14:textId="77777777" w:rsidR="00F77BDD" w:rsidRPr="00611A89" w:rsidRDefault="006D238B" w:rsidP="00611A89">
            <w:pPr>
              <w:spacing w:line="240" w:lineRule="auto"/>
              <w:rPr>
                <w:del w:id="6209" w:author="Hannah McSorley" w:date="2020-08-05T02:53:00Z"/>
                <w:rFonts w:asciiTheme="minorHAnsi" w:hAnsiTheme="minorHAnsi" w:cstheme="minorHAnsi"/>
                <w:sz w:val="22"/>
                <w:szCs w:val="22"/>
              </w:rPr>
            </w:pPr>
            <w:del w:id="6210" w:author="Hannah McSorley" w:date="2020-08-05T02:53:00Z">
              <w:r w:rsidRPr="00611A89">
                <w:rPr>
                  <w:rFonts w:asciiTheme="minorHAnsi" w:hAnsiTheme="minorHAnsi" w:cstheme="minorHAnsi"/>
                  <w:sz w:val="22"/>
                  <w:szCs w:val="22"/>
                </w:rPr>
                <w:delText>Outlet (mainstem)</w:delText>
              </w:r>
            </w:del>
          </w:p>
        </w:tc>
      </w:tr>
      <w:tr w:rsidR="008E1B7B" w:rsidRPr="00BB7467" w14:paraId="6F130F04" w14:textId="77777777" w:rsidTr="00AD2AB7">
        <w:trPr>
          <w:gridAfter w:val="2"/>
        </w:trPr>
        <w:tc>
          <w:tcPr>
            <w:tcW w:w="0" w:type="auto"/>
          </w:tcPr>
          <w:p w14:paraId="3FC899DA" w14:textId="7BC69BC4" w:rsidR="00D3555D" w:rsidRPr="00BB7467" w:rsidRDefault="006D238B">
            <w:pPr>
              <w:spacing w:line="276" w:lineRule="auto"/>
              <w:jc w:val="right"/>
              <w:rPr>
                <w:rFonts w:asciiTheme="minorHAnsi" w:hAnsiTheme="minorHAnsi" w:cstheme="minorHAnsi"/>
                <w:sz w:val="22"/>
                <w:szCs w:val="22"/>
              </w:rPr>
              <w:pPrChange w:id="6211" w:author="Hannah McSorley" w:date="2020-08-05T02:53:00Z">
                <w:pPr>
                  <w:spacing w:line="240" w:lineRule="auto"/>
                </w:pPr>
              </w:pPrChange>
            </w:pPr>
            <w:del w:id="6212" w:author="Hannah McSorley" w:date="2020-08-05T02:53:00Z">
              <w:r w:rsidRPr="00611A89">
                <w:rPr>
                  <w:rFonts w:asciiTheme="minorHAnsi" w:hAnsiTheme="minorHAnsi" w:cstheme="minorHAnsi"/>
                  <w:sz w:val="22"/>
                  <w:szCs w:val="22"/>
                </w:rPr>
                <w:delText>Strahler order</w:delText>
              </w:r>
            </w:del>
            <w:ins w:id="6213" w:author="Hannah McSorley" w:date="2020-08-05T02:53:00Z">
              <w:r w:rsidR="005D6F31" w:rsidRPr="00BB7467">
                <w:rPr>
                  <w:rFonts w:asciiTheme="minorHAnsi" w:hAnsiTheme="minorHAnsi" w:cstheme="minorHAnsi"/>
                  <w:sz w:val="22"/>
                  <w:szCs w:val="22"/>
                </w:rPr>
                <w:t>2</w:t>
              </w:r>
            </w:ins>
          </w:p>
        </w:tc>
        <w:tc>
          <w:tcPr>
            <w:tcW w:w="692" w:type="pct"/>
          </w:tcPr>
          <w:p w14:paraId="0DC31ED5" w14:textId="0D5297EE" w:rsidR="00D3555D" w:rsidRPr="00BB7467" w:rsidRDefault="006D238B">
            <w:pPr>
              <w:spacing w:line="276" w:lineRule="auto"/>
              <w:rPr>
                <w:rFonts w:asciiTheme="minorHAnsi" w:hAnsiTheme="minorHAnsi" w:cstheme="minorHAnsi"/>
                <w:sz w:val="22"/>
                <w:szCs w:val="22"/>
              </w:rPr>
              <w:pPrChange w:id="6214" w:author="Hannah McSorley" w:date="2020-08-05T02:53:00Z">
                <w:pPr>
                  <w:spacing w:line="240" w:lineRule="auto"/>
                </w:pPr>
              </w:pPrChange>
            </w:pPr>
            <w:del w:id="6215" w:author="Hannah McSorley" w:date="2020-08-05T02:53:00Z">
              <w:r w:rsidRPr="00611A89">
                <w:rPr>
                  <w:rFonts w:asciiTheme="minorHAnsi" w:hAnsiTheme="minorHAnsi" w:cstheme="minorHAnsi"/>
                  <w:sz w:val="22"/>
                  <w:szCs w:val="22"/>
                </w:rPr>
                <w:delText>3</w:delText>
              </w:r>
            </w:del>
            <w:ins w:id="6216" w:author="Hannah McSorley" w:date="2020-08-05T02:53:00Z">
              <w:r w:rsidR="005D6F31" w:rsidRPr="00BB7467">
                <w:rPr>
                  <w:rFonts w:asciiTheme="minorHAnsi" w:hAnsiTheme="minorHAnsi" w:cstheme="minorHAnsi"/>
                  <w:sz w:val="22"/>
                  <w:szCs w:val="22"/>
                </w:rPr>
                <w:t>2018-11-03</w:t>
              </w:r>
            </w:ins>
          </w:p>
        </w:tc>
        <w:tc>
          <w:tcPr>
            <w:tcW w:w="606" w:type="pct"/>
          </w:tcPr>
          <w:p w14:paraId="118294AB" w14:textId="349B4454" w:rsidR="00D3555D" w:rsidRPr="00BB7467" w:rsidRDefault="006D238B">
            <w:pPr>
              <w:spacing w:line="276" w:lineRule="auto"/>
              <w:jc w:val="right"/>
              <w:rPr>
                <w:rFonts w:asciiTheme="minorHAnsi" w:hAnsiTheme="minorHAnsi" w:cstheme="minorHAnsi"/>
                <w:sz w:val="22"/>
                <w:szCs w:val="22"/>
              </w:rPr>
              <w:pPrChange w:id="6217" w:author="Hannah McSorley" w:date="2020-08-05T02:53:00Z">
                <w:pPr>
                  <w:spacing w:line="240" w:lineRule="auto"/>
                </w:pPr>
              </w:pPrChange>
            </w:pPr>
            <w:del w:id="6218" w:author="Hannah McSorley" w:date="2020-08-05T02:53:00Z">
              <w:r w:rsidRPr="00611A89">
                <w:rPr>
                  <w:rFonts w:asciiTheme="minorHAnsi" w:hAnsiTheme="minorHAnsi" w:cstheme="minorHAnsi"/>
                  <w:sz w:val="22"/>
                  <w:szCs w:val="22"/>
                </w:rPr>
                <w:delText>3</w:delText>
              </w:r>
            </w:del>
            <w:ins w:id="6219" w:author="Hannah McSorley" w:date="2020-08-05T02:53:00Z">
              <w:r w:rsidR="005D6F31" w:rsidRPr="00BB7467">
                <w:rPr>
                  <w:rFonts w:asciiTheme="minorHAnsi" w:hAnsiTheme="minorHAnsi" w:cstheme="minorHAnsi"/>
                  <w:sz w:val="22"/>
                  <w:szCs w:val="22"/>
                </w:rPr>
                <w:t>0.9</w:t>
              </w:r>
            </w:ins>
          </w:p>
        </w:tc>
        <w:tc>
          <w:tcPr>
            <w:tcW w:w="529" w:type="pct"/>
            <w:gridSpan w:val="2"/>
          </w:tcPr>
          <w:p w14:paraId="598E1BF1" w14:textId="43990D34" w:rsidR="00D3555D" w:rsidRPr="00BB7467" w:rsidRDefault="006D238B">
            <w:pPr>
              <w:spacing w:line="276" w:lineRule="auto"/>
              <w:jc w:val="right"/>
              <w:rPr>
                <w:rFonts w:asciiTheme="minorHAnsi" w:hAnsiTheme="minorHAnsi" w:cstheme="minorHAnsi"/>
                <w:sz w:val="22"/>
                <w:szCs w:val="22"/>
              </w:rPr>
              <w:pPrChange w:id="6220" w:author="Hannah McSorley" w:date="2020-08-05T02:53:00Z">
                <w:pPr>
                  <w:spacing w:line="240" w:lineRule="auto"/>
                </w:pPr>
              </w:pPrChange>
            </w:pPr>
            <w:del w:id="6221" w:author="Hannah McSorley" w:date="2020-08-05T02:53:00Z">
              <w:r w:rsidRPr="00611A89">
                <w:rPr>
                  <w:rFonts w:asciiTheme="minorHAnsi" w:hAnsiTheme="minorHAnsi" w:cstheme="minorHAnsi"/>
                  <w:sz w:val="22"/>
                  <w:szCs w:val="22"/>
                </w:rPr>
                <w:delText>4</w:delText>
              </w:r>
            </w:del>
            <w:ins w:id="6222" w:author="Hannah McSorley" w:date="2020-08-05T02:53:00Z">
              <w:r w:rsidR="005D6F31" w:rsidRPr="00BB7467">
                <w:rPr>
                  <w:rFonts w:asciiTheme="minorHAnsi" w:hAnsiTheme="minorHAnsi" w:cstheme="minorHAnsi"/>
                  <w:sz w:val="22"/>
                  <w:szCs w:val="22"/>
                </w:rPr>
                <w:t>54.8</w:t>
              </w:r>
            </w:ins>
          </w:p>
        </w:tc>
        <w:tc>
          <w:tcPr>
            <w:tcW w:w="742" w:type="pct"/>
            <w:gridSpan w:val="2"/>
          </w:tcPr>
          <w:p w14:paraId="3BD2D2C1" w14:textId="619C50B1" w:rsidR="00D3555D" w:rsidRPr="00BB7467" w:rsidRDefault="006D238B">
            <w:pPr>
              <w:spacing w:line="276" w:lineRule="auto"/>
              <w:jc w:val="right"/>
              <w:rPr>
                <w:rFonts w:asciiTheme="minorHAnsi" w:hAnsiTheme="minorHAnsi" w:cstheme="minorHAnsi"/>
                <w:sz w:val="22"/>
                <w:szCs w:val="22"/>
              </w:rPr>
              <w:pPrChange w:id="6223" w:author="Hannah McSorley" w:date="2020-08-05T02:53:00Z">
                <w:pPr>
                  <w:spacing w:line="240" w:lineRule="auto"/>
                </w:pPr>
              </w:pPrChange>
            </w:pPr>
            <w:del w:id="6224" w:author="Hannah McSorley" w:date="2020-08-05T02:53:00Z">
              <w:r w:rsidRPr="00611A89">
                <w:rPr>
                  <w:rFonts w:asciiTheme="minorHAnsi" w:hAnsiTheme="minorHAnsi" w:cstheme="minorHAnsi"/>
                  <w:sz w:val="22"/>
                  <w:szCs w:val="22"/>
                </w:rPr>
                <w:delText>4</w:delText>
              </w:r>
            </w:del>
            <w:ins w:id="6225" w:author="Hannah McSorley" w:date="2020-08-05T02:53:00Z">
              <w:r w:rsidR="005D6F31" w:rsidRPr="00BB7467">
                <w:rPr>
                  <w:rFonts w:asciiTheme="minorHAnsi" w:hAnsiTheme="minorHAnsi" w:cstheme="minorHAnsi"/>
                  <w:sz w:val="22"/>
                  <w:szCs w:val="22"/>
                </w:rPr>
                <w:t>60.5</w:t>
              </w:r>
            </w:ins>
          </w:p>
        </w:tc>
        <w:tc>
          <w:tcPr>
            <w:tcW w:w="549" w:type="pct"/>
            <w:gridSpan w:val="2"/>
          </w:tcPr>
          <w:p w14:paraId="21EC06AA" w14:textId="44D0771C" w:rsidR="00D3555D" w:rsidRPr="00BB7467" w:rsidRDefault="006D238B">
            <w:pPr>
              <w:spacing w:line="276" w:lineRule="auto"/>
              <w:jc w:val="right"/>
              <w:rPr>
                <w:rFonts w:asciiTheme="minorHAnsi" w:hAnsiTheme="minorHAnsi" w:cstheme="minorHAnsi"/>
                <w:sz w:val="22"/>
                <w:szCs w:val="22"/>
              </w:rPr>
              <w:pPrChange w:id="6226" w:author="Hannah McSorley" w:date="2020-08-05T02:53:00Z">
                <w:pPr>
                  <w:spacing w:line="240" w:lineRule="auto"/>
                </w:pPr>
              </w:pPrChange>
            </w:pPr>
            <w:del w:id="6227" w:author="Hannah McSorley" w:date="2020-08-05T02:53:00Z">
              <w:r w:rsidRPr="00611A89">
                <w:rPr>
                  <w:rFonts w:asciiTheme="minorHAnsi" w:hAnsiTheme="minorHAnsi" w:cstheme="minorHAnsi"/>
                  <w:sz w:val="22"/>
                  <w:szCs w:val="22"/>
                </w:rPr>
                <w:delText>4</w:delText>
              </w:r>
            </w:del>
            <w:ins w:id="6228" w:author="Hannah McSorley" w:date="2020-08-05T02:53:00Z">
              <w:r w:rsidR="005D6F31" w:rsidRPr="00BB7467">
                <w:rPr>
                  <w:rFonts w:asciiTheme="minorHAnsi" w:hAnsiTheme="minorHAnsi" w:cstheme="minorHAnsi"/>
                  <w:sz w:val="22"/>
                  <w:szCs w:val="22"/>
                </w:rPr>
                <w:t>18</w:t>
              </w:r>
            </w:ins>
          </w:p>
        </w:tc>
        <w:tc>
          <w:tcPr>
            <w:tcW w:w="502" w:type="pct"/>
          </w:tcPr>
          <w:p w14:paraId="76C86559" w14:textId="0C763ABA" w:rsidR="00D3555D" w:rsidRPr="00BB7467" w:rsidRDefault="006D238B">
            <w:pPr>
              <w:spacing w:line="276" w:lineRule="auto"/>
              <w:jc w:val="right"/>
              <w:rPr>
                <w:rFonts w:asciiTheme="minorHAnsi" w:hAnsiTheme="minorHAnsi" w:cstheme="minorHAnsi"/>
                <w:sz w:val="22"/>
                <w:szCs w:val="22"/>
              </w:rPr>
              <w:pPrChange w:id="6229" w:author="Hannah McSorley" w:date="2020-08-05T02:53:00Z">
                <w:pPr>
                  <w:spacing w:line="240" w:lineRule="auto"/>
                </w:pPr>
              </w:pPrChange>
            </w:pPr>
            <w:del w:id="6230" w:author="Hannah McSorley" w:date="2020-08-05T02:53:00Z">
              <w:r w:rsidRPr="00611A89">
                <w:rPr>
                  <w:rFonts w:asciiTheme="minorHAnsi" w:hAnsiTheme="minorHAnsi" w:cstheme="minorHAnsi"/>
                  <w:sz w:val="22"/>
                  <w:szCs w:val="22"/>
                </w:rPr>
                <w:delText>5</w:delText>
              </w:r>
            </w:del>
            <w:ins w:id="6231" w:author="Hannah McSorley" w:date="2020-08-05T02:53:00Z">
              <w:r w:rsidR="005D6F31" w:rsidRPr="00BB7467">
                <w:rPr>
                  <w:rFonts w:asciiTheme="minorHAnsi" w:hAnsiTheme="minorHAnsi" w:cstheme="minorHAnsi"/>
                  <w:sz w:val="22"/>
                  <w:szCs w:val="22"/>
                </w:rPr>
                <w:t>6.40</w:t>
              </w:r>
            </w:ins>
          </w:p>
        </w:tc>
        <w:tc>
          <w:tcPr>
            <w:tcW w:w="414" w:type="pct"/>
            <w:gridSpan w:val="2"/>
          </w:tcPr>
          <w:p w14:paraId="00E4ED04"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25.15</w:t>
            </w:r>
          </w:p>
        </w:tc>
        <w:tc>
          <w:tcPr>
            <w:tcW w:w="0" w:type="auto"/>
          </w:tcPr>
          <w:p w14:paraId="6965524C"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4.20</w:t>
            </w:r>
          </w:p>
        </w:tc>
      </w:tr>
      <w:tr w:rsidR="001125AE" w:rsidRPr="00BB7467" w14:paraId="3043F7D7" w14:textId="77777777" w:rsidTr="00A748CC">
        <w:trPr>
          <w:gridAfter w:val="2"/>
        </w:trPr>
        <w:tc>
          <w:tcPr>
            <w:tcW w:w="0" w:type="auto"/>
            <w:shd w:val="clear" w:color="auto" w:fill="F2F2F2" w:themeFill="background1" w:themeFillShade="F2"/>
          </w:tcPr>
          <w:p w14:paraId="63B056B2" w14:textId="77777777" w:rsidR="001F6532" w:rsidRPr="00BB7467" w:rsidRDefault="001F6532">
            <w:pPr>
              <w:spacing w:line="276" w:lineRule="auto"/>
              <w:jc w:val="right"/>
              <w:rPr>
                <w:rFonts w:asciiTheme="minorHAnsi" w:hAnsiTheme="minorHAnsi" w:cstheme="minorHAnsi"/>
                <w:sz w:val="22"/>
                <w:szCs w:val="22"/>
              </w:rPr>
              <w:pPrChange w:id="6232" w:author="Hannah McSorley" w:date="2020-08-05T02:53:00Z">
                <w:pPr>
                  <w:spacing w:line="240" w:lineRule="auto"/>
                </w:pPr>
              </w:pPrChange>
            </w:pPr>
            <w:del w:id="6233" w:author="Hannah McSorley" w:date="2020-08-05T02:53:00Z">
              <w:r w:rsidRPr="00611A89">
                <w:rPr>
                  <w:rFonts w:asciiTheme="minorHAnsi" w:hAnsiTheme="minorHAnsi" w:cstheme="minorHAnsi"/>
                  <w:sz w:val="22"/>
                  <w:szCs w:val="22"/>
                </w:rPr>
                <w:delText>Drainage area (km2)</w:delText>
              </w:r>
            </w:del>
            <w:ins w:id="6234" w:author="Hannah McSorley" w:date="2020-08-05T02:53:00Z">
              <w:r w:rsidRPr="00BB7467">
                <w:rPr>
                  <w:rFonts w:asciiTheme="minorHAnsi" w:hAnsiTheme="minorHAnsi" w:cstheme="minorHAnsi"/>
                  <w:sz w:val="22"/>
                  <w:szCs w:val="22"/>
                </w:rPr>
                <w:t>3</w:t>
              </w:r>
            </w:ins>
          </w:p>
        </w:tc>
        <w:tc>
          <w:tcPr>
            <w:tcW w:w="692" w:type="pct"/>
            <w:shd w:val="clear" w:color="auto" w:fill="F2F2F2" w:themeFill="background1" w:themeFillShade="F2"/>
          </w:tcPr>
          <w:p w14:paraId="7EFAC88C" w14:textId="77777777" w:rsidR="001F6532" w:rsidRPr="00BB7467" w:rsidRDefault="001F6532">
            <w:pPr>
              <w:spacing w:line="276" w:lineRule="auto"/>
              <w:rPr>
                <w:rFonts w:asciiTheme="minorHAnsi" w:hAnsiTheme="minorHAnsi" w:cstheme="minorHAnsi"/>
                <w:sz w:val="22"/>
                <w:szCs w:val="22"/>
              </w:rPr>
              <w:pPrChange w:id="6235" w:author="Hannah McSorley" w:date="2020-08-05T02:53:00Z">
                <w:pPr>
                  <w:spacing w:line="240" w:lineRule="auto"/>
                </w:pPr>
              </w:pPrChange>
            </w:pPr>
            <w:ins w:id="6236" w:author="Hannah McSorley" w:date="2020-08-05T02:53:00Z">
              <w:r w:rsidRPr="00BB7467">
                <w:rPr>
                  <w:rFonts w:asciiTheme="minorHAnsi" w:hAnsiTheme="minorHAnsi" w:cstheme="minorHAnsi"/>
                  <w:sz w:val="22"/>
                  <w:szCs w:val="22"/>
                </w:rPr>
                <w:t>2018-</w:t>
              </w:r>
            </w:ins>
            <w:r w:rsidRPr="00BB7467">
              <w:rPr>
                <w:rFonts w:asciiTheme="minorHAnsi" w:hAnsiTheme="minorHAnsi" w:cstheme="minorHAnsi"/>
                <w:sz w:val="22"/>
                <w:szCs w:val="22"/>
              </w:rPr>
              <w:t>11</w:t>
            </w:r>
            <w:del w:id="6237" w:author="Hannah McSorley" w:date="2020-08-05T02:53:00Z">
              <w:r w:rsidRPr="00611A89">
                <w:rPr>
                  <w:rFonts w:asciiTheme="minorHAnsi" w:hAnsiTheme="minorHAnsi" w:cstheme="minorHAnsi"/>
                  <w:sz w:val="22"/>
                  <w:szCs w:val="22"/>
                </w:rPr>
                <w:delText>.5</w:delText>
              </w:r>
            </w:del>
            <w:ins w:id="6238" w:author="Hannah McSorley" w:date="2020-08-05T02:53:00Z">
              <w:r w:rsidRPr="00BB7467">
                <w:rPr>
                  <w:rFonts w:asciiTheme="minorHAnsi" w:hAnsiTheme="minorHAnsi" w:cstheme="minorHAnsi"/>
                  <w:sz w:val="22"/>
                  <w:szCs w:val="22"/>
                </w:rPr>
                <w:t>-25</w:t>
              </w:r>
            </w:ins>
          </w:p>
        </w:tc>
        <w:tc>
          <w:tcPr>
            <w:tcW w:w="606" w:type="pct"/>
            <w:shd w:val="clear" w:color="auto" w:fill="F2F2F2" w:themeFill="background1" w:themeFillShade="F2"/>
          </w:tcPr>
          <w:p w14:paraId="75EC938C" w14:textId="77777777" w:rsidR="001F6532" w:rsidRPr="00BB7467" w:rsidRDefault="001F6532">
            <w:pPr>
              <w:spacing w:line="276" w:lineRule="auto"/>
              <w:jc w:val="right"/>
              <w:rPr>
                <w:rFonts w:asciiTheme="minorHAnsi" w:hAnsiTheme="minorHAnsi" w:cstheme="minorHAnsi"/>
                <w:sz w:val="22"/>
                <w:szCs w:val="22"/>
              </w:rPr>
              <w:pPrChange w:id="6239" w:author="Hannah McSorley" w:date="2020-08-05T02:53:00Z">
                <w:pPr>
                  <w:spacing w:line="240" w:lineRule="auto"/>
                </w:pPr>
              </w:pPrChange>
            </w:pPr>
            <w:del w:id="6240" w:author="Hannah McSorley" w:date="2020-08-05T02:53:00Z">
              <w:r w:rsidRPr="00611A89">
                <w:rPr>
                  <w:rFonts w:asciiTheme="minorHAnsi" w:hAnsiTheme="minorHAnsi" w:cstheme="minorHAnsi"/>
                  <w:sz w:val="22"/>
                  <w:szCs w:val="22"/>
                </w:rPr>
                <w:delText>20</w:delText>
              </w:r>
            </w:del>
            <w:ins w:id="6241" w:author="Hannah McSorley" w:date="2020-08-05T02:53:00Z">
              <w:r w:rsidRPr="00BB7467">
                <w:rPr>
                  <w:rFonts w:asciiTheme="minorHAnsi" w:hAnsiTheme="minorHAnsi" w:cstheme="minorHAnsi"/>
                  <w:sz w:val="22"/>
                  <w:szCs w:val="22"/>
                </w:rPr>
                <w:t>3</w:t>
              </w:r>
            </w:ins>
            <w:r w:rsidRPr="00BB7467">
              <w:rPr>
                <w:rFonts w:asciiTheme="minorHAnsi" w:hAnsiTheme="minorHAnsi" w:cstheme="minorHAnsi"/>
                <w:sz w:val="22"/>
                <w:szCs w:val="22"/>
              </w:rPr>
              <w:t>.6</w:t>
            </w:r>
          </w:p>
        </w:tc>
        <w:tc>
          <w:tcPr>
            <w:tcW w:w="529" w:type="pct"/>
            <w:gridSpan w:val="2"/>
            <w:shd w:val="clear" w:color="auto" w:fill="F2F2F2" w:themeFill="background1" w:themeFillShade="F2"/>
          </w:tcPr>
          <w:p w14:paraId="0FE56942" w14:textId="77777777" w:rsidR="001F6532" w:rsidRPr="00BB7467" w:rsidRDefault="001F6532">
            <w:pPr>
              <w:spacing w:line="276" w:lineRule="auto"/>
              <w:jc w:val="right"/>
              <w:rPr>
                <w:rFonts w:asciiTheme="minorHAnsi" w:hAnsiTheme="minorHAnsi" w:cstheme="minorHAnsi"/>
                <w:sz w:val="22"/>
                <w:szCs w:val="22"/>
              </w:rPr>
              <w:pPrChange w:id="6242" w:author="Hannah McSorley" w:date="2020-08-05T02:53:00Z">
                <w:pPr>
                  <w:spacing w:line="240" w:lineRule="auto"/>
                </w:pPr>
              </w:pPrChange>
            </w:pPr>
            <w:del w:id="6243" w:author="Hannah McSorley" w:date="2020-08-05T02:53:00Z">
              <w:r w:rsidRPr="00611A89">
                <w:rPr>
                  <w:rFonts w:asciiTheme="minorHAnsi" w:hAnsiTheme="minorHAnsi" w:cstheme="minorHAnsi"/>
                  <w:sz w:val="22"/>
                  <w:szCs w:val="22"/>
                </w:rPr>
                <w:delText>28</w:delText>
              </w:r>
            </w:del>
            <w:ins w:id="6244" w:author="Hannah McSorley" w:date="2020-08-05T02:53:00Z">
              <w:r w:rsidRPr="00BB7467">
                <w:rPr>
                  <w:rFonts w:asciiTheme="minorHAnsi" w:hAnsiTheme="minorHAnsi" w:cstheme="minorHAnsi"/>
                  <w:sz w:val="22"/>
                  <w:szCs w:val="22"/>
                </w:rPr>
                <w:t>156</w:t>
              </w:r>
            </w:ins>
            <w:r w:rsidRPr="00BB7467">
              <w:rPr>
                <w:rFonts w:asciiTheme="minorHAnsi" w:hAnsiTheme="minorHAnsi" w:cstheme="minorHAnsi"/>
                <w:sz w:val="22"/>
                <w:szCs w:val="22"/>
              </w:rPr>
              <w:t>.1</w:t>
            </w:r>
          </w:p>
        </w:tc>
        <w:tc>
          <w:tcPr>
            <w:tcW w:w="742" w:type="pct"/>
            <w:gridSpan w:val="2"/>
            <w:shd w:val="clear" w:color="auto" w:fill="F2F2F2" w:themeFill="background1" w:themeFillShade="F2"/>
          </w:tcPr>
          <w:p w14:paraId="6F03C524" w14:textId="77777777" w:rsidR="001F6532" w:rsidRPr="00BB7467" w:rsidRDefault="001F6532">
            <w:pPr>
              <w:spacing w:line="276" w:lineRule="auto"/>
              <w:jc w:val="right"/>
              <w:rPr>
                <w:rFonts w:asciiTheme="minorHAnsi" w:hAnsiTheme="minorHAnsi" w:cstheme="minorHAnsi"/>
                <w:sz w:val="22"/>
                <w:szCs w:val="22"/>
              </w:rPr>
              <w:pPrChange w:id="6245" w:author="Hannah McSorley" w:date="2020-08-05T02:53:00Z">
                <w:pPr>
                  <w:spacing w:line="240" w:lineRule="auto"/>
                </w:pPr>
              </w:pPrChange>
            </w:pPr>
            <w:del w:id="6246" w:author="Hannah McSorley" w:date="2020-08-05T02:53:00Z">
              <w:r w:rsidRPr="00611A89">
                <w:rPr>
                  <w:rFonts w:asciiTheme="minorHAnsi" w:hAnsiTheme="minorHAnsi" w:cstheme="minorHAnsi"/>
                  <w:sz w:val="22"/>
                  <w:szCs w:val="22"/>
                </w:rPr>
                <w:delText>20</w:delText>
              </w:r>
            </w:del>
            <w:ins w:id="6247" w:author="Hannah McSorley" w:date="2020-08-05T02:53:00Z">
              <w:r w:rsidRPr="00BB7467">
                <w:rPr>
                  <w:rFonts w:asciiTheme="minorHAnsi" w:hAnsiTheme="minorHAnsi" w:cstheme="minorHAnsi"/>
                  <w:sz w:val="22"/>
                  <w:szCs w:val="22"/>
                </w:rPr>
                <w:t>43</w:t>
              </w:r>
            </w:ins>
            <w:r w:rsidRPr="00BB7467">
              <w:rPr>
                <w:rFonts w:asciiTheme="minorHAnsi" w:hAnsiTheme="minorHAnsi" w:cstheme="minorHAnsi"/>
                <w:sz w:val="22"/>
                <w:szCs w:val="22"/>
              </w:rPr>
              <w:t>.9</w:t>
            </w:r>
          </w:p>
        </w:tc>
        <w:tc>
          <w:tcPr>
            <w:tcW w:w="549" w:type="pct"/>
            <w:gridSpan w:val="2"/>
            <w:shd w:val="clear" w:color="auto" w:fill="F2F2F2" w:themeFill="background1" w:themeFillShade="F2"/>
          </w:tcPr>
          <w:p w14:paraId="7EAEF0CF" w14:textId="77777777" w:rsidR="001F6532" w:rsidRPr="00BB7467" w:rsidRDefault="001F6532">
            <w:pPr>
              <w:spacing w:line="276" w:lineRule="auto"/>
              <w:jc w:val="right"/>
              <w:rPr>
                <w:rFonts w:asciiTheme="minorHAnsi" w:hAnsiTheme="minorHAnsi" w:cstheme="minorHAnsi"/>
                <w:sz w:val="22"/>
                <w:szCs w:val="22"/>
              </w:rPr>
              <w:pPrChange w:id="6248" w:author="Hannah McSorley" w:date="2020-08-05T02:53:00Z">
                <w:pPr>
                  <w:spacing w:line="240" w:lineRule="auto"/>
                </w:pPr>
              </w:pPrChange>
            </w:pPr>
            <w:del w:id="6249" w:author="Hannah McSorley" w:date="2020-08-05T02:53:00Z">
              <w:r w:rsidRPr="00611A89">
                <w:rPr>
                  <w:rFonts w:asciiTheme="minorHAnsi" w:hAnsiTheme="minorHAnsi" w:cstheme="minorHAnsi"/>
                  <w:sz w:val="22"/>
                  <w:szCs w:val="22"/>
                </w:rPr>
                <w:delText>95.3</w:delText>
              </w:r>
            </w:del>
            <w:ins w:id="6250" w:author="Hannah McSorley" w:date="2020-08-05T02:53:00Z">
              <w:r w:rsidRPr="00BB7467">
                <w:rPr>
                  <w:rFonts w:asciiTheme="minorHAnsi" w:hAnsiTheme="minorHAnsi" w:cstheme="minorHAnsi"/>
                  <w:sz w:val="22"/>
                  <w:szCs w:val="22"/>
                </w:rPr>
                <w:t>34</w:t>
              </w:r>
            </w:ins>
          </w:p>
        </w:tc>
        <w:tc>
          <w:tcPr>
            <w:tcW w:w="502" w:type="pct"/>
            <w:shd w:val="clear" w:color="auto" w:fill="F2F2F2" w:themeFill="background1" w:themeFillShade="F2"/>
          </w:tcPr>
          <w:p w14:paraId="1859236C"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6.23</w:t>
            </w:r>
          </w:p>
        </w:tc>
        <w:tc>
          <w:tcPr>
            <w:tcW w:w="414" w:type="pct"/>
            <w:gridSpan w:val="2"/>
            <w:shd w:val="clear" w:color="auto" w:fill="F2F2F2" w:themeFill="background1" w:themeFillShade="F2"/>
          </w:tcPr>
          <w:p w14:paraId="2EB0A134"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27.93</w:t>
            </w:r>
          </w:p>
        </w:tc>
        <w:tc>
          <w:tcPr>
            <w:tcW w:w="0" w:type="auto"/>
            <w:shd w:val="clear" w:color="auto" w:fill="F2F2F2" w:themeFill="background1" w:themeFillShade="F2"/>
          </w:tcPr>
          <w:p w14:paraId="49251FDB"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4.18</w:t>
            </w:r>
          </w:p>
        </w:tc>
      </w:tr>
      <w:tr w:rsidR="008E1B7B" w:rsidRPr="00BB7467" w14:paraId="0FA6C65E" w14:textId="77777777" w:rsidTr="00AD2AB7">
        <w:trPr>
          <w:gridAfter w:val="2"/>
        </w:trPr>
        <w:tc>
          <w:tcPr>
            <w:tcW w:w="0" w:type="auto"/>
          </w:tcPr>
          <w:p w14:paraId="5E029E53" w14:textId="17E1B924" w:rsidR="00D3555D" w:rsidRPr="00BB7467" w:rsidRDefault="006D238B">
            <w:pPr>
              <w:spacing w:line="276" w:lineRule="auto"/>
              <w:jc w:val="right"/>
              <w:rPr>
                <w:rFonts w:asciiTheme="minorHAnsi" w:hAnsiTheme="minorHAnsi" w:cstheme="minorHAnsi"/>
                <w:sz w:val="22"/>
                <w:szCs w:val="22"/>
              </w:rPr>
              <w:pPrChange w:id="6251" w:author="Hannah McSorley" w:date="2020-08-05T02:53:00Z">
                <w:pPr>
                  <w:spacing w:line="240" w:lineRule="auto"/>
                </w:pPr>
              </w:pPrChange>
            </w:pPr>
            <w:del w:id="6252" w:author="Hannah McSorley" w:date="2020-08-05T02:53:00Z">
              <w:r w:rsidRPr="00611A89">
                <w:rPr>
                  <w:rFonts w:asciiTheme="minorHAnsi" w:hAnsiTheme="minorHAnsi" w:cstheme="minorHAnsi"/>
                  <w:sz w:val="22"/>
                  <w:szCs w:val="22"/>
                </w:rPr>
                <w:delText>Forest cover (%)</w:delText>
              </w:r>
            </w:del>
            <w:ins w:id="6253" w:author="Hannah McSorley" w:date="2020-08-05T02:53:00Z">
              <w:r w:rsidR="005D6F31" w:rsidRPr="00BB7467">
                <w:rPr>
                  <w:rFonts w:asciiTheme="minorHAnsi" w:hAnsiTheme="minorHAnsi" w:cstheme="minorHAnsi"/>
                  <w:sz w:val="22"/>
                  <w:szCs w:val="22"/>
                </w:rPr>
                <w:t>4</w:t>
              </w:r>
            </w:ins>
          </w:p>
        </w:tc>
        <w:tc>
          <w:tcPr>
            <w:tcW w:w="692" w:type="pct"/>
          </w:tcPr>
          <w:p w14:paraId="2580B337" w14:textId="49886A8D" w:rsidR="00D3555D" w:rsidRPr="00BB7467" w:rsidRDefault="006D238B">
            <w:pPr>
              <w:spacing w:line="276" w:lineRule="auto"/>
              <w:rPr>
                <w:rFonts w:asciiTheme="minorHAnsi" w:hAnsiTheme="minorHAnsi" w:cstheme="minorHAnsi"/>
                <w:sz w:val="22"/>
                <w:szCs w:val="22"/>
              </w:rPr>
              <w:pPrChange w:id="6254" w:author="Hannah McSorley" w:date="2020-08-05T02:53:00Z">
                <w:pPr>
                  <w:spacing w:line="240" w:lineRule="auto"/>
                </w:pPr>
              </w:pPrChange>
            </w:pPr>
            <w:del w:id="6255" w:author="Hannah McSorley" w:date="2020-08-05T02:53:00Z">
              <w:r w:rsidRPr="00611A89">
                <w:rPr>
                  <w:rFonts w:asciiTheme="minorHAnsi" w:hAnsiTheme="minorHAnsi" w:cstheme="minorHAnsi"/>
                  <w:sz w:val="22"/>
                  <w:szCs w:val="22"/>
                </w:rPr>
                <w:delText>94.5</w:delText>
              </w:r>
            </w:del>
            <w:ins w:id="6256" w:author="Hannah McSorley" w:date="2020-08-05T02:53:00Z">
              <w:r w:rsidR="005D6F31" w:rsidRPr="00BB7467">
                <w:rPr>
                  <w:rFonts w:asciiTheme="minorHAnsi" w:hAnsiTheme="minorHAnsi" w:cstheme="minorHAnsi"/>
                  <w:sz w:val="22"/>
                  <w:szCs w:val="22"/>
                </w:rPr>
                <w:t>2018-12-09</w:t>
              </w:r>
            </w:ins>
          </w:p>
        </w:tc>
        <w:tc>
          <w:tcPr>
            <w:tcW w:w="606" w:type="pct"/>
          </w:tcPr>
          <w:p w14:paraId="55680F62" w14:textId="116C8036" w:rsidR="00D3555D" w:rsidRPr="00BB7467" w:rsidRDefault="006D238B">
            <w:pPr>
              <w:spacing w:line="276" w:lineRule="auto"/>
              <w:jc w:val="right"/>
              <w:rPr>
                <w:rFonts w:asciiTheme="minorHAnsi" w:hAnsiTheme="minorHAnsi" w:cstheme="minorHAnsi"/>
                <w:sz w:val="22"/>
                <w:szCs w:val="22"/>
              </w:rPr>
              <w:pPrChange w:id="6257" w:author="Hannah McSorley" w:date="2020-08-05T02:53:00Z">
                <w:pPr>
                  <w:spacing w:line="240" w:lineRule="auto"/>
                </w:pPr>
              </w:pPrChange>
            </w:pPr>
            <w:del w:id="6258" w:author="Hannah McSorley" w:date="2020-08-05T02:53:00Z">
              <w:r w:rsidRPr="00611A89">
                <w:rPr>
                  <w:rFonts w:asciiTheme="minorHAnsi" w:hAnsiTheme="minorHAnsi" w:cstheme="minorHAnsi"/>
                  <w:sz w:val="22"/>
                  <w:szCs w:val="22"/>
                </w:rPr>
                <w:delText>99</w:delText>
              </w:r>
            </w:del>
            <w:ins w:id="6259" w:author="Hannah McSorley" w:date="2020-08-05T02:53:00Z">
              <w:r w:rsidR="005D6F31" w:rsidRPr="00BB7467">
                <w:rPr>
                  <w:rFonts w:asciiTheme="minorHAnsi" w:hAnsiTheme="minorHAnsi" w:cstheme="minorHAnsi"/>
                  <w:sz w:val="22"/>
                  <w:szCs w:val="22"/>
                </w:rPr>
                <w:t>4.9</w:t>
              </w:r>
            </w:ins>
          </w:p>
        </w:tc>
        <w:tc>
          <w:tcPr>
            <w:tcW w:w="529" w:type="pct"/>
            <w:gridSpan w:val="2"/>
          </w:tcPr>
          <w:p w14:paraId="14230A9B"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205.1</w:t>
            </w:r>
          </w:p>
        </w:tc>
        <w:tc>
          <w:tcPr>
            <w:tcW w:w="742" w:type="pct"/>
            <w:gridSpan w:val="2"/>
          </w:tcPr>
          <w:p w14:paraId="1F5A9448" w14:textId="0A7F5B0E" w:rsidR="00D3555D" w:rsidRPr="00BB7467" w:rsidRDefault="006D238B">
            <w:pPr>
              <w:spacing w:line="276" w:lineRule="auto"/>
              <w:jc w:val="right"/>
              <w:rPr>
                <w:rFonts w:asciiTheme="minorHAnsi" w:hAnsiTheme="minorHAnsi" w:cstheme="minorHAnsi"/>
                <w:sz w:val="22"/>
                <w:szCs w:val="22"/>
              </w:rPr>
              <w:pPrChange w:id="6260" w:author="Hannah McSorley" w:date="2020-08-05T02:53:00Z">
                <w:pPr>
                  <w:spacing w:line="240" w:lineRule="auto"/>
                </w:pPr>
              </w:pPrChange>
            </w:pPr>
            <w:del w:id="6261" w:author="Hannah McSorley" w:date="2020-08-05T02:53:00Z">
              <w:r w:rsidRPr="00611A89">
                <w:rPr>
                  <w:rFonts w:asciiTheme="minorHAnsi" w:hAnsiTheme="minorHAnsi" w:cstheme="minorHAnsi"/>
                  <w:sz w:val="22"/>
                  <w:szCs w:val="22"/>
                </w:rPr>
                <w:delText>96</w:delText>
              </w:r>
            </w:del>
            <w:ins w:id="6262" w:author="Hannah McSorley" w:date="2020-08-05T02:53:00Z">
              <w:r w:rsidR="005D6F31" w:rsidRPr="00BB7467">
                <w:rPr>
                  <w:rFonts w:asciiTheme="minorHAnsi" w:hAnsiTheme="minorHAnsi" w:cstheme="minorHAnsi"/>
                  <w:sz w:val="22"/>
                  <w:szCs w:val="22"/>
                </w:rPr>
                <w:t>41</w:t>
              </w:r>
            </w:ins>
            <w:r w:rsidR="005D6F31" w:rsidRPr="00BB7467">
              <w:rPr>
                <w:rFonts w:asciiTheme="minorHAnsi" w:hAnsiTheme="minorHAnsi" w:cstheme="minorHAnsi"/>
                <w:sz w:val="22"/>
                <w:szCs w:val="22"/>
              </w:rPr>
              <w:t>.6</w:t>
            </w:r>
          </w:p>
        </w:tc>
        <w:tc>
          <w:tcPr>
            <w:tcW w:w="549" w:type="pct"/>
            <w:gridSpan w:val="2"/>
          </w:tcPr>
          <w:p w14:paraId="70F75BEE" w14:textId="52D4EDD8" w:rsidR="00D3555D" w:rsidRPr="00BB7467" w:rsidRDefault="006D238B">
            <w:pPr>
              <w:spacing w:line="276" w:lineRule="auto"/>
              <w:jc w:val="right"/>
              <w:rPr>
                <w:rFonts w:asciiTheme="minorHAnsi" w:hAnsiTheme="minorHAnsi" w:cstheme="minorHAnsi"/>
                <w:sz w:val="22"/>
                <w:szCs w:val="22"/>
              </w:rPr>
              <w:pPrChange w:id="6263" w:author="Hannah McSorley" w:date="2020-08-05T02:53:00Z">
                <w:pPr>
                  <w:spacing w:line="240" w:lineRule="auto"/>
                </w:pPr>
              </w:pPrChange>
            </w:pPr>
            <w:del w:id="6264" w:author="Hannah McSorley" w:date="2020-08-05T02:53:00Z">
              <w:r w:rsidRPr="00611A89">
                <w:rPr>
                  <w:rFonts w:asciiTheme="minorHAnsi" w:hAnsiTheme="minorHAnsi" w:cstheme="minorHAnsi"/>
                  <w:sz w:val="22"/>
                  <w:szCs w:val="22"/>
                </w:rPr>
                <w:delText>97.8</w:delText>
              </w:r>
            </w:del>
            <w:ins w:id="6265" w:author="Hannah McSorley" w:date="2020-08-05T02:53:00Z">
              <w:r w:rsidR="005D6F31" w:rsidRPr="00BB7467">
                <w:rPr>
                  <w:rFonts w:asciiTheme="minorHAnsi" w:hAnsiTheme="minorHAnsi" w:cstheme="minorHAnsi"/>
                  <w:sz w:val="22"/>
                  <w:szCs w:val="22"/>
                </w:rPr>
                <w:t>18</w:t>
              </w:r>
            </w:ins>
          </w:p>
        </w:tc>
        <w:tc>
          <w:tcPr>
            <w:tcW w:w="502" w:type="pct"/>
          </w:tcPr>
          <w:p w14:paraId="5C8EA821" w14:textId="4DB5556E" w:rsidR="00D3555D" w:rsidRPr="00BB7467" w:rsidRDefault="006D238B">
            <w:pPr>
              <w:spacing w:line="276" w:lineRule="auto"/>
              <w:jc w:val="right"/>
              <w:rPr>
                <w:rFonts w:asciiTheme="minorHAnsi" w:hAnsiTheme="minorHAnsi" w:cstheme="minorHAnsi"/>
                <w:sz w:val="22"/>
                <w:szCs w:val="22"/>
              </w:rPr>
              <w:pPrChange w:id="6266" w:author="Hannah McSorley" w:date="2020-08-05T02:53:00Z">
                <w:pPr>
                  <w:spacing w:line="240" w:lineRule="auto"/>
                </w:pPr>
              </w:pPrChange>
            </w:pPr>
            <w:del w:id="6267" w:author="Hannah McSorley" w:date="2020-08-05T02:53:00Z">
              <w:r w:rsidRPr="00611A89">
                <w:rPr>
                  <w:rFonts w:asciiTheme="minorHAnsi" w:hAnsiTheme="minorHAnsi" w:cstheme="minorHAnsi"/>
                  <w:sz w:val="22"/>
                  <w:szCs w:val="22"/>
                </w:rPr>
                <w:delText>98.</w:delText>
              </w:r>
            </w:del>
            <w:r w:rsidR="005D6F31" w:rsidRPr="00BB7467">
              <w:rPr>
                <w:rFonts w:asciiTheme="minorHAnsi" w:hAnsiTheme="minorHAnsi" w:cstheme="minorHAnsi"/>
                <w:sz w:val="22"/>
                <w:szCs w:val="22"/>
              </w:rPr>
              <w:t>5</w:t>
            </w:r>
            <w:ins w:id="6268" w:author="Hannah McSorley" w:date="2020-08-05T02:53:00Z">
              <w:r w:rsidR="005D6F31" w:rsidRPr="00BB7467">
                <w:rPr>
                  <w:rFonts w:asciiTheme="minorHAnsi" w:hAnsiTheme="minorHAnsi" w:cstheme="minorHAnsi"/>
                  <w:sz w:val="22"/>
                  <w:szCs w:val="22"/>
                </w:rPr>
                <w:t>.88</w:t>
              </w:r>
            </w:ins>
          </w:p>
        </w:tc>
        <w:tc>
          <w:tcPr>
            <w:tcW w:w="414" w:type="pct"/>
            <w:gridSpan w:val="2"/>
          </w:tcPr>
          <w:p w14:paraId="67D4DEC4" w14:textId="409B2E42" w:rsidR="00D3555D" w:rsidRPr="00BB7467" w:rsidRDefault="006D238B">
            <w:pPr>
              <w:spacing w:line="276" w:lineRule="auto"/>
              <w:rPr>
                <w:rFonts w:asciiTheme="minorHAnsi" w:hAnsiTheme="minorHAnsi" w:cstheme="minorHAnsi"/>
                <w:sz w:val="22"/>
                <w:szCs w:val="22"/>
              </w:rPr>
              <w:pPrChange w:id="6269" w:author="Hannah McSorley" w:date="2020-08-05T02:53:00Z">
                <w:pPr>
                  <w:spacing w:line="240" w:lineRule="auto"/>
                </w:pPr>
              </w:pPrChange>
            </w:pPr>
            <w:del w:id="6270" w:author="Hannah McSorley" w:date="2020-08-05T02:53:00Z">
              <w:r w:rsidRPr="00611A89">
                <w:rPr>
                  <w:rFonts w:asciiTheme="minorHAnsi" w:hAnsiTheme="minorHAnsi" w:cstheme="minorHAnsi"/>
                  <w:sz w:val="22"/>
                  <w:szCs w:val="22"/>
                </w:rPr>
                <w:delText>97.6</w:delText>
              </w:r>
            </w:del>
          </w:p>
        </w:tc>
        <w:tc>
          <w:tcPr>
            <w:tcW w:w="0" w:type="auto"/>
          </w:tcPr>
          <w:p w14:paraId="6C72EACE" w14:textId="77777777" w:rsidR="00D3555D" w:rsidRPr="00BB7467" w:rsidRDefault="00D3555D" w:rsidP="00BB7467">
            <w:pPr>
              <w:spacing w:line="276" w:lineRule="auto"/>
              <w:rPr>
                <w:rFonts w:asciiTheme="minorHAnsi" w:hAnsiTheme="minorHAnsi" w:cstheme="minorHAnsi"/>
                <w:sz w:val="22"/>
                <w:szCs w:val="22"/>
              </w:rPr>
            </w:pPr>
          </w:p>
        </w:tc>
      </w:tr>
      <w:tr w:rsidR="001125AE" w:rsidRPr="00BB7467" w14:paraId="3CF6AD70" w14:textId="77777777" w:rsidTr="00A748CC">
        <w:trPr>
          <w:gridAfter w:val="2"/>
        </w:trPr>
        <w:tc>
          <w:tcPr>
            <w:tcW w:w="0" w:type="auto"/>
            <w:shd w:val="clear" w:color="auto" w:fill="F2F2F2" w:themeFill="background1" w:themeFillShade="F2"/>
          </w:tcPr>
          <w:p w14:paraId="71EE6A4A" w14:textId="77777777" w:rsidR="001F6532" w:rsidRPr="00BB7467" w:rsidRDefault="001F6532">
            <w:pPr>
              <w:spacing w:line="276" w:lineRule="auto"/>
              <w:jc w:val="right"/>
              <w:rPr>
                <w:rFonts w:asciiTheme="minorHAnsi" w:hAnsiTheme="minorHAnsi" w:cstheme="minorHAnsi"/>
                <w:sz w:val="22"/>
                <w:szCs w:val="22"/>
              </w:rPr>
              <w:pPrChange w:id="6271" w:author="Hannah McSorley" w:date="2020-08-05T02:53:00Z">
                <w:pPr>
                  <w:spacing w:line="240" w:lineRule="auto"/>
                </w:pPr>
              </w:pPrChange>
            </w:pPr>
            <w:del w:id="6272" w:author="Hannah McSorley" w:date="2020-08-05T02:53:00Z">
              <w:r w:rsidRPr="00611A89">
                <w:rPr>
                  <w:rFonts w:asciiTheme="minorHAnsi" w:hAnsiTheme="minorHAnsi" w:cstheme="minorHAnsi"/>
                  <w:sz w:val="22"/>
                  <w:szCs w:val="22"/>
                </w:rPr>
                <w:delText>Wetland cover (%)</w:delText>
              </w:r>
            </w:del>
            <w:ins w:id="6273" w:author="Hannah McSorley" w:date="2020-08-05T02:53:00Z">
              <w:r w:rsidRPr="00BB7467">
                <w:rPr>
                  <w:rFonts w:asciiTheme="minorHAnsi" w:hAnsiTheme="minorHAnsi" w:cstheme="minorHAnsi"/>
                  <w:sz w:val="22"/>
                  <w:szCs w:val="22"/>
                </w:rPr>
                <w:t>7</w:t>
              </w:r>
            </w:ins>
          </w:p>
        </w:tc>
        <w:tc>
          <w:tcPr>
            <w:tcW w:w="692" w:type="pct"/>
            <w:shd w:val="clear" w:color="auto" w:fill="F2F2F2" w:themeFill="background1" w:themeFillShade="F2"/>
          </w:tcPr>
          <w:p w14:paraId="62707D6F" w14:textId="77777777" w:rsidR="001F6532" w:rsidRPr="00BB7467" w:rsidRDefault="001F6532"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2019-01-02</w:t>
            </w:r>
          </w:p>
        </w:tc>
        <w:tc>
          <w:tcPr>
            <w:tcW w:w="606" w:type="pct"/>
            <w:shd w:val="clear" w:color="auto" w:fill="F2F2F2" w:themeFill="background1" w:themeFillShade="F2"/>
          </w:tcPr>
          <w:p w14:paraId="1089028A" w14:textId="77777777" w:rsidR="001F6532" w:rsidRPr="00BB7467" w:rsidRDefault="001F6532">
            <w:pPr>
              <w:spacing w:line="276" w:lineRule="auto"/>
              <w:jc w:val="right"/>
              <w:rPr>
                <w:rFonts w:asciiTheme="minorHAnsi" w:hAnsiTheme="minorHAnsi" w:cstheme="minorHAnsi"/>
                <w:sz w:val="22"/>
                <w:szCs w:val="22"/>
              </w:rPr>
              <w:pPrChange w:id="6274" w:author="Hannah McSorley" w:date="2020-08-05T02:53:00Z">
                <w:pPr>
                  <w:spacing w:line="240" w:lineRule="auto"/>
                </w:pPr>
              </w:pPrChange>
            </w:pPr>
            <w:r w:rsidRPr="00BB7467">
              <w:rPr>
                <w:rFonts w:asciiTheme="minorHAnsi" w:hAnsiTheme="minorHAnsi" w:cstheme="minorHAnsi"/>
                <w:sz w:val="22"/>
                <w:szCs w:val="22"/>
              </w:rPr>
              <w:t>4.2</w:t>
            </w:r>
          </w:p>
        </w:tc>
        <w:tc>
          <w:tcPr>
            <w:tcW w:w="529" w:type="pct"/>
            <w:gridSpan w:val="2"/>
            <w:shd w:val="clear" w:color="auto" w:fill="F2F2F2" w:themeFill="background1" w:themeFillShade="F2"/>
          </w:tcPr>
          <w:p w14:paraId="73331B3B" w14:textId="77777777" w:rsidR="001F6532" w:rsidRPr="00BB7467" w:rsidRDefault="001F6532">
            <w:pPr>
              <w:spacing w:line="276" w:lineRule="auto"/>
              <w:jc w:val="right"/>
              <w:rPr>
                <w:rFonts w:asciiTheme="minorHAnsi" w:hAnsiTheme="minorHAnsi" w:cstheme="minorHAnsi"/>
                <w:sz w:val="22"/>
                <w:szCs w:val="22"/>
              </w:rPr>
              <w:pPrChange w:id="6275" w:author="Hannah McSorley" w:date="2020-08-05T02:53:00Z">
                <w:pPr>
                  <w:spacing w:line="240" w:lineRule="auto"/>
                </w:pPr>
              </w:pPrChange>
            </w:pPr>
            <w:del w:id="6276" w:author="Hannah McSorley" w:date="2020-08-05T02:53:00Z">
              <w:r w:rsidRPr="00611A89">
                <w:rPr>
                  <w:rFonts w:asciiTheme="minorHAnsi" w:hAnsiTheme="minorHAnsi" w:cstheme="minorHAnsi"/>
                  <w:sz w:val="22"/>
                  <w:szCs w:val="22"/>
                </w:rPr>
                <w:delText>2</w:delText>
              </w:r>
            </w:del>
            <w:ins w:id="6277" w:author="Hannah McSorley" w:date="2020-08-05T02:53:00Z">
              <w:r w:rsidRPr="00BB7467">
                <w:rPr>
                  <w:rFonts w:asciiTheme="minorHAnsi" w:hAnsiTheme="minorHAnsi" w:cstheme="minorHAnsi"/>
                  <w:sz w:val="22"/>
                  <w:szCs w:val="22"/>
                </w:rPr>
                <w:t>227</w:t>
              </w:r>
            </w:ins>
            <w:r w:rsidRPr="00BB7467">
              <w:rPr>
                <w:rFonts w:asciiTheme="minorHAnsi" w:hAnsiTheme="minorHAnsi" w:cstheme="minorHAnsi"/>
                <w:sz w:val="22"/>
                <w:szCs w:val="22"/>
              </w:rPr>
              <w:t>.6</w:t>
            </w:r>
          </w:p>
        </w:tc>
        <w:tc>
          <w:tcPr>
            <w:tcW w:w="742" w:type="pct"/>
            <w:gridSpan w:val="2"/>
            <w:shd w:val="clear" w:color="auto" w:fill="F2F2F2" w:themeFill="background1" w:themeFillShade="F2"/>
          </w:tcPr>
          <w:p w14:paraId="0AA8A1FE" w14:textId="77777777" w:rsidR="001F6532" w:rsidRPr="00BB7467" w:rsidRDefault="001F6532">
            <w:pPr>
              <w:spacing w:line="276" w:lineRule="auto"/>
              <w:jc w:val="right"/>
              <w:rPr>
                <w:rFonts w:asciiTheme="minorHAnsi" w:hAnsiTheme="minorHAnsi" w:cstheme="minorHAnsi"/>
                <w:sz w:val="22"/>
                <w:szCs w:val="22"/>
              </w:rPr>
              <w:pPrChange w:id="6278" w:author="Hannah McSorley" w:date="2020-08-05T02:53:00Z">
                <w:pPr>
                  <w:spacing w:line="240" w:lineRule="auto"/>
                </w:pPr>
              </w:pPrChange>
            </w:pPr>
            <w:del w:id="6279" w:author="Hannah McSorley" w:date="2020-08-05T02:53:00Z">
              <w:r w:rsidRPr="00611A89">
                <w:rPr>
                  <w:rFonts w:asciiTheme="minorHAnsi" w:hAnsiTheme="minorHAnsi" w:cstheme="minorHAnsi"/>
                  <w:sz w:val="22"/>
                  <w:szCs w:val="22"/>
                </w:rPr>
                <w:delText>1.6</w:delText>
              </w:r>
            </w:del>
            <w:ins w:id="6280" w:author="Hannah McSorley" w:date="2020-08-05T02:53:00Z">
              <w:r w:rsidRPr="00BB7467">
                <w:rPr>
                  <w:rFonts w:asciiTheme="minorHAnsi" w:hAnsiTheme="minorHAnsi" w:cstheme="minorHAnsi"/>
                  <w:sz w:val="22"/>
                  <w:szCs w:val="22"/>
                </w:rPr>
                <w:t>54.2</w:t>
              </w:r>
            </w:ins>
          </w:p>
        </w:tc>
        <w:tc>
          <w:tcPr>
            <w:tcW w:w="549" w:type="pct"/>
            <w:gridSpan w:val="2"/>
            <w:shd w:val="clear" w:color="auto" w:fill="F2F2F2" w:themeFill="background1" w:themeFillShade="F2"/>
          </w:tcPr>
          <w:p w14:paraId="025B54FC"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w:t>
            </w:r>
          </w:p>
        </w:tc>
        <w:tc>
          <w:tcPr>
            <w:tcW w:w="502" w:type="pct"/>
            <w:shd w:val="clear" w:color="auto" w:fill="F2F2F2" w:themeFill="background1" w:themeFillShade="F2"/>
          </w:tcPr>
          <w:p w14:paraId="04D7F482" w14:textId="77777777" w:rsidR="001F6532" w:rsidRPr="00BB7467" w:rsidRDefault="001F6532">
            <w:pPr>
              <w:spacing w:line="276" w:lineRule="auto"/>
              <w:jc w:val="right"/>
              <w:rPr>
                <w:rFonts w:asciiTheme="minorHAnsi" w:hAnsiTheme="minorHAnsi" w:cstheme="minorHAnsi"/>
                <w:sz w:val="22"/>
                <w:szCs w:val="22"/>
              </w:rPr>
              <w:pPrChange w:id="6281" w:author="Hannah McSorley" w:date="2020-08-05T02:53:00Z">
                <w:pPr>
                  <w:spacing w:line="240" w:lineRule="auto"/>
                </w:pPr>
              </w:pPrChange>
            </w:pPr>
            <w:del w:id="6282" w:author="Hannah McSorley" w:date="2020-08-05T02:53:00Z">
              <w:r w:rsidRPr="00611A89">
                <w:rPr>
                  <w:rFonts w:asciiTheme="minorHAnsi" w:hAnsiTheme="minorHAnsi" w:cstheme="minorHAnsi"/>
                  <w:sz w:val="22"/>
                  <w:szCs w:val="22"/>
                </w:rPr>
                <w:delText>0.</w:delText>
              </w:r>
            </w:del>
            <w:r w:rsidRPr="00BB7467">
              <w:rPr>
                <w:rFonts w:asciiTheme="minorHAnsi" w:hAnsiTheme="minorHAnsi" w:cstheme="minorHAnsi"/>
                <w:sz w:val="22"/>
                <w:szCs w:val="22"/>
              </w:rPr>
              <w:t>4</w:t>
            </w:r>
            <w:ins w:id="6283" w:author="Hannah McSorley" w:date="2020-08-05T02:53:00Z">
              <w:r w:rsidRPr="00BB7467">
                <w:rPr>
                  <w:rFonts w:asciiTheme="minorHAnsi" w:hAnsiTheme="minorHAnsi" w:cstheme="minorHAnsi"/>
                  <w:sz w:val="22"/>
                  <w:szCs w:val="22"/>
                </w:rPr>
                <w:t>.68</w:t>
              </w:r>
            </w:ins>
          </w:p>
        </w:tc>
        <w:tc>
          <w:tcPr>
            <w:tcW w:w="414" w:type="pct"/>
            <w:gridSpan w:val="2"/>
            <w:shd w:val="clear" w:color="auto" w:fill="F2F2F2" w:themeFill="background1" w:themeFillShade="F2"/>
          </w:tcPr>
          <w:p w14:paraId="6BCBD21A" w14:textId="77777777" w:rsidR="001F6532" w:rsidRPr="00BB7467" w:rsidRDefault="001F6532">
            <w:pPr>
              <w:spacing w:line="276" w:lineRule="auto"/>
              <w:rPr>
                <w:rFonts w:asciiTheme="minorHAnsi" w:hAnsiTheme="minorHAnsi" w:cstheme="minorHAnsi"/>
                <w:sz w:val="22"/>
                <w:szCs w:val="22"/>
              </w:rPr>
              <w:pPrChange w:id="6284" w:author="Hannah McSorley" w:date="2020-08-05T02:53:00Z">
                <w:pPr>
                  <w:spacing w:line="240" w:lineRule="auto"/>
                </w:pPr>
              </w:pPrChange>
            </w:pPr>
            <w:del w:id="6285" w:author="Hannah McSorley" w:date="2020-08-05T02:53:00Z">
              <w:r w:rsidRPr="00611A89">
                <w:rPr>
                  <w:rFonts w:asciiTheme="minorHAnsi" w:hAnsiTheme="minorHAnsi" w:cstheme="minorHAnsi"/>
                  <w:sz w:val="22"/>
                  <w:szCs w:val="22"/>
                </w:rPr>
                <w:delText>1.1</w:delText>
              </w:r>
            </w:del>
          </w:p>
        </w:tc>
        <w:tc>
          <w:tcPr>
            <w:tcW w:w="0" w:type="auto"/>
            <w:shd w:val="clear" w:color="auto" w:fill="F2F2F2" w:themeFill="background1" w:themeFillShade="F2"/>
          </w:tcPr>
          <w:p w14:paraId="05482D18" w14:textId="77777777" w:rsidR="001F6532" w:rsidRPr="00BB7467" w:rsidRDefault="001F6532" w:rsidP="00BB7467">
            <w:pPr>
              <w:spacing w:line="276" w:lineRule="auto"/>
              <w:rPr>
                <w:rFonts w:asciiTheme="minorHAnsi" w:hAnsiTheme="minorHAnsi" w:cstheme="minorHAnsi"/>
                <w:sz w:val="22"/>
                <w:szCs w:val="22"/>
              </w:rPr>
            </w:pPr>
          </w:p>
        </w:tc>
      </w:tr>
      <w:tr w:rsidR="001125AE" w:rsidRPr="00BB7467" w14:paraId="776CF978" w14:textId="77777777" w:rsidTr="00A748CC">
        <w:trPr>
          <w:gridAfter w:val="2"/>
        </w:trPr>
        <w:tc>
          <w:tcPr>
            <w:tcW w:w="0" w:type="auto"/>
          </w:tcPr>
          <w:p w14:paraId="74BFEA2E" w14:textId="77777777" w:rsidR="001F6532" w:rsidRPr="00BB7467" w:rsidRDefault="001F6532">
            <w:pPr>
              <w:spacing w:line="276" w:lineRule="auto"/>
              <w:jc w:val="right"/>
              <w:rPr>
                <w:rFonts w:asciiTheme="minorHAnsi" w:hAnsiTheme="minorHAnsi" w:cstheme="minorHAnsi"/>
                <w:sz w:val="22"/>
                <w:szCs w:val="22"/>
              </w:rPr>
              <w:pPrChange w:id="6286" w:author="Hannah McSorley" w:date="2020-08-05T02:53:00Z">
                <w:pPr>
                  <w:spacing w:line="240" w:lineRule="auto"/>
                </w:pPr>
              </w:pPrChange>
            </w:pPr>
            <w:del w:id="6287" w:author="Hannah McSorley" w:date="2020-08-05T02:53:00Z">
              <w:r w:rsidRPr="00611A89">
                <w:rPr>
                  <w:rFonts w:asciiTheme="minorHAnsi" w:hAnsiTheme="minorHAnsi" w:cstheme="minorHAnsi"/>
                  <w:sz w:val="22"/>
                  <w:szCs w:val="22"/>
                </w:rPr>
                <w:delText>Open water coverage (%)</w:delText>
              </w:r>
            </w:del>
            <w:ins w:id="6288" w:author="Hannah McSorley" w:date="2020-08-05T02:53:00Z">
              <w:r w:rsidRPr="00BB7467">
                <w:rPr>
                  <w:rFonts w:asciiTheme="minorHAnsi" w:hAnsiTheme="minorHAnsi" w:cstheme="minorHAnsi"/>
                  <w:sz w:val="22"/>
                  <w:szCs w:val="22"/>
                </w:rPr>
                <w:t>8</w:t>
              </w:r>
            </w:ins>
          </w:p>
        </w:tc>
        <w:tc>
          <w:tcPr>
            <w:tcW w:w="692" w:type="pct"/>
          </w:tcPr>
          <w:p w14:paraId="0187D3F6" w14:textId="77777777" w:rsidR="001F6532" w:rsidRPr="00BB7467" w:rsidRDefault="001F6532">
            <w:pPr>
              <w:spacing w:line="276" w:lineRule="auto"/>
              <w:rPr>
                <w:rFonts w:asciiTheme="minorHAnsi" w:hAnsiTheme="minorHAnsi" w:cstheme="minorHAnsi"/>
                <w:sz w:val="22"/>
                <w:szCs w:val="22"/>
              </w:rPr>
              <w:pPrChange w:id="6289" w:author="Hannah McSorley" w:date="2020-08-05T02:53:00Z">
                <w:pPr>
                  <w:spacing w:line="240" w:lineRule="auto"/>
                </w:pPr>
              </w:pPrChange>
            </w:pPr>
            <w:del w:id="6290" w:author="Hannah McSorley" w:date="2020-08-05T02:53:00Z">
              <w:r w:rsidRPr="00611A89">
                <w:rPr>
                  <w:rFonts w:asciiTheme="minorHAnsi" w:hAnsiTheme="minorHAnsi" w:cstheme="minorHAnsi"/>
                  <w:sz w:val="22"/>
                  <w:szCs w:val="22"/>
                </w:rPr>
                <w:delText>2.9</w:delText>
              </w:r>
            </w:del>
            <w:ins w:id="6291" w:author="Hannah McSorley" w:date="2020-08-05T02:53:00Z">
              <w:r w:rsidRPr="00BB7467">
                <w:rPr>
                  <w:rFonts w:asciiTheme="minorHAnsi" w:hAnsiTheme="minorHAnsi" w:cstheme="minorHAnsi"/>
                  <w:sz w:val="22"/>
                  <w:szCs w:val="22"/>
                </w:rPr>
                <w:t>2019-01-17</w:t>
              </w:r>
            </w:ins>
          </w:p>
        </w:tc>
        <w:tc>
          <w:tcPr>
            <w:tcW w:w="606" w:type="pct"/>
          </w:tcPr>
          <w:p w14:paraId="52DB318C" w14:textId="77777777" w:rsidR="001F6532" w:rsidRPr="00BB7467" w:rsidRDefault="001F6532">
            <w:pPr>
              <w:spacing w:line="276" w:lineRule="auto"/>
              <w:jc w:val="right"/>
              <w:rPr>
                <w:rFonts w:asciiTheme="minorHAnsi" w:hAnsiTheme="minorHAnsi" w:cstheme="minorHAnsi"/>
                <w:sz w:val="22"/>
                <w:szCs w:val="22"/>
              </w:rPr>
              <w:pPrChange w:id="6292" w:author="Hannah McSorley" w:date="2020-08-05T02:53:00Z">
                <w:pPr>
                  <w:spacing w:line="240" w:lineRule="auto"/>
                </w:pPr>
              </w:pPrChange>
            </w:pPr>
            <w:ins w:id="6293" w:author="Hannah McSorley" w:date="2020-08-05T02:53:00Z">
              <w:r w:rsidRPr="00BB7467">
                <w:rPr>
                  <w:rFonts w:asciiTheme="minorHAnsi" w:hAnsiTheme="minorHAnsi" w:cstheme="minorHAnsi"/>
                  <w:sz w:val="22"/>
                  <w:szCs w:val="22"/>
                </w:rPr>
                <w:t>3.</w:t>
              </w:r>
            </w:ins>
            <w:r w:rsidRPr="00BB7467">
              <w:rPr>
                <w:rFonts w:asciiTheme="minorHAnsi" w:hAnsiTheme="minorHAnsi" w:cstheme="minorHAnsi"/>
                <w:sz w:val="22"/>
                <w:szCs w:val="22"/>
              </w:rPr>
              <w:t>0</w:t>
            </w:r>
            <w:del w:id="6294" w:author="Hannah McSorley" w:date="2020-08-05T02:53:00Z">
              <w:r w:rsidRPr="00611A89">
                <w:rPr>
                  <w:rFonts w:asciiTheme="minorHAnsi" w:hAnsiTheme="minorHAnsi" w:cstheme="minorHAnsi"/>
                  <w:sz w:val="22"/>
                  <w:szCs w:val="22"/>
                </w:rPr>
                <w:delText>.6</w:delText>
              </w:r>
            </w:del>
          </w:p>
        </w:tc>
        <w:tc>
          <w:tcPr>
            <w:tcW w:w="529" w:type="pct"/>
            <w:gridSpan w:val="2"/>
          </w:tcPr>
          <w:p w14:paraId="3E08B601"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68.7</w:t>
            </w:r>
          </w:p>
        </w:tc>
        <w:tc>
          <w:tcPr>
            <w:tcW w:w="742" w:type="pct"/>
            <w:gridSpan w:val="2"/>
          </w:tcPr>
          <w:p w14:paraId="6F3B2A1D" w14:textId="77777777" w:rsidR="001F6532" w:rsidRPr="00BB7467" w:rsidRDefault="001F6532">
            <w:pPr>
              <w:spacing w:line="276" w:lineRule="auto"/>
              <w:jc w:val="right"/>
              <w:rPr>
                <w:rFonts w:asciiTheme="minorHAnsi" w:hAnsiTheme="minorHAnsi" w:cstheme="minorHAnsi"/>
                <w:sz w:val="22"/>
                <w:szCs w:val="22"/>
              </w:rPr>
              <w:pPrChange w:id="6295" w:author="Hannah McSorley" w:date="2020-08-05T02:53:00Z">
                <w:pPr>
                  <w:spacing w:line="240" w:lineRule="auto"/>
                </w:pPr>
              </w:pPrChange>
            </w:pPr>
            <w:del w:id="6296" w:author="Hannah McSorley" w:date="2020-08-05T02:53:00Z">
              <w:r w:rsidRPr="00611A89">
                <w:rPr>
                  <w:rFonts w:asciiTheme="minorHAnsi" w:hAnsiTheme="minorHAnsi" w:cstheme="minorHAnsi"/>
                  <w:sz w:val="22"/>
                  <w:szCs w:val="22"/>
                </w:rPr>
                <w:delText>1</w:delText>
              </w:r>
            </w:del>
            <w:ins w:id="6297" w:author="Hannah McSorley" w:date="2020-08-05T02:53:00Z">
              <w:r w:rsidRPr="00BB7467">
                <w:rPr>
                  <w:rFonts w:asciiTheme="minorHAnsi" w:hAnsiTheme="minorHAnsi" w:cstheme="minorHAnsi"/>
                  <w:sz w:val="22"/>
                  <w:szCs w:val="22"/>
                </w:rPr>
                <w:t>22</w:t>
              </w:r>
            </w:ins>
            <w:r w:rsidRPr="00BB7467">
              <w:rPr>
                <w:rFonts w:asciiTheme="minorHAnsi" w:hAnsiTheme="minorHAnsi" w:cstheme="minorHAnsi"/>
                <w:sz w:val="22"/>
                <w:szCs w:val="22"/>
              </w:rPr>
              <w:t>.8</w:t>
            </w:r>
          </w:p>
        </w:tc>
        <w:tc>
          <w:tcPr>
            <w:tcW w:w="549" w:type="pct"/>
            <w:gridSpan w:val="2"/>
          </w:tcPr>
          <w:p w14:paraId="4BCB8E00" w14:textId="77777777" w:rsidR="001F6532" w:rsidRPr="00BB7467" w:rsidRDefault="001F6532">
            <w:pPr>
              <w:spacing w:line="276" w:lineRule="auto"/>
              <w:jc w:val="right"/>
              <w:rPr>
                <w:rFonts w:asciiTheme="minorHAnsi" w:hAnsiTheme="minorHAnsi" w:cstheme="minorHAnsi"/>
                <w:sz w:val="22"/>
                <w:szCs w:val="22"/>
              </w:rPr>
              <w:pPrChange w:id="6298" w:author="Hannah McSorley" w:date="2020-08-05T02:53:00Z">
                <w:pPr>
                  <w:spacing w:line="240" w:lineRule="auto"/>
                </w:pPr>
              </w:pPrChange>
            </w:pPr>
            <w:del w:id="6299" w:author="Hannah McSorley" w:date="2020-08-05T02:53:00Z">
              <w:r w:rsidRPr="00611A89">
                <w:rPr>
                  <w:rFonts w:asciiTheme="minorHAnsi" w:hAnsiTheme="minorHAnsi" w:cstheme="minorHAnsi"/>
                  <w:sz w:val="22"/>
                  <w:szCs w:val="22"/>
                </w:rPr>
                <w:delText>0.</w:delText>
              </w:r>
            </w:del>
            <w:r w:rsidRPr="00BB7467">
              <w:rPr>
                <w:rFonts w:asciiTheme="minorHAnsi" w:hAnsiTheme="minorHAnsi" w:cstheme="minorHAnsi"/>
                <w:sz w:val="22"/>
                <w:szCs w:val="22"/>
              </w:rPr>
              <w:t>3</w:t>
            </w:r>
          </w:p>
        </w:tc>
        <w:tc>
          <w:tcPr>
            <w:tcW w:w="502" w:type="pct"/>
          </w:tcPr>
          <w:p w14:paraId="5B136C64" w14:textId="77777777" w:rsidR="001F6532" w:rsidRPr="00BB7467" w:rsidRDefault="001F6532">
            <w:pPr>
              <w:spacing w:line="276" w:lineRule="auto"/>
              <w:jc w:val="right"/>
              <w:rPr>
                <w:rFonts w:asciiTheme="minorHAnsi" w:hAnsiTheme="minorHAnsi" w:cstheme="minorHAnsi"/>
                <w:sz w:val="22"/>
                <w:szCs w:val="22"/>
              </w:rPr>
              <w:pPrChange w:id="6300" w:author="Hannah McSorley" w:date="2020-08-05T02:53:00Z">
                <w:pPr>
                  <w:spacing w:line="240" w:lineRule="auto"/>
                </w:pPr>
              </w:pPrChange>
            </w:pPr>
            <w:del w:id="6301" w:author="Hannah McSorley" w:date="2020-08-05T02:53:00Z">
              <w:r w:rsidRPr="00611A89">
                <w:rPr>
                  <w:rFonts w:asciiTheme="minorHAnsi" w:hAnsiTheme="minorHAnsi" w:cstheme="minorHAnsi"/>
                  <w:sz w:val="22"/>
                  <w:szCs w:val="22"/>
                </w:rPr>
                <w:delText>0.7</w:delText>
              </w:r>
            </w:del>
            <w:ins w:id="6302" w:author="Hannah McSorley" w:date="2020-08-05T02:53:00Z">
              <w:r w:rsidRPr="00BB7467">
                <w:rPr>
                  <w:rFonts w:asciiTheme="minorHAnsi" w:hAnsiTheme="minorHAnsi" w:cstheme="minorHAnsi"/>
                  <w:sz w:val="22"/>
                  <w:szCs w:val="22"/>
                </w:rPr>
                <w:t>2.97</w:t>
              </w:r>
            </w:ins>
          </w:p>
        </w:tc>
        <w:tc>
          <w:tcPr>
            <w:tcW w:w="414" w:type="pct"/>
            <w:gridSpan w:val="2"/>
          </w:tcPr>
          <w:p w14:paraId="133222BB" w14:textId="77777777" w:rsidR="001F6532" w:rsidRPr="00BB7467" w:rsidRDefault="001F6532" w:rsidP="00BB7467">
            <w:pPr>
              <w:spacing w:line="276" w:lineRule="auto"/>
              <w:rPr>
                <w:rFonts w:asciiTheme="minorHAnsi" w:hAnsiTheme="minorHAnsi" w:cstheme="minorHAnsi"/>
                <w:sz w:val="22"/>
                <w:szCs w:val="22"/>
              </w:rPr>
            </w:pPr>
          </w:p>
        </w:tc>
        <w:tc>
          <w:tcPr>
            <w:tcW w:w="0" w:type="auto"/>
          </w:tcPr>
          <w:p w14:paraId="056B10B7" w14:textId="77777777" w:rsidR="001F6532" w:rsidRPr="00BB7467" w:rsidRDefault="001F6532" w:rsidP="00BB7467">
            <w:pPr>
              <w:spacing w:line="276" w:lineRule="auto"/>
              <w:rPr>
                <w:rFonts w:asciiTheme="minorHAnsi" w:hAnsiTheme="minorHAnsi" w:cstheme="minorHAnsi"/>
                <w:sz w:val="22"/>
                <w:szCs w:val="22"/>
              </w:rPr>
            </w:pPr>
          </w:p>
        </w:tc>
      </w:tr>
      <w:tr w:rsidR="008E1B7B" w:rsidRPr="00BB7467" w14:paraId="52D22553" w14:textId="77777777" w:rsidTr="00AD2AB7">
        <w:trPr>
          <w:gridAfter w:val="2"/>
        </w:trPr>
        <w:tc>
          <w:tcPr>
            <w:tcW w:w="0" w:type="auto"/>
            <w:shd w:val="clear" w:color="auto" w:fill="F2F2F2" w:themeFill="background1" w:themeFillShade="F2"/>
          </w:tcPr>
          <w:p w14:paraId="1F76F4A6" w14:textId="065DB29B" w:rsidR="00D3555D" w:rsidRPr="00BB7467" w:rsidRDefault="006D238B">
            <w:pPr>
              <w:spacing w:line="276" w:lineRule="auto"/>
              <w:jc w:val="right"/>
              <w:rPr>
                <w:rFonts w:asciiTheme="minorHAnsi" w:hAnsiTheme="minorHAnsi" w:cstheme="minorHAnsi"/>
                <w:sz w:val="22"/>
                <w:szCs w:val="22"/>
              </w:rPr>
              <w:pPrChange w:id="6303" w:author="Hannah McSorley" w:date="2020-08-05T02:53:00Z">
                <w:pPr>
                  <w:spacing w:line="240" w:lineRule="auto"/>
                </w:pPr>
              </w:pPrChange>
            </w:pPr>
            <w:del w:id="6304" w:author="Hannah McSorley" w:date="2020-08-05T02:53:00Z">
              <w:r w:rsidRPr="00611A89">
                <w:rPr>
                  <w:rFonts w:asciiTheme="minorHAnsi" w:hAnsiTheme="minorHAnsi" w:cstheme="minorHAnsi"/>
                  <w:sz w:val="22"/>
                  <w:szCs w:val="22"/>
                </w:rPr>
                <w:delText>Average slope (degrees)</w:delText>
              </w:r>
            </w:del>
            <w:ins w:id="6305" w:author="Hannah McSorley" w:date="2020-08-05T02:53:00Z">
              <w:r w:rsidR="005D6F31" w:rsidRPr="00BB7467">
                <w:rPr>
                  <w:rFonts w:asciiTheme="minorHAnsi" w:hAnsiTheme="minorHAnsi" w:cstheme="minorHAnsi"/>
                  <w:sz w:val="22"/>
                  <w:szCs w:val="22"/>
                </w:rPr>
                <w:t>9</w:t>
              </w:r>
            </w:ins>
          </w:p>
        </w:tc>
        <w:tc>
          <w:tcPr>
            <w:tcW w:w="692" w:type="pct"/>
            <w:shd w:val="clear" w:color="auto" w:fill="F2F2F2" w:themeFill="background1" w:themeFillShade="F2"/>
          </w:tcPr>
          <w:p w14:paraId="31945621" w14:textId="77777777"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2019-09-12</w:t>
            </w:r>
          </w:p>
        </w:tc>
        <w:tc>
          <w:tcPr>
            <w:tcW w:w="606" w:type="pct"/>
            <w:shd w:val="clear" w:color="auto" w:fill="F2F2F2" w:themeFill="background1" w:themeFillShade="F2"/>
          </w:tcPr>
          <w:p w14:paraId="22B8F0F4" w14:textId="53999383" w:rsidR="00D3555D" w:rsidRPr="00BB7467" w:rsidRDefault="006D238B">
            <w:pPr>
              <w:spacing w:line="276" w:lineRule="auto"/>
              <w:jc w:val="right"/>
              <w:rPr>
                <w:rFonts w:asciiTheme="minorHAnsi" w:hAnsiTheme="minorHAnsi" w:cstheme="minorHAnsi"/>
                <w:sz w:val="22"/>
                <w:szCs w:val="22"/>
              </w:rPr>
              <w:pPrChange w:id="6306" w:author="Hannah McSorley" w:date="2020-08-05T02:53:00Z">
                <w:pPr>
                  <w:spacing w:line="240" w:lineRule="auto"/>
                </w:pPr>
              </w:pPrChange>
            </w:pPr>
            <w:del w:id="6307" w:author="Hannah McSorley" w:date="2020-08-05T02:53:00Z">
              <w:r w:rsidRPr="00611A89">
                <w:rPr>
                  <w:rFonts w:asciiTheme="minorHAnsi" w:hAnsiTheme="minorHAnsi" w:cstheme="minorHAnsi"/>
                  <w:sz w:val="22"/>
                  <w:szCs w:val="22"/>
                </w:rPr>
                <w:delText>9</w:delText>
              </w:r>
            </w:del>
            <w:ins w:id="6308" w:author="Hannah McSorley" w:date="2020-08-05T02:53:00Z">
              <w:r w:rsidR="005D6F31" w:rsidRPr="00BB7467">
                <w:rPr>
                  <w:rFonts w:asciiTheme="minorHAnsi" w:hAnsiTheme="minorHAnsi" w:cstheme="minorHAnsi"/>
                  <w:sz w:val="22"/>
                  <w:szCs w:val="22"/>
                </w:rPr>
                <w:t>3</w:t>
              </w:r>
            </w:ins>
            <w:r w:rsidR="005D6F31" w:rsidRPr="00BB7467">
              <w:rPr>
                <w:rFonts w:asciiTheme="minorHAnsi" w:hAnsiTheme="minorHAnsi" w:cstheme="minorHAnsi"/>
                <w:sz w:val="22"/>
                <w:szCs w:val="22"/>
              </w:rPr>
              <w:t>.1</w:t>
            </w:r>
          </w:p>
        </w:tc>
        <w:tc>
          <w:tcPr>
            <w:tcW w:w="529" w:type="pct"/>
            <w:gridSpan w:val="2"/>
            <w:shd w:val="clear" w:color="auto" w:fill="F2F2F2" w:themeFill="background1" w:themeFillShade="F2"/>
          </w:tcPr>
          <w:p w14:paraId="2C0086A0" w14:textId="45BCF310" w:rsidR="00D3555D" w:rsidRPr="00BB7467" w:rsidRDefault="006D238B">
            <w:pPr>
              <w:spacing w:line="276" w:lineRule="auto"/>
              <w:jc w:val="right"/>
              <w:rPr>
                <w:rFonts w:asciiTheme="minorHAnsi" w:hAnsiTheme="minorHAnsi" w:cstheme="minorHAnsi"/>
                <w:sz w:val="22"/>
                <w:szCs w:val="22"/>
              </w:rPr>
              <w:pPrChange w:id="6309" w:author="Hannah McSorley" w:date="2020-08-05T02:53:00Z">
                <w:pPr>
                  <w:spacing w:line="240" w:lineRule="auto"/>
                </w:pPr>
              </w:pPrChange>
            </w:pPr>
            <w:del w:id="6310" w:author="Hannah McSorley" w:date="2020-08-05T02:53:00Z">
              <w:r w:rsidRPr="00611A89">
                <w:rPr>
                  <w:rFonts w:asciiTheme="minorHAnsi" w:hAnsiTheme="minorHAnsi" w:cstheme="minorHAnsi"/>
                  <w:sz w:val="22"/>
                  <w:szCs w:val="22"/>
                </w:rPr>
                <w:delText>10.5</w:delText>
              </w:r>
            </w:del>
            <w:ins w:id="6311" w:author="Hannah McSorley" w:date="2020-08-05T02:53:00Z">
              <w:r w:rsidR="005D6F31" w:rsidRPr="00BB7467">
                <w:rPr>
                  <w:rFonts w:asciiTheme="minorHAnsi" w:hAnsiTheme="minorHAnsi" w:cstheme="minorHAnsi"/>
                  <w:sz w:val="22"/>
                  <w:szCs w:val="22"/>
                </w:rPr>
                <w:t>58.4</w:t>
              </w:r>
            </w:ins>
          </w:p>
        </w:tc>
        <w:tc>
          <w:tcPr>
            <w:tcW w:w="742" w:type="pct"/>
            <w:gridSpan w:val="2"/>
            <w:shd w:val="clear" w:color="auto" w:fill="F2F2F2" w:themeFill="background1" w:themeFillShade="F2"/>
          </w:tcPr>
          <w:p w14:paraId="2B3974A1" w14:textId="7CC58AEB" w:rsidR="00D3555D" w:rsidRPr="00BB7467" w:rsidRDefault="006D238B">
            <w:pPr>
              <w:spacing w:line="276" w:lineRule="auto"/>
              <w:jc w:val="right"/>
              <w:rPr>
                <w:rFonts w:asciiTheme="minorHAnsi" w:hAnsiTheme="minorHAnsi" w:cstheme="minorHAnsi"/>
                <w:sz w:val="22"/>
                <w:szCs w:val="22"/>
              </w:rPr>
              <w:pPrChange w:id="6312" w:author="Hannah McSorley" w:date="2020-08-05T02:53:00Z">
                <w:pPr>
                  <w:spacing w:line="240" w:lineRule="auto"/>
                </w:pPr>
              </w:pPrChange>
            </w:pPr>
            <w:del w:id="6313" w:author="Hannah McSorley" w:date="2020-08-05T02:53:00Z">
              <w:r w:rsidRPr="00611A89">
                <w:rPr>
                  <w:rFonts w:asciiTheme="minorHAnsi" w:hAnsiTheme="minorHAnsi" w:cstheme="minorHAnsi"/>
                  <w:sz w:val="22"/>
                  <w:szCs w:val="22"/>
                </w:rPr>
                <w:delText>10.2</w:delText>
              </w:r>
            </w:del>
            <w:ins w:id="6314" w:author="Hannah McSorley" w:date="2020-08-05T02:53:00Z">
              <w:r w:rsidR="005D6F31" w:rsidRPr="00BB7467">
                <w:rPr>
                  <w:rFonts w:asciiTheme="minorHAnsi" w:hAnsiTheme="minorHAnsi" w:cstheme="minorHAnsi"/>
                  <w:sz w:val="22"/>
                  <w:szCs w:val="22"/>
                </w:rPr>
                <w:t>18.8</w:t>
              </w:r>
            </w:ins>
          </w:p>
        </w:tc>
        <w:tc>
          <w:tcPr>
            <w:tcW w:w="549" w:type="pct"/>
            <w:gridSpan w:val="2"/>
            <w:shd w:val="clear" w:color="auto" w:fill="F2F2F2" w:themeFill="background1" w:themeFillShade="F2"/>
          </w:tcPr>
          <w:p w14:paraId="563C096C"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14</w:t>
            </w:r>
          </w:p>
        </w:tc>
        <w:tc>
          <w:tcPr>
            <w:tcW w:w="502" w:type="pct"/>
            <w:shd w:val="clear" w:color="auto" w:fill="F2F2F2" w:themeFill="background1" w:themeFillShade="F2"/>
          </w:tcPr>
          <w:p w14:paraId="58425245" w14:textId="416F5EF8" w:rsidR="00D3555D" w:rsidRPr="00BB7467" w:rsidRDefault="005D6F31">
            <w:pPr>
              <w:spacing w:line="276" w:lineRule="auto"/>
              <w:jc w:val="right"/>
              <w:rPr>
                <w:rFonts w:asciiTheme="minorHAnsi" w:hAnsiTheme="minorHAnsi" w:cstheme="minorHAnsi"/>
                <w:sz w:val="22"/>
                <w:szCs w:val="22"/>
              </w:rPr>
              <w:pPrChange w:id="6315" w:author="Hannah McSorley" w:date="2020-08-05T02:53:00Z">
                <w:pPr>
                  <w:spacing w:line="240" w:lineRule="auto"/>
                </w:pPr>
              </w:pPrChange>
            </w:pPr>
            <w:r w:rsidRPr="00BB7467">
              <w:rPr>
                <w:rFonts w:asciiTheme="minorHAnsi" w:hAnsiTheme="minorHAnsi" w:cstheme="minorHAnsi"/>
                <w:sz w:val="22"/>
                <w:szCs w:val="22"/>
              </w:rPr>
              <w:t>9.</w:t>
            </w:r>
            <w:del w:id="6316" w:author="Hannah McSorley" w:date="2020-08-05T02:53:00Z">
              <w:r w:rsidR="006D238B" w:rsidRPr="00611A89">
                <w:rPr>
                  <w:rFonts w:asciiTheme="minorHAnsi" w:hAnsiTheme="minorHAnsi" w:cstheme="minorHAnsi"/>
                  <w:sz w:val="22"/>
                  <w:szCs w:val="22"/>
                </w:rPr>
                <w:delText>5</w:delText>
              </w:r>
            </w:del>
            <w:ins w:id="6317" w:author="Hannah McSorley" w:date="2020-08-05T02:53:00Z">
              <w:r w:rsidRPr="00BB7467">
                <w:rPr>
                  <w:rFonts w:asciiTheme="minorHAnsi" w:hAnsiTheme="minorHAnsi" w:cstheme="minorHAnsi"/>
                  <w:sz w:val="22"/>
                  <w:szCs w:val="22"/>
                </w:rPr>
                <w:t>97</w:t>
              </w:r>
            </w:ins>
          </w:p>
        </w:tc>
        <w:tc>
          <w:tcPr>
            <w:tcW w:w="414" w:type="pct"/>
            <w:gridSpan w:val="2"/>
            <w:shd w:val="clear" w:color="auto" w:fill="F2F2F2" w:themeFill="background1" w:themeFillShade="F2"/>
          </w:tcPr>
          <w:p w14:paraId="035AF956" w14:textId="689B24D6" w:rsidR="00D3555D" w:rsidRPr="00BB7467" w:rsidRDefault="006D238B">
            <w:pPr>
              <w:spacing w:line="276" w:lineRule="auto"/>
              <w:jc w:val="right"/>
              <w:rPr>
                <w:rFonts w:asciiTheme="minorHAnsi" w:hAnsiTheme="minorHAnsi" w:cstheme="minorHAnsi"/>
                <w:sz w:val="22"/>
                <w:szCs w:val="22"/>
              </w:rPr>
              <w:pPrChange w:id="6318" w:author="Hannah McSorley" w:date="2020-08-05T02:53:00Z">
                <w:pPr>
                  <w:spacing w:line="240" w:lineRule="auto"/>
                </w:pPr>
              </w:pPrChange>
            </w:pPr>
            <w:del w:id="6319" w:author="Hannah McSorley" w:date="2020-08-05T02:53:00Z">
              <w:r w:rsidRPr="00611A89">
                <w:rPr>
                  <w:rFonts w:asciiTheme="minorHAnsi" w:hAnsiTheme="minorHAnsi" w:cstheme="minorHAnsi"/>
                  <w:sz w:val="22"/>
                  <w:szCs w:val="22"/>
                </w:rPr>
                <w:delText>11.3</w:delText>
              </w:r>
            </w:del>
            <w:ins w:id="6320" w:author="Hannah McSorley" w:date="2020-08-05T02:53:00Z">
              <w:r w:rsidR="005D6F31" w:rsidRPr="00BB7467">
                <w:rPr>
                  <w:rFonts w:asciiTheme="minorHAnsi" w:hAnsiTheme="minorHAnsi" w:cstheme="minorHAnsi"/>
                  <w:sz w:val="22"/>
                  <w:szCs w:val="22"/>
                </w:rPr>
                <w:t>16.75</w:t>
              </w:r>
            </w:ins>
          </w:p>
        </w:tc>
        <w:tc>
          <w:tcPr>
            <w:tcW w:w="0" w:type="auto"/>
            <w:shd w:val="clear" w:color="auto" w:fill="F2F2F2" w:themeFill="background1" w:themeFillShade="F2"/>
          </w:tcPr>
          <w:p w14:paraId="541C0AAB" w14:textId="22E1104B" w:rsidR="00D3555D" w:rsidRPr="00BB7467" w:rsidRDefault="006D238B">
            <w:pPr>
              <w:spacing w:line="276" w:lineRule="auto"/>
              <w:jc w:val="right"/>
              <w:rPr>
                <w:rFonts w:asciiTheme="minorHAnsi" w:hAnsiTheme="minorHAnsi" w:cstheme="minorHAnsi"/>
                <w:sz w:val="22"/>
                <w:szCs w:val="22"/>
              </w:rPr>
              <w:pPrChange w:id="6321" w:author="Hannah McSorley" w:date="2020-08-05T02:53:00Z">
                <w:pPr>
                  <w:spacing w:line="240" w:lineRule="auto"/>
                </w:pPr>
              </w:pPrChange>
            </w:pPr>
            <w:del w:id="6322" w:author="Hannah McSorley" w:date="2020-08-05T02:53:00Z">
              <w:r w:rsidRPr="00611A89">
                <w:rPr>
                  <w:rFonts w:asciiTheme="minorHAnsi" w:hAnsiTheme="minorHAnsi" w:cstheme="minorHAnsi"/>
                  <w:sz w:val="22"/>
                  <w:szCs w:val="22"/>
                </w:rPr>
                <w:delText>11.8</w:delText>
              </w:r>
            </w:del>
            <w:ins w:id="6323" w:author="Hannah McSorley" w:date="2020-08-05T02:53:00Z">
              <w:r w:rsidR="005D6F31" w:rsidRPr="00BB7467">
                <w:rPr>
                  <w:rFonts w:asciiTheme="minorHAnsi" w:hAnsiTheme="minorHAnsi" w:cstheme="minorHAnsi"/>
                  <w:sz w:val="22"/>
                  <w:szCs w:val="22"/>
                </w:rPr>
                <w:t>4.82</w:t>
              </w:r>
            </w:ins>
          </w:p>
        </w:tc>
      </w:tr>
      <w:tr w:rsidR="008E1B7B" w:rsidRPr="00BB7467" w14:paraId="58927AA8" w14:textId="77777777" w:rsidTr="00AD2AB7">
        <w:trPr>
          <w:gridAfter w:val="2"/>
        </w:trPr>
        <w:tc>
          <w:tcPr>
            <w:tcW w:w="0" w:type="auto"/>
          </w:tcPr>
          <w:p w14:paraId="62EECDDF" w14:textId="2F3ACBF6" w:rsidR="00D3555D" w:rsidRPr="00BB7467" w:rsidRDefault="006D238B">
            <w:pPr>
              <w:spacing w:line="276" w:lineRule="auto"/>
              <w:jc w:val="right"/>
              <w:rPr>
                <w:rFonts w:asciiTheme="minorHAnsi" w:hAnsiTheme="minorHAnsi" w:cstheme="minorHAnsi"/>
                <w:sz w:val="22"/>
                <w:szCs w:val="22"/>
              </w:rPr>
              <w:pPrChange w:id="6324" w:author="Hannah McSorley" w:date="2020-08-05T02:53:00Z">
                <w:pPr>
                  <w:spacing w:line="240" w:lineRule="auto"/>
                </w:pPr>
              </w:pPrChange>
            </w:pPr>
            <w:del w:id="6325" w:author="Hannah McSorley" w:date="2020-08-05T02:53:00Z">
              <w:r w:rsidRPr="00611A89">
                <w:rPr>
                  <w:rFonts w:asciiTheme="minorHAnsi" w:hAnsiTheme="minorHAnsi" w:cstheme="minorHAnsi"/>
                  <w:sz w:val="22"/>
                  <w:szCs w:val="22"/>
                </w:rPr>
                <w:delText>Standard dev. of mean slope (degrees)</w:delText>
              </w:r>
            </w:del>
            <w:ins w:id="6326" w:author="Hannah McSorley" w:date="2020-08-05T02:53:00Z">
              <w:r w:rsidR="005D6F31" w:rsidRPr="00BB7467">
                <w:rPr>
                  <w:rFonts w:asciiTheme="minorHAnsi" w:hAnsiTheme="minorHAnsi" w:cstheme="minorHAnsi"/>
                  <w:sz w:val="22"/>
                  <w:szCs w:val="22"/>
                </w:rPr>
                <w:t>10</w:t>
              </w:r>
            </w:ins>
          </w:p>
        </w:tc>
        <w:tc>
          <w:tcPr>
            <w:tcW w:w="692" w:type="pct"/>
          </w:tcPr>
          <w:p w14:paraId="7E5CD35A" w14:textId="7DAF777A" w:rsidR="00D3555D" w:rsidRPr="00BB7467" w:rsidRDefault="006D238B">
            <w:pPr>
              <w:spacing w:line="276" w:lineRule="auto"/>
              <w:rPr>
                <w:rFonts w:asciiTheme="minorHAnsi" w:hAnsiTheme="minorHAnsi" w:cstheme="minorHAnsi"/>
                <w:sz w:val="22"/>
                <w:szCs w:val="22"/>
              </w:rPr>
              <w:pPrChange w:id="6327" w:author="Hannah McSorley" w:date="2020-08-05T02:53:00Z">
                <w:pPr>
                  <w:spacing w:line="240" w:lineRule="auto"/>
                </w:pPr>
              </w:pPrChange>
            </w:pPr>
            <w:del w:id="6328" w:author="Hannah McSorley" w:date="2020-08-05T02:53:00Z">
              <w:r w:rsidRPr="00611A89">
                <w:rPr>
                  <w:rFonts w:asciiTheme="minorHAnsi" w:hAnsiTheme="minorHAnsi" w:cstheme="minorHAnsi"/>
                  <w:sz w:val="22"/>
                  <w:szCs w:val="22"/>
                </w:rPr>
                <w:delText>7</w:delText>
              </w:r>
            </w:del>
            <w:ins w:id="6329" w:author="Hannah McSorley" w:date="2020-08-05T02:53:00Z">
              <w:r w:rsidR="005D6F31" w:rsidRPr="00BB7467">
                <w:rPr>
                  <w:rFonts w:asciiTheme="minorHAnsi" w:hAnsiTheme="minorHAnsi" w:cstheme="minorHAnsi"/>
                  <w:sz w:val="22"/>
                  <w:szCs w:val="22"/>
                </w:rPr>
                <w:t>2019-10-15</w:t>
              </w:r>
            </w:ins>
          </w:p>
        </w:tc>
        <w:tc>
          <w:tcPr>
            <w:tcW w:w="606" w:type="pct"/>
          </w:tcPr>
          <w:p w14:paraId="4A2520C0" w14:textId="4F877EBA" w:rsidR="00D3555D" w:rsidRPr="00BB7467" w:rsidRDefault="005D6F31">
            <w:pPr>
              <w:spacing w:line="276" w:lineRule="auto"/>
              <w:jc w:val="right"/>
              <w:rPr>
                <w:rFonts w:asciiTheme="minorHAnsi" w:hAnsiTheme="minorHAnsi" w:cstheme="minorHAnsi"/>
                <w:sz w:val="22"/>
                <w:szCs w:val="22"/>
              </w:rPr>
              <w:pPrChange w:id="6330" w:author="Hannah McSorley" w:date="2020-08-05T02:53:00Z">
                <w:pPr>
                  <w:spacing w:line="240" w:lineRule="auto"/>
                </w:pPr>
              </w:pPrChange>
            </w:pPr>
            <w:r w:rsidRPr="00BB7467">
              <w:rPr>
                <w:rFonts w:asciiTheme="minorHAnsi" w:hAnsiTheme="minorHAnsi" w:cstheme="minorHAnsi"/>
                <w:sz w:val="22"/>
                <w:szCs w:val="22"/>
              </w:rPr>
              <w:t>6.</w:t>
            </w:r>
            <w:del w:id="6331" w:author="Hannah McSorley" w:date="2020-08-05T02:53:00Z">
              <w:r w:rsidR="006D238B" w:rsidRPr="00611A89">
                <w:rPr>
                  <w:rFonts w:asciiTheme="minorHAnsi" w:hAnsiTheme="minorHAnsi" w:cstheme="minorHAnsi"/>
                  <w:sz w:val="22"/>
                  <w:szCs w:val="22"/>
                </w:rPr>
                <w:delText>2</w:delText>
              </w:r>
            </w:del>
            <w:ins w:id="6332" w:author="Hannah McSorley" w:date="2020-08-05T02:53:00Z">
              <w:r w:rsidRPr="00BB7467">
                <w:rPr>
                  <w:rFonts w:asciiTheme="minorHAnsi" w:hAnsiTheme="minorHAnsi" w:cstheme="minorHAnsi"/>
                  <w:sz w:val="22"/>
                  <w:szCs w:val="22"/>
                </w:rPr>
                <w:t>4</w:t>
              </w:r>
            </w:ins>
          </w:p>
        </w:tc>
        <w:tc>
          <w:tcPr>
            <w:tcW w:w="529" w:type="pct"/>
            <w:gridSpan w:val="2"/>
          </w:tcPr>
          <w:p w14:paraId="0D6645BD" w14:textId="1C1585B5" w:rsidR="00D3555D" w:rsidRPr="00BB7467" w:rsidRDefault="006D238B">
            <w:pPr>
              <w:spacing w:line="276" w:lineRule="auto"/>
              <w:jc w:val="right"/>
              <w:rPr>
                <w:rFonts w:asciiTheme="minorHAnsi" w:hAnsiTheme="minorHAnsi" w:cstheme="minorHAnsi"/>
                <w:sz w:val="22"/>
                <w:szCs w:val="22"/>
              </w:rPr>
              <w:pPrChange w:id="6333" w:author="Hannah McSorley" w:date="2020-08-05T02:53:00Z">
                <w:pPr>
                  <w:spacing w:line="240" w:lineRule="auto"/>
                </w:pPr>
              </w:pPrChange>
            </w:pPr>
            <w:del w:id="6334" w:author="Hannah McSorley" w:date="2020-08-05T02:53:00Z">
              <w:r w:rsidRPr="00611A89">
                <w:rPr>
                  <w:rFonts w:asciiTheme="minorHAnsi" w:hAnsiTheme="minorHAnsi" w:cstheme="minorHAnsi"/>
                  <w:sz w:val="22"/>
                  <w:szCs w:val="22"/>
                </w:rPr>
                <w:delText>7.1</w:delText>
              </w:r>
            </w:del>
            <w:ins w:id="6335" w:author="Hannah McSorley" w:date="2020-08-05T02:53:00Z">
              <w:r w:rsidR="005D6F31" w:rsidRPr="00BB7467">
                <w:rPr>
                  <w:rFonts w:asciiTheme="minorHAnsi" w:hAnsiTheme="minorHAnsi" w:cstheme="minorHAnsi"/>
                  <w:sz w:val="22"/>
                  <w:szCs w:val="22"/>
                </w:rPr>
                <w:t>136.2</w:t>
              </w:r>
            </w:ins>
          </w:p>
        </w:tc>
        <w:tc>
          <w:tcPr>
            <w:tcW w:w="742" w:type="pct"/>
            <w:gridSpan w:val="2"/>
          </w:tcPr>
          <w:p w14:paraId="278E0AED"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21.3</w:t>
            </w:r>
          </w:p>
        </w:tc>
        <w:tc>
          <w:tcPr>
            <w:tcW w:w="549" w:type="pct"/>
            <w:gridSpan w:val="2"/>
          </w:tcPr>
          <w:p w14:paraId="0F45E078"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w:t>
            </w:r>
          </w:p>
        </w:tc>
        <w:tc>
          <w:tcPr>
            <w:tcW w:w="502" w:type="pct"/>
          </w:tcPr>
          <w:p w14:paraId="06C1222E" w14:textId="00B725F5" w:rsidR="00D3555D" w:rsidRPr="00BB7467" w:rsidRDefault="005D6F31">
            <w:pPr>
              <w:spacing w:line="276" w:lineRule="auto"/>
              <w:jc w:val="right"/>
              <w:rPr>
                <w:rFonts w:asciiTheme="minorHAnsi" w:hAnsiTheme="minorHAnsi" w:cstheme="minorHAnsi"/>
                <w:sz w:val="22"/>
                <w:szCs w:val="22"/>
              </w:rPr>
              <w:pPrChange w:id="6336" w:author="Hannah McSorley" w:date="2020-08-05T02:53:00Z">
                <w:pPr>
                  <w:spacing w:line="240" w:lineRule="auto"/>
                </w:pPr>
              </w:pPrChange>
            </w:pPr>
            <w:r w:rsidRPr="00BB7467">
              <w:rPr>
                <w:rFonts w:asciiTheme="minorHAnsi" w:hAnsiTheme="minorHAnsi" w:cstheme="minorHAnsi"/>
                <w:sz w:val="22"/>
                <w:szCs w:val="22"/>
              </w:rPr>
              <w:t>6.</w:t>
            </w:r>
            <w:del w:id="6337" w:author="Hannah McSorley" w:date="2020-08-05T02:53:00Z">
              <w:r w:rsidR="006D238B" w:rsidRPr="00611A89">
                <w:rPr>
                  <w:rFonts w:asciiTheme="minorHAnsi" w:hAnsiTheme="minorHAnsi" w:cstheme="minorHAnsi"/>
                  <w:sz w:val="22"/>
                  <w:szCs w:val="22"/>
                </w:rPr>
                <w:delText>1</w:delText>
              </w:r>
            </w:del>
            <w:ins w:id="6338" w:author="Hannah McSorley" w:date="2020-08-05T02:53:00Z">
              <w:r w:rsidRPr="00BB7467">
                <w:rPr>
                  <w:rFonts w:asciiTheme="minorHAnsi" w:hAnsiTheme="minorHAnsi" w:cstheme="minorHAnsi"/>
                  <w:sz w:val="22"/>
                  <w:szCs w:val="22"/>
                </w:rPr>
                <w:t>73</w:t>
              </w:r>
            </w:ins>
          </w:p>
        </w:tc>
        <w:tc>
          <w:tcPr>
            <w:tcW w:w="414" w:type="pct"/>
            <w:gridSpan w:val="2"/>
          </w:tcPr>
          <w:p w14:paraId="3A48F63C" w14:textId="0D37DA22" w:rsidR="00D3555D" w:rsidRPr="00BB7467" w:rsidRDefault="006D238B">
            <w:pPr>
              <w:spacing w:line="276" w:lineRule="auto"/>
              <w:jc w:val="right"/>
              <w:rPr>
                <w:rFonts w:asciiTheme="minorHAnsi" w:hAnsiTheme="minorHAnsi" w:cstheme="minorHAnsi"/>
                <w:sz w:val="22"/>
                <w:szCs w:val="22"/>
              </w:rPr>
              <w:pPrChange w:id="6339" w:author="Hannah McSorley" w:date="2020-08-05T02:53:00Z">
                <w:pPr>
                  <w:spacing w:line="240" w:lineRule="auto"/>
                </w:pPr>
              </w:pPrChange>
            </w:pPr>
            <w:del w:id="6340" w:author="Hannah McSorley" w:date="2020-08-05T02:53:00Z">
              <w:r w:rsidRPr="00611A89">
                <w:rPr>
                  <w:rFonts w:asciiTheme="minorHAnsi" w:hAnsiTheme="minorHAnsi" w:cstheme="minorHAnsi"/>
                  <w:sz w:val="22"/>
                  <w:szCs w:val="22"/>
                </w:rPr>
                <w:delText>7.9</w:delText>
              </w:r>
            </w:del>
            <w:ins w:id="6341" w:author="Hannah McSorley" w:date="2020-08-05T02:53:00Z">
              <w:r w:rsidR="005D6F31" w:rsidRPr="00BB7467">
                <w:rPr>
                  <w:rFonts w:asciiTheme="minorHAnsi" w:hAnsiTheme="minorHAnsi" w:cstheme="minorHAnsi"/>
                  <w:sz w:val="22"/>
                  <w:szCs w:val="22"/>
                </w:rPr>
                <w:t>19.74</w:t>
              </w:r>
            </w:ins>
          </w:p>
        </w:tc>
        <w:tc>
          <w:tcPr>
            <w:tcW w:w="0" w:type="auto"/>
          </w:tcPr>
          <w:p w14:paraId="1C1B2621" w14:textId="32B811B0" w:rsidR="00D3555D" w:rsidRPr="00BB7467" w:rsidRDefault="006D238B">
            <w:pPr>
              <w:spacing w:line="276" w:lineRule="auto"/>
              <w:jc w:val="right"/>
              <w:rPr>
                <w:rFonts w:asciiTheme="minorHAnsi" w:hAnsiTheme="minorHAnsi" w:cstheme="minorHAnsi"/>
                <w:sz w:val="22"/>
                <w:szCs w:val="22"/>
              </w:rPr>
              <w:pPrChange w:id="6342" w:author="Hannah McSorley" w:date="2020-08-05T02:53:00Z">
                <w:pPr>
                  <w:spacing w:line="240" w:lineRule="auto"/>
                </w:pPr>
              </w:pPrChange>
            </w:pPr>
            <w:del w:id="6343" w:author="Hannah McSorley" w:date="2020-08-05T02:53:00Z">
              <w:r w:rsidRPr="00611A89">
                <w:rPr>
                  <w:rFonts w:asciiTheme="minorHAnsi" w:hAnsiTheme="minorHAnsi" w:cstheme="minorHAnsi"/>
                  <w:sz w:val="22"/>
                  <w:szCs w:val="22"/>
                </w:rPr>
                <w:delText>8.5</w:delText>
              </w:r>
            </w:del>
            <w:ins w:id="6344" w:author="Hannah McSorley" w:date="2020-08-05T02:53:00Z">
              <w:r w:rsidR="005D6F31" w:rsidRPr="00BB7467">
                <w:rPr>
                  <w:rFonts w:asciiTheme="minorHAnsi" w:hAnsiTheme="minorHAnsi" w:cstheme="minorHAnsi"/>
                  <w:sz w:val="22"/>
                  <w:szCs w:val="22"/>
                </w:rPr>
                <w:t>4.53</w:t>
              </w:r>
            </w:ins>
          </w:p>
        </w:tc>
      </w:tr>
      <w:tr w:rsidR="00E64996" w:rsidRPr="00611A89" w14:paraId="5280155D" w14:textId="77777777">
        <w:trPr>
          <w:del w:id="6345" w:author="Hannah McSorley" w:date="2020-08-05T02:53:00Z"/>
        </w:trPr>
        <w:tc>
          <w:tcPr>
            <w:tcW w:w="0" w:type="auto"/>
            <w:gridSpan w:val="4"/>
          </w:tcPr>
          <w:p w14:paraId="5A8B48EB" w14:textId="77777777" w:rsidR="00F77BDD" w:rsidRPr="00611A89" w:rsidRDefault="006D238B" w:rsidP="00611A89">
            <w:pPr>
              <w:spacing w:line="240" w:lineRule="auto"/>
              <w:rPr>
                <w:del w:id="6346" w:author="Hannah McSorley" w:date="2020-08-05T02:53:00Z"/>
                <w:rFonts w:asciiTheme="minorHAnsi" w:hAnsiTheme="minorHAnsi" w:cstheme="minorHAnsi"/>
                <w:sz w:val="22"/>
                <w:szCs w:val="22"/>
              </w:rPr>
            </w:pPr>
            <w:del w:id="6347" w:author="Hannah McSorley" w:date="2020-08-05T02:53:00Z">
              <w:r w:rsidRPr="00611A89">
                <w:rPr>
                  <w:rFonts w:asciiTheme="minorHAnsi" w:hAnsiTheme="minorHAnsi" w:cstheme="minorHAnsi"/>
                  <w:sz w:val="22"/>
                  <w:szCs w:val="22"/>
                </w:rPr>
                <w:delText>Median slope (degrees)</w:delText>
              </w:r>
            </w:del>
          </w:p>
        </w:tc>
        <w:tc>
          <w:tcPr>
            <w:tcW w:w="0" w:type="auto"/>
            <w:gridSpan w:val="2"/>
          </w:tcPr>
          <w:p w14:paraId="2C793581" w14:textId="77777777" w:rsidR="00F77BDD" w:rsidRPr="00611A89" w:rsidRDefault="006D238B" w:rsidP="00611A89">
            <w:pPr>
              <w:spacing w:line="240" w:lineRule="auto"/>
              <w:rPr>
                <w:del w:id="6348" w:author="Hannah McSorley" w:date="2020-08-05T02:53:00Z"/>
                <w:rFonts w:asciiTheme="minorHAnsi" w:hAnsiTheme="minorHAnsi" w:cstheme="minorHAnsi"/>
                <w:sz w:val="22"/>
                <w:szCs w:val="22"/>
              </w:rPr>
            </w:pPr>
            <w:del w:id="6349" w:author="Hannah McSorley" w:date="2020-08-05T02:53:00Z">
              <w:r w:rsidRPr="00611A89">
                <w:rPr>
                  <w:rFonts w:asciiTheme="minorHAnsi" w:hAnsiTheme="minorHAnsi" w:cstheme="minorHAnsi"/>
                  <w:sz w:val="22"/>
                  <w:szCs w:val="22"/>
                </w:rPr>
                <w:delText>8</w:delText>
              </w:r>
            </w:del>
          </w:p>
        </w:tc>
        <w:tc>
          <w:tcPr>
            <w:tcW w:w="0" w:type="auto"/>
            <w:gridSpan w:val="2"/>
          </w:tcPr>
          <w:p w14:paraId="410654A7" w14:textId="77777777" w:rsidR="00F77BDD" w:rsidRPr="00611A89" w:rsidRDefault="006D238B" w:rsidP="00611A89">
            <w:pPr>
              <w:spacing w:line="240" w:lineRule="auto"/>
              <w:rPr>
                <w:del w:id="6350" w:author="Hannah McSorley" w:date="2020-08-05T02:53:00Z"/>
                <w:rFonts w:asciiTheme="minorHAnsi" w:hAnsiTheme="minorHAnsi" w:cstheme="minorHAnsi"/>
                <w:sz w:val="22"/>
                <w:szCs w:val="22"/>
              </w:rPr>
            </w:pPr>
            <w:del w:id="6351" w:author="Hannah McSorley" w:date="2020-08-05T02:53:00Z">
              <w:r w:rsidRPr="00611A89">
                <w:rPr>
                  <w:rFonts w:asciiTheme="minorHAnsi" w:hAnsiTheme="minorHAnsi" w:cstheme="minorHAnsi"/>
                  <w:sz w:val="22"/>
                  <w:szCs w:val="22"/>
                </w:rPr>
                <w:delText>10</w:delText>
              </w:r>
            </w:del>
          </w:p>
        </w:tc>
        <w:tc>
          <w:tcPr>
            <w:tcW w:w="0" w:type="auto"/>
            <w:gridSpan w:val="3"/>
          </w:tcPr>
          <w:p w14:paraId="2AEA6CC0" w14:textId="77777777" w:rsidR="00F77BDD" w:rsidRPr="00611A89" w:rsidRDefault="006D238B" w:rsidP="00611A89">
            <w:pPr>
              <w:spacing w:line="240" w:lineRule="auto"/>
              <w:rPr>
                <w:del w:id="6352" w:author="Hannah McSorley" w:date="2020-08-05T02:53:00Z"/>
                <w:rFonts w:asciiTheme="minorHAnsi" w:hAnsiTheme="minorHAnsi" w:cstheme="minorHAnsi"/>
                <w:sz w:val="22"/>
                <w:szCs w:val="22"/>
              </w:rPr>
            </w:pPr>
            <w:del w:id="6353" w:author="Hannah McSorley" w:date="2020-08-05T02:53:00Z">
              <w:r w:rsidRPr="00611A89">
                <w:rPr>
                  <w:rFonts w:asciiTheme="minorHAnsi" w:hAnsiTheme="minorHAnsi" w:cstheme="minorHAnsi"/>
                  <w:sz w:val="22"/>
                  <w:szCs w:val="22"/>
                </w:rPr>
                <w:delText>9</w:delText>
              </w:r>
            </w:del>
          </w:p>
        </w:tc>
        <w:tc>
          <w:tcPr>
            <w:tcW w:w="0" w:type="auto"/>
            <w:gridSpan w:val="2"/>
          </w:tcPr>
          <w:p w14:paraId="7E5AD2AB" w14:textId="77777777" w:rsidR="00F77BDD" w:rsidRPr="00611A89" w:rsidRDefault="006D238B" w:rsidP="00611A89">
            <w:pPr>
              <w:spacing w:line="240" w:lineRule="auto"/>
              <w:rPr>
                <w:del w:id="6354" w:author="Hannah McSorley" w:date="2020-08-05T02:53:00Z"/>
                <w:rFonts w:asciiTheme="minorHAnsi" w:hAnsiTheme="minorHAnsi" w:cstheme="minorHAnsi"/>
                <w:sz w:val="22"/>
                <w:szCs w:val="22"/>
              </w:rPr>
            </w:pPr>
            <w:del w:id="6355" w:author="Hannah McSorley" w:date="2020-08-05T02:53:00Z">
              <w:r w:rsidRPr="00611A89">
                <w:rPr>
                  <w:rFonts w:asciiTheme="minorHAnsi" w:hAnsiTheme="minorHAnsi" w:cstheme="minorHAnsi"/>
                  <w:sz w:val="22"/>
                  <w:szCs w:val="22"/>
                </w:rPr>
                <w:delText>9</w:delText>
              </w:r>
            </w:del>
          </w:p>
        </w:tc>
        <w:tc>
          <w:tcPr>
            <w:tcW w:w="0" w:type="auto"/>
          </w:tcPr>
          <w:p w14:paraId="7D50F0EA" w14:textId="77777777" w:rsidR="00F77BDD" w:rsidRPr="00611A89" w:rsidRDefault="006D238B" w:rsidP="00611A89">
            <w:pPr>
              <w:spacing w:line="240" w:lineRule="auto"/>
              <w:rPr>
                <w:del w:id="6356" w:author="Hannah McSorley" w:date="2020-08-05T02:53:00Z"/>
                <w:rFonts w:asciiTheme="minorHAnsi" w:hAnsiTheme="minorHAnsi" w:cstheme="minorHAnsi"/>
                <w:sz w:val="22"/>
                <w:szCs w:val="22"/>
              </w:rPr>
            </w:pPr>
            <w:del w:id="6357" w:author="Hannah McSorley" w:date="2020-08-05T02:53:00Z">
              <w:r w:rsidRPr="00611A89">
                <w:rPr>
                  <w:rFonts w:asciiTheme="minorHAnsi" w:hAnsiTheme="minorHAnsi" w:cstheme="minorHAnsi"/>
                  <w:sz w:val="22"/>
                  <w:szCs w:val="22"/>
                </w:rPr>
                <w:delText>9</w:delText>
              </w:r>
            </w:del>
          </w:p>
        </w:tc>
        <w:tc>
          <w:tcPr>
            <w:tcW w:w="0" w:type="auto"/>
          </w:tcPr>
          <w:p w14:paraId="25373885" w14:textId="77777777" w:rsidR="00F77BDD" w:rsidRPr="00611A89" w:rsidRDefault="006D238B" w:rsidP="00611A89">
            <w:pPr>
              <w:spacing w:line="240" w:lineRule="auto"/>
              <w:rPr>
                <w:del w:id="6358" w:author="Hannah McSorley" w:date="2020-08-05T02:53:00Z"/>
                <w:rFonts w:asciiTheme="minorHAnsi" w:hAnsiTheme="minorHAnsi" w:cstheme="minorHAnsi"/>
                <w:sz w:val="22"/>
                <w:szCs w:val="22"/>
              </w:rPr>
            </w:pPr>
            <w:del w:id="6359" w:author="Hannah McSorley" w:date="2020-08-05T02:53:00Z">
              <w:r w:rsidRPr="00611A89">
                <w:rPr>
                  <w:rFonts w:asciiTheme="minorHAnsi" w:hAnsiTheme="minorHAnsi" w:cstheme="minorHAnsi"/>
                  <w:sz w:val="22"/>
                  <w:szCs w:val="22"/>
                </w:rPr>
                <w:delText>10</w:delText>
              </w:r>
            </w:del>
          </w:p>
        </w:tc>
      </w:tr>
      <w:tr w:rsidR="00E64996" w:rsidRPr="00611A89" w14:paraId="3D677AB2" w14:textId="77777777">
        <w:trPr>
          <w:del w:id="6360" w:author="Hannah McSorley" w:date="2020-08-05T02:53:00Z"/>
        </w:trPr>
        <w:tc>
          <w:tcPr>
            <w:tcW w:w="0" w:type="auto"/>
            <w:gridSpan w:val="4"/>
          </w:tcPr>
          <w:p w14:paraId="16C082D4" w14:textId="77777777" w:rsidR="00F77BDD" w:rsidRPr="00611A89" w:rsidRDefault="006D238B" w:rsidP="00611A89">
            <w:pPr>
              <w:spacing w:line="240" w:lineRule="auto"/>
              <w:rPr>
                <w:del w:id="6361" w:author="Hannah McSorley" w:date="2020-08-05T02:53:00Z"/>
                <w:rFonts w:asciiTheme="minorHAnsi" w:hAnsiTheme="minorHAnsi" w:cstheme="minorHAnsi"/>
                <w:sz w:val="22"/>
                <w:szCs w:val="22"/>
              </w:rPr>
            </w:pPr>
            <w:del w:id="6362" w:author="Hannah McSorley" w:date="2020-08-05T02:53:00Z">
              <w:r w:rsidRPr="00611A89">
                <w:rPr>
                  <w:rFonts w:asciiTheme="minorHAnsi" w:hAnsiTheme="minorHAnsi" w:cstheme="minorHAnsi"/>
                  <w:sz w:val="22"/>
                  <w:szCs w:val="22"/>
                </w:rPr>
                <w:delText>Maximum slope (degrees)</w:delText>
              </w:r>
            </w:del>
          </w:p>
        </w:tc>
        <w:tc>
          <w:tcPr>
            <w:tcW w:w="0" w:type="auto"/>
            <w:gridSpan w:val="2"/>
          </w:tcPr>
          <w:p w14:paraId="7267C406" w14:textId="77777777" w:rsidR="00F77BDD" w:rsidRPr="00611A89" w:rsidRDefault="006D238B" w:rsidP="00611A89">
            <w:pPr>
              <w:spacing w:line="240" w:lineRule="auto"/>
              <w:rPr>
                <w:del w:id="6363" w:author="Hannah McSorley" w:date="2020-08-05T02:53:00Z"/>
                <w:rFonts w:asciiTheme="minorHAnsi" w:hAnsiTheme="minorHAnsi" w:cstheme="minorHAnsi"/>
                <w:sz w:val="22"/>
                <w:szCs w:val="22"/>
              </w:rPr>
            </w:pPr>
            <w:del w:id="6364" w:author="Hannah McSorley" w:date="2020-08-05T02:53:00Z">
              <w:r w:rsidRPr="00611A89">
                <w:rPr>
                  <w:rFonts w:asciiTheme="minorHAnsi" w:hAnsiTheme="minorHAnsi" w:cstheme="minorHAnsi"/>
                  <w:sz w:val="22"/>
                  <w:szCs w:val="22"/>
                </w:rPr>
                <w:delText>44</w:delText>
              </w:r>
            </w:del>
          </w:p>
        </w:tc>
        <w:tc>
          <w:tcPr>
            <w:tcW w:w="0" w:type="auto"/>
            <w:gridSpan w:val="2"/>
          </w:tcPr>
          <w:p w14:paraId="11D7FF30" w14:textId="77777777" w:rsidR="00F77BDD" w:rsidRPr="00611A89" w:rsidRDefault="006D238B" w:rsidP="00611A89">
            <w:pPr>
              <w:spacing w:line="240" w:lineRule="auto"/>
              <w:rPr>
                <w:del w:id="6365" w:author="Hannah McSorley" w:date="2020-08-05T02:53:00Z"/>
                <w:rFonts w:asciiTheme="minorHAnsi" w:hAnsiTheme="minorHAnsi" w:cstheme="minorHAnsi"/>
                <w:sz w:val="22"/>
                <w:szCs w:val="22"/>
              </w:rPr>
            </w:pPr>
            <w:del w:id="6366" w:author="Hannah McSorley" w:date="2020-08-05T02:53:00Z">
              <w:r w:rsidRPr="00611A89">
                <w:rPr>
                  <w:rFonts w:asciiTheme="minorHAnsi" w:hAnsiTheme="minorHAnsi" w:cstheme="minorHAnsi"/>
                  <w:sz w:val="22"/>
                  <w:szCs w:val="22"/>
                </w:rPr>
                <w:delText>38</w:delText>
              </w:r>
            </w:del>
          </w:p>
        </w:tc>
        <w:tc>
          <w:tcPr>
            <w:tcW w:w="0" w:type="auto"/>
            <w:gridSpan w:val="3"/>
          </w:tcPr>
          <w:p w14:paraId="26658238" w14:textId="77777777" w:rsidR="00F77BDD" w:rsidRPr="00611A89" w:rsidRDefault="006D238B" w:rsidP="00611A89">
            <w:pPr>
              <w:spacing w:line="240" w:lineRule="auto"/>
              <w:rPr>
                <w:del w:id="6367" w:author="Hannah McSorley" w:date="2020-08-05T02:53:00Z"/>
                <w:rFonts w:asciiTheme="minorHAnsi" w:hAnsiTheme="minorHAnsi" w:cstheme="minorHAnsi"/>
                <w:sz w:val="22"/>
                <w:szCs w:val="22"/>
              </w:rPr>
            </w:pPr>
            <w:del w:id="6368" w:author="Hannah McSorley" w:date="2020-08-05T02:53:00Z">
              <w:r w:rsidRPr="00611A89">
                <w:rPr>
                  <w:rFonts w:asciiTheme="minorHAnsi" w:hAnsiTheme="minorHAnsi" w:cstheme="minorHAnsi"/>
                  <w:sz w:val="22"/>
                  <w:szCs w:val="22"/>
                </w:rPr>
                <w:delText>50</w:delText>
              </w:r>
            </w:del>
          </w:p>
        </w:tc>
        <w:tc>
          <w:tcPr>
            <w:tcW w:w="0" w:type="auto"/>
            <w:gridSpan w:val="2"/>
          </w:tcPr>
          <w:p w14:paraId="1F417783" w14:textId="77777777" w:rsidR="00F77BDD" w:rsidRPr="00611A89" w:rsidRDefault="006D238B" w:rsidP="00611A89">
            <w:pPr>
              <w:spacing w:line="240" w:lineRule="auto"/>
              <w:rPr>
                <w:del w:id="6369" w:author="Hannah McSorley" w:date="2020-08-05T02:53:00Z"/>
                <w:rFonts w:asciiTheme="minorHAnsi" w:hAnsiTheme="minorHAnsi" w:cstheme="minorHAnsi"/>
                <w:sz w:val="22"/>
                <w:szCs w:val="22"/>
              </w:rPr>
            </w:pPr>
            <w:del w:id="6370" w:author="Hannah McSorley" w:date="2020-08-05T02:53:00Z">
              <w:r w:rsidRPr="00611A89">
                <w:rPr>
                  <w:rFonts w:asciiTheme="minorHAnsi" w:hAnsiTheme="minorHAnsi" w:cstheme="minorHAnsi"/>
                  <w:sz w:val="22"/>
                  <w:szCs w:val="22"/>
                </w:rPr>
                <w:delText>40</w:delText>
              </w:r>
            </w:del>
          </w:p>
        </w:tc>
        <w:tc>
          <w:tcPr>
            <w:tcW w:w="0" w:type="auto"/>
          </w:tcPr>
          <w:p w14:paraId="2D9295E9" w14:textId="77777777" w:rsidR="00F77BDD" w:rsidRPr="00611A89" w:rsidRDefault="006D238B" w:rsidP="00611A89">
            <w:pPr>
              <w:spacing w:line="240" w:lineRule="auto"/>
              <w:rPr>
                <w:del w:id="6371" w:author="Hannah McSorley" w:date="2020-08-05T02:53:00Z"/>
                <w:rFonts w:asciiTheme="minorHAnsi" w:hAnsiTheme="minorHAnsi" w:cstheme="minorHAnsi"/>
                <w:sz w:val="22"/>
                <w:szCs w:val="22"/>
              </w:rPr>
            </w:pPr>
            <w:del w:id="6372" w:author="Hannah McSorley" w:date="2020-08-05T02:53:00Z">
              <w:r w:rsidRPr="00611A89">
                <w:rPr>
                  <w:rFonts w:asciiTheme="minorHAnsi" w:hAnsiTheme="minorHAnsi" w:cstheme="minorHAnsi"/>
                  <w:sz w:val="22"/>
                  <w:szCs w:val="22"/>
                </w:rPr>
                <w:delText>56</w:delText>
              </w:r>
            </w:del>
          </w:p>
        </w:tc>
        <w:tc>
          <w:tcPr>
            <w:tcW w:w="0" w:type="auto"/>
          </w:tcPr>
          <w:p w14:paraId="6B8DE3C2" w14:textId="77777777" w:rsidR="00F77BDD" w:rsidRPr="00611A89" w:rsidRDefault="006D238B" w:rsidP="00611A89">
            <w:pPr>
              <w:spacing w:line="240" w:lineRule="auto"/>
              <w:rPr>
                <w:del w:id="6373" w:author="Hannah McSorley" w:date="2020-08-05T02:53:00Z"/>
                <w:rFonts w:asciiTheme="minorHAnsi" w:hAnsiTheme="minorHAnsi" w:cstheme="minorHAnsi"/>
                <w:sz w:val="22"/>
                <w:szCs w:val="22"/>
              </w:rPr>
            </w:pPr>
            <w:del w:id="6374" w:author="Hannah McSorley" w:date="2020-08-05T02:53:00Z">
              <w:r w:rsidRPr="00611A89">
                <w:rPr>
                  <w:rFonts w:asciiTheme="minorHAnsi" w:hAnsiTheme="minorHAnsi" w:cstheme="minorHAnsi"/>
                  <w:sz w:val="22"/>
                  <w:szCs w:val="22"/>
                </w:rPr>
                <w:delText>61</w:delText>
              </w:r>
            </w:del>
          </w:p>
        </w:tc>
      </w:tr>
      <w:tr w:rsidR="00E64996" w:rsidRPr="00611A89" w14:paraId="20F10774" w14:textId="77777777">
        <w:trPr>
          <w:del w:id="6375" w:author="Hannah McSorley" w:date="2020-08-05T02:53:00Z"/>
        </w:trPr>
        <w:tc>
          <w:tcPr>
            <w:tcW w:w="0" w:type="auto"/>
            <w:gridSpan w:val="4"/>
          </w:tcPr>
          <w:p w14:paraId="45DAC3D3" w14:textId="77777777" w:rsidR="00F77BDD" w:rsidRPr="00611A89" w:rsidRDefault="006D238B" w:rsidP="00611A89">
            <w:pPr>
              <w:spacing w:line="240" w:lineRule="auto"/>
              <w:rPr>
                <w:del w:id="6376" w:author="Hannah McSorley" w:date="2020-08-05T02:53:00Z"/>
                <w:rFonts w:asciiTheme="minorHAnsi" w:hAnsiTheme="minorHAnsi" w:cstheme="minorHAnsi"/>
                <w:sz w:val="22"/>
                <w:szCs w:val="22"/>
              </w:rPr>
            </w:pPr>
            <w:del w:id="6377" w:author="Hannah McSorley" w:date="2020-08-05T02:53:00Z">
              <w:r w:rsidRPr="00611A89">
                <w:rPr>
                  <w:rFonts w:asciiTheme="minorHAnsi" w:hAnsiTheme="minorHAnsi" w:cstheme="minorHAnsi"/>
                  <w:sz w:val="22"/>
                  <w:szCs w:val="22"/>
                </w:rPr>
                <w:delText>Parent Material</w:delText>
              </w:r>
            </w:del>
          </w:p>
        </w:tc>
        <w:tc>
          <w:tcPr>
            <w:tcW w:w="0" w:type="auto"/>
            <w:gridSpan w:val="2"/>
          </w:tcPr>
          <w:p w14:paraId="7497423A" w14:textId="77777777" w:rsidR="00F77BDD" w:rsidRPr="00611A89" w:rsidRDefault="00F77BDD" w:rsidP="00611A89">
            <w:pPr>
              <w:spacing w:line="240" w:lineRule="auto"/>
              <w:rPr>
                <w:del w:id="6378" w:author="Hannah McSorley" w:date="2020-08-05T02:53:00Z"/>
                <w:rFonts w:asciiTheme="minorHAnsi" w:hAnsiTheme="minorHAnsi" w:cstheme="minorHAnsi"/>
                <w:sz w:val="22"/>
                <w:szCs w:val="22"/>
              </w:rPr>
            </w:pPr>
          </w:p>
        </w:tc>
        <w:tc>
          <w:tcPr>
            <w:tcW w:w="0" w:type="auto"/>
            <w:gridSpan w:val="2"/>
          </w:tcPr>
          <w:p w14:paraId="69D49D55" w14:textId="77777777" w:rsidR="00F77BDD" w:rsidRPr="00611A89" w:rsidRDefault="00F77BDD" w:rsidP="00611A89">
            <w:pPr>
              <w:spacing w:line="240" w:lineRule="auto"/>
              <w:rPr>
                <w:del w:id="6379" w:author="Hannah McSorley" w:date="2020-08-05T02:53:00Z"/>
                <w:rFonts w:asciiTheme="minorHAnsi" w:hAnsiTheme="minorHAnsi" w:cstheme="minorHAnsi"/>
                <w:sz w:val="22"/>
                <w:szCs w:val="22"/>
              </w:rPr>
            </w:pPr>
          </w:p>
        </w:tc>
        <w:tc>
          <w:tcPr>
            <w:tcW w:w="0" w:type="auto"/>
            <w:gridSpan w:val="3"/>
          </w:tcPr>
          <w:p w14:paraId="1CA4C63C" w14:textId="77777777" w:rsidR="00F77BDD" w:rsidRPr="00611A89" w:rsidRDefault="00F77BDD" w:rsidP="00611A89">
            <w:pPr>
              <w:spacing w:line="240" w:lineRule="auto"/>
              <w:rPr>
                <w:del w:id="6380" w:author="Hannah McSorley" w:date="2020-08-05T02:53:00Z"/>
                <w:rFonts w:asciiTheme="minorHAnsi" w:hAnsiTheme="minorHAnsi" w:cstheme="minorHAnsi"/>
                <w:sz w:val="22"/>
                <w:szCs w:val="22"/>
              </w:rPr>
            </w:pPr>
          </w:p>
        </w:tc>
        <w:tc>
          <w:tcPr>
            <w:tcW w:w="0" w:type="auto"/>
            <w:gridSpan w:val="2"/>
          </w:tcPr>
          <w:p w14:paraId="7855A50A" w14:textId="77777777" w:rsidR="00F77BDD" w:rsidRPr="00611A89" w:rsidRDefault="00F77BDD" w:rsidP="00611A89">
            <w:pPr>
              <w:spacing w:line="240" w:lineRule="auto"/>
              <w:rPr>
                <w:del w:id="6381" w:author="Hannah McSorley" w:date="2020-08-05T02:53:00Z"/>
                <w:rFonts w:asciiTheme="minorHAnsi" w:hAnsiTheme="minorHAnsi" w:cstheme="minorHAnsi"/>
                <w:sz w:val="22"/>
                <w:szCs w:val="22"/>
              </w:rPr>
            </w:pPr>
          </w:p>
        </w:tc>
        <w:tc>
          <w:tcPr>
            <w:tcW w:w="0" w:type="auto"/>
          </w:tcPr>
          <w:p w14:paraId="08A96826" w14:textId="77777777" w:rsidR="00F77BDD" w:rsidRPr="00611A89" w:rsidRDefault="00F77BDD" w:rsidP="00611A89">
            <w:pPr>
              <w:spacing w:line="240" w:lineRule="auto"/>
              <w:rPr>
                <w:del w:id="6382" w:author="Hannah McSorley" w:date="2020-08-05T02:53:00Z"/>
                <w:rFonts w:asciiTheme="minorHAnsi" w:hAnsiTheme="minorHAnsi" w:cstheme="minorHAnsi"/>
                <w:sz w:val="22"/>
                <w:szCs w:val="22"/>
              </w:rPr>
            </w:pPr>
          </w:p>
        </w:tc>
        <w:tc>
          <w:tcPr>
            <w:tcW w:w="0" w:type="auto"/>
          </w:tcPr>
          <w:p w14:paraId="660D227D" w14:textId="77777777" w:rsidR="00F77BDD" w:rsidRPr="00611A89" w:rsidRDefault="00F77BDD" w:rsidP="00611A89">
            <w:pPr>
              <w:spacing w:line="240" w:lineRule="auto"/>
              <w:rPr>
                <w:del w:id="6383" w:author="Hannah McSorley" w:date="2020-08-05T02:53:00Z"/>
                <w:rFonts w:asciiTheme="minorHAnsi" w:hAnsiTheme="minorHAnsi" w:cstheme="minorHAnsi"/>
                <w:sz w:val="22"/>
                <w:szCs w:val="22"/>
              </w:rPr>
            </w:pPr>
          </w:p>
        </w:tc>
      </w:tr>
      <w:tr w:rsidR="008E1B7B" w:rsidRPr="00BB7467" w14:paraId="4F9E3F24" w14:textId="77777777" w:rsidTr="00AD2AB7">
        <w:trPr>
          <w:gridAfter w:val="2"/>
        </w:trPr>
        <w:tc>
          <w:tcPr>
            <w:tcW w:w="0" w:type="auto"/>
            <w:shd w:val="clear" w:color="auto" w:fill="F2F2F2" w:themeFill="background1" w:themeFillShade="F2"/>
          </w:tcPr>
          <w:p w14:paraId="0678617E" w14:textId="59B7B226" w:rsidR="00D3555D" w:rsidRPr="00BB7467" w:rsidRDefault="006D238B">
            <w:pPr>
              <w:spacing w:line="276" w:lineRule="auto"/>
              <w:jc w:val="right"/>
              <w:rPr>
                <w:rFonts w:asciiTheme="minorHAnsi" w:hAnsiTheme="minorHAnsi" w:cstheme="minorHAnsi"/>
                <w:sz w:val="22"/>
                <w:szCs w:val="22"/>
              </w:rPr>
              <w:pPrChange w:id="6384" w:author="Hannah McSorley" w:date="2020-08-05T02:53:00Z">
                <w:pPr>
                  <w:spacing w:line="240" w:lineRule="auto"/>
                </w:pPr>
              </w:pPrChange>
            </w:pPr>
            <w:del w:id="6385" w:author="Hannah McSorley" w:date="2020-08-05T02:53:00Z">
              <w:r w:rsidRPr="00611A89">
                <w:rPr>
                  <w:rFonts w:asciiTheme="minorHAnsi" w:hAnsiTheme="minorHAnsi" w:cstheme="minorHAnsi"/>
                  <w:sz w:val="22"/>
                  <w:szCs w:val="22"/>
                </w:rPr>
                <w:delText>Wark-Gneiss (%)</w:delText>
              </w:r>
            </w:del>
            <w:ins w:id="6386" w:author="Hannah McSorley" w:date="2020-08-05T02:53:00Z">
              <w:r w:rsidR="005D6F31" w:rsidRPr="00BB7467">
                <w:rPr>
                  <w:rFonts w:asciiTheme="minorHAnsi" w:hAnsiTheme="minorHAnsi" w:cstheme="minorHAnsi"/>
                  <w:sz w:val="22"/>
                  <w:szCs w:val="22"/>
                </w:rPr>
                <w:t>11</w:t>
              </w:r>
            </w:ins>
          </w:p>
        </w:tc>
        <w:tc>
          <w:tcPr>
            <w:tcW w:w="692" w:type="pct"/>
            <w:shd w:val="clear" w:color="auto" w:fill="F2F2F2" w:themeFill="background1" w:themeFillShade="F2"/>
          </w:tcPr>
          <w:p w14:paraId="5340C5CF" w14:textId="77777777"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2019-11-15</w:t>
            </w:r>
          </w:p>
        </w:tc>
        <w:tc>
          <w:tcPr>
            <w:tcW w:w="606" w:type="pct"/>
            <w:shd w:val="clear" w:color="auto" w:fill="F2F2F2" w:themeFill="background1" w:themeFillShade="F2"/>
          </w:tcPr>
          <w:p w14:paraId="76F18863"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w:t>
            </w:r>
          </w:p>
        </w:tc>
        <w:tc>
          <w:tcPr>
            <w:tcW w:w="529" w:type="pct"/>
            <w:gridSpan w:val="2"/>
            <w:shd w:val="clear" w:color="auto" w:fill="F2F2F2" w:themeFill="background1" w:themeFillShade="F2"/>
          </w:tcPr>
          <w:p w14:paraId="2B0A3746" w14:textId="773A40CE" w:rsidR="00D3555D" w:rsidRPr="00BB7467" w:rsidRDefault="006D238B">
            <w:pPr>
              <w:spacing w:line="276" w:lineRule="auto"/>
              <w:jc w:val="right"/>
              <w:rPr>
                <w:rFonts w:asciiTheme="minorHAnsi" w:hAnsiTheme="minorHAnsi" w:cstheme="minorHAnsi"/>
                <w:sz w:val="22"/>
                <w:szCs w:val="22"/>
              </w:rPr>
              <w:pPrChange w:id="6387" w:author="Hannah McSorley" w:date="2020-08-05T02:53:00Z">
                <w:pPr>
                  <w:spacing w:line="240" w:lineRule="auto"/>
                </w:pPr>
              </w:pPrChange>
            </w:pPr>
            <w:del w:id="6388" w:author="Hannah McSorley" w:date="2020-08-05T02:53:00Z">
              <w:r w:rsidRPr="00611A89">
                <w:rPr>
                  <w:rFonts w:asciiTheme="minorHAnsi" w:hAnsiTheme="minorHAnsi" w:cstheme="minorHAnsi"/>
                  <w:sz w:val="22"/>
                  <w:szCs w:val="22"/>
                </w:rPr>
                <w:delText>13</w:delText>
              </w:r>
            </w:del>
            <w:ins w:id="6389" w:author="Hannah McSorley" w:date="2020-08-05T02:53:00Z">
              <w:r w:rsidR="005D6F31" w:rsidRPr="00BB7467">
                <w:rPr>
                  <w:rFonts w:asciiTheme="minorHAnsi" w:hAnsiTheme="minorHAnsi" w:cstheme="minorHAnsi"/>
                  <w:sz w:val="22"/>
                  <w:szCs w:val="22"/>
                </w:rPr>
                <w:t>67</w:t>
              </w:r>
            </w:ins>
            <w:r w:rsidR="005D6F31" w:rsidRPr="00BB7467">
              <w:rPr>
                <w:rFonts w:asciiTheme="minorHAnsi" w:hAnsiTheme="minorHAnsi" w:cstheme="minorHAnsi"/>
                <w:sz w:val="22"/>
                <w:szCs w:val="22"/>
              </w:rPr>
              <w:t>.6</w:t>
            </w:r>
          </w:p>
        </w:tc>
        <w:tc>
          <w:tcPr>
            <w:tcW w:w="742" w:type="pct"/>
            <w:gridSpan w:val="2"/>
            <w:shd w:val="clear" w:color="auto" w:fill="F2F2F2" w:themeFill="background1" w:themeFillShade="F2"/>
          </w:tcPr>
          <w:p w14:paraId="41F75544" w14:textId="10D51959" w:rsidR="00D3555D" w:rsidRPr="00BB7467" w:rsidRDefault="006D238B">
            <w:pPr>
              <w:spacing w:line="276" w:lineRule="auto"/>
              <w:jc w:val="right"/>
              <w:rPr>
                <w:rFonts w:asciiTheme="minorHAnsi" w:hAnsiTheme="minorHAnsi" w:cstheme="minorHAnsi"/>
                <w:sz w:val="22"/>
                <w:szCs w:val="22"/>
              </w:rPr>
              <w:pPrChange w:id="6390" w:author="Hannah McSorley" w:date="2020-08-05T02:53:00Z">
                <w:pPr>
                  <w:spacing w:line="240" w:lineRule="auto"/>
                </w:pPr>
              </w:pPrChange>
            </w:pPr>
            <w:del w:id="6391" w:author="Hannah McSorley" w:date="2020-08-05T02:53:00Z">
              <w:r w:rsidRPr="00611A89">
                <w:rPr>
                  <w:rFonts w:asciiTheme="minorHAnsi" w:hAnsiTheme="minorHAnsi" w:cstheme="minorHAnsi"/>
                  <w:sz w:val="22"/>
                  <w:szCs w:val="22"/>
                </w:rPr>
                <w:delText>44.9</w:delText>
              </w:r>
            </w:del>
            <w:ins w:id="6392" w:author="Hannah McSorley" w:date="2020-08-05T02:53:00Z">
              <w:r w:rsidR="005D6F31" w:rsidRPr="00BB7467">
                <w:rPr>
                  <w:rFonts w:asciiTheme="minorHAnsi" w:hAnsiTheme="minorHAnsi" w:cstheme="minorHAnsi"/>
                  <w:sz w:val="22"/>
                  <w:szCs w:val="22"/>
                </w:rPr>
                <w:t>29.1</w:t>
              </w:r>
            </w:ins>
          </w:p>
        </w:tc>
        <w:tc>
          <w:tcPr>
            <w:tcW w:w="549" w:type="pct"/>
            <w:gridSpan w:val="2"/>
            <w:shd w:val="clear" w:color="auto" w:fill="F2F2F2" w:themeFill="background1" w:themeFillShade="F2"/>
          </w:tcPr>
          <w:p w14:paraId="488EED91" w14:textId="5A3A1E35" w:rsidR="00D3555D" w:rsidRPr="00BB7467" w:rsidRDefault="006D238B">
            <w:pPr>
              <w:spacing w:line="276" w:lineRule="auto"/>
              <w:jc w:val="right"/>
              <w:rPr>
                <w:rFonts w:asciiTheme="minorHAnsi" w:hAnsiTheme="minorHAnsi" w:cstheme="minorHAnsi"/>
                <w:sz w:val="22"/>
                <w:szCs w:val="22"/>
              </w:rPr>
              <w:pPrChange w:id="6393" w:author="Hannah McSorley" w:date="2020-08-05T02:53:00Z">
                <w:pPr>
                  <w:spacing w:line="240" w:lineRule="auto"/>
                </w:pPr>
              </w:pPrChange>
            </w:pPr>
            <w:del w:id="6394" w:author="Hannah McSorley" w:date="2020-08-05T02:53:00Z">
              <w:r w:rsidRPr="00611A89">
                <w:rPr>
                  <w:rFonts w:asciiTheme="minorHAnsi" w:hAnsiTheme="minorHAnsi" w:cstheme="minorHAnsi"/>
                  <w:sz w:val="22"/>
                  <w:szCs w:val="22"/>
                </w:rPr>
                <w:delText>20.5</w:delText>
              </w:r>
            </w:del>
            <w:ins w:id="6395" w:author="Hannah McSorley" w:date="2020-08-05T02:53:00Z">
              <w:r w:rsidR="005D6F31" w:rsidRPr="00BB7467">
                <w:rPr>
                  <w:rFonts w:asciiTheme="minorHAnsi" w:hAnsiTheme="minorHAnsi" w:cstheme="minorHAnsi"/>
                  <w:sz w:val="22"/>
                  <w:szCs w:val="22"/>
                </w:rPr>
                <w:t>28</w:t>
              </w:r>
            </w:ins>
          </w:p>
        </w:tc>
        <w:tc>
          <w:tcPr>
            <w:tcW w:w="502" w:type="pct"/>
            <w:shd w:val="clear" w:color="auto" w:fill="F2F2F2" w:themeFill="background1" w:themeFillShade="F2"/>
          </w:tcPr>
          <w:p w14:paraId="2E3CA1AD" w14:textId="02A5BDE9" w:rsidR="00D3555D" w:rsidRPr="00BB7467" w:rsidRDefault="006D238B">
            <w:pPr>
              <w:spacing w:line="276" w:lineRule="auto"/>
              <w:jc w:val="right"/>
              <w:rPr>
                <w:rFonts w:asciiTheme="minorHAnsi" w:hAnsiTheme="minorHAnsi" w:cstheme="minorHAnsi"/>
                <w:sz w:val="22"/>
                <w:szCs w:val="22"/>
              </w:rPr>
              <w:pPrChange w:id="6396" w:author="Hannah McSorley" w:date="2020-08-05T02:53:00Z">
                <w:pPr>
                  <w:spacing w:line="240" w:lineRule="auto"/>
                </w:pPr>
              </w:pPrChange>
            </w:pPr>
            <w:del w:id="6397" w:author="Hannah McSorley" w:date="2020-08-05T02:53:00Z">
              <w:r w:rsidRPr="00611A89">
                <w:rPr>
                  <w:rFonts w:asciiTheme="minorHAnsi" w:hAnsiTheme="minorHAnsi" w:cstheme="minorHAnsi"/>
                  <w:sz w:val="22"/>
                  <w:szCs w:val="22"/>
                </w:rPr>
                <w:delText>77.</w:delText>
              </w:r>
            </w:del>
            <w:r w:rsidR="005D6F31" w:rsidRPr="00BB7467">
              <w:rPr>
                <w:rFonts w:asciiTheme="minorHAnsi" w:hAnsiTheme="minorHAnsi" w:cstheme="minorHAnsi"/>
                <w:sz w:val="22"/>
                <w:szCs w:val="22"/>
              </w:rPr>
              <w:t>6</w:t>
            </w:r>
            <w:ins w:id="6398" w:author="Hannah McSorley" w:date="2020-08-05T02:53:00Z">
              <w:r w:rsidR="005D6F31" w:rsidRPr="00BB7467">
                <w:rPr>
                  <w:rFonts w:asciiTheme="minorHAnsi" w:hAnsiTheme="minorHAnsi" w:cstheme="minorHAnsi"/>
                  <w:sz w:val="22"/>
                  <w:szCs w:val="22"/>
                </w:rPr>
                <w:t>.44</w:t>
              </w:r>
            </w:ins>
          </w:p>
        </w:tc>
        <w:tc>
          <w:tcPr>
            <w:tcW w:w="414" w:type="pct"/>
            <w:gridSpan w:val="2"/>
            <w:shd w:val="clear" w:color="auto" w:fill="F2F2F2" w:themeFill="background1" w:themeFillShade="F2"/>
          </w:tcPr>
          <w:p w14:paraId="6713470E" w14:textId="2B734147" w:rsidR="00D3555D" w:rsidRPr="00BB7467" w:rsidRDefault="006D238B">
            <w:pPr>
              <w:spacing w:line="276" w:lineRule="auto"/>
              <w:jc w:val="right"/>
              <w:rPr>
                <w:rFonts w:asciiTheme="minorHAnsi" w:hAnsiTheme="minorHAnsi" w:cstheme="minorHAnsi"/>
                <w:sz w:val="22"/>
                <w:szCs w:val="22"/>
              </w:rPr>
              <w:pPrChange w:id="6399" w:author="Hannah McSorley" w:date="2020-08-05T02:53:00Z">
                <w:pPr>
                  <w:spacing w:line="240" w:lineRule="auto"/>
                </w:pPr>
              </w:pPrChange>
            </w:pPr>
            <w:del w:id="6400" w:author="Hannah McSorley" w:date="2020-08-05T02:53:00Z">
              <w:r w:rsidRPr="00611A89">
                <w:rPr>
                  <w:rFonts w:asciiTheme="minorHAnsi" w:hAnsiTheme="minorHAnsi" w:cstheme="minorHAnsi"/>
                  <w:sz w:val="22"/>
                  <w:szCs w:val="22"/>
                </w:rPr>
                <w:delText>0</w:delText>
              </w:r>
            </w:del>
            <w:ins w:id="6401" w:author="Hannah McSorley" w:date="2020-08-05T02:53:00Z">
              <w:r w:rsidR="005D6F31" w:rsidRPr="00BB7467">
                <w:rPr>
                  <w:rFonts w:asciiTheme="minorHAnsi" w:hAnsiTheme="minorHAnsi" w:cstheme="minorHAnsi"/>
                  <w:sz w:val="22"/>
                  <w:szCs w:val="22"/>
                </w:rPr>
                <w:t>22.84</w:t>
              </w:r>
            </w:ins>
          </w:p>
        </w:tc>
        <w:tc>
          <w:tcPr>
            <w:tcW w:w="0" w:type="auto"/>
            <w:shd w:val="clear" w:color="auto" w:fill="F2F2F2" w:themeFill="background1" w:themeFillShade="F2"/>
          </w:tcPr>
          <w:p w14:paraId="6999E2CA" w14:textId="7F9C0C05" w:rsidR="00D3555D" w:rsidRPr="00BB7467" w:rsidRDefault="006D238B">
            <w:pPr>
              <w:spacing w:line="276" w:lineRule="auto"/>
              <w:jc w:val="right"/>
              <w:rPr>
                <w:rFonts w:asciiTheme="minorHAnsi" w:hAnsiTheme="minorHAnsi" w:cstheme="minorHAnsi"/>
                <w:sz w:val="22"/>
                <w:szCs w:val="22"/>
              </w:rPr>
              <w:pPrChange w:id="6402" w:author="Hannah McSorley" w:date="2020-08-05T02:53:00Z">
                <w:pPr>
                  <w:spacing w:line="240" w:lineRule="auto"/>
                </w:pPr>
              </w:pPrChange>
            </w:pPr>
            <w:del w:id="6403" w:author="Hannah McSorley" w:date="2020-08-05T02:53:00Z">
              <w:r w:rsidRPr="00611A89">
                <w:rPr>
                  <w:rFonts w:asciiTheme="minorHAnsi" w:hAnsiTheme="minorHAnsi" w:cstheme="minorHAnsi"/>
                  <w:sz w:val="22"/>
                  <w:szCs w:val="22"/>
                </w:rPr>
                <w:delText>30.6</w:delText>
              </w:r>
            </w:del>
            <w:ins w:id="6404" w:author="Hannah McSorley" w:date="2020-08-05T02:53:00Z">
              <w:r w:rsidR="005D6F31" w:rsidRPr="00BB7467">
                <w:rPr>
                  <w:rFonts w:asciiTheme="minorHAnsi" w:hAnsiTheme="minorHAnsi" w:cstheme="minorHAnsi"/>
                  <w:sz w:val="22"/>
                  <w:szCs w:val="22"/>
                </w:rPr>
                <w:t>4.51</w:t>
              </w:r>
            </w:ins>
          </w:p>
        </w:tc>
      </w:tr>
      <w:tr w:rsidR="00E64996" w:rsidRPr="00611A89" w14:paraId="3135096F" w14:textId="77777777">
        <w:trPr>
          <w:del w:id="6405" w:author="Hannah McSorley" w:date="2020-08-05T02:53:00Z"/>
        </w:trPr>
        <w:tc>
          <w:tcPr>
            <w:tcW w:w="0" w:type="auto"/>
            <w:gridSpan w:val="4"/>
          </w:tcPr>
          <w:p w14:paraId="20861ABF" w14:textId="77777777" w:rsidR="00F77BDD" w:rsidRPr="00611A89" w:rsidRDefault="006D238B" w:rsidP="00611A89">
            <w:pPr>
              <w:spacing w:line="240" w:lineRule="auto"/>
              <w:rPr>
                <w:del w:id="6406" w:author="Hannah McSorley" w:date="2020-08-05T02:53:00Z"/>
                <w:rFonts w:asciiTheme="minorHAnsi" w:hAnsiTheme="minorHAnsi" w:cstheme="minorHAnsi"/>
                <w:sz w:val="22"/>
                <w:szCs w:val="22"/>
              </w:rPr>
            </w:pPr>
            <w:del w:id="6407" w:author="Hannah McSorley" w:date="2020-08-05T02:53:00Z">
              <w:r w:rsidRPr="00611A89">
                <w:rPr>
                  <w:rFonts w:asciiTheme="minorHAnsi" w:hAnsiTheme="minorHAnsi" w:cstheme="minorHAnsi"/>
                  <w:sz w:val="22"/>
                  <w:szCs w:val="22"/>
                </w:rPr>
                <w:delText>Argillite-Metagreywacke (%)</w:delText>
              </w:r>
            </w:del>
          </w:p>
        </w:tc>
        <w:tc>
          <w:tcPr>
            <w:tcW w:w="0" w:type="auto"/>
            <w:gridSpan w:val="2"/>
          </w:tcPr>
          <w:p w14:paraId="53BCDFD6" w14:textId="77777777" w:rsidR="00F77BDD" w:rsidRPr="00611A89" w:rsidRDefault="006D238B" w:rsidP="00611A89">
            <w:pPr>
              <w:spacing w:line="240" w:lineRule="auto"/>
              <w:rPr>
                <w:del w:id="6408" w:author="Hannah McSorley" w:date="2020-08-05T02:53:00Z"/>
                <w:rFonts w:asciiTheme="minorHAnsi" w:hAnsiTheme="minorHAnsi" w:cstheme="minorHAnsi"/>
                <w:sz w:val="22"/>
                <w:szCs w:val="22"/>
              </w:rPr>
            </w:pPr>
            <w:del w:id="6409" w:author="Hannah McSorley" w:date="2020-08-05T02:53:00Z">
              <w:r w:rsidRPr="00611A89">
                <w:rPr>
                  <w:rFonts w:asciiTheme="minorHAnsi" w:hAnsiTheme="minorHAnsi" w:cstheme="minorHAnsi"/>
                  <w:sz w:val="22"/>
                  <w:szCs w:val="22"/>
                </w:rPr>
                <w:delText>64.2</w:delText>
              </w:r>
            </w:del>
          </w:p>
        </w:tc>
        <w:tc>
          <w:tcPr>
            <w:tcW w:w="0" w:type="auto"/>
            <w:gridSpan w:val="2"/>
          </w:tcPr>
          <w:p w14:paraId="0FE3F567" w14:textId="77777777" w:rsidR="00F77BDD" w:rsidRPr="00611A89" w:rsidRDefault="006D238B" w:rsidP="00611A89">
            <w:pPr>
              <w:spacing w:line="240" w:lineRule="auto"/>
              <w:rPr>
                <w:del w:id="6410" w:author="Hannah McSorley" w:date="2020-08-05T02:53:00Z"/>
                <w:rFonts w:asciiTheme="minorHAnsi" w:hAnsiTheme="minorHAnsi" w:cstheme="minorHAnsi"/>
                <w:sz w:val="22"/>
                <w:szCs w:val="22"/>
              </w:rPr>
            </w:pPr>
            <w:del w:id="6411" w:author="Hannah McSorley" w:date="2020-08-05T02:53:00Z">
              <w:r w:rsidRPr="00611A89">
                <w:rPr>
                  <w:rFonts w:asciiTheme="minorHAnsi" w:hAnsiTheme="minorHAnsi" w:cstheme="minorHAnsi"/>
                  <w:sz w:val="22"/>
                  <w:szCs w:val="22"/>
                </w:rPr>
                <w:delText>0</w:delText>
              </w:r>
            </w:del>
          </w:p>
        </w:tc>
        <w:tc>
          <w:tcPr>
            <w:tcW w:w="0" w:type="auto"/>
            <w:gridSpan w:val="3"/>
          </w:tcPr>
          <w:p w14:paraId="374A3008" w14:textId="77777777" w:rsidR="00F77BDD" w:rsidRPr="00611A89" w:rsidRDefault="006D238B" w:rsidP="00611A89">
            <w:pPr>
              <w:spacing w:line="240" w:lineRule="auto"/>
              <w:rPr>
                <w:del w:id="6412" w:author="Hannah McSorley" w:date="2020-08-05T02:53:00Z"/>
                <w:rFonts w:asciiTheme="minorHAnsi" w:hAnsiTheme="minorHAnsi" w:cstheme="minorHAnsi"/>
                <w:sz w:val="22"/>
                <w:szCs w:val="22"/>
              </w:rPr>
            </w:pPr>
            <w:del w:id="6413" w:author="Hannah McSorley" w:date="2020-08-05T02:53:00Z">
              <w:r w:rsidRPr="00611A89">
                <w:rPr>
                  <w:rFonts w:asciiTheme="minorHAnsi" w:hAnsiTheme="minorHAnsi" w:cstheme="minorHAnsi"/>
                  <w:sz w:val="22"/>
                  <w:szCs w:val="22"/>
                </w:rPr>
                <w:delText>42.1</w:delText>
              </w:r>
            </w:del>
          </w:p>
        </w:tc>
        <w:tc>
          <w:tcPr>
            <w:tcW w:w="0" w:type="auto"/>
            <w:gridSpan w:val="2"/>
          </w:tcPr>
          <w:p w14:paraId="342184EA" w14:textId="77777777" w:rsidR="00F77BDD" w:rsidRPr="00611A89" w:rsidRDefault="006D238B" w:rsidP="00611A89">
            <w:pPr>
              <w:spacing w:line="240" w:lineRule="auto"/>
              <w:rPr>
                <w:del w:id="6414" w:author="Hannah McSorley" w:date="2020-08-05T02:53:00Z"/>
                <w:rFonts w:asciiTheme="minorHAnsi" w:hAnsiTheme="minorHAnsi" w:cstheme="minorHAnsi"/>
                <w:sz w:val="22"/>
                <w:szCs w:val="22"/>
              </w:rPr>
            </w:pPr>
            <w:del w:id="6415" w:author="Hannah McSorley" w:date="2020-08-05T02:53:00Z">
              <w:r w:rsidRPr="00611A89">
                <w:rPr>
                  <w:rFonts w:asciiTheme="minorHAnsi" w:hAnsiTheme="minorHAnsi" w:cstheme="minorHAnsi"/>
                  <w:sz w:val="22"/>
                  <w:szCs w:val="22"/>
                </w:rPr>
                <w:delText>0</w:delText>
              </w:r>
            </w:del>
          </w:p>
        </w:tc>
        <w:tc>
          <w:tcPr>
            <w:tcW w:w="0" w:type="auto"/>
          </w:tcPr>
          <w:p w14:paraId="04F4CEF7" w14:textId="77777777" w:rsidR="00F77BDD" w:rsidRPr="00611A89" w:rsidRDefault="006D238B" w:rsidP="00611A89">
            <w:pPr>
              <w:spacing w:line="240" w:lineRule="auto"/>
              <w:rPr>
                <w:del w:id="6416" w:author="Hannah McSorley" w:date="2020-08-05T02:53:00Z"/>
                <w:rFonts w:asciiTheme="minorHAnsi" w:hAnsiTheme="minorHAnsi" w:cstheme="minorHAnsi"/>
                <w:sz w:val="22"/>
                <w:szCs w:val="22"/>
              </w:rPr>
            </w:pPr>
            <w:del w:id="6417" w:author="Hannah McSorley" w:date="2020-08-05T02:53:00Z">
              <w:r w:rsidRPr="00611A89">
                <w:rPr>
                  <w:rFonts w:asciiTheme="minorHAnsi" w:hAnsiTheme="minorHAnsi" w:cstheme="minorHAnsi"/>
                  <w:sz w:val="22"/>
                  <w:szCs w:val="22"/>
                </w:rPr>
                <w:delText>76.8</w:delText>
              </w:r>
            </w:del>
          </w:p>
        </w:tc>
        <w:tc>
          <w:tcPr>
            <w:tcW w:w="0" w:type="auto"/>
          </w:tcPr>
          <w:p w14:paraId="3EB497EC" w14:textId="77777777" w:rsidR="00F77BDD" w:rsidRPr="00611A89" w:rsidRDefault="006D238B" w:rsidP="00611A89">
            <w:pPr>
              <w:spacing w:line="240" w:lineRule="auto"/>
              <w:rPr>
                <w:del w:id="6418" w:author="Hannah McSorley" w:date="2020-08-05T02:53:00Z"/>
                <w:rFonts w:asciiTheme="minorHAnsi" w:hAnsiTheme="minorHAnsi" w:cstheme="minorHAnsi"/>
                <w:sz w:val="22"/>
                <w:szCs w:val="22"/>
              </w:rPr>
            </w:pPr>
            <w:del w:id="6419" w:author="Hannah McSorley" w:date="2020-08-05T02:53:00Z">
              <w:r w:rsidRPr="00611A89">
                <w:rPr>
                  <w:rFonts w:asciiTheme="minorHAnsi" w:hAnsiTheme="minorHAnsi" w:cstheme="minorHAnsi"/>
                  <w:sz w:val="22"/>
                  <w:szCs w:val="22"/>
                </w:rPr>
                <w:delText>45.1</w:delText>
              </w:r>
            </w:del>
          </w:p>
        </w:tc>
      </w:tr>
      <w:tr w:rsidR="00E64996" w:rsidRPr="00611A89" w14:paraId="4DECF78A" w14:textId="77777777">
        <w:trPr>
          <w:del w:id="6420" w:author="Hannah McSorley" w:date="2020-08-05T02:53:00Z"/>
        </w:trPr>
        <w:tc>
          <w:tcPr>
            <w:tcW w:w="0" w:type="auto"/>
            <w:gridSpan w:val="4"/>
          </w:tcPr>
          <w:p w14:paraId="5AB7B2DA" w14:textId="77777777" w:rsidR="00F77BDD" w:rsidRPr="00611A89" w:rsidRDefault="006D238B" w:rsidP="00611A89">
            <w:pPr>
              <w:spacing w:line="240" w:lineRule="auto"/>
              <w:rPr>
                <w:del w:id="6421" w:author="Hannah McSorley" w:date="2020-08-05T02:53:00Z"/>
                <w:rFonts w:asciiTheme="minorHAnsi" w:hAnsiTheme="minorHAnsi" w:cstheme="minorHAnsi"/>
                <w:sz w:val="22"/>
                <w:szCs w:val="22"/>
              </w:rPr>
            </w:pPr>
            <w:del w:id="6422" w:author="Hannah McSorley" w:date="2020-08-05T02:53:00Z">
              <w:r w:rsidRPr="00611A89">
                <w:rPr>
                  <w:rFonts w:asciiTheme="minorHAnsi" w:hAnsiTheme="minorHAnsi" w:cstheme="minorHAnsi"/>
                  <w:sz w:val="22"/>
                  <w:szCs w:val="22"/>
                </w:rPr>
                <w:delText>Metagreywacke (%)</w:delText>
              </w:r>
            </w:del>
          </w:p>
        </w:tc>
        <w:tc>
          <w:tcPr>
            <w:tcW w:w="0" w:type="auto"/>
            <w:gridSpan w:val="2"/>
          </w:tcPr>
          <w:p w14:paraId="545532A1" w14:textId="77777777" w:rsidR="00F77BDD" w:rsidRPr="00611A89" w:rsidRDefault="006D238B" w:rsidP="00611A89">
            <w:pPr>
              <w:spacing w:line="240" w:lineRule="auto"/>
              <w:rPr>
                <w:del w:id="6423" w:author="Hannah McSorley" w:date="2020-08-05T02:53:00Z"/>
                <w:rFonts w:asciiTheme="minorHAnsi" w:hAnsiTheme="minorHAnsi" w:cstheme="minorHAnsi"/>
                <w:sz w:val="22"/>
                <w:szCs w:val="22"/>
              </w:rPr>
            </w:pPr>
            <w:del w:id="6424" w:author="Hannah McSorley" w:date="2020-08-05T02:53:00Z">
              <w:r w:rsidRPr="00611A89">
                <w:rPr>
                  <w:rFonts w:asciiTheme="minorHAnsi" w:hAnsiTheme="minorHAnsi" w:cstheme="minorHAnsi"/>
                  <w:sz w:val="22"/>
                  <w:szCs w:val="22"/>
                </w:rPr>
                <w:delText>0</w:delText>
              </w:r>
            </w:del>
          </w:p>
        </w:tc>
        <w:tc>
          <w:tcPr>
            <w:tcW w:w="0" w:type="auto"/>
            <w:gridSpan w:val="2"/>
          </w:tcPr>
          <w:p w14:paraId="638437BB" w14:textId="77777777" w:rsidR="00F77BDD" w:rsidRPr="00611A89" w:rsidRDefault="006D238B" w:rsidP="00611A89">
            <w:pPr>
              <w:spacing w:line="240" w:lineRule="auto"/>
              <w:rPr>
                <w:del w:id="6425" w:author="Hannah McSorley" w:date="2020-08-05T02:53:00Z"/>
                <w:rFonts w:asciiTheme="minorHAnsi" w:hAnsiTheme="minorHAnsi" w:cstheme="minorHAnsi"/>
                <w:sz w:val="22"/>
                <w:szCs w:val="22"/>
              </w:rPr>
            </w:pPr>
            <w:del w:id="6426" w:author="Hannah McSorley" w:date="2020-08-05T02:53:00Z">
              <w:r w:rsidRPr="00611A89">
                <w:rPr>
                  <w:rFonts w:asciiTheme="minorHAnsi" w:hAnsiTheme="minorHAnsi" w:cstheme="minorHAnsi"/>
                  <w:sz w:val="22"/>
                  <w:szCs w:val="22"/>
                </w:rPr>
                <w:delText>0</w:delText>
              </w:r>
            </w:del>
          </w:p>
        </w:tc>
        <w:tc>
          <w:tcPr>
            <w:tcW w:w="0" w:type="auto"/>
            <w:gridSpan w:val="3"/>
          </w:tcPr>
          <w:p w14:paraId="625AFAB1" w14:textId="77777777" w:rsidR="00F77BDD" w:rsidRPr="00611A89" w:rsidRDefault="006D238B" w:rsidP="00611A89">
            <w:pPr>
              <w:spacing w:line="240" w:lineRule="auto"/>
              <w:rPr>
                <w:del w:id="6427" w:author="Hannah McSorley" w:date="2020-08-05T02:53:00Z"/>
                <w:rFonts w:asciiTheme="minorHAnsi" w:hAnsiTheme="minorHAnsi" w:cstheme="minorHAnsi"/>
                <w:sz w:val="22"/>
                <w:szCs w:val="22"/>
              </w:rPr>
            </w:pPr>
            <w:del w:id="6428" w:author="Hannah McSorley" w:date="2020-08-05T02:53:00Z">
              <w:r w:rsidRPr="00611A89">
                <w:rPr>
                  <w:rFonts w:asciiTheme="minorHAnsi" w:hAnsiTheme="minorHAnsi" w:cstheme="minorHAnsi"/>
                  <w:sz w:val="22"/>
                  <w:szCs w:val="22"/>
                </w:rPr>
                <w:delText>0</w:delText>
              </w:r>
            </w:del>
          </w:p>
        </w:tc>
        <w:tc>
          <w:tcPr>
            <w:tcW w:w="0" w:type="auto"/>
            <w:gridSpan w:val="2"/>
          </w:tcPr>
          <w:p w14:paraId="57503882" w14:textId="77777777" w:rsidR="00F77BDD" w:rsidRPr="00611A89" w:rsidRDefault="006D238B" w:rsidP="00611A89">
            <w:pPr>
              <w:spacing w:line="240" w:lineRule="auto"/>
              <w:rPr>
                <w:del w:id="6429" w:author="Hannah McSorley" w:date="2020-08-05T02:53:00Z"/>
                <w:rFonts w:asciiTheme="minorHAnsi" w:hAnsiTheme="minorHAnsi" w:cstheme="minorHAnsi"/>
                <w:sz w:val="22"/>
                <w:szCs w:val="22"/>
              </w:rPr>
            </w:pPr>
            <w:del w:id="6430" w:author="Hannah McSorley" w:date="2020-08-05T02:53:00Z">
              <w:r w:rsidRPr="00611A89">
                <w:rPr>
                  <w:rFonts w:asciiTheme="minorHAnsi" w:hAnsiTheme="minorHAnsi" w:cstheme="minorHAnsi"/>
                  <w:sz w:val="22"/>
                  <w:szCs w:val="22"/>
                </w:rPr>
                <w:delText>0</w:delText>
              </w:r>
            </w:del>
          </w:p>
        </w:tc>
        <w:tc>
          <w:tcPr>
            <w:tcW w:w="0" w:type="auto"/>
          </w:tcPr>
          <w:p w14:paraId="3B94B5C2" w14:textId="77777777" w:rsidR="00F77BDD" w:rsidRPr="00611A89" w:rsidRDefault="006D238B" w:rsidP="00611A89">
            <w:pPr>
              <w:spacing w:line="240" w:lineRule="auto"/>
              <w:rPr>
                <w:del w:id="6431" w:author="Hannah McSorley" w:date="2020-08-05T02:53:00Z"/>
                <w:rFonts w:asciiTheme="minorHAnsi" w:hAnsiTheme="minorHAnsi" w:cstheme="minorHAnsi"/>
                <w:sz w:val="22"/>
                <w:szCs w:val="22"/>
              </w:rPr>
            </w:pPr>
            <w:del w:id="6432" w:author="Hannah McSorley" w:date="2020-08-05T02:53:00Z">
              <w:r w:rsidRPr="00611A89">
                <w:rPr>
                  <w:rFonts w:asciiTheme="minorHAnsi" w:hAnsiTheme="minorHAnsi" w:cstheme="minorHAnsi"/>
                  <w:sz w:val="22"/>
                  <w:szCs w:val="22"/>
                </w:rPr>
                <w:delText>7.2</w:delText>
              </w:r>
            </w:del>
          </w:p>
        </w:tc>
        <w:tc>
          <w:tcPr>
            <w:tcW w:w="0" w:type="auto"/>
          </w:tcPr>
          <w:p w14:paraId="530DA7D8" w14:textId="77777777" w:rsidR="00F77BDD" w:rsidRPr="00611A89" w:rsidRDefault="006D238B" w:rsidP="00611A89">
            <w:pPr>
              <w:spacing w:line="240" w:lineRule="auto"/>
              <w:rPr>
                <w:del w:id="6433" w:author="Hannah McSorley" w:date="2020-08-05T02:53:00Z"/>
                <w:rFonts w:asciiTheme="minorHAnsi" w:hAnsiTheme="minorHAnsi" w:cstheme="minorHAnsi"/>
                <w:sz w:val="22"/>
                <w:szCs w:val="22"/>
              </w:rPr>
            </w:pPr>
            <w:del w:id="6434" w:author="Hannah McSorley" w:date="2020-08-05T02:53:00Z">
              <w:r w:rsidRPr="00611A89">
                <w:rPr>
                  <w:rFonts w:asciiTheme="minorHAnsi" w:hAnsiTheme="minorHAnsi" w:cstheme="minorHAnsi"/>
                  <w:sz w:val="22"/>
                  <w:szCs w:val="22"/>
                </w:rPr>
                <w:delText>1.6</w:delText>
              </w:r>
            </w:del>
          </w:p>
        </w:tc>
      </w:tr>
      <w:tr w:rsidR="008E1B7B" w:rsidRPr="00BB7467" w14:paraId="122D14CD" w14:textId="77777777" w:rsidTr="00AD2AB7">
        <w:trPr>
          <w:gridAfter w:val="2"/>
        </w:trPr>
        <w:tc>
          <w:tcPr>
            <w:tcW w:w="0" w:type="auto"/>
          </w:tcPr>
          <w:p w14:paraId="04E9272B" w14:textId="16E13C75" w:rsidR="00D3555D" w:rsidRPr="00BB7467" w:rsidRDefault="006D238B">
            <w:pPr>
              <w:spacing w:line="276" w:lineRule="auto"/>
              <w:jc w:val="right"/>
              <w:rPr>
                <w:rFonts w:asciiTheme="minorHAnsi" w:hAnsiTheme="minorHAnsi" w:cstheme="minorHAnsi"/>
                <w:sz w:val="22"/>
                <w:szCs w:val="22"/>
              </w:rPr>
              <w:pPrChange w:id="6435" w:author="Hannah McSorley" w:date="2020-08-05T02:53:00Z">
                <w:pPr>
                  <w:spacing w:line="240" w:lineRule="auto"/>
                </w:pPr>
              </w:pPrChange>
            </w:pPr>
            <w:del w:id="6436" w:author="Hannah McSorley" w:date="2020-08-05T02:53:00Z">
              <w:r w:rsidRPr="00611A89">
                <w:rPr>
                  <w:rFonts w:asciiTheme="minorHAnsi" w:hAnsiTheme="minorHAnsi" w:cstheme="minorHAnsi"/>
                  <w:sz w:val="22"/>
                  <w:szCs w:val="22"/>
                </w:rPr>
                <w:delText>Chert-Argillite-Volcanic (%)</w:delText>
              </w:r>
            </w:del>
            <w:ins w:id="6437" w:author="Hannah McSorley" w:date="2020-08-05T02:53:00Z">
              <w:r w:rsidR="005D6F31" w:rsidRPr="00BB7467">
                <w:rPr>
                  <w:rFonts w:asciiTheme="minorHAnsi" w:hAnsiTheme="minorHAnsi" w:cstheme="minorHAnsi"/>
                  <w:sz w:val="22"/>
                  <w:szCs w:val="22"/>
                </w:rPr>
                <w:t>12</w:t>
              </w:r>
            </w:ins>
          </w:p>
        </w:tc>
        <w:tc>
          <w:tcPr>
            <w:tcW w:w="692" w:type="pct"/>
          </w:tcPr>
          <w:p w14:paraId="7F903CFD" w14:textId="59D90761" w:rsidR="00D3555D" w:rsidRPr="00BB7467" w:rsidRDefault="006D238B">
            <w:pPr>
              <w:spacing w:line="276" w:lineRule="auto"/>
              <w:rPr>
                <w:rFonts w:asciiTheme="minorHAnsi" w:hAnsiTheme="minorHAnsi" w:cstheme="minorHAnsi"/>
                <w:sz w:val="22"/>
                <w:szCs w:val="22"/>
              </w:rPr>
              <w:pPrChange w:id="6438" w:author="Hannah McSorley" w:date="2020-08-05T02:53:00Z">
                <w:pPr>
                  <w:spacing w:line="240" w:lineRule="auto"/>
                </w:pPr>
              </w:pPrChange>
            </w:pPr>
            <w:del w:id="6439" w:author="Hannah McSorley" w:date="2020-08-05T02:53:00Z">
              <w:r w:rsidRPr="00611A89">
                <w:rPr>
                  <w:rFonts w:asciiTheme="minorHAnsi" w:hAnsiTheme="minorHAnsi" w:cstheme="minorHAnsi"/>
                  <w:sz w:val="22"/>
                  <w:szCs w:val="22"/>
                </w:rPr>
                <w:delText>22.2</w:delText>
              </w:r>
            </w:del>
            <w:ins w:id="6440" w:author="Hannah McSorley" w:date="2020-08-05T02:53:00Z">
              <w:r w:rsidR="005D6F31" w:rsidRPr="00BB7467">
                <w:rPr>
                  <w:rFonts w:asciiTheme="minorHAnsi" w:hAnsiTheme="minorHAnsi" w:cstheme="minorHAnsi"/>
                  <w:sz w:val="22"/>
                  <w:szCs w:val="22"/>
                </w:rPr>
                <w:t>2019-12-10</w:t>
              </w:r>
            </w:ins>
          </w:p>
        </w:tc>
        <w:tc>
          <w:tcPr>
            <w:tcW w:w="606" w:type="pct"/>
          </w:tcPr>
          <w:p w14:paraId="5B80A1BB" w14:textId="75FCFAE3" w:rsidR="00D3555D" w:rsidRPr="00BB7467" w:rsidRDefault="006D238B">
            <w:pPr>
              <w:spacing w:line="276" w:lineRule="auto"/>
              <w:jc w:val="right"/>
              <w:rPr>
                <w:rFonts w:asciiTheme="minorHAnsi" w:hAnsiTheme="minorHAnsi" w:cstheme="minorHAnsi"/>
                <w:sz w:val="22"/>
                <w:szCs w:val="22"/>
              </w:rPr>
              <w:pPrChange w:id="6441" w:author="Hannah McSorley" w:date="2020-08-05T02:53:00Z">
                <w:pPr>
                  <w:spacing w:line="240" w:lineRule="auto"/>
                </w:pPr>
              </w:pPrChange>
            </w:pPr>
            <w:del w:id="6442" w:author="Hannah McSorley" w:date="2020-08-05T02:53:00Z">
              <w:r w:rsidRPr="00611A89">
                <w:rPr>
                  <w:rFonts w:asciiTheme="minorHAnsi" w:hAnsiTheme="minorHAnsi" w:cstheme="minorHAnsi"/>
                  <w:sz w:val="22"/>
                  <w:szCs w:val="22"/>
                </w:rPr>
                <w:delText>55</w:delText>
              </w:r>
            </w:del>
            <w:ins w:id="6443" w:author="Hannah McSorley" w:date="2020-08-05T02:53:00Z">
              <w:r w:rsidR="005D6F31" w:rsidRPr="00BB7467">
                <w:rPr>
                  <w:rFonts w:asciiTheme="minorHAnsi" w:hAnsiTheme="minorHAnsi" w:cstheme="minorHAnsi"/>
                  <w:sz w:val="22"/>
                  <w:szCs w:val="22"/>
                </w:rPr>
                <w:t>3</w:t>
              </w:r>
            </w:ins>
            <w:r w:rsidR="005D6F31" w:rsidRPr="00BB7467">
              <w:rPr>
                <w:rFonts w:asciiTheme="minorHAnsi" w:hAnsiTheme="minorHAnsi" w:cstheme="minorHAnsi"/>
                <w:sz w:val="22"/>
                <w:szCs w:val="22"/>
              </w:rPr>
              <w:t>.1</w:t>
            </w:r>
          </w:p>
        </w:tc>
        <w:tc>
          <w:tcPr>
            <w:tcW w:w="529" w:type="pct"/>
            <w:gridSpan w:val="2"/>
          </w:tcPr>
          <w:p w14:paraId="70C96B75" w14:textId="0531D0D4" w:rsidR="00D3555D" w:rsidRPr="00BB7467" w:rsidRDefault="006D238B">
            <w:pPr>
              <w:spacing w:line="276" w:lineRule="auto"/>
              <w:jc w:val="right"/>
              <w:rPr>
                <w:rFonts w:asciiTheme="minorHAnsi" w:hAnsiTheme="minorHAnsi" w:cstheme="minorHAnsi"/>
                <w:sz w:val="22"/>
                <w:szCs w:val="22"/>
              </w:rPr>
              <w:pPrChange w:id="6444" w:author="Hannah McSorley" w:date="2020-08-05T02:53:00Z">
                <w:pPr>
                  <w:spacing w:line="240" w:lineRule="auto"/>
                </w:pPr>
              </w:pPrChange>
            </w:pPr>
            <w:del w:id="6445" w:author="Hannah McSorley" w:date="2020-08-05T02:53:00Z">
              <w:r w:rsidRPr="00611A89">
                <w:rPr>
                  <w:rFonts w:asciiTheme="minorHAnsi" w:hAnsiTheme="minorHAnsi" w:cstheme="minorHAnsi"/>
                  <w:sz w:val="22"/>
                  <w:szCs w:val="22"/>
                </w:rPr>
                <w:delText>37</w:delText>
              </w:r>
            </w:del>
            <w:ins w:id="6446" w:author="Hannah McSorley" w:date="2020-08-05T02:53:00Z">
              <w:r w:rsidR="005D6F31" w:rsidRPr="00BB7467">
                <w:rPr>
                  <w:rFonts w:asciiTheme="minorHAnsi" w:hAnsiTheme="minorHAnsi" w:cstheme="minorHAnsi"/>
                  <w:sz w:val="22"/>
                  <w:szCs w:val="22"/>
                </w:rPr>
                <w:t>70</w:t>
              </w:r>
            </w:ins>
            <w:r w:rsidR="005D6F31" w:rsidRPr="00BB7467">
              <w:rPr>
                <w:rFonts w:asciiTheme="minorHAnsi" w:hAnsiTheme="minorHAnsi" w:cstheme="minorHAnsi"/>
                <w:sz w:val="22"/>
                <w:szCs w:val="22"/>
              </w:rPr>
              <w:t>.4</w:t>
            </w:r>
          </w:p>
        </w:tc>
        <w:tc>
          <w:tcPr>
            <w:tcW w:w="742" w:type="pct"/>
            <w:gridSpan w:val="2"/>
          </w:tcPr>
          <w:p w14:paraId="7A2C5040" w14:textId="6324F9F4" w:rsidR="00D3555D" w:rsidRPr="00BB7467" w:rsidRDefault="005D6F31">
            <w:pPr>
              <w:spacing w:line="276" w:lineRule="auto"/>
              <w:jc w:val="right"/>
              <w:rPr>
                <w:rFonts w:asciiTheme="minorHAnsi" w:hAnsiTheme="minorHAnsi" w:cstheme="minorHAnsi"/>
                <w:sz w:val="22"/>
                <w:szCs w:val="22"/>
              </w:rPr>
              <w:pPrChange w:id="6447" w:author="Hannah McSorley" w:date="2020-08-05T02:53:00Z">
                <w:pPr>
                  <w:spacing w:line="240" w:lineRule="auto"/>
                </w:pPr>
              </w:pPrChange>
            </w:pPr>
            <w:r w:rsidRPr="00BB7467">
              <w:rPr>
                <w:rFonts w:asciiTheme="minorHAnsi" w:hAnsiTheme="minorHAnsi" w:cstheme="minorHAnsi"/>
                <w:sz w:val="22"/>
                <w:szCs w:val="22"/>
              </w:rPr>
              <w:t>22.</w:t>
            </w:r>
            <w:del w:id="6448" w:author="Hannah McSorley" w:date="2020-08-05T02:53:00Z">
              <w:r w:rsidR="006D238B" w:rsidRPr="00611A89">
                <w:rPr>
                  <w:rFonts w:asciiTheme="minorHAnsi" w:hAnsiTheme="minorHAnsi" w:cstheme="minorHAnsi"/>
                  <w:sz w:val="22"/>
                  <w:szCs w:val="22"/>
                </w:rPr>
                <w:delText>4</w:delText>
              </w:r>
            </w:del>
            <w:ins w:id="6449" w:author="Hannah McSorley" w:date="2020-08-05T02:53:00Z">
              <w:r w:rsidRPr="00BB7467">
                <w:rPr>
                  <w:rFonts w:asciiTheme="minorHAnsi" w:hAnsiTheme="minorHAnsi" w:cstheme="minorHAnsi"/>
                  <w:sz w:val="22"/>
                  <w:szCs w:val="22"/>
                </w:rPr>
                <w:t>8</w:t>
              </w:r>
            </w:ins>
          </w:p>
        </w:tc>
        <w:tc>
          <w:tcPr>
            <w:tcW w:w="549" w:type="pct"/>
            <w:gridSpan w:val="2"/>
          </w:tcPr>
          <w:p w14:paraId="110FA50F" w14:textId="1C95F489" w:rsidR="00D3555D" w:rsidRPr="00BB7467" w:rsidRDefault="006D238B">
            <w:pPr>
              <w:spacing w:line="276" w:lineRule="auto"/>
              <w:jc w:val="right"/>
              <w:rPr>
                <w:rFonts w:asciiTheme="minorHAnsi" w:hAnsiTheme="minorHAnsi" w:cstheme="minorHAnsi"/>
                <w:sz w:val="22"/>
                <w:szCs w:val="22"/>
              </w:rPr>
              <w:pPrChange w:id="6450" w:author="Hannah McSorley" w:date="2020-08-05T02:53:00Z">
                <w:pPr>
                  <w:spacing w:line="240" w:lineRule="auto"/>
                </w:pPr>
              </w:pPrChange>
            </w:pPr>
            <w:del w:id="6451" w:author="Hannah McSorley" w:date="2020-08-05T02:53:00Z">
              <w:r w:rsidRPr="00611A89">
                <w:rPr>
                  <w:rFonts w:asciiTheme="minorHAnsi" w:hAnsiTheme="minorHAnsi" w:cstheme="minorHAnsi"/>
                  <w:sz w:val="22"/>
                  <w:szCs w:val="22"/>
                </w:rPr>
                <w:delText>0</w:delText>
              </w:r>
            </w:del>
            <w:ins w:id="6452" w:author="Hannah McSorley" w:date="2020-08-05T02:53:00Z">
              <w:r w:rsidR="005D6F31" w:rsidRPr="00BB7467">
                <w:rPr>
                  <w:rFonts w:asciiTheme="minorHAnsi" w:hAnsiTheme="minorHAnsi" w:cstheme="minorHAnsi"/>
                  <w:sz w:val="22"/>
                  <w:szCs w:val="22"/>
                </w:rPr>
                <w:t>25</w:t>
              </w:r>
            </w:ins>
          </w:p>
        </w:tc>
        <w:tc>
          <w:tcPr>
            <w:tcW w:w="502" w:type="pct"/>
          </w:tcPr>
          <w:p w14:paraId="203BE307" w14:textId="3FD2FF04" w:rsidR="00D3555D" w:rsidRPr="00BB7467" w:rsidRDefault="006D238B">
            <w:pPr>
              <w:spacing w:line="276" w:lineRule="auto"/>
              <w:jc w:val="right"/>
              <w:rPr>
                <w:rFonts w:asciiTheme="minorHAnsi" w:hAnsiTheme="minorHAnsi" w:cstheme="minorHAnsi"/>
                <w:sz w:val="22"/>
                <w:szCs w:val="22"/>
              </w:rPr>
              <w:pPrChange w:id="6453" w:author="Hannah McSorley" w:date="2020-08-05T02:53:00Z">
                <w:pPr>
                  <w:spacing w:line="240" w:lineRule="auto"/>
                </w:pPr>
              </w:pPrChange>
            </w:pPr>
            <w:del w:id="6454" w:author="Hannah McSorley" w:date="2020-08-05T02:53:00Z">
              <w:r w:rsidRPr="00611A89">
                <w:rPr>
                  <w:rFonts w:asciiTheme="minorHAnsi" w:hAnsiTheme="minorHAnsi" w:cstheme="minorHAnsi"/>
                  <w:sz w:val="22"/>
                  <w:szCs w:val="22"/>
                </w:rPr>
                <w:delText>17.9</w:delText>
              </w:r>
            </w:del>
            <w:ins w:id="6455" w:author="Hannah McSorley" w:date="2020-08-05T02:53:00Z">
              <w:r w:rsidR="005D6F31" w:rsidRPr="00BB7467">
                <w:rPr>
                  <w:rFonts w:asciiTheme="minorHAnsi" w:hAnsiTheme="minorHAnsi" w:cstheme="minorHAnsi"/>
                  <w:sz w:val="22"/>
                  <w:szCs w:val="22"/>
                </w:rPr>
                <w:t>5.30</w:t>
              </w:r>
            </w:ins>
          </w:p>
        </w:tc>
        <w:tc>
          <w:tcPr>
            <w:tcW w:w="414" w:type="pct"/>
            <w:gridSpan w:val="2"/>
          </w:tcPr>
          <w:p w14:paraId="34814E53"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18.90</w:t>
            </w:r>
          </w:p>
        </w:tc>
        <w:tc>
          <w:tcPr>
            <w:tcW w:w="0" w:type="auto"/>
          </w:tcPr>
          <w:p w14:paraId="5FA68444"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4.51</w:t>
            </w:r>
          </w:p>
        </w:tc>
      </w:tr>
      <w:tr w:rsidR="008E1B7B" w:rsidRPr="00BB7467" w14:paraId="00CFE5AD" w14:textId="77777777" w:rsidTr="00AD2AB7">
        <w:trPr>
          <w:gridAfter w:val="2"/>
        </w:trPr>
        <w:tc>
          <w:tcPr>
            <w:tcW w:w="0" w:type="auto"/>
            <w:shd w:val="clear" w:color="auto" w:fill="F2F2F2" w:themeFill="background1" w:themeFillShade="F2"/>
          </w:tcPr>
          <w:p w14:paraId="6683A5C2" w14:textId="1C8E0EBA" w:rsidR="00D3555D" w:rsidRPr="00BB7467" w:rsidRDefault="006D238B">
            <w:pPr>
              <w:spacing w:line="276" w:lineRule="auto"/>
              <w:jc w:val="right"/>
              <w:rPr>
                <w:rFonts w:asciiTheme="minorHAnsi" w:hAnsiTheme="minorHAnsi" w:cstheme="minorHAnsi"/>
                <w:sz w:val="22"/>
                <w:szCs w:val="22"/>
              </w:rPr>
              <w:pPrChange w:id="6456" w:author="Hannah McSorley" w:date="2020-08-05T02:53:00Z">
                <w:pPr>
                  <w:spacing w:line="240" w:lineRule="auto"/>
                </w:pPr>
              </w:pPrChange>
            </w:pPr>
            <w:del w:id="6457" w:author="Hannah McSorley" w:date="2020-08-05T02:53:00Z">
              <w:r w:rsidRPr="00611A89">
                <w:rPr>
                  <w:rFonts w:asciiTheme="minorHAnsi" w:hAnsiTheme="minorHAnsi" w:cstheme="minorHAnsi"/>
                  <w:sz w:val="22"/>
                  <w:szCs w:val="22"/>
                </w:rPr>
                <w:lastRenderedPageBreak/>
                <w:delText>Metchosin Volcanics (%)</w:delText>
              </w:r>
            </w:del>
            <w:ins w:id="6458" w:author="Hannah McSorley" w:date="2020-08-05T02:53:00Z">
              <w:r w:rsidR="005D6F31" w:rsidRPr="00BB7467">
                <w:rPr>
                  <w:rFonts w:asciiTheme="minorHAnsi" w:hAnsiTheme="minorHAnsi" w:cstheme="minorHAnsi"/>
                  <w:sz w:val="22"/>
                  <w:szCs w:val="22"/>
                </w:rPr>
                <w:t>13</w:t>
              </w:r>
            </w:ins>
          </w:p>
        </w:tc>
        <w:tc>
          <w:tcPr>
            <w:tcW w:w="692" w:type="pct"/>
            <w:shd w:val="clear" w:color="auto" w:fill="F2F2F2" w:themeFill="background1" w:themeFillShade="F2"/>
          </w:tcPr>
          <w:p w14:paraId="637AE089" w14:textId="10D7B9FC" w:rsidR="00D3555D" w:rsidRPr="00BB7467" w:rsidRDefault="006D238B">
            <w:pPr>
              <w:spacing w:line="276" w:lineRule="auto"/>
              <w:rPr>
                <w:rFonts w:asciiTheme="minorHAnsi" w:hAnsiTheme="minorHAnsi" w:cstheme="minorHAnsi"/>
                <w:sz w:val="22"/>
                <w:szCs w:val="22"/>
              </w:rPr>
              <w:pPrChange w:id="6459" w:author="Hannah McSorley" w:date="2020-08-05T02:53:00Z">
                <w:pPr>
                  <w:spacing w:line="240" w:lineRule="auto"/>
                </w:pPr>
              </w:pPrChange>
            </w:pPr>
            <w:del w:id="6460" w:author="Hannah McSorley" w:date="2020-08-05T02:53:00Z">
              <w:r w:rsidRPr="00611A89">
                <w:rPr>
                  <w:rFonts w:asciiTheme="minorHAnsi" w:hAnsiTheme="minorHAnsi" w:cstheme="minorHAnsi"/>
                  <w:sz w:val="22"/>
                  <w:szCs w:val="22"/>
                </w:rPr>
                <w:delText>0</w:delText>
              </w:r>
            </w:del>
            <w:ins w:id="6461" w:author="Hannah McSorley" w:date="2020-08-05T02:53:00Z">
              <w:r w:rsidR="005D6F31" w:rsidRPr="00BB7467">
                <w:rPr>
                  <w:rFonts w:asciiTheme="minorHAnsi" w:hAnsiTheme="minorHAnsi" w:cstheme="minorHAnsi"/>
                  <w:sz w:val="22"/>
                  <w:szCs w:val="22"/>
                </w:rPr>
                <w:t>2019-12-18</w:t>
              </w:r>
            </w:ins>
          </w:p>
        </w:tc>
        <w:tc>
          <w:tcPr>
            <w:tcW w:w="606" w:type="pct"/>
            <w:shd w:val="clear" w:color="auto" w:fill="F2F2F2" w:themeFill="background1" w:themeFillShade="F2"/>
          </w:tcPr>
          <w:p w14:paraId="7C04D889" w14:textId="3F06A5CE" w:rsidR="00D3555D" w:rsidRPr="00BB7467" w:rsidRDefault="006D238B">
            <w:pPr>
              <w:spacing w:line="276" w:lineRule="auto"/>
              <w:jc w:val="right"/>
              <w:rPr>
                <w:rFonts w:asciiTheme="minorHAnsi" w:hAnsiTheme="minorHAnsi" w:cstheme="minorHAnsi"/>
                <w:sz w:val="22"/>
                <w:szCs w:val="22"/>
              </w:rPr>
              <w:pPrChange w:id="6462" w:author="Hannah McSorley" w:date="2020-08-05T02:53:00Z">
                <w:pPr>
                  <w:spacing w:line="240" w:lineRule="auto"/>
                </w:pPr>
              </w:pPrChange>
            </w:pPr>
            <w:del w:id="6463" w:author="Hannah McSorley" w:date="2020-08-05T02:53:00Z">
              <w:r w:rsidRPr="00611A89">
                <w:rPr>
                  <w:rFonts w:asciiTheme="minorHAnsi" w:hAnsiTheme="minorHAnsi" w:cstheme="minorHAnsi"/>
                  <w:sz w:val="22"/>
                  <w:szCs w:val="22"/>
                </w:rPr>
                <w:delText>0</w:delText>
              </w:r>
            </w:del>
            <w:ins w:id="6464" w:author="Hannah McSorley" w:date="2020-08-05T02:53:00Z">
              <w:r w:rsidR="005D6F31" w:rsidRPr="00BB7467">
                <w:rPr>
                  <w:rFonts w:asciiTheme="minorHAnsi" w:hAnsiTheme="minorHAnsi" w:cstheme="minorHAnsi"/>
                  <w:sz w:val="22"/>
                  <w:szCs w:val="22"/>
                </w:rPr>
                <w:t>4.1</w:t>
              </w:r>
            </w:ins>
          </w:p>
        </w:tc>
        <w:tc>
          <w:tcPr>
            <w:tcW w:w="529" w:type="pct"/>
            <w:gridSpan w:val="2"/>
            <w:shd w:val="clear" w:color="auto" w:fill="F2F2F2" w:themeFill="background1" w:themeFillShade="F2"/>
          </w:tcPr>
          <w:p w14:paraId="60F3E7C5" w14:textId="7D139E95" w:rsidR="00D3555D" w:rsidRPr="00BB7467" w:rsidRDefault="006D238B">
            <w:pPr>
              <w:spacing w:line="276" w:lineRule="auto"/>
              <w:jc w:val="right"/>
              <w:rPr>
                <w:rFonts w:asciiTheme="minorHAnsi" w:hAnsiTheme="minorHAnsi" w:cstheme="minorHAnsi"/>
                <w:sz w:val="22"/>
                <w:szCs w:val="22"/>
              </w:rPr>
              <w:pPrChange w:id="6465" w:author="Hannah McSorley" w:date="2020-08-05T02:53:00Z">
                <w:pPr>
                  <w:spacing w:line="240" w:lineRule="auto"/>
                </w:pPr>
              </w:pPrChange>
            </w:pPr>
            <w:del w:id="6466" w:author="Hannah McSorley" w:date="2020-08-05T02:53:00Z">
              <w:r w:rsidRPr="00611A89">
                <w:rPr>
                  <w:rFonts w:asciiTheme="minorHAnsi" w:hAnsiTheme="minorHAnsi" w:cstheme="minorHAnsi"/>
                  <w:sz w:val="22"/>
                  <w:szCs w:val="22"/>
                </w:rPr>
                <w:delText>0</w:delText>
              </w:r>
            </w:del>
            <w:r w:rsidR="005D6F31" w:rsidRPr="00BB7467">
              <w:rPr>
                <w:rFonts w:asciiTheme="minorHAnsi" w:hAnsiTheme="minorHAnsi" w:cstheme="minorHAnsi"/>
                <w:sz w:val="22"/>
                <w:szCs w:val="22"/>
              </w:rPr>
              <w:t>112.1</w:t>
            </w:r>
          </w:p>
        </w:tc>
        <w:tc>
          <w:tcPr>
            <w:tcW w:w="742" w:type="pct"/>
            <w:gridSpan w:val="2"/>
            <w:shd w:val="clear" w:color="auto" w:fill="F2F2F2" w:themeFill="background1" w:themeFillShade="F2"/>
          </w:tcPr>
          <w:p w14:paraId="080F4EE8" w14:textId="74B7B6A8" w:rsidR="00D3555D" w:rsidRPr="00BB7467" w:rsidRDefault="006D238B">
            <w:pPr>
              <w:spacing w:line="276" w:lineRule="auto"/>
              <w:jc w:val="right"/>
              <w:rPr>
                <w:rFonts w:asciiTheme="minorHAnsi" w:hAnsiTheme="minorHAnsi" w:cstheme="minorHAnsi"/>
                <w:sz w:val="22"/>
                <w:szCs w:val="22"/>
              </w:rPr>
              <w:pPrChange w:id="6467" w:author="Hannah McSorley" w:date="2020-08-05T02:53:00Z">
                <w:pPr>
                  <w:spacing w:line="240" w:lineRule="auto"/>
                </w:pPr>
              </w:pPrChange>
            </w:pPr>
            <w:del w:id="6468" w:author="Hannah McSorley" w:date="2020-08-05T02:53:00Z">
              <w:r w:rsidRPr="00611A89">
                <w:rPr>
                  <w:rFonts w:asciiTheme="minorHAnsi" w:hAnsiTheme="minorHAnsi" w:cstheme="minorHAnsi"/>
                  <w:sz w:val="22"/>
                  <w:szCs w:val="22"/>
                </w:rPr>
                <w:delText>0</w:delText>
              </w:r>
            </w:del>
            <w:ins w:id="6469" w:author="Hannah McSorley" w:date="2020-08-05T02:53:00Z">
              <w:r w:rsidR="005D6F31" w:rsidRPr="00BB7467">
                <w:rPr>
                  <w:rFonts w:asciiTheme="minorHAnsi" w:hAnsiTheme="minorHAnsi" w:cstheme="minorHAnsi"/>
                  <w:sz w:val="22"/>
                  <w:szCs w:val="22"/>
                </w:rPr>
                <w:t>27.7</w:t>
              </w:r>
            </w:ins>
          </w:p>
        </w:tc>
        <w:tc>
          <w:tcPr>
            <w:tcW w:w="549" w:type="pct"/>
            <w:gridSpan w:val="2"/>
            <w:shd w:val="clear" w:color="auto" w:fill="F2F2F2" w:themeFill="background1" w:themeFillShade="F2"/>
          </w:tcPr>
          <w:p w14:paraId="4E52C1B1"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w:t>
            </w:r>
          </w:p>
        </w:tc>
        <w:tc>
          <w:tcPr>
            <w:tcW w:w="502" w:type="pct"/>
            <w:shd w:val="clear" w:color="auto" w:fill="F2F2F2" w:themeFill="background1" w:themeFillShade="F2"/>
          </w:tcPr>
          <w:p w14:paraId="57DD91F8"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4.46</w:t>
            </w:r>
          </w:p>
        </w:tc>
        <w:tc>
          <w:tcPr>
            <w:tcW w:w="414" w:type="pct"/>
            <w:gridSpan w:val="2"/>
            <w:shd w:val="clear" w:color="auto" w:fill="F2F2F2" w:themeFill="background1" w:themeFillShade="F2"/>
          </w:tcPr>
          <w:p w14:paraId="6A35BBCC" w14:textId="77777777" w:rsidR="00D3555D" w:rsidRPr="00BB7467" w:rsidRDefault="005D6F31">
            <w:pPr>
              <w:spacing w:line="276" w:lineRule="auto"/>
              <w:jc w:val="right"/>
              <w:rPr>
                <w:rFonts w:asciiTheme="minorHAnsi" w:hAnsiTheme="minorHAnsi" w:cstheme="minorHAnsi"/>
                <w:sz w:val="22"/>
                <w:szCs w:val="22"/>
              </w:rPr>
              <w:pPrChange w:id="6470" w:author="Hannah McSorley" w:date="2020-08-05T02:53:00Z">
                <w:pPr>
                  <w:spacing w:line="240" w:lineRule="auto"/>
                </w:pPr>
              </w:pPrChange>
            </w:pPr>
            <w:r w:rsidRPr="00BB7467">
              <w:rPr>
                <w:rFonts w:asciiTheme="minorHAnsi" w:hAnsiTheme="minorHAnsi" w:cstheme="minorHAnsi"/>
                <w:sz w:val="22"/>
                <w:szCs w:val="22"/>
              </w:rPr>
              <w:t>16</w:t>
            </w:r>
            <w:ins w:id="6471" w:author="Hannah McSorley" w:date="2020-08-05T02:53:00Z">
              <w:r w:rsidRPr="00BB7467">
                <w:rPr>
                  <w:rFonts w:asciiTheme="minorHAnsi" w:hAnsiTheme="minorHAnsi" w:cstheme="minorHAnsi"/>
                  <w:sz w:val="22"/>
                  <w:szCs w:val="22"/>
                </w:rPr>
                <w:t>.55</w:t>
              </w:r>
            </w:ins>
          </w:p>
        </w:tc>
        <w:tc>
          <w:tcPr>
            <w:tcW w:w="0" w:type="auto"/>
            <w:shd w:val="clear" w:color="auto" w:fill="F2F2F2" w:themeFill="background1" w:themeFillShade="F2"/>
          </w:tcPr>
          <w:p w14:paraId="2A725FBF" w14:textId="46E7470A" w:rsidR="00D3555D" w:rsidRPr="00BB7467" w:rsidRDefault="005D6F31">
            <w:pPr>
              <w:spacing w:line="276" w:lineRule="auto"/>
              <w:jc w:val="right"/>
              <w:rPr>
                <w:rFonts w:asciiTheme="minorHAnsi" w:hAnsiTheme="minorHAnsi" w:cstheme="minorHAnsi"/>
                <w:sz w:val="22"/>
                <w:szCs w:val="22"/>
              </w:rPr>
              <w:pPrChange w:id="6472" w:author="Hannah McSorley" w:date="2020-08-05T02:53:00Z">
                <w:pPr>
                  <w:spacing w:line="240" w:lineRule="auto"/>
                </w:pPr>
              </w:pPrChange>
            </w:pPr>
            <w:r w:rsidRPr="00BB7467">
              <w:rPr>
                <w:rFonts w:asciiTheme="minorHAnsi" w:hAnsiTheme="minorHAnsi" w:cstheme="minorHAnsi"/>
                <w:sz w:val="22"/>
                <w:szCs w:val="22"/>
              </w:rPr>
              <w:t>4.</w:t>
            </w:r>
            <w:del w:id="6473" w:author="Hannah McSorley" w:date="2020-08-05T02:53:00Z">
              <w:r w:rsidR="006D238B" w:rsidRPr="00611A89">
                <w:rPr>
                  <w:rFonts w:asciiTheme="minorHAnsi" w:hAnsiTheme="minorHAnsi" w:cstheme="minorHAnsi"/>
                  <w:sz w:val="22"/>
                  <w:szCs w:val="22"/>
                </w:rPr>
                <w:delText>2</w:delText>
              </w:r>
            </w:del>
            <w:ins w:id="6474" w:author="Hannah McSorley" w:date="2020-08-05T02:53:00Z">
              <w:r w:rsidRPr="00BB7467">
                <w:rPr>
                  <w:rFonts w:asciiTheme="minorHAnsi" w:hAnsiTheme="minorHAnsi" w:cstheme="minorHAnsi"/>
                  <w:sz w:val="22"/>
                  <w:szCs w:val="22"/>
                </w:rPr>
                <w:t>61</w:t>
              </w:r>
            </w:ins>
          </w:p>
        </w:tc>
      </w:tr>
      <w:tr w:rsidR="008E1B7B" w:rsidRPr="00BB7467" w14:paraId="1BCB7F04" w14:textId="77777777" w:rsidTr="00AD2AB7">
        <w:trPr>
          <w:gridAfter w:val="2"/>
        </w:trPr>
        <w:tc>
          <w:tcPr>
            <w:tcW w:w="0" w:type="auto"/>
          </w:tcPr>
          <w:p w14:paraId="42AAD5AB" w14:textId="319D15C9" w:rsidR="00D3555D" w:rsidRPr="00BB7467" w:rsidRDefault="006D238B">
            <w:pPr>
              <w:spacing w:line="276" w:lineRule="auto"/>
              <w:jc w:val="right"/>
              <w:rPr>
                <w:rFonts w:asciiTheme="minorHAnsi" w:hAnsiTheme="minorHAnsi" w:cstheme="minorHAnsi"/>
                <w:sz w:val="22"/>
                <w:szCs w:val="22"/>
              </w:rPr>
              <w:pPrChange w:id="6475" w:author="Hannah McSorley" w:date="2020-08-05T02:53:00Z">
                <w:pPr>
                  <w:spacing w:line="240" w:lineRule="auto"/>
                </w:pPr>
              </w:pPrChange>
            </w:pPr>
            <w:del w:id="6476" w:author="Hannah McSorley" w:date="2020-08-05T02:53:00Z">
              <w:r w:rsidRPr="00611A89">
                <w:rPr>
                  <w:rFonts w:asciiTheme="minorHAnsi" w:hAnsiTheme="minorHAnsi" w:cstheme="minorHAnsi"/>
                  <w:sz w:val="22"/>
                  <w:szCs w:val="22"/>
                </w:rPr>
                <w:delText>Gabbro Stocks (Sooke-Gabbro, %)</w:delText>
              </w:r>
            </w:del>
            <w:ins w:id="6477" w:author="Hannah McSorley" w:date="2020-08-05T02:53:00Z">
              <w:r w:rsidR="005D6F31" w:rsidRPr="00BB7467">
                <w:rPr>
                  <w:rFonts w:asciiTheme="minorHAnsi" w:hAnsiTheme="minorHAnsi" w:cstheme="minorHAnsi"/>
                  <w:sz w:val="22"/>
                  <w:szCs w:val="22"/>
                </w:rPr>
                <w:t>15</w:t>
              </w:r>
            </w:ins>
          </w:p>
        </w:tc>
        <w:tc>
          <w:tcPr>
            <w:tcW w:w="692" w:type="pct"/>
          </w:tcPr>
          <w:p w14:paraId="2ED3E753" w14:textId="7259A0F9" w:rsidR="00D3555D" w:rsidRPr="00BB7467" w:rsidRDefault="006D238B">
            <w:pPr>
              <w:spacing w:line="276" w:lineRule="auto"/>
              <w:rPr>
                <w:rFonts w:asciiTheme="minorHAnsi" w:hAnsiTheme="minorHAnsi" w:cstheme="minorHAnsi"/>
                <w:sz w:val="22"/>
                <w:szCs w:val="22"/>
              </w:rPr>
              <w:pPrChange w:id="6478" w:author="Hannah McSorley" w:date="2020-08-05T02:53:00Z">
                <w:pPr>
                  <w:spacing w:line="240" w:lineRule="auto"/>
                </w:pPr>
              </w:pPrChange>
            </w:pPr>
            <w:del w:id="6479" w:author="Hannah McSorley" w:date="2020-08-05T02:53:00Z">
              <w:r w:rsidRPr="00611A89">
                <w:rPr>
                  <w:rFonts w:asciiTheme="minorHAnsi" w:hAnsiTheme="minorHAnsi" w:cstheme="minorHAnsi"/>
                  <w:sz w:val="22"/>
                  <w:szCs w:val="22"/>
                </w:rPr>
                <w:delText>0</w:delText>
              </w:r>
            </w:del>
            <w:ins w:id="6480" w:author="Hannah McSorley" w:date="2020-08-05T02:53:00Z">
              <w:r w:rsidR="005D6F31" w:rsidRPr="00BB7467">
                <w:rPr>
                  <w:rFonts w:asciiTheme="minorHAnsi" w:hAnsiTheme="minorHAnsi" w:cstheme="minorHAnsi"/>
                  <w:sz w:val="22"/>
                  <w:szCs w:val="22"/>
                </w:rPr>
                <w:t>2020-01-02</w:t>
              </w:r>
            </w:ins>
          </w:p>
        </w:tc>
        <w:tc>
          <w:tcPr>
            <w:tcW w:w="606" w:type="pct"/>
          </w:tcPr>
          <w:p w14:paraId="125E372B"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5.7</w:t>
            </w:r>
          </w:p>
        </w:tc>
        <w:tc>
          <w:tcPr>
            <w:tcW w:w="529" w:type="pct"/>
            <w:gridSpan w:val="2"/>
          </w:tcPr>
          <w:p w14:paraId="43772232" w14:textId="77777777" w:rsidR="00D3555D" w:rsidRPr="00BB7467" w:rsidRDefault="005D6F31">
            <w:pPr>
              <w:spacing w:line="276" w:lineRule="auto"/>
              <w:jc w:val="right"/>
              <w:rPr>
                <w:rFonts w:asciiTheme="minorHAnsi" w:hAnsiTheme="minorHAnsi" w:cstheme="minorHAnsi"/>
                <w:sz w:val="22"/>
                <w:szCs w:val="22"/>
              </w:rPr>
              <w:pPrChange w:id="6481" w:author="Hannah McSorley" w:date="2020-08-05T02:53:00Z">
                <w:pPr>
                  <w:spacing w:line="240" w:lineRule="auto"/>
                </w:pPr>
              </w:pPrChange>
            </w:pPr>
            <w:ins w:id="6482" w:author="Hannah McSorley" w:date="2020-08-05T02:53:00Z">
              <w:r w:rsidRPr="00BB7467">
                <w:rPr>
                  <w:rFonts w:asciiTheme="minorHAnsi" w:hAnsiTheme="minorHAnsi" w:cstheme="minorHAnsi"/>
                  <w:sz w:val="22"/>
                  <w:szCs w:val="22"/>
                </w:rPr>
                <w:t>180.</w:t>
              </w:r>
            </w:ins>
            <w:r w:rsidRPr="00BB7467">
              <w:rPr>
                <w:rFonts w:asciiTheme="minorHAnsi" w:hAnsiTheme="minorHAnsi" w:cstheme="minorHAnsi"/>
                <w:sz w:val="22"/>
                <w:szCs w:val="22"/>
              </w:rPr>
              <w:t>0</w:t>
            </w:r>
          </w:p>
        </w:tc>
        <w:tc>
          <w:tcPr>
            <w:tcW w:w="742" w:type="pct"/>
            <w:gridSpan w:val="2"/>
          </w:tcPr>
          <w:p w14:paraId="4C67AD22" w14:textId="7381724E" w:rsidR="00D3555D" w:rsidRPr="00BB7467" w:rsidRDefault="006D238B">
            <w:pPr>
              <w:spacing w:line="276" w:lineRule="auto"/>
              <w:jc w:val="right"/>
              <w:rPr>
                <w:rFonts w:asciiTheme="minorHAnsi" w:hAnsiTheme="minorHAnsi" w:cstheme="minorHAnsi"/>
                <w:sz w:val="22"/>
                <w:szCs w:val="22"/>
              </w:rPr>
              <w:pPrChange w:id="6483" w:author="Hannah McSorley" w:date="2020-08-05T02:53:00Z">
                <w:pPr>
                  <w:spacing w:line="240" w:lineRule="auto"/>
                </w:pPr>
              </w:pPrChange>
            </w:pPr>
            <w:del w:id="6484" w:author="Hannah McSorley" w:date="2020-08-05T02:53:00Z">
              <w:r w:rsidRPr="00611A89">
                <w:rPr>
                  <w:rFonts w:asciiTheme="minorHAnsi" w:hAnsiTheme="minorHAnsi" w:cstheme="minorHAnsi"/>
                  <w:sz w:val="22"/>
                  <w:szCs w:val="22"/>
                </w:rPr>
                <w:delText>0</w:delText>
              </w:r>
            </w:del>
            <w:ins w:id="6485" w:author="Hannah McSorley" w:date="2020-08-05T02:53:00Z">
              <w:r w:rsidR="005D6F31" w:rsidRPr="00BB7467">
                <w:rPr>
                  <w:rFonts w:asciiTheme="minorHAnsi" w:hAnsiTheme="minorHAnsi" w:cstheme="minorHAnsi"/>
                  <w:sz w:val="22"/>
                  <w:szCs w:val="22"/>
                </w:rPr>
                <w:t>31.7</w:t>
              </w:r>
            </w:ins>
          </w:p>
        </w:tc>
        <w:tc>
          <w:tcPr>
            <w:tcW w:w="549" w:type="pct"/>
            <w:gridSpan w:val="2"/>
          </w:tcPr>
          <w:p w14:paraId="4069CA71" w14:textId="480B124C" w:rsidR="00D3555D" w:rsidRPr="00BB7467" w:rsidRDefault="006D238B">
            <w:pPr>
              <w:spacing w:line="276" w:lineRule="auto"/>
              <w:jc w:val="right"/>
              <w:rPr>
                <w:rFonts w:asciiTheme="minorHAnsi" w:hAnsiTheme="minorHAnsi" w:cstheme="minorHAnsi"/>
                <w:sz w:val="22"/>
                <w:szCs w:val="22"/>
              </w:rPr>
              <w:pPrChange w:id="6486" w:author="Hannah McSorley" w:date="2020-08-05T02:53:00Z">
                <w:pPr>
                  <w:spacing w:line="240" w:lineRule="auto"/>
                </w:pPr>
              </w:pPrChange>
            </w:pPr>
            <w:del w:id="6487" w:author="Hannah McSorley" w:date="2020-08-05T02:53:00Z">
              <w:r w:rsidRPr="00611A89">
                <w:rPr>
                  <w:rFonts w:asciiTheme="minorHAnsi" w:hAnsiTheme="minorHAnsi" w:cstheme="minorHAnsi"/>
                  <w:sz w:val="22"/>
                  <w:szCs w:val="22"/>
                </w:rPr>
                <w:delText>0</w:delText>
              </w:r>
            </w:del>
            <w:ins w:id="6488" w:author="Hannah McSorley" w:date="2020-08-05T02:53:00Z">
              <w:r w:rsidR="005D6F31" w:rsidRPr="00BB7467">
                <w:rPr>
                  <w:rFonts w:asciiTheme="minorHAnsi" w:hAnsiTheme="minorHAnsi" w:cstheme="minorHAnsi"/>
                  <w:sz w:val="22"/>
                  <w:szCs w:val="22"/>
                </w:rPr>
                <w:t>3</w:t>
              </w:r>
            </w:ins>
          </w:p>
        </w:tc>
        <w:tc>
          <w:tcPr>
            <w:tcW w:w="502" w:type="pct"/>
          </w:tcPr>
          <w:p w14:paraId="358829C4" w14:textId="6BC9C01A" w:rsidR="00D3555D" w:rsidRPr="00BB7467" w:rsidRDefault="006D238B">
            <w:pPr>
              <w:spacing w:line="276" w:lineRule="auto"/>
              <w:jc w:val="right"/>
              <w:rPr>
                <w:rFonts w:asciiTheme="minorHAnsi" w:hAnsiTheme="minorHAnsi" w:cstheme="minorHAnsi"/>
                <w:sz w:val="22"/>
                <w:szCs w:val="22"/>
              </w:rPr>
              <w:pPrChange w:id="6489" w:author="Hannah McSorley" w:date="2020-08-05T02:53:00Z">
                <w:pPr>
                  <w:spacing w:line="240" w:lineRule="auto"/>
                </w:pPr>
              </w:pPrChange>
            </w:pPr>
            <w:del w:id="6490" w:author="Hannah McSorley" w:date="2020-08-05T02:53:00Z">
              <w:r w:rsidRPr="00611A89">
                <w:rPr>
                  <w:rFonts w:asciiTheme="minorHAnsi" w:hAnsiTheme="minorHAnsi" w:cstheme="minorHAnsi"/>
                  <w:sz w:val="22"/>
                  <w:szCs w:val="22"/>
                </w:rPr>
                <w:delText>0</w:delText>
              </w:r>
            </w:del>
            <w:ins w:id="6491" w:author="Hannah McSorley" w:date="2020-08-05T02:53:00Z">
              <w:r w:rsidR="005D6F31" w:rsidRPr="00BB7467">
                <w:rPr>
                  <w:rFonts w:asciiTheme="minorHAnsi" w:hAnsiTheme="minorHAnsi" w:cstheme="minorHAnsi"/>
                  <w:sz w:val="22"/>
                  <w:szCs w:val="22"/>
                </w:rPr>
                <w:t>5.13</w:t>
              </w:r>
            </w:ins>
          </w:p>
        </w:tc>
        <w:tc>
          <w:tcPr>
            <w:tcW w:w="414" w:type="pct"/>
            <w:gridSpan w:val="2"/>
          </w:tcPr>
          <w:p w14:paraId="43B72071" w14:textId="35DBA520" w:rsidR="00D3555D" w:rsidRPr="00BB7467" w:rsidRDefault="006D238B">
            <w:pPr>
              <w:spacing w:line="276" w:lineRule="auto"/>
              <w:jc w:val="right"/>
              <w:rPr>
                <w:rFonts w:asciiTheme="minorHAnsi" w:hAnsiTheme="minorHAnsi" w:cstheme="minorHAnsi"/>
                <w:sz w:val="22"/>
                <w:szCs w:val="22"/>
              </w:rPr>
              <w:pPrChange w:id="6492" w:author="Hannah McSorley" w:date="2020-08-05T02:53:00Z">
                <w:pPr>
                  <w:spacing w:line="240" w:lineRule="auto"/>
                </w:pPr>
              </w:pPrChange>
            </w:pPr>
            <w:del w:id="6493" w:author="Hannah McSorley" w:date="2020-08-05T02:53:00Z">
              <w:r w:rsidRPr="00611A89">
                <w:rPr>
                  <w:rFonts w:asciiTheme="minorHAnsi" w:hAnsiTheme="minorHAnsi" w:cstheme="minorHAnsi"/>
                  <w:sz w:val="22"/>
                  <w:szCs w:val="22"/>
                </w:rPr>
                <w:delText>0.7</w:delText>
              </w:r>
            </w:del>
            <w:ins w:id="6494" w:author="Hannah McSorley" w:date="2020-08-05T02:53:00Z">
              <w:r w:rsidR="005D6F31" w:rsidRPr="00BB7467">
                <w:rPr>
                  <w:rFonts w:asciiTheme="minorHAnsi" w:hAnsiTheme="minorHAnsi" w:cstheme="minorHAnsi"/>
                  <w:sz w:val="22"/>
                  <w:szCs w:val="22"/>
                </w:rPr>
                <w:t>15.78</w:t>
              </w:r>
            </w:ins>
          </w:p>
        </w:tc>
        <w:tc>
          <w:tcPr>
            <w:tcW w:w="0" w:type="auto"/>
          </w:tcPr>
          <w:p w14:paraId="63645987"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4.40</w:t>
            </w:r>
          </w:p>
        </w:tc>
      </w:tr>
      <w:tr w:rsidR="00E64996" w:rsidRPr="00611A89" w14:paraId="271DB93D" w14:textId="77777777">
        <w:trPr>
          <w:del w:id="6495" w:author="Hannah McSorley" w:date="2020-08-05T02:53:00Z"/>
        </w:trPr>
        <w:tc>
          <w:tcPr>
            <w:tcW w:w="0" w:type="auto"/>
            <w:gridSpan w:val="4"/>
          </w:tcPr>
          <w:p w14:paraId="465A83E2" w14:textId="77777777" w:rsidR="00F77BDD" w:rsidRPr="00611A89" w:rsidRDefault="006D238B" w:rsidP="00611A89">
            <w:pPr>
              <w:spacing w:line="240" w:lineRule="auto"/>
              <w:rPr>
                <w:del w:id="6496" w:author="Hannah McSorley" w:date="2020-08-05T02:53:00Z"/>
                <w:rFonts w:asciiTheme="minorHAnsi" w:hAnsiTheme="minorHAnsi" w:cstheme="minorHAnsi"/>
                <w:sz w:val="22"/>
                <w:szCs w:val="22"/>
              </w:rPr>
            </w:pPr>
            <w:del w:id="6497" w:author="Hannah McSorley" w:date="2020-08-05T02:53:00Z">
              <w:r w:rsidRPr="00611A89">
                <w:rPr>
                  <w:rFonts w:asciiTheme="minorHAnsi" w:hAnsiTheme="minorHAnsi" w:cstheme="minorHAnsi"/>
                  <w:sz w:val="22"/>
                  <w:szCs w:val="22"/>
                </w:rPr>
                <w:delText>Forest Harvest History</w:delText>
              </w:r>
            </w:del>
          </w:p>
        </w:tc>
        <w:tc>
          <w:tcPr>
            <w:tcW w:w="0" w:type="auto"/>
            <w:gridSpan w:val="2"/>
          </w:tcPr>
          <w:p w14:paraId="198244FA" w14:textId="77777777" w:rsidR="00F77BDD" w:rsidRPr="00611A89" w:rsidRDefault="00F77BDD" w:rsidP="00611A89">
            <w:pPr>
              <w:spacing w:line="240" w:lineRule="auto"/>
              <w:rPr>
                <w:del w:id="6498" w:author="Hannah McSorley" w:date="2020-08-05T02:53:00Z"/>
                <w:rFonts w:asciiTheme="minorHAnsi" w:hAnsiTheme="minorHAnsi" w:cstheme="minorHAnsi"/>
                <w:sz w:val="22"/>
                <w:szCs w:val="22"/>
              </w:rPr>
            </w:pPr>
          </w:p>
        </w:tc>
        <w:tc>
          <w:tcPr>
            <w:tcW w:w="0" w:type="auto"/>
            <w:gridSpan w:val="2"/>
          </w:tcPr>
          <w:p w14:paraId="359CF66D" w14:textId="77777777" w:rsidR="00F77BDD" w:rsidRPr="00611A89" w:rsidRDefault="00F77BDD" w:rsidP="00611A89">
            <w:pPr>
              <w:spacing w:line="240" w:lineRule="auto"/>
              <w:rPr>
                <w:del w:id="6499" w:author="Hannah McSorley" w:date="2020-08-05T02:53:00Z"/>
                <w:rFonts w:asciiTheme="minorHAnsi" w:hAnsiTheme="minorHAnsi" w:cstheme="minorHAnsi"/>
                <w:sz w:val="22"/>
                <w:szCs w:val="22"/>
              </w:rPr>
            </w:pPr>
          </w:p>
        </w:tc>
        <w:tc>
          <w:tcPr>
            <w:tcW w:w="0" w:type="auto"/>
            <w:gridSpan w:val="3"/>
          </w:tcPr>
          <w:p w14:paraId="61A671A3" w14:textId="77777777" w:rsidR="00F77BDD" w:rsidRPr="00611A89" w:rsidRDefault="00F77BDD" w:rsidP="00611A89">
            <w:pPr>
              <w:spacing w:line="240" w:lineRule="auto"/>
              <w:rPr>
                <w:del w:id="6500" w:author="Hannah McSorley" w:date="2020-08-05T02:53:00Z"/>
                <w:rFonts w:asciiTheme="minorHAnsi" w:hAnsiTheme="minorHAnsi" w:cstheme="minorHAnsi"/>
                <w:sz w:val="22"/>
                <w:szCs w:val="22"/>
              </w:rPr>
            </w:pPr>
          </w:p>
        </w:tc>
        <w:tc>
          <w:tcPr>
            <w:tcW w:w="0" w:type="auto"/>
            <w:gridSpan w:val="2"/>
          </w:tcPr>
          <w:p w14:paraId="49626357" w14:textId="77777777" w:rsidR="00F77BDD" w:rsidRPr="00611A89" w:rsidRDefault="00F77BDD" w:rsidP="00611A89">
            <w:pPr>
              <w:spacing w:line="240" w:lineRule="auto"/>
              <w:rPr>
                <w:del w:id="6501" w:author="Hannah McSorley" w:date="2020-08-05T02:53:00Z"/>
                <w:rFonts w:asciiTheme="minorHAnsi" w:hAnsiTheme="minorHAnsi" w:cstheme="minorHAnsi"/>
                <w:sz w:val="22"/>
                <w:szCs w:val="22"/>
              </w:rPr>
            </w:pPr>
          </w:p>
        </w:tc>
        <w:tc>
          <w:tcPr>
            <w:tcW w:w="0" w:type="auto"/>
          </w:tcPr>
          <w:p w14:paraId="5E89D460" w14:textId="77777777" w:rsidR="00F77BDD" w:rsidRPr="00611A89" w:rsidRDefault="00F77BDD" w:rsidP="00611A89">
            <w:pPr>
              <w:spacing w:line="240" w:lineRule="auto"/>
              <w:rPr>
                <w:del w:id="6502" w:author="Hannah McSorley" w:date="2020-08-05T02:53:00Z"/>
                <w:rFonts w:asciiTheme="minorHAnsi" w:hAnsiTheme="minorHAnsi" w:cstheme="minorHAnsi"/>
                <w:sz w:val="22"/>
                <w:szCs w:val="22"/>
              </w:rPr>
            </w:pPr>
          </w:p>
        </w:tc>
        <w:tc>
          <w:tcPr>
            <w:tcW w:w="0" w:type="auto"/>
          </w:tcPr>
          <w:p w14:paraId="68A5438F" w14:textId="77777777" w:rsidR="00F77BDD" w:rsidRPr="00611A89" w:rsidRDefault="00F77BDD" w:rsidP="00611A89">
            <w:pPr>
              <w:spacing w:line="240" w:lineRule="auto"/>
              <w:rPr>
                <w:del w:id="6503" w:author="Hannah McSorley" w:date="2020-08-05T02:53:00Z"/>
                <w:rFonts w:asciiTheme="minorHAnsi" w:hAnsiTheme="minorHAnsi" w:cstheme="minorHAnsi"/>
                <w:sz w:val="22"/>
                <w:szCs w:val="22"/>
              </w:rPr>
            </w:pPr>
          </w:p>
        </w:tc>
      </w:tr>
      <w:tr w:rsidR="00E64996" w:rsidRPr="00611A89" w14:paraId="47F8F019" w14:textId="77777777">
        <w:trPr>
          <w:del w:id="6504" w:author="Hannah McSorley" w:date="2020-08-05T02:53:00Z"/>
        </w:trPr>
        <w:tc>
          <w:tcPr>
            <w:tcW w:w="0" w:type="auto"/>
            <w:gridSpan w:val="4"/>
          </w:tcPr>
          <w:p w14:paraId="3A582F67" w14:textId="77777777" w:rsidR="00F77BDD" w:rsidRPr="00611A89" w:rsidRDefault="006D238B" w:rsidP="00611A89">
            <w:pPr>
              <w:spacing w:line="240" w:lineRule="auto"/>
              <w:rPr>
                <w:del w:id="6505" w:author="Hannah McSorley" w:date="2020-08-05T02:53:00Z"/>
                <w:rFonts w:asciiTheme="minorHAnsi" w:hAnsiTheme="minorHAnsi" w:cstheme="minorHAnsi"/>
                <w:sz w:val="22"/>
                <w:szCs w:val="22"/>
              </w:rPr>
            </w:pPr>
            <w:del w:id="6506" w:author="Hannah McSorley" w:date="2020-08-05T02:53:00Z">
              <w:r w:rsidRPr="00611A89">
                <w:rPr>
                  <w:rFonts w:asciiTheme="minorHAnsi" w:hAnsiTheme="minorHAnsi" w:cstheme="minorHAnsi"/>
                  <w:sz w:val="22"/>
                  <w:szCs w:val="22"/>
                </w:rPr>
                <w:delText>1980s forest harvest (%)</w:delText>
              </w:r>
            </w:del>
          </w:p>
        </w:tc>
        <w:tc>
          <w:tcPr>
            <w:tcW w:w="0" w:type="auto"/>
            <w:gridSpan w:val="2"/>
          </w:tcPr>
          <w:p w14:paraId="641F5EE1" w14:textId="77777777" w:rsidR="00F77BDD" w:rsidRPr="00611A89" w:rsidRDefault="006D238B" w:rsidP="00611A89">
            <w:pPr>
              <w:spacing w:line="240" w:lineRule="auto"/>
              <w:rPr>
                <w:del w:id="6507" w:author="Hannah McSorley" w:date="2020-08-05T02:53:00Z"/>
                <w:rFonts w:asciiTheme="minorHAnsi" w:hAnsiTheme="minorHAnsi" w:cstheme="minorHAnsi"/>
                <w:sz w:val="22"/>
                <w:szCs w:val="22"/>
              </w:rPr>
            </w:pPr>
            <w:del w:id="6508" w:author="Hannah McSorley" w:date="2020-08-05T02:53:00Z">
              <w:r w:rsidRPr="00611A89">
                <w:rPr>
                  <w:rFonts w:asciiTheme="minorHAnsi" w:hAnsiTheme="minorHAnsi" w:cstheme="minorHAnsi"/>
                  <w:sz w:val="22"/>
                  <w:szCs w:val="22"/>
                </w:rPr>
                <w:delText>11.2</w:delText>
              </w:r>
            </w:del>
          </w:p>
        </w:tc>
        <w:tc>
          <w:tcPr>
            <w:tcW w:w="0" w:type="auto"/>
            <w:gridSpan w:val="2"/>
          </w:tcPr>
          <w:p w14:paraId="2287BD20" w14:textId="77777777" w:rsidR="00F77BDD" w:rsidRPr="00611A89" w:rsidRDefault="006D238B" w:rsidP="00611A89">
            <w:pPr>
              <w:spacing w:line="240" w:lineRule="auto"/>
              <w:rPr>
                <w:del w:id="6509" w:author="Hannah McSorley" w:date="2020-08-05T02:53:00Z"/>
                <w:rFonts w:asciiTheme="minorHAnsi" w:hAnsiTheme="minorHAnsi" w:cstheme="minorHAnsi"/>
                <w:sz w:val="22"/>
                <w:szCs w:val="22"/>
              </w:rPr>
            </w:pPr>
            <w:del w:id="6510" w:author="Hannah McSorley" w:date="2020-08-05T02:53:00Z">
              <w:r w:rsidRPr="00611A89">
                <w:rPr>
                  <w:rFonts w:asciiTheme="minorHAnsi" w:hAnsiTheme="minorHAnsi" w:cstheme="minorHAnsi"/>
                  <w:sz w:val="22"/>
                  <w:szCs w:val="22"/>
                </w:rPr>
                <w:delText>56.3</w:delText>
              </w:r>
            </w:del>
          </w:p>
        </w:tc>
        <w:tc>
          <w:tcPr>
            <w:tcW w:w="0" w:type="auto"/>
            <w:gridSpan w:val="3"/>
          </w:tcPr>
          <w:p w14:paraId="4C6F30DE" w14:textId="77777777" w:rsidR="00F77BDD" w:rsidRPr="00611A89" w:rsidRDefault="006D238B" w:rsidP="00611A89">
            <w:pPr>
              <w:spacing w:line="240" w:lineRule="auto"/>
              <w:rPr>
                <w:del w:id="6511" w:author="Hannah McSorley" w:date="2020-08-05T02:53:00Z"/>
                <w:rFonts w:asciiTheme="minorHAnsi" w:hAnsiTheme="minorHAnsi" w:cstheme="minorHAnsi"/>
                <w:sz w:val="22"/>
                <w:szCs w:val="22"/>
              </w:rPr>
            </w:pPr>
            <w:del w:id="6512" w:author="Hannah McSorley" w:date="2020-08-05T02:53:00Z">
              <w:r w:rsidRPr="00611A89">
                <w:rPr>
                  <w:rFonts w:asciiTheme="minorHAnsi" w:hAnsiTheme="minorHAnsi" w:cstheme="minorHAnsi"/>
                  <w:sz w:val="22"/>
                  <w:szCs w:val="22"/>
                </w:rPr>
                <w:delText>28.6</w:delText>
              </w:r>
            </w:del>
          </w:p>
        </w:tc>
        <w:tc>
          <w:tcPr>
            <w:tcW w:w="0" w:type="auto"/>
            <w:gridSpan w:val="2"/>
          </w:tcPr>
          <w:p w14:paraId="60B28FFC" w14:textId="77777777" w:rsidR="00F77BDD" w:rsidRPr="00611A89" w:rsidRDefault="006D238B" w:rsidP="00611A89">
            <w:pPr>
              <w:spacing w:line="240" w:lineRule="auto"/>
              <w:rPr>
                <w:del w:id="6513" w:author="Hannah McSorley" w:date="2020-08-05T02:53:00Z"/>
                <w:rFonts w:asciiTheme="minorHAnsi" w:hAnsiTheme="minorHAnsi" w:cstheme="minorHAnsi"/>
                <w:sz w:val="22"/>
                <w:szCs w:val="22"/>
              </w:rPr>
            </w:pPr>
            <w:del w:id="6514" w:author="Hannah McSorley" w:date="2020-08-05T02:53:00Z">
              <w:r w:rsidRPr="00611A89">
                <w:rPr>
                  <w:rFonts w:asciiTheme="minorHAnsi" w:hAnsiTheme="minorHAnsi" w:cstheme="minorHAnsi"/>
                  <w:sz w:val="22"/>
                  <w:szCs w:val="22"/>
                </w:rPr>
                <w:delText>30.8</w:delText>
              </w:r>
            </w:del>
          </w:p>
        </w:tc>
        <w:tc>
          <w:tcPr>
            <w:tcW w:w="0" w:type="auto"/>
          </w:tcPr>
          <w:p w14:paraId="3D4AA07F" w14:textId="77777777" w:rsidR="00F77BDD" w:rsidRPr="00611A89" w:rsidRDefault="006D238B" w:rsidP="00611A89">
            <w:pPr>
              <w:spacing w:line="240" w:lineRule="auto"/>
              <w:rPr>
                <w:del w:id="6515" w:author="Hannah McSorley" w:date="2020-08-05T02:53:00Z"/>
                <w:rFonts w:asciiTheme="minorHAnsi" w:hAnsiTheme="minorHAnsi" w:cstheme="minorHAnsi"/>
                <w:sz w:val="22"/>
                <w:szCs w:val="22"/>
              </w:rPr>
            </w:pPr>
            <w:del w:id="6516" w:author="Hannah McSorley" w:date="2020-08-05T02:53:00Z">
              <w:r w:rsidRPr="00611A89">
                <w:rPr>
                  <w:rFonts w:asciiTheme="minorHAnsi" w:hAnsiTheme="minorHAnsi" w:cstheme="minorHAnsi"/>
                  <w:sz w:val="22"/>
                  <w:szCs w:val="22"/>
                </w:rPr>
                <w:delText>21.6</w:delText>
              </w:r>
            </w:del>
          </w:p>
        </w:tc>
        <w:tc>
          <w:tcPr>
            <w:tcW w:w="0" w:type="auto"/>
          </w:tcPr>
          <w:p w14:paraId="72FBFBD4" w14:textId="77777777" w:rsidR="00F77BDD" w:rsidRPr="00611A89" w:rsidRDefault="006D238B" w:rsidP="00611A89">
            <w:pPr>
              <w:spacing w:line="240" w:lineRule="auto"/>
              <w:rPr>
                <w:del w:id="6517" w:author="Hannah McSorley" w:date="2020-08-05T02:53:00Z"/>
                <w:rFonts w:asciiTheme="minorHAnsi" w:hAnsiTheme="minorHAnsi" w:cstheme="minorHAnsi"/>
                <w:sz w:val="22"/>
                <w:szCs w:val="22"/>
              </w:rPr>
            </w:pPr>
            <w:del w:id="6518" w:author="Hannah McSorley" w:date="2020-08-05T02:53:00Z">
              <w:r w:rsidRPr="00611A89">
                <w:rPr>
                  <w:rFonts w:asciiTheme="minorHAnsi" w:hAnsiTheme="minorHAnsi" w:cstheme="minorHAnsi"/>
                  <w:sz w:val="22"/>
                  <w:szCs w:val="22"/>
                </w:rPr>
                <w:delText>24.2</w:delText>
              </w:r>
            </w:del>
          </w:p>
        </w:tc>
      </w:tr>
      <w:tr w:rsidR="001125AE" w:rsidRPr="00BB7467" w14:paraId="1EC14ABC" w14:textId="77777777" w:rsidTr="00A748CC">
        <w:trPr>
          <w:gridAfter w:val="2"/>
        </w:trPr>
        <w:tc>
          <w:tcPr>
            <w:tcW w:w="0" w:type="auto"/>
            <w:shd w:val="clear" w:color="auto" w:fill="F2F2F2" w:themeFill="background1" w:themeFillShade="F2"/>
          </w:tcPr>
          <w:p w14:paraId="71233BD1" w14:textId="77777777" w:rsidR="001F6532" w:rsidRPr="00BB7467" w:rsidRDefault="001F6532">
            <w:pPr>
              <w:spacing w:line="276" w:lineRule="auto"/>
              <w:jc w:val="right"/>
              <w:rPr>
                <w:rFonts w:asciiTheme="minorHAnsi" w:hAnsiTheme="minorHAnsi" w:cstheme="minorHAnsi"/>
                <w:sz w:val="22"/>
                <w:szCs w:val="22"/>
              </w:rPr>
              <w:pPrChange w:id="6519" w:author="Hannah McSorley" w:date="2020-08-05T02:53:00Z">
                <w:pPr>
                  <w:spacing w:line="240" w:lineRule="auto"/>
                </w:pPr>
              </w:pPrChange>
            </w:pPr>
            <w:del w:id="6520" w:author="Hannah McSorley" w:date="2020-08-05T02:53:00Z">
              <w:r w:rsidRPr="00611A89">
                <w:rPr>
                  <w:rFonts w:asciiTheme="minorHAnsi" w:hAnsiTheme="minorHAnsi" w:cstheme="minorHAnsi"/>
                  <w:sz w:val="22"/>
                  <w:szCs w:val="22"/>
                </w:rPr>
                <w:delText>1990s forest harvest (%)</w:delText>
              </w:r>
            </w:del>
            <w:ins w:id="6521" w:author="Hannah McSorley" w:date="2020-08-05T02:53:00Z">
              <w:r w:rsidRPr="00BB7467">
                <w:rPr>
                  <w:rFonts w:asciiTheme="minorHAnsi" w:hAnsiTheme="minorHAnsi" w:cstheme="minorHAnsi"/>
                  <w:sz w:val="22"/>
                  <w:szCs w:val="22"/>
                </w:rPr>
                <w:t>16</w:t>
              </w:r>
            </w:ins>
          </w:p>
        </w:tc>
        <w:tc>
          <w:tcPr>
            <w:tcW w:w="692" w:type="pct"/>
            <w:shd w:val="clear" w:color="auto" w:fill="F2F2F2" w:themeFill="background1" w:themeFillShade="F2"/>
          </w:tcPr>
          <w:p w14:paraId="6FBAC4A6" w14:textId="77777777" w:rsidR="001F6532" w:rsidRPr="00BB7467" w:rsidRDefault="001F6532">
            <w:pPr>
              <w:spacing w:line="276" w:lineRule="auto"/>
              <w:rPr>
                <w:rFonts w:asciiTheme="minorHAnsi" w:hAnsiTheme="minorHAnsi" w:cstheme="minorHAnsi"/>
                <w:sz w:val="22"/>
                <w:szCs w:val="22"/>
              </w:rPr>
              <w:pPrChange w:id="6522" w:author="Hannah McSorley" w:date="2020-08-05T02:53:00Z">
                <w:pPr>
                  <w:spacing w:line="240" w:lineRule="auto"/>
                </w:pPr>
              </w:pPrChange>
            </w:pPr>
            <w:del w:id="6523" w:author="Hannah McSorley" w:date="2020-08-05T02:53:00Z">
              <w:r w:rsidRPr="00611A89">
                <w:rPr>
                  <w:rFonts w:asciiTheme="minorHAnsi" w:hAnsiTheme="minorHAnsi" w:cstheme="minorHAnsi"/>
                  <w:sz w:val="22"/>
                  <w:szCs w:val="22"/>
                </w:rPr>
                <w:delText>11.7</w:delText>
              </w:r>
            </w:del>
            <w:ins w:id="6524" w:author="Hannah McSorley" w:date="2020-08-05T02:53:00Z">
              <w:r w:rsidRPr="00BB7467">
                <w:rPr>
                  <w:rFonts w:asciiTheme="minorHAnsi" w:hAnsiTheme="minorHAnsi" w:cstheme="minorHAnsi"/>
                  <w:sz w:val="22"/>
                  <w:szCs w:val="22"/>
                </w:rPr>
                <w:t>2020-01-18</w:t>
              </w:r>
            </w:ins>
          </w:p>
        </w:tc>
        <w:tc>
          <w:tcPr>
            <w:tcW w:w="606" w:type="pct"/>
            <w:shd w:val="clear" w:color="auto" w:fill="F2F2F2" w:themeFill="background1" w:themeFillShade="F2"/>
          </w:tcPr>
          <w:p w14:paraId="6B16FABB" w14:textId="77777777" w:rsidR="001F6532" w:rsidRPr="00BB7467" w:rsidRDefault="001F6532">
            <w:pPr>
              <w:spacing w:line="276" w:lineRule="auto"/>
              <w:jc w:val="right"/>
              <w:rPr>
                <w:rFonts w:asciiTheme="minorHAnsi" w:hAnsiTheme="minorHAnsi" w:cstheme="minorHAnsi"/>
                <w:sz w:val="22"/>
                <w:szCs w:val="22"/>
              </w:rPr>
              <w:pPrChange w:id="6525" w:author="Hannah McSorley" w:date="2020-08-05T02:53:00Z">
                <w:pPr>
                  <w:spacing w:line="240" w:lineRule="auto"/>
                </w:pPr>
              </w:pPrChange>
            </w:pPr>
            <w:r w:rsidRPr="00BB7467">
              <w:rPr>
                <w:rFonts w:asciiTheme="minorHAnsi" w:hAnsiTheme="minorHAnsi" w:cstheme="minorHAnsi"/>
                <w:sz w:val="22"/>
                <w:szCs w:val="22"/>
              </w:rPr>
              <w:t>9.</w:t>
            </w:r>
            <w:del w:id="6526" w:author="Hannah McSorley" w:date="2020-08-05T02:53:00Z">
              <w:r w:rsidRPr="00611A89">
                <w:rPr>
                  <w:rFonts w:asciiTheme="minorHAnsi" w:hAnsiTheme="minorHAnsi" w:cstheme="minorHAnsi"/>
                  <w:sz w:val="22"/>
                  <w:szCs w:val="22"/>
                </w:rPr>
                <w:delText>6</w:delText>
              </w:r>
            </w:del>
            <w:ins w:id="6527" w:author="Hannah McSorley" w:date="2020-08-05T02:53:00Z">
              <w:r w:rsidRPr="00BB7467">
                <w:rPr>
                  <w:rFonts w:asciiTheme="minorHAnsi" w:hAnsiTheme="minorHAnsi" w:cstheme="minorHAnsi"/>
                  <w:sz w:val="22"/>
                  <w:szCs w:val="22"/>
                </w:rPr>
                <w:t>9</w:t>
              </w:r>
            </w:ins>
          </w:p>
        </w:tc>
        <w:tc>
          <w:tcPr>
            <w:tcW w:w="529" w:type="pct"/>
            <w:gridSpan w:val="2"/>
            <w:shd w:val="clear" w:color="auto" w:fill="F2F2F2" w:themeFill="background1" w:themeFillShade="F2"/>
          </w:tcPr>
          <w:p w14:paraId="6B9DBD76"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238.3</w:t>
            </w:r>
          </w:p>
        </w:tc>
        <w:tc>
          <w:tcPr>
            <w:tcW w:w="742" w:type="pct"/>
            <w:gridSpan w:val="2"/>
            <w:shd w:val="clear" w:color="auto" w:fill="F2F2F2" w:themeFill="background1" w:themeFillShade="F2"/>
          </w:tcPr>
          <w:p w14:paraId="1D7A3681"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24.0</w:t>
            </w:r>
          </w:p>
        </w:tc>
        <w:tc>
          <w:tcPr>
            <w:tcW w:w="549" w:type="pct"/>
            <w:gridSpan w:val="2"/>
            <w:shd w:val="clear" w:color="auto" w:fill="F2F2F2" w:themeFill="background1" w:themeFillShade="F2"/>
          </w:tcPr>
          <w:p w14:paraId="7489B639" w14:textId="77777777" w:rsidR="001F6532" w:rsidRPr="00BB7467" w:rsidRDefault="001F6532">
            <w:pPr>
              <w:spacing w:line="276" w:lineRule="auto"/>
              <w:jc w:val="right"/>
              <w:rPr>
                <w:rFonts w:asciiTheme="minorHAnsi" w:hAnsiTheme="minorHAnsi" w:cstheme="minorHAnsi"/>
                <w:sz w:val="22"/>
                <w:szCs w:val="22"/>
              </w:rPr>
              <w:pPrChange w:id="6528" w:author="Hannah McSorley" w:date="2020-08-05T02:53:00Z">
                <w:pPr>
                  <w:spacing w:line="240" w:lineRule="auto"/>
                </w:pPr>
              </w:pPrChange>
            </w:pPr>
            <w:r w:rsidRPr="00BB7467">
              <w:rPr>
                <w:rFonts w:asciiTheme="minorHAnsi" w:hAnsiTheme="minorHAnsi" w:cstheme="minorHAnsi"/>
                <w:sz w:val="22"/>
                <w:szCs w:val="22"/>
              </w:rPr>
              <w:t>8</w:t>
            </w:r>
            <w:del w:id="6529" w:author="Hannah McSorley" w:date="2020-08-05T02:53:00Z">
              <w:r w:rsidRPr="00611A89">
                <w:rPr>
                  <w:rFonts w:asciiTheme="minorHAnsi" w:hAnsiTheme="minorHAnsi" w:cstheme="minorHAnsi"/>
                  <w:sz w:val="22"/>
                  <w:szCs w:val="22"/>
                </w:rPr>
                <w:delText>.7</w:delText>
              </w:r>
            </w:del>
          </w:p>
        </w:tc>
        <w:tc>
          <w:tcPr>
            <w:tcW w:w="502" w:type="pct"/>
            <w:shd w:val="clear" w:color="auto" w:fill="F2F2F2" w:themeFill="background1" w:themeFillShade="F2"/>
          </w:tcPr>
          <w:p w14:paraId="62208DDC" w14:textId="77777777" w:rsidR="001F6532" w:rsidRPr="00BB7467" w:rsidRDefault="001F6532">
            <w:pPr>
              <w:spacing w:line="276" w:lineRule="auto"/>
              <w:jc w:val="right"/>
              <w:rPr>
                <w:rFonts w:asciiTheme="minorHAnsi" w:hAnsiTheme="minorHAnsi" w:cstheme="minorHAnsi"/>
                <w:sz w:val="22"/>
                <w:szCs w:val="22"/>
              </w:rPr>
              <w:pPrChange w:id="6530" w:author="Hannah McSorley" w:date="2020-08-05T02:53:00Z">
                <w:pPr>
                  <w:spacing w:line="240" w:lineRule="auto"/>
                </w:pPr>
              </w:pPrChange>
            </w:pPr>
            <w:del w:id="6531" w:author="Hannah McSorley" w:date="2020-08-05T02:53:00Z">
              <w:r w:rsidRPr="00611A89">
                <w:rPr>
                  <w:rFonts w:asciiTheme="minorHAnsi" w:hAnsiTheme="minorHAnsi" w:cstheme="minorHAnsi"/>
                  <w:sz w:val="22"/>
                  <w:szCs w:val="22"/>
                </w:rPr>
                <w:delText>3</w:delText>
              </w:r>
            </w:del>
            <w:ins w:id="6532" w:author="Hannah McSorley" w:date="2020-08-05T02:53:00Z">
              <w:r w:rsidRPr="00BB7467">
                <w:rPr>
                  <w:rFonts w:asciiTheme="minorHAnsi" w:hAnsiTheme="minorHAnsi" w:cstheme="minorHAnsi"/>
                  <w:sz w:val="22"/>
                  <w:szCs w:val="22"/>
                </w:rPr>
                <w:t>4.11</w:t>
              </w:r>
            </w:ins>
          </w:p>
        </w:tc>
        <w:tc>
          <w:tcPr>
            <w:tcW w:w="414" w:type="pct"/>
            <w:gridSpan w:val="2"/>
            <w:shd w:val="clear" w:color="auto" w:fill="F2F2F2" w:themeFill="background1" w:themeFillShade="F2"/>
          </w:tcPr>
          <w:p w14:paraId="15EF1328" w14:textId="77777777" w:rsidR="001F6532" w:rsidRPr="00BB7467" w:rsidRDefault="001F6532">
            <w:pPr>
              <w:spacing w:line="276" w:lineRule="auto"/>
              <w:jc w:val="right"/>
              <w:rPr>
                <w:rFonts w:asciiTheme="minorHAnsi" w:hAnsiTheme="minorHAnsi" w:cstheme="minorHAnsi"/>
                <w:sz w:val="22"/>
                <w:szCs w:val="22"/>
              </w:rPr>
              <w:pPrChange w:id="6533" w:author="Hannah McSorley" w:date="2020-08-05T02:53:00Z">
                <w:pPr>
                  <w:spacing w:line="240" w:lineRule="auto"/>
                </w:pPr>
              </w:pPrChange>
            </w:pPr>
            <w:del w:id="6534" w:author="Hannah McSorley" w:date="2020-08-05T02:53:00Z">
              <w:r w:rsidRPr="00611A89">
                <w:rPr>
                  <w:rFonts w:asciiTheme="minorHAnsi" w:hAnsiTheme="minorHAnsi" w:cstheme="minorHAnsi"/>
                  <w:sz w:val="22"/>
                  <w:szCs w:val="22"/>
                </w:rPr>
                <w:delText>5.9</w:delText>
              </w:r>
            </w:del>
            <w:ins w:id="6535" w:author="Hannah McSorley" w:date="2020-08-05T02:53:00Z">
              <w:r w:rsidRPr="00BB7467">
                <w:rPr>
                  <w:rFonts w:asciiTheme="minorHAnsi" w:hAnsiTheme="minorHAnsi" w:cstheme="minorHAnsi"/>
                  <w:sz w:val="22"/>
                  <w:szCs w:val="22"/>
                </w:rPr>
                <w:t>11.42</w:t>
              </w:r>
            </w:ins>
          </w:p>
        </w:tc>
        <w:tc>
          <w:tcPr>
            <w:tcW w:w="0" w:type="auto"/>
            <w:shd w:val="clear" w:color="auto" w:fill="F2F2F2" w:themeFill="background1" w:themeFillShade="F2"/>
          </w:tcPr>
          <w:p w14:paraId="0FBE9E08"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4.43</w:t>
            </w:r>
          </w:p>
        </w:tc>
      </w:tr>
      <w:tr w:rsidR="001F6532" w:rsidRPr="00BB7467" w14:paraId="201AA5DE" w14:textId="77777777" w:rsidTr="00A748CC">
        <w:trPr>
          <w:gridAfter w:val="2"/>
        </w:trPr>
        <w:tc>
          <w:tcPr>
            <w:tcW w:w="0" w:type="auto"/>
          </w:tcPr>
          <w:p w14:paraId="573BA80C" w14:textId="77777777" w:rsidR="001F6532" w:rsidRPr="00BB7467" w:rsidRDefault="001F6532">
            <w:pPr>
              <w:spacing w:line="276" w:lineRule="auto"/>
              <w:jc w:val="right"/>
              <w:rPr>
                <w:rFonts w:asciiTheme="minorHAnsi" w:hAnsiTheme="minorHAnsi" w:cstheme="minorHAnsi"/>
                <w:sz w:val="22"/>
                <w:szCs w:val="22"/>
              </w:rPr>
              <w:pPrChange w:id="6536" w:author="Hannah McSorley" w:date="2020-08-05T02:53:00Z">
                <w:pPr>
                  <w:spacing w:line="240" w:lineRule="auto"/>
                </w:pPr>
              </w:pPrChange>
            </w:pPr>
            <w:del w:id="6537" w:author="Hannah McSorley" w:date="2020-08-05T02:53:00Z">
              <w:r w:rsidRPr="00611A89">
                <w:rPr>
                  <w:rFonts w:asciiTheme="minorHAnsi" w:hAnsiTheme="minorHAnsi" w:cstheme="minorHAnsi"/>
                  <w:sz w:val="22"/>
                  <w:szCs w:val="22"/>
                </w:rPr>
                <w:delText>2000s forest harvest (%)</w:delText>
              </w:r>
            </w:del>
            <w:ins w:id="6538" w:author="Hannah McSorley" w:date="2020-08-05T02:53:00Z">
              <w:r w:rsidRPr="00BB7467">
                <w:rPr>
                  <w:rFonts w:asciiTheme="minorHAnsi" w:hAnsiTheme="minorHAnsi" w:cstheme="minorHAnsi"/>
                  <w:sz w:val="22"/>
                  <w:szCs w:val="22"/>
                </w:rPr>
                <w:t>17</w:t>
              </w:r>
            </w:ins>
          </w:p>
        </w:tc>
        <w:tc>
          <w:tcPr>
            <w:tcW w:w="692" w:type="pct"/>
          </w:tcPr>
          <w:p w14:paraId="26AAB9E4" w14:textId="77777777" w:rsidR="001F6532" w:rsidRPr="00BB7467" w:rsidRDefault="001F6532">
            <w:pPr>
              <w:spacing w:line="276" w:lineRule="auto"/>
              <w:rPr>
                <w:rFonts w:asciiTheme="minorHAnsi" w:hAnsiTheme="minorHAnsi" w:cstheme="minorHAnsi"/>
                <w:sz w:val="22"/>
                <w:szCs w:val="22"/>
              </w:rPr>
              <w:pPrChange w:id="6539" w:author="Hannah McSorley" w:date="2020-08-05T02:53:00Z">
                <w:pPr>
                  <w:spacing w:line="240" w:lineRule="auto"/>
                </w:pPr>
              </w:pPrChange>
            </w:pPr>
            <w:del w:id="6540" w:author="Hannah McSorley" w:date="2020-08-05T02:53:00Z">
              <w:r w:rsidRPr="00611A89">
                <w:rPr>
                  <w:rFonts w:asciiTheme="minorHAnsi" w:hAnsiTheme="minorHAnsi" w:cstheme="minorHAnsi"/>
                  <w:sz w:val="22"/>
                  <w:szCs w:val="22"/>
                </w:rPr>
                <w:delText>4.5</w:delText>
              </w:r>
            </w:del>
            <w:ins w:id="6541" w:author="Hannah McSorley" w:date="2020-08-05T02:53:00Z">
              <w:r w:rsidRPr="00BB7467">
                <w:rPr>
                  <w:rFonts w:asciiTheme="minorHAnsi" w:hAnsiTheme="minorHAnsi" w:cstheme="minorHAnsi"/>
                  <w:sz w:val="22"/>
                  <w:szCs w:val="22"/>
                </w:rPr>
                <w:t>2020-01-30</w:t>
              </w:r>
            </w:ins>
          </w:p>
        </w:tc>
        <w:tc>
          <w:tcPr>
            <w:tcW w:w="606" w:type="pct"/>
          </w:tcPr>
          <w:p w14:paraId="7EAA1805" w14:textId="77777777" w:rsidR="001F6532" w:rsidRPr="00BB7467" w:rsidRDefault="001F6532">
            <w:pPr>
              <w:spacing w:line="276" w:lineRule="auto"/>
              <w:jc w:val="right"/>
              <w:rPr>
                <w:rFonts w:asciiTheme="minorHAnsi" w:hAnsiTheme="minorHAnsi" w:cstheme="minorHAnsi"/>
                <w:sz w:val="22"/>
                <w:szCs w:val="22"/>
              </w:rPr>
              <w:pPrChange w:id="6542" w:author="Hannah McSorley" w:date="2020-08-05T02:53:00Z">
                <w:pPr>
                  <w:spacing w:line="240" w:lineRule="auto"/>
                </w:pPr>
              </w:pPrChange>
            </w:pPr>
            <w:r w:rsidRPr="00BB7467">
              <w:rPr>
                <w:rFonts w:asciiTheme="minorHAnsi" w:hAnsiTheme="minorHAnsi" w:cstheme="minorHAnsi"/>
                <w:sz w:val="22"/>
                <w:szCs w:val="22"/>
              </w:rPr>
              <w:t>1.</w:t>
            </w:r>
            <w:del w:id="6543" w:author="Hannah McSorley" w:date="2020-08-05T02:53:00Z">
              <w:r w:rsidRPr="00611A89">
                <w:rPr>
                  <w:rFonts w:asciiTheme="minorHAnsi" w:hAnsiTheme="minorHAnsi" w:cstheme="minorHAnsi"/>
                  <w:sz w:val="22"/>
                  <w:szCs w:val="22"/>
                </w:rPr>
                <w:delText>1</w:delText>
              </w:r>
            </w:del>
            <w:ins w:id="6544" w:author="Hannah McSorley" w:date="2020-08-05T02:53:00Z">
              <w:r w:rsidRPr="00BB7467">
                <w:rPr>
                  <w:rFonts w:asciiTheme="minorHAnsi" w:hAnsiTheme="minorHAnsi" w:cstheme="minorHAnsi"/>
                  <w:sz w:val="22"/>
                  <w:szCs w:val="22"/>
                </w:rPr>
                <w:t>9</w:t>
              </w:r>
            </w:ins>
          </w:p>
        </w:tc>
        <w:tc>
          <w:tcPr>
            <w:tcW w:w="529" w:type="pct"/>
            <w:gridSpan w:val="2"/>
          </w:tcPr>
          <w:p w14:paraId="5E6880DC" w14:textId="77777777" w:rsidR="001F6532" w:rsidRPr="00BB7467" w:rsidRDefault="001F6532">
            <w:pPr>
              <w:spacing w:line="276" w:lineRule="auto"/>
              <w:jc w:val="right"/>
              <w:rPr>
                <w:rFonts w:asciiTheme="minorHAnsi" w:hAnsiTheme="minorHAnsi" w:cstheme="minorHAnsi"/>
                <w:sz w:val="22"/>
                <w:szCs w:val="22"/>
              </w:rPr>
              <w:pPrChange w:id="6545" w:author="Hannah McSorley" w:date="2020-08-05T02:53:00Z">
                <w:pPr>
                  <w:spacing w:line="240" w:lineRule="auto"/>
                </w:pPr>
              </w:pPrChange>
            </w:pPr>
            <w:del w:id="6546" w:author="Hannah McSorley" w:date="2020-08-05T02:53:00Z">
              <w:r w:rsidRPr="00611A89">
                <w:rPr>
                  <w:rFonts w:asciiTheme="minorHAnsi" w:hAnsiTheme="minorHAnsi" w:cstheme="minorHAnsi"/>
                  <w:sz w:val="22"/>
                  <w:szCs w:val="22"/>
                </w:rPr>
                <w:delText>1.1</w:delText>
              </w:r>
            </w:del>
            <w:ins w:id="6547" w:author="Hannah McSorley" w:date="2020-08-05T02:53:00Z">
              <w:r w:rsidRPr="00BB7467">
                <w:rPr>
                  <w:rFonts w:asciiTheme="minorHAnsi" w:hAnsiTheme="minorHAnsi" w:cstheme="minorHAnsi"/>
                  <w:sz w:val="22"/>
                  <w:szCs w:val="22"/>
                </w:rPr>
                <w:t>208.8</w:t>
              </w:r>
            </w:ins>
          </w:p>
        </w:tc>
        <w:tc>
          <w:tcPr>
            <w:tcW w:w="742" w:type="pct"/>
            <w:gridSpan w:val="2"/>
          </w:tcPr>
          <w:p w14:paraId="6A245A4D" w14:textId="77777777" w:rsidR="001F6532" w:rsidRPr="00BB7467" w:rsidRDefault="001F6532">
            <w:pPr>
              <w:spacing w:line="276" w:lineRule="auto"/>
              <w:jc w:val="right"/>
              <w:rPr>
                <w:rFonts w:asciiTheme="minorHAnsi" w:hAnsiTheme="minorHAnsi" w:cstheme="minorHAnsi"/>
                <w:sz w:val="22"/>
                <w:szCs w:val="22"/>
              </w:rPr>
              <w:pPrChange w:id="6548" w:author="Hannah McSorley" w:date="2020-08-05T02:53:00Z">
                <w:pPr>
                  <w:spacing w:line="240" w:lineRule="auto"/>
                </w:pPr>
              </w:pPrChange>
            </w:pPr>
            <w:del w:id="6549" w:author="Hannah McSorley" w:date="2020-08-05T02:53:00Z">
              <w:r w:rsidRPr="00611A89">
                <w:rPr>
                  <w:rFonts w:asciiTheme="minorHAnsi" w:hAnsiTheme="minorHAnsi" w:cstheme="minorHAnsi"/>
                  <w:sz w:val="22"/>
                  <w:szCs w:val="22"/>
                </w:rPr>
                <w:delText>2.9</w:delText>
              </w:r>
            </w:del>
            <w:ins w:id="6550" w:author="Hannah McSorley" w:date="2020-08-05T02:53:00Z">
              <w:r w:rsidRPr="00BB7467">
                <w:rPr>
                  <w:rFonts w:asciiTheme="minorHAnsi" w:hAnsiTheme="minorHAnsi" w:cstheme="minorHAnsi"/>
                  <w:sz w:val="22"/>
                  <w:szCs w:val="22"/>
                </w:rPr>
                <w:t>111.3</w:t>
              </w:r>
            </w:ins>
          </w:p>
        </w:tc>
        <w:tc>
          <w:tcPr>
            <w:tcW w:w="549" w:type="pct"/>
            <w:gridSpan w:val="2"/>
          </w:tcPr>
          <w:p w14:paraId="0FA928C6"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w:t>
            </w:r>
          </w:p>
        </w:tc>
        <w:tc>
          <w:tcPr>
            <w:tcW w:w="502" w:type="pct"/>
          </w:tcPr>
          <w:p w14:paraId="678DDD83"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4.46</w:t>
            </w:r>
          </w:p>
        </w:tc>
        <w:tc>
          <w:tcPr>
            <w:tcW w:w="414" w:type="pct"/>
            <w:gridSpan w:val="2"/>
          </w:tcPr>
          <w:p w14:paraId="4877E386"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12.82</w:t>
            </w:r>
          </w:p>
        </w:tc>
        <w:tc>
          <w:tcPr>
            <w:tcW w:w="0" w:type="auto"/>
          </w:tcPr>
          <w:p w14:paraId="3A606BF7" w14:textId="77777777" w:rsidR="001F6532" w:rsidRPr="00BB7467" w:rsidRDefault="001F6532"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4.15</w:t>
            </w:r>
          </w:p>
        </w:tc>
      </w:tr>
      <w:tr w:rsidR="008E1B7B" w:rsidRPr="00BB7467" w14:paraId="43A7049A" w14:textId="77777777" w:rsidTr="00AD2AB7">
        <w:trPr>
          <w:gridAfter w:val="2"/>
        </w:trPr>
        <w:tc>
          <w:tcPr>
            <w:tcW w:w="0" w:type="auto"/>
            <w:tcBorders>
              <w:bottom w:val="single" w:sz="4" w:space="0" w:color="auto"/>
            </w:tcBorders>
            <w:shd w:val="clear" w:color="auto" w:fill="F2F2F2" w:themeFill="background1" w:themeFillShade="F2"/>
          </w:tcPr>
          <w:p w14:paraId="70E90F51" w14:textId="16D66328" w:rsidR="00D3555D" w:rsidRPr="00BB7467" w:rsidRDefault="006D238B">
            <w:pPr>
              <w:spacing w:line="276" w:lineRule="auto"/>
              <w:jc w:val="right"/>
              <w:rPr>
                <w:rFonts w:asciiTheme="minorHAnsi" w:hAnsiTheme="minorHAnsi" w:cstheme="minorHAnsi"/>
                <w:sz w:val="22"/>
                <w:szCs w:val="22"/>
              </w:rPr>
              <w:pPrChange w:id="6551" w:author="Hannah McSorley" w:date="2020-08-05T02:53:00Z">
                <w:pPr>
                  <w:spacing w:line="240" w:lineRule="auto"/>
                </w:pPr>
              </w:pPrChange>
            </w:pPr>
            <w:del w:id="6552" w:author="Hannah McSorley" w:date="2020-08-05T02:53:00Z">
              <w:r w:rsidRPr="00611A89">
                <w:rPr>
                  <w:rFonts w:asciiTheme="minorHAnsi" w:hAnsiTheme="minorHAnsi" w:cstheme="minorHAnsi"/>
                  <w:sz w:val="22"/>
                  <w:szCs w:val="22"/>
                </w:rPr>
                <w:delText>2010 &amp; 2011 forest harvest (%)</w:delText>
              </w:r>
            </w:del>
            <w:ins w:id="6553" w:author="Hannah McSorley" w:date="2020-08-05T02:53:00Z">
              <w:r w:rsidR="005D6F31" w:rsidRPr="00BB7467">
                <w:rPr>
                  <w:rFonts w:asciiTheme="minorHAnsi" w:hAnsiTheme="minorHAnsi" w:cstheme="minorHAnsi"/>
                  <w:sz w:val="22"/>
                  <w:szCs w:val="22"/>
                </w:rPr>
                <w:t>18</w:t>
              </w:r>
            </w:ins>
          </w:p>
        </w:tc>
        <w:tc>
          <w:tcPr>
            <w:tcW w:w="692" w:type="pct"/>
            <w:tcBorders>
              <w:bottom w:val="single" w:sz="4" w:space="0" w:color="auto"/>
            </w:tcBorders>
            <w:shd w:val="clear" w:color="auto" w:fill="F2F2F2" w:themeFill="background1" w:themeFillShade="F2"/>
          </w:tcPr>
          <w:p w14:paraId="37FD96A1" w14:textId="39A6BC90" w:rsidR="00D3555D" w:rsidRPr="00BB7467" w:rsidRDefault="006D238B">
            <w:pPr>
              <w:spacing w:line="276" w:lineRule="auto"/>
              <w:rPr>
                <w:rFonts w:asciiTheme="minorHAnsi" w:hAnsiTheme="minorHAnsi" w:cstheme="minorHAnsi"/>
                <w:sz w:val="22"/>
                <w:szCs w:val="22"/>
              </w:rPr>
              <w:pPrChange w:id="6554" w:author="Hannah McSorley" w:date="2020-08-05T02:53:00Z">
                <w:pPr>
                  <w:spacing w:line="240" w:lineRule="auto"/>
                </w:pPr>
              </w:pPrChange>
            </w:pPr>
            <w:del w:id="6555" w:author="Hannah McSorley" w:date="2020-08-05T02:53:00Z">
              <w:r w:rsidRPr="00611A89">
                <w:rPr>
                  <w:rFonts w:asciiTheme="minorHAnsi" w:hAnsiTheme="minorHAnsi" w:cstheme="minorHAnsi"/>
                  <w:sz w:val="22"/>
                  <w:szCs w:val="22"/>
                </w:rPr>
                <w:delText>0.6</w:delText>
              </w:r>
            </w:del>
            <w:ins w:id="6556" w:author="Hannah McSorley" w:date="2020-08-05T02:53:00Z">
              <w:r w:rsidR="005D6F31" w:rsidRPr="00BB7467">
                <w:rPr>
                  <w:rFonts w:asciiTheme="minorHAnsi" w:hAnsiTheme="minorHAnsi" w:cstheme="minorHAnsi"/>
                  <w:sz w:val="22"/>
                  <w:szCs w:val="22"/>
                </w:rPr>
                <w:t>2020-02-05</w:t>
              </w:r>
            </w:ins>
          </w:p>
        </w:tc>
        <w:tc>
          <w:tcPr>
            <w:tcW w:w="606" w:type="pct"/>
            <w:tcBorders>
              <w:bottom w:val="single" w:sz="4" w:space="0" w:color="auto"/>
            </w:tcBorders>
            <w:shd w:val="clear" w:color="auto" w:fill="F2F2F2" w:themeFill="background1" w:themeFillShade="F2"/>
          </w:tcPr>
          <w:p w14:paraId="1688703D" w14:textId="4C9CC1A5" w:rsidR="00D3555D" w:rsidRPr="00BB7467" w:rsidRDefault="006D238B">
            <w:pPr>
              <w:spacing w:line="276" w:lineRule="auto"/>
              <w:jc w:val="right"/>
              <w:rPr>
                <w:rFonts w:asciiTheme="minorHAnsi" w:hAnsiTheme="minorHAnsi" w:cstheme="minorHAnsi"/>
                <w:sz w:val="22"/>
                <w:szCs w:val="22"/>
              </w:rPr>
              <w:pPrChange w:id="6557" w:author="Hannah McSorley" w:date="2020-08-05T02:53:00Z">
                <w:pPr>
                  <w:spacing w:line="240" w:lineRule="auto"/>
                </w:pPr>
              </w:pPrChange>
            </w:pPr>
            <w:del w:id="6558" w:author="Hannah McSorley" w:date="2020-08-05T02:53:00Z">
              <w:r w:rsidRPr="00611A89">
                <w:rPr>
                  <w:rFonts w:asciiTheme="minorHAnsi" w:hAnsiTheme="minorHAnsi" w:cstheme="minorHAnsi"/>
                  <w:sz w:val="22"/>
                  <w:szCs w:val="22"/>
                </w:rPr>
                <w:delText>0</w:delText>
              </w:r>
            </w:del>
            <w:ins w:id="6559" w:author="Hannah McSorley" w:date="2020-08-05T02:53:00Z">
              <w:r w:rsidR="005D6F31" w:rsidRPr="00BB7467">
                <w:rPr>
                  <w:rFonts w:asciiTheme="minorHAnsi" w:hAnsiTheme="minorHAnsi" w:cstheme="minorHAnsi"/>
                  <w:sz w:val="22"/>
                  <w:szCs w:val="22"/>
                </w:rPr>
                <w:t>3.4</w:t>
              </w:r>
            </w:ins>
          </w:p>
        </w:tc>
        <w:tc>
          <w:tcPr>
            <w:tcW w:w="529" w:type="pct"/>
            <w:gridSpan w:val="2"/>
            <w:tcBorders>
              <w:bottom w:val="single" w:sz="4" w:space="0" w:color="auto"/>
            </w:tcBorders>
            <w:shd w:val="clear" w:color="auto" w:fill="F2F2F2" w:themeFill="background1" w:themeFillShade="F2"/>
          </w:tcPr>
          <w:p w14:paraId="0B468E28" w14:textId="34BDAEE9" w:rsidR="00D3555D" w:rsidRPr="00BB7467" w:rsidRDefault="006D238B">
            <w:pPr>
              <w:spacing w:line="276" w:lineRule="auto"/>
              <w:jc w:val="right"/>
              <w:rPr>
                <w:rFonts w:asciiTheme="minorHAnsi" w:hAnsiTheme="minorHAnsi" w:cstheme="minorHAnsi"/>
                <w:sz w:val="22"/>
                <w:szCs w:val="22"/>
              </w:rPr>
              <w:pPrChange w:id="6560" w:author="Hannah McSorley" w:date="2020-08-05T02:53:00Z">
                <w:pPr>
                  <w:spacing w:line="240" w:lineRule="auto"/>
                </w:pPr>
              </w:pPrChange>
            </w:pPr>
            <w:del w:id="6561" w:author="Hannah McSorley" w:date="2020-08-05T02:53:00Z">
              <w:r w:rsidRPr="00611A89">
                <w:rPr>
                  <w:rFonts w:asciiTheme="minorHAnsi" w:hAnsiTheme="minorHAnsi" w:cstheme="minorHAnsi"/>
                  <w:sz w:val="22"/>
                  <w:szCs w:val="22"/>
                </w:rPr>
                <w:delText>0.4</w:delText>
              </w:r>
            </w:del>
            <w:ins w:id="6562" w:author="Hannah McSorley" w:date="2020-08-05T02:53:00Z">
              <w:r w:rsidR="005D6F31" w:rsidRPr="00BB7467">
                <w:rPr>
                  <w:rFonts w:asciiTheme="minorHAnsi" w:hAnsiTheme="minorHAnsi" w:cstheme="minorHAnsi"/>
                  <w:sz w:val="22"/>
                  <w:szCs w:val="22"/>
                </w:rPr>
                <w:t>75.9</w:t>
              </w:r>
            </w:ins>
          </w:p>
        </w:tc>
        <w:tc>
          <w:tcPr>
            <w:tcW w:w="742" w:type="pct"/>
            <w:gridSpan w:val="2"/>
            <w:tcBorders>
              <w:bottom w:val="single" w:sz="4" w:space="0" w:color="auto"/>
            </w:tcBorders>
            <w:shd w:val="clear" w:color="auto" w:fill="F2F2F2" w:themeFill="background1" w:themeFillShade="F2"/>
          </w:tcPr>
          <w:p w14:paraId="2CC85EA3" w14:textId="6BEBDD8F" w:rsidR="00D3555D" w:rsidRPr="00BB7467" w:rsidRDefault="006D238B">
            <w:pPr>
              <w:spacing w:line="276" w:lineRule="auto"/>
              <w:jc w:val="right"/>
              <w:rPr>
                <w:rFonts w:asciiTheme="minorHAnsi" w:hAnsiTheme="minorHAnsi" w:cstheme="minorHAnsi"/>
                <w:sz w:val="22"/>
                <w:szCs w:val="22"/>
              </w:rPr>
              <w:pPrChange w:id="6563" w:author="Hannah McSorley" w:date="2020-08-05T02:53:00Z">
                <w:pPr>
                  <w:spacing w:line="240" w:lineRule="auto"/>
                </w:pPr>
              </w:pPrChange>
            </w:pPr>
            <w:del w:id="6564" w:author="Hannah McSorley" w:date="2020-08-05T02:53:00Z">
              <w:r w:rsidRPr="00611A89">
                <w:rPr>
                  <w:rFonts w:asciiTheme="minorHAnsi" w:hAnsiTheme="minorHAnsi" w:cstheme="minorHAnsi"/>
                  <w:sz w:val="22"/>
                  <w:szCs w:val="22"/>
                </w:rPr>
                <w:delText>0.7</w:delText>
              </w:r>
            </w:del>
            <w:ins w:id="6565" w:author="Hannah McSorley" w:date="2020-08-05T02:53:00Z">
              <w:r w:rsidR="005D6F31" w:rsidRPr="00BB7467">
                <w:rPr>
                  <w:rFonts w:asciiTheme="minorHAnsi" w:hAnsiTheme="minorHAnsi" w:cstheme="minorHAnsi"/>
                  <w:sz w:val="22"/>
                  <w:szCs w:val="22"/>
                </w:rPr>
                <w:t>22.4</w:t>
              </w:r>
            </w:ins>
          </w:p>
        </w:tc>
        <w:tc>
          <w:tcPr>
            <w:tcW w:w="549" w:type="pct"/>
            <w:gridSpan w:val="2"/>
            <w:tcBorders>
              <w:bottom w:val="single" w:sz="4" w:space="0" w:color="auto"/>
            </w:tcBorders>
            <w:shd w:val="clear" w:color="auto" w:fill="F2F2F2" w:themeFill="background1" w:themeFillShade="F2"/>
          </w:tcPr>
          <w:p w14:paraId="1DE35F58" w14:textId="529FAAA3" w:rsidR="00D3555D" w:rsidRPr="00BB7467" w:rsidRDefault="006D238B">
            <w:pPr>
              <w:spacing w:line="276" w:lineRule="auto"/>
              <w:jc w:val="right"/>
              <w:rPr>
                <w:rFonts w:asciiTheme="minorHAnsi" w:hAnsiTheme="minorHAnsi" w:cstheme="minorHAnsi"/>
                <w:sz w:val="22"/>
                <w:szCs w:val="22"/>
              </w:rPr>
              <w:pPrChange w:id="6566" w:author="Hannah McSorley" w:date="2020-08-05T02:53:00Z">
                <w:pPr>
                  <w:spacing w:line="240" w:lineRule="auto"/>
                </w:pPr>
              </w:pPrChange>
            </w:pPr>
            <w:del w:id="6567" w:author="Hannah McSorley" w:date="2020-08-05T02:53:00Z">
              <w:r w:rsidRPr="00611A89">
                <w:rPr>
                  <w:rFonts w:asciiTheme="minorHAnsi" w:hAnsiTheme="minorHAnsi" w:cstheme="minorHAnsi"/>
                  <w:sz w:val="22"/>
                  <w:szCs w:val="22"/>
                </w:rPr>
                <w:delText>0.1</w:delText>
              </w:r>
            </w:del>
            <w:ins w:id="6568" w:author="Hannah McSorley" w:date="2020-08-05T02:53:00Z">
              <w:r w:rsidR="005D6F31" w:rsidRPr="00BB7467">
                <w:rPr>
                  <w:rFonts w:asciiTheme="minorHAnsi" w:hAnsiTheme="minorHAnsi" w:cstheme="minorHAnsi"/>
                  <w:sz w:val="22"/>
                  <w:szCs w:val="22"/>
                </w:rPr>
                <w:t>10</w:t>
              </w:r>
            </w:ins>
          </w:p>
        </w:tc>
        <w:tc>
          <w:tcPr>
            <w:tcW w:w="502" w:type="pct"/>
            <w:tcBorders>
              <w:bottom w:val="single" w:sz="4" w:space="0" w:color="auto"/>
            </w:tcBorders>
            <w:shd w:val="clear" w:color="auto" w:fill="F2F2F2" w:themeFill="background1" w:themeFillShade="F2"/>
          </w:tcPr>
          <w:p w14:paraId="36CD7B6D"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3.79</w:t>
            </w:r>
          </w:p>
        </w:tc>
        <w:tc>
          <w:tcPr>
            <w:tcW w:w="414" w:type="pct"/>
            <w:gridSpan w:val="2"/>
            <w:tcBorders>
              <w:bottom w:val="single" w:sz="4" w:space="0" w:color="auto"/>
            </w:tcBorders>
            <w:shd w:val="clear" w:color="auto" w:fill="F2F2F2" w:themeFill="background1" w:themeFillShade="F2"/>
          </w:tcPr>
          <w:p w14:paraId="0404D0E1" w14:textId="52621A70" w:rsidR="00D3555D" w:rsidRPr="00BB7467" w:rsidRDefault="006D238B">
            <w:pPr>
              <w:spacing w:line="276" w:lineRule="auto"/>
              <w:jc w:val="right"/>
              <w:rPr>
                <w:rFonts w:asciiTheme="minorHAnsi" w:hAnsiTheme="minorHAnsi" w:cstheme="minorHAnsi"/>
                <w:sz w:val="22"/>
                <w:szCs w:val="22"/>
              </w:rPr>
              <w:pPrChange w:id="6569" w:author="Hannah McSorley" w:date="2020-08-05T02:53:00Z">
                <w:pPr>
                  <w:spacing w:line="240" w:lineRule="auto"/>
                </w:pPr>
              </w:pPrChange>
            </w:pPr>
            <w:del w:id="6570" w:author="Hannah McSorley" w:date="2020-08-05T02:53:00Z">
              <w:r w:rsidRPr="00611A89">
                <w:rPr>
                  <w:rFonts w:asciiTheme="minorHAnsi" w:hAnsiTheme="minorHAnsi" w:cstheme="minorHAnsi"/>
                  <w:sz w:val="22"/>
                  <w:szCs w:val="22"/>
                </w:rPr>
                <w:delText>0.</w:delText>
              </w:r>
            </w:del>
            <w:r w:rsidR="005D6F31" w:rsidRPr="00BB7467">
              <w:rPr>
                <w:rFonts w:asciiTheme="minorHAnsi" w:hAnsiTheme="minorHAnsi" w:cstheme="minorHAnsi"/>
                <w:sz w:val="22"/>
                <w:szCs w:val="22"/>
              </w:rPr>
              <w:t>9</w:t>
            </w:r>
            <w:ins w:id="6571" w:author="Hannah McSorley" w:date="2020-08-05T02:53:00Z">
              <w:r w:rsidR="005D6F31" w:rsidRPr="00BB7467">
                <w:rPr>
                  <w:rFonts w:asciiTheme="minorHAnsi" w:hAnsiTheme="minorHAnsi" w:cstheme="minorHAnsi"/>
                  <w:sz w:val="22"/>
                  <w:szCs w:val="22"/>
                </w:rPr>
                <w:t>.61</w:t>
              </w:r>
            </w:ins>
          </w:p>
        </w:tc>
        <w:tc>
          <w:tcPr>
            <w:tcW w:w="0" w:type="auto"/>
            <w:tcBorders>
              <w:bottom w:val="single" w:sz="4" w:space="0" w:color="auto"/>
            </w:tcBorders>
            <w:shd w:val="clear" w:color="auto" w:fill="F2F2F2" w:themeFill="background1" w:themeFillShade="F2"/>
          </w:tcPr>
          <w:p w14:paraId="47CDF7C4" w14:textId="77777777"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4.48</w:t>
            </w:r>
          </w:p>
        </w:tc>
      </w:tr>
    </w:tbl>
    <w:p w14:paraId="45D56E72" w14:textId="77777777" w:rsidR="00611A89" w:rsidRDefault="00611A89">
      <w:pPr>
        <w:rPr>
          <w:del w:id="6572" w:author="Hannah McSorley" w:date="2020-08-05T02:53:00Z"/>
        </w:rPr>
        <w:sectPr w:rsidR="00611A89" w:rsidSect="000C7037">
          <w:pgSz w:w="15840" w:h="12240" w:orient="landscape" w:code="1"/>
          <w:pgMar w:top="1440" w:right="1440" w:bottom="1440" w:left="1440" w:header="706" w:footer="706" w:gutter="0"/>
          <w:cols w:space="708"/>
          <w:docGrid w:linePitch="326"/>
        </w:sectPr>
      </w:pPr>
    </w:p>
    <w:p w14:paraId="27FAF3CA" w14:textId="77777777" w:rsidR="00F77BDD" w:rsidRDefault="006D238B">
      <w:pPr>
        <w:rPr>
          <w:del w:id="6573" w:author="Hannah McSorley" w:date="2020-08-05T02:53:00Z"/>
        </w:rPr>
      </w:pPr>
      <w:del w:id="6574" w:author="Hannah McSorley" w:date="2020-08-05T02:53:00Z">
        <w:r w:rsidRPr="001200AA">
          <w:rPr>
            <w:b/>
            <w:i/>
            <w:highlight w:val="cyan"/>
          </w:rPr>
          <w:delText xml:space="preserve">this is essentially the same method section as in chapter </w:delText>
        </w:r>
        <w:commentRangeStart w:id="6575"/>
        <w:r w:rsidRPr="001200AA">
          <w:rPr>
            <w:b/>
            <w:i/>
            <w:highlight w:val="cyan"/>
          </w:rPr>
          <w:delText>2</w:delText>
        </w:r>
        <w:commentRangeEnd w:id="6575"/>
        <w:r w:rsidR="008C0938">
          <w:rPr>
            <w:rStyle w:val="CommentReference"/>
          </w:rPr>
          <w:commentReference w:id="6575"/>
        </w:r>
      </w:del>
    </w:p>
    <w:p w14:paraId="79685F15" w14:textId="61676732" w:rsidR="00D3555D" w:rsidRDefault="00611A89">
      <w:pPr>
        <w:rPr>
          <w:ins w:id="6576" w:author="Hannah McSorley" w:date="2020-08-05T02:53:00Z"/>
        </w:rPr>
      </w:pPr>
      <w:del w:id="6577" w:author="Hannah McSorley" w:date="2020-08-05T02:53:00Z">
        <w:r>
          <w:rPr>
            <w:noProof/>
            <w:lang w:val="en-CA" w:eastAsia="en-CA"/>
          </w:rPr>
          <mc:AlternateContent>
            <mc:Choice Requires="wps">
              <w:drawing>
                <wp:anchor distT="45720" distB="45720" distL="114300" distR="114300" simplePos="0" relativeHeight="251661312" behindDoc="0" locked="0" layoutInCell="1" allowOverlap="1" wp14:anchorId="56EEC8B2" wp14:editId="21964535">
                  <wp:simplePos x="0" y="0"/>
                  <wp:positionH relativeFrom="column">
                    <wp:posOffset>3276600</wp:posOffset>
                  </wp:positionH>
                  <wp:positionV relativeFrom="paragraph">
                    <wp:posOffset>1554480</wp:posOffset>
                  </wp:positionV>
                  <wp:extent cx="2743200" cy="594360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943600"/>
                          </a:xfrm>
                          <a:prstGeom prst="rect">
                            <a:avLst/>
                          </a:prstGeom>
                          <a:solidFill>
                            <a:srgbClr val="FFFFFF"/>
                          </a:solidFill>
                          <a:ln w="9525">
                            <a:noFill/>
                            <a:miter lim="800000"/>
                            <a:headEnd/>
                            <a:tailEnd/>
                          </a:ln>
                        </wps:spPr>
                        <wps:txbx>
                          <w:txbxContent>
                            <w:p w14:paraId="189D11C2" w14:textId="77777777" w:rsidR="00A748CC" w:rsidRDefault="00A748CC" w:rsidP="00611A89">
                              <w:pPr>
                                <w:spacing w:line="240" w:lineRule="auto"/>
                                <w:rPr>
                                  <w:del w:id="6578" w:author="Hannah McSorley" w:date="2020-08-05T02:53:00Z"/>
                                </w:rPr>
                              </w:pPr>
                              <w:del w:id="6579" w:author="Hannah McSorley" w:date="2020-08-05T02:53:00Z">
                                <w:r>
                                  <w:rPr>
                                    <w:noProof/>
                                    <w:lang w:val="en-CA" w:eastAsia="en-CA"/>
                                  </w:rPr>
                                  <w:drawing>
                                    <wp:inline distT="0" distB="0" distL="0" distR="0" wp14:anchorId="4E8582BC" wp14:editId="72F54142">
                                      <wp:extent cx="2552700" cy="5111527"/>
                                      <wp:effectExtent l="0" t="0" r="0" b="0"/>
                                      <wp:docPr id="203"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571130" cy="5148432"/>
                                              </a:xfrm>
                                              <a:prstGeom prst="rect">
                                                <a:avLst/>
                                              </a:prstGeom>
                                              <a:noFill/>
                                              <a:ln w="9525">
                                                <a:noFill/>
                                                <a:headEnd/>
                                                <a:tailEnd/>
                                              </a:ln>
                                            </pic:spPr>
                                          </pic:pic>
                                        </a:graphicData>
                                      </a:graphic>
                                    </wp:inline>
                                  </w:drawing>
                                </w:r>
                              </w:del>
                            </w:p>
                            <w:p w14:paraId="5CBEF580" w14:textId="77777777" w:rsidR="00A748CC" w:rsidRDefault="00A748CC" w:rsidP="00611A89">
                              <w:pPr>
                                <w:spacing w:line="240" w:lineRule="auto"/>
                                <w:rPr>
                                  <w:del w:id="6580" w:author="Hannah McSorley" w:date="2020-08-05T02:53:00Z"/>
                                </w:rPr>
                              </w:pPr>
                              <w:del w:id="6581" w:author="Hannah McSorley" w:date="2020-08-05T02:53:00Z">
                                <w:r w:rsidRPr="00611A89">
                                  <w:delText>Figure 15:  Vertical sampling rack and siphon sampler bottle, illustrative of installations at six sites across the LWSA (shown here is Chris Creek (site 2).</w:delText>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EC8B2" id="_x0000_s1027" type="#_x0000_t202" style="position:absolute;margin-left:258pt;margin-top:122.4pt;width:3in;height:46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" stroked="f">
                  <v:textbox>
                    <w:txbxContent>
                      <w:p w14:paraId="189D11C2" w14:textId="77777777" w:rsidR="00A748CC" w:rsidRDefault="00A748CC" w:rsidP="00611A89">
                        <w:pPr>
                          <w:spacing w:line="240" w:lineRule="auto"/>
                          <w:rPr>
                            <w:del w:id="6582" w:author="Hannah McSorley" w:date="2020-08-05T02:53:00Z"/>
                          </w:rPr>
                        </w:pPr>
                        <w:del w:id="6583" w:author="Hannah McSorley" w:date="2020-08-05T02:53:00Z">
                          <w:r>
                            <w:rPr>
                              <w:noProof/>
                              <w:lang w:val="en-CA" w:eastAsia="en-CA"/>
                            </w:rPr>
                            <w:drawing>
                              <wp:inline distT="0" distB="0" distL="0" distR="0" wp14:anchorId="4E8582BC" wp14:editId="72F54142">
                                <wp:extent cx="2552700" cy="5111527"/>
                                <wp:effectExtent l="0" t="0" r="0" b="0"/>
                                <wp:docPr id="203" name="Picture" descr="Figure 1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571130" cy="5148432"/>
                                        </a:xfrm>
                                        <a:prstGeom prst="rect">
                                          <a:avLst/>
                                        </a:prstGeom>
                                        <a:noFill/>
                                        <a:ln w="9525">
                                          <a:noFill/>
                                          <a:headEnd/>
                                          <a:tailEnd/>
                                        </a:ln>
                                      </pic:spPr>
                                    </pic:pic>
                                  </a:graphicData>
                                </a:graphic>
                              </wp:inline>
                            </w:drawing>
                          </w:r>
                        </w:del>
                      </w:p>
                      <w:p w14:paraId="5CBEF580" w14:textId="77777777" w:rsidR="00A748CC" w:rsidRDefault="00A748CC" w:rsidP="00611A89">
                        <w:pPr>
                          <w:spacing w:line="240" w:lineRule="auto"/>
                          <w:rPr>
                            <w:del w:id="6584" w:author="Hannah McSorley" w:date="2020-08-05T02:53:00Z"/>
                          </w:rPr>
                        </w:pPr>
                        <w:del w:id="6585" w:author="Hannah McSorley" w:date="2020-08-05T02:53:00Z">
                          <w:r w:rsidRPr="00611A89">
                            <w:delText>Figure 15:  Vertical sampling rack and siphon sampler bottle, illustrative of installations at six sites across the LWSA (shown here is Chris Creek (site 2).</w:delText>
                          </w:r>
                        </w:del>
                      </w:p>
                    </w:txbxContent>
                  </v:textbox>
                  <w10:wrap type="square"/>
                </v:shape>
              </w:pict>
            </mc:Fallback>
          </mc:AlternateContent>
        </w:r>
        <w:r w:rsidR="006D238B">
          <w:delTex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 (Abbott et al. </w:delText>
        </w:r>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r w:rsidR="006D238B">
          <w:delText>). Standard Grab samples were collected manually between storm</w:delText>
        </w:r>
      </w:del>
      <w:ins w:id="6586" w:author="Hannah McSorley" w:date="2020-08-05T02:53:00Z">
        <w:r w:rsidR="005D6F31">
          <w:t> </w:t>
        </w:r>
      </w:ins>
    </w:p>
    <w:p w14:paraId="51AAA207" w14:textId="77777777" w:rsidR="00F77BDD" w:rsidRDefault="005D6F31">
      <w:pPr>
        <w:rPr>
          <w:del w:id="6587" w:author="Hannah McSorley" w:date="2020-08-05T02:53:00Z"/>
        </w:rPr>
      </w:pPr>
      <w:commentRangeStart w:id="6588"/>
      <w:ins w:id="6589" w:author="Hannah McSorley" w:date="2020-08-05T02:53:00Z">
        <w:r>
          <w:t>Because</w:t>
        </w:r>
      </w:ins>
      <w:r>
        <w:t xml:space="preserve"> events </w:t>
      </w:r>
      <w:del w:id="6590" w:author="Hannah McSorley" w:date="2020-08-05T02:53:00Z">
        <w:r w:rsidR="006D238B">
          <w:delText>and during dry season baseflow.</w:delText>
        </w:r>
      </w:del>
    </w:p>
    <w:p w14:paraId="1A16D98F" w14:textId="77777777" w:rsidR="00F77BDD" w:rsidRDefault="006D238B">
      <w:pPr>
        <w:rPr>
          <w:del w:id="6591" w:author="Hannah McSorley" w:date="2020-08-05T02:53:00Z"/>
        </w:rPr>
      </w:pPr>
      <w:del w:id="6592" w:author="Hannah McSorley" w:date="2020-08-05T02:53:00Z">
        <w:r>
          <w:delText> </w:delText>
        </w:r>
      </w:del>
    </w:p>
    <w:p w14:paraId="79A515D1" w14:textId="77777777" w:rsidR="00F77BDD" w:rsidRDefault="006D238B">
      <w:pPr>
        <w:rPr>
          <w:del w:id="6593" w:author="Hannah McSorley" w:date="2020-08-05T02:53:00Z"/>
        </w:rPr>
      </w:pPr>
      <w:del w:id="6594" w:author="Hannah McSorley" w:date="2020-08-05T02:53:00Z">
        <w:r>
          <w:delText xml:space="preserve">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 (Graczyk et al. </w:delText>
        </w:r>
        <w:r w:rsidR="0061415C">
          <w:fldChar w:fldCharType="begin"/>
        </w:r>
        <w:r w:rsidR="0061415C">
          <w:delInstrText xml:space="preserve"> HYPERLINK \l "ref-Graczyk2000" \h </w:delInstrText>
        </w:r>
        <w:r w:rsidR="0061415C">
          <w:fldChar w:fldCharType="separate"/>
        </w:r>
        <w:r>
          <w:rPr>
            <w:rStyle w:val="Hyperlink"/>
          </w:rPr>
          <w:delText>2000</w:delText>
        </w:r>
        <w:r w:rsidR="0061415C">
          <w:rPr>
            <w:rStyle w:val="Hyperlink"/>
          </w:rPr>
          <w:fldChar w:fldCharType="end"/>
        </w:r>
        <w:r>
          <w:delText>). The siphon samplers built for this research were 250 mL amber HDPE wide-mouth bottles with augmented screw caps. The caps were fit with two 1/4" (OD) stainless steel tubes, one longer than the other, both with a 180</w:delText>
        </w:r>
        <m:oMath>
          <m:sSup>
            <m:sSupPr>
              <m:ctrlPr>
                <w:rPr>
                  <w:rFonts w:ascii="Cambria Math" w:hAnsi="Cambria Math"/>
                </w:rPr>
              </m:ctrlPr>
            </m:sSupPr>
            <m:e>
              <m:r>
                <w:rPr>
                  <w:rFonts w:ascii="Cambria Math" w:hAnsi="Cambria Math"/>
                </w:rPr>
                <m:t>​</m:t>
              </m:r>
            </m:e>
            <m:sup>
              <m:r>
                <w:rPr>
                  <w:rFonts w:ascii="Cambria Math" w:hAnsi="Cambria Math"/>
                </w:rPr>
                <m:t>∘</m:t>
              </m:r>
            </m:sup>
          </m:sSup>
        </m:oMath>
        <w:r>
          <w:delText xml:space="preserve"> bend at the top end.</w:delText>
        </w:r>
      </w:del>
    </w:p>
    <w:p w14:paraId="4D42EF15" w14:textId="77777777" w:rsidR="00F77BDD" w:rsidRDefault="006D238B">
      <w:pPr>
        <w:rPr>
          <w:del w:id="6595" w:author="Hannah McSorley" w:date="2020-08-05T02:53:00Z"/>
        </w:rPr>
      </w:pPr>
      <w:del w:id="6596" w:author="Hannah McSorley" w:date="2020-08-05T02:53:00Z">
        <w:r>
          <w:delText> </w:delText>
        </w:r>
      </w:del>
    </w:p>
    <w:p w14:paraId="1BDAD1B9" w14:textId="77777777" w:rsidR="00F77BDD" w:rsidRDefault="006D238B">
      <w:pPr>
        <w:rPr>
          <w:del w:id="6597" w:author="Hannah McSorley" w:date="2020-08-05T02:53:00Z"/>
        </w:rPr>
      </w:pPr>
      <w:del w:id="6598" w:author="Hannah McSorley" w:date="2020-08-05T02:53:00Z">
        <w:r>
          <w:delText>Each rack included a central stilling well (3.81 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TidbiT v2 Temperature Data Logger, Onset, USA) that recorded air and water temperatures (Figure 3). By combining the height at which each siphon bottle filled with observed stage (stilling-well measuring tape) and level-logger data, the date and time for collection of each rising-stage sample was determined.</w:delText>
        </w:r>
      </w:del>
    </w:p>
    <w:p w14:paraId="34AC588F" w14:textId="77777777" w:rsidR="00F77BDD" w:rsidRDefault="00F77BDD" w:rsidP="00611A89">
      <w:pPr>
        <w:rPr>
          <w:del w:id="6599" w:author="Hannah McSorley" w:date="2020-08-05T02:53:00Z"/>
        </w:rPr>
      </w:pPr>
    </w:p>
    <w:p w14:paraId="52CE422F" w14:textId="77777777" w:rsidR="00F77BDD" w:rsidRDefault="006D238B">
      <w:pPr>
        <w:rPr>
          <w:del w:id="6600" w:author="Hannah McSorley" w:date="2020-08-05T02:53:00Z"/>
        </w:rPr>
      </w:pPr>
      <w:del w:id="6601" w:author="Hannah McSorley" w:date="2020-08-05T02:53:00Z">
        <w:r>
          <w:delText>The timestamps of event-based river samples collected near-simultaneously at sites across a watershed were used to inform stage-concentration relationships, and to tease out insights about relative hydrologic pulse responses across nested catchments.</w:delText>
        </w:r>
      </w:del>
    </w:p>
    <w:p w14:paraId="4DCDF5EA" w14:textId="77777777" w:rsidR="00F77BDD" w:rsidRDefault="006D238B">
      <w:pPr>
        <w:rPr>
          <w:del w:id="6602" w:author="Hannah McSorley" w:date="2020-08-05T02:53:00Z"/>
        </w:rPr>
      </w:pPr>
      <w:del w:id="6603" w:author="Hannah McSorley" w:date="2020-08-05T02:53:00Z">
        <w:r>
          <w:delText> </w:delText>
        </w:r>
      </w:del>
    </w:p>
    <w:p w14:paraId="716000F9" w14:textId="77777777" w:rsidR="00F77BDD" w:rsidRDefault="006D238B">
      <w:pPr>
        <w:pStyle w:val="Heading4"/>
        <w:rPr>
          <w:del w:id="6604" w:author="Hannah McSorley" w:date="2020-08-05T02:53:00Z"/>
        </w:rPr>
      </w:pPr>
      <w:del w:id="6605" w:author="Hannah McSorley" w:date="2020-08-05T02:53:00Z">
        <w:r>
          <w:delText>Sample analysis</w:delText>
        </w:r>
      </w:del>
    </w:p>
    <w:p w14:paraId="0B12510A" w14:textId="77777777" w:rsidR="00F77BDD" w:rsidRDefault="006D238B">
      <w:pPr>
        <w:rPr>
          <w:del w:id="6606" w:author="Hannah McSorley" w:date="2020-08-05T02:53:00Z"/>
        </w:rPr>
      </w:pPr>
      <w:del w:id="6607" w:author="Hannah McSorley" w:date="2020-08-05T02:53:00Z">
        <w:r>
          <w:delTex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 (Baird, Eaton, and Rice </w:delText>
        </w:r>
        <w:r w:rsidR="0061415C">
          <w:fldChar w:fldCharType="begin"/>
        </w:r>
        <w:r w:rsidR="0061415C">
          <w:delInstrText xml:space="preserve"> HYPERLINK \l "ref-StdMet5310" \h </w:delInstrText>
        </w:r>
        <w:r w:rsidR="0061415C">
          <w:fldChar w:fldCharType="separate"/>
        </w:r>
        <w:r>
          <w:rPr>
            <w:rStyle w:val="Hyperlink"/>
          </w:rPr>
          <w:delText>2017</w:delText>
        </w:r>
        <w:r w:rsidR="0061415C">
          <w:rPr>
            <w:rStyle w:val="Hyperlink"/>
          </w:rPr>
          <w:fldChar w:fldCharType="end"/>
        </w:r>
        <w:r w:rsidR="0061415C">
          <w:fldChar w:fldCharType="begin"/>
        </w:r>
        <w:r w:rsidR="0061415C">
          <w:delInstrText xml:space="preserve"> HYPERLINK \l "ref-StdMet5310" \h </w:delInstrText>
        </w:r>
        <w:r w:rsidR="0061415C">
          <w:fldChar w:fldCharType="separate"/>
        </w:r>
        <w:r>
          <w:rPr>
            <w:rStyle w:val="Hyperlink"/>
          </w:rPr>
          <w:delText>a</w:delText>
        </w:r>
        <w:r w:rsidR="0061415C">
          <w:rPr>
            <w:rStyle w:val="Hyperlink"/>
          </w:rPr>
          <w:fldChar w:fldCharType="end"/>
        </w:r>
        <w:r>
          <w:delText>), and UV-Vis measurements were completed on a spectro::lyser spectrophotometer (S::can, Vienna, Austria)</w:delText>
        </w:r>
      </w:del>
    </w:p>
    <w:p w14:paraId="58BB946B" w14:textId="77777777" w:rsidR="00F77BDD" w:rsidRDefault="006D238B">
      <w:pPr>
        <w:rPr>
          <w:del w:id="6608" w:author="Hannah McSorley" w:date="2020-08-05T02:53:00Z"/>
        </w:rPr>
      </w:pPr>
      <w:del w:id="6609" w:author="Hannah McSorley" w:date="2020-08-05T02:53:00Z">
        <w:r>
          <w:delText> </w:delText>
        </w:r>
      </w:del>
    </w:p>
    <w:p w14:paraId="2F39B805" w14:textId="77777777" w:rsidR="00F77BDD" w:rsidRDefault="006D238B">
      <w:pPr>
        <w:rPr>
          <w:del w:id="6610" w:author="Hannah McSorley" w:date="2020-08-05T02:53:00Z"/>
        </w:rPr>
      </w:pPr>
      <w:del w:id="6611" w:author="Hannah McSorley" w:date="2020-08-05T02:53:00Z">
        <w:r>
          <w:delText>Molecular character of NOM in water samples was assessed through specific ultraviolet absorbance at 254nm (SUVA</w:delText>
        </w:r>
        <w:r>
          <w:rPr>
            <w:vertAlign w:val="subscript"/>
          </w:rPr>
          <w:delText>254</w:delText>
        </w:r>
        <w:r>
          <w:delText>) and the spectral quotient E</w:delText>
        </w:r>
        <w:r>
          <w:rPr>
            <w:vertAlign w:val="subscript"/>
          </w:rPr>
          <w:delText>2</w:delText>
        </w:r>
        <w:r>
          <w:delText>:E</w:delText>
        </w:r>
        <w:r>
          <w:rPr>
            <w:vertAlign w:val="subscript"/>
          </w:rPr>
          <w:delText>3</w:delText>
        </w:r>
        <w:r>
          <w:delText>. SUVA</w:delText>
        </w:r>
        <w:r>
          <w:rPr>
            <w:vertAlign w:val="subscript"/>
          </w:rPr>
          <w:delText>254</w:delText>
        </w:r>
        <w:r>
          <w:delText xml:space="preserve"> is UV absorption (spectral absorbance coefficient, SAC, m</w:delText>
        </w:r>
        <w:r>
          <w:rPr>
            <w:vertAlign w:val="superscript"/>
          </w:rPr>
          <w:delText>-1</w:delText>
        </w:r>
        <w:r>
          <w:delText xml:space="preserve">) at 254 nm wavelength, normalized to the samples DOC concentration (Weishaar et al. </w:delText>
        </w:r>
        <w:r w:rsidR="0061415C">
          <w:fldChar w:fldCharType="begin"/>
        </w:r>
        <w:r w:rsidR="0061415C">
          <w:delInstrText xml:space="preserve"> HYPERLINK \l "ref-Weishaar2003" \h </w:delInstrText>
        </w:r>
        <w:r w:rsidR="0061415C">
          <w:fldChar w:fldCharType="separate"/>
        </w:r>
        <w:r>
          <w:rPr>
            <w:rStyle w:val="Hyperlink"/>
          </w:rPr>
          <w:delText>2003</w:delText>
        </w:r>
        <w:r w:rsidR="0061415C">
          <w:rPr>
            <w:rStyle w:val="Hyperlink"/>
          </w:rPr>
          <w:fldChar w:fldCharType="end"/>
        </w:r>
        <w:r>
          <w:delText xml:space="preserve">), it correlates with NOM aromaticity (Weishaar et al. </w:delText>
        </w:r>
        <w:r w:rsidR="0061415C">
          <w:fldChar w:fldCharType="begin"/>
        </w:r>
        <w:r w:rsidR="0061415C">
          <w:delInstrText xml:space="preserve"> HYPERLINK \l "ref-Weishaar2003" \h </w:delInstrText>
        </w:r>
        <w:r w:rsidR="0061415C">
          <w:fldChar w:fldCharType="separate"/>
        </w:r>
        <w:r>
          <w:rPr>
            <w:rStyle w:val="Hyperlink"/>
          </w:rPr>
          <w:delText>2003</w:delText>
        </w:r>
        <w:r w:rsidR="0061415C">
          <w:rPr>
            <w:rStyle w:val="Hyperlink"/>
          </w:rPr>
          <w:fldChar w:fldCharType="end"/>
        </w:r>
        <w:r>
          <w:delText xml:space="preserve">;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xml:space="preserve">; Chow et al. </w:delText>
        </w:r>
        <w:r w:rsidR="0061415C">
          <w:fldChar w:fldCharType="begin"/>
        </w:r>
        <w:r w:rsidR="0061415C">
          <w:delInstrText xml:space="preserve"> HYPERLINK \l "ref-Chow2008" \h </w:delInstrText>
        </w:r>
        <w:r w:rsidR="0061415C">
          <w:fldChar w:fldCharType="separate"/>
        </w:r>
        <w:r>
          <w:rPr>
            <w:rStyle w:val="Hyperlink"/>
          </w:rPr>
          <w:delText>2008</w:delText>
        </w:r>
        <w:r w:rsidR="0061415C">
          <w:rPr>
            <w:rStyle w:val="Hyperlink"/>
          </w:rPr>
          <w:fldChar w:fldCharType="end"/>
        </w:r>
        <w:r>
          <w:delText>). E</w:delText>
        </w:r>
        <w:r>
          <w:rPr>
            <w:vertAlign w:val="subscript"/>
          </w:rPr>
          <w:delText>2</w:delText>
        </w:r>
        <w:r>
          <w:delText>:E</w:delText>
        </w:r>
        <w:r>
          <w:rPr>
            <w:vertAlign w:val="subscript"/>
          </w:rPr>
          <w:delText>3</w:delText>
        </w:r>
        <w:r>
          <w:delText xml:space="preserve"> is the ratio of absorbance at wavelengths 250 nm and 365 nm, and is inversely related to aquatic humic solute aromaticity and molecular size (Peuravuori and Pihlaja </w:delText>
        </w:r>
        <w:r w:rsidR="0061415C">
          <w:fldChar w:fldCharType="begin"/>
        </w:r>
        <w:r w:rsidR="0061415C">
          <w:delInstrText xml:space="preserve"> HYPERLINK \l "ref-Peuravuori1997" \h </w:delInstrText>
        </w:r>
        <w:r w:rsidR="0061415C">
          <w:fldChar w:fldCharType="separate"/>
        </w:r>
        <w:r>
          <w:rPr>
            <w:rStyle w:val="Hyperlink"/>
          </w:rPr>
          <w:delText>1997</w:delText>
        </w:r>
        <w:r w:rsidR="0061415C">
          <w:rPr>
            <w:rStyle w:val="Hyperlink"/>
          </w:rPr>
          <w:fldChar w:fldCharType="end"/>
        </w:r>
        <w:r>
          <w:delText xml:space="preserve">; Helms et al. </w:delText>
        </w:r>
        <w:r w:rsidR="0061415C">
          <w:fldChar w:fldCharType="begin"/>
        </w:r>
        <w:r w:rsidR="0061415C">
          <w:delInstrText xml:space="preserve"> HYPERLINK \l "ref-Helms2008" \h </w:delInstrText>
        </w:r>
        <w:r w:rsidR="0061415C">
          <w:fldChar w:fldCharType="separate"/>
        </w:r>
        <w:r>
          <w:rPr>
            <w:rStyle w:val="Hyperlink"/>
          </w:rPr>
          <w:delText>2008</w:delText>
        </w:r>
        <w:r w:rsidR="0061415C">
          <w:rPr>
            <w:rStyle w:val="Hyperlink"/>
          </w:rPr>
          <w:fldChar w:fldCharType="end"/>
        </w:r>
        <w:r>
          <w:delText>). Additional details can be found in Chapter 2.</w:delText>
        </w:r>
      </w:del>
    </w:p>
    <w:p w14:paraId="545567EA" w14:textId="77777777" w:rsidR="00F77BDD" w:rsidRDefault="006D238B">
      <w:pPr>
        <w:rPr>
          <w:del w:id="6612" w:author="Hannah McSorley" w:date="2020-08-05T02:53:00Z"/>
        </w:rPr>
      </w:pPr>
      <w:del w:id="6613" w:author="Hannah McSorley" w:date="2020-08-05T02:53:00Z">
        <w:r>
          <w:delText> </w:delText>
        </w:r>
      </w:del>
    </w:p>
    <w:p w14:paraId="6B805C83" w14:textId="77777777" w:rsidR="00F77BDD" w:rsidRDefault="006D238B">
      <w:pPr>
        <w:pStyle w:val="Heading4"/>
        <w:rPr>
          <w:del w:id="6614" w:author="Hannah McSorley" w:date="2020-08-05T02:53:00Z"/>
        </w:rPr>
      </w:pPr>
      <w:bookmarkStart w:id="6615" w:name="defining-rain-events-and-seasons"/>
      <w:del w:id="6616" w:author="Hannah McSorley" w:date="2020-08-05T02:53:00Z">
        <w:r>
          <w:delText>Defining rain events and seasons</w:delText>
        </w:r>
        <w:bookmarkEnd w:id="6615"/>
      </w:del>
    </w:p>
    <w:p w14:paraId="366A0BFF" w14:textId="77777777" w:rsidR="00F77BDD" w:rsidRDefault="006D238B">
      <w:pPr>
        <w:rPr>
          <w:del w:id="6617" w:author="Hannah McSorley" w:date="2020-08-05T02:53:00Z"/>
        </w:rPr>
      </w:pPr>
      <w:del w:id="6618" w:author="Hannah McSorley" w:date="2020-08-05T02:53:00Z">
        <w:r w:rsidRPr="001200AA">
          <w:rPr>
            <w:b/>
            <w:i/>
            <w:highlight w:val="cyan"/>
          </w:rPr>
          <w:delText xml:space="preserve">this is </w:delText>
        </w:r>
        <w:r w:rsidR="002F4A36" w:rsidRPr="001200AA">
          <w:rPr>
            <w:b/>
            <w:i/>
            <w:highlight w:val="cyan"/>
          </w:rPr>
          <w:delText xml:space="preserve">similar to </w:delText>
        </w:r>
        <w:r w:rsidRPr="001200AA">
          <w:rPr>
            <w:b/>
            <w:i/>
            <w:highlight w:val="cyan"/>
          </w:rPr>
          <w:delText>Chapter 2</w:delText>
        </w:r>
      </w:del>
    </w:p>
    <w:p w14:paraId="462632C1" w14:textId="493AD27D" w:rsidR="00F77BDD" w:rsidRDefault="006D238B">
      <w:pPr>
        <w:rPr>
          <w:del w:id="6619" w:author="Hannah McSorley" w:date="2020-08-05T02:53:00Z"/>
        </w:rPr>
      </w:pPr>
      <w:del w:id="6620" w:author="Hannah McSorley" w:date="2020-08-05T02:53:00Z">
        <w:r>
          <w:delText xml:space="preserve">The R package </w:delText>
        </w:r>
        <w:r>
          <w:rPr>
            <w:i/>
          </w:rPr>
          <w:delText>Rainmaker</w:delText>
        </w:r>
        <w:r>
          <w:delText xml:space="preserve"> (USGS,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delText>
        </w:r>
      </w:del>
      <w:ins w:id="6621" w:author="Hannah McSorley" w:date="2020-08-05T02:53:00Z">
        <w:r w:rsidR="005D6F31">
          <w:t>occur</w:t>
        </w:r>
      </w:ins>
      <w:r w:rsidR="00DD4C81">
        <w:t>r</w:t>
      </w:r>
      <w:ins w:id="6622" w:author="Hannah McSorley" w:date="2020-08-05T02:53:00Z">
        <w:r w:rsidR="005D6F31">
          <w:t xml:space="preserve">ed in the </w:t>
        </w:r>
      </w:ins>
      <w:r w:rsidR="005D6F31">
        <w:t>wet season</w:t>
      </w:r>
      <w:del w:id="6623" w:author="Hannah McSorley" w:date="2020-08-05T02:53:00Z">
        <w:r>
          <w:delText xml:space="preserve"> and dry season and while the dry season often includes periods of drought there is generally some rainfall throughout the entire year (</w:delText>
        </w:r>
        <w:r w:rsidR="002F4A36">
          <w:delText xml:space="preserve">Chapter 2, </w:delText>
        </w:r>
        <w:r>
          <w:delText>Figure 4). For this research, seasons were operationally defined by sampling method restrictions such that the “wet” season was defined as the period when rainfall generated stream response significant enough for vertical racks to collect rising limb samples, and the “dry” season was defined by the absence of rainfall response substantial enough for rack sampler collection.</w:delText>
        </w:r>
      </w:del>
    </w:p>
    <w:p w14:paraId="4275FD97" w14:textId="77777777" w:rsidR="00F77BDD" w:rsidRDefault="006D238B">
      <w:pPr>
        <w:rPr>
          <w:del w:id="6624" w:author="Hannah McSorley" w:date="2020-08-05T02:53:00Z"/>
        </w:rPr>
      </w:pPr>
      <w:del w:id="6625" w:author="Hannah McSorley" w:date="2020-08-05T02:53:00Z">
        <w:r>
          <w:delText> </w:delText>
        </w:r>
      </w:del>
    </w:p>
    <w:p w14:paraId="438E5DC6" w14:textId="77777777" w:rsidR="00F77BDD" w:rsidRDefault="006D238B">
      <w:pPr>
        <w:pStyle w:val="Heading4"/>
        <w:rPr>
          <w:del w:id="6626" w:author="Hannah McSorley" w:date="2020-08-05T02:53:00Z"/>
        </w:rPr>
      </w:pPr>
      <w:bookmarkStart w:id="6627" w:name="random-forests-for-variable-importance"/>
      <w:del w:id="6628" w:author="Hannah McSorley" w:date="2020-08-05T02:53:00Z">
        <w:r>
          <w:delText>Random Forests for variable importance</w:delText>
        </w:r>
        <w:bookmarkEnd w:id="6627"/>
      </w:del>
    </w:p>
    <w:p w14:paraId="47B05F8D" w14:textId="77777777" w:rsidR="00F77BDD" w:rsidRDefault="006D238B">
      <w:pPr>
        <w:rPr>
          <w:del w:id="6629" w:author="Hannah McSorley" w:date="2020-08-05T02:53:00Z"/>
        </w:rPr>
      </w:pPr>
      <w:del w:id="6630" w:author="Hannah McSorley" w:date="2020-08-05T02:53:00Z">
        <w:r>
          <w:delText xml:space="preserve">The R package RandomForest was built on Breiman’s Random Forests (RF) algorithm. RandomForest was used to determine the relative importance of watershed characteristics and conditions in determining DOC concentrations and DOM character in across the six sites of the LWSA (Breiman </w:delText>
        </w:r>
        <w:r w:rsidR="0061415C">
          <w:fldChar w:fldCharType="begin"/>
        </w:r>
        <w:r w:rsidR="0061415C">
          <w:delInstrText xml:space="preserve"> HYPERLINK \l "ref-Breiman2001" \h </w:delInstrText>
        </w:r>
        <w:r w:rsidR="0061415C">
          <w:fldChar w:fldCharType="separate"/>
        </w:r>
        <w:r>
          <w:rPr>
            <w:rStyle w:val="Hyperlink"/>
          </w:rPr>
          <w:delText>2001</w:delText>
        </w:r>
        <w:r w:rsidR="0061415C">
          <w:rPr>
            <w:rStyle w:val="Hyperlink"/>
          </w:rPr>
          <w:fldChar w:fldCharType="end"/>
        </w:r>
        <w:r>
          <w:delText>).</w:delText>
        </w:r>
      </w:del>
    </w:p>
    <w:p w14:paraId="544E9045" w14:textId="77777777" w:rsidR="00F77BDD" w:rsidRDefault="006D238B">
      <w:pPr>
        <w:rPr>
          <w:del w:id="6631" w:author="Hannah McSorley" w:date="2020-08-05T02:53:00Z"/>
        </w:rPr>
      </w:pPr>
      <w:del w:id="6632" w:author="Hannah McSorley" w:date="2020-08-05T02:53:00Z">
        <w:r>
          <w:delText> </w:delText>
        </w:r>
      </w:del>
    </w:p>
    <w:p w14:paraId="65017E0E" w14:textId="77777777" w:rsidR="00F77BDD" w:rsidRPr="001200AA" w:rsidRDefault="006D238B">
      <w:pPr>
        <w:rPr>
          <w:del w:id="6633" w:author="Hannah McSorley" w:date="2020-08-05T02:53:00Z"/>
          <w:color w:val="00B0F0"/>
        </w:rPr>
      </w:pPr>
      <w:commentRangeStart w:id="6634"/>
      <w:del w:id="6635" w:author="Hannah McSorley" w:date="2020-08-05T02:53:00Z">
        <w:r w:rsidRPr="001200AA">
          <w:rPr>
            <w:b/>
            <w:i/>
            <w:color w:val="00B0F0"/>
          </w:rPr>
          <w:delText>EXPLAIN WHICH VARIBLES YOU USED AND WHY</w:delText>
        </w:r>
      </w:del>
    </w:p>
    <w:p w14:paraId="054DDADF" w14:textId="77777777" w:rsidR="002F4A36" w:rsidRDefault="006D238B">
      <w:pPr>
        <w:rPr>
          <w:del w:id="6636" w:author="Hannah McSorley" w:date="2020-08-05T02:53:00Z"/>
        </w:rPr>
      </w:pPr>
      <w:del w:id="6637" w:author="Hannah McSorley" w:date="2020-08-05T02:53:00Z">
        <w:r>
          <w:delText xml:space="preserve">included: </w:delText>
        </w:r>
      </w:del>
    </w:p>
    <w:p w14:paraId="16D25330" w14:textId="77777777" w:rsidR="002F4A36" w:rsidRDefault="006D238B">
      <w:pPr>
        <w:rPr>
          <w:del w:id="6638" w:author="Hannah McSorley" w:date="2020-08-05T02:53:00Z"/>
        </w:rPr>
      </w:pPr>
      <w:del w:id="6639" w:author="Hannah McSorley" w:date="2020-08-05T02:53:00Z">
        <w:r>
          <w:delText xml:space="preserve">* antecedent 7 day (+14 day / 21 day / 28 day / 35 day?) temperature &amp; rain </w:delText>
        </w:r>
      </w:del>
    </w:p>
    <w:p w14:paraId="1DCE186E" w14:textId="77777777" w:rsidR="002F4A36" w:rsidRDefault="006D238B">
      <w:pPr>
        <w:rPr>
          <w:del w:id="6640" w:author="Hannah McSorley" w:date="2020-08-05T02:53:00Z"/>
        </w:rPr>
      </w:pPr>
      <w:del w:id="6641" w:author="Hannah McSorley" w:date="2020-08-05T02:53:00Z">
        <w:r>
          <w:delText xml:space="preserve">* what are key fire risk parameters – is there a link between fire weather risk and inceased NOM or DOC? </w:delText>
        </w:r>
      </w:del>
    </w:p>
    <w:p w14:paraId="068BEC16" w14:textId="77777777" w:rsidR="002F4A36" w:rsidRDefault="006D238B">
      <w:pPr>
        <w:rPr>
          <w:del w:id="6642" w:author="Hannah McSorley" w:date="2020-08-05T02:53:00Z"/>
        </w:rPr>
      </w:pPr>
      <w:del w:id="6643" w:author="Hannah McSorley" w:date="2020-08-05T02:53:00Z">
        <w:r>
          <w:delText xml:space="preserve">* include event data (rain intensity, amount, duration) </w:delText>
        </w:r>
      </w:del>
    </w:p>
    <w:p w14:paraId="40ECBD57" w14:textId="77777777" w:rsidR="002F4A36" w:rsidRDefault="006D238B">
      <w:pPr>
        <w:rPr>
          <w:del w:id="6644" w:author="Hannah McSorley" w:date="2020-08-05T02:53:00Z"/>
        </w:rPr>
      </w:pPr>
      <w:del w:id="6645" w:author="Hannah McSorley" w:date="2020-08-05T02:53:00Z">
        <w:r>
          <w:delText>* include antecedent rain amounts *</w:delText>
        </w:r>
      </w:del>
    </w:p>
    <w:p w14:paraId="55289908" w14:textId="77777777" w:rsidR="00F77BDD" w:rsidRDefault="006D238B">
      <w:pPr>
        <w:rPr>
          <w:del w:id="6646" w:author="Hannah McSorley" w:date="2020-08-05T02:53:00Z"/>
        </w:rPr>
      </w:pPr>
      <w:del w:id="6647" w:author="Hannah McSorley" w:date="2020-08-05T02:53:00Z">
        <w:r>
          <w:delText xml:space="preserve"> include antecedent snow also</w:delText>
        </w:r>
        <w:commentRangeEnd w:id="6634"/>
        <w:r w:rsidR="001200AA">
          <w:rPr>
            <w:rStyle w:val="CommentReference"/>
          </w:rPr>
          <w:commentReference w:id="6634"/>
        </w:r>
      </w:del>
    </w:p>
    <w:p w14:paraId="1183AD5D" w14:textId="77777777" w:rsidR="00F77BDD" w:rsidRDefault="006D238B">
      <w:pPr>
        <w:rPr>
          <w:del w:id="6648" w:author="Hannah McSorley" w:date="2020-08-05T02:53:00Z"/>
        </w:rPr>
      </w:pPr>
      <w:del w:id="6649" w:author="Hannah McSorley" w:date="2020-08-05T02:53:00Z">
        <w:r>
          <w:delText> </w:delText>
        </w:r>
      </w:del>
    </w:p>
    <w:p w14:paraId="039E7A04" w14:textId="77777777" w:rsidR="00F77BDD" w:rsidRDefault="006D238B">
      <w:pPr>
        <w:pStyle w:val="Heading3"/>
        <w:rPr>
          <w:del w:id="6650" w:author="Hannah McSorley" w:date="2020-08-05T02:53:00Z"/>
        </w:rPr>
      </w:pPr>
      <w:bookmarkStart w:id="6651" w:name="results"/>
      <w:bookmarkStart w:id="6652" w:name="_Toc46783706"/>
      <w:del w:id="6653" w:author="Hannah McSorley" w:date="2020-08-05T02:53:00Z">
        <w:r>
          <w:delText>Results</w:delText>
        </w:r>
        <w:bookmarkEnd w:id="6651"/>
        <w:bookmarkEnd w:id="6652"/>
      </w:del>
    </w:p>
    <w:p w14:paraId="71BBABE4" w14:textId="77777777" w:rsidR="00F77BDD" w:rsidRDefault="006D238B">
      <w:pPr>
        <w:pStyle w:val="Heading4"/>
        <w:rPr>
          <w:del w:id="6654" w:author="Hannah McSorley" w:date="2020-08-05T02:53:00Z"/>
        </w:rPr>
      </w:pPr>
      <w:bookmarkStart w:id="6655" w:name="rain-events-and-sampling"/>
      <w:del w:id="6656" w:author="Hannah McSorley" w:date="2020-08-05T02:53:00Z">
        <w:r>
          <w:delText>Rain events and sampling</w:delText>
        </w:r>
        <w:bookmarkEnd w:id="6655"/>
      </w:del>
    </w:p>
    <w:p w14:paraId="47BE2BC2" w14:textId="77777777" w:rsidR="00F77BDD" w:rsidRDefault="006D238B">
      <w:pPr>
        <w:rPr>
          <w:del w:id="6657" w:author="Hannah McSorley" w:date="2020-08-05T02:53:00Z"/>
        </w:rPr>
      </w:pPr>
      <w:commentRangeStart w:id="6658"/>
      <w:del w:id="6659" w:author="Hannah McSorley" w:date="2020-08-05T02:53:00Z">
        <w:r>
          <w:delText xml:space="preserve">LWSA mean FWx precipitation data were used to define rain events using the USGS </w:delText>
        </w:r>
        <w:r>
          <w:rPr>
            <w:i/>
          </w:rPr>
          <w:delText>Rainmaker</w:delText>
        </w:r>
        <w:r>
          <w:delText xml:space="preserve"> package in R (‘RMevents’ function). During the study period there were 18 major rain events which corresponded to sample collection by the Vertical Racks (i.e. events large enough to trigger substantial river responses). The 18 Rack sampling rain events were defined by precipitation accumulating to 50 mm or more, where the events were separated from each other by a period of 14 hours or longer (Table 11).</w:delText>
        </w:r>
        <w:commentRangeEnd w:id="6658"/>
        <w:r w:rsidR="008C0938">
          <w:rPr>
            <w:rStyle w:val="CommentReference"/>
          </w:rPr>
          <w:commentReference w:id="6658"/>
        </w:r>
      </w:del>
    </w:p>
    <w:p w14:paraId="65A19AE6" w14:textId="77777777" w:rsidR="00F77BDD" w:rsidRDefault="006D238B">
      <w:pPr>
        <w:rPr>
          <w:del w:id="6660" w:author="Hannah McSorley" w:date="2020-08-05T02:53:00Z"/>
        </w:rPr>
      </w:pPr>
      <w:del w:id="6661" w:author="Hannah McSorley" w:date="2020-08-05T02:53:00Z">
        <w:r>
          <w:delText> </w:delText>
        </w:r>
      </w:del>
    </w:p>
    <w:p w14:paraId="03C05934" w14:textId="77777777" w:rsidR="00F77BDD" w:rsidRDefault="006D238B">
      <w:pPr>
        <w:rPr>
          <w:del w:id="6662" w:author="Hannah McSorley" w:date="2020-08-05T02:53:00Z"/>
        </w:rPr>
      </w:pPr>
      <w:del w:id="6663" w:author="Hannah McSorley" w:date="2020-08-05T02:53:00Z">
        <w:r w:rsidRPr="001200AA">
          <w:rPr>
            <w:highlight w:val="cyan"/>
          </w:rPr>
          <w:delText xml:space="preserve">Table 11: </w:delText>
        </w:r>
        <w:r w:rsidRPr="001200AA">
          <w:rPr>
            <w:i/>
            <w:highlight w:val="cyan"/>
          </w:rPr>
          <w:delText xml:space="preserve">Rain events defined by a threshold of 50mm with 14-hour inter-event </w:delText>
        </w:r>
        <w:commentRangeStart w:id="6664"/>
        <w:r w:rsidRPr="001200AA">
          <w:rPr>
            <w:i/>
            <w:highlight w:val="cyan"/>
          </w:rPr>
          <w:delText>period</w:delText>
        </w:r>
        <w:commentRangeEnd w:id="6664"/>
        <w:r w:rsidR="001200AA">
          <w:rPr>
            <w:rStyle w:val="CommentReference"/>
          </w:rPr>
          <w:commentReference w:id="6664"/>
        </w:r>
      </w:del>
    </w:p>
    <w:tbl>
      <w:tblPr>
        <w:tblW w:w="5000" w:type="pct"/>
        <w:tblLayout w:type="fixed"/>
        <w:tblLook w:val="07E0" w:firstRow="1" w:lastRow="1" w:firstColumn="1" w:lastColumn="1" w:noHBand="1" w:noVBand="1"/>
        <w:tblCaption w:val="Table 11: Rain events defined by a threshold of 50mm with 14-hour inter-event period"/>
      </w:tblPr>
      <w:tblGrid>
        <w:gridCol w:w="756"/>
        <w:gridCol w:w="1370"/>
        <w:gridCol w:w="1134"/>
        <w:gridCol w:w="706"/>
        <w:gridCol w:w="996"/>
        <w:gridCol w:w="1116"/>
        <w:gridCol w:w="809"/>
        <w:gridCol w:w="775"/>
        <w:gridCol w:w="975"/>
        <w:gridCol w:w="723"/>
      </w:tblGrid>
      <w:tr w:rsidR="00666FAE" w14:paraId="2099B802" w14:textId="77777777" w:rsidTr="002F4A36">
        <w:tc>
          <w:tcPr>
            <w:tcW w:w="404" w:type="pct"/>
            <w:vAlign w:val="bottom"/>
          </w:tcPr>
          <w:p w14:paraId="052AC5BC" w14:textId="77777777" w:rsidR="00F77BDD" w:rsidRPr="002F4A36" w:rsidRDefault="006D238B" w:rsidP="002F4A36">
            <w:pPr>
              <w:spacing w:line="240" w:lineRule="auto"/>
              <w:jc w:val="right"/>
              <w:rPr>
                <w:del w:id="6665" w:author="Hannah McSorley" w:date="2020-08-05T02:53:00Z"/>
                <w:rFonts w:asciiTheme="minorHAnsi" w:hAnsiTheme="minorHAnsi" w:cstheme="minorHAnsi"/>
                <w:sz w:val="22"/>
                <w:szCs w:val="22"/>
              </w:rPr>
            </w:pPr>
            <w:del w:id="6666" w:author="Hannah McSorley" w:date="2020-08-05T02:53:00Z">
              <w:r w:rsidRPr="002F4A36">
                <w:rPr>
                  <w:rFonts w:asciiTheme="minorHAnsi" w:hAnsiTheme="minorHAnsi" w:cstheme="minorHAnsi"/>
                  <w:sz w:val="22"/>
                  <w:szCs w:val="22"/>
                </w:rPr>
                <w:delText>Major event no.</w:delText>
              </w:r>
            </w:del>
          </w:p>
        </w:tc>
        <w:tc>
          <w:tcPr>
            <w:tcW w:w="732" w:type="pct"/>
            <w:vAlign w:val="bottom"/>
          </w:tcPr>
          <w:p w14:paraId="54F0665B" w14:textId="77777777" w:rsidR="00F77BDD" w:rsidRPr="002F4A36" w:rsidRDefault="006D238B" w:rsidP="002F4A36">
            <w:pPr>
              <w:spacing w:line="240" w:lineRule="auto"/>
              <w:rPr>
                <w:del w:id="6667" w:author="Hannah McSorley" w:date="2020-08-05T02:53:00Z"/>
                <w:rFonts w:asciiTheme="minorHAnsi" w:hAnsiTheme="minorHAnsi" w:cstheme="minorHAnsi"/>
                <w:sz w:val="22"/>
                <w:szCs w:val="22"/>
              </w:rPr>
            </w:pPr>
            <w:del w:id="6668" w:author="Hannah McSorley" w:date="2020-08-05T02:53:00Z">
              <w:r w:rsidRPr="002F4A36">
                <w:rPr>
                  <w:rFonts w:asciiTheme="minorHAnsi" w:hAnsiTheme="minorHAnsi" w:cstheme="minorHAnsi"/>
                  <w:sz w:val="22"/>
                  <w:szCs w:val="22"/>
                </w:rPr>
                <w:delText>Start Date</w:delText>
              </w:r>
            </w:del>
          </w:p>
        </w:tc>
        <w:tc>
          <w:tcPr>
            <w:tcW w:w="606" w:type="pct"/>
            <w:vAlign w:val="bottom"/>
          </w:tcPr>
          <w:p w14:paraId="25939F94" w14:textId="77777777" w:rsidR="00F77BDD" w:rsidRPr="002F4A36" w:rsidRDefault="006D238B" w:rsidP="002F4A36">
            <w:pPr>
              <w:spacing w:line="240" w:lineRule="auto"/>
              <w:jc w:val="right"/>
              <w:rPr>
                <w:del w:id="6669" w:author="Hannah McSorley" w:date="2020-08-05T02:53:00Z"/>
                <w:rFonts w:asciiTheme="minorHAnsi" w:hAnsiTheme="minorHAnsi" w:cstheme="minorHAnsi"/>
                <w:sz w:val="22"/>
                <w:szCs w:val="22"/>
              </w:rPr>
            </w:pPr>
            <w:del w:id="6670" w:author="Hannah McSorley" w:date="2020-08-05T02:53:00Z">
              <w:r w:rsidRPr="002F4A36">
                <w:rPr>
                  <w:rFonts w:asciiTheme="minorHAnsi" w:hAnsiTheme="minorHAnsi" w:cstheme="minorHAnsi"/>
                  <w:sz w:val="22"/>
                  <w:szCs w:val="22"/>
                </w:rPr>
                <w:delText>Duration (days)</w:delText>
              </w:r>
            </w:del>
          </w:p>
        </w:tc>
        <w:tc>
          <w:tcPr>
            <w:tcW w:w="377" w:type="pct"/>
            <w:vAlign w:val="bottom"/>
          </w:tcPr>
          <w:p w14:paraId="2B5DC789" w14:textId="77777777" w:rsidR="00F77BDD" w:rsidRPr="002F4A36" w:rsidRDefault="006D238B" w:rsidP="002F4A36">
            <w:pPr>
              <w:spacing w:line="240" w:lineRule="auto"/>
              <w:jc w:val="right"/>
              <w:rPr>
                <w:del w:id="6671" w:author="Hannah McSorley" w:date="2020-08-05T02:53:00Z"/>
                <w:rFonts w:asciiTheme="minorHAnsi" w:hAnsiTheme="minorHAnsi" w:cstheme="minorHAnsi"/>
                <w:sz w:val="22"/>
                <w:szCs w:val="22"/>
              </w:rPr>
            </w:pPr>
            <w:del w:id="6672" w:author="Hannah McSorley" w:date="2020-08-05T02:53:00Z">
              <w:r w:rsidRPr="002F4A36">
                <w:rPr>
                  <w:rFonts w:asciiTheme="minorHAnsi" w:hAnsiTheme="minorHAnsi" w:cstheme="minorHAnsi"/>
                  <w:sz w:val="22"/>
                  <w:szCs w:val="22"/>
                </w:rPr>
                <w:delText>Rain (mm)</w:delText>
              </w:r>
            </w:del>
          </w:p>
        </w:tc>
        <w:tc>
          <w:tcPr>
            <w:tcW w:w="532" w:type="pct"/>
            <w:vAlign w:val="bottom"/>
          </w:tcPr>
          <w:p w14:paraId="47BC9348" w14:textId="77777777" w:rsidR="00F77BDD" w:rsidRPr="002F4A36" w:rsidRDefault="006D238B" w:rsidP="002F4A36">
            <w:pPr>
              <w:spacing w:line="240" w:lineRule="auto"/>
              <w:jc w:val="right"/>
              <w:rPr>
                <w:del w:id="6673" w:author="Hannah McSorley" w:date="2020-08-05T02:53:00Z"/>
                <w:rFonts w:asciiTheme="minorHAnsi" w:hAnsiTheme="minorHAnsi" w:cstheme="minorHAnsi"/>
                <w:sz w:val="22"/>
                <w:szCs w:val="22"/>
              </w:rPr>
            </w:pPr>
            <w:del w:id="6674" w:author="Hannah McSorley" w:date="2020-08-05T02:53:00Z">
              <w:r w:rsidRPr="002F4A36">
                <w:rPr>
                  <w:rFonts w:asciiTheme="minorHAnsi" w:hAnsiTheme="minorHAnsi" w:cstheme="minorHAnsi"/>
                  <w:sz w:val="22"/>
                  <w:szCs w:val="22"/>
                </w:rPr>
                <w:delText>Intensity (mm/hr)</w:delText>
              </w:r>
            </w:del>
          </w:p>
        </w:tc>
        <w:tc>
          <w:tcPr>
            <w:tcW w:w="596" w:type="pct"/>
            <w:vAlign w:val="bottom"/>
          </w:tcPr>
          <w:p w14:paraId="286B1A0F" w14:textId="77777777" w:rsidR="00F77BDD" w:rsidRPr="002F4A36" w:rsidRDefault="006D238B" w:rsidP="002F4A36">
            <w:pPr>
              <w:spacing w:line="240" w:lineRule="auto"/>
              <w:jc w:val="right"/>
              <w:rPr>
                <w:del w:id="6675" w:author="Hannah McSorley" w:date="2020-08-05T02:53:00Z"/>
                <w:rFonts w:asciiTheme="minorHAnsi" w:hAnsiTheme="minorHAnsi" w:cstheme="minorHAnsi"/>
                <w:sz w:val="22"/>
                <w:szCs w:val="22"/>
              </w:rPr>
            </w:pPr>
            <w:del w:id="6676" w:author="Hannah McSorley" w:date="2020-08-05T02:53:00Z">
              <w:r w:rsidRPr="002F4A36">
                <w:rPr>
                  <w:rFonts w:asciiTheme="minorHAnsi" w:hAnsiTheme="minorHAnsi" w:cstheme="minorHAnsi"/>
                  <w:sz w:val="22"/>
                  <w:szCs w:val="22"/>
                </w:rPr>
                <w:delText>Samples collected</w:delText>
              </w:r>
            </w:del>
          </w:p>
        </w:tc>
        <w:tc>
          <w:tcPr>
            <w:tcW w:w="432" w:type="pct"/>
            <w:vAlign w:val="bottom"/>
          </w:tcPr>
          <w:p w14:paraId="2FD37051" w14:textId="77777777" w:rsidR="00F77BDD" w:rsidRPr="002F4A36" w:rsidRDefault="006D238B" w:rsidP="002F4A36">
            <w:pPr>
              <w:spacing w:line="240" w:lineRule="auto"/>
              <w:jc w:val="right"/>
              <w:rPr>
                <w:del w:id="6677" w:author="Hannah McSorley" w:date="2020-08-05T02:53:00Z"/>
                <w:rFonts w:asciiTheme="minorHAnsi" w:hAnsiTheme="minorHAnsi" w:cstheme="minorHAnsi"/>
                <w:sz w:val="22"/>
                <w:szCs w:val="22"/>
              </w:rPr>
            </w:pPr>
            <w:del w:id="6678" w:author="Hannah McSorley" w:date="2020-08-05T02:53:00Z">
              <w:r w:rsidRPr="002F4A36">
                <w:rPr>
                  <w:rFonts w:asciiTheme="minorHAnsi" w:hAnsiTheme="minorHAnsi" w:cstheme="minorHAnsi"/>
                  <w:sz w:val="22"/>
                  <w:szCs w:val="22"/>
                </w:rPr>
                <w:delText>mean DOC (mg/L)</w:delText>
              </w:r>
            </w:del>
          </w:p>
        </w:tc>
        <w:tc>
          <w:tcPr>
            <w:tcW w:w="414" w:type="pct"/>
            <w:vAlign w:val="bottom"/>
          </w:tcPr>
          <w:p w14:paraId="5D88961C" w14:textId="77777777" w:rsidR="00F77BDD" w:rsidRPr="002F4A36" w:rsidRDefault="006D238B" w:rsidP="002F4A36">
            <w:pPr>
              <w:spacing w:line="240" w:lineRule="auto"/>
              <w:jc w:val="right"/>
              <w:rPr>
                <w:del w:id="6679" w:author="Hannah McSorley" w:date="2020-08-05T02:53:00Z"/>
                <w:rFonts w:asciiTheme="minorHAnsi" w:hAnsiTheme="minorHAnsi" w:cstheme="minorHAnsi"/>
                <w:sz w:val="22"/>
                <w:szCs w:val="22"/>
              </w:rPr>
            </w:pPr>
            <w:del w:id="6680" w:author="Hannah McSorley" w:date="2020-08-05T02:53:00Z">
              <w:r w:rsidRPr="002F4A36">
                <w:rPr>
                  <w:rFonts w:asciiTheme="minorHAnsi" w:hAnsiTheme="minorHAnsi" w:cstheme="minorHAnsi"/>
                  <w:sz w:val="22"/>
                  <w:szCs w:val="22"/>
                </w:rPr>
                <w:delText>mean SAC</w:delText>
              </w:r>
              <w:r w:rsidRPr="002F4A36">
                <w:rPr>
                  <w:rFonts w:asciiTheme="minorHAnsi" w:hAnsiTheme="minorHAnsi" w:cstheme="minorHAnsi"/>
                  <w:sz w:val="22"/>
                  <w:szCs w:val="22"/>
                  <w:vertAlign w:val="subscript"/>
                </w:rPr>
                <w:delText>254</w:delText>
              </w:r>
            </w:del>
          </w:p>
        </w:tc>
        <w:tc>
          <w:tcPr>
            <w:tcW w:w="521" w:type="pct"/>
            <w:vAlign w:val="bottom"/>
          </w:tcPr>
          <w:p w14:paraId="5BF3A356" w14:textId="77777777" w:rsidR="00F77BDD" w:rsidRPr="002F4A36" w:rsidRDefault="006D238B" w:rsidP="002F4A36">
            <w:pPr>
              <w:spacing w:line="240" w:lineRule="auto"/>
              <w:jc w:val="right"/>
              <w:rPr>
                <w:del w:id="6681" w:author="Hannah McSorley" w:date="2020-08-05T02:53:00Z"/>
                <w:rFonts w:asciiTheme="minorHAnsi" w:hAnsiTheme="minorHAnsi" w:cstheme="minorHAnsi"/>
                <w:sz w:val="22"/>
                <w:szCs w:val="22"/>
              </w:rPr>
            </w:pPr>
            <w:del w:id="6682" w:author="Hannah McSorley" w:date="2020-08-05T02:53:00Z">
              <w:r w:rsidRPr="002F4A36">
                <w:rPr>
                  <w:rFonts w:asciiTheme="minorHAnsi" w:hAnsiTheme="minorHAnsi" w:cstheme="minorHAnsi"/>
                  <w:sz w:val="22"/>
                  <w:szCs w:val="22"/>
                </w:rPr>
                <w:delText>mean SUVA</w:delText>
              </w:r>
              <w:r w:rsidRPr="002F4A36">
                <w:rPr>
                  <w:rFonts w:asciiTheme="minorHAnsi" w:hAnsiTheme="minorHAnsi" w:cstheme="minorHAnsi"/>
                  <w:sz w:val="22"/>
                  <w:szCs w:val="22"/>
                  <w:vertAlign w:val="subscript"/>
                </w:rPr>
                <w:delText>254</w:delText>
              </w:r>
            </w:del>
          </w:p>
        </w:tc>
        <w:tc>
          <w:tcPr>
            <w:tcW w:w="386" w:type="pct"/>
            <w:vAlign w:val="bottom"/>
          </w:tcPr>
          <w:p w14:paraId="2CCDFB0D" w14:textId="77777777" w:rsidR="00F77BDD" w:rsidRPr="002F4A36" w:rsidRDefault="006D238B" w:rsidP="002F4A36">
            <w:pPr>
              <w:spacing w:line="240" w:lineRule="auto"/>
              <w:jc w:val="right"/>
              <w:rPr>
                <w:del w:id="6683" w:author="Hannah McSorley" w:date="2020-08-05T02:53:00Z"/>
                <w:rFonts w:asciiTheme="minorHAnsi" w:hAnsiTheme="minorHAnsi" w:cstheme="minorHAnsi"/>
                <w:sz w:val="22"/>
                <w:szCs w:val="22"/>
              </w:rPr>
            </w:pPr>
            <w:del w:id="6684" w:author="Hannah McSorley" w:date="2020-08-05T02:53:00Z">
              <w:r w:rsidRPr="002F4A36">
                <w:rPr>
                  <w:rFonts w:asciiTheme="minorHAnsi" w:hAnsiTheme="minorHAnsi" w:cstheme="minorHAnsi"/>
                  <w:sz w:val="22"/>
                  <w:szCs w:val="22"/>
                </w:rPr>
                <w:delText>mean E</w:delText>
              </w:r>
              <w:r w:rsidRPr="002F4A36">
                <w:rPr>
                  <w:rFonts w:asciiTheme="minorHAnsi" w:hAnsiTheme="minorHAnsi" w:cstheme="minorHAnsi"/>
                  <w:sz w:val="22"/>
                  <w:szCs w:val="22"/>
                  <w:vertAlign w:val="subscript"/>
                </w:rPr>
                <w:delText>2</w:delText>
              </w:r>
              <w:r w:rsidRPr="002F4A36">
                <w:rPr>
                  <w:rFonts w:asciiTheme="minorHAnsi" w:hAnsiTheme="minorHAnsi" w:cstheme="minorHAnsi"/>
                  <w:sz w:val="22"/>
                  <w:szCs w:val="22"/>
                </w:rPr>
                <w:delText>:E</w:delText>
              </w:r>
              <w:r w:rsidRPr="002F4A36">
                <w:rPr>
                  <w:rFonts w:asciiTheme="minorHAnsi" w:hAnsiTheme="minorHAnsi" w:cstheme="minorHAnsi"/>
                  <w:sz w:val="22"/>
                  <w:szCs w:val="22"/>
                  <w:vertAlign w:val="subscript"/>
                </w:rPr>
                <w:delText>3</w:delText>
              </w:r>
            </w:del>
          </w:p>
        </w:tc>
      </w:tr>
      <w:tr w:rsidR="002F4A36" w:rsidRPr="002F4A36" w14:paraId="4A46BCFD" w14:textId="77777777" w:rsidTr="002F4A36">
        <w:trPr>
          <w:del w:id="6685" w:author="Hannah McSorley" w:date="2020-08-05T02:53:00Z"/>
        </w:trPr>
        <w:tc>
          <w:tcPr>
            <w:tcW w:w="404" w:type="pct"/>
          </w:tcPr>
          <w:p w14:paraId="24FC2A32" w14:textId="77777777" w:rsidR="00F77BDD" w:rsidRPr="002F4A36" w:rsidRDefault="006D238B" w:rsidP="002F4A36">
            <w:pPr>
              <w:spacing w:line="240" w:lineRule="auto"/>
              <w:jc w:val="right"/>
              <w:rPr>
                <w:del w:id="6686" w:author="Hannah McSorley" w:date="2020-08-05T02:53:00Z"/>
                <w:rFonts w:asciiTheme="minorHAnsi" w:hAnsiTheme="minorHAnsi" w:cstheme="minorHAnsi"/>
                <w:sz w:val="22"/>
                <w:szCs w:val="22"/>
              </w:rPr>
            </w:pPr>
            <w:del w:id="6687" w:author="Hannah McSorley" w:date="2020-08-05T02:53:00Z">
              <w:r w:rsidRPr="002F4A36">
                <w:rPr>
                  <w:rFonts w:asciiTheme="minorHAnsi" w:hAnsiTheme="minorHAnsi" w:cstheme="minorHAnsi"/>
                  <w:sz w:val="22"/>
                  <w:szCs w:val="22"/>
                </w:rPr>
                <w:delText>1</w:delText>
              </w:r>
            </w:del>
          </w:p>
        </w:tc>
        <w:tc>
          <w:tcPr>
            <w:tcW w:w="732" w:type="pct"/>
          </w:tcPr>
          <w:p w14:paraId="78EB8B04" w14:textId="77777777" w:rsidR="00F77BDD" w:rsidRPr="002F4A36" w:rsidRDefault="006D238B" w:rsidP="002F4A36">
            <w:pPr>
              <w:spacing w:line="240" w:lineRule="auto"/>
              <w:rPr>
                <w:del w:id="6688" w:author="Hannah McSorley" w:date="2020-08-05T02:53:00Z"/>
                <w:rFonts w:asciiTheme="minorHAnsi" w:hAnsiTheme="minorHAnsi" w:cstheme="minorHAnsi"/>
                <w:sz w:val="22"/>
                <w:szCs w:val="22"/>
              </w:rPr>
            </w:pPr>
            <w:del w:id="6689" w:author="Hannah McSorley" w:date="2020-08-05T02:53:00Z">
              <w:r w:rsidRPr="002F4A36">
                <w:rPr>
                  <w:rFonts w:asciiTheme="minorHAnsi" w:hAnsiTheme="minorHAnsi" w:cstheme="minorHAnsi"/>
                  <w:sz w:val="22"/>
                  <w:szCs w:val="22"/>
                </w:rPr>
                <w:delText>2018-10-27</w:delText>
              </w:r>
            </w:del>
          </w:p>
        </w:tc>
        <w:tc>
          <w:tcPr>
            <w:tcW w:w="606" w:type="pct"/>
          </w:tcPr>
          <w:p w14:paraId="7F4103E6" w14:textId="77777777" w:rsidR="00F77BDD" w:rsidRPr="002F4A36" w:rsidRDefault="006D238B" w:rsidP="002F4A36">
            <w:pPr>
              <w:spacing w:line="240" w:lineRule="auto"/>
              <w:jc w:val="right"/>
              <w:rPr>
                <w:del w:id="6690" w:author="Hannah McSorley" w:date="2020-08-05T02:53:00Z"/>
                <w:rFonts w:asciiTheme="minorHAnsi" w:hAnsiTheme="minorHAnsi" w:cstheme="minorHAnsi"/>
                <w:sz w:val="22"/>
                <w:szCs w:val="22"/>
              </w:rPr>
            </w:pPr>
            <w:del w:id="6691" w:author="Hannah McSorley" w:date="2020-08-05T02:53:00Z">
              <w:r w:rsidRPr="002F4A36">
                <w:rPr>
                  <w:rFonts w:asciiTheme="minorHAnsi" w:hAnsiTheme="minorHAnsi" w:cstheme="minorHAnsi"/>
                  <w:sz w:val="22"/>
                  <w:szCs w:val="22"/>
                </w:rPr>
                <w:delText>6.1</w:delText>
              </w:r>
            </w:del>
          </w:p>
        </w:tc>
        <w:tc>
          <w:tcPr>
            <w:tcW w:w="377" w:type="pct"/>
          </w:tcPr>
          <w:p w14:paraId="7C3F7AAC" w14:textId="77777777" w:rsidR="00F77BDD" w:rsidRPr="002F4A36" w:rsidRDefault="006D238B" w:rsidP="002F4A36">
            <w:pPr>
              <w:spacing w:line="240" w:lineRule="auto"/>
              <w:jc w:val="right"/>
              <w:rPr>
                <w:del w:id="6692" w:author="Hannah McSorley" w:date="2020-08-05T02:53:00Z"/>
                <w:rFonts w:asciiTheme="minorHAnsi" w:hAnsiTheme="minorHAnsi" w:cstheme="minorHAnsi"/>
                <w:sz w:val="22"/>
                <w:szCs w:val="22"/>
              </w:rPr>
            </w:pPr>
            <w:del w:id="6693" w:author="Hannah McSorley" w:date="2020-08-05T02:53:00Z">
              <w:r w:rsidRPr="002F4A36">
                <w:rPr>
                  <w:rFonts w:asciiTheme="minorHAnsi" w:hAnsiTheme="minorHAnsi" w:cstheme="minorHAnsi"/>
                  <w:sz w:val="22"/>
                  <w:szCs w:val="22"/>
                </w:rPr>
                <w:delText>124.4</w:delText>
              </w:r>
            </w:del>
          </w:p>
        </w:tc>
        <w:tc>
          <w:tcPr>
            <w:tcW w:w="532" w:type="pct"/>
          </w:tcPr>
          <w:p w14:paraId="2A521CE2" w14:textId="77777777" w:rsidR="00F77BDD" w:rsidRPr="002F4A36" w:rsidRDefault="006D238B" w:rsidP="002F4A36">
            <w:pPr>
              <w:spacing w:line="240" w:lineRule="auto"/>
              <w:jc w:val="right"/>
              <w:rPr>
                <w:del w:id="6694" w:author="Hannah McSorley" w:date="2020-08-05T02:53:00Z"/>
                <w:rFonts w:asciiTheme="minorHAnsi" w:hAnsiTheme="minorHAnsi" w:cstheme="minorHAnsi"/>
                <w:sz w:val="22"/>
                <w:szCs w:val="22"/>
              </w:rPr>
            </w:pPr>
            <w:del w:id="6695" w:author="Hannah McSorley" w:date="2020-08-05T02:53:00Z">
              <w:r w:rsidRPr="002F4A36">
                <w:rPr>
                  <w:rFonts w:asciiTheme="minorHAnsi" w:hAnsiTheme="minorHAnsi" w:cstheme="minorHAnsi"/>
                  <w:sz w:val="22"/>
                  <w:szCs w:val="22"/>
                </w:rPr>
                <w:delText>0.8</w:delText>
              </w:r>
            </w:del>
          </w:p>
        </w:tc>
        <w:tc>
          <w:tcPr>
            <w:tcW w:w="596" w:type="pct"/>
          </w:tcPr>
          <w:p w14:paraId="2B2AE272" w14:textId="77777777" w:rsidR="00F77BDD" w:rsidRPr="002F4A36" w:rsidRDefault="006D238B" w:rsidP="002F4A36">
            <w:pPr>
              <w:spacing w:line="240" w:lineRule="auto"/>
              <w:jc w:val="right"/>
              <w:rPr>
                <w:del w:id="6696" w:author="Hannah McSorley" w:date="2020-08-05T02:53:00Z"/>
                <w:rFonts w:asciiTheme="minorHAnsi" w:hAnsiTheme="minorHAnsi" w:cstheme="minorHAnsi"/>
                <w:sz w:val="22"/>
                <w:szCs w:val="22"/>
              </w:rPr>
            </w:pPr>
            <w:del w:id="6697" w:author="Hannah McSorley" w:date="2020-08-05T02:53:00Z">
              <w:r w:rsidRPr="002F4A36">
                <w:rPr>
                  <w:rFonts w:asciiTheme="minorHAnsi" w:hAnsiTheme="minorHAnsi" w:cstheme="minorHAnsi"/>
                  <w:sz w:val="22"/>
                  <w:szCs w:val="22"/>
                </w:rPr>
                <w:delText>19</w:delText>
              </w:r>
            </w:del>
          </w:p>
        </w:tc>
        <w:tc>
          <w:tcPr>
            <w:tcW w:w="432" w:type="pct"/>
          </w:tcPr>
          <w:p w14:paraId="273DE8D0" w14:textId="77777777" w:rsidR="00F77BDD" w:rsidRPr="002F4A36" w:rsidRDefault="006D238B" w:rsidP="002F4A36">
            <w:pPr>
              <w:spacing w:line="240" w:lineRule="auto"/>
              <w:jc w:val="right"/>
              <w:rPr>
                <w:del w:id="6698" w:author="Hannah McSorley" w:date="2020-08-05T02:53:00Z"/>
                <w:rFonts w:asciiTheme="minorHAnsi" w:hAnsiTheme="minorHAnsi" w:cstheme="minorHAnsi"/>
                <w:sz w:val="22"/>
                <w:szCs w:val="22"/>
              </w:rPr>
            </w:pPr>
            <w:del w:id="6699" w:author="Hannah McSorley" w:date="2020-08-05T02:53:00Z">
              <w:r w:rsidRPr="002F4A36">
                <w:rPr>
                  <w:rFonts w:asciiTheme="minorHAnsi" w:hAnsiTheme="minorHAnsi" w:cstheme="minorHAnsi"/>
                  <w:sz w:val="22"/>
                  <w:szCs w:val="22"/>
                </w:rPr>
                <w:delText>9.09</w:delText>
              </w:r>
            </w:del>
          </w:p>
        </w:tc>
        <w:tc>
          <w:tcPr>
            <w:tcW w:w="414" w:type="pct"/>
          </w:tcPr>
          <w:p w14:paraId="0D192C49" w14:textId="77777777" w:rsidR="00F77BDD" w:rsidRPr="002F4A36" w:rsidRDefault="006D238B" w:rsidP="002F4A36">
            <w:pPr>
              <w:spacing w:line="240" w:lineRule="auto"/>
              <w:jc w:val="right"/>
              <w:rPr>
                <w:del w:id="6700" w:author="Hannah McSorley" w:date="2020-08-05T02:53:00Z"/>
                <w:rFonts w:asciiTheme="minorHAnsi" w:hAnsiTheme="minorHAnsi" w:cstheme="minorHAnsi"/>
                <w:sz w:val="22"/>
                <w:szCs w:val="22"/>
              </w:rPr>
            </w:pPr>
            <w:del w:id="6701" w:author="Hannah McSorley" w:date="2020-08-05T02:53:00Z">
              <w:r w:rsidRPr="002F4A36">
                <w:rPr>
                  <w:rFonts w:asciiTheme="minorHAnsi" w:hAnsiTheme="minorHAnsi" w:cstheme="minorHAnsi"/>
                  <w:sz w:val="22"/>
                  <w:szCs w:val="22"/>
                </w:rPr>
                <w:delText>29.13</w:delText>
              </w:r>
            </w:del>
          </w:p>
        </w:tc>
        <w:tc>
          <w:tcPr>
            <w:tcW w:w="521" w:type="pct"/>
          </w:tcPr>
          <w:p w14:paraId="19C4B341" w14:textId="77777777" w:rsidR="00F77BDD" w:rsidRPr="002F4A36" w:rsidRDefault="006D238B" w:rsidP="002F4A36">
            <w:pPr>
              <w:spacing w:line="240" w:lineRule="auto"/>
              <w:jc w:val="right"/>
              <w:rPr>
                <w:del w:id="6702" w:author="Hannah McSorley" w:date="2020-08-05T02:53:00Z"/>
                <w:rFonts w:asciiTheme="minorHAnsi" w:hAnsiTheme="minorHAnsi" w:cstheme="minorHAnsi"/>
                <w:sz w:val="22"/>
                <w:szCs w:val="22"/>
              </w:rPr>
            </w:pPr>
            <w:del w:id="6703" w:author="Hannah McSorley" w:date="2020-08-05T02:53:00Z">
              <w:r w:rsidRPr="002F4A36">
                <w:rPr>
                  <w:rFonts w:asciiTheme="minorHAnsi" w:hAnsiTheme="minorHAnsi" w:cstheme="minorHAnsi"/>
                  <w:sz w:val="22"/>
                  <w:szCs w:val="22"/>
                </w:rPr>
                <w:delText>3.24</w:delText>
              </w:r>
            </w:del>
          </w:p>
        </w:tc>
        <w:tc>
          <w:tcPr>
            <w:tcW w:w="386" w:type="pct"/>
          </w:tcPr>
          <w:p w14:paraId="2A1D8A13" w14:textId="77777777" w:rsidR="00F77BDD" w:rsidRPr="002F4A36" w:rsidRDefault="006D238B" w:rsidP="002F4A36">
            <w:pPr>
              <w:spacing w:line="240" w:lineRule="auto"/>
              <w:jc w:val="right"/>
              <w:rPr>
                <w:del w:id="6704" w:author="Hannah McSorley" w:date="2020-08-05T02:53:00Z"/>
                <w:rFonts w:asciiTheme="minorHAnsi" w:hAnsiTheme="minorHAnsi" w:cstheme="minorHAnsi"/>
                <w:sz w:val="22"/>
                <w:szCs w:val="22"/>
              </w:rPr>
            </w:pPr>
            <w:del w:id="6705" w:author="Hannah McSorley" w:date="2020-08-05T02:53:00Z">
              <w:r w:rsidRPr="002F4A36">
                <w:rPr>
                  <w:rFonts w:asciiTheme="minorHAnsi" w:hAnsiTheme="minorHAnsi" w:cstheme="minorHAnsi"/>
                  <w:sz w:val="22"/>
                  <w:szCs w:val="22"/>
                </w:rPr>
                <w:delText>4.34</w:delText>
              </w:r>
            </w:del>
          </w:p>
        </w:tc>
      </w:tr>
      <w:tr w:rsidR="002F4A36" w:rsidRPr="002F4A36" w14:paraId="35412B71" w14:textId="77777777" w:rsidTr="002F4A36">
        <w:trPr>
          <w:del w:id="6706" w:author="Hannah McSorley" w:date="2020-08-05T02:53:00Z"/>
        </w:trPr>
        <w:tc>
          <w:tcPr>
            <w:tcW w:w="404" w:type="pct"/>
          </w:tcPr>
          <w:p w14:paraId="16CD17B2" w14:textId="77777777" w:rsidR="00F77BDD" w:rsidRPr="002F4A36" w:rsidRDefault="006D238B" w:rsidP="002F4A36">
            <w:pPr>
              <w:spacing w:line="240" w:lineRule="auto"/>
              <w:jc w:val="right"/>
              <w:rPr>
                <w:del w:id="6707" w:author="Hannah McSorley" w:date="2020-08-05T02:53:00Z"/>
                <w:rFonts w:asciiTheme="minorHAnsi" w:hAnsiTheme="minorHAnsi" w:cstheme="minorHAnsi"/>
                <w:sz w:val="22"/>
                <w:szCs w:val="22"/>
              </w:rPr>
            </w:pPr>
            <w:del w:id="6708" w:author="Hannah McSorley" w:date="2020-08-05T02:53:00Z">
              <w:r w:rsidRPr="002F4A36">
                <w:rPr>
                  <w:rFonts w:asciiTheme="minorHAnsi" w:hAnsiTheme="minorHAnsi" w:cstheme="minorHAnsi"/>
                  <w:sz w:val="22"/>
                  <w:szCs w:val="22"/>
                </w:rPr>
                <w:delText>2</w:delText>
              </w:r>
            </w:del>
          </w:p>
        </w:tc>
        <w:tc>
          <w:tcPr>
            <w:tcW w:w="732" w:type="pct"/>
          </w:tcPr>
          <w:p w14:paraId="5512BCB6" w14:textId="77777777" w:rsidR="00F77BDD" w:rsidRPr="002F4A36" w:rsidRDefault="006D238B" w:rsidP="002F4A36">
            <w:pPr>
              <w:spacing w:line="240" w:lineRule="auto"/>
              <w:rPr>
                <w:del w:id="6709" w:author="Hannah McSorley" w:date="2020-08-05T02:53:00Z"/>
                <w:rFonts w:asciiTheme="minorHAnsi" w:hAnsiTheme="minorHAnsi" w:cstheme="minorHAnsi"/>
                <w:sz w:val="22"/>
                <w:szCs w:val="22"/>
              </w:rPr>
            </w:pPr>
            <w:del w:id="6710" w:author="Hannah McSorley" w:date="2020-08-05T02:53:00Z">
              <w:r w:rsidRPr="002F4A36">
                <w:rPr>
                  <w:rFonts w:asciiTheme="minorHAnsi" w:hAnsiTheme="minorHAnsi" w:cstheme="minorHAnsi"/>
                  <w:sz w:val="22"/>
                  <w:szCs w:val="22"/>
                </w:rPr>
                <w:delText>2018-11-03</w:delText>
              </w:r>
            </w:del>
          </w:p>
        </w:tc>
        <w:tc>
          <w:tcPr>
            <w:tcW w:w="606" w:type="pct"/>
          </w:tcPr>
          <w:p w14:paraId="4ADE8309" w14:textId="77777777" w:rsidR="00F77BDD" w:rsidRPr="002F4A36" w:rsidRDefault="006D238B" w:rsidP="002F4A36">
            <w:pPr>
              <w:spacing w:line="240" w:lineRule="auto"/>
              <w:jc w:val="right"/>
              <w:rPr>
                <w:del w:id="6711" w:author="Hannah McSorley" w:date="2020-08-05T02:53:00Z"/>
                <w:rFonts w:asciiTheme="minorHAnsi" w:hAnsiTheme="minorHAnsi" w:cstheme="minorHAnsi"/>
                <w:sz w:val="22"/>
                <w:szCs w:val="22"/>
              </w:rPr>
            </w:pPr>
            <w:del w:id="6712" w:author="Hannah McSorley" w:date="2020-08-05T02:53:00Z">
              <w:r w:rsidRPr="002F4A36">
                <w:rPr>
                  <w:rFonts w:asciiTheme="minorHAnsi" w:hAnsiTheme="minorHAnsi" w:cstheme="minorHAnsi"/>
                  <w:sz w:val="22"/>
                  <w:szCs w:val="22"/>
                </w:rPr>
                <w:delText>0.9</w:delText>
              </w:r>
            </w:del>
          </w:p>
        </w:tc>
        <w:tc>
          <w:tcPr>
            <w:tcW w:w="377" w:type="pct"/>
          </w:tcPr>
          <w:p w14:paraId="5555BFD8" w14:textId="77777777" w:rsidR="00F77BDD" w:rsidRPr="002F4A36" w:rsidRDefault="006D238B" w:rsidP="002F4A36">
            <w:pPr>
              <w:spacing w:line="240" w:lineRule="auto"/>
              <w:jc w:val="right"/>
              <w:rPr>
                <w:del w:id="6713" w:author="Hannah McSorley" w:date="2020-08-05T02:53:00Z"/>
                <w:rFonts w:asciiTheme="minorHAnsi" w:hAnsiTheme="minorHAnsi" w:cstheme="minorHAnsi"/>
                <w:sz w:val="22"/>
                <w:szCs w:val="22"/>
              </w:rPr>
            </w:pPr>
            <w:del w:id="6714" w:author="Hannah McSorley" w:date="2020-08-05T02:53:00Z">
              <w:r w:rsidRPr="002F4A36">
                <w:rPr>
                  <w:rFonts w:asciiTheme="minorHAnsi" w:hAnsiTheme="minorHAnsi" w:cstheme="minorHAnsi"/>
                  <w:sz w:val="22"/>
                  <w:szCs w:val="22"/>
                </w:rPr>
                <w:delText>54.8</w:delText>
              </w:r>
            </w:del>
          </w:p>
        </w:tc>
        <w:tc>
          <w:tcPr>
            <w:tcW w:w="532" w:type="pct"/>
          </w:tcPr>
          <w:p w14:paraId="55AD978F" w14:textId="77777777" w:rsidR="00F77BDD" w:rsidRPr="002F4A36" w:rsidRDefault="006D238B" w:rsidP="002F4A36">
            <w:pPr>
              <w:spacing w:line="240" w:lineRule="auto"/>
              <w:jc w:val="right"/>
              <w:rPr>
                <w:del w:id="6715" w:author="Hannah McSorley" w:date="2020-08-05T02:53:00Z"/>
                <w:rFonts w:asciiTheme="minorHAnsi" w:hAnsiTheme="minorHAnsi" w:cstheme="minorHAnsi"/>
                <w:sz w:val="22"/>
                <w:szCs w:val="22"/>
              </w:rPr>
            </w:pPr>
            <w:del w:id="6716" w:author="Hannah McSorley" w:date="2020-08-05T02:53:00Z">
              <w:r w:rsidRPr="002F4A36">
                <w:rPr>
                  <w:rFonts w:asciiTheme="minorHAnsi" w:hAnsiTheme="minorHAnsi" w:cstheme="minorHAnsi"/>
                  <w:sz w:val="22"/>
                  <w:szCs w:val="22"/>
                </w:rPr>
                <w:delText>2.5</w:delText>
              </w:r>
            </w:del>
          </w:p>
        </w:tc>
        <w:tc>
          <w:tcPr>
            <w:tcW w:w="596" w:type="pct"/>
          </w:tcPr>
          <w:p w14:paraId="7F9C3DD5" w14:textId="77777777" w:rsidR="00F77BDD" w:rsidRPr="002F4A36" w:rsidRDefault="006D238B" w:rsidP="002F4A36">
            <w:pPr>
              <w:spacing w:line="240" w:lineRule="auto"/>
              <w:jc w:val="right"/>
              <w:rPr>
                <w:del w:id="6717" w:author="Hannah McSorley" w:date="2020-08-05T02:53:00Z"/>
                <w:rFonts w:asciiTheme="minorHAnsi" w:hAnsiTheme="minorHAnsi" w:cstheme="minorHAnsi"/>
                <w:sz w:val="22"/>
                <w:szCs w:val="22"/>
              </w:rPr>
            </w:pPr>
            <w:del w:id="6718" w:author="Hannah McSorley" w:date="2020-08-05T02:53:00Z">
              <w:r w:rsidRPr="002F4A36">
                <w:rPr>
                  <w:rFonts w:asciiTheme="minorHAnsi" w:hAnsiTheme="minorHAnsi" w:cstheme="minorHAnsi"/>
                  <w:sz w:val="22"/>
                  <w:szCs w:val="22"/>
                </w:rPr>
                <w:delText>18</w:delText>
              </w:r>
            </w:del>
          </w:p>
        </w:tc>
        <w:tc>
          <w:tcPr>
            <w:tcW w:w="432" w:type="pct"/>
          </w:tcPr>
          <w:p w14:paraId="27FD225F" w14:textId="77777777" w:rsidR="00F77BDD" w:rsidRPr="002F4A36" w:rsidRDefault="006D238B" w:rsidP="002F4A36">
            <w:pPr>
              <w:spacing w:line="240" w:lineRule="auto"/>
              <w:jc w:val="right"/>
              <w:rPr>
                <w:del w:id="6719" w:author="Hannah McSorley" w:date="2020-08-05T02:53:00Z"/>
                <w:rFonts w:asciiTheme="minorHAnsi" w:hAnsiTheme="minorHAnsi" w:cstheme="minorHAnsi"/>
                <w:sz w:val="22"/>
                <w:szCs w:val="22"/>
              </w:rPr>
            </w:pPr>
            <w:del w:id="6720" w:author="Hannah McSorley" w:date="2020-08-05T02:53:00Z">
              <w:r w:rsidRPr="002F4A36">
                <w:rPr>
                  <w:rFonts w:asciiTheme="minorHAnsi" w:hAnsiTheme="minorHAnsi" w:cstheme="minorHAnsi"/>
                  <w:sz w:val="22"/>
                  <w:szCs w:val="22"/>
                </w:rPr>
                <w:delText>6.40</w:delText>
              </w:r>
            </w:del>
          </w:p>
        </w:tc>
        <w:tc>
          <w:tcPr>
            <w:tcW w:w="414" w:type="pct"/>
          </w:tcPr>
          <w:p w14:paraId="351C5215" w14:textId="77777777" w:rsidR="00F77BDD" w:rsidRPr="002F4A36" w:rsidRDefault="006D238B" w:rsidP="002F4A36">
            <w:pPr>
              <w:spacing w:line="240" w:lineRule="auto"/>
              <w:jc w:val="right"/>
              <w:rPr>
                <w:del w:id="6721" w:author="Hannah McSorley" w:date="2020-08-05T02:53:00Z"/>
                <w:rFonts w:asciiTheme="minorHAnsi" w:hAnsiTheme="minorHAnsi" w:cstheme="minorHAnsi"/>
                <w:sz w:val="22"/>
                <w:szCs w:val="22"/>
              </w:rPr>
            </w:pPr>
            <w:del w:id="6722" w:author="Hannah McSorley" w:date="2020-08-05T02:53:00Z">
              <w:r w:rsidRPr="002F4A36">
                <w:rPr>
                  <w:rFonts w:asciiTheme="minorHAnsi" w:hAnsiTheme="minorHAnsi" w:cstheme="minorHAnsi"/>
                  <w:sz w:val="22"/>
                  <w:szCs w:val="22"/>
                </w:rPr>
                <w:delText>25.15</w:delText>
              </w:r>
            </w:del>
          </w:p>
        </w:tc>
        <w:tc>
          <w:tcPr>
            <w:tcW w:w="521" w:type="pct"/>
          </w:tcPr>
          <w:p w14:paraId="1A85B29E" w14:textId="77777777" w:rsidR="00F77BDD" w:rsidRPr="002F4A36" w:rsidRDefault="006D238B" w:rsidP="002F4A36">
            <w:pPr>
              <w:spacing w:line="240" w:lineRule="auto"/>
              <w:jc w:val="right"/>
              <w:rPr>
                <w:del w:id="6723" w:author="Hannah McSorley" w:date="2020-08-05T02:53:00Z"/>
                <w:rFonts w:asciiTheme="minorHAnsi" w:hAnsiTheme="minorHAnsi" w:cstheme="minorHAnsi"/>
                <w:sz w:val="22"/>
                <w:szCs w:val="22"/>
              </w:rPr>
            </w:pPr>
            <w:del w:id="6724" w:author="Hannah McSorley" w:date="2020-08-05T02:53:00Z">
              <w:r w:rsidRPr="002F4A36">
                <w:rPr>
                  <w:rFonts w:asciiTheme="minorHAnsi" w:hAnsiTheme="minorHAnsi" w:cstheme="minorHAnsi"/>
                  <w:sz w:val="22"/>
                  <w:szCs w:val="22"/>
                </w:rPr>
                <w:delText>4.30</w:delText>
              </w:r>
            </w:del>
          </w:p>
        </w:tc>
        <w:tc>
          <w:tcPr>
            <w:tcW w:w="386" w:type="pct"/>
          </w:tcPr>
          <w:p w14:paraId="162219B6" w14:textId="77777777" w:rsidR="00F77BDD" w:rsidRPr="002F4A36" w:rsidRDefault="006D238B" w:rsidP="002F4A36">
            <w:pPr>
              <w:spacing w:line="240" w:lineRule="auto"/>
              <w:jc w:val="right"/>
              <w:rPr>
                <w:del w:id="6725" w:author="Hannah McSorley" w:date="2020-08-05T02:53:00Z"/>
                <w:rFonts w:asciiTheme="minorHAnsi" w:hAnsiTheme="minorHAnsi" w:cstheme="minorHAnsi"/>
                <w:sz w:val="22"/>
                <w:szCs w:val="22"/>
              </w:rPr>
            </w:pPr>
            <w:del w:id="6726" w:author="Hannah McSorley" w:date="2020-08-05T02:53:00Z">
              <w:r w:rsidRPr="002F4A36">
                <w:rPr>
                  <w:rFonts w:asciiTheme="minorHAnsi" w:hAnsiTheme="minorHAnsi" w:cstheme="minorHAnsi"/>
                  <w:sz w:val="22"/>
                  <w:szCs w:val="22"/>
                </w:rPr>
                <w:delText>4.20</w:delText>
              </w:r>
            </w:del>
          </w:p>
        </w:tc>
      </w:tr>
      <w:tr w:rsidR="002F4A36" w:rsidRPr="002F4A36" w14:paraId="53F82256" w14:textId="77777777" w:rsidTr="002F4A36">
        <w:trPr>
          <w:del w:id="6727" w:author="Hannah McSorley" w:date="2020-08-05T02:53:00Z"/>
        </w:trPr>
        <w:tc>
          <w:tcPr>
            <w:tcW w:w="404" w:type="pct"/>
          </w:tcPr>
          <w:p w14:paraId="202C5D1A" w14:textId="77777777" w:rsidR="00F77BDD" w:rsidRPr="002F4A36" w:rsidRDefault="006D238B" w:rsidP="002F4A36">
            <w:pPr>
              <w:spacing w:line="240" w:lineRule="auto"/>
              <w:jc w:val="right"/>
              <w:rPr>
                <w:del w:id="6728" w:author="Hannah McSorley" w:date="2020-08-05T02:53:00Z"/>
                <w:rFonts w:asciiTheme="minorHAnsi" w:hAnsiTheme="minorHAnsi" w:cstheme="minorHAnsi"/>
                <w:sz w:val="22"/>
                <w:szCs w:val="22"/>
              </w:rPr>
            </w:pPr>
            <w:del w:id="6729" w:author="Hannah McSorley" w:date="2020-08-05T02:53:00Z">
              <w:r w:rsidRPr="002F4A36">
                <w:rPr>
                  <w:rFonts w:asciiTheme="minorHAnsi" w:hAnsiTheme="minorHAnsi" w:cstheme="minorHAnsi"/>
                  <w:sz w:val="22"/>
                  <w:szCs w:val="22"/>
                </w:rPr>
                <w:delText>3</w:delText>
              </w:r>
            </w:del>
          </w:p>
        </w:tc>
        <w:tc>
          <w:tcPr>
            <w:tcW w:w="732" w:type="pct"/>
          </w:tcPr>
          <w:p w14:paraId="60FC7A1F" w14:textId="77777777" w:rsidR="00F77BDD" w:rsidRPr="002F4A36" w:rsidRDefault="006D238B" w:rsidP="002F4A36">
            <w:pPr>
              <w:spacing w:line="240" w:lineRule="auto"/>
              <w:rPr>
                <w:del w:id="6730" w:author="Hannah McSorley" w:date="2020-08-05T02:53:00Z"/>
                <w:rFonts w:asciiTheme="minorHAnsi" w:hAnsiTheme="minorHAnsi" w:cstheme="minorHAnsi"/>
                <w:sz w:val="22"/>
                <w:szCs w:val="22"/>
              </w:rPr>
            </w:pPr>
            <w:del w:id="6731" w:author="Hannah McSorley" w:date="2020-08-05T02:53:00Z">
              <w:r w:rsidRPr="002F4A36">
                <w:rPr>
                  <w:rFonts w:asciiTheme="minorHAnsi" w:hAnsiTheme="minorHAnsi" w:cstheme="minorHAnsi"/>
                  <w:sz w:val="22"/>
                  <w:szCs w:val="22"/>
                </w:rPr>
                <w:delText>2018-11-25</w:delText>
              </w:r>
            </w:del>
          </w:p>
        </w:tc>
        <w:tc>
          <w:tcPr>
            <w:tcW w:w="606" w:type="pct"/>
          </w:tcPr>
          <w:p w14:paraId="50E5E2A2" w14:textId="77777777" w:rsidR="00F77BDD" w:rsidRPr="002F4A36" w:rsidRDefault="006D238B" w:rsidP="002F4A36">
            <w:pPr>
              <w:spacing w:line="240" w:lineRule="auto"/>
              <w:jc w:val="right"/>
              <w:rPr>
                <w:del w:id="6732" w:author="Hannah McSorley" w:date="2020-08-05T02:53:00Z"/>
                <w:rFonts w:asciiTheme="minorHAnsi" w:hAnsiTheme="minorHAnsi" w:cstheme="minorHAnsi"/>
                <w:sz w:val="22"/>
                <w:szCs w:val="22"/>
              </w:rPr>
            </w:pPr>
            <w:del w:id="6733" w:author="Hannah McSorley" w:date="2020-08-05T02:53:00Z">
              <w:r w:rsidRPr="002F4A36">
                <w:rPr>
                  <w:rFonts w:asciiTheme="minorHAnsi" w:hAnsiTheme="minorHAnsi" w:cstheme="minorHAnsi"/>
                  <w:sz w:val="22"/>
                  <w:szCs w:val="22"/>
                </w:rPr>
                <w:delText>3.6</w:delText>
              </w:r>
            </w:del>
          </w:p>
        </w:tc>
        <w:tc>
          <w:tcPr>
            <w:tcW w:w="377" w:type="pct"/>
          </w:tcPr>
          <w:p w14:paraId="1E3445DB" w14:textId="77777777" w:rsidR="00F77BDD" w:rsidRPr="002F4A36" w:rsidRDefault="006D238B" w:rsidP="002F4A36">
            <w:pPr>
              <w:spacing w:line="240" w:lineRule="auto"/>
              <w:jc w:val="right"/>
              <w:rPr>
                <w:del w:id="6734" w:author="Hannah McSorley" w:date="2020-08-05T02:53:00Z"/>
                <w:rFonts w:asciiTheme="minorHAnsi" w:hAnsiTheme="minorHAnsi" w:cstheme="minorHAnsi"/>
                <w:sz w:val="22"/>
                <w:szCs w:val="22"/>
              </w:rPr>
            </w:pPr>
            <w:del w:id="6735" w:author="Hannah McSorley" w:date="2020-08-05T02:53:00Z">
              <w:r w:rsidRPr="002F4A36">
                <w:rPr>
                  <w:rFonts w:asciiTheme="minorHAnsi" w:hAnsiTheme="minorHAnsi" w:cstheme="minorHAnsi"/>
                  <w:sz w:val="22"/>
                  <w:szCs w:val="22"/>
                </w:rPr>
                <w:delText>156.1</w:delText>
              </w:r>
            </w:del>
          </w:p>
        </w:tc>
        <w:tc>
          <w:tcPr>
            <w:tcW w:w="532" w:type="pct"/>
          </w:tcPr>
          <w:p w14:paraId="5668B6B4" w14:textId="77777777" w:rsidR="00F77BDD" w:rsidRPr="002F4A36" w:rsidRDefault="006D238B" w:rsidP="002F4A36">
            <w:pPr>
              <w:spacing w:line="240" w:lineRule="auto"/>
              <w:jc w:val="right"/>
              <w:rPr>
                <w:del w:id="6736" w:author="Hannah McSorley" w:date="2020-08-05T02:53:00Z"/>
                <w:rFonts w:asciiTheme="minorHAnsi" w:hAnsiTheme="minorHAnsi" w:cstheme="minorHAnsi"/>
                <w:sz w:val="22"/>
                <w:szCs w:val="22"/>
              </w:rPr>
            </w:pPr>
            <w:del w:id="6737" w:author="Hannah McSorley" w:date="2020-08-05T02:53:00Z">
              <w:r w:rsidRPr="002F4A36">
                <w:rPr>
                  <w:rFonts w:asciiTheme="minorHAnsi" w:hAnsiTheme="minorHAnsi" w:cstheme="minorHAnsi"/>
                  <w:sz w:val="22"/>
                  <w:szCs w:val="22"/>
                </w:rPr>
                <w:delText>1.8</w:delText>
              </w:r>
            </w:del>
          </w:p>
        </w:tc>
        <w:tc>
          <w:tcPr>
            <w:tcW w:w="596" w:type="pct"/>
          </w:tcPr>
          <w:p w14:paraId="0A35F08F" w14:textId="77777777" w:rsidR="00F77BDD" w:rsidRPr="002F4A36" w:rsidRDefault="006D238B" w:rsidP="002F4A36">
            <w:pPr>
              <w:spacing w:line="240" w:lineRule="auto"/>
              <w:jc w:val="right"/>
              <w:rPr>
                <w:del w:id="6738" w:author="Hannah McSorley" w:date="2020-08-05T02:53:00Z"/>
                <w:rFonts w:asciiTheme="minorHAnsi" w:hAnsiTheme="minorHAnsi" w:cstheme="minorHAnsi"/>
                <w:sz w:val="22"/>
                <w:szCs w:val="22"/>
              </w:rPr>
            </w:pPr>
            <w:del w:id="6739" w:author="Hannah McSorley" w:date="2020-08-05T02:53:00Z">
              <w:r w:rsidRPr="002F4A36">
                <w:rPr>
                  <w:rFonts w:asciiTheme="minorHAnsi" w:hAnsiTheme="minorHAnsi" w:cstheme="minorHAnsi"/>
                  <w:sz w:val="22"/>
                  <w:szCs w:val="22"/>
                </w:rPr>
                <w:delText>34</w:delText>
              </w:r>
            </w:del>
          </w:p>
        </w:tc>
        <w:tc>
          <w:tcPr>
            <w:tcW w:w="432" w:type="pct"/>
          </w:tcPr>
          <w:p w14:paraId="525A5745" w14:textId="77777777" w:rsidR="00F77BDD" w:rsidRPr="002F4A36" w:rsidRDefault="006D238B" w:rsidP="002F4A36">
            <w:pPr>
              <w:spacing w:line="240" w:lineRule="auto"/>
              <w:jc w:val="right"/>
              <w:rPr>
                <w:del w:id="6740" w:author="Hannah McSorley" w:date="2020-08-05T02:53:00Z"/>
                <w:rFonts w:asciiTheme="minorHAnsi" w:hAnsiTheme="minorHAnsi" w:cstheme="minorHAnsi"/>
                <w:sz w:val="22"/>
                <w:szCs w:val="22"/>
              </w:rPr>
            </w:pPr>
            <w:del w:id="6741" w:author="Hannah McSorley" w:date="2020-08-05T02:53:00Z">
              <w:r w:rsidRPr="002F4A36">
                <w:rPr>
                  <w:rFonts w:asciiTheme="minorHAnsi" w:hAnsiTheme="minorHAnsi" w:cstheme="minorHAnsi"/>
                  <w:sz w:val="22"/>
                  <w:szCs w:val="22"/>
                </w:rPr>
                <w:delText>6.23</w:delText>
              </w:r>
            </w:del>
          </w:p>
        </w:tc>
        <w:tc>
          <w:tcPr>
            <w:tcW w:w="414" w:type="pct"/>
          </w:tcPr>
          <w:p w14:paraId="6ED2CA2E" w14:textId="77777777" w:rsidR="00F77BDD" w:rsidRPr="002F4A36" w:rsidRDefault="006D238B" w:rsidP="002F4A36">
            <w:pPr>
              <w:spacing w:line="240" w:lineRule="auto"/>
              <w:jc w:val="right"/>
              <w:rPr>
                <w:del w:id="6742" w:author="Hannah McSorley" w:date="2020-08-05T02:53:00Z"/>
                <w:rFonts w:asciiTheme="minorHAnsi" w:hAnsiTheme="minorHAnsi" w:cstheme="minorHAnsi"/>
                <w:sz w:val="22"/>
                <w:szCs w:val="22"/>
              </w:rPr>
            </w:pPr>
            <w:del w:id="6743" w:author="Hannah McSorley" w:date="2020-08-05T02:53:00Z">
              <w:r w:rsidRPr="002F4A36">
                <w:rPr>
                  <w:rFonts w:asciiTheme="minorHAnsi" w:hAnsiTheme="minorHAnsi" w:cstheme="minorHAnsi"/>
                  <w:sz w:val="22"/>
                  <w:szCs w:val="22"/>
                </w:rPr>
                <w:delText>27.93</w:delText>
              </w:r>
            </w:del>
          </w:p>
        </w:tc>
        <w:tc>
          <w:tcPr>
            <w:tcW w:w="521" w:type="pct"/>
          </w:tcPr>
          <w:p w14:paraId="27A337EE" w14:textId="77777777" w:rsidR="00F77BDD" w:rsidRPr="002F4A36" w:rsidRDefault="006D238B" w:rsidP="002F4A36">
            <w:pPr>
              <w:spacing w:line="240" w:lineRule="auto"/>
              <w:jc w:val="right"/>
              <w:rPr>
                <w:del w:id="6744" w:author="Hannah McSorley" w:date="2020-08-05T02:53:00Z"/>
                <w:rFonts w:asciiTheme="minorHAnsi" w:hAnsiTheme="minorHAnsi" w:cstheme="minorHAnsi"/>
                <w:sz w:val="22"/>
                <w:szCs w:val="22"/>
              </w:rPr>
            </w:pPr>
            <w:del w:id="6745" w:author="Hannah McSorley" w:date="2020-08-05T02:53:00Z">
              <w:r w:rsidRPr="002F4A36">
                <w:rPr>
                  <w:rFonts w:asciiTheme="minorHAnsi" w:hAnsiTheme="minorHAnsi" w:cstheme="minorHAnsi"/>
                  <w:sz w:val="22"/>
                  <w:szCs w:val="22"/>
                </w:rPr>
                <w:delText>4.68</w:delText>
              </w:r>
            </w:del>
          </w:p>
        </w:tc>
        <w:tc>
          <w:tcPr>
            <w:tcW w:w="386" w:type="pct"/>
          </w:tcPr>
          <w:p w14:paraId="3BA56A9F" w14:textId="77777777" w:rsidR="00F77BDD" w:rsidRPr="002F4A36" w:rsidRDefault="006D238B" w:rsidP="002F4A36">
            <w:pPr>
              <w:spacing w:line="240" w:lineRule="auto"/>
              <w:jc w:val="right"/>
              <w:rPr>
                <w:del w:id="6746" w:author="Hannah McSorley" w:date="2020-08-05T02:53:00Z"/>
                <w:rFonts w:asciiTheme="minorHAnsi" w:hAnsiTheme="minorHAnsi" w:cstheme="minorHAnsi"/>
                <w:sz w:val="22"/>
                <w:szCs w:val="22"/>
              </w:rPr>
            </w:pPr>
            <w:del w:id="6747" w:author="Hannah McSorley" w:date="2020-08-05T02:53:00Z">
              <w:r w:rsidRPr="002F4A36">
                <w:rPr>
                  <w:rFonts w:asciiTheme="minorHAnsi" w:hAnsiTheme="minorHAnsi" w:cstheme="minorHAnsi"/>
                  <w:sz w:val="22"/>
                  <w:szCs w:val="22"/>
                </w:rPr>
                <w:delText>4.18</w:delText>
              </w:r>
            </w:del>
          </w:p>
        </w:tc>
      </w:tr>
      <w:tr w:rsidR="002F4A36" w:rsidRPr="002F4A36" w14:paraId="4ACDE953" w14:textId="77777777" w:rsidTr="002F4A36">
        <w:trPr>
          <w:del w:id="6748" w:author="Hannah McSorley" w:date="2020-08-05T02:53:00Z"/>
        </w:trPr>
        <w:tc>
          <w:tcPr>
            <w:tcW w:w="404" w:type="pct"/>
          </w:tcPr>
          <w:p w14:paraId="714A2F81" w14:textId="77777777" w:rsidR="00F77BDD" w:rsidRPr="002F4A36" w:rsidRDefault="006D238B" w:rsidP="002F4A36">
            <w:pPr>
              <w:spacing w:line="240" w:lineRule="auto"/>
              <w:jc w:val="right"/>
              <w:rPr>
                <w:del w:id="6749" w:author="Hannah McSorley" w:date="2020-08-05T02:53:00Z"/>
                <w:rFonts w:asciiTheme="minorHAnsi" w:hAnsiTheme="minorHAnsi" w:cstheme="minorHAnsi"/>
                <w:sz w:val="22"/>
                <w:szCs w:val="22"/>
              </w:rPr>
            </w:pPr>
            <w:del w:id="6750" w:author="Hannah McSorley" w:date="2020-08-05T02:53:00Z">
              <w:r w:rsidRPr="002F4A36">
                <w:rPr>
                  <w:rFonts w:asciiTheme="minorHAnsi" w:hAnsiTheme="minorHAnsi" w:cstheme="minorHAnsi"/>
                  <w:sz w:val="22"/>
                  <w:szCs w:val="22"/>
                </w:rPr>
                <w:delText>4</w:delText>
              </w:r>
            </w:del>
          </w:p>
        </w:tc>
        <w:tc>
          <w:tcPr>
            <w:tcW w:w="732" w:type="pct"/>
          </w:tcPr>
          <w:p w14:paraId="460D6824" w14:textId="77777777" w:rsidR="00F77BDD" w:rsidRPr="002F4A36" w:rsidRDefault="006D238B" w:rsidP="002F4A36">
            <w:pPr>
              <w:spacing w:line="240" w:lineRule="auto"/>
              <w:rPr>
                <w:del w:id="6751" w:author="Hannah McSorley" w:date="2020-08-05T02:53:00Z"/>
                <w:rFonts w:asciiTheme="minorHAnsi" w:hAnsiTheme="minorHAnsi" w:cstheme="minorHAnsi"/>
                <w:sz w:val="22"/>
                <w:szCs w:val="22"/>
              </w:rPr>
            </w:pPr>
            <w:del w:id="6752" w:author="Hannah McSorley" w:date="2020-08-05T02:53:00Z">
              <w:r w:rsidRPr="002F4A36">
                <w:rPr>
                  <w:rFonts w:asciiTheme="minorHAnsi" w:hAnsiTheme="minorHAnsi" w:cstheme="minorHAnsi"/>
                  <w:sz w:val="22"/>
                  <w:szCs w:val="22"/>
                </w:rPr>
                <w:delText>2018-12-09</w:delText>
              </w:r>
            </w:del>
          </w:p>
        </w:tc>
        <w:tc>
          <w:tcPr>
            <w:tcW w:w="606" w:type="pct"/>
          </w:tcPr>
          <w:p w14:paraId="0B6105B9" w14:textId="77777777" w:rsidR="00F77BDD" w:rsidRPr="002F4A36" w:rsidRDefault="006D238B" w:rsidP="002F4A36">
            <w:pPr>
              <w:spacing w:line="240" w:lineRule="auto"/>
              <w:jc w:val="right"/>
              <w:rPr>
                <w:del w:id="6753" w:author="Hannah McSorley" w:date="2020-08-05T02:53:00Z"/>
                <w:rFonts w:asciiTheme="minorHAnsi" w:hAnsiTheme="minorHAnsi" w:cstheme="minorHAnsi"/>
                <w:sz w:val="22"/>
                <w:szCs w:val="22"/>
              </w:rPr>
            </w:pPr>
            <w:del w:id="6754" w:author="Hannah McSorley" w:date="2020-08-05T02:53:00Z">
              <w:r w:rsidRPr="002F4A36">
                <w:rPr>
                  <w:rFonts w:asciiTheme="minorHAnsi" w:hAnsiTheme="minorHAnsi" w:cstheme="minorHAnsi"/>
                  <w:sz w:val="22"/>
                  <w:szCs w:val="22"/>
                </w:rPr>
                <w:delText>4.9</w:delText>
              </w:r>
            </w:del>
          </w:p>
        </w:tc>
        <w:tc>
          <w:tcPr>
            <w:tcW w:w="377" w:type="pct"/>
          </w:tcPr>
          <w:p w14:paraId="2425391D" w14:textId="77777777" w:rsidR="00F77BDD" w:rsidRPr="002F4A36" w:rsidRDefault="006D238B" w:rsidP="002F4A36">
            <w:pPr>
              <w:spacing w:line="240" w:lineRule="auto"/>
              <w:jc w:val="right"/>
              <w:rPr>
                <w:del w:id="6755" w:author="Hannah McSorley" w:date="2020-08-05T02:53:00Z"/>
                <w:rFonts w:asciiTheme="minorHAnsi" w:hAnsiTheme="minorHAnsi" w:cstheme="minorHAnsi"/>
                <w:sz w:val="22"/>
                <w:szCs w:val="22"/>
              </w:rPr>
            </w:pPr>
            <w:del w:id="6756" w:author="Hannah McSorley" w:date="2020-08-05T02:53:00Z">
              <w:r w:rsidRPr="002F4A36">
                <w:rPr>
                  <w:rFonts w:asciiTheme="minorHAnsi" w:hAnsiTheme="minorHAnsi" w:cstheme="minorHAnsi"/>
                  <w:sz w:val="22"/>
                  <w:szCs w:val="22"/>
                </w:rPr>
                <w:delText>205.1</w:delText>
              </w:r>
            </w:del>
          </w:p>
        </w:tc>
        <w:tc>
          <w:tcPr>
            <w:tcW w:w="532" w:type="pct"/>
          </w:tcPr>
          <w:p w14:paraId="430CDC23" w14:textId="77777777" w:rsidR="00F77BDD" w:rsidRPr="002F4A36" w:rsidRDefault="006D238B" w:rsidP="002F4A36">
            <w:pPr>
              <w:spacing w:line="240" w:lineRule="auto"/>
              <w:jc w:val="right"/>
              <w:rPr>
                <w:del w:id="6757" w:author="Hannah McSorley" w:date="2020-08-05T02:53:00Z"/>
                <w:rFonts w:asciiTheme="minorHAnsi" w:hAnsiTheme="minorHAnsi" w:cstheme="minorHAnsi"/>
                <w:sz w:val="22"/>
                <w:szCs w:val="22"/>
              </w:rPr>
            </w:pPr>
            <w:del w:id="6758" w:author="Hannah McSorley" w:date="2020-08-05T02:53:00Z">
              <w:r w:rsidRPr="002F4A36">
                <w:rPr>
                  <w:rFonts w:asciiTheme="minorHAnsi" w:hAnsiTheme="minorHAnsi" w:cstheme="minorHAnsi"/>
                  <w:sz w:val="22"/>
                  <w:szCs w:val="22"/>
                </w:rPr>
                <w:delText>1.7</w:delText>
              </w:r>
            </w:del>
          </w:p>
        </w:tc>
        <w:tc>
          <w:tcPr>
            <w:tcW w:w="596" w:type="pct"/>
          </w:tcPr>
          <w:p w14:paraId="5F65F2F2" w14:textId="77777777" w:rsidR="00F77BDD" w:rsidRPr="002F4A36" w:rsidRDefault="006D238B" w:rsidP="002F4A36">
            <w:pPr>
              <w:spacing w:line="240" w:lineRule="auto"/>
              <w:jc w:val="right"/>
              <w:rPr>
                <w:del w:id="6759" w:author="Hannah McSorley" w:date="2020-08-05T02:53:00Z"/>
                <w:rFonts w:asciiTheme="minorHAnsi" w:hAnsiTheme="minorHAnsi" w:cstheme="minorHAnsi"/>
                <w:sz w:val="22"/>
                <w:szCs w:val="22"/>
              </w:rPr>
            </w:pPr>
            <w:del w:id="6760" w:author="Hannah McSorley" w:date="2020-08-05T02:53:00Z">
              <w:r w:rsidRPr="002F4A36">
                <w:rPr>
                  <w:rFonts w:asciiTheme="minorHAnsi" w:hAnsiTheme="minorHAnsi" w:cstheme="minorHAnsi"/>
                  <w:sz w:val="22"/>
                  <w:szCs w:val="22"/>
                </w:rPr>
                <w:delText>18</w:delText>
              </w:r>
            </w:del>
          </w:p>
        </w:tc>
        <w:tc>
          <w:tcPr>
            <w:tcW w:w="432" w:type="pct"/>
          </w:tcPr>
          <w:p w14:paraId="65260BA6" w14:textId="77777777" w:rsidR="00F77BDD" w:rsidRPr="002F4A36" w:rsidRDefault="006D238B" w:rsidP="002F4A36">
            <w:pPr>
              <w:spacing w:line="240" w:lineRule="auto"/>
              <w:jc w:val="right"/>
              <w:rPr>
                <w:del w:id="6761" w:author="Hannah McSorley" w:date="2020-08-05T02:53:00Z"/>
                <w:rFonts w:asciiTheme="minorHAnsi" w:hAnsiTheme="minorHAnsi" w:cstheme="minorHAnsi"/>
                <w:sz w:val="22"/>
                <w:szCs w:val="22"/>
              </w:rPr>
            </w:pPr>
            <w:del w:id="6762" w:author="Hannah McSorley" w:date="2020-08-05T02:53:00Z">
              <w:r w:rsidRPr="002F4A36">
                <w:rPr>
                  <w:rFonts w:asciiTheme="minorHAnsi" w:hAnsiTheme="minorHAnsi" w:cstheme="minorHAnsi"/>
                  <w:sz w:val="22"/>
                  <w:szCs w:val="22"/>
                </w:rPr>
                <w:delText>5.88</w:delText>
              </w:r>
            </w:del>
          </w:p>
        </w:tc>
        <w:tc>
          <w:tcPr>
            <w:tcW w:w="414" w:type="pct"/>
          </w:tcPr>
          <w:p w14:paraId="7F99C20E" w14:textId="77777777" w:rsidR="00F77BDD" w:rsidRPr="002F4A36" w:rsidRDefault="00F77BDD" w:rsidP="002F4A36">
            <w:pPr>
              <w:spacing w:line="240" w:lineRule="auto"/>
              <w:rPr>
                <w:del w:id="6763" w:author="Hannah McSorley" w:date="2020-08-05T02:53:00Z"/>
                <w:rFonts w:asciiTheme="minorHAnsi" w:hAnsiTheme="minorHAnsi" w:cstheme="minorHAnsi"/>
                <w:sz w:val="22"/>
                <w:szCs w:val="22"/>
              </w:rPr>
            </w:pPr>
          </w:p>
        </w:tc>
        <w:tc>
          <w:tcPr>
            <w:tcW w:w="521" w:type="pct"/>
          </w:tcPr>
          <w:p w14:paraId="48B6A2B9" w14:textId="77777777" w:rsidR="00F77BDD" w:rsidRPr="002F4A36" w:rsidRDefault="00F77BDD" w:rsidP="002F4A36">
            <w:pPr>
              <w:spacing w:line="240" w:lineRule="auto"/>
              <w:rPr>
                <w:del w:id="6764" w:author="Hannah McSorley" w:date="2020-08-05T02:53:00Z"/>
                <w:rFonts w:asciiTheme="minorHAnsi" w:hAnsiTheme="minorHAnsi" w:cstheme="minorHAnsi"/>
                <w:sz w:val="22"/>
                <w:szCs w:val="22"/>
              </w:rPr>
            </w:pPr>
          </w:p>
        </w:tc>
        <w:tc>
          <w:tcPr>
            <w:tcW w:w="386" w:type="pct"/>
          </w:tcPr>
          <w:p w14:paraId="218D74FE" w14:textId="77777777" w:rsidR="00F77BDD" w:rsidRPr="002F4A36" w:rsidRDefault="00F77BDD" w:rsidP="002F4A36">
            <w:pPr>
              <w:spacing w:line="240" w:lineRule="auto"/>
              <w:rPr>
                <w:del w:id="6765" w:author="Hannah McSorley" w:date="2020-08-05T02:53:00Z"/>
                <w:rFonts w:asciiTheme="minorHAnsi" w:hAnsiTheme="minorHAnsi" w:cstheme="minorHAnsi"/>
                <w:sz w:val="22"/>
                <w:szCs w:val="22"/>
              </w:rPr>
            </w:pPr>
          </w:p>
        </w:tc>
      </w:tr>
      <w:tr w:rsidR="002F4A36" w:rsidRPr="002F4A36" w14:paraId="4307C0BF" w14:textId="77777777" w:rsidTr="002F4A36">
        <w:trPr>
          <w:del w:id="6766" w:author="Hannah McSorley" w:date="2020-08-05T02:53:00Z"/>
        </w:trPr>
        <w:tc>
          <w:tcPr>
            <w:tcW w:w="404" w:type="pct"/>
          </w:tcPr>
          <w:p w14:paraId="587CDFB4" w14:textId="77777777" w:rsidR="00F77BDD" w:rsidRPr="002F4A36" w:rsidRDefault="006D238B" w:rsidP="002F4A36">
            <w:pPr>
              <w:spacing w:line="240" w:lineRule="auto"/>
              <w:jc w:val="right"/>
              <w:rPr>
                <w:del w:id="6767" w:author="Hannah McSorley" w:date="2020-08-05T02:53:00Z"/>
                <w:rFonts w:asciiTheme="minorHAnsi" w:hAnsiTheme="minorHAnsi" w:cstheme="minorHAnsi"/>
                <w:sz w:val="22"/>
                <w:szCs w:val="22"/>
              </w:rPr>
            </w:pPr>
            <w:del w:id="6768" w:author="Hannah McSorley" w:date="2020-08-05T02:53:00Z">
              <w:r w:rsidRPr="002F4A36">
                <w:rPr>
                  <w:rFonts w:asciiTheme="minorHAnsi" w:hAnsiTheme="minorHAnsi" w:cstheme="minorHAnsi"/>
                  <w:sz w:val="22"/>
                  <w:szCs w:val="22"/>
                </w:rPr>
                <w:delText>7</w:delText>
              </w:r>
            </w:del>
          </w:p>
        </w:tc>
        <w:tc>
          <w:tcPr>
            <w:tcW w:w="732" w:type="pct"/>
          </w:tcPr>
          <w:p w14:paraId="499EF254" w14:textId="77777777" w:rsidR="00F77BDD" w:rsidRPr="002F4A36" w:rsidRDefault="006D238B" w:rsidP="002F4A36">
            <w:pPr>
              <w:spacing w:line="240" w:lineRule="auto"/>
              <w:rPr>
                <w:del w:id="6769" w:author="Hannah McSorley" w:date="2020-08-05T02:53:00Z"/>
                <w:rFonts w:asciiTheme="minorHAnsi" w:hAnsiTheme="minorHAnsi" w:cstheme="minorHAnsi"/>
                <w:sz w:val="22"/>
                <w:szCs w:val="22"/>
              </w:rPr>
            </w:pPr>
            <w:del w:id="6770" w:author="Hannah McSorley" w:date="2020-08-05T02:53:00Z">
              <w:r w:rsidRPr="002F4A36">
                <w:rPr>
                  <w:rFonts w:asciiTheme="minorHAnsi" w:hAnsiTheme="minorHAnsi" w:cstheme="minorHAnsi"/>
                  <w:sz w:val="22"/>
                  <w:szCs w:val="22"/>
                </w:rPr>
                <w:delText>2019-01-02</w:delText>
              </w:r>
            </w:del>
          </w:p>
        </w:tc>
        <w:tc>
          <w:tcPr>
            <w:tcW w:w="606" w:type="pct"/>
          </w:tcPr>
          <w:p w14:paraId="71C3569B" w14:textId="77777777" w:rsidR="00F77BDD" w:rsidRPr="002F4A36" w:rsidRDefault="006D238B" w:rsidP="002F4A36">
            <w:pPr>
              <w:spacing w:line="240" w:lineRule="auto"/>
              <w:jc w:val="right"/>
              <w:rPr>
                <w:del w:id="6771" w:author="Hannah McSorley" w:date="2020-08-05T02:53:00Z"/>
                <w:rFonts w:asciiTheme="minorHAnsi" w:hAnsiTheme="minorHAnsi" w:cstheme="minorHAnsi"/>
                <w:sz w:val="22"/>
                <w:szCs w:val="22"/>
              </w:rPr>
            </w:pPr>
            <w:del w:id="6772" w:author="Hannah McSorley" w:date="2020-08-05T02:53:00Z">
              <w:r w:rsidRPr="002F4A36">
                <w:rPr>
                  <w:rFonts w:asciiTheme="minorHAnsi" w:hAnsiTheme="minorHAnsi" w:cstheme="minorHAnsi"/>
                  <w:sz w:val="22"/>
                  <w:szCs w:val="22"/>
                </w:rPr>
                <w:delText>4.2</w:delText>
              </w:r>
            </w:del>
          </w:p>
        </w:tc>
        <w:tc>
          <w:tcPr>
            <w:tcW w:w="377" w:type="pct"/>
          </w:tcPr>
          <w:p w14:paraId="6DDE6D32" w14:textId="77777777" w:rsidR="00F77BDD" w:rsidRPr="002F4A36" w:rsidRDefault="006D238B" w:rsidP="002F4A36">
            <w:pPr>
              <w:spacing w:line="240" w:lineRule="auto"/>
              <w:jc w:val="right"/>
              <w:rPr>
                <w:del w:id="6773" w:author="Hannah McSorley" w:date="2020-08-05T02:53:00Z"/>
                <w:rFonts w:asciiTheme="minorHAnsi" w:hAnsiTheme="minorHAnsi" w:cstheme="minorHAnsi"/>
                <w:sz w:val="22"/>
                <w:szCs w:val="22"/>
              </w:rPr>
            </w:pPr>
            <w:del w:id="6774" w:author="Hannah McSorley" w:date="2020-08-05T02:53:00Z">
              <w:r w:rsidRPr="002F4A36">
                <w:rPr>
                  <w:rFonts w:asciiTheme="minorHAnsi" w:hAnsiTheme="minorHAnsi" w:cstheme="minorHAnsi"/>
                  <w:sz w:val="22"/>
                  <w:szCs w:val="22"/>
                </w:rPr>
                <w:delText>227.6</w:delText>
              </w:r>
            </w:del>
          </w:p>
        </w:tc>
        <w:tc>
          <w:tcPr>
            <w:tcW w:w="532" w:type="pct"/>
          </w:tcPr>
          <w:p w14:paraId="090FFECB" w14:textId="77777777" w:rsidR="00F77BDD" w:rsidRPr="002F4A36" w:rsidRDefault="006D238B" w:rsidP="002F4A36">
            <w:pPr>
              <w:spacing w:line="240" w:lineRule="auto"/>
              <w:jc w:val="right"/>
              <w:rPr>
                <w:del w:id="6775" w:author="Hannah McSorley" w:date="2020-08-05T02:53:00Z"/>
                <w:rFonts w:asciiTheme="minorHAnsi" w:hAnsiTheme="minorHAnsi" w:cstheme="minorHAnsi"/>
                <w:sz w:val="22"/>
                <w:szCs w:val="22"/>
              </w:rPr>
            </w:pPr>
            <w:del w:id="6776" w:author="Hannah McSorley" w:date="2020-08-05T02:53:00Z">
              <w:r w:rsidRPr="002F4A36">
                <w:rPr>
                  <w:rFonts w:asciiTheme="minorHAnsi" w:hAnsiTheme="minorHAnsi" w:cstheme="minorHAnsi"/>
                  <w:sz w:val="22"/>
                  <w:szCs w:val="22"/>
                </w:rPr>
                <w:delText>2.3</w:delText>
              </w:r>
            </w:del>
          </w:p>
        </w:tc>
        <w:tc>
          <w:tcPr>
            <w:tcW w:w="596" w:type="pct"/>
          </w:tcPr>
          <w:p w14:paraId="45AE6D50" w14:textId="77777777" w:rsidR="00F77BDD" w:rsidRPr="002F4A36" w:rsidRDefault="006D238B" w:rsidP="002F4A36">
            <w:pPr>
              <w:spacing w:line="240" w:lineRule="auto"/>
              <w:jc w:val="right"/>
              <w:rPr>
                <w:del w:id="6777" w:author="Hannah McSorley" w:date="2020-08-05T02:53:00Z"/>
                <w:rFonts w:asciiTheme="minorHAnsi" w:hAnsiTheme="minorHAnsi" w:cstheme="minorHAnsi"/>
                <w:sz w:val="22"/>
                <w:szCs w:val="22"/>
              </w:rPr>
            </w:pPr>
            <w:del w:id="6778" w:author="Hannah McSorley" w:date="2020-08-05T02:53:00Z">
              <w:r w:rsidRPr="002F4A36">
                <w:rPr>
                  <w:rFonts w:asciiTheme="minorHAnsi" w:hAnsiTheme="minorHAnsi" w:cstheme="minorHAnsi"/>
                  <w:sz w:val="22"/>
                  <w:szCs w:val="22"/>
                </w:rPr>
                <w:delText>22</w:delText>
              </w:r>
            </w:del>
          </w:p>
        </w:tc>
        <w:tc>
          <w:tcPr>
            <w:tcW w:w="432" w:type="pct"/>
          </w:tcPr>
          <w:p w14:paraId="4FA47F69" w14:textId="77777777" w:rsidR="00F77BDD" w:rsidRPr="002F4A36" w:rsidRDefault="006D238B" w:rsidP="002F4A36">
            <w:pPr>
              <w:spacing w:line="240" w:lineRule="auto"/>
              <w:jc w:val="right"/>
              <w:rPr>
                <w:del w:id="6779" w:author="Hannah McSorley" w:date="2020-08-05T02:53:00Z"/>
                <w:rFonts w:asciiTheme="minorHAnsi" w:hAnsiTheme="minorHAnsi" w:cstheme="minorHAnsi"/>
                <w:sz w:val="22"/>
                <w:szCs w:val="22"/>
              </w:rPr>
            </w:pPr>
            <w:del w:id="6780" w:author="Hannah McSorley" w:date="2020-08-05T02:53:00Z">
              <w:r w:rsidRPr="002F4A36">
                <w:rPr>
                  <w:rFonts w:asciiTheme="minorHAnsi" w:hAnsiTheme="minorHAnsi" w:cstheme="minorHAnsi"/>
                  <w:sz w:val="22"/>
                  <w:szCs w:val="22"/>
                </w:rPr>
                <w:delText>4.68</w:delText>
              </w:r>
            </w:del>
          </w:p>
        </w:tc>
        <w:tc>
          <w:tcPr>
            <w:tcW w:w="414" w:type="pct"/>
          </w:tcPr>
          <w:p w14:paraId="74B8C7D1" w14:textId="77777777" w:rsidR="00F77BDD" w:rsidRPr="002F4A36" w:rsidRDefault="00F77BDD" w:rsidP="002F4A36">
            <w:pPr>
              <w:spacing w:line="240" w:lineRule="auto"/>
              <w:rPr>
                <w:del w:id="6781" w:author="Hannah McSorley" w:date="2020-08-05T02:53:00Z"/>
                <w:rFonts w:asciiTheme="minorHAnsi" w:hAnsiTheme="minorHAnsi" w:cstheme="minorHAnsi"/>
                <w:sz w:val="22"/>
                <w:szCs w:val="22"/>
              </w:rPr>
            </w:pPr>
          </w:p>
        </w:tc>
        <w:tc>
          <w:tcPr>
            <w:tcW w:w="521" w:type="pct"/>
          </w:tcPr>
          <w:p w14:paraId="6FD6939C" w14:textId="77777777" w:rsidR="00F77BDD" w:rsidRPr="002F4A36" w:rsidRDefault="00F77BDD" w:rsidP="002F4A36">
            <w:pPr>
              <w:spacing w:line="240" w:lineRule="auto"/>
              <w:rPr>
                <w:del w:id="6782" w:author="Hannah McSorley" w:date="2020-08-05T02:53:00Z"/>
                <w:rFonts w:asciiTheme="minorHAnsi" w:hAnsiTheme="minorHAnsi" w:cstheme="minorHAnsi"/>
                <w:sz w:val="22"/>
                <w:szCs w:val="22"/>
              </w:rPr>
            </w:pPr>
          </w:p>
        </w:tc>
        <w:tc>
          <w:tcPr>
            <w:tcW w:w="386" w:type="pct"/>
          </w:tcPr>
          <w:p w14:paraId="15E9BD16" w14:textId="77777777" w:rsidR="00F77BDD" w:rsidRPr="002F4A36" w:rsidRDefault="00F77BDD" w:rsidP="002F4A36">
            <w:pPr>
              <w:spacing w:line="240" w:lineRule="auto"/>
              <w:rPr>
                <w:del w:id="6783" w:author="Hannah McSorley" w:date="2020-08-05T02:53:00Z"/>
                <w:rFonts w:asciiTheme="minorHAnsi" w:hAnsiTheme="minorHAnsi" w:cstheme="minorHAnsi"/>
                <w:sz w:val="22"/>
                <w:szCs w:val="22"/>
              </w:rPr>
            </w:pPr>
          </w:p>
        </w:tc>
      </w:tr>
      <w:tr w:rsidR="002F4A36" w:rsidRPr="002F4A36" w14:paraId="42713F3B" w14:textId="77777777" w:rsidTr="002F4A36">
        <w:trPr>
          <w:del w:id="6784" w:author="Hannah McSorley" w:date="2020-08-05T02:53:00Z"/>
        </w:trPr>
        <w:tc>
          <w:tcPr>
            <w:tcW w:w="404" w:type="pct"/>
          </w:tcPr>
          <w:p w14:paraId="1B7A2B5E" w14:textId="77777777" w:rsidR="00F77BDD" w:rsidRPr="002F4A36" w:rsidRDefault="006D238B" w:rsidP="002F4A36">
            <w:pPr>
              <w:spacing w:line="240" w:lineRule="auto"/>
              <w:jc w:val="right"/>
              <w:rPr>
                <w:del w:id="6785" w:author="Hannah McSorley" w:date="2020-08-05T02:53:00Z"/>
                <w:rFonts w:asciiTheme="minorHAnsi" w:hAnsiTheme="minorHAnsi" w:cstheme="minorHAnsi"/>
                <w:sz w:val="22"/>
                <w:szCs w:val="22"/>
              </w:rPr>
            </w:pPr>
            <w:del w:id="6786" w:author="Hannah McSorley" w:date="2020-08-05T02:53:00Z">
              <w:r w:rsidRPr="002F4A36">
                <w:rPr>
                  <w:rFonts w:asciiTheme="minorHAnsi" w:hAnsiTheme="minorHAnsi" w:cstheme="minorHAnsi"/>
                  <w:sz w:val="22"/>
                  <w:szCs w:val="22"/>
                </w:rPr>
                <w:delText>8</w:delText>
              </w:r>
            </w:del>
          </w:p>
        </w:tc>
        <w:tc>
          <w:tcPr>
            <w:tcW w:w="732" w:type="pct"/>
          </w:tcPr>
          <w:p w14:paraId="38DE6FAB" w14:textId="77777777" w:rsidR="00F77BDD" w:rsidRPr="002F4A36" w:rsidRDefault="006D238B" w:rsidP="002F4A36">
            <w:pPr>
              <w:spacing w:line="240" w:lineRule="auto"/>
              <w:rPr>
                <w:del w:id="6787" w:author="Hannah McSorley" w:date="2020-08-05T02:53:00Z"/>
                <w:rFonts w:asciiTheme="minorHAnsi" w:hAnsiTheme="minorHAnsi" w:cstheme="minorHAnsi"/>
                <w:sz w:val="22"/>
                <w:szCs w:val="22"/>
              </w:rPr>
            </w:pPr>
            <w:del w:id="6788" w:author="Hannah McSorley" w:date="2020-08-05T02:53:00Z">
              <w:r w:rsidRPr="002F4A36">
                <w:rPr>
                  <w:rFonts w:asciiTheme="minorHAnsi" w:hAnsiTheme="minorHAnsi" w:cstheme="minorHAnsi"/>
                  <w:sz w:val="22"/>
                  <w:szCs w:val="22"/>
                </w:rPr>
                <w:delText>2019-01-17</w:delText>
              </w:r>
            </w:del>
          </w:p>
        </w:tc>
        <w:tc>
          <w:tcPr>
            <w:tcW w:w="606" w:type="pct"/>
          </w:tcPr>
          <w:p w14:paraId="486EC7A4" w14:textId="77777777" w:rsidR="00F77BDD" w:rsidRPr="002F4A36" w:rsidRDefault="006D238B" w:rsidP="002F4A36">
            <w:pPr>
              <w:spacing w:line="240" w:lineRule="auto"/>
              <w:jc w:val="right"/>
              <w:rPr>
                <w:del w:id="6789" w:author="Hannah McSorley" w:date="2020-08-05T02:53:00Z"/>
                <w:rFonts w:asciiTheme="minorHAnsi" w:hAnsiTheme="minorHAnsi" w:cstheme="minorHAnsi"/>
                <w:sz w:val="22"/>
                <w:szCs w:val="22"/>
              </w:rPr>
            </w:pPr>
            <w:del w:id="6790" w:author="Hannah McSorley" w:date="2020-08-05T02:53:00Z">
              <w:r w:rsidRPr="002F4A36">
                <w:rPr>
                  <w:rFonts w:asciiTheme="minorHAnsi" w:hAnsiTheme="minorHAnsi" w:cstheme="minorHAnsi"/>
                  <w:sz w:val="22"/>
                  <w:szCs w:val="22"/>
                </w:rPr>
                <w:delText>3.0</w:delText>
              </w:r>
            </w:del>
          </w:p>
        </w:tc>
        <w:tc>
          <w:tcPr>
            <w:tcW w:w="377" w:type="pct"/>
          </w:tcPr>
          <w:p w14:paraId="5CEDB438" w14:textId="77777777" w:rsidR="00F77BDD" w:rsidRPr="002F4A36" w:rsidRDefault="006D238B" w:rsidP="002F4A36">
            <w:pPr>
              <w:spacing w:line="240" w:lineRule="auto"/>
              <w:jc w:val="right"/>
              <w:rPr>
                <w:del w:id="6791" w:author="Hannah McSorley" w:date="2020-08-05T02:53:00Z"/>
                <w:rFonts w:asciiTheme="minorHAnsi" w:hAnsiTheme="minorHAnsi" w:cstheme="minorHAnsi"/>
                <w:sz w:val="22"/>
                <w:szCs w:val="22"/>
              </w:rPr>
            </w:pPr>
            <w:del w:id="6792" w:author="Hannah McSorley" w:date="2020-08-05T02:53:00Z">
              <w:r w:rsidRPr="002F4A36">
                <w:rPr>
                  <w:rFonts w:asciiTheme="minorHAnsi" w:hAnsiTheme="minorHAnsi" w:cstheme="minorHAnsi"/>
                  <w:sz w:val="22"/>
                  <w:szCs w:val="22"/>
                </w:rPr>
                <w:delText>68.7</w:delText>
              </w:r>
            </w:del>
          </w:p>
        </w:tc>
        <w:tc>
          <w:tcPr>
            <w:tcW w:w="532" w:type="pct"/>
          </w:tcPr>
          <w:p w14:paraId="2627B9C9" w14:textId="77777777" w:rsidR="00F77BDD" w:rsidRPr="002F4A36" w:rsidRDefault="006D238B" w:rsidP="002F4A36">
            <w:pPr>
              <w:spacing w:line="240" w:lineRule="auto"/>
              <w:jc w:val="right"/>
              <w:rPr>
                <w:del w:id="6793" w:author="Hannah McSorley" w:date="2020-08-05T02:53:00Z"/>
                <w:rFonts w:asciiTheme="minorHAnsi" w:hAnsiTheme="minorHAnsi" w:cstheme="minorHAnsi"/>
                <w:sz w:val="22"/>
                <w:szCs w:val="22"/>
              </w:rPr>
            </w:pPr>
            <w:del w:id="6794" w:author="Hannah McSorley" w:date="2020-08-05T02:53:00Z">
              <w:r w:rsidRPr="002F4A36">
                <w:rPr>
                  <w:rFonts w:asciiTheme="minorHAnsi" w:hAnsiTheme="minorHAnsi" w:cstheme="minorHAnsi"/>
                  <w:sz w:val="22"/>
                  <w:szCs w:val="22"/>
                </w:rPr>
                <w:delText>1.0</w:delText>
              </w:r>
            </w:del>
          </w:p>
        </w:tc>
        <w:tc>
          <w:tcPr>
            <w:tcW w:w="596" w:type="pct"/>
          </w:tcPr>
          <w:p w14:paraId="5D0F2E02" w14:textId="77777777" w:rsidR="00F77BDD" w:rsidRPr="002F4A36" w:rsidRDefault="006D238B" w:rsidP="002F4A36">
            <w:pPr>
              <w:spacing w:line="240" w:lineRule="auto"/>
              <w:jc w:val="right"/>
              <w:rPr>
                <w:del w:id="6795" w:author="Hannah McSorley" w:date="2020-08-05T02:53:00Z"/>
                <w:rFonts w:asciiTheme="minorHAnsi" w:hAnsiTheme="minorHAnsi" w:cstheme="minorHAnsi"/>
                <w:sz w:val="22"/>
                <w:szCs w:val="22"/>
              </w:rPr>
            </w:pPr>
            <w:del w:id="6796" w:author="Hannah McSorley" w:date="2020-08-05T02:53:00Z">
              <w:r w:rsidRPr="002F4A36">
                <w:rPr>
                  <w:rFonts w:asciiTheme="minorHAnsi" w:hAnsiTheme="minorHAnsi" w:cstheme="minorHAnsi"/>
                  <w:sz w:val="22"/>
                  <w:szCs w:val="22"/>
                </w:rPr>
                <w:delText>3</w:delText>
              </w:r>
            </w:del>
          </w:p>
        </w:tc>
        <w:tc>
          <w:tcPr>
            <w:tcW w:w="432" w:type="pct"/>
          </w:tcPr>
          <w:p w14:paraId="2A64E256" w14:textId="77777777" w:rsidR="00F77BDD" w:rsidRPr="002F4A36" w:rsidRDefault="006D238B" w:rsidP="002F4A36">
            <w:pPr>
              <w:spacing w:line="240" w:lineRule="auto"/>
              <w:jc w:val="right"/>
              <w:rPr>
                <w:del w:id="6797" w:author="Hannah McSorley" w:date="2020-08-05T02:53:00Z"/>
                <w:rFonts w:asciiTheme="minorHAnsi" w:hAnsiTheme="minorHAnsi" w:cstheme="minorHAnsi"/>
                <w:sz w:val="22"/>
                <w:szCs w:val="22"/>
              </w:rPr>
            </w:pPr>
            <w:del w:id="6798" w:author="Hannah McSorley" w:date="2020-08-05T02:53:00Z">
              <w:r w:rsidRPr="002F4A36">
                <w:rPr>
                  <w:rFonts w:asciiTheme="minorHAnsi" w:hAnsiTheme="minorHAnsi" w:cstheme="minorHAnsi"/>
                  <w:sz w:val="22"/>
                  <w:szCs w:val="22"/>
                </w:rPr>
                <w:delText>2.97</w:delText>
              </w:r>
            </w:del>
          </w:p>
        </w:tc>
        <w:tc>
          <w:tcPr>
            <w:tcW w:w="414" w:type="pct"/>
          </w:tcPr>
          <w:p w14:paraId="7B4BCE63" w14:textId="77777777" w:rsidR="00F77BDD" w:rsidRPr="002F4A36" w:rsidRDefault="00F77BDD" w:rsidP="002F4A36">
            <w:pPr>
              <w:spacing w:line="240" w:lineRule="auto"/>
              <w:rPr>
                <w:del w:id="6799" w:author="Hannah McSorley" w:date="2020-08-05T02:53:00Z"/>
                <w:rFonts w:asciiTheme="minorHAnsi" w:hAnsiTheme="minorHAnsi" w:cstheme="minorHAnsi"/>
                <w:sz w:val="22"/>
                <w:szCs w:val="22"/>
              </w:rPr>
            </w:pPr>
          </w:p>
        </w:tc>
        <w:tc>
          <w:tcPr>
            <w:tcW w:w="521" w:type="pct"/>
          </w:tcPr>
          <w:p w14:paraId="2639A14E" w14:textId="77777777" w:rsidR="00F77BDD" w:rsidRPr="002F4A36" w:rsidRDefault="00F77BDD" w:rsidP="002F4A36">
            <w:pPr>
              <w:spacing w:line="240" w:lineRule="auto"/>
              <w:rPr>
                <w:del w:id="6800" w:author="Hannah McSorley" w:date="2020-08-05T02:53:00Z"/>
                <w:rFonts w:asciiTheme="minorHAnsi" w:hAnsiTheme="minorHAnsi" w:cstheme="minorHAnsi"/>
                <w:sz w:val="22"/>
                <w:szCs w:val="22"/>
              </w:rPr>
            </w:pPr>
          </w:p>
        </w:tc>
        <w:tc>
          <w:tcPr>
            <w:tcW w:w="386" w:type="pct"/>
          </w:tcPr>
          <w:p w14:paraId="0BEDF233" w14:textId="77777777" w:rsidR="00F77BDD" w:rsidRPr="002F4A36" w:rsidRDefault="00F77BDD" w:rsidP="002F4A36">
            <w:pPr>
              <w:spacing w:line="240" w:lineRule="auto"/>
              <w:rPr>
                <w:del w:id="6801" w:author="Hannah McSorley" w:date="2020-08-05T02:53:00Z"/>
                <w:rFonts w:asciiTheme="minorHAnsi" w:hAnsiTheme="minorHAnsi" w:cstheme="minorHAnsi"/>
                <w:sz w:val="22"/>
                <w:szCs w:val="22"/>
              </w:rPr>
            </w:pPr>
          </w:p>
        </w:tc>
      </w:tr>
      <w:tr w:rsidR="002F4A36" w:rsidRPr="002F4A36" w14:paraId="175B0CAF" w14:textId="77777777" w:rsidTr="002F4A36">
        <w:trPr>
          <w:del w:id="6802" w:author="Hannah McSorley" w:date="2020-08-05T02:53:00Z"/>
        </w:trPr>
        <w:tc>
          <w:tcPr>
            <w:tcW w:w="404" w:type="pct"/>
          </w:tcPr>
          <w:p w14:paraId="0D9396D3" w14:textId="77777777" w:rsidR="00F77BDD" w:rsidRPr="002F4A36" w:rsidRDefault="006D238B" w:rsidP="002F4A36">
            <w:pPr>
              <w:spacing w:line="240" w:lineRule="auto"/>
              <w:jc w:val="right"/>
              <w:rPr>
                <w:del w:id="6803" w:author="Hannah McSorley" w:date="2020-08-05T02:53:00Z"/>
                <w:rFonts w:asciiTheme="minorHAnsi" w:hAnsiTheme="minorHAnsi" w:cstheme="minorHAnsi"/>
                <w:sz w:val="22"/>
                <w:szCs w:val="22"/>
              </w:rPr>
            </w:pPr>
            <w:del w:id="6804" w:author="Hannah McSorley" w:date="2020-08-05T02:53:00Z">
              <w:r w:rsidRPr="002F4A36">
                <w:rPr>
                  <w:rFonts w:asciiTheme="minorHAnsi" w:hAnsiTheme="minorHAnsi" w:cstheme="minorHAnsi"/>
                  <w:sz w:val="22"/>
                  <w:szCs w:val="22"/>
                </w:rPr>
                <w:delText>9</w:delText>
              </w:r>
            </w:del>
          </w:p>
        </w:tc>
        <w:tc>
          <w:tcPr>
            <w:tcW w:w="732" w:type="pct"/>
          </w:tcPr>
          <w:p w14:paraId="720DCEB4" w14:textId="77777777" w:rsidR="00F77BDD" w:rsidRPr="002F4A36" w:rsidRDefault="006D238B" w:rsidP="002F4A36">
            <w:pPr>
              <w:spacing w:line="240" w:lineRule="auto"/>
              <w:rPr>
                <w:del w:id="6805" w:author="Hannah McSorley" w:date="2020-08-05T02:53:00Z"/>
                <w:rFonts w:asciiTheme="minorHAnsi" w:hAnsiTheme="minorHAnsi" w:cstheme="minorHAnsi"/>
                <w:sz w:val="22"/>
                <w:szCs w:val="22"/>
              </w:rPr>
            </w:pPr>
            <w:del w:id="6806" w:author="Hannah McSorley" w:date="2020-08-05T02:53:00Z">
              <w:r w:rsidRPr="002F4A36">
                <w:rPr>
                  <w:rFonts w:asciiTheme="minorHAnsi" w:hAnsiTheme="minorHAnsi" w:cstheme="minorHAnsi"/>
                  <w:sz w:val="22"/>
                  <w:szCs w:val="22"/>
                </w:rPr>
                <w:delText>2019-09-12</w:delText>
              </w:r>
            </w:del>
          </w:p>
        </w:tc>
        <w:tc>
          <w:tcPr>
            <w:tcW w:w="606" w:type="pct"/>
          </w:tcPr>
          <w:p w14:paraId="16BFB61F" w14:textId="77777777" w:rsidR="00F77BDD" w:rsidRPr="002F4A36" w:rsidRDefault="006D238B" w:rsidP="002F4A36">
            <w:pPr>
              <w:spacing w:line="240" w:lineRule="auto"/>
              <w:jc w:val="right"/>
              <w:rPr>
                <w:del w:id="6807" w:author="Hannah McSorley" w:date="2020-08-05T02:53:00Z"/>
                <w:rFonts w:asciiTheme="minorHAnsi" w:hAnsiTheme="minorHAnsi" w:cstheme="minorHAnsi"/>
                <w:sz w:val="22"/>
                <w:szCs w:val="22"/>
              </w:rPr>
            </w:pPr>
            <w:del w:id="6808" w:author="Hannah McSorley" w:date="2020-08-05T02:53:00Z">
              <w:r w:rsidRPr="002F4A36">
                <w:rPr>
                  <w:rFonts w:asciiTheme="minorHAnsi" w:hAnsiTheme="minorHAnsi" w:cstheme="minorHAnsi"/>
                  <w:sz w:val="22"/>
                  <w:szCs w:val="22"/>
                </w:rPr>
                <w:delText>3.1</w:delText>
              </w:r>
            </w:del>
          </w:p>
        </w:tc>
        <w:tc>
          <w:tcPr>
            <w:tcW w:w="377" w:type="pct"/>
          </w:tcPr>
          <w:p w14:paraId="53BA77EF" w14:textId="77777777" w:rsidR="00F77BDD" w:rsidRPr="002F4A36" w:rsidRDefault="006D238B" w:rsidP="002F4A36">
            <w:pPr>
              <w:spacing w:line="240" w:lineRule="auto"/>
              <w:jc w:val="right"/>
              <w:rPr>
                <w:del w:id="6809" w:author="Hannah McSorley" w:date="2020-08-05T02:53:00Z"/>
                <w:rFonts w:asciiTheme="minorHAnsi" w:hAnsiTheme="minorHAnsi" w:cstheme="minorHAnsi"/>
                <w:sz w:val="22"/>
                <w:szCs w:val="22"/>
              </w:rPr>
            </w:pPr>
            <w:del w:id="6810" w:author="Hannah McSorley" w:date="2020-08-05T02:53:00Z">
              <w:r w:rsidRPr="002F4A36">
                <w:rPr>
                  <w:rFonts w:asciiTheme="minorHAnsi" w:hAnsiTheme="minorHAnsi" w:cstheme="minorHAnsi"/>
                  <w:sz w:val="22"/>
                  <w:szCs w:val="22"/>
                </w:rPr>
                <w:delText>58.4</w:delText>
              </w:r>
            </w:del>
          </w:p>
        </w:tc>
        <w:tc>
          <w:tcPr>
            <w:tcW w:w="532" w:type="pct"/>
          </w:tcPr>
          <w:p w14:paraId="33980044" w14:textId="77777777" w:rsidR="00F77BDD" w:rsidRPr="002F4A36" w:rsidRDefault="006D238B" w:rsidP="002F4A36">
            <w:pPr>
              <w:spacing w:line="240" w:lineRule="auto"/>
              <w:jc w:val="right"/>
              <w:rPr>
                <w:del w:id="6811" w:author="Hannah McSorley" w:date="2020-08-05T02:53:00Z"/>
                <w:rFonts w:asciiTheme="minorHAnsi" w:hAnsiTheme="minorHAnsi" w:cstheme="minorHAnsi"/>
                <w:sz w:val="22"/>
                <w:szCs w:val="22"/>
              </w:rPr>
            </w:pPr>
            <w:del w:id="6812" w:author="Hannah McSorley" w:date="2020-08-05T02:53:00Z">
              <w:r w:rsidRPr="002F4A36">
                <w:rPr>
                  <w:rFonts w:asciiTheme="minorHAnsi" w:hAnsiTheme="minorHAnsi" w:cstheme="minorHAnsi"/>
                  <w:sz w:val="22"/>
                  <w:szCs w:val="22"/>
                </w:rPr>
                <w:delText>0.8</w:delText>
              </w:r>
            </w:del>
          </w:p>
        </w:tc>
        <w:tc>
          <w:tcPr>
            <w:tcW w:w="596" w:type="pct"/>
          </w:tcPr>
          <w:p w14:paraId="694EEE84" w14:textId="77777777" w:rsidR="00F77BDD" w:rsidRPr="002F4A36" w:rsidRDefault="006D238B" w:rsidP="002F4A36">
            <w:pPr>
              <w:spacing w:line="240" w:lineRule="auto"/>
              <w:jc w:val="right"/>
              <w:rPr>
                <w:del w:id="6813" w:author="Hannah McSorley" w:date="2020-08-05T02:53:00Z"/>
                <w:rFonts w:asciiTheme="minorHAnsi" w:hAnsiTheme="minorHAnsi" w:cstheme="minorHAnsi"/>
                <w:sz w:val="22"/>
                <w:szCs w:val="22"/>
              </w:rPr>
            </w:pPr>
            <w:del w:id="6814" w:author="Hannah McSorley" w:date="2020-08-05T02:53:00Z">
              <w:r w:rsidRPr="002F4A36">
                <w:rPr>
                  <w:rFonts w:asciiTheme="minorHAnsi" w:hAnsiTheme="minorHAnsi" w:cstheme="minorHAnsi"/>
                  <w:sz w:val="22"/>
                  <w:szCs w:val="22"/>
                </w:rPr>
                <w:delText>14</w:delText>
              </w:r>
            </w:del>
          </w:p>
        </w:tc>
        <w:tc>
          <w:tcPr>
            <w:tcW w:w="432" w:type="pct"/>
          </w:tcPr>
          <w:p w14:paraId="1421388A" w14:textId="77777777" w:rsidR="00F77BDD" w:rsidRPr="002F4A36" w:rsidRDefault="006D238B" w:rsidP="002F4A36">
            <w:pPr>
              <w:spacing w:line="240" w:lineRule="auto"/>
              <w:jc w:val="right"/>
              <w:rPr>
                <w:del w:id="6815" w:author="Hannah McSorley" w:date="2020-08-05T02:53:00Z"/>
                <w:rFonts w:asciiTheme="minorHAnsi" w:hAnsiTheme="minorHAnsi" w:cstheme="minorHAnsi"/>
                <w:sz w:val="22"/>
                <w:szCs w:val="22"/>
              </w:rPr>
            </w:pPr>
            <w:del w:id="6816" w:author="Hannah McSorley" w:date="2020-08-05T02:53:00Z">
              <w:r w:rsidRPr="002F4A36">
                <w:rPr>
                  <w:rFonts w:asciiTheme="minorHAnsi" w:hAnsiTheme="minorHAnsi" w:cstheme="minorHAnsi"/>
                  <w:sz w:val="22"/>
                  <w:szCs w:val="22"/>
                </w:rPr>
                <w:delText>9.97</w:delText>
              </w:r>
            </w:del>
          </w:p>
        </w:tc>
        <w:tc>
          <w:tcPr>
            <w:tcW w:w="414" w:type="pct"/>
          </w:tcPr>
          <w:p w14:paraId="5982BFE7" w14:textId="77777777" w:rsidR="00F77BDD" w:rsidRPr="002F4A36" w:rsidRDefault="006D238B" w:rsidP="002F4A36">
            <w:pPr>
              <w:spacing w:line="240" w:lineRule="auto"/>
              <w:jc w:val="right"/>
              <w:rPr>
                <w:del w:id="6817" w:author="Hannah McSorley" w:date="2020-08-05T02:53:00Z"/>
                <w:rFonts w:asciiTheme="minorHAnsi" w:hAnsiTheme="minorHAnsi" w:cstheme="minorHAnsi"/>
                <w:sz w:val="22"/>
                <w:szCs w:val="22"/>
              </w:rPr>
            </w:pPr>
            <w:del w:id="6818" w:author="Hannah McSorley" w:date="2020-08-05T02:53:00Z">
              <w:r w:rsidRPr="002F4A36">
                <w:rPr>
                  <w:rFonts w:asciiTheme="minorHAnsi" w:hAnsiTheme="minorHAnsi" w:cstheme="minorHAnsi"/>
                  <w:sz w:val="22"/>
                  <w:szCs w:val="22"/>
                </w:rPr>
                <w:delText>16.75</w:delText>
              </w:r>
            </w:del>
          </w:p>
        </w:tc>
        <w:tc>
          <w:tcPr>
            <w:tcW w:w="521" w:type="pct"/>
          </w:tcPr>
          <w:p w14:paraId="0808DC7C" w14:textId="77777777" w:rsidR="00F77BDD" w:rsidRPr="002F4A36" w:rsidRDefault="006D238B" w:rsidP="002F4A36">
            <w:pPr>
              <w:spacing w:line="240" w:lineRule="auto"/>
              <w:jc w:val="right"/>
              <w:rPr>
                <w:del w:id="6819" w:author="Hannah McSorley" w:date="2020-08-05T02:53:00Z"/>
                <w:rFonts w:asciiTheme="minorHAnsi" w:hAnsiTheme="minorHAnsi" w:cstheme="minorHAnsi"/>
                <w:sz w:val="22"/>
                <w:szCs w:val="22"/>
              </w:rPr>
            </w:pPr>
            <w:del w:id="6820" w:author="Hannah McSorley" w:date="2020-08-05T02:53:00Z">
              <w:r w:rsidRPr="002F4A36">
                <w:rPr>
                  <w:rFonts w:asciiTheme="minorHAnsi" w:hAnsiTheme="minorHAnsi" w:cstheme="minorHAnsi"/>
                  <w:sz w:val="22"/>
                  <w:szCs w:val="22"/>
                </w:rPr>
                <w:delText>1.85</w:delText>
              </w:r>
            </w:del>
          </w:p>
        </w:tc>
        <w:tc>
          <w:tcPr>
            <w:tcW w:w="386" w:type="pct"/>
          </w:tcPr>
          <w:p w14:paraId="56FF332C" w14:textId="77777777" w:rsidR="00F77BDD" w:rsidRPr="002F4A36" w:rsidRDefault="006D238B" w:rsidP="002F4A36">
            <w:pPr>
              <w:spacing w:line="240" w:lineRule="auto"/>
              <w:jc w:val="right"/>
              <w:rPr>
                <w:del w:id="6821" w:author="Hannah McSorley" w:date="2020-08-05T02:53:00Z"/>
                <w:rFonts w:asciiTheme="minorHAnsi" w:hAnsiTheme="minorHAnsi" w:cstheme="minorHAnsi"/>
                <w:sz w:val="22"/>
                <w:szCs w:val="22"/>
              </w:rPr>
            </w:pPr>
            <w:del w:id="6822" w:author="Hannah McSorley" w:date="2020-08-05T02:53:00Z">
              <w:r w:rsidRPr="002F4A36">
                <w:rPr>
                  <w:rFonts w:asciiTheme="minorHAnsi" w:hAnsiTheme="minorHAnsi" w:cstheme="minorHAnsi"/>
                  <w:sz w:val="22"/>
                  <w:szCs w:val="22"/>
                </w:rPr>
                <w:delText>4.82</w:delText>
              </w:r>
            </w:del>
          </w:p>
        </w:tc>
      </w:tr>
      <w:tr w:rsidR="002F4A36" w:rsidRPr="002F4A36" w14:paraId="75A3CA32" w14:textId="77777777" w:rsidTr="002F4A36">
        <w:trPr>
          <w:del w:id="6823" w:author="Hannah McSorley" w:date="2020-08-05T02:53:00Z"/>
        </w:trPr>
        <w:tc>
          <w:tcPr>
            <w:tcW w:w="404" w:type="pct"/>
          </w:tcPr>
          <w:p w14:paraId="1B02460E" w14:textId="77777777" w:rsidR="00F77BDD" w:rsidRPr="002F4A36" w:rsidRDefault="006D238B" w:rsidP="002F4A36">
            <w:pPr>
              <w:spacing w:line="240" w:lineRule="auto"/>
              <w:jc w:val="right"/>
              <w:rPr>
                <w:del w:id="6824" w:author="Hannah McSorley" w:date="2020-08-05T02:53:00Z"/>
                <w:rFonts w:asciiTheme="minorHAnsi" w:hAnsiTheme="minorHAnsi" w:cstheme="minorHAnsi"/>
                <w:sz w:val="22"/>
                <w:szCs w:val="22"/>
              </w:rPr>
            </w:pPr>
            <w:del w:id="6825" w:author="Hannah McSorley" w:date="2020-08-05T02:53:00Z">
              <w:r w:rsidRPr="002F4A36">
                <w:rPr>
                  <w:rFonts w:asciiTheme="minorHAnsi" w:hAnsiTheme="minorHAnsi" w:cstheme="minorHAnsi"/>
                  <w:sz w:val="22"/>
                  <w:szCs w:val="22"/>
                </w:rPr>
                <w:delText>10</w:delText>
              </w:r>
            </w:del>
          </w:p>
        </w:tc>
        <w:tc>
          <w:tcPr>
            <w:tcW w:w="732" w:type="pct"/>
          </w:tcPr>
          <w:p w14:paraId="41464E91" w14:textId="77777777" w:rsidR="00F77BDD" w:rsidRPr="002F4A36" w:rsidRDefault="006D238B" w:rsidP="002F4A36">
            <w:pPr>
              <w:spacing w:line="240" w:lineRule="auto"/>
              <w:rPr>
                <w:del w:id="6826" w:author="Hannah McSorley" w:date="2020-08-05T02:53:00Z"/>
                <w:rFonts w:asciiTheme="minorHAnsi" w:hAnsiTheme="minorHAnsi" w:cstheme="minorHAnsi"/>
                <w:sz w:val="22"/>
                <w:szCs w:val="22"/>
              </w:rPr>
            </w:pPr>
            <w:del w:id="6827" w:author="Hannah McSorley" w:date="2020-08-05T02:53:00Z">
              <w:r w:rsidRPr="002F4A36">
                <w:rPr>
                  <w:rFonts w:asciiTheme="minorHAnsi" w:hAnsiTheme="minorHAnsi" w:cstheme="minorHAnsi"/>
                  <w:sz w:val="22"/>
                  <w:szCs w:val="22"/>
                </w:rPr>
                <w:delText>2019-10-15</w:delText>
              </w:r>
            </w:del>
          </w:p>
        </w:tc>
        <w:tc>
          <w:tcPr>
            <w:tcW w:w="606" w:type="pct"/>
          </w:tcPr>
          <w:p w14:paraId="4140F574" w14:textId="77777777" w:rsidR="00F77BDD" w:rsidRPr="002F4A36" w:rsidRDefault="006D238B" w:rsidP="002F4A36">
            <w:pPr>
              <w:spacing w:line="240" w:lineRule="auto"/>
              <w:jc w:val="right"/>
              <w:rPr>
                <w:del w:id="6828" w:author="Hannah McSorley" w:date="2020-08-05T02:53:00Z"/>
                <w:rFonts w:asciiTheme="minorHAnsi" w:hAnsiTheme="minorHAnsi" w:cstheme="minorHAnsi"/>
                <w:sz w:val="22"/>
                <w:szCs w:val="22"/>
              </w:rPr>
            </w:pPr>
            <w:del w:id="6829" w:author="Hannah McSorley" w:date="2020-08-05T02:53:00Z">
              <w:r w:rsidRPr="002F4A36">
                <w:rPr>
                  <w:rFonts w:asciiTheme="minorHAnsi" w:hAnsiTheme="minorHAnsi" w:cstheme="minorHAnsi"/>
                  <w:sz w:val="22"/>
                  <w:szCs w:val="22"/>
                </w:rPr>
                <w:delText>6.4</w:delText>
              </w:r>
            </w:del>
          </w:p>
        </w:tc>
        <w:tc>
          <w:tcPr>
            <w:tcW w:w="377" w:type="pct"/>
          </w:tcPr>
          <w:p w14:paraId="741548BE" w14:textId="77777777" w:rsidR="00F77BDD" w:rsidRPr="002F4A36" w:rsidRDefault="006D238B" w:rsidP="002F4A36">
            <w:pPr>
              <w:spacing w:line="240" w:lineRule="auto"/>
              <w:jc w:val="right"/>
              <w:rPr>
                <w:del w:id="6830" w:author="Hannah McSorley" w:date="2020-08-05T02:53:00Z"/>
                <w:rFonts w:asciiTheme="minorHAnsi" w:hAnsiTheme="minorHAnsi" w:cstheme="minorHAnsi"/>
                <w:sz w:val="22"/>
                <w:szCs w:val="22"/>
              </w:rPr>
            </w:pPr>
            <w:del w:id="6831" w:author="Hannah McSorley" w:date="2020-08-05T02:53:00Z">
              <w:r w:rsidRPr="002F4A36">
                <w:rPr>
                  <w:rFonts w:asciiTheme="minorHAnsi" w:hAnsiTheme="minorHAnsi" w:cstheme="minorHAnsi"/>
                  <w:sz w:val="22"/>
                  <w:szCs w:val="22"/>
                </w:rPr>
                <w:delText>136.2</w:delText>
              </w:r>
            </w:del>
          </w:p>
        </w:tc>
        <w:tc>
          <w:tcPr>
            <w:tcW w:w="532" w:type="pct"/>
          </w:tcPr>
          <w:p w14:paraId="6F94868C" w14:textId="77777777" w:rsidR="00F77BDD" w:rsidRPr="002F4A36" w:rsidRDefault="006D238B" w:rsidP="002F4A36">
            <w:pPr>
              <w:spacing w:line="240" w:lineRule="auto"/>
              <w:jc w:val="right"/>
              <w:rPr>
                <w:del w:id="6832" w:author="Hannah McSorley" w:date="2020-08-05T02:53:00Z"/>
                <w:rFonts w:asciiTheme="minorHAnsi" w:hAnsiTheme="minorHAnsi" w:cstheme="minorHAnsi"/>
                <w:sz w:val="22"/>
                <w:szCs w:val="22"/>
              </w:rPr>
            </w:pPr>
            <w:del w:id="6833" w:author="Hannah McSorley" w:date="2020-08-05T02:53:00Z">
              <w:r w:rsidRPr="002F4A36">
                <w:rPr>
                  <w:rFonts w:asciiTheme="minorHAnsi" w:hAnsiTheme="minorHAnsi" w:cstheme="minorHAnsi"/>
                  <w:sz w:val="22"/>
                  <w:szCs w:val="22"/>
                </w:rPr>
                <w:delText>0.9</w:delText>
              </w:r>
            </w:del>
          </w:p>
        </w:tc>
        <w:tc>
          <w:tcPr>
            <w:tcW w:w="596" w:type="pct"/>
          </w:tcPr>
          <w:p w14:paraId="2FFAADDC" w14:textId="77777777" w:rsidR="00F77BDD" w:rsidRPr="002F4A36" w:rsidRDefault="006D238B" w:rsidP="002F4A36">
            <w:pPr>
              <w:spacing w:line="240" w:lineRule="auto"/>
              <w:jc w:val="right"/>
              <w:rPr>
                <w:del w:id="6834" w:author="Hannah McSorley" w:date="2020-08-05T02:53:00Z"/>
                <w:rFonts w:asciiTheme="minorHAnsi" w:hAnsiTheme="minorHAnsi" w:cstheme="minorHAnsi"/>
                <w:sz w:val="22"/>
                <w:szCs w:val="22"/>
              </w:rPr>
            </w:pPr>
            <w:del w:id="6835" w:author="Hannah McSorley" w:date="2020-08-05T02:53:00Z">
              <w:r w:rsidRPr="002F4A36">
                <w:rPr>
                  <w:rFonts w:asciiTheme="minorHAnsi" w:hAnsiTheme="minorHAnsi" w:cstheme="minorHAnsi"/>
                  <w:sz w:val="22"/>
                  <w:szCs w:val="22"/>
                </w:rPr>
                <w:delText>44</w:delText>
              </w:r>
            </w:del>
          </w:p>
        </w:tc>
        <w:tc>
          <w:tcPr>
            <w:tcW w:w="432" w:type="pct"/>
          </w:tcPr>
          <w:p w14:paraId="3EEC9448" w14:textId="77777777" w:rsidR="00F77BDD" w:rsidRPr="002F4A36" w:rsidRDefault="006D238B" w:rsidP="002F4A36">
            <w:pPr>
              <w:spacing w:line="240" w:lineRule="auto"/>
              <w:jc w:val="right"/>
              <w:rPr>
                <w:del w:id="6836" w:author="Hannah McSorley" w:date="2020-08-05T02:53:00Z"/>
                <w:rFonts w:asciiTheme="minorHAnsi" w:hAnsiTheme="minorHAnsi" w:cstheme="minorHAnsi"/>
                <w:sz w:val="22"/>
                <w:szCs w:val="22"/>
              </w:rPr>
            </w:pPr>
            <w:del w:id="6837" w:author="Hannah McSorley" w:date="2020-08-05T02:53:00Z">
              <w:r w:rsidRPr="002F4A36">
                <w:rPr>
                  <w:rFonts w:asciiTheme="minorHAnsi" w:hAnsiTheme="minorHAnsi" w:cstheme="minorHAnsi"/>
                  <w:sz w:val="22"/>
                  <w:szCs w:val="22"/>
                </w:rPr>
                <w:delText>6.73</w:delText>
              </w:r>
            </w:del>
          </w:p>
        </w:tc>
        <w:tc>
          <w:tcPr>
            <w:tcW w:w="414" w:type="pct"/>
          </w:tcPr>
          <w:p w14:paraId="15017350" w14:textId="77777777" w:rsidR="00F77BDD" w:rsidRPr="002F4A36" w:rsidRDefault="006D238B" w:rsidP="002F4A36">
            <w:pPr>
              <w:spacing w:line="240" w:lineRule="auto"/>
              <w:jc w:val="right"/>
              <w:rPr>
                <w:del w:id="6838" w:author="Hannah McSorley" w:date="2020-08-05T02:53:00Z"/>
                <w:rFonts w:asciiTheme="minorHAnsi" w:hAnsiTheme="minorHAnsi" w:cstheme="minorHAnsi"/>
                <w:sz w:val="22"/>
                <w:szCs w:val="22"/>
              </w:rPr>
            </w:pPr>
            <w:del w:id="6839" w:author="Hannah McSorley" w:date="2020-08-05T02:53:00Z">
              <w:r w:rsidRPr="002F4A36">
                <w:rPr>
                  <w:rFonts w:asciiTheme="minorHAnsi" w:hAnsiTheme="minorHAnsi" w:cstheme="minorHAnsi"/>
                  <w:sz w:val="22"/>
                  <w:szCs w:val="22"/>
                </w:rPr>
                <w:delText>19.74</w:delText>
              </w:r>
            </w:del>
          </w:p>
        </w:tc>
        <w:tc>
          <w:tcPr>
            <w:tcW w:w="521" w:type="pct"/>
          </w:tcPr>
          <w:p w14:paraId="73B17FC7" w14:textId="77777777" w:rsidR="00F77BDD" w:rsidRPr="002F4A36" w:rsidRDefault="006D238B" w:rsidP="002F4A36">
            <w:pPr>
              <w:spacing w:line="240" w:lineRule="auto"/>
              <w:jc w:val="right"/>
              <w:rPr>
                <w:del w:id="6840" w:author="Hannah McSorley" w:date="2020-08-05T02:53:00Z"/>
                <w:rFonts w:asciiTheme="minorHAnsi" w:hAnsiTheme="minorHAnsi" w:cstheme="minorHAnsi"/>
                <w:sz w:val="22"/>
                <w:szCs w:val="22"/>
              </w:rPr>
            </w:pPr>
            <w:del w:id="6841" w:author="Hannah McSorley" w:date="2020-08-05T02:53:00Z">
              <w:r w:rsidRPr="002F4A36">
                <w:rPr>
                  <w:rFonts w:asciiTheme="minorHAnsi" w:hAnsiTheme="minorHAnsi" w:cstheme="minorHAnsi"/>
                  <w:sz w:val="22"/>
                  <w:szCs w:val="22"/>
                </w:rPr>
                <w:delText>3.57</w:delText>
              </w:r>
            </w:del>
          </w:p>
        </w:tc>
        <w:tc>
          <w:tcPr>
            <w:tcW w:w="386" w:type="pct"/>
          </w:tcPr>
          <w:p w14:paraId="7B7FEC93" w14:textId="77777777" w:rsidR="00F77BDD" w:rsidRPr="002F4A36" w:rsidRDefault="006D238B" w:rsidP="002F4A36">
            <w:pPr>
              <w:spacing w:line="240" w:lineRule="auto"/>
              <w:jc w:val="right"/>
              <w:rPr>
                <w:del w:id="6842" w:author="Hannah McSorley" w:date="2020-08-05T02:53:00Z"/>
                <w:rFonts w:asciiTheme="minorHAnsi" w:hAnsiTheme="minorHAnsi" w:cstheme="minorHAnsi"/>
                <w:sz w:val="22"/>
                <w:szCs w:val="22"/>
              </w:rPr>
            </w:pPr>
            <w:del w:id="6843" w:author="Hannah McSorley" w:date="2020-08-05T02:53:00Z">
              <w:r w:rsidRPr="002F4A36">
                <w:rPr>
                  <w:rFonts w:asciiTheme="minorHAnsi" w:hAnsiTheme="minorHAnsi" w:cstheme="minorHAnsi"/>
                  <w:sz w:val="22"/>
                  <w:szCs w:val="22"/>
                </w:rPr>
                <w:delText>4.53</w:delText>
              </w:r>
            </w:del>
          </w:p>
        </w:tc>
      </w:tr>
      <w:tr w:rsidR="002F4A36" w:rsidRPr="002F4A36" w14:paraId="7C8F5CFF" w14:textId="77777777" w:rsidTr="002F4A36">
        <w:trPr>
          <w:del w:id="6844" w:author="Hannah McSorley" w:date="2020-08-05T02:53:00Z"/>
        </w:trPr>
        <w:tc>
          <w:tcPr>
            <w:tcW w:w="404" w:type="pct"/>
          </w:tcPr>
          <w:p w14:paraId="2790D7AD" w14:textId="77777777" w:rsidR="00F77BDD" w:rsidRPr="002F4A36" w:rsidRDefault="006D238B" w:rsidP="002F4A36">
            <w:pPr>
              <w:spacing w:line="240" w:lineRule="auto"/>
              <w:jc w:val="right"/>
              <w:rPr>
                <w:del w:id="6845" w:author="Hannah McSorley" w:date="2020-08-05T02:53:00Z"/>
                <w:rFonts w:asciiTheme="minorHAnsi" w:hAnsiTheme="minorHAnsi" w:cstheme="minorHAnsi"/>
                <w:sz w:val="22"/>
                <w:szCs w:val="22"/>
              </w:rPr>
            </w:pPr>
            <w:del w:id="6846" w:author="Hannah McSorley" w:date="2020-08-05T02:53:00Z">
              <w:r w:rsidRPr="002F4A36">
                <w:rPr>
                  <w:rFonts w:asciiTheme="minorHAnsi" w:hAnsiTheme="minorHAnsi" w:cstheme="minorHAnsi"/>
                  <w:sz w:val="22"/>
                  <w:szCs w:val="22"/>
                </w:rPr>
                <w:delText>11</w:delText>
              </w:r>
            </w:del>
          </w:p>
        </w:tc>
        <w:tc>
          <w:tcPr>
            <w:tcW w:w="732" w:type="pct"/>
          </w:tcPr>
          <w:p w14:paraId="7AAED6E5" w14:textId="77777777" w:rsidR="00F77BDD" w:rsidRPr="002F4A36" w:rsidRDefault="006D238B" w:rsidP="002F4A36">
            <w:pPr>
              <w:spacing w:line="240" w:lineRule="auto"/>
              <w:rPr>
                <w:del w:id="6847" w:author="Hannah McSorley" w:date="2020-08-05T02:53:00Z"/>
                <w:rFonts w:asciiTheme="minorHAnsi" w:hAnsiTheme="minorHAnsi" w:cstheme="minorHAnsi"/>
                <w:sz w:val="22"/>
                <w:szCs w:val="22"/>
              </w:rPr>
            </w:pPr>
            <w:del w:id="6848" w:author="Hannah McSorley" w:date="2020-08-05T02:53:00Z">
              <w:r w:rsidRPr="002F4A36">
                <w:rPr>
                  <w:rFonts w:asciiTheme="minorHAnsi" w:hAnsiTheme="minorHAnsi" w:cstheme="minorHAnsi"/>
                  <w:sz w:val="22"/>
                  <w:szCs w:val="22"/>
                </w:rPr>
                <w:delText>2019-11-15</w:delText>
              </w:r>
            </w:del>
          </w:p>
        </w:tc>
        <w:tc>
          <w:tcPr>
            <w:tcW w:w="606" w:type="pct"/>
          </w:tcPr>
          <w:p w14:paraId="2077013C" w14:textId="77777777" w:rsidR="00F77BDD" w:rsidRPr="002F4A36" w:rsidRDefault="006D238B" w:rsidP="002F4A36">
            <w:pPr>
              <w:spacing w:line="240" w:lineRule="auto"/>
              <w:jc w:val="right"/>
              <w:rPr>
                <w:del w:id="6849" w:author="Hannah McSorley" w:date="2020-08-05T02:53:00Z"/>
                <w:rFonts w:asciiTheme="minorHAnsi" w:hAnsiTheme="minorHAnsi" w:cstheme="minorHAnsi"/>
                <w:sz w:val="22"/>
                <w:szCs w:val="22"/>
              </w:rPr>
            </w:pPr>
            <w:del w:id="6850" w:author="Hannah McSorley" w:date="2020-08-05T02:53:00Z">
              <w:r w:rsidRPr="002F4A36">
                <w:rPr>
                  <w:rFonts w:asciiTheme="minorHAnsi" w:hAnsiTheme="minorHAnsi" w:cstheme="minorHAnsi"/>
                  <w:sz w:val="22"/>
                  <w:szCs w:val="22"/>
                </w:rPr>
                <w:delText>2.3</w:delText>
              </w:r>
            </w:del>
          </w:p>
        </w:tc>
        <w:tc>
          <w:tcPr>
            <w:tcW w:w="377" w:type="pct"/>
          </w:tcPr>
          <w:p w14:paraId="10771FF5" w14:textId="77777777" w:rsidR="00F77BDD" w:rsidRPr="002F4A36" w:rsidRDefault="006D238B" w:rsidP="002F4A36">
            <w:pPr>
              <w:spacing w:line="240" w:lineRule="auto"/>
              <w:jc w:val="right"/>
              <w:rPr>
                <w:del w:id="6851" w:author="Hannah McSorley" w:date="2020-08-05T02:53:00Z"/>
                <w:rFonts w:asciiTheme="minorHAnsi" w:hAnsiTheme="minorHAnsi" w:cstheme="minorHAnsi"/>
                <w:sz w:val="22"/>
                <w:szCs w:val="22"/>
              </w:rPr>
            </w:pPr>
            <w:del w:id="6852" w:author="Hannah McSorley" w:date="2020-08-05T02:53:00Z">
              <w:r w:rsidRPr="002F4A36">
                <w:rPr>
                  <w:rFonts w:asciiTheme="minorHAnsi" w:hAnsiTheme="minorHAnsi" w:cstheme="minorHAnsi"/>
                  <w:sz w:val="22"/>
                  <w:szCs w:val="22"/>
                </w:rPr>
                <w:delText>67.6</w:delText>
              </w:r>
            </w:del>
          </w:p>
        </w:tc>
        <w:tc>
          <w:tcPr>
            <w:tcW w:w="532" w:type="pct"/>
          </w:tcPr>
          <w:p w14:paraId="4511C695" w14:textId="77777777" w:rsidR="00F77BDD" w:rsidRPr="002F4A36" w:rsidRDefault="006D238B" w:rsidP="002F4A36">
            <w:pPr>
              <w:spacing w:line="240" w:lineRule="auto"/>
              <w:jc w:val="right"/>
              <w:rPr>
                <w:del w:id="6853" w:author="Hannah McSorley" w:date="2020-08-05T02:53:00Z"/>
                <w:rFonts w:asciiTheme="minorHAnsi" w:hAnsiTheme="minorHAnsi" w:cstheme="minorHAnsi"/>
                <w:sz w:val="22"/>
                <w:szCs w:val="22"/>
              </w:rPr>
            </w:pPr>
            <w:del w:id="6854" w:author="Hannah McSorley" w:date="2020-08-05T02:53:00Z">
              <w:r w:rsidRPr="002F4A36">
                <w:rPr>
                  <w:rFonts w:asciiTheme="minorHAnsi" w:hAnsiTheme="minorHAnsi" w:cstheme="minorHAnsi"/>
                  <w:sz w:val="22"/>
                  <w:szCs w:val="22"/>
                </w:rPr>
                <w:delText>1.2</w:delText>
              </w:r>
            </w:del>
          </w:p>
        </w:tc>
        <w:tc>
          <w:tcPr>
            <w:tcW w:w="596" w:type="pct"/>
          </w:tcPr>
          <w:p w14:paraId="55FC0E08" w14:textId="77777777" w:rsidR="00F77BDD" w:rsidRPr="002F4A36" w:rsidRDefault="006D238B" w:rsidP="002F4A36">
            <w:pPr>
              <w:spacing w:line="240" w:lineRule="auto"/>
              <w:jc w:val="right"/>
              <w:rPr>
                <w:del w:id="6855" w:author="Hannah McSorley" w:date="2020-08-05T02:53:00Z"/>
                <w:rFonts w:asciiTheme="minorHAnsi" w:hAnsiTheme="minorHAnsi" w:cstheme="minorHAnsi"/>
                <w:sz w:val="22"/>
                <w:szCs w:val="22"/>
              </w:rPr>
            </w:pPr>
            <w:del w:id="6856" w:author="Hannah McSorley" w:date="2020-08-05T02:53:00Z">
              <w:r w:rsidRPr="002F4A36">
                <w:rPr>
                  <w:rFonts w:asciiTheme="minorHAnsi" w:hAnsiTheme="minorHAnsi" w:cstheme="minorHAnsi"/>
                  <w:sz w:val="22"/>
                  <w:szCs w:val="22"/>
                </w:rPr>
                <w:delText>28</w:delText>
              </w:r>
            </w:del>
          </w:p>
        </w:tc>
        <w:tc>
          <w:tcPr>
            <w:tcW w:w="432" w:type="pct"/>
          </w:tcPr>
          <w:p w14:paraId="41B322D2" w14:textId="77777777" w:rsidR="00F77BDD" w:rsidRPr="002F4A36" w:rsidRDefault="006D238B" w:rsidP="002F4A36">
            <w:pPr>
              <w:spacing w:line="240" w:lineRule="auto"/>
              <w:jc w:val="right"/>
              <w:rPr>
                <w:del w:id="6857" w:author="Hannah McSorley" w:date="2020-08-05T02:53:00Z"/>
                <w:rFonts w:asciiTheme="minorHAnsi" w:hAnsiTheme="minorHAnsi" w:cstheme="minorHAnsi"/>
                <w:sz w:val="22"/>
                <w:szCs w:val="22"/>
              </w:rPr>
            </w:pPr>
            <w:del w:id="6858" w:author="Hannah McSorley" w:date="2020-08-05T02:53:00Z">
              <w:r w:rsidRPr="002F4A36">
                <w:rPr>
                  <w:rFonts w:asciiTheme="minorHAnsi" w:hAnsiTheme="minorHAnsi" w:cstheme="minorHAnsi"/>
                  <w:sz w:val="22"/>
                  <w:szCs w:val="22"/>
                </w:rPr>
                <w:delText>6.44</w:delText>
              </w:r>
            </w:del>
          </w:p>
        </w:tc>
        <w:tc>
          <w:tcPr>
            <w:tcW w:w="414" w:type="pct"/>
          </w:tcPr>
          <w:p w14:paraId="104BAAEF" w14:textId="77777777" w:rsidR="00F77BDD" w:rsidRPr="002F4A36" w:rsidRDefault="006D238B" w:rsidP="002F4A36">
            <w:pPr>
              <w:spacing w:line="240" w:lineRule="auto"/>
              <w:jc w:val="right"/>
              <w:rPr>
                <w:del w:id="6859" w:author="Hannah McSorley" w:date="2020-08-05T02:53:00Z"/>
                <w:rFonts w:asciiTheme="minorHAnsi" w:hAnsiTheme="minorHAnsi" w:cstheme="minorHAnsi"/>
                <w:sz w:val="22"/>
                <w:szCs w:val="22"/>
              </w:rPr>
            </w:pPr>
            <w:del w:id="6860" w:author="Hannah McSorley" w:date="2020-08-05T02:53:00Z">
              <w:r w:rsidRPr="002F4A36">
                <w:rPr>
                  <w:rFonts w:asciiTheme="minorHAnsi" w:hAnsiTheme="minorHAnsi" w:cstheme="minorHAnsi"/>
                  <w:sz w:val="22"/>
                  <w:szCs w:val="22"/>
                </w:rPr>
                <w:delText>22.84</w:delText>
              </w:r>
            </w:del>
          </w:p>
        </w:tc>
        <w:tc>
          <w:tcPr>
            <w:tcW w:w="521" w:type="pct"/>
          </w:tcPr>
          <w:p w14:paraId="41E941BB" w14:textId="77777777" w:rsidR="00F77BDD" w:rsidRPr="002F4A36" w:rsidRDefault="006D238B" w:rsidP="002F4A36">
            <w:pPr>
              <w:spacing w:line="240" w:lineRule="auto"/>
              <w:jc w:val="right"/>
              <w:rPr>
                <w:del w:id="6861" w:author="Hannah McSorley" w:date="2020-08-05T02:53:00Z"/>
                <w:rFonts w:asciiTheme="minorHAnsi" w:hAnsiTheme="minorHAnsi" w:cstheme="minorHAnsi"/>
                <w:sz w:val="22"/>
                <w:szCs w:val="22"/>
              </w:rPr>
            </w:pPr>
            <w:del w:id="6862" w:author="Hannah McSorley" w:date="2020-08-05T02:53:00Z">
              <w:r w:rsidRPr="002F4A36">
                <w:rPr>
                  <w:rFonts w:asciiTheme="minorHAnsi" w:hAnsiTheme="minorHAnsi" w:cstheme="minorHAnsi"/>
                  <w:sz w:val="22"/>
                  <w:szCs w:val="22"/>
                </w:rPr>
                <w:delText>3.64</w:delText>
              </w:r>
            </w:del>
          </w:p>
        </w:tc>
        <w:tc>
          <w:tcPr>
            <w:tcW w:w="386" w:type="pct"/>
          </w:tcPr>
          <w:p w14:paraId="2C8B7189" w14:textId="77777777" w:rsidR="00F77BDD" w:rsidRPr="002F4A36" w:rsidRDefault="006D238B" w:rsidP="002F4A36">
            <w:pPr>
              <w:spacing w:line="240" w:lineRule="auto"/>
              <w:jc w:val="right"/>
              <w:rPr>
                <w:del w:id="6863" w:author="Hannah McSorley" w:date="2020-08-05T02:53:00Z"/>
                <w:rFonts w:asciiTheme="minorHAnsi" w:hAnsiTheme="minorHAnsi" w:cstheme="minorHAnsi"/>
                <w:sz w:val="22"/>
                <w:szCs w:val="22"/>
              </w:rPr>
            </w:pPr>
            <w:del w:id="6864" w:author="Hannah McSorley" w:date="2020-08-05T02:53:00Z">
              <w:r w:rsidRPr="002F4A36">
                <w:rPr>
                  <w:rFonts w:asciiTheme="minorHAnsi" w:hAnsiTheme="minorHAnsi" w:cstheme="minorHAnsi"/>
                  <w:sz w:val="22"/>
                  <w:szCs w:val="22"/>
                </w:rPr>
                <w:delText>4.51</w:delText>
              </w:r>
            </w:del>
          </w:p>
        </w:tc>
      </w:tr>
      <w:tr w:rsidR="002F4A36" w:rsidRPr="002F4A36" w14:paraId="11B774B5" w14:textId="77777777" w:rsidTr="002F4A36">
        <w:trPr>
          <w:del w:id="6865" w:author="Hannah McSorley" w:date="2020-08-05T02:53:00Z"/>
        </w:trPr>
        <w:tc>
          <w:tcPr>
            <w:tcW w:w="404" w:type="pct"/>
          </w:tcPr>
          <w:p w14:paraId="22EFA6BD" w14:textId="77777777" w:rsidR="00F77BDD" w:rsidRPr="002F4A36" w:rsidRDefault="006D238B" w:rsidP="002F4A36">
            <w:pPr>
              <w:spacing w:line="240" w:lineRule="auto"/>
              <w:jc w:val="right"/>
              <w:rPr>
                <w:del w:id="6866" w:author="Hannah McSorley" w:date="2020-08-05T02:53:00Z"/>
                <w:rFonts w:asciiTheme="minorHAnsi" w:hAnsiTheme="minorHAnsi" w:cstheme="minorHAnsi"/>
                <w:sz w:val="22"/>
                <w:szCs w:val="22"/>
              </w:rPr>
            </w:pPr>
            <w:del w:id="6867" w:author="Hannah McSorley" w:date="2020-08-05T02:53:00Z">
              <w:r w:rsidRPr="002F4A36">
                <w:rPr>
                  <w:rFonts w:asciiTheme="minorHAnsi" w:hAnsiTheme="minorHAnsi" w:cstheme="minorHAnsi"/>
                  <w:sz w:val="22"/>
                  <w:szCs w:val="22"/>
                </w:rPr>
                <w:delText>12</w:delText>
              </w:r>
            </w:del>
          </w:p>
        </w:tc>
        <w:tc>
          <w:tcPr>
            <w:tcW w:w="732" w:type="pct"/>
          </w:tcPr>
          <w:p w14:paraId="5EDC5D20" w14:textId="77777777" w:rsidR="00F77BDD" w:rsidRPr="002F4A36" w:rsidRDefault="006D238B" w:rsidP="002F4A36">
            <w:pPr>
              <w:spacing w:line="240" w:lineRule="auto"/>
              <w:rPr>
                <w:del w:id="6868" w:author="Hannah McSorley" w:date="2020-08-05T02:53:00Z"/>
                <w:rFonts w:asciiTheme="minorHAnsi" w:hAnsiTheme="minorHAnsi" w:cstheme="minorHAnsi"/>
                <w:sz w:val="22"/>
                <w:szCs w:val="22"/>
              </w:rPr>
            </w:pPr>
            <w:del w:id="6869" w:author="Hannah McSorley" w:date="2020-08-05T02:53:00Z">
              <w:r w:rsidRPr="002F4A36">
                <w:rPr>
                  <w:rFonts w:asciiTheme="minorHAnsi" w:hAnsiTheme="minorHAnsi" w:cstheme="minorHAnsi"/>
                  <w:sz w:val="22"/>
                  <w:szCs w:val="22"/>
                </w:rPr>
                <w:delText>2019-12-10</w:delText>
              </w:r>
            </w:del>
          </w:p>
        </w:tc>
        <w:tc>
          <w:tcPr>
            <w:tcW w:w="606" w:type="pct"/>
          </w:tcPr>
          <w:p w14:paraId="46ED84DE" w14:textId="77777777" w:rsidR="00F77BDD" w:rsidRPr="002F4A36" w:rsidRDefault="006D238B" w:rsidP="002F4A36">
            <w:pPr>
              <w:spacing w:line="240" w:lineRule="auto"/>
              <w:jc w:val="right"/>
              <w:rPr>
                <w:del w:id="6870" w:author="Hannah McSorley" w:date="2020-08-05T02:53:00Z"/>
                <w:rFonts w:asciiTheme="minorHAnsi" w:hAnsiTheme="minorHAnsi" w:cstheme="minorHAnsi"/>
                <w:sz w:val="22"/>
                <w:szCs w:val="22"/>
              </w:rPr>
            </w:pPr>
            <w:del w:id="6871" w:author="Hannah McSorley" w:date="2020-08-05T02:53:00Z">
              <w:r w:rsidRPr="002F4A36">
                <w:rPr>
                  <w:rFonts w:asciiTheme="minorHAnsi" w:hAnsiTheme="minorHAnsi" w:cstheme="minorHAnsi"/>
                  <w:sz w:val="22"/>
                  <w:szCs w:val="22"/>
                </w:rPr>
                <w:delText>3.1</w:delText>
              </w:r>
            </w:del>
          </w:p>
        </w:tc>
        <w:tc>
          <w:tcPr>
            <w:tcW w:w="377" w:type="pct"/>
          </w:tcPr>
          <w:p w14:paraId="210F163C" w14:textId="77777777" w:rsidR="00F77BDD" w:rsidRPr="002F4A36" w:rsidRDefault="006D238B" w:rsidP="002F4A36">
            <w:pPr>
              <w:spacing w:line="240" w:lineRule="auto"/>
              <w:jc w:val="right"/>
              <w:rPr>
                <w:del w:id="6872" w:author="Hannah McSorley" w:date="2020-08-05T02:53:00Z"/>
                <w:rFonts w:asciiTheme="minorHAnsi" w:hAnsiTheme="minorHAnsi" w:cstheme="minorHAnsi"/>
                <w:sz w:val="22"/>
                <w:szCs w:val="22"/>
              </w:rPr>
            </w:pPr>
            <w:del w:id="6873" w:author="Hannah McSorley" w:date="2020-08-05T02:53:00Z">
              <w:r w:rsidRPr="002F4A36">
                <w:rPr>
                  <w:rFonts w:asciiTheme="minorHAnsi" w:hAnsiTheme="minorHAnsi" w:cstheme="minorHAnsi"/>
                  <w:sz w:val="22"/>
                  <w:szCs w:val="22"/>
                </w:rPr>
                <w:delText>70.4</w:delText>
              </w:r>
            </w:del>
          </w:p>
        </w:tc>
        <w:tc>
          <w:tcPr>
            <w:tcW w:w="532" w:type="pct"/>
          </w:tcPr>
          <w:p w14:paraId="5AD4D09D" w14:textId="77777777" w:rsidR="00F77BDD" w:rsidRPr="002F4A36" w:rsidRDefault="006D238B" w:rsidP="002F4A36">
            <w:pPr>
              <w:spacing w:line="240" w:lineRule="auto"/>
              <w:jc w:val="right"/>
              <w:rPr>
                <w:del w:id="6874" w:author="Hannah McSorley" w:date="2020-08-05T02:53:00Z"/>
                <w:rFonts w:asciiTheme="minorHAnsi" w:hAnsiTheme="minorHAnsi" w:cstheme="minorHAnsi"/>
                <w:sz w:val="22"/>
                <w:szCs w:val="22"/>
              </w:rPr>
            </w:pPr>
            <w:del w:id="6875" w:author="Hannah McSorley" w:date="2020-08-05T02:53:00Z">
              <w:r w:rsidRPr="002F4A36">
                <w:rPr>
                  <w:rFonts w:asciiTheme="minorHAnsi" w:hAnsiTheme="minorHAnsi" w:cstheme="minorHAnsi"/>
                  <w:sz w:val="22"/>
                  <w:szCs w:val="22"/>
                </w:rPr>
                <w:delText>1.0</w:delText>
              </w:r>
            </w:del>
          </w:p>
        </w:tc>
        <w:tc>
          <w:tcPr>
            <w:tcW w:w="596" w:type="pct"/>
          </w:tcPr>
          <w:p w14:paraId="3154088E" w14:textId="77777777" w:rsidR="00F77BDD" w:rsidRPr="002F4A36" w:rsidRDefault="006D238B" w:rsidP="002F4A36">
            <w:pPr>
              <w:spacing w:line="240" w:lineRule="auto"/>
              <w:jc w:val="right"/>
              <w:rPr>
                <w:del w:id="6876" w:author="Hannah McSorley" w:date="2020-08-05T02:53:00Z"/>
                <w:rFonts w:asciiTheme="minorHAnsi" w:hAnsiTheme="minorHAnsi" w:cstheme="minorHAnsi"/>
                <w:sz w:val="22"/>
                <w:szCs w:val="22"/>
              </w:rPr>
            </w:pPr>
            <w:del w:id="6877" w:author="Hannah McSorley" w:date="2020-08-05T02:53:00Z">
              <w:r w:rsidRPr="002F4A36">
                <w:rPr>
                  <w:rFonts w:asciiTheme="minorHAnsi" w:hAnsiTheme="minorHAnsi" w:cstheme="minorHAnsi"/>
                  <w:sz w:val="22"/>
                  <w:szCs w:val="22"/>
                </w:rPr>
                <w:delText>25</w:delText>
              </w:r>
            </w:del>
          </w:p>
        </w:tc>
        <w:tc>
          <w:tcPr>
            <w:tcW w:w="432" w:type="pct"/>
          </w:tcPr>
          <w:p w14:paraId="7FD8EA2D" w14:textId="77777777" w:rsidR="00F77BDD" w:rsidRPr="002F4A36" w:rsidRDefault="006D238B" w:rsidP="002F4A36">
            <w:pPr>
              <w:spacing w:line="240" w:lineRule="auto"/>
              <w:jc w:val="right"/>
              <w:rPr>
                <w:del w:id="6878" w:author="Hannah McSorley" w:date="2020-08-05T02:53:00Z"/>
                <w:rFonts w:asciiTheme="minorHAnsi" w:hAnsiTheme="minorHAnsi" w:cstheme="minorHAnsi"/>
                <w:sz w:val="22"/>
                <w:szCs w:val="22"/>
              </w:rPr>
            </w:pPr>
            <w:del w:id="6879" w:author="Hannah McSorley" w:date="2020-08-05T02:53:00Z">
              <w:r w:rsidRPr="002F4A36">
                <w:rPr>
                  <w:rFonts w:asciiTheme="minorHAnsi" w:hAnsiTheme="minorHAnsi" w:cstheme="minorHAnsi"/>
                  <w:sz w:val="22"/>
                  <w:szCs w:val="22"/>
                </w:rPr>
                <w:delText>5.30</w:delText>
              </w:r>
            </w:del>
          </w:p>
        </w:tc>
        <w:tc>
          <w:tcPr>
            <w:tcW w:w="414" w:type="pct"/>
          </w:tcPr>
          <w:p w14:paraId="3F9CC233" w14:textId="77777777" w:rsidR="00F77BDD" w:rsidRPr="002F4A36" w:rsidRDefault="006D238B" w:rsidP="002F4A36">
            <w:pPr>
              <w:spacing w:line="240" w:lineRule="auto"/>
              <w:jc w:val="right"/>
              <w:rPr>
                <w:del w:id="6880" w:author="Hannah McSorley" w:date="2020-08-05T02:53:00Z"/>
                <w:rFonts w:asciiTheme="minorHAnsi" w:hAnsiTheme="minorHAnsi" w:cstheme="minorHAnsi"/>
                <w:sz w:val="22"/>
                <w:szCs w:val="22"/>
              </w:rPr>
            </w:pPr>
            <w:del w:id="6881" w:author="Hannah McSorley" w:date="2020-08-05T02:53:00Z">
              <w:r w:rsidRPr="002F4A36">
                <w:rPr>
                  <w:rFonts w:asciiTheme="minorHAnsi" w:hAnsiTheme="minorHAnsi" w:cstheme="minorHAnsi"/>
                  <w:sz w:val="22"/>
                  <w:szCs w:val="22"/>
                </w:rPr>
                <w:delText>18.90</w:delText>
              </w:r>
            </w:del>
          </w:p>
        </w:tc>
        <w:tc>
          <w:tcPr>
            <w:tcW w:w="521" w:type="pct"/>
          </w:tcPr>
          <w:p w14:paraId="7BD2F01F" w14:textId="77777777" w:rsidR="00F77BDD" w:rsidRPr="002F4A36" w:rsidRDefault="006D238B" w:rsidP="002F4A36">
            <w:pPr>
              <w:spacing w:line="240" w:lineRule="auto"/>
              <w:jc w:val="right"/>
              <w:rPr>
                <w:del w:id="6882" w:author="Hannah McSorley" w:date="2020-08-05T02:53:00Z"/>
                <w:rFonts w:asciiTheme="minorHAnsi" w:hAnsiTheme="minorHAnsi" w:cstheme="minorHAnsi"/>
                <w:sz w:val="22"/>
                <w:szCs w:val="22"/>
              </w:rPr>
            </w:pPr>
            <w:del w:id="6883" w:author="Hannah McSorley" w:date="2020-08-05T02:53:00Z">
              <w:r w:rsidRPr="002F4A36">
                <w:rPr>
                  <w:rFonts w:asciiTheme="minorHAnsi" w:hAnsiTheme="minorHAnsi" w:cstheme="minorHAnsi"/>
                  <w:sz w:val="22"/>
                  <w:szCs w:val="22"/>
                </w:rPr>
                <w:delText>3.69</w:delText>
              </w:r>
            </w:del>
          </w:p>
        </w:tc>
        <w:tc>
          <w:tcPr>
            <w:tcW w:w="386" w:type="pct"/>
          </w:tcPr>
          <w:p w14:paraId="6652CE0B" w14:textId="77777777" w:rsidR="00F77BDD" w:rsidRPr="002F4A36" w:rsidRDefault="006D238B" w:rsidP="002F4A36">
            <w:pPr>
              <w:spacing w:line="240" w:lineRule="auto"/>
              <w:jc w:val="right"/>
              <w:rPr>
                <w:del w:id="6884" w:author="Hannah McSorley" w:date="2020-08-05T02:53:00Z"/>
                <w:rFonts w:asciiTheme="minorHAnsi" w:hAnsiTheme="minorHAnsi" w:cstheme="minorHAnsi"/>
                <w:sz w:val="22"/>
                <w:szCs w:val="22"/>
              </w:rPr>
            </w:pPr>
            <w:del w:id="6885" w:author="Hannah McSorley" w:date="2020-08-05T02:53:00Z">
              <w:r w:rsidRPr="002F4A36">
                <w:rPr>
                  <w:rFonts w:asciiTheme="minorHAnsi" w:hAnsiTheme="minorHAnsi" w:cstheme="minorHAnsi"/>
                  <w:sz w:val="22"/>
                  <w:szCs w:val="22"/>
                </w:rPr>
                <w:delText>4.51</w:delText>
              </w:r>
            </w:del>
          </w:p>
        </w:tc>
      </w:tr>
      <w:tr w:rsidR="002F4A36" w:rsidRPr="002F4A36" w14:paraId="6E43F5D5" w14:textId="77777777" w:rsidTr="002F4A36">
        <w:trPr>
          <w:del w:id="6886" w:author="Hannah McSorley" w:date="2020-08-05T02:53:00Z"/>
        </w:trPr>
        <w:tc>
          <w:tcPr>
            <w:tcW w:w="404" w:type="pct"/>
          </w:tcPr>
          <w:p w14:paraId="46050F22" w14:textId="77777777" w:rsidR="00F77BDD" w:rsidRPr="002F4A36" w:rsidRDefault="006D238B" w:rsidP="002F4A36">
            <w:pPr>
              <w:spacing w:line="240" w:lineRule="auto"/>
              <w:jc w:val="right"/>
              <w:rPr>
                <w:del w:id="6887" w:author="Hannah McSorley" w:date="2020-08-05T02:53:00Z"/>
                <w:rFonts w:asciiTheme="minorHAnsi" w:hAnsiTheme="minorHAnsi" w:cstheme="minorHAnsi"/>
                <w:sz w:val="22"/>
                <w:szCs w:val="22"/>
              </w:rPr>
            </w:pPr>
            <w:del w:id="6888" w:author="Hannah McSorley" w:date="2020-08-05T02:53:00Z">
              <w:r w:rsidRPr="002F4A36">
                <w:rPr>
                  <w:rFonts w:asciiTheme="minorHAnsi" w:hAnsiTheme="minorHAnsi" w:cstheme="minorHAnsi"/>
                  <w:sz w:val="22"/>
                  <w:szCs w:val="22"/>
                </w:rPr>
                <w:delText>13</w:delText>
              </w:r>
            </w:del>
          </w:p>
        </w:tc>
        <w:tc>
          <w:tcPr>
            <w:tcW w:w="732" w:type="pct"/>
          </w:tcPr>
          <w:p w14:paraId="4B225ADA" w14:textId="77777777" w:rsidR="00F77BDD" w:rsidRPr="002F4A36" w:rsidRDefault="006D238B" w:rsidP="002F4A36">
            <w:pPr>
              <w:spacing w:line="240" w:lineRule="auto"/>
              <w:rPr>
                <w:del w:id="6889" w:author="Hannah McSorley" w:date="2020-08-05T02:53:00Z"/>
                <w:rFonts w:asciiTheme="minorHAnsi" w:hAnsiTheme="minorHAnsi" w:cstheme="minorHAnsi"/>
                <w:sz w:val="22"/>
                <w:szCs w:val="22"/>
              </w:rPr>
            </w:pPr>
            <w:del w:id="6890" w:author="Hannah McSorley" w:date="2020-08-05T02:53:00Z">
              <w:r w:rsidRPr="002F4A36">
                <w:rPr>
                  <w:rFonts w:asciiTheme="minorHAnsi" w:hAnsiTheme="minorHAnsi" w:cstheme="minorHAnsi"/>
                  <w:sz w:val="22"/>
                  <w:szCs w:val="22"/>
                </w:rPr>
                <w:delText>2019-12-18</w:delText>
              </w:r>
            </w:del>
          </w:p>
        </w:tc>
        <w:tc>
          <w:tcPr>
            <w:tcW w:w="606" w:type="pct"/>
          </w:tcPr>
          <w:p w14:paraId="00042C53" w14:textId="77777777" w:rsidR="00F77BDD" w:rsidRPr="002F4A36" w:rsidRDefault="006D238B" w:rsidP="002F4A36">
            <w:pPr>
              <w:spacing w:line="240" w:lineRule="auto"/>
              <w:jc w:val="right"/>
              <w:rPr>
                <w:del w:id="6891" w:author="Hannah McSorley" w:date="2020-08-05T02:53:00Z"/>
                <w:rFonts w:asciiTheme="minorHAnsi" w:hAnsiTheme="minorHAnsi" w:cstheme="minorHAnsi"/>
                <w:sz w:val="22"/>
                <w:szCs w:val="22"/>
              </w:rPr>
            </w:pPr>
            <w:del w:id="6892" w:author="Hannah McSorley" w:date="2020-08-05T02:53:00Z">
              <w:r w:rsidRPr="002F4A36">
                <w:rPr>
                  <w:rFonts w:asciiTheme="minorHAnsi" w:hAnsiTheme="minorHAnsi" w:cstheme="minorHAnsi"/>
                  <w:sz w:val="22"/>
                  <w:szCs w:val="22"/>
                </w:rPr>
                <w:delText>4.1</w:delText>
              </w:r>
            </w:del>
          </w:p>
        </w:tc>
        <w:tc>
          <w:tcPr>
            <w:tcW w:w="377" w:type="pct"/>
          </w:tcPr>
          <w:p w14:paraId="3B251870" w14:textId="77777777" w:rsidR="00F77BDD" w:rsidRPr="002F4A36" w:rsidRDefault="006D238B" w:rsidP="002F4A36">
            <w:pPr>
              <w:spacing w:line="240" w:lineRule="auto"/>
              <w:jc w:val="right"/>
              <w:rPr>
                <w:del w:id="6893" w:author="Hannah McSorley" w:date="2020-08-05T02:53:00Z"/>
                <w:rFonts w:asciiTheme="minorHAnsi" w:hAnsiTheme="minorHAnsi" w:cstheme="minorHAnsi"/>
                <w:sz w:val="22"/>
                <w:szCs w:val="22"/>
              </w:rPr>
            </w:pPr>
            <w:del w:id="6894" w:author="Hannah McSorley" w:date="2020-08-05T02:53:00Z">
              <w:r w:rsidRPr="002F4A36">
                <w:rPr>
                  <w:rFonts w:asciiTheme="minorHAnsi" w:hAnsiTheme="minorHAnsi" w:cstheme="minorHAnsi"/>
                  <w:sz w:val="22"/>
                  <w:szCs w:val="22"/>
                </w:rPr>
                <w:delText>112.1</w:delText>
              </w:r>
            </w:del>
          </w:p>
        </w:tc>
        <w:tc>
          <w:tcPr>
            <w:tcW w:w="532" w:type="pct"/>
          </w:tcPr>
          <w:p w14:paraId="19274194" w14:textId="77777777" w:rsidR="00F77BDD" w:rsidRPr="002F4A36" w:rsidRDefault="006D238B" w:rsidP="002F4A36">
            <w:pPr>
              <w:spacing w:line="240" w:lineRule="auto"/>
              <w:jc w:val="right"/>
              <w:rPr>
                <w:del w:id="6895" w:author="Hannah McSorley" w:date="2020-08-05T02:53:00Z"/>
                <w:rFonts w:asciiTheme="minorHAnsi" w:hAnsiTheme="minorHAnsi" w:cstheme="minorHAnsi"/>
                <w:sz w:val="22"/>
                <w:szCs w:val="22"/>
              </w:rPr>
            </w:pPr>
            <w:del w:id="6896" w:author="Hannah McSorley" w:date="2020-08-05T02:53:00Z">
              <w:r w:rsidRPr="002F4A36">
                <w:rPr>
                  <w:rFonts w:asciiTheme="minorHAnsi" w:hAnsiTheme="minorHAnsi" w:cstheme="minorHAnsi"/>
                  <w:sz w:val="22"/>
                  <w:szCs w:val="22"/>
                </w:rPr>
                <w:delText>1.2</w:delText>
              </w:r>
            </w:del>
          </w:p>
        </w:tc>
        <w:tc>
          <w:tcPr>
            <w:tcW w:w="596" w:type="pct"/>
          </w:tcPr>
          <w:p w14:paraId="120B97A5" w14:textId="77777777" w:rsidR="00F77BDD" w:rsidRPr="002F4A36" w:rsidRDefault="006D238B" w:rsidP="002F4A36">
            <w:pPr>
              <w:spacing w:line="240" w:lineRule="auto"/>
              <w:jc w:val="right"/>
              <w:rPr>
                <w:del w:id="6897" w:author="Hannah McSorley" w:date="2020-08-05T02:53:00Z"/>
                <w:rFonts w:asciiTheme="minorHAnsi" w:hAnsiTheme="minorHAnsi" w:cstheme="minorHAnsi"/>
                <w:sz w:val="22"/>
                <w:szCs w:val="22"/>
              </w:rPr>
            </w:pPr>
            <w:del w:id="6898" w:author="Hannah McSorley" w:date="2020-08-05T02:53:00Z">
              <w:r w:rsidRPr="002F4A36">
                <w:rPr>
                  <w:rFonts w:asciiTheme="minorHAnsi" w:hAnsiTheme="minorHAnsi" w:cstheme="minorHAnsi"/>
                  <w:sz w:val="22"/>
                  <w:szCs w:val="22"/>
                </w:rPr>
                <w:delText>1</w:delText>
              </w:r>
            </w:del>
          </w:p>
        </w:tc>
        <w:tc>
          <w:tcPr>
            <w:tcW w:w="432" w:type="pct"/>
          </w:tcPr>
          <w:p w14:paraId="61C5565A" w14:textId="77777777" w:rsidR="00F77BDD" w:rsidRPr="002F4A36" w:rsidRDefault="006D238B" w:rsidP="002F4A36">
            <w:pPr>
              <w:spacing w:line="240" w:lineRule="auto"/>
              <w:jc w:val="right"/>
              <w:rPr>
                <w:del w:id="6899" w:author="Hannah McSorley" w:date="2020-08-05T02:53:00Z"/>
                <w:rFonts w:asciiTheme="minorHAnsi" w:hAnsiTheme="minorHAnsi" w:cstheme="minorHAnsi"/>
                <w:sz w:val="22"/>
                <w:szCs w:val="22"/>
              </w:rPr>
            </w:pPr>
            <w:del w:id="6900" w:author="Hannah McSorley" w:date="2020-08-05T02:53:00Z">
              <w:r w:rsidRPr="002F4A36">
                <w:rPr>
                  <w:rFonts w:asciiTheme="minorHAnsi" w:hAnsiTheme="minorHAnsi" w:cstheme="minorHAnsi"/>
                  <w:sz w:val="22"/>
                  <w:szCs w:val="22"/>
                </w:rPr>
                <w:delText>4.46</w:delText>
              </w:r>
            </w:del>
          </w:p>
        </w:tc>
        <w:tc>
          <w:tcPr>
            <w:tcW w:w="414" w:type="pct"/>
          </w:tcPr>
          <w:p w14:paraId="6A8EAA7C" w14:textId="77777777" w:rsidR="00F77BDD" w:rsidRPr="002F4A36" w:rsidRDefault="006D238B" w:rsidP="002F4A36">
            <w:pPr>
              <w:spacing w:line="240" w:lineRule="auto"/>
              <w:jc w:val="right"/>
              <w:rPr>
                <w:del w:id="6901" w:author="Hannah McSorley" w:date="2020-08-05T02:53:00Z"/>
                <w:rFonts w:asciiTheme="minorHAnsi" w:hAnsiTheme="minorHAnsi" w:cstheme="minorHAnsi"/>
                <w:sz w:val="22"/>
                <w:szCs w:val="22"/>
              </w:rPr>
            </w:pPr>
            <w:del w:id="6902" w:author="Hannah McSorley" w:date="2020-08-05T02:53:00Z">
              <w:r w:rsidRPr="002F4A36">
                <w:rPr>
                  <w:rFonts w:asciiTheme="minorHAnsi" w:hAnsiTheme="minorHAnsi" w:cstheme="minorHAnsi"/>
                  <w:sz w:val="22"/>
                  <w:szCs w:val="22"/>
                </w:rPr>
                <w:delText>16.55</w:delText>
              </w:r>
            </w:del>
          </w:p>
        </w:tc>
        <w:tc>
          <w:tcPr>
            <w:tcW w:w="521" w:type="pct"/>
          </w:tcPr>
          <w:p w14:paraId="7E2F578C" w14:textId="77777777" w:rsidR="00F77BDD" w:rsidRPr="002F4A36" w:rsidRDefault="006D238B" w:rsidP="002F4A36">
            <w:pPr>
              <w:spacing w:line="240" w:lineRule="auto"/>
              <w:jc w:val="right"/>
              <w:rPr>
                <w:del w:id="6903" w:author="Hannah McSorley" w:date="2020-08-05T02:53:00Z"/>
                <w:rFonts w:asciiTheme="minorHAnsi" w:hAnsiTheme="minorHAnsi" w:cstheme="minorHAnsi"/>
                <w:sz w:val="22"/>
                <w:szCs w:val="22"/>
              </w:rPr>
            </w:pPr>
            <w:del w:id="6904" w:author="Hannah McSorley" w:date="2020-08-05T02:53:00Z">
              <w:r w:rsidRPr="002F4A36">
                <w:rPr>
                  <w:rFonts w:asciiTheme="minorHAnsi" w:hAnsiTheme="minorHAnsi" w:cstheme="minorHAnsi"/>
                  <w:sz w:val="22"/>
                  <w:szCs w:val="22"/>
                </w:rPr>
                <w:delText>3.71</w:delText>
              </w:r>
            </w:del>
          </w:p>
        </w:tc>
        <w:tc>
          <w:tcPr>
            <w:tcW w:w="386" w:type="pct"/>
          </w:tcPr>
          <w:p w14:paraId="793E8367" w14:textId="77777777" w:rsidR="00F77BDD" w:rsidRPr="002F4A36" w:rsidRDefault="006D238B" w:rsidP="002F4A36">
            <w:pPr>
              <w:spacing w:line="240" w:lineRule="auto"/>
              <w:jc w:val="right"/>
              <w:rPr>
                <w:del w:id="6905" w:author="Hannah McSorley" w:date="2020-08-05T02:53:00Z"/>
                <w:rFonts w:asciiTheme="minorHAnsi" w:hAnsiTheme="minorHAnsi" w:cstheme="minorHAnsi"/>
                <w:sz w:val="22"/>
                <w:szCs w:val="22"/>
              </w:rPr>
            </w:pPr>
            <w:del w:id="6906" w:author="Hannah McSorley" w:date="2020-08-05T02:53:00Z">
              <w:r w:rsidRPr="002F4A36">
                <w:rPr>
                  <w:rFonts w:asciiTheme="minorHAnsi" w:hAnsiTheme="minorHAnsi" w:cstheme="minorHAnsi"/>
                  <w:sz w:val="22"/>
                  <w:szCs w:val="22"/>
                </w:rPr>
                <w:delText>4.61</w:delText>
              </w:r>
            </w:del>
          </w:p>
        </w:tc>
      </w:tr>
      <w:tr w:rsidR="002F4A36" w:rsidRPr="002F4A36" w14:paraId="430ECB52" w14:textId="77777777" w:rsidTr="002F4A36">
        <w:trPr>
          <w:del w:id="6907" w:author="Hannah McSorley" w:date="2020-08-05T02:53:00Z"/>
        </w:trPr>
        <w:tc>
          <w:tcPr>
            <w:tcW w:w="404" w:type="pct"/>
          </w:tcPr>
          <w:p w14:paraId="403AF07A" w14:textId="77777777" w:rsidR="00F77BDD" w:rsidRPr="002F4A36" w:rsidRDefault="006D238B" w:rsidP="002F4A36">
            <w:pPr>
              <w:spacing w:line="240" w:lineRule="auto"/>
              <w:jc w:val="right"/>
              <w:rPr>
                <w:del w:id="6908" w:author="Hannah McSorley" w:date="2020-08-05T02:53:00Z"/>
                <w:rFonts w:asciiTheme="minorHAnsi" w:hAnsiTheme="minorHAnsi" w:cstheme="minorHAnsi"/>
                <w:sz w:val="22"/>
                <w:szCs w:val="22"/>
              </w:rPr>
            </w:pPr>
            <w:del w:id="6909" w:author="Hannah McSorley" w:date="2020-08-05T02:53:00Z">
              <w:r w:rsidRPr="002F4A36">
                <w:rPr>
                  <w:rFonts w:asciiTheme="minorHAnsi" w:hAnsiTheme="minorHAnsi" w:cstheme="minorHAnsi"/>
                  <w:sz w:val="22"/>
                  <w:szCs w:val="22"/>
                </w:rPr>
                <w:delText>15</w:delText>
              </w:r>
            </w:del>
          </w:p>
        </w:tc>
        <w:tc>
          <w:tcPr>
            <w:tcW w:w="732" w:type="pct"/>
          </w:tcPr>
          <w:p w14:paraId="30285B27" w14:textId="77777777" w:rsidR="00F77BDD" w:rsidRPr="002F4A36" w:rsidRDefault="006D238B" w:rsidP="002F4A36">
            <w:pPr>
              <w:spacing w:line="240" w:lineRule="auto"/>
              <w:rPr>
                <w:del w:id="6910" w:author="Hannah McSorley" w:date="2020-08-05T02:53:00Z"/>
                <w:rFonts w:asciiTheme="minorHAnsi" w:hAnsiTheme="minorHAnsi" w:cstheme="minorHAnsi"/>
                <w:sz w:val="22"/>
                <w:szCs w:val="22"/>
              </w:rPr>
            </w:pPr>
            <w:del w:id="6911" w:author="Hannah McSorley" w:date="2020-08-05T02:53:00Z">
              <w:r w:rsidRPr="002F4A36">
                <w:rPr>
                  <w:rFonts w:asciiTheme="minorHAnsi" w:hAnsiTheme="minorHAnsi" w:cstheme="minorHAnsi"/>
                  <w:sz w:val="22"/>
                  <w:szCs w:val="22"/>
                </w:rPr>
                <w:delText>2020-01-02</w:delText>
              </w:r>
            </w:del>
          </w:p>
        </w:tc>
        <w:tc>
          <w:tcPr>
            <w:tcW w:w="606" w:type="pct"/>
          </w:tcPr>
          <w:p w14:paraId="173DB10D" w14:textId="77777777" w:rsidR="00F77BDD" w:rsidRPr="002F4A36" w:rsidRDefault="006D238B" w:rsidP="002F4A36">
            <w:pPr>
              <w:spacing w:line="240" w:lineRule="auto"/>
              <w:jc w:val="right"/>
              <w:rPr>
                <w:del w:id="6912" w:author="Hannah McSorley" w:date="2020-08-05T02:53:00Z"/>
                <w:rFonts w:asciiTheme="minorHAnsi" w:hAnsiTheme="minorHAnsi" w:cstheme="minorHAnsi"/>
                <w:sz w:val="22"/>
                <w:szCs w:val="22"/>
              </w:rPr>
            </w:pPr>
            <w:del w:id="6913" w:author="Hannah McSorley" w:date="2020-08-05T02:53:00Z">
              <w:r w:rsidRPr="002F4A36">
                <w:rPr>
                  <w:rFonts w:asciiTheme="minorHAnsi" w:hAnsiTheme="minorHAnsi" w:cstheme="minorHAnsi"/>
                  <w:sz w:val="22"/>
                  <w:szCs w:val="22"/>
                </w:rPr>
                <w:delText>5.7</w:delText>
              </w:r>
            </w:del>
          </w:p>
        </w:tc>
        <w:tc>
          <w:tcPr>
            <w:tcW w:w="377" w:type="pct"/>
          </w:tcPr>
          <w:p w14:paraId="34BDF6F2" w14:textId="77777777" w:rsidR="00F77BDD" w:rsidRPr="002F4A36" w:rsidRDefault="006D238B" w:rsidP="002F4A36">
            <w:pPr>
              <w:spacing w:line="240" w:lineRule="auto"/>
              <w:jc w:val="right"/>
              <w:rPr>
                <w:del w:id="6914" w:author="Hannah McSorley" w:date="2020-08-05T02:53:00Z"/>
                <w:rFonts w:asciiTheme="minorHAnsi" w:hAnsiTheme="minorHAnsi" w:cstheme="minorHAnsi"/>
                <w:sz w:val="22"/>
                <w:szCs w:val="22"/>
              </w:rPr>
            </w:pPr>
            <w:del w:id="6915" w:author="Hannah McSorley" w:date="2020-08-05T02:53:00Z">
              <w:r w:rsidRPr="002F4A36">
                <w:rPr>
                  <w:rFonts w:asciiTheme="minorHAnsi" w:hAnsiTheme="minorHAnsi" w:cstheme="minorHAnsi"/>
                  <w:sz w:val="22"/>
                  <w:szCs w:val="22"/>
                </w:rPr>
                <w:delText>180.0</w:delText>
              </w:r>
            </w:del>
          </w:p>
        </w:tc>
        <w:tc>
          <w:tcPr>
            <w:tcW w:w="532" w:type="pct"/>
          </w:tcPr>
          <w:p w14:paraId="76B776BB" w14:textId="77777777" w:rsidR="00F77BDD" w:rsidRPr="002F4A36" w:rsidRDefault="006D238B" w:rsidP="002F4A36">
            <w:pPr>
              <w:spacing w:line="240" w:lineRule="auto"/>
              <w:jc w:val="right"/>
              <w:rPr>
                <w:del w:id="6916" w:author="Hannah McSorley" w:date="2020-08-05T02:53:00Z"/>
                <w:rFonts w:asciiTheme="minorHAnsi" w:hAnsiTheme="minorHAnsi" w:cstheme="minorHAnsi"/>
                <w:sz w:val="22"/>
                <w:szCs w:val="22"/>
              </w:rPr>
            </w:pPr>
            <w:del w:id="6917" w:author="Hannah McSorley" w:date="2020-08-05T02:53:00Z">
              <w:r w:rsidRPr="002F4A36">
                <w:rPr>
                  <w:rFonts w:asciiTheme="minorHAnsi" w:hAnsiTheme="minorHAnsi" w:cstheme="minorHAnsi"/>
                  <w:sz w:val="22"/>
                  <w:szCs w:val="22"/>
                </w:rPr>
                <w:delText>1.3</w:delText>
              </w:r>
            </w:del>
          </w:p>
        </w:tc>
        <w:tc>
          <w:tcPr>
            <w:tcW w:w="596" w:type="pct"/>
          </w:tcPr>
          <w:p w14:paraId="7752D572" w14:textId="77777777" w:rsidR="00F77BDD" w:rsidRPr="002F4A36" w:rsidRDefault="006D238B" w:rsidP="002F4A36">
            <w:pPr>
              <w:spacing w:line="240" w:lineRule="auto"/>
              <w:jc w:val="right"/>
              <w:rPr>
                <w:del w:id="6918" w:author="Hannah McSorley" w:date="2020-08-05T02:53:00Z"/>
                <w:rFonts w:asciiTheme="minorHAnsi" w:hAnsiTheme="minorHAnsi" w:cstheme="minorHAnsi"/>
                <w:sz w:val="22"/>
                <w:szCs w:val="22"/>
              </w:rPr>
            </w:pPr>
            <w:del w:id="6919" w:author="Hannah McSorley" w:date="2020-08-05T02:53:00Z">
              <w:r w:rsidRPr="002F4A36">
                <w:rPr>
                  <w:rFonts w:asciiTheme="minorHAnsi" w:hAnsiTheme="minorHAnsi" w:cstheme="minorHAnsi"/>
                  <w:sz w:val="22"/>
                  <w:szCs w:val="22"/>
                </w:rPr>
                <w:delText>3</w:delText>
              </w:r>
            </w:del>
          </w:p>
        </w:tc>
        <w:tc>
          <w:tcPr>
            <w:tcW w:w="432" w:type="pct"/>
          </w:tcPr>
          <w:p w14:paraId="3FD37DCF" w14:textId="77777777" w:rsidR="00F77BDD" w:rsidRPr="002F4A36" w:rsidRDefault="006D238B" w:rsidP="002F4A36">
            <w:pPr>
              <w:spacing w:line="240" w:lineRule="auto"/>
              <w:jc w:val="right"/>
              <w:rPr>
                <w:del w:id="6920" w:author="Hannah McSorley" w:date="2020-08-05T02:53:00Z"/>
                <w:rFonts w:asciiTheme="minorHAnsi" w:hAnsiTheme="minorHAnsi" w:cstheme="minorHAnsi"/>
                <w:sz w:val="22"/>
                <w:szCs w:val="22"/>
              </w:rPr>
            </w:pPr>
            <w:del w:id="6921" w:author="Hannah McSorley" w:date="2020-08-05T02:53:00Z">
              <w:r w:rsidRPr="002F4A36">
                <w:rPr>
                  <w:rFonts w:asciiTheme="minorHAnsi" w:hAnsiTheme="minorHAnsi" w:cstheme="minorHAnsi"/>
                  <w:sz w:val="22"/>
                  <w:szCs w:val="22"/>
                </w:rPr>
                <w:delText>5.13</w:delText>
              </w:r>
            </w:del>
          </w:p>
        </w:tc>
        <w:tc>
          <w:tcPr>
            <w:tcW w:w="414" w:type="pct"/>
          </w:tcPr>
          <w:p w14:paraId="2F8E50BB" w14:textId="77777777" w:rsidR="00F77BDD" w:rsidRPr="002F4A36" w:rsidRDefault="006D238B" w:rsidP="002F4A36">
            <w:pPr>
              <w:spacing w:line="240" w:lineRule="auto"/>
              <w:jc w:val="right"/>
              <w:rPr>
                <w:del w:id="6922" w:author="Hannah McSorley" w:date="2020-08-05T02:53:00Z"/>
                <w:rFonts w:asciiTheme="minorHAnsi" w:hAnsiTheme="minorHAnsi" w:cstheme="minorHAnsi"/>
                <w:sz w:val="22"/>
                <w:szCs w:val="22"/>
              </w:rPr>
            </w:pPr>
            <w:del w:id="6923" w:author="Hannah McSorley" w:date="2020-08-05T02:53:00Z">
              <w:r w:rsidRPr="002F4A36">
                <w:rPr>
                  <w:rFonts w:asciiTheme="minorHAnsi" w:hAnsiTheme="minorHAnsi" w:cstheme="minorHAnsi"/>
                  <w:sz w:val="22"/>
                  <w:szCs w:val="22"/>
                </w:rPr>
                <w:delText>15.78</w:delText>
              </w:r>
            </w:del>
          </w:p>
        </w:tc>
        <w:tc>
          <w:tcPr>
            <w:tcW w:w="521" w:type="pct"/>
          </w:tcPr>
          <w:p w14:paraId="01BBEA4F" w14:textId="77777777" w:rsidR="00F77BDD" w:rsidRPr="002F4A36" w:rsidRDefault="006D238B" w:rsidP="002F4A36">
            <w:pPr>
              <w:spacing w:line="240" w:lineRule="auto"/>
              <w:jc w:val="right"/>
              <w:rPr>
                <w:del w:id="6924" w:author="Hannah McSorley" w:date="2020-08-05T02:53:00Z"/>
                <w:rFonts w:asciiTheme="minorHAnsi" w:hAnsiTheme="minorHAnsi" w:cstheme="minorHAnsi"/>
                <w:sz w:val="22"/>
                <w:szCs w:val="22"/>
              </w:rPr>
            </w:pPr>
            <w:del w:id="6925" w:author="Hannah McSorley" w:date="2020-08-05T02:53:00Z">
              <w:r w:rsidRPr="002F4A36">
                <w:rPr>
                  <w:rFonts w:asciiTheme="minorHAnsi" w:hAnsiTheme="minorHAnsi" w:cstheme="minorHAnsi"/>
                  <w:sz w:val="22"/>
                  <w:szCs w:val="22"/>
                </w:rPr>
                <w:delText>3.11</w:delText>
              </w:r>
            </w:del>
          </w:p>
        </w:tc>
        <w:tc>
          <w:tcPr>
            <w:tcW w:w="386" w:type="pct"/>
          </w:tcPr>
          <w:p w14:paraId="21187A0B" w14:textId="77777777" w:rsidR="00F77BDD" w:rsidRPr="002F4A36" w:rsidRDefault="006D238B" w:rsidP="002F4A36">
            <w:pPr>
              <w:spacing w:line="240" w:lineRule="auto"/>
              <w:jc w:val="right"/>
              <w:rPr>
                <w:del w:id="6926" w:author="Hannah McSorley" w:date="2020-08-05T02:53:00Z"/>
                <w:rFonts w:asciiTheme="minorHAnsi" w:hAnsiTheme="minorHAnsi" w:cstheme="minorHAnsi"/>
                <w:sz w:val="22"/>
                <w:szCs w:val="22"/>
              </w:rPr>
            </w:pPr>
            <w:del w:id="6927" w:author="Hannah McSorley" w:date="2020-08-05T02:53:00Z">
              <w:r w:rsidRPr="002F4A36">
                <w:rPr>
                  <w:rFonts w:asciiTheme="minorHAnsi" w:hAnsiTheme="minorHAnsi" w:cstheme="minorHAnsi"/>
                  <w:sz w:val="22"/>
                  <w:szCs w:val="22"/>
                </w:rPr>
                <w:delText>4.40</w:delText>
              </w:r>
            </w:del>
          </w:p>
        </w:tc>
      </w:tr>
      <w:tr w:rsidR="002F4A36" w:rsidRPr="002F4A36" w14:paraId="7B28038F" w14:textId="77777777" w:rsidTr="002F4A36">
        <w:trPr>
          <w:del w:id="6928" w:author="Hannah McSorley" w:date="2020-08-05T02:53:00Z"/>
        </w:trPr>
        <w:tc>
          <w:tcPr>
            <w:tcW w:w="404" w:type="pct"/>
          </w:tcPr>
          <w:p w14:paraId="299AD2AC" w14:textId="77777777" w:rsidR="00F77BDD" w:rsidRPr="002F4A36" w:rsidRDefault="006D238B" w:rsidP="002F4A36">
            <w:pPr>
              <w:spacing w:line="240" w:lineRule="auto"/>
              <w:jc w:val="right"/>
              <w:rPr>
                <w:del w:id="6929" w:author="Hannah McSorley" w:date="2020-08-05T02:53:00Z"/>
                <w:rFonts w:asciiTheme="minorHAnsi" w:hAnsiTheme="minorHAnsi" w:cstheme="minorHAnsi"/>
                <w:sz w:val="22"/>
                <w:szCs w:val="22"/>
              </w:rPr>
            </w:pPr>
            <w:del w:id="6930" w:author="Hannah McSorley" w:date="2020-08-05T02:53:00Z">
              <w:r w:rsidRPr="002F4A36">
                <w:rPr>
                  <w:rFonts w:asciiTheme="minorHAnsi" w:hAnsiTheme="minorHAnsi" w:cstheme="minorHAnsi"/>
                  <w:sz w:val="22"/>
                  <w:szCs w:val="22"/>
                </w:rPr>
                <w:delText>16</w:delText>
              </w:r>
            </w:del>
          </w:p>
        </w:tc>
        <w:tc>
          <w:tcPr>
            <w:tcW w:w="732" w:type="pct"/>
          </w:tcPr>
          <w:p w14:paraId="3390C7B5" w14:textId="77777777" w:rsidR="00F77BDD" w:rsidRPr="002F4A36" w:rsidRDefault="006D238B" w:rsidP="002F4A36">
            <w:pPr>
              <w:spacing w:line="240" w:lineRule="auto"/>
              <w:rPr>
                <w:del w:id="6931" w:author="Hannah McSorley" w:date="2020-08-05T02:53:00Z"/>
                <w:rFonts w:asciiTheme="minorHAnsi" w:hAnsiTheme="minorHAnsi" w:cstheme="minorHAnsi"/>
                <w:sz w:val="22"/>
                <w:szCs w:val="22"/>
              </w:rPr>
            </w:pPr>
            <w:del w:id="6932" w:author="Hannah McSorley" w:date="2020-08-05T02:53:00Z">
              <w:r w:rsidRPr="002F4A36">
                <w:rPr>
                  <w:rFonts w:asciiTheme="minorHAnsi" w:hAnsiTheme="minorHAnsi" w:cstheme="minorHAnsi"/>
                  <w:sz w:val="22"/>
                  <w:szCs w:val="22"/>
                </w:rPr>
                <w:delText>2020-01-18</w:delText>
              </w:r>
            </w:del>
          </w:p>
        </w:tc>
        <w:tc>
          <w:tcPr>
            <w:tcW w:w="606" w:type="pct"/>
          </w:tcPr>
          <w:p w14:paraId="544A3F92" w14:textId="77777777" w:rsidR="00F77BDD" w:rsidRPr="002F4A36" w:rsidRDefault="006D238B" w:rsidP="002F4A36">
            <w:pPr>
              <w:spacing w:line="240" w:lineRule="auto"/>
              <w:jc w:val="right"/>
              <w:rPr>
                <w:del w:id="6933" w:author="Hannah McSorley" w:date="2020-08-05T02:53:00Z"/>
                <w:rFonts w:asciiTheme="minorHAnsi" w:hAnsiTheme="minorHAnsi" w:cstheme="minorHAnsi"/>
                <w:sz w:val="22"/>
                <w:szCs w:val="22"/>
              </w:rPr>
            </w:pPr>
            <w:del w:id="6934" w:author="Hannah McSorley" w:date="2020-08-05T02:53:00Z">
              <w:r w:rsidRPr="002F4A36">
                <w:rPr>
                  <w:rFonts w:asciiTheme="minorHAnsi" w:hAnsiTheme="minorHAnsi" w:cstheme="minorHAnsi"/>
                  <w:sz w:val="22"/>
                  <w:szCs w:val="22"/>
                </w:rPr>
                <w:delText>9.9</w:delText>
              </w:r>
            </w:del>
          </w:p>
        </w:tc>
        <w:tc>
          <w:tcPr>
            <w:tcW w:w="377" w:type="pct"/>
          </w:tcPr>
          <w:p w14:paraId="3F75B58E" w14:textId="77777777" w:rsidR="00F77BDD" w:rsidRPr="002F4A36" w:rsidRDefault="006D238B" w:rsidP="002F4A36">
            <w:pPr>
              <w:spacing w:line="240" w:lineRule="auto"/>
              <w:jc w:val="right"/>
              <w:rPr>
                <w:del w:id="6935" w:author="Hannah McSorley" w:date="2020-08-05T02:53:00Z"/>
                <w:rFonts w:asciiTheme="minorHAnsi" w:hAnsiTheme="minorHAnsi" w:cstheme="minorHAnsi"/>
                <w:sz w:val="22"/>
                <w:szCs w:val="22"/>
              </w:rPr>
            </w:pPr>
            <w:del w:id="6936" w:author="Hannah McSorley" w:date="2020-08-05T02:53:00Z">
              <w:r w:rsidRPr="002F4A36">
                <w:rPr>
                  <w:rFonts w:asciiTheme="minorHAnsi" w:hAnsiTheme="minorHAnsi" w:cstheme="minorHAnsi"/>
                  <w:sz w:val="22"/>
                  <w:szCs w:val="22"/>
                </w:rPr>
                <w:delText>238.3</w:delText>
              </w:r>
            </w:del>
          </w:p>
        </w:tc>
        <w:tc>
          <w:tcPr>
            <w:tcW w:w="532" w:type="pct"/>
          </w:tcPr>
          <w:p w14:paraId="21C2E98C" w14:textId="77777777" w:rsidR="00F77BDD" w:rsidRPr="002F4A36" w:rsidRDefault="006D238B" w:rsidP="002F4A36">
            <w:pPr>
              <w:spacing w:line="240" w:lineRule="auto"/>
              <w:jc w:val="right"/>
              <w:rPr>
                <w:del w:id="6937" w:author="Hannah McSorley" w:date="2020-08-05T02:53:00Z"/>
                <w:rFonts w:asciiTheme="minorHAnsi" w:hAnsiTheme="minorHAnsi" w:cstheme="minorHAnsi"/>
                <w:sz w:val="22"/>
                <w:szCs w:val="22"/>
              </w:rPr>
            </w:pPr>
            <w:del w:id="6938" w:author="Hannah McSorley" w:date="2020-08-05T02:53:00Z">
              <w:r w:rsidRPr="002F4A36">
                <w:rPr>
                  <w:rFonts w:asciiTheme="minorHAnsi" w:hAnsiTheme="minorHAnsi" w:cstheme="minorHAnsi"/>
                  <w:sz w:val="22"/>
                  <w:szCs w:val="22"/>
                </w:rPr>
                <w:delText>1.0</w:delText>
              </w:r>
            </w:del>
          </w:p>
        </w:tc>
        <w:tc>
          <w:tcPr>
            <w:tcW w:w="596" w:type="pct"/>
          </w:tcPr>
          <w:p w14:paraId="4D8654FC" w14:textId="77777777" w:rsidR="00F77BDD" w:rsidRPr="002F4A36" w:rsidRDefault="006D238B" w:rsidP="002F4A36">
            <w:pPr>
              <w:spacing w:line="240" w:lineRule="auto"/>
              <w:jc w:val="right"/>
              <w:rPr>
                <w:del w:id="6939" w:author="Hannah McSorley" w:date="2020-08-05T02:53:00Z"/>
                <w:rFonts w:asciiTheme="minorHAnsi" w:hAnsiTheme="minorHAnsi" w:cstheme="minorHAnsi"/>
                <w:sz w:val="22"/>
                <w:szCs w:val="22"/>
              </w:rPr>
            </w:pPr>
            <w:del w:id="6940" w:author="Hannah McSorley" w:date="2020-08-05T02:53:00Z">
              <w:r w:rsidRPr="002F4A36">
                <w:rPr>
                  <w:rFonts w:asciiTheme="minorHAnsi" w:hAnsiTheme="minorHAnsi" w:cstheme="minorHAnsi"/>
                  <w:sz w:val="22"/>
                  <w:szCs w:val="22"/>
                </w:rPr>
                <w:delText>8</w:delText>
              </w:r>
            </w:del>
          </w:p>
        </w:tc>
        <w:tc>
          <w:tcPr>
            <w:tcW w:w="432" w:type="pct"/>
          </w:tcPr>
          <w:p w14:paraId="35771912" w14:textId="77777777" w:rsidR="00F77BDD" w:rsidRPr="002F4A36" w:rsidRDefault="006D238B" w:rsidP="002F4A36">
            <w:pPr>
              <w:spacing w:line="240" w:lineRule="auto"/>
              <w:jc w:val="right"/>
              <w:rPr>
                <w:del w:id="6941" w:author="Hannah McSorley" w:date="2020-08-05T02:53:00Z"/>
                <w:rFonts w:asciiTheme="minorHAnsi" w:hAnsiTheme="minorHAnsi" w:cstheme="minorHAnsi"/>
                <w:sz w:val="22"/>
                <w:szCs w:val="22"/>
              </w:rPr>
            </w:pPr>
            <w:del w:id="6942" w:author="Hannah McSorley" w:date="2020-08-05T02:53:00Z">
              <w:r w:rsidRPr="002F4A36">
                <w:rPr>
                  <w:rFonts w:asciiTheme="minorHAnsi" w:hAnsiTheme="minorHAnsi" w:cstheme="minorHAnsi"/>
                  <w:sz w:val="22"/>
                  <w:szCs w:val="22"/>
                </w:rPr>
                <w:delText>4.11</w:delText>
              </w:r>
            </w:del>
          </w:p>
        </w:tc>
        <w:tc>
          <w:tcPr>
            <w:tcW w:w="414" w:type="pct"/>
          </w:tcPr>
          <w:p w14:paraId="350992FE" w14:textId="77777777" w:rsidR="00F77BDD" w:rsidRPr="002F4A36" w:rsidRDefault="006D238B" w:rsidP="002F4A36">
            <w:pPr>
              <w:spacing w:line="240" w:lineRule="auto"/>
              <w:jc w:val="right"/>
              <w:rPr>
                <w:del w:id="6943" w:author="Hannah McSorley" w:date="2020-08-05T02:53:00Z"/>
                <w:rFonts w:asciiTheme="minorHAnsi" w:hAnsiTheme="minorHAnsi" w:cstheme="minorHAnsi"/>
                <w:sz w:val="22"/>
                <w:szCs w:val="22"/>
              </w:rPr>
            </w:pPr>
            <w:del w:id="6944" w:author="Hannah McSorley" w:date="2020-08-05T02:53:00Z">
              <w:r w:rsidRPr="002F4A36">
                <w:rPr>
                  <w:rFonts w:asciiTheme="minorHAnsi" w:hAnsiTheme="minorHAnsi" w:cstheme="minorHAnsi"/>
                  <w:sz w:val="22"/>
                  <w:szCs w:val="22"/>
                </w:rPr>
                <w:delText>11.42</w:delText>
              </w:r>
            </w:del>
          </w:p>
        </w:tc>
        <w:tc>
          <w:tcPr>
            <w:tcW w:w="521" w:type="pct"/>
          </w:tcPr>
          <w:p w14:paraId="4B58F0BE" w14:textId="77777777" w:rsidR="00F77BDD" w:rsidRPr="002F4A36" w:rsidRDefault="006D238B" w:rsidP="002F4A36">
            <w:pPr>
              <w:spacing w:line="240" w:lineRule="auto"/>
              <w:jc w:val="right"/>
              <w:rPr>
                <w:del w:id="6945" w:author="Hannah McSorley" w:date="2020-08-05T02:53:00Z"/>
                <w:rFonts w:asciiTheme="minorHAnsi" w:hAnsiTheme="minorHAnsi" w:cstheme="minorHAnsi"/>
                <w:sz w:val="22"/>
                <w:szCs w:val="22"/>
              </w:rPr>
            </w:pPr>
            <w:del w:id="6946" w:author="Hannah McSorley" w:date="2020-08-05T02:53:00Z">
              <w:r w:rsidRPr="002F4A36">
                <w:rPr>
                  <w:rFonts w:asciiTheme="minorHAnsi" w:hAnsiTheme="minorHAnsi" w:cstheme="minorHAnsi"/>
                  <w:sz w:val="22"/>
                  <w:szCs w:val="22"/>
                </w:rPr>
                <w:delText>3.06</w:delText>
              </w:r>
            </w:del>
          </w:p>
        </w:tc>
        <w:tc>
          <w:tcPr>
            <w:tcW w:w="386" w:type="pct"/>
          </w:tcPr>
          <w:p w14:paraId="2E187407" w14:textId="77777777" w:rsidR="00F77BDD" w:rsidRPr="002F4A36" w:rsidRDefault="006D238B" w:rsidP="002F4A36">
            <w:pPr>
              <w:spacing w:line="240" w:lineRule="auto"/>
              <w:jc w:val="right"/>
              <w:rPr>
                <w:del w:id="6947" w:author="Hannah McSorley" w:date="2020-08-05T02:53:00Z"/>
                <w:rFonts w:asciiTheme="minorHAnsi" w:hAnsiTheme="minorHAnsi" w:cstheme="minorHAnsi"/>
                <w:sz w:val="22"/>
                <w:szCs w:val="22"/>
              </w:rPr>
            </w:pPr>
            <w:del w:id="6948" w:author="Hannah McSorley" w:date="2020-08-05T02:53:00Z">
              <w:r w:rsidRPr="002F4A36">
                <w:rPr>
                  <w:rFonts w:asciiTheme="minorHAnsi" w:hAnsiTheme="minorHAnsi" w:cstheme="minorHAnsi"/>
                  <w:sz w:val="22"/>
                  <w:szCs w:val="22"/>
                </w:rPr>
                <w:delText>4.43</w:delText>
              </w:r>
            </w:del>
          </w:p>
        </w:tc>
      </w:tr>
      <w:tr w:rsidR="002F4A36" w:rsidRPr="002F4A36" w14:paraId="508023A9" w14:textId="77777777" w:rsidTr="002F4A36">
        <w:trPr>
          <w:del w:id="6949" w:author="Hannah McSorley" w:date="2020-08-05T02:53:00Z"/>
        </w:trPr>
        <w:tc>
          <w:tcPr>
            <w:tcW w:w="404" w:type="pct"/>
          </w:tcPr>
          <w:p w14:paraId="491D8F0B" w14:textId="77777777" w:rsidR="00F77BDD" w:rsidRPr="002F4A36" w:rsidRDefault="006D238B" w:rsidP="002F4A36">
            <w:pPr>
              <w:spacing w:line="240" w:lineRule="auto"/>
              <w:jc w:val="right"/>
              <w:rPr>
                <w:del w:id="6950" w:author="Hannah McSorley" w:date="2020-08-05T02:53:00Z"/>
                <w:rFonts w:asciiTheme="minorHAnsi" w:hAnsiTheme="minorHAnsi" w:cstheme="minorHAnsi"/>
                <w:sz w:val="22"/>
                <w:szCs w:val="22"/>
              </w:rPr>
            </w:pPr>
            <w:del w:id="6951" w:author="Hannah McSorley" w:date="2020-08-05T02:53:00Z">
              <w:r w:rsidRPr="002F4A36">
                <w:rPr>
                  <w:rFonts w:asciiTheme="minorHAnsi" w:hAnsiTheme="minorHAnsi" w:cstheme="minorHAnsi"/>
                  <w:sz w:val="22"/>
                  <w:szCs w:val="22"/>
                </w:rPr>
                <w:delText>17</w:delText>
              </w:r>
            </w:del>
          </w:p>
        </w:tc>
        <w:tc>
          <w:tcPr>
            <w:tcW w:w="732" w:type="pct"/>
          </w:tcPr>
          <w:p w14:paraId="0E0569D9" w14:textId="77777777" w:rsidR="00F77BDD" w:rsidRPr="002F4A36" w:rsidRDefault="006D238B" w:rsidP="002F4A36">
            <w:pPr>
              <w:spacing w:line="240" w:lineRule="auto"/>
              <w:rPr>
                <w:del w:id="6952" w:author="Hannah McSorley" w:date="2020-08-05T02:53:00Z"/>
                <w:rFonts w:asciiTheme="minorHAnsi" w:hAnsiTheme="minorHAnsi" w:cstheme="minorHAnsi"/>
                <w:sz w:val="22"/>
                <w:szCs w:val="22"/>
              </w:rPr>
            </w:pPr>
            <w:del w:id="6953" w:author="Hannah McSorley" w:date="2020-08-05T02:53:00Z">
              <w:r w:rsidRPr="002F4A36">
                <w:rPr>
                  <w:rFonts w:asciiTheme="minorHAnsi" w:hAnsiTheme="minorHAnsi" w:cstheme="minorHAnsi"/>
                  <w:sz w:val="22"/>
                  <w:szCs w:val="22"/>
                </w:rPr>
                <w:delText>2020-01-30</w:delText>
              </w:r>
            </w:del>
          </w:p>
        </w:tc>
        <w:tc>
          <w:tcPr>
            <w:tcW w:w="606" w:type="pct"/>
          </w:tcPr>
          <w:p w14:paraId="00BA5CF0" w14:textId="77777777" w:rsidR="00F77BDD" w:rsidRPr="002F4A36" w:rsidRDefault="006D238B" w:rsidP="002F4A36">
            <w:pPr>
              <w:spacing w:line="240" w:lineRule="auto"/>
              <w:jc w:val="right"/>
              <w:rPr>
                <w:del w:id="6954" w:author="Hannah McSorley" w:date="2020-08-05T02:53:00Z"/>
                <w:rFonts w:asciiTheme="minorHAnsi" w:hAnsiTheme="minorHAnsi" w:cstheme="minorHAnsi"/>
                <w:sz w:val="22"/>
                <w:szCs w:val="22"/>
              </w:rPr>
            </w:pPr>
            <w:del w:id="6955" w:author="Hannah McSorley" w:date="2020-08-05T02:53:00Z">
              <w:r w:rsidRPr="002F4A36">
                <w:rPr>
                  <w:rFonts w:asciiTheme="minorHAnsi" w:hAnsiTheme="minorHAnsi" w:cstheme="minorHAnsi"/>
                  <w:sz w:val="22"/>
                  <w:szCs w:val="22"/>
                </w:rPr>
                <w:delText>1.9</w:delText>
              </w:r>
            </w:del>
          </w:p>
        </w:tc>
        <w:tc>
          <w:tcPr>
            <w:tcW w:w="377" w:type="pct"/>
          </w:tcPr>
          <w:p w14:paraId="088C1205" w14:textId="77777777" w:rsidR="00F77BDD" w:rsidRPr="002F4A36" w:rsidRDefault="006D238B" w:rsidP="002F4A36">
            <w:pPr>
              <w:spacing w:line="240" w:lineRule="auto"/>
              <w:jc w:val="right"/>
              <w:rPr>
                <w:del w:id="6956" w:author="Hannah McSorley" w:date="2020-08-05T02:53:00Z"/>
                <w:rFonts w:asciiTheme="minorHAnsi" w:hAnsiTheme="minorHAnsi" w:cstheme="minorHAnsi"/>
                <w:sz w:val="22"/>
                <w:szCs w:val="22"/>
              </w:rPr>
            </w:pPr>
            <w:del w:id="6957" w:author="Hannah McSorley" w:date="2020-08-05T02:53:00Z">
              <w:r w:rsidRPr="002F4A36">
                <w:rPr>
                  <w:rFonts w:asciiTheme="minorHAnsi" w:hAnsiTheme="minorHAnsi" w:cstheme="minorHAnsi"/>
                  <w:sz w:val="22"/>
                  <w:szCs w:val="22"/>
                </w:rPr>
                <w:delText>208.8</w:delText>
              </w:r>
            </w:del>
          </w:p>
        </w:tc>
        <w:tc>
          <w:tcPr>
            <w:tcW w:w="532" w:type="pct"/>
          </w:tcPr>
          <w:p w14:paraId="009C1174" w14:textId="77777777" w:rsidR="00F77BDD" w:rsidRPr="002F4A36" w:rsidRDefault="006D238B" w:rsidP="002F4A36">
            <w:pPr>
              <w:spacing w:line="240" w:lineRule="auto"/>
              <w:jc w:val="right"/>
              <w:rPr>
                <w:del w:id="6958" w:author="Hannah McSorley" w:date="2020-08-05T02:53:00Z"/>
                <w:rFonts w:asciiTheme="minorHAnsi" w:hAnsiTheme="minorHAnsi" w:cstheme="minorHAnsi"/>
                <w:sz w:val="22"/>
                <w:szCs w:val="22"/>
              </w:rPr>
            </w:pPr>
            <w:del w:id="6959" w:author="Hannah McSorley" w:date="2020-08-05T02:53:00Z">
              <w:r w:rsidRPr="002F4A36">
                <w:rPr>
                  <w:rFonts w:asciiTheme="minorHAnsi" w:hAnsiTheme="minorHAnsi" w:cstheme="minorHAnsi"/>
                  <w:sz w:val="22"/>
                  <w:szCs w:val="22"/>
                </w:rPr>
                <w:delText>4.6</w:delText>
              </w:r>
            </w:del>
          </w:p>
        </w:tc>
        <w:tc>
          <w:tcPr>
            <w:tcW w:w="596" w:type="pct"/>
          </w:tcPr>
          <w:p w14:paraId="7E5640A1" w14:textId="77777777" w:rsidR="00F77BDD" w:rsidRPr="002F4A36" w:rsidRDefault="006D238B" w:rsidP="002F4A36">
            <w:pPr>
              <w:spacing w:line="240" w:lineRule="auto"/>
              <w:jc w:val="right"/>
              <w:rPr>
                <w:del w:id="6960" w:author="Hannah McSorley" w:date="2020-08-05T02:53:00Z"/>
                <w:rFonts w:asciiTheme="minorHAnsi" w:hAnsiTheme="minorHAnsi" w:cstheme="minorHAnsi"/>
                <w:sz w:val="22"/>
                <w:szCs w:val="22"/>
              </w:rPr>
            </w:pPr>
            <w:del w:id="6961" w:author="Hannah McSorley" w:date="2020-08-05T02:53:00Z">
              <w:r w:rsidRPr="002F4A36">
                <w:rPr>
                  <w:rFonts w:asciiTheme="minorHAnsi" w:hAnsiTheme="minorHAnsi" w:cstheme="minorHAnsi"/>
                  <w:sz w:val="22"/>
                  <w:szCs w:val="22"/>
                </w:rPr>
                <w:delText>5</w:delText>
              </w:r>
            </w:del>
          </w:p>
        </w:tc>
        <w:tc>
          <w:tcPr>
            <w:tcW w:w="432" w:type="pct"/>
          </w:tcPr>
          <w:p w14:paraId="4DFA4C80" w14:textId="77777777" w:rsidR="00F77BDD" w:rsidRPr="002F4A36" w:rsidRDefault="006D238B" w:rsidP="002F4A36">
            <w:pPr>
              <w:spacing w:line="240" w:lineRule="auto"/>
              <w:jc w:val="right"/>
              <w:rPr>
                <w:del w:id="6962" w:author="Hannah McSorley" w:date="2020-08-05T02:53:00Z"/>
                <w:rFonts w:asciiTheme="minorHAnsi" w:hAnsiTheme="minorHAnsi" w:cstheme="minorHAnsi"/>
                <w:sz w:val="22"/>
                <w:szCs w:val="22"/>
              </w:rPr>
            </w:pPr>
            <w:del w:id="6963" w:author="Hannah McSorley" w:date="2020-08-05T02:53:00Z">
              <w:r w:rsidRPr="002F4A36">
                <w:rPr>
                  <w:rFonts w:asciiTheme="minorHAnsi" w:hAnsiTheme="minorHAnsi" w:cstheme="minorHAnsi"/>
                  <w:sz w:val="22"/>
                  <w:szCs w:val="22"/>
                </w:rPr>
                <w:delText>4.46</w:delText>
              </w:r>
            </w:del>
          </w:p>
        </w:tc>
        <w:tc>
          <w:tcPr>
            <w:tcW w:w="414" w:type="pct"/>
          </w:tcPr>
          <w:p w14:paraId="16559668" w14:textId="77777777" w:rsidR="00F77BDD" w:rsidRPr="002F4A36" w:rsidRDefault="006D238B" w:rsidP="002F4A36">
            <w:pPr>
              <w:spacing w:line="240" w:lineRule="auto"/>
              <w:jc w:val="right"/>
              <w:rPr>
                <w:del w:id="6964" w:author="Hannah McSorley" w:date="2020-08-05T02:53:00Z"/>
                <w:rFonts w:asciiTheme="minorHAnsi" w:hAnsiTheme="minorHAnsi" w:cstheme="minorHAnsi"/>
                <w:sz w:val="22"/>
                <w:szCs w:val="22"/>
              </w:rPr>
            </w:pPr>
            <w:del w:id="6965" w:author="Hannah McSorley" w:date="2020-08-05T02:53:00Z">
              <w:r w:rsidRPr="002F4A36">
                <w:rPr>
                  <w:rFonts w:asciiTheme="minorHAnsi" w:hAnsiTheme="minorHAnsi" w:cstheme="minorHAnsi"/>
                  <w:sz w:val="22"/>
                  <w:szCs w:val="22"/>
                </w:rPr>
                <w:delText>12.82</w:delText>
              </w:r>
            </w:del>
          </w:p>
        </w:tc>
        <w:tc>
          <w:tcPr>
            <w:tcW w:w="521" w:type="pct"/>
          </w:tcPr>
          <w:p w14:paraId="6C77C754" w14:textId="77777777" w:rsidR="00F77BDD" w:rsidRPr="002F4A36" w:rsidRDefault="006D238B" w:rsidP="002F4A36">
            <w:pPr>
              <w:spacing w:line="240" w:lineRule="auto"/>
              <w:jc w:val="right"/>
              <w:rPr>
                <w:del w:id="6966" w:author="Hannah McSorley" w:date="2020-08-05T02:53:00Z"/>
                <w:rFonts w:asciiTheme="minorHAnsi" w:hAnsiTheme="minorHAnsi" w:cstheme="minorHAnsi"/>
                <w:sz w:val="22"/>
                <w:szCs w:val="22"/>
              </w:rPr>
            </w:pPr>
            <w:del w:id="6967" w:author="Hannah McSorley" w:date="2020-08-05T02:53:00Z">
              <w:r w:rsidRPr="002F4A36">
                <w:rPr>
                  <w:rFonts w:asciiTheme="minorHAnsi" w:hAnsiTheme="minorHAnsi" w:cstheme="minorHAnsi"/>
                  <w:sz w:val="22"/>
                  <w:szCs w:val="22"/>
                </w:rPr>
                <w:delText>2.92</w:delText>
              </w:r>
            </w:del>
          </w:p>
        </w:tc>
        <w:tc>
          <w:tcPr>
            <w:tcW w:w="386" w:type="pct"/>
          </w:tcPr>
          <w:p w14:paraId="4A26E085" w14:textId="77777777" w:rsidR="00F77BDD" w:rsidRPr="002F4A36" w:rsidRDefault="006D238B" w:rsidP="002F4A36">
            <w:pPr>
              <w:spacing w:line="240" w:lineRule="auto"/>
              <w:jc w:val="right"/>
              <w:rPr>
                <w:del w:id="6968" w:author="Hannah McSorley" w:date="2020-08-05T02:53:00Z"/>
                <w:rFonts w:asciiTheme="minorHAnsi" w:hAnsiTheme="minorHAnsi" w:cstheme="minorHAnsi"/>
                <w:sz w:val="22"/>
                <w:szCs w:val="22"/>
              </w:rPr>
            </w:pPr>
            <w:del w:id="6969" w:author="Hannah McSorley" w:date="2020-08-05T02:53:00Z">
              <w:r w:rsidRPr="002F4A36">
                <w:rPr>
                  <w:rFonts w:asciiTheme="minorHAnsi" w:hAnsiTheme="minorHAnsi" w:cstheme="minorHAnsi"/>
                  <w:sz w:val="22"/>
                  <w:szCs w:val="22"/>
                </w:rPr>
                <w:delText>4.15</w:delText>
              </w:r>
            </w:del>
          </w:p>
        </w:tc>
      </w:tr>
      <w:tr w:rsidR="002F4A36" w:rsidRPr="002F4A36" w14:paraId="40FBE177" w14:textId="77777777" w:rsidTr="002F4A36">
        <w:trPr>
          <w:del w:id="6970" w:author="Hannah McSorley" w:date="2020-08-05T02:53:00Z"/>
        </w:trPr>
        <w:tc>
          <w:tcPr>
            <w:tcW w:w="404" w:type="pct"/>
          </w:tcPr>
          <w:p w14:paraId="5EE4DFF6" w14:textId="77777777" w:rsidR="00F77BDD" w:rsidRPr="002F4A36" w:rsidRDefault="006D238B" w:rsidP="002F4A36">
            <w:pPr>
              <w:spacing w:line="240" w:lineRule="auto"/>
              <w:jc w:val="right"/>
              <w:rPr>
                <w:del w:id="6971" w:author="Hannah McSorley" w:date="2020-08-05T02:53:00Z"/>
                <w:rFonts w:asciiTheme="minorHAnsi" w:hAnsiTheme="minorHAnsi" w:cstheme="minorHAnsi"/>
                <w:sz w:val="22"/>
                <w:szCs w:val="22"/>
              </w:rPr>
            </w:pPr>
            <w:del w:id="6972" w:author="Hannah McSorley" w:date="2020-08-05T02:53:00Z">
              <w:r w:rsidRPr="002F4A36">
                <w:rPr>
                  <w:rFonts w:asciiTheme="minorHAnsi" w:hAnsiTheme="minorHAnsi" w:cstheme="minorHAnsi"/>
                  <w:sz w:val="22"/>
                  <w:szCs w:val="22"/>
                </w:rPr>
                <w:delText>18</w:delText>
              </w:r>
            </w:del>
          </w:p>
        </w:tc>
        <w:tc>
          <w:tcPr>
            <w:tcW w:w="732" w:type="pct"/>
          </w:tcPr>
          <w:p w14:paraId="0D70CAD8" w14:textId="77777777" w:rsidR="00F77BDD" w:rsidRPr="002F4A36" w:rsidRDefault="006D238B" w:rsidP="002F4A36">
            <w:pPr>
              <w:spacing w:line="240" w:lineRule="auto"/>
              <w:rPr>
                <w:del w:id="6973" w:author="Hannah McSorley" w:date="2020-08-05T02:53:00Z"/>
                <w:rFonts w:asciiTheme="minorHAnsi" w:hAnsiTheme="minorHAnsi" w:cstheme="minorHAnsi"/>
                <w:sz w:val="22"/>
                <w:szCs w:val="22"/>
              </w:rPr>
            </w:pPr>
            <w:del w:id="6974" w:author="Hannah McSorley" w:date="2020-08-05T02:53:00Z">
              <w:r w:rsidRPr="002F4A36">
                <w:rPr>
                  <w:rFonts w:asciiTheme="minorHAnsi" w:hAnsiTheme="minorHAnsi" w:cstheme="minorHAnsi"/>
                  <w:sz w:val="22"/>
                  <w:szCs w:val="22"/>
                </w:rPr>
                <w:delText>2020-02-05</w:delText>
              </w:r>
            </w:del>
          </w:p>
        </w:tc>
        <w:tc>
          <w:tcPr>
            <w:tcW w:w="606" w:type="pct"/>
          </w:tcPr>
          <w:p w14:paraId="3B227837" w14:textId="77777777" w:rsidR="00F77BDD" w:rsidRPr="002F4A36" w:rsidRDefault="006D238B" w:rsidP="002F4A36">
            <w:pPr>
              <w:spacing w:line="240" w:lineRule="auto"/>
              <w:jc w:val="right"/>
              <w:rPr>
                <w:del w:id="6975" w:author="Hannah McSorley" w:date="2020-08-05T02:53:00Z"/>
                <w:rFonts w:asciiTheme="minorHAnsi" w:hAnsiTheme="minorHAnsi" w:cstheme="minorHAnsi"/>
                <w:sz w:val="22"/>
                <w:szCs w:val="22"/>
              </w:rPr>
            </w:pPr>
            <w:del w:id="6976" w:author="Hannah McSorley" w:date="2020-08-05T02:53:00Z">
              <w:r w:rsidRPr="002F4A36">
                <w:rPr>
                  <w:rFonts w:asciiTheme="minorHAnsi" w:hAnsiTheme="minorHAnsi" w:cstheme="minorHAnsi"/>
                  <w:sz w:val="22"/>
                  <w:szCs w:val="22"/>
                </w:rPr>
                <w:delText>3.4</w:delText>
              </w:r>
            </w:del>
          </w:p>
        </w:tc>
        <w:tc>
          <w:tcPr>
            <w:tcW w:w="377" w:type="pct"/>
          </w:tcPr>
          <w:p w14:paraId="346AB537" w14:textId="77777777" w:rsidR="00F77BDD" w:rsidRPr="002F4A36" w:rsidRDefault="006D238B" w:rsidP="002F4A36">
            <w:pPr>
              <w:spacing w:line="240" w:lineRule="auto"/>
              <w:jc w:val="right"/>
              <w:rPr>
                <w:del w:id="6977" w:author="Hannah McSorley" w:date="2020-08-05T02:53:00Z"/>
                <w:rFonts w:asciiTheme="minorHAnsi" w:hAnsiTheme="minorHAnsi" w:cstheme="minorHAnsi"/>
                <w:sz w:val="22"/>
                <w:szCs w:val="22"/>
              </w:rPr>
            </w:pPr>
            <w:del w:id="6978" w:author="Hannah McSorley" w:date="2020-08-05T02:53:00Z">
              <w:r w:rsidRPr="002F4A36">
                <w:rPr>
                  <w:rFonts w:asciiTheme="minorHAnsi" w:hAnsiTheme="minorHAnsi" w:cstheme="minorHAnsi"/>
                  <w:sz w:val="22"/>
                  <w:szCs w:val="22"/>
                </w:rPr>
                <w:delText>75.9</w:delText>
              </w:r>
            </w:del>
          </w:p>
        </w:tc>
        <w:tc>
          <w:tcPr>
            <w:tcW w:w="532" w:type="pct"/>
          </w:tcPr>
          <w:p w14:paraId="7CB6D3A5" w14:textId="77777777" w:rsidR="00F77BDD" w:rsidRPr="002F4A36" w:rsidRDefault="006D238B" w:rsidP="002F4A36">
            <w:pPr>
              <w:spacing w:line="240" w:lineRule="auto"/>
              <w:jc w:val="right"/>
              <w:rPr>
                <w:del w:id="6979" w:author="Hannah McSorley" w:date="2020-08-05T02:53:00Z"/>
                <w:rFonts w:asciiTheme="minorHAnsi" w:hAnsiTheme="minorHAnsi" w:cstheme="minorHAnsi"/>
                <w:sz w:val="22"/>
                <w:szCs w:val="22"/>
              </w:rPr>
            </w:pPr>
            <w:del w:id="6980" w:author="Hannah McSorley" w:date="2020-08-05T02:53:00Z">
              <w:r w:rsidRPr="002F4A36">
                <w:rPr>
                  <w:rFonts w:asciiTheme="minorHAnsi" w:hAnsiTheme="minorHAnsi" w:cstheme="minorHAnsi"/>
                  <w:sz w:val="22"/>
                  <w:szCs w:val="22"/>
                </w:rPr>
                <w:delText>0.9</w:delText>
              </w:r>
            </w:del>
          </w:p>
        </w:tc>
        <w:tc>
          <w:tcPr>
            <w:tcW w:w="596" w:type="pct"/>
          </w:tcPr>
          <w:p w14:paraId="0CE26AE3" w14:textId="77777777" w:rsidR="00F77BDD" w:rsidRPr="002F4A36" w:rsidRDefault="006D238B" w:rsidP="002F4A36">
            <w:pPr>
              <w:spacing w:line="240" w:lineRule="auto"/>
              <w:jc w:val="right"/>
              <w:rPr>
                <w:del w:id="6981" w:author="Hannah McSorley" w:date="2020-08-05T02:53:00Z"/>
                <w:rFonts w:asciiTheme="minorHAnsi" w:hAnsiTheme="minorHAnsi" w:cstheme="minorHAnsi"/>
                <w:sz w:val="22"/>
                <w:szCs w:val="22"/>
              </w:rPr>
            </w:pPr>
            <w:del w:id="6982" w:author="Hannah McSorley" w:date="2020-08-05T02:53:00Z">
              <w:r w:rsidRPr="002F4A36">
                <w:rPr>
                  <w:rFonts w:asciiTheme="minorHAnsi" w:hAnsiTheme="minorHAnsi" w:cstheme="minorHAnsi"/>
                  <w:sz w:val="22"/>
                  <w:szCs w:val="22"/>
                </w:rPr>
                <w:delText>10</w:delText>
              </w:r>
            </w:del>
          </w:p>
        </w:tc>
        <w:tc>
          <w:tcPr>
            <w:tcW w:w="432" w:type="pct"/>
          </w:tcPr>
          <w:p w14:paraId="652B4960" w14:textId="77777777" w:rsidR="00F77BDD" w:rsidRPr="002F4A36" w:rsidRDefault="006D238B" w:rsidP="002F4A36">
            <w:pPr>
              <w:spacing w:line="240" w:lineRule="auto"/>
              <w:jc w:val="right"/>
              <w:rPr>
                <w:del w:id="6983" w:author="Hannah McSorley" w:date="2020-08-05T02:53:00Z"/>
                <w:rFonts w:asciiTheme="minorHAnsi" w:hAnsiTheme="minorHAnsi" w:cstheme="minorHAnsi"/>
                <w:sz w:val="22"/>
                <w:szCs w:val="22"/>
              </w:rPr>
            </w:pPr>
            <w:del w:id="6984" w:author="Hannah McSorley" w:date="2020-08-05T02:53:00Z">
              <w:r w:rsidRPr="002F4A36">
                <w:rPr>
                  <w:rFonts w:asciiTheme="minorHAnsi" w:hAnsiTheme="minorHAnsi" w:cstheme="minorHAnsi"/>
                  <w:sz w:val="22"/>
                  <w:szCs w:val="22"/>
                </w:rPr>
                <w:delText>3.79</w:delText>
              </w:r>
            </w:del>
          </w:p>
        </w:tc>
        <w:tc>
          <w:tcPr>
            <w:tcW w:w="414" w:type="pct"/>
          </w:tcPr>
          <w:p w14:paraId="48AAC995" w14:textId="77777777" w:rsidR="00F77BDD" w:rsidRPr="002F4A36" w:rsidRDefault="006D238B" w:rsidP="002F4A36">
            <w:pPr>
              <w:spacing w:line="240" w:lineRule="auto"/>
              <w:jc w:val="right"/>
              <w:rPr>
                <w:del w:id="6985" w:author="Hannah McSorley" w:date="2020-08-05T02:53:00Z"/>
                <w:rFonts w:asciiTheme="minorHAnsi" w:hAnsiTheme="minorHAnsi" w:cstheme="minorHAnsi"/>
                <w:sz w:val="22"/>
                <w:szCs w:val="22"/>
              </w:rPr>
            </w:pPr>
            <w:del w:id="6986" w:author="Hannah McSorley" w:date="2020-08-05T02:53:00Z">
              <w:r w:rsidRPr="002F4A36">
                <w:rPr>
                  <w:rFonts w:asciiTheme="minorHAnsi" w:hAnsiTheme="minorHAnsi" w:cstheme="minorHAnsi"/>
                  <w:sz w:val="22"/>
                  <w:szCs w:val="22"/>
                </w:rPr>
                <w:delText>9.61</w:delText>
              </w:r>
            </w:del>
          </w:p>
        </w:tc>
        <w:tc>
          <w:tcPr>
            <w:tcW w:w="521" w:type="pct"/>
          </w:tcPr>
          <w:p w14:paraId="5B042D92" w14:textId="77777777" w:rsidR="00F77BDD" w:rsidRPr="002F4A36" w:rsidRDefault="006D238B" w:rsidP="002F4A36">
            <w:pPr>
              <w:spacing w:line="240" w:lineRule="auto"/>
              <w:jc w:val="right"/>
              <w:rPr>
                <w:del w:id="6987" w:author="Hannah McSorley" w:date="2020-08-05T02:53:00Z"/>
                <w:rFonts w:asciiTheme="minorHAnsi" w:hAnsiTheme="minorHAnsi" w:cstheme="minorHAnsi"/>
                <w:sz w:val="22"/>
                <w:szCs w:val="22"/>
              </w:rPr>
            </w:pPr>
            <w:del w:id="6988" w:author="Hannah McSorley" w:date="2020-08-05T02:53:00Z">
              <w:r w:rsidRPr="002F4A36">
                <w:rPr>
                  <w:rFonts w:asciiTheme="minorHAnsi" w:hAnsiTheme="minorHAnsi" w:cstheme="minorHAnsi"/>
                  <w:sz w:val="22"/>
                  <w:szCs w:val="22"/>
                </w:rPr>
                <w:delText>3.09</w:delText>
              </w:r>
            </w:del>
          </w:p>
        </w:tc>
        <w:tc>
          <w:tcPr>
            <w:tcW w:w="386" w:type="pct"/>
          </w:tcPr>
          <w:p w14:paraId="4A552F14" w14:textId="77777777" w:rsidR="00F77BDD" w:rsidRPr="002F4A36" w:rsidRDefault="006D238B" w:rsidP="002F4A36">
            <w:pPr>
              <w:spacing w:line="240" w:lineRule="auto"/>
              <w:jc w:val="right"/>
              <w:rPr>
                <w:del w:id="6989" w:author="Hannah McSorley" w:date="2020-08-05T02:53:00Z"/>
                <w:rFonts w:asciiTheme="minorHAnsi" w:hAnsiTheme="minorHAnsi" w:cstheme="minorHAnsi"/>
                <w:sz w:val="22"/>
                <w:szCs w:val="22"/>
              </w:rPr>
            </w:pPr>
            <w:del w:id="6990" w:author="Hannah McSorley" w:date="2020-08-05T02:53:00Z">
              <w:r w:rsidRPr="002F4A36">
                <w:rPr>
                  <w:rFonts w:asciiTheme="minorHAnsi" w:hAnsiTheme="minorHAnsi" w:cstheme="minorHAnsi"/>
                  <w:sz w:val="22"/>
                  <w:szCs w:val="22"/>
                </w:rPr>
                <w:delText>4.48</w:delText>
              </w:r>
            </w:del>
          </w:p>
        </w:tc>
      </w:tr>
    </w:tbl>
    <w:p w14:paraId="1A056BD9" w14:textId="77777777" w:rsidR="00F77BDD" w:rsidRDefault="006D238B">
      <w:pPr>
        <w:rPr>
          <w:del w:id="6991" w:author="Hannah McSorley" w:date="2020-08-05T02:53:00Z"/>
        </w:rPr>
      </w:pPr>
      <w:del w:id="6992" w:author="Hannah McSorley" w:date="2020-08-05T02:53:00Z">
        <w:r>
          <w:delText> </w:delText>
        </w:r>
      </w:del>
    </w:p>
    <w:p w14:paraId="5D072099" w14:textId="77777777" w:rsidR="001200AA" w:rsidRDefault="001200AA">
      <w:pPr>
        <w:rPr>
          <w:del w:id="6993" w:author="Hannah McSorley" w:date="2020-08-05T02:53:00Z"/>
        </w:rPr>
      </w:pPr>
      <w:del w:id="6994" w:author="Hannah McSorley" w:date="2020-08-05T02:53:00Z">
        <w:r w:rsidRPr="001200AA">
          <w:rPr>
            <w:highlight w:val="cyan"/>
          </w:rPr>
          <w:delText>*    *</w:delText>
        </w:r>
        <w:commentRangeStart w:id="6995"/>
        <w:commentRangeEnd w:id="6995"/>
        <w:r>
          <w:rPr>
            <w:rStyle w:val="CommentReference"/>
          </w:rPr>
          <w:commentReference w:id="6995"/>
        </w:r>
      </w:del>
    </w:p>
    <w:p w14:paraId="757A7355" w14:textId="77777777" w:rsidR="00F77BDD" w:rsidRDefault="006D238B">
      <w:pPr>
        <w:rPr>
          <w:del w:id="6996" w:author="Hannah McSorley" w:date="2020-08-05T02:53:00Z"/>
        </w:rPr>
      </w:pPr>
      <w:del w:id="6997" w:author="Hannah McSorley" w:date="2020-08-05T02:53:00Z">
        <w:r w:rsidRPr="001200AA">
          <w:rPr>
            <w:highlight w:val="cyan"/>
          </w:rPr>
          <w:delText xml:space="preserve">The study period was separated into “wet” and “dry” seasons based on detectable river response at each monitoring site, which was primarily based on the presence or absence of major rain events and included a period of snowmelt late in the 2018/2019 wet season (Figure 16). The 2018/2019 wet season extended from the start of the project (October 2018) to mid-May 2019, where the period from late January (event 8, Table 11) to mid-May had streamflow changes governed by snowmelt rather than rainfall. The 2019 dry sampling season spanned from mid-May to late-September, and the 2019/2020 wet season began mid-September (event 9, Table 11)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 </w:delText>
        </w:r>
        <w:commentRangeStart w:id="6998"/>
        <w:r w:rsidRPr="001200AA">
          <w:rPr>
            <w:highlight w:val="cyan"/>
          </w:rPr>
          <w:delText>16</w:delText>
        </w:r>
        <w:commentRangeEnd w:id="6998"/>
        <w:r w:rsidR="001200AA">
          <w:rPr>
            <w:rStyle w:val="CommentReference"/>
          </w:rPr>
          <w:commentReference w:id="6998"/>
        </w:r>
        <w:r w:rsidRPr="001200AA">
          <w:rPr>
            <w:highlight w:val="cyan"/>
          </w:rPr>
          <w:delText>).</w:delText>
        </w:r>
      </w:del>
    </w:p>
    <w:p w14:paraId="75A77757" w14:textId="77777777" w:rsidR="00F77BDD" w:rsidRDefault="006D238B">
      <w:pPr>
        <w:rPr>
          <w:del w:id="6999" w:author="Hannah McSorley" w:date="2020-08-05T02:53:00Z"/>
        </w:rPr>
      </w:pPr>
      <w:del w:id="7000" w:author="Hannah McSorley" w:date="2020-08-05T02:53:00Z">
        <w:r>
          <w:delText> </w:delText>
        </w:r>
      </w:del>
    </w:p>
    <w:p w14:paraId="349A415D" w14:textId="77777777" w:rsidR="00F77BDD" w:rsidRDefault="006D238B" w:rsidP="000C7037">
      <w:pPr>
        <w:spacing w:line="240" w:lineRule="auto"/>
        <w:jc w:val="center"/>
        <w:rPr>
          <w:del w:id="7001" w:author="Hannah McSorley" w:date="2020-08-05T02:53:00Z"/>
        </w:rPr>
      </w:pPr>
      <w:del w:id="7002" w:author="Hannah McSorley" w:date="2020-08-05T02:53:00Z">
        <w:r>
          <w:rPr>
            <w:noProof/>
            <w:lang w:val="en-CA" w:eastAsia="en-CA"/>
          </w:rPr>
          <w:drawing>
            <wp:inline distT="0" distB="0" distL="0" distR="0" wp14:anchorId="5FBB61EC" wp14:editId="32A87E51">
              <wp:extent cx="5959366" cy="6952593"/>
              <wp:effectExtent l="0" t="0" r="3810" b="1270"/>
              <wp:docPr id="204" name="Picture" descr="Figure 16:  Rain events, stream response, sample collection and seasons across the Leech Water Supply Area. Dashed vertical lines indicate the start of rain events, points indicate the timing and stage of river samples collected, and pink vertical lines delineate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Wx-stage-subbasins_megaplot_sampletype.png"/>
                      <pic:cNvPicPr>
                        <a:picLocks noChangeAspect="1" noChangeArrowheads="1"/>
                      </pic:cNvPicPr>
                    </pic:nvPicPr>
                    <pic:blipFill>
                      <a:blip r:embed="rId37"/>
                      <a:stretch>
                        <a:fillRect/>
                      </a:stretch>
                    </pic:blipFill>
                    <pic:spPr bwMode="auto">
                      <a:xfrm>
                        <a:off x="0" y="0"/>
                        <a:ext cx="5970993" cy="6966158"/>
                      </a:xfrm>
                      <a:prstGeom prst="rect">
                        <a:avLst/>
                      </a:prstGeom>
                      <a:noFill/>
                      <a:ln w="9525">
                        <a:noFill/>
                        <a:headEnd/>
                        <a:tailEnd/>
                      </a:ln>
                    </pic:spPr>
                  </pic:pic>
                </a:graphicData>
              </a:graphic>
            </wp:inline>
          </w:drawing>
        </w:r>
      </w:del>
    </w:p>
    <w:p w14:paraId="1CCA50E6" w14:textId="77777777" w:rsidR="00F77BDD" w:rsidRDefault="006D238B" w:rsidP="002F4A36">
      <w:pPr>
        <w:spacing w:line="240" w:lineRule="auto"/>
        <w:rPr>
          <w:del w:id="7003" w:author="Hannah McSorley" w:date="2020-08-05T02:53:00Z"/>
        </w:rPr>
      </w:pPr>
      <w:del w:id="7004" w:author="Hannah McSorley" w:date="2020-08-05T02:53:00Z">
        <w:r w:rsidRPr="001200AA">
          <w:rPr>
            <w:highlight w:val="cyan"/>
          </w:rPr>
          <w:delText xml:space="preserve">Figure </w:delText>
        </w:r>
        <w:commentRangeStart w:id="7005"/>
        <w:r w:rsidRPr="001200AA">
          <w:rPr>
            <w:highlight w:val="cyan"/>
          </w:rPr>
          <w:delText>16</w:delText>
        </w:r>
        <w:commentRangeEnd w:id="7005"/>
        <w:r w:rsidR="001200AA">
          <w:rPr>
            <w:rStyle w:val="CommentReference"/>
          </w:rPr>
          <w:commentReference w:id="7005"/>
        </w:r>
        <w:r w:rsidRPr="001200AA">
          <w:rPr>
            <w:highlight w:val="cyan"/>
          </w:rPr>
          <w:delText>:</w:delText>
        </w:r>
        <w:r>
          <w:delText xml:space="preserve">  </w:delText>
        </w:r>
        <w:r>
          <w:rPr>
            <w:i/>
          </w:rPr>
          <w:delText>Rain events, stream response, sample collection and seasons across the Leech Water Supply Area. Dashed vertical lines indicate the start of rain events, points indicate the timing and stage of river samples collected, and pink vertical lines delineate seasons.</w:delText>
        </w:r>
      </w:del>
    </w:p>
    <w:p w14:paraId="188E3F4E" w14:textId="77777777" w:rsidR="00F77BDD" w:rsidRDefault="006D238B">
      <w:pPr>
        <w:rPr>
          <w:del w:id="7006" w:author="Hannah McSorley" w:date="2020-08-05T02:53:00Z"/>
        </w:rPr>
      </w:pPr>
      <w:del w:id="7007" w:author="Hannah McSorley" w:date="2020-08-05T02:53:00Z">
        <w:r>
          <w:delText> </w:delText>
        </w:r>
      </w:del>
    </w:p>
    <w:p w14:paraId="7030EA77" w14:textId="77777777" w:rsidR="00D3555D" w:rsidRDefault="006D238B">
      <w:pPr>
        <w:rPr>
          <w:moveFrom w:id="7008" w:author="Hannah McSorley" w:date="2020-08-05T02:53:00Z"/>
        </w:rPr>
      </w:pPr>
      <w:del w:id="7009" w:author="Hannah McSorley" w:date="2020-08-05T02:53:00Z">
        <w:r>
          <w:delText>Eight of the 18 rain events were captured in the 2019 water year (2018-2019 wet season), the other ten in the 2020 water year. For each calender year in the study period, major rain events’ minimum and maximum values of depth, duration and intensity were identified (Table 12</w:delText>
        </w:r>
      </w:del>
      <w:ins w:id="7010" w:author="Hannah McSorley" w:date="2020-08-05T02:53:00Z">
        <w:r w:rsidR="005D6F31">
          <w:t xml:space="preserve">, a seasonal assessment of spatial </w:t>
        </w:r>
      </w:ins>
      <w:moveFromRangeStart w:id="7011" w:author="Hannah McSorley" w:date="2020-08-05T02:53:00Z" w:name="move47488479"/>
      <w:moveFrom w:id="7012" w:author="Hannah McSorley" w:date="2020-08-05T02:53:00Z">
        <w:r w:rsidR="005D6F31">
          <w:t>).</w:t>
        </w:r>
      </w:moveFrom>
    </w:p>
    <w:p w14:paraId="1F9FCE98" w14:textId="77777777" w:rsidR="00D3555D" w:rsidRDefault="005D6F31">
      <w:pPr>
        <w:rPr>
          <w:moveFrom w:id="7013" w:author="Hannah McSorley" w:date="2020-08-05T02:53:00Z"/>
        </w:rPr>
      </w:pPr>
      <w:moveFrom w:id="7014" w:author="Hannah McSorley" w:date="2020-08-05T02:53:00Z">
        <w:r>
          <w:t> </w:t>
        </w:r>
      </w:moveFrom>
    </w:p>
    <w:p w14:paraId="3EC0B6CD" w14:textId="77777777" w:rsidR="00F77BDD" w:rsidRDefault="005D6F31">
      <w:pPr>
        <w:rPr>
          <w:del w:id="7015" w:author="Hannah McSorley" w:date="2020-08-05T02:53:00Z"/>
        </w:rPr>
      </w:pPr>
      <w:moveFrom w:id="7016" w:author="Hannah McSorley" w:date="2020-08-05T02:53:00Z">
        <w:r>
          <w:t xml:space="preserve">Table 12: </w:t>
        </w:r>
      </w:moveFrom>
      <w:moveFromRangeEnd w:id="7011"/>
      <w:del w:id="7017" w:author="Hannah McSorley" w:date="2020-08-05T02:53:00Z">
        <w:r w:rsidR="006D238B">
          <w:rPr>
            <w:i/>
          </w:rPr>
          <w:delText xml:space="preserve">Minimum and maximum rain event </w:delText>
        </w:r>
        <w:commentRangeStart w:id="7018"/>
        <w:commentRangeStart w:id="7019"/>
        <w:r w:rsidR="006D238B">
          <w:rPr>
            <w:i/>
          </w:rPr>
          <w:delText>values</w:delText>
        </w:r>
        <w:commentRangeEnd w:id="7018"/>
        <w:r w:rsidR="002C650C">
          <w:rPr>
            <w:rStyle w:val="CommentReference"/>
          </w:rPr>
          <w:commentReference w:id="7018"/>
        </w:r>
        <w:commentRangeEnd w:id="7019"/>
        <w:r w:rsidR="006962C8">
          <w:rPr>
            <w:rStyle w:val="CommentReference"/>
          </w:rPr>
          <w:commentReference w:id="7019"/>
        </w:r>
        <w:r w:rsidR="006D238B">
          <w:rPr>
            <w:i/>
          </w:rPr>
          <w:delText xml:space="preserve"> </w:delText>
        </w:r>
      </w:del>
    </w:p>
    <w:tbl>
      <w:tblPr>
        <w:tblW w:w="5000" w:type="pct"/>
        <w:tblLook w:val="07E0" w:firstRow="1" w:lastRow="1" w:firstColumn="1" w:lastColumn="1" w:noHBand="1" w:noVBand="1"/>
        <w:tblCaption w:val="Table 12: Minimum and maximum rain event values "/>
      </w:tblPr>
      <w:tblGrid>
        <w:gridCol w:w="703"/>
        <w:gridCol w:w="1547"/>
        <w:gridCol w:w="1563"/>
        <w:gridCol w:w="1120"/>
        <w:gridCol w:w="1146"/>
        <w:gridCol w:w="1632"/>
        <w:gridCol w:w="1649"/>
      </w:tblGrid>
      <w:tr w:rsidR="00666FAE" w14:paraId="3AF80D52" w14:textId="77777777">
        <w:tc>
          <w:tcPr>
            <w:tcW w:w="0" w:type="auto"/>
            <w:vAlign w:val="bottom"/>
          </w:tcPr>
          <w:p w14:paraId="02319ABD" w14:textId="77777777" w:rsidR="00F77BDD" w:rsidRPr="002F4A36" w:rsidRDefault="006D238B" w:rsidP="002F4A36">
            <w:pPr>
              <w:spacing w:line="240" w:lineRule="auto"/>
              <w:jc w:val="right"/>
              <w:rPr>
                <w:del w:id="7020" w:author="Hannah McSorley" w:date="2020-08-05T02:53:00Z"/>
                <w:rFonts w:asciiTheme="minorHAnsi" w:hAnsiTheme="minorHAnsi" w:cstheme="minorHAnsi"/>
              </w:rPr>
            </w:pPr>
            <w:del w:id="7021" w:author="Hannah McSorley" w:date="2020-08-05T02:53:00Z">
              <w:r w:rsidRPr="002F4A36">
                <w:rPr>
                  <w:rFonts w:asciiTheme="minorHAnsi" w:hAnsiTheme="minorHAnsi" w:cstheme="minorHAnsi"/>
                </w:rPr>
                <w:delText>year</w:delText>
              </w:r>
            </w:del>
          </w:p>
        </w:tc>
        <w:tc>
          <w:tcPr>
            <w:tcW w:w="0" w:type="auto"/>
            <w:vAlign w:val="bottom"/>
          </w:tcPr>
          <w:p w14:paraId="4409E3FB" w14:textId="77777777" w:rsidR="00F77BDD" w:rsidRPr="002F4A36" w:rsidRDefault="006D238B" w:rsidP="002F4A36">
            <w:pPr>
              <w:spacing w:line="240" w:lineRule="auto"/>
              <w:jc w:val="right"/>
              <w:rPr>
                <w:del w:id="7022" w:author="Hannah McSorley" w:date="2020-08-05T02:53:00Z"/>
                <w:rFonts w:asciiTheme="minorHAnsi" w:hAnsiTheme="minorHAnsi" w:cstheme="minorHAnsi"/>
              </w:rPr>
            </w:pPr>
            <w:del w:id="7023" w:author="Hannah McSorley" w:date="2020-08-05T02:53:00Z">
              <w:r w:rsidRPr="002F4A36">
                <w:rPr>
                  <w:rFonts w:asciiTheme="minorHAnsi" w:hAnsiTheme="minorHAnsi" w:cstheme="minorHAnsi"/>
                </w:rPr>
                <w:delText>min. duration (days)</w:delText>
              </w:r>
            </w:del>
          </w:p>
        </w:tc>
        <w:tc>
          <w:tcPr>
            <w:tcW w:w="0" w:type="auto"/>
            <w:vAlign w:val="bottom"/>
          </w:tcPr>
          <w:p w14:paraId="4A7BEB2D" w14:textId="77777777" w:rsidR="00F77BDD" w:rsidRPr="002F4A36" w:rsidRDefault="006D238B" w:rsidP="002F4A36">
            <w:pPr>
              <w:spacing w:line="240" w:lineRule="auto"/>
              <w:jc w:val="right"/>
              <w:rPr>
                <w:del w:id="7024" w:author="Hannah McSorley" w:date="2020-08-05T02:53:00Z"/>
                <w:rFonts w:asciiTheme="minorHAnsi" w:hAnsiTheme="minorHAnsi" w:cstheme="minorHAnsi"/>
              </w:rPr>
            </w:pPr>
            <w:del w:id="7025" w:author="Hannah McSorley" w:date="2020-08-05T02:53:00Z">
              <w:r w:rsidRPr="002F4A36">
                <w:rPr>
                  <w:rFonts w:asciiTheme="minorHAnsi" w:hAnsiTheme="minorHAnsi" w:cstheme="minorHAnsi"/>
                </w:rPr>
                <w:delText>max. duration (days)</w:delText>
              </w:r>
            </w:del>
          </w:p>
        </w:tc>
        <w:tc>
          <w:tcPr>
            <w:tcW w:w="0" w:type="auto"/>
            <w:vAlign w:val="bottom"/>
          </w:tcPr>
          <w:p w14:paraId="0EFA09C6" w14:textId="77777777" w:rsidR="00F77BDD" w:rsidRPr="002F4A36" w:rsidRDefault="006D238B" w:rsidP="002F4A36">
            <w:pPr>
              <w:spacing w:line="240" w:lineRule="auto"/>
              <w:jc w:val="right"/>
              <w:rPr>
                <w:del w:id="7026" w:author="Hannah McSorley" w:date="2020-08-05T02:53:00Z"/>
                <w:rFonts w:asciiTheme="minorHAnsi" w:hAnsiTheme="minorHAnsi" w:cstheme="minorHAnsi"/>
              </w:rPr>
            </w:pPr>
            <w:del w:id="7027" w:author="Hannah McSorley" w:date="2020-08-05T02:53:00Z">
              <w:r w:rsidRPr="002F4A36">
                <w:rPr>
                  <w:rFonts w:asciiTheme="minorHAnsi" w:hAnsiTheme="minorHAnsi" w:cstheme="minorHAnsi"/>
                </w:rPr>
                <w:delText>min rain (mm)</w:delText>
              </w:r>
            </w:del>
          </w:p>
        </w:tc>
        <w:tc>
          <w:tcPr>
            <w:tcW w:w="0" w:type="auto"/>
            <w:vAlign w:val="bottom"/>
          </w:tcPr>
          <w:p w14:paraId="29559E0A" w14:textId="77777777" w:rsidR="00F77BDD" w:rsidRPr="002F4A36" w:rsidRDefault="006D238B" w:rsidP="002F4A36">
            <w:pPr>
              <w:spacing w:line="240" w:lineRule="auto"/>
              <w:jc w:val="right"/>
              <w:rPr>
                <w:del w:id="7028" w:author="Hannah McSorley" w:date="2020-08-05T02:53:00Z"/>
                <w:rFonts w:asciiTheme="minorHAnsi" w:hAnsiTheme="minorHAnsi" w:cstheme="minorHAnsi"/>
              </w:rPr>
            </w:pPr>
            <w:del w:id="7029" w:author="Hannah McSorley" w:date="2020-08-05T02:53:00Z">
              <w:r w:rsidRPr="002F4A36">
                <w:rPr>
                  <w:rFonts w:asciiTheme="minorHAnsi" w:hAnsiTheme="minorHAnsi" w:cstheme="minorHAnsi"/>
                </w:rPr>
                <w:delText>max rain (mm)</w:delText>
              </w:r>
            </w:del>
          </w:p>
        </w:tc>
        <w:tc>
          <w:tcPr>
            <w:tcW w:w="0" w:type="auto"/>
            <w:vAlign w:val="bottom"/>
          </w:tcPr>
          <w:p w14:paraId="549CA672" w14:textId="77777777" w:rsidR="00F77BDD" w:rsidRPr="002F4A36" w:rsidRDefault="006D238B" w:rsidP="002F4A36">
            <w:pPr>
              <w:spacing w:line="240" w:lineRule="auto"/>
              <w:jc w:val="right"/>
              <w:rPr>
                <w:del w:id="7030" w:author="Hannah McSorley" w:date="2020-08-05T02:53:00Z"/>
                <w:rFonts w:asciiTheme="minorHAnsi" w:hAnsiTheme="minorHAnsi" w:cstheme="minorHAnsi"/>
              </w:rPr>
            </w:pPr>
            <w:del w:id="7031" w:author="Hannah McSorley" w:date="2020-08-05T02:53:00Z">
              <w:r w:rsidRPr="002F4A36">
                <w:rPr>
                  <w:rFonts w:asciiTheme="minorHAnsi" w:hAnsiTheme="minorHAnsi" w:cstheme="minorHAnsi"/>
                </w:rPr>
                <w:delText>min intensity (mm/</w:delText>
              </w:r>
              <w:commentRangeStart w:id="7032"/>
              <w:commentRangeStart w:id="7033"/>
              <w:r w:rsidRPr="002F4A36">
                <w:rPr>
                  <w:rFonts w:asciiTheme="minorHAnsi" w:hAnsiTheme="minorHAnsi" w:cstheme="minorHAnsi"/>
                </w:rPr>
                <w:delText>hr</w:delText>
              </w:r>
              <w:commentRangeEnd w:id="7032"/>
              <w:r w:rsidR="008C0938">
                <w:rPr>
                  <w:rStyle w:val="CommentReference"/>
                </w:rPr>
                <w:commentReference w:id="7032"/>
              </w:r>
              <w:commentRangeEnd w:id="7033"/>
              <w:r w:rsidR="006962C8">
                <w:rPr>
                  <w:rStyle w:val="CommentReference"/>
                </w:rPr>
                <w:commentReference w:id="7033"/>
              </w:r>
              <w:r w:rsidRPr="002F4A36">
                <w:rPr>
                  <w:rFonts w:asciiTheme="minorHAnsi" w:hAnsiTheme="minorHAnsi" w:cstheme="minorHAnsi"/>
                </w:rPr>
                <w:delText>)</w:delText>
              </w:r>
            </w:del>
          </w:p>
        </w:tc>
        <w:tc>
          <w:tcPr>
            <w:tcW w:w="0" w:type="auto"/>
            <w:vAlign w:val="bottom"/>
          </w:tcPr>
          <w:p w14:paraId="18AA41D4" w14:textId="77777777" w:rsidR="00F77BDD" w:rsidRPr="002F4A36" w:rsidRDefault="006D238B" w:rsidP="002F4A36">
            <w:pPr>
              <w:spacing w:line="240" w:lineRule="auto"/>
              <w:jc w:val="right"/>
              <w:rPr>
                <w:del w:id="7034" w:author="Hannah McSorley" w:date="2020-08-05T02:53:00Z"/>
                <w:rFonts w:asciiTheme="minorHAnsi" w:hAnsiTheme="minorHAnsi" w:cstheme="minorHAnsi"/>
              </w:rPr>
            </w:pPr>
            <w:del w:id="7035" w:author="Hannah McSorley" w:date="2020-08-05T02:53:00Z">
              <w:r w:rsidRPr="002F4A36">
                <w:rPr>
                  <w:rFonts w:asciiTheme="minorHAnsi" w:hAnsiTheme="minorHAnsi" w:cstheme="minorHAnsi"/>
                </w:rPr>
                <w:delText>max intensity (mm/hr)</w:delText>
              </w:r>
            </w:del>
          </w:p>
        </w:tc>
      </w:tr>
      <w:tr w:rsidR="00F77BDD" w:rsidRPr="002F4A36" w14:paraId="64878E6A" w14:textId="77777777">
        <w:trPr>
          <w:del w:id="7036" w:author="Hannah McSorley" w:date="2020-08-05T02:53:00Z"/>
        </w:trPr>
        <w:tc>
          <w:tcPr>
            <w:tcW w:w="0" w:type="auto"/>
          </w:tcPr>
          <w:p w14:paraId="21FDDD3E" w14:textId="77777777" w:rsidR="00F77BDD" w:rsidRPr="002F4A36" w:rsidRDefault="006D238B" w:rsidP="002F4A36">
            <w:pPr>
              <w:spacing w:line="240" w:lineRule="auto"/>
              <w:jc w:val="right"/>
              <w:rPr>
                <w:del w:id="7037" w:author="Hannah McSorley" w:date="2020-08-05T02:53:00Z"/>
                <w:rFonts w:asciiTheme="minorHAnsi" w:hAnsiTheme="minorHAnsi" w:cstheme="minorHAnsi"/>
              </w:rPr>
            </w:pPr>
            <w:del w:id="7038" w:author="Hannah McSorley" w:date="2020-08-05T02:53:00Z">
              <w:r w:rsidRPr="002F4A36">
                <w:rPr>
                  <w:rFonts w:asciiTheme="minorHAnsi" w:hAnsiTheme="minorHAnsi" w:cstheme="minorHAnsi"/>
                </w:rPr>
                <w:delText>2018</w:delText>
              </w:r>
            </w:del>
          </w:p>
        </w:tc>
        <w:tc>
          <w:tcPr>
            <w:tcW w:w="0" w:type="auto"/>
          </w:tcPr>
          <w:p w14:paraId="231D523E" w14:textId="77777777" w:rsidR="00F77BDD" w:rsidRPr="002F4A36" w:rsidRDefault="006D238B" w:rsidP="002F4A36">
            <w:pPr>
              <w:spacing w:line="240" w:lineRule="auto"/>
              <w:jc w:val="right"/>
              <w:rPr>
                <w:del w:id="7039" w:author="Hannah McSorley" w:date="2020-08-05T02:53:00Z"/>
                <w:rFonts w:asciiTheme="minorHAnsi" w:hAnsiTheme="minorHAnsi" w:cstheme="minorHAnsi"/>
              </w:rPr>
            </w:pPr>
            <w:del w:id="7040" w:author="Hannah McSorley" w:date="2020-08-05T02:53:00Z">
              <w:r w:rsidRPr="002F4A36">
                <w:rPr>
                  <w:rFonts w:asciiTheme="minorHAnsi" w:hAnsiTheme="minorHAnsi" w:cstheme="minorHAnsi"/>
                </w:rPr>
                <w:delText>0.9</w:delText>
              </w:r>
            </w:del>
          </w:p>
        </w:tc>
        <w:tc>
          <w:tcPr>
            <w:tcW w:w="0" w:type="auto"/>
          </w:tcPr>
          <w:p w14:paraId="36E8C946" w14:textId="77777777" w:rsidR="00F77BDD" w:rsidRPr="002F4A36" w:rsidRDefault="006D238B" w:rsidP="002F4A36">
            <w:pPr>
              <w:spacing w:line="240" w:lineRule="auto"/>
              <w:jc w:val="right"/>
              <w:rPr>
                <w:del w:id="7041" w:author="Hannah McSorley" w:date="2020-08-05T02:53:00Z"/>
                <w:rFonts w:asciiTheme="minorHAnsi" w:hAnsiTheme="minorHAnsi" w:cstheme="minorHAnsi"/>
              </w:rPr>
            </w:pPr>
            <w:del w:id="7042" w:author="Hannah McSorley" w:date="2020-08-05T02:53:00Z">
              <w:r w:rsidRPr="002F4A36">
                <w:rPr>
                  <w:rFonts w:asciiTheme="minorHAnsi" w:hAnsiTheme="minorHAnsi" w:cstheme="minorHAnsi"/>
                </w:rPr>
                <w:delText>6.2</w:delText>
              </w:r>
            </w:del>
          </w:p>
        </w:tc>
        <w:tc>
          <w:tcPr>
            <w:tcW w:w="0" w:type="auto"/>
          </w:tcPr>
          <w:p w14:paraId="1B7E577A" w14:textId="77777777" w:rsidR="00F77BDD" w:rsidRPr="002F4A36" w:rsidRDefault="006D238B" w:rsidP="002F4A36">
            <w:pPr>
              <w:spacing w:line="240" w:lineRule="auto"/>
              <w:jc w:val="right"/>
              <w:rPr>
                <w:del w:id="7043" w:author="Hannah McSorley" w:date="2020-08-05T02:53:00Z"/>
                <w:rFonts w:asciiTheme="minorHAnsi" w:hAnsiTheme="minorHAnsi" w:cstheme="minorHAnsi"/>
              </w:rPr>
            </w:pPr>
            <w:del w:id="7044" w:author="Hannah McSorley" w:date="2020-08-05T02:53:00Z">
              <w:r w:rsidRPr="002F4A36">
                <w:rPr>
                  <w:rFonts w:asciiTheme="minorHAnsi" w:hAnsiTheme="minorHAnsi" w:cstheme="minorHAnsi"/>
                </w:rPr>
                <w:delText>54.5</w:delText>
              </w:r>
            </w:del>
          </w:p>
        </w:tc>
        <w:tc>
          <w:tcPr>
            <w:tcW w:w="0" w:type="auto"/>
          </w:tcPr>
          <w:p w14:paraId="58EE9D04" w14:textId="77777777" w:rsidR="00F77BDD" w:rsidRPr="002F4A36" w:rsidRDefault="006D238B" w:rsidP="002F4A36">
            <w:pPr>
              <w:spacing w:line="240" w:lineRule="auto"/>
              <w:jc w:val="right"/>
              <w:rPr>
                <w:del w:id="7045" w:author="Hannah McSorley" w:date="2020-08-05T02:53:00Z"/>
                <w:rFonts w:asciiTheme="minorHAnsi" w:hAnsiTheme="minorHAnsi" w:cstheme="minorHAnsi"/>
              </w:rPr>
            </w:pPr>
            <w:del w:id="7046" w:author="Hannah McSorley" w:date="2020-08-05T02:53:00Z">
              <w:r w:rsidRPr="002F4A36">
                <w:rPr>
                  <w:rFonts w:asciiTheme="minorHAnsi" w:hAnsiTheme="minorHAnsi" w:cstheme="minorHAnsi"/>
                </w:rPr>
                <w:delText>205.1</w:delText>
              </w:r>
            </w:del>
          </w:p>
        </w:tc>
        <w:tc>
          <w:tcPr>
            <w:tcW w:w="0" w:type="auto"/>
          </w:tcPr>
          <w:p w14:paraId="550A770C" w14:textId="77777777" w:rsidR="00F77BDD" w:rsidRPr="002F4A36" w:rsidRDefault="006D238B" w:rsidP="002F4A36">
            <w:pPr>
              <w:spacing w:line="240" w:lineRule="auto"/>
              <w:jc w:val="right"/>
              <w:rPr>
                <w:del w:id="7047" w:author="Hannah McSorley" w:date="2020-08-05T02:53:00Z"/>
                <w:rFonts w:asciiTheme="minorHAnsi" w:hAnsiTheme="minorHAnsi" w:cstheme="minorHAnsi"/>
              </w:rPr>
            </w:pPr>
            <w:del w:id="7048" w:author="Hannah McSorley" w:date="2020-08-05T02:53:00Z">
              <w:r w:rsidRPr="002F4A36">
                <w:rPr>
                  <w:rFonts w:asciiTheme="minorHAnsi" w:hAnsiTheme="minorHAnsi" w:cstheme="minorHAnsi"/>
                </w:rPr>
                <w:delText>0.84</w:delText>
              </w:r>
            </w:del>
          </w:p>
        </w:tc>
        <w:tc>
          <w:tcPr>
            <w:tcW w:w="0" w:type="auto"/>
          </w:tcPr>
          <w:p w14:paraId="0D85E3F9" w14:textId="77777777" w:rsidR="00F77BDD" w:rsidRPr="002F4A36" w:rsidRDefault="006D238B" w:rsidP="002F4A36">
            <w:pPr>
              <w:spacing w:line="240" w:lineRule="auto"/>
              <w:jc w:val="right"/>
              <w:rPr>
                <w:del w:id="7049" w:author="Hannah McSorley" w:date="2020-08-05T02:53:00Z"/>
                <w:rFonts w:asciiTheme="minorHAnsi" w:hAnsiTheme="minorHAnsi" w:cstheme="minorHAnsi"/>
              </w:rPr>
            </w:pPr>
            <w:del w:id="7050" w:author="Hannah McSorley" w:date="2020-08-05T02:53:00Z">
              <w:r w:rsidRPr="002F4A36">
                <w:rPr>
                  <w:rFonts w:asciiTheme="minorHAnsi" w:hAnsiTheme="minorHAnsi" w:cstheme="minorHAnsi"/>
                </w:rPr>
                <w:delText>2.5</w:delText>
              </w:r>
            </w:del>
          </w:p>
        </w:tc>
      </w:tr>
      <w:tr w:rsidR="00F77BDD" w:rsidRPr="002F4A36" w14:paraId="6369202B" w14:textId="77777777">
        <w:trPr>
          <w:del w:id="7051" w:author="Hannah McSorley" w:date="2020-08-05T02:53:00Z"/>
        </w:trPr>
        <w:tc>
          <w:tcPr>
            <w:tcW w:w="0" w:type="auto"/>
          </w:tcPr>
          <w:p w14:paraId="3F6F52DF" w14:textId="77777777" w:rsidR="00F77BDD" w:rsidRPr="002F4A36" w:rsidRDefault="006D238B" w:rsidP="002F4A36">
            <w:pPr>
              <w:spacing w:line="240" w:lineRule="auto"/>
              <w:jc w:val="right"/>
              <w:rPr>
                <w:del w:id="7052" w:author="Hannah McSorley" w:date="2020-08-05T02:53:00Z"/>
                <w:rFonts w:asciiTheme="minorHAnsi" w:hAnsiTheme="minorHAnsi" w:cstheme="minorHAnsi"/>
              </w:rPr>
            </w:pPr>
            <w:del w:id="7053" w:author="Hannah McSorley" w:date="2020-08-05T02:53:00Z">
              <w:r w:rsidRPr="002F4A36">
                <w:rPr>
                  <w:rFonts w:asciiTheme="minorHAnsi" w:hAnsiTheme="minorHAnsi" w:cstheme="minorHAnsi"/>
                </w:rPr>
                <w:delText>2019</w:delText>
              </w:r>
            </w:del>
          </w:p>
        </w:tc>
        <w:tc>
          <w:tcPr>
            <w:tcW w:w="0" w:type="auto"/>
          </w:tcPr>
          <w:p w14:paraId="2CCB111A" w14:textId="77777777" w:rsidR="00F77BDD" w:rsidRPr="002F4A36" w:rsidRDefault="006D238B" w:rsidP="002F4A36">
            <w:pPr>
              <w:spacing w:line="240" w:lineRule="auto"/>
              <w:jc w:val="right"/>
              <w:rPr>
                <w:del w:id="7054" w:author="Hannah McSorley" w:date="2020-08-05T02:53:00Z"/>
                <w:rFonts w:asciiTheme="minorHAnsi" w:hAnsiTheme="minorHAnsi" w:cstheme="minorHAnsi"/>
              </w:rPr>
            </w:pPr>
            <w:del w:id="7055" w:author="Hannah McSorley" w:date="2020-08-05T02:53:00Z">
              <w:r w:rsidRPr="002F4A36">
                <w:rPr>
                  <w:rFonts w:asciiTheme="minorHAnsi" w:hAnsiTheme="minorHAnsi" w:cstheme="minorHAnsi"/>
                </w:rPr>
                <w:delText>2.0</w:delText>
              </w:r>
            </w:del>
          </w:p>
        </w:tc>
        <w:tc>
          <w:tcPr>
            <w:tcW w:w="0" w:type="auto"/>
          </w:tcPr>
          <w:p w14:paraId="055BCEFE" w14:textId="77777777" w:rsidR="00F77BDD" w:rsidRPr="002F4A36" w:rsidRDefault="006D238B" w:rsidP="002F4A36">
            <w:pPr>
              <w:spacing w:line="240" w:lineRule="auto"/>
              <w:jc w:val="right"/>
              <w:rPr>
                <w:del w:id="7056" w:author="Hannah McSorley" w:date="2020-08-05T02:53:00Z"/>
                <w:rFonts w:asciiTheme="minorHAnsi" w:hAnsiTheme="minorHAnsi" w:cstheme="minorHAnsi"/>
              </w:rPr>
            </w:pPr>
            <w:del w:id="7057" w:author="Hannah McSorley" w:date="2020-08-05T02:53:00Z">
              <w:r w:rsidRPr="002F4A36">
                <w:rPr>
                  <w:rFonts w:asciiTheme="minorHAnsi" w:hAnsiTheme="minorHAnsi" w:cstheme="minorHAnsi"/>
                </w:rPr>
                <w:delText>6.4</w:delText>
              </w:r>
            </w:del>
          </w:p>
        </w:tc>
        <w:tc>
          <w:tcPr>
            <w:tcW w:w="0" w:type="auto"/>
          </w:tcPr>
          <w:p w14:paraId="2E2090C2" w14:textId="77777777" w:rsidR="00F77BDD" w:rsidRPr="002F4A36" w:rsidRDefault="006D238B" w:rsidP="002F4A36">
            <w:pPr>
              <w:spacing w:line="240" w:lineRule="auto"/>
              <w:jc w:val="right"/>
              <w:rPr>
                <w:del w:id="7058" w:author="Hannah McSorley" w:date="2020-08-05T02:53:00Z"/>
                <w:rFonts w:asciiTheme="minorHAnsi" w:hAnsiTheme="minorHAnsi" w:cstheme="minorHAnsi"/>
              </w:rPr>
            </w:pPr>
            <w:del w:id="7059" w:author="Hannah McSorley" w:date="2020-08-05T02:53:00Z">
              <w:r w:rsidRPr="002F4A36">
                <w:rPr>
                  <w:rFonts w:asciiTheme="minorHAnsi" w:hAnsiTheme="minorHAnsi" w:cstheme="minorHAnsi"/>
                </w:rPr>
                <w:delText>57.1</w:delText>
              </w:r>
            </w:del>
          </w:p>
        </w:tc>
        <w:tc>
          <w:tcPr>
            <w:tcW w:w="0" w:type="auto"/>
          </w:tcPr>
          <w:p w14:paraId="325E3BF1" w14:textId="77777777" w:rsidR="00F77BDD" w:rsidRPr="002F4A36" w:rsidRDefault="006D238B" w:rsidP="002F4A36">
            <w:pPr>
              <w:spacing w:line="240" w:lineRule="auto"/>
              <w:jc w:val="right"/>
              <w:rPr>
                <w:del w:id="7060" w:author="Hannah McSorley" w:date="2020-08-05T02:53:00Z"/>
                <w:rFonts w:asciiTheme="minorHAnsi" w:hAnsiTheme="minorHAnsi" w:cstheme="minorHAnsi"/>
              </w:rPr>
            </w:pPr>
            <w:del w:id="7061" w:author="Hannah McSorley" w:date="2020-08-05T02:53:00Z">
              <w:r w:rsidRPr="002F4A36">
                <w:rPr>
                  <w:rFonts w:asciiTheme="minorHAnsi" w:hAnsiTheme="minorHAnsi" w:cstheme="minorHAnsi"/>
                </w:rPr>
                <w:delText>227.6</w:delText>
              </w:r>
            </w:del>
          </w:p>
        </w:tc>
        <w:tc>
          <w:tcPr>
            <w:tcW w:w="0" w:type="auto"/>
          </w:tcPr>
          <w:p w14:paraId="642E61BE" w14:textId="77777777" w:rsidR="00F77BDD" w:rsidRPr="002F4A36" w:rsidRDefault="006D238B" w:rsidP="002F4A36">
            <w:pPr>
              <w:spacing w:line="240" w:lineRule="auto"/>
              <w:jc w:val="right"/>
              <w:rPr>
                <w:del w:id="7062" w:author="Hannah McSorley" w:date="2020-08-05T02:53:00Z"/>
                <w:rFonts w:asciiTheme="minorHAnsi" w:hAnsiTheme="minorHAnsi" w:cstheme="minorHAnsi"/>
              </w:rPr>
            </w:pPr>
            <w:del w:id="7063" w:author="Hannah McSorley" w:date="2020-08-05T02:53:00Z">
              <w:r w:rsidRPr="002F4A36">
                <w:rPr>
                  <w:rFonts w:asciiTheme="minorHAnsi" w:hAnsiTheme="minorHAnsi" w:cstheme="minorHAnsi"/>
                </w:rPr>
                <w:delText>0.78</w:delText>
              </w:r>
            </w:del>
          </w:p>
        </w:tc>
        <w:tc>
          <w:tcPr>
            <w:tcW w:w="0" w:type="auto"/>
          </w:tcPr>
          <w:p w14:paraId="6268A404" w14:textId="77777777" w:rsidR="00F77BDD" w:rsidRPr="002F4A36" w:rsidRDefault="006D238B" w:rsidP="002F4A36">
            <w:pPr>
              <w:spacing w:line="240" w:lineRule="auto"/>
              <w:jc w:val="right"/>
              <w:rPr>
                <w:del w:id="7064" w:author="Hannah McSorley" w:date="2020-08-05T02:53:00Z"/>
                <w:rFonts w:asciiTheme="minorHAnsi" w:hAnsiTheme="minorHAnsi" w:cstheme="minorHAnsi"/>
              </w:rPr>
            </w:pPr>
            <w:del w:id="7065" w:author="Hannah McSorley" w:date="2020-08-05T02:53:00Z">
              <w:r w:rsidRPr="002F4A36">
                <w:rPr>
                  <w:rFonts w:asciiTheme="minorHAnsi" w:hAnsiTheme="minorHAnsi" w:cstheme="minorHAnsi"/>
                </w:rPr>
                <w:delText>2.3</w:delText>
              </w:r>
            </w:del>
          </w:p>
        </w:tc>
      </w:tr>
      <w:tr w:rsidR="00F77BDD" w:rsidRPr="002F4A36" w14:paraId="47CF8758" w14:textId="77777777">
        <w:trPr>
          <w:del w:id="7066" w:author="Hannah McSorley" w:date="2020-08-05T02:53:00Z"/>
        </w:trPr>
        <w:tc>
          <w:tcPr>
            <w:tcW w:w="0" w:type="auto"/>
          </w:tcPr>
          <w:p w14:paraId="5303EEFB" w14:textId="77777777" w:rsidR="00F77BDD" w:rsidRPr="002F4A36" w:rsidRDefault="006D238B" w:rsidP="002F4A36">
            <w:pPr>
              <w:spacing w:line="240" w:lineRule="auto"/>
              <w:jc w:val="right"/>
              <w:rPr>
                <w:del w:id="7067" w:author="Hannah McSorley" w:date="2020-08-05T02:53:00Z"/>
                <w:rFonts w:asciiTheme="minorHAnsi" w:hAnsiTheme="minorHAnsi" w:cstheme="minorHAnsi"/>
              </w:rPr>
            </w:pPr>
            <w:del w:id="7068" w:author="Hannah McSorley" w:date="2020-08-05T02:53:00Z">
              <w:r w:rsidRPr="002F4A36">
                <w:rPr>
                  <w:rFonts w:asciiTheme="minorHAnsi" w:hAnsiTheme="minorHAnsi" w:cstheme="minorHAnsi"/>
                </w:rPr>
                <w:delText>2020</w:delText>
              </w:r>
            </w:del>
          </w:p>
        </w:tc>
        <w:tc>
          <w:tcPr>
            <w:tcW w:w="0" w:type="auto"/>
          </w:tcPr>
          <w:p w14:paraId="58F3F976" w14:textId="77777777" w:rsidR="00F77BDD" w:rsidRPr="002F4A36" w:rsidRDefault="006D238B" w:rsidP="002F4A36">
            <w:pPr>
              <w:spacing w:line="240" w:lineRule="auto"/>
              <w:jc w:val="right"/>
              <w:rPr>
                <w:del w:id="7069" w:author="Hannah McSorley" w:date="2020-08-05T02:53:00Z"/>
                <w:rFonts w:asciiTheme="minorHAnsi" w:hAnsiTheme="minorHAnsi" w:cstheme="minorHAnsi"/>
              </w:rPr>
            </w:pPr>
            <w:del w:id="7070" w:author="Hannah McSorley" w:date="2020-08-05T02:53:00Z">
              <w:r w:rsidRPr="002F4A36">
                <w:rPr>
                  <w:rFonts w:asciiTheme="minorHAnsi" w:hAnsiTheme="minorHAnsi" w:cstheme="minorHAnsi"/>
                </w:rPr>
                <w:delText>1.9</w:delText>
              </w:r>
            </w:del>
          </w:p>
        </w:tc>
        <w:tc>
          <w:tcPr>
            <w:tcW w:w="0" w:type="auto"/>
          </w:tcPr>
          <w:p w14:paraId="22B5FB63" w14:textId="77777777" w:rsidR="00F77BDD" w:rsidRPr="002F4A36" w:rsidRDefault="006D238B" w:rsidP="002F4A36">
            <w:pPr>
              <w:spacing w:line="240" w:lineRule="auto"/>
              <w:jc w:val="right"/>
              <w:rPr>
                <w:del w:id="7071" w:author="Hannah McSorley" w:date="2020-08-05T02:53:00Z"/>
                <w:rFonts w:asciiTheme="minorHAnsi" w:hAnsiTheme="minorHAnsi" w:cstheme="minorHAnsi"/>
              </w:rPr>
            </w:pPr>
            <w:del w:id="7072" w:author="Hannah McSorley" w:date="2020-08-05T02:53:00Z">
              <w:r w:rsidRPr="002F4A36">
                <w:rPr>
                  <w:rFonts w:asciiTheme="minorHAnsi" w:hAnsiTheme="minorHAnsi" w:cstheme="minorHAnsi"/>
                </w:rPr>
                <w:delText>9.9</w:delText>
              </w:r>
            </w:del>
          </w:p>
        </w:tc>
        <w:tc>
          <w:tcPr>
            <w:tcW w:w="0" w:type="auto"/>
          </w:tcPr>
          <w:p w14:paraId="3A79BE6F" w14:textId="77777777" w:rsidR="00F77BDD" w:rsidRPr="002F4A36" w:rsidRDefault="006D238B" w:rsidP="002F4A36">
            <w:pPr>
              <w:spacing w:line="240" w:lineRule="auto"/>
              <w:jc w:val="right"/>
              <w:rPr>
                <w:del w:id="7073" w:author="Hannah McSorley" w:date="2020-08-05T02:53:00Z"/>
                <w:rFonts w:asciiTheme="minorHAnsi" w:hAnsiTheme="minorHAnsi" w:cstheme="minorHAnsi"/>
              </w:rPr>
            </w:pPr>
            <w:del w:id="7074" w:author="Hannah McSorley" w:date="2020-08-05T02:53:00Z">
              <w:r w:rsidRPr="002F4A36">
                <w:rPr>
                  <w:rFonts w:asciiTheme="minorHAnsi" w:hAnsiTheme="minorHAnsi" w:cstheme="minorHAnsi"/>
                </w:rPr>
                <w:delText>75.9</w:delText>
              </w:r>
            </w:del>
          </w:p>
        </w:tc>
        <w:tc>
          <w:tcPr>
            <w:tcW w:w="0" w:type="auto"/>
          </w:tcPr>
          <w:p w14:paraId="6B8B8E60" w14:textId="77777777" w:rsidR="00F77BDD" w:rsidRPr="002F4A36" w:rsidRDefault="006D238B" w:rsidP="002F4A36">
            <w:pPr>
              <w:spacing w:line="240" w:lineRule="auto"/>
              <w:jc w:val="right"/>
              <w:rPr>
                <w:del w:id="7075" w:author="Hannah McSorley" w:date="2020-08-05T02:53:00Z"/>
                <w:rFonts w:asciiTheme="minorHAnsi" w:hAnsiTheme="minorHAnsi" w:cstheme="minorHAnsi"/>
              </w:rPr>
            </w:pPr>
            <w:del w:id="7076" w:author="Hannah McSorley" w:date="2020-08-05T02:53:00Z">
              <w:r w:rsidRPr="002F4A36">
                <w:rPr>
                  <w:rFonts w:asciiTheme="minorHAnsi" w:hAnsiTheme="minorHAnsi" w:cstheme="minorHAnsi"/>
                </w:rPr>
                <w:delText>238.3</w:delText>
              </w:r>
            </w:del>
          </w:p>
        </w:tc>
        <w:tc>
          <w:tcPr>
            <w:tcW w:w="0" w:type="auto"/>
          </w:tcPr>
          <w:p w14:paraId="63E1E1D9" w14:textId="77777777" w:rsidR="00F77BDD" w:rsidRPr="002F4A36" w:rsidRDefault="006D238B" w:rsidP="002F4A36">
            <w:pPr>
              <w:spacing w:line="240" w:lineRule="auto"/>
              <w:jc w:val="right"/>
              <w:rPr>
                <w:del w:id="7077" w:author="Hannah McSorley" w:date="2020-08-05T02:53:00Z"/>
                <w:rFonts w:asciiTheme="minorHAnsi" w:hAnsiTheme="minorHAnsi" w:cstheme="minorHAnsi"/>
              </w:rPr>
            </w:pPr>
            <w:del w:id="7078" w:author="Hannah McSorley" w:date="2020-08-05T02:53:00Z">
              <w:r w:rsidRPr="002F4A36">
                <w:rPr>
                  <w:rFonts w:asciiTheme="minorHAnsi" w:hAnsiTheme="minorHAnsi" w:cstheme="minorHAnsi"/>
                </w:rPr>
                <w:delText>0.93</w:delText>
              </w:r>
            </w:del>
          </w:p>
        </w:tc>
        <w:tc>
          <w:tcPr>
            <w:tcW w:w="0" w:type="auto"/>
          </w:tcPr>
          <w:p w14:paraId="6BA22E1A" w14:textId="77777777" w:rsidR="00F77BDD" w:rsidRPr="002F4A36" w:rsidRDefault="006D238B" w:rsidP="002F4A36">
            <w:pPr>
              <w:spacing w:line="240" w:lineRule="auto"/>
              <w:jc w:val="right"/>
              <w:rPr>
                <w:del w:id="7079" w:author="Hannah McSorley" w:date="2020-08-05T02:53:00Z"/>
                <w:rFonts w:asciiTheme="minorHAnsi" w:hAnsiTheme="minorHAnsi" w:cstheme="minorHAnsi"/>
              </w:rPr>
            </w:pPr>
            <w:del w:id="7080" w:author="Hannah McSorley" w:date="2020-08-05T02:53:00Z">
              <w:r w:rsidRPr="002F4A36">
                <w:rPr>
                  <w:rFonts w:asciiTheme="minorHAnsi" w:hAnsiTheme="minorHAnsi" w:cstheme="minorHAnsi"/>
                </w:rPr>
                <w:delText>4.6</w:delText>
              </w:r>
            </w:del>
          </w:p>
        </w:tc>
      </w:tr>
    </w:tbl>
    <w:p w14:paraId="7F880405" w14:textId="77777777" w:rsidR="00F77BDD" w:rsidRDefault="006D238B">
      <w:pPr>
        <w:rPr>
          <w:del w:id="7081" w:author="Hannah McSorley" w:date="2020-08-05T02:53:00Z"/>
        </w:rPr>
      </w:pPr>
      <w:del w:id="7082" w:author="Hannah McSorley" w:date="2020-08-05T02:53:00Z">
        <w:r>
          <w:delText> </w:delText>
        </w:r>
      </w:del>
    </w:p>
    <w:p w14:paraId="200F37D8" w14:textId="77777777" w:rsidR="00F77BDD" w:rsidRDefault="006D238B">
      <w:pPr>
        <w:rPr>
          <w:del w:id="7083" w:author="Hannah McSorley" w:date="2020-08-05T02:53:00Z"/>
        </w:rPr>
      </w:pPr>
      <w:del w:id="7084" w:author="Hannah McSorley" w:date="2020-08-05T02:53:00Z">
        <w:r w:rsidRPr="001200AA">
          <w:rPr>
            <w:highlight w:val="cyan"/>
          </w:rPr>
          <w:delText xml:space="preserve">An intense atmospheric river event hit the LWSA January 29-31 (event 17, Table 11) and generated incredible flows across the Leech watershed (and </w:delText>
        </w:r>
        <w:commentRangeStart w:id="7085"/>
        <w:r w:rsidRPr="001200AA">
          <w:rPr>
            <w:highlight w:val="cyan"/>
          </w:rPr>
          <w:delText>across</w:delText>
        </w:r>
        <w:commentRangeEnd w:id="7085"/>
        <w:r w:rsidR="008C0938">
          <w:rPr>
            <w:rStyle w:val="CommentReference"/>
          </w:rPr>
          <w:commentReference w:id="7085"/>
        </w:r>
        <w:r w:rsidRPr="001200AA">
          <w:rPr>
            <w:highlight w:val="cyan"/>
          </w:rPr>
          <w:delText xml:space="preserve"> Vancouver Island and most of the south coast of BC).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LeechHead (site 3) in the form of gravel and cobble deposition, there was evidence of substantial coarse woody debris transport at ChrisCrk (site 2), and destruction to hydrologic monitoring equipment at the Leech </w:delText>
        </w:r>
        <w:commentRangeStart w:id="7086"/>
        <w:r w:rsidRPr="001200AA">
          <w:rPr>
            <w:highlight w:val="cyan"/>
          </w:rPr>
          <w:delText>Tunnel</w:delText>
        </w:r>
        <w:commentRangeEnd w:id="7086"/>
        <w:r w:rsidR="001200AA">
          <w:rPr>
            <w:rStyle w:val="CommentReference"/>
          </w:rPr>
          <w:commentReference w:id="7086"/>
        </w:r>
        <w:r w:rsidRPr="001200AA">
          <w:rPr>
            <w:highlight w:val="cyan"/>
          </w:rPr>
          <w:delText>.</w:delText>
        </w:r>
      </w:del>
    </w:p>
    <w:p w14:paraId="02DE0F0C" w14:textId="77777777" w:rsidR="00F77BDD" w:rsidRDefault="006D238B">
      <w:pPr>
        <w:rPr>
          <w:del w:id="7087" w:author="Hannah McSorley" w:date="2020-08-05T02:53:00Z"/>
        </w:rPr>
      </w:pPr>
      <w:del w:id="7088" w:author="Hannah McSorley" w:date="2020-08-05T02:53:00Z">
        <w:r>
          <w:delText> </w:delText>
        </w:r>
      </w:del>
    </w:p>
    <w:p w14:paraId="682E2E79" w14:textId="77777777" w:rsidR="00F77BDD" w:rsidRDefault="006D238B">
      <w:pPr>
        <w:pStyle w:val="Heading4"/>
        <w:rPr>
          <w:del w:id="7089" w:author="Hannah McSorley" w:date="2020-08-05T02:53:00Z"/>
        </w:rPr>
      </w:pPr>
      <w:del w:id="7090" w:author="Hannah McSorley" w:date="2020-08-05T02:53:00Z">
        <w:r>
          <w:delText xml:space="preserve">Spatial </w:delText>
        </w:r>
      </w:del>
      <w:r w:rsidR="005D6F31">
        <w:t>patterns in DOC</w:t>
      </w:r>
      <w:del w:id="7091" w:author="Hannah McSorley" w:date="2020-08-05T02:53:00Z">
        <w:r>
          <w:delText xml:space="preserve"> &amp; NOM</w:delText>
        </w:r>
      </w:del>
    </w:p>
    <w:p w14:paraId="4EB9D05E" w14:textId="77777777" w:rsidR="00F77BDD" w:rsidRDefault="006D238B">
      <w:pPr>
        <w:rPr>
          <w:del w:id="7092" w:author="Hannah McSorley" w:date="2020-08-05T02:53:00Z"/>
        </w:rPr>
      </w:pPr>
      <w:del w:id="7093" w:author="Hannah McSorley" w:date="2020-08-05T02:53:00Z">
        <w:r>
          <w:delText>Samples with maximum DOC concentrations were captured by vertical racks at five of the six sites, except for the head of Leech River (LeechHead, site 3) where peak DOC happened to be collected as a Grab sample (Table 13).</w:delText>
        </w:r>
      </w:del>
    </w:p>
    <w:p w14:paraId="497B9305" w14:textId="77777777" w:rsidR="00F77BDD" w:rsidRDefault="006D238B">
      <w:pPr>
        <w:rPr>
          <w:del w:id="7094" w:author="Hannah McSorley" w:date="2020-08-05T02:53:00Z"/>
        </w:rPr>
      </w:pPr>
      <w:del w:id="7095" w:author="Hannah McSorley" w:date="2020-08-05T02:53:00Z">
        <w:r>
          <w:delText> </w:delText>
        </w:r>
      </w:del>
    </w:p>
    <w:p w14:paraId="24C3FDBC" w14:textId="77777777" w:rsidR="00F77BDD" w:rsidRDefault="006D238B" w:rsidP="002F4A36">
      <w:pPr>
        <w:spacing w:line="240" w:lineRule="auto"/>
        <w:rPr>
          <w:del w:id="7096" w:author="Hannah McSorley" w:date="2020-08-05T02:53:00Z"/>
        </w:rPr>
      </w:pPr>
      <w:del w:id="7097" w:author="Hannah McSorley" w:date="2020-08-05T02:53:00Z">
        <w:r>
          <w:delText xml:space="preserve">Table 13: </w:delText>
        </w:r>
        <w:r>
          <w:rPr>
            <w:i/>
          </w:rPr>
          <w:delText>Summary of DOC across the six LWSA installation sites including breakdown of sample type collected.</w:delText>
        </w:r>
      </w:del>
    </w:p>
    <w:tbl>
      <w:tblPr>
        <w:tblW w:w="4999" w:type="pct"/>
        <w:tblLook w:val="07E0" w:firstRow="1" w:lastRow="1" w:firstColumn="1" w:lastColumn="1" w:noHBand="1" w:noVBand="1"/>
        <w:tblCaption w:val="Table 13: Summary of DOC across the six LWSA installation sites including breakdown of sample type collected."/>
      </w:tblPr>
      <w:tblGrid>
        <w:gridCol w:w="1294"/>
        <w:gridCol w:w="1285"/>
        <w:gridCol w:w="934"/>
        <w:gridCol w:w="1022"/>
        <w:gridCol w:w="1069"/>
        <w:gridCol w:w="801"/>
        <w:gridCol w:w="938"/>
        <w:gridCol w:w="1071"/>
        <w:gridCol w:w="944"/>
      </w:tblGrid>
      <w:tr w:rsidR="00666FAE" w14:paraId="4FAB9FF8" w14:textId="77777777" w:rsidTr="002F4A36">
        <w:tc>
          <w:tcPr>
            <w:tcW w:w="0" w:type="auto"/>
            <w:vAlign w:val="bottom"/>
          </w:tcPr>
          <w:p w14:paraId="0DE9E3C0" w14:textId="77777777" w:rsidR="00F77BDD" w:rsidRPr="002F4A36" w:rsidRDefault="006D238B" w:rsidP="002F4A36">
            <w:pPr>
              <w:spacing w:line="240" w:lineRule="auto"/>
              <w:rPr>
                <w:del w:id="7098" w:author="Hannah McSorley" w:date="2020-08-05T02:53:00Z"/>
                <w:rFonts w:asciiTheme="minorHAnsi" w:hAnsiTheme="minorHAnsi" w:cstheme="minorHAnsi"/>
              </w:rPr>
            </w:pPr>
            <w:del w:id="7099" w:author="Hannah McSorley" w:date="2020-08-05T02:53:00Z">
              <w:r w:rsidRPr="002F4A36">
                <w:rPr>
                  <w:rFonts w:asciiTheme="minorHAnsi" w:hAnsiTheme="minorHAnsi" w:cstheme="minorHAnsi"/>
                </w:rPr>
                <w:delText>Site</w:delText>
              </w:r>
            </w:del>
          </w:p>
        </w:tc>
        <w:tc>
          <w:tcPr>
            <w:tcW w:w="687" w:type="pct"/>
            <w:vAlign w:val="bottom"/>
          </w:tcPr>
          <w:p w14:paraId="60D2F70B" w14:textId="77777777" w:rsidR="00F77BDD" w:rsidRPr="002F4A36" w:rsidRDefault="006D238B" w:rsidP="002F4A36">
            <w:pPr>
              <w:spacing w:line="240" w:lineRule="auto"/>
              <w:rPr>
                <w:del w:id="7100" w:author="Hannah McSorley" w:date="2020-08-05T02:53:00Z"/>
                <w:rFonts w:asciiTheme="minorHAnsi" w:hAnsiTheme="minorHAnsi" w:cstheme="minorHAnsi"/>
              </w:rPr>
            </w:pPr>
            <w:del w:id="7101" w:author="Hannah McSorley" w:date="2020-08-05T02:53:00Z">
              <w:r w:rsidRPr="002F4A36">
                <w:rPr>
                  <w:rFonts w:asciiTheme="minorHAnsi" w:hAnsiTheme="minorHAnsi" w:cstheme="minorHAnsi"/>
                </w:rPr>
                <w:delText>Sample type</w:delText>
              </w:r>
            </w:del>
          </w:p>
        </w:tc>
        <w:tc>
          <w:tcPr>
            <w:tcW w:w="499" w:type="pct"/>
            <w:vAlign w:val="bottom"/>
          </w:tcPr>
          <w:p w14:paraId="185C46FA" w14:textId="77777777" w:rsidR="00F77BDD" w:rsidRPr="002F4A36" w:rsidRDefault="006D238B" w:rsidP="002F4A36">
            <w:pPr>
              <w:spacing w:line="240" w:lineRule="auto"/>
              <w:jc w:val="right"/>
              <w:rPr>
                <w:del w:id="7102" w:author="Hannah McSorley" w:date="2020-08-05T02:53:00Z"/>
                <w:rFonts w:asciiTheme="minorHAnsi" w:hAnsiTheme="minorHAnsi" w:cstheme="minorHAnsi"/>
              </w:rPr>
            </w:pPr>
            <w:del w:id="7103" w:author="Hannah McSorley" w:date="2020-08-05T02:53:00Z">
              <w:r w:rsidRPr="002F4A36">
                <w:rPr>
                  <w:rFonts w:asciiTheme="minorHAnsi" w:hAnsiTheme="minorHAnsi" w:cstheme="minorHAnsi"/>
                </w:rPr>
                <w:delText>Sample count</w:delText>
              </w:r>
            </w:del>
          </w:p>
        </w:tc>
        <w:tc>
          <w:tcPr>
            <w:tcW w:w="546" w:type="pct"/>
            <w:vAlign w:val="bottom"/>
          </w:tcPr>
          <w:p w14:paraId="271BA077" w14:textId="77777777" w:rsidR="00F77BDD" w:rsidRPr="002F4A36" w:rsidRDefault="006D238B" w:rsidP="002F4A36">
            <w:pPr>
              <w:spacing w:line="240" w:lineRule="auto"/>
              <w:jc w:val="right"/>
              <w:rPr>
                <w:del w:id="7104" w:author="Hannah McSorley" w:date="2020-08-05T02:53:00Z"/>
                <w:rFonts w:asciiTheme="minorHAnsi" w:hAnsiTheme="minorHAnsi" w:cstheme="minorHAnsi"/>
              </w:rPr>
            </w:pPr>
            <w:del w:id="7105" w:author="Hannah McSorley" w:date="2020-08-05T02:53:00Z">
              <w:r w:rsidRPr="002F4A36">
                <w:rPr>
                  <w:rFonts w:asciiTheme="minorHAnsi" w:hAnsiTheme="minorHAnsi" w:cstheme="minorHAnsi"/>
                </w:rPr>
                <w:delText>Mean DOC (mg/L)</w:delText>
              </w:r>
            </w:del>
          </w:p>
        </w:tc>
        <w:tc>
          <w:tcPr>
            <w:tcW w:w="571" w:type="pct"/>
            <w:vAlign w:val="bottom"/>
          </w:tcPr>
          <w:p w14:paraId="69E7BF2F" w14:textId="77777777" w:rsidR="002F4A36" w:rsidRDefault="006D238B" w:rsidP="002F4A36">
            <w:pPr>
              <w:spacing w:line="240" w:lineRule="auto"/>
              <w:jc w:val="right"/>
              <w:rPr>
                <w:del w:id="7106" w:author="Hannah McSorley" w:date="2020-08-05T02:53:00Z"/>
                <w:rFonts w:asciiTheme="minorHAnsi" w:hAnsiTheme="minorHAnsi" w:cstheme="minorHAnsi"/>
              </w:rPr>
            </w:pPr>
            <w:del w:id="7107" w:author="Hannah McSorley" w:date="2020-08-05T02:53:00Z">
              <w:r w:rsidRPr="002F4A36">
                <w:rPr>
                  <w:rFonts w:asciiTheme="minorHAnsi" w:hAnsiTheme="minorHAnsi" w:cstheme="minorHAnsi"/>
                </w:rPr>
                <w:delText xml:space="preserve">sd </w:delText>
              </w:r>
            </w:del>
          </w:p>
          <w:p w14:paraId="7A9E52A0" w14:textId="77777777" w:rsidR="00F77BDD" w:rsidRPr="002F4A36" w:rsidRDefault="006D238B" w:rsidP="002F4A36">
            <w:pPr>
              <w:spacing w:line="240" w:lineRule="auto"/>
              <w:jc w:val="right"/>
              <w:rPr>
                <w:del w:id="7108" w:author="Hannah McSorley" w:date="2020-08-05T02:53:00Z"/>
                <w:rFonts w:asciiTheme="minorHAnsi" w:hAnsiTheme="minorHAnsi" w:cstheme="minorHAnsi"/>
              </w:rPr>
            </w:pPr>
            <w:del w:id="7109" w:author="Hannah McSorley" w:date="2020-08-05T02:53:00Z">
              <w:r w:rsidRPr="002F4A36">
                <w:rPr>
                  <w:rFonts w:asciiTheme="minorHAnsi" w:hAnsiTheme="minorHAnsi" w:cstheme="minorHAnsi"/>
                </w:rPr>
                <w:delText>(± mg/L)</w:delText>
              </w:r>
            </w:del>
          </w:p>
        </w:tc>
        <w:tc>
          <w:tcPr>
            <w:tcW w:w="428" w:type="pct"/>
            <w:vAlign w:val="bottom"/>
          </w:tcPr>
          <w:p w14:paraId="26D4BB30" w14:textId="77777777" w:rsidR="00F77BDD" w:rsidRPr="002F4A36" w:rsidRDefault="006D238B" w:rsidP="002F4A36">
            <w:pPr>
              <w:spacing w:line="240" w:lineRule="auto"/>
              <w:jc w:val="right"/>
              <w:rPr>
                <w:del w:id="7110" w:author="Hannah McSorley" w:date="2020-08-05T02:53:00Z"/>
                <w:rFonts w:asciiTheme="minorHAnsi" w:hAnsiTheme="minorHAnsi" w:cstheme="minorHAnsi"/>
              </w:rPr>
            </w:pPr>
            <w:del w:id="7111" w:author="Hannah McSorley" w:date="2020-08-05T02:53:00Z">
              <w:r w:rsidRPr="002F4A36">
                <w:rPr>
                  <w:rFonts w:asciiTheme="minorHAnsi" w:hAnsiTheme="minorHAnsi" w:cstheme="minorHAnsi"/>
                </w:rPr>
                <w:delText>RSD (± %)</w:delText>
              </w:r>
            </w:del>
          </w:p>
        </w:tc>
        <w:tc>
          <w:tcPr>
            <w:tcW w:w="0" w:type="auto"/>
            <w:vAlign w:val="bottom"/>
          </w:tcPr>
          <w:p w14:paraId="4A1DEC0A" w14:textId="77777777" w:rsidR="00F77BDD" w:rsidRPr="002F4A36" w:rsidRDefault="006D238B" w:rsidP="002F4A36">
            <w:pPr>
              <w:spacing w:line="240" w:lineRule="auto"/>
              <w:jc w:val="right"/>
              <w:rPr>
                <w:del w:id="7112" w:author="Hannah McSorley" w:date="2020-08-05T02:53:00Z"/>
                <w:rFonts w:asciiTheme="minorHAnsi" w:hAnsiTheme="minorHAnsi" w:cstheme="minorHAnsi"/>
              </w:rPr>
            </w:pPr>
            <w:del w:id="7113" w:author="Hannah McSorley" w:date="2020-08-05T02:53:00Z">
              <w:r w:rsidRPr="002F4A36">
                <w:rPr>
                  <w:rFonts w:asciiTheme="minorHAnsi" w:hAnsiTheme="minorHAnsi" w:cstheme="minorHAnsi"/>
                </w:rPr>
                <w:delText>Min. (mg/L)</w:delText>
              </w:r>
            </w:del>
          </w:p>
        </w:tc>
        <w:tc>
          <w:tcPr>
            <w:tcW w:w="0" w:type="auto"/>
            <w:vAlign w:val="bottom"/>
          </w:tcPr>
          <w:p w14:paraId="78F52009" w14:textId="77777777" w:rsidR="00F77BDD" w:rsidRPr="002F4A36" w:rsidRDefault="006D238B" w:rsidP="002F4A36">
            <w:pPr>
              <w:spacing w:line="240" w:lineRule="auto"/>
              <w:jc w:val="right"/>
              <w:rPr>
                <w:del w:id="7114" w:author="Hannah McSorley" w:date="2020-08-05T02:53:00Z"/>
                <w:rFonts w:asciiTheme="minorHAnsi" w:hAnsiTheme="minorHAnsi" w:cstheme="minorHAnsi"/>
              </w:rPr>
            </w:pPr>
            <w:del w:id="7115" w:author="Hannah McSorley" w:date="2020-08-05T02:53:00Z">
              <w:r w:rsidRPr="002F4A36">
                <w:rPr>
                  <w:rFonts w:asciiTheme="minorHAnsi" w:hAnsiTheme="minorHAnsi" w:cstheme="minorHAnsi"/>
                </w:rPr>
                <w:delText>Median (mg/L)</w:delText>
              </w:r>
            </w:del>
          </w:p>
        </w:tc>
        <w:tc>
          <w:tcPr>
            <w:tcW w:w="0" w:type="auto"/>
            <w:vAlign w:val="bottom"/>
          </w:tcPr>
          <w:p w14:paraId="6EDAE264" w14:textId="77777777" w:rsidR="00F77BDD" w:rsidRPr="002F4A36" w:rsidRDefault="006D238B" w:rsidP="002F4A36">
            <w:pPr>
              <w:spacing w:line="240" w:lineRule="auto"/>
              <w:jc w:val="right"/>
              <w:rPr>
                <w:del w:id="7116" w:author="Hannah McSorley" w:date="2020-08-05T02:53:00Z"/>
                <w:rFonts w:asciiTheme="minorHAnsi" w:hAnsiTheme="minorHAnsi" w:cstheme="minorHAnsi"/>
              </w:rPr>
            </w:pPr>
            <w:del w:id="7117" w:author="Hannah McSorley" w:date="2020-08-05T02:53:00Z">
              <w:r w:rsidRPr="002F4A36">
                <w:rPr>
                  <w:rFonts w:asciiTheme="minorHAnsi" w:hAnsiTheme="minorHAnsi" w:cstheme="minorHAnsi"/>
                </w:rPr>
                <w:delText>Max. (mg/L)</w:delText>
              </w:r>
            </w:del>
          </w:p>
        </w:tc>
      </w:tr>
      <w:tr w:rsidR="00F77BDD" w:rsidRPr="002F4A36" w14:paraId="52AB9C9A" w14:textId="77777777" w:rsidTr="002F4A36">
        <w:trPr>
          <w:del w:id="7118" w:author="Hannah McSorley" w:date="2020-08-05T02:53:00Z"/>
        </w:trPr>
        <w:tc>
          <w:tcPr>
            <w:tcW w:w="0" w:type="auto"/>
          </w:tcPr>
          <w:p w14:paraId="5B833B7F" w14:textId="77777777" w:rsidR="00F77BDD" w:rsidRPr="002F4A36" w:rsidRDefault="006D238B" w:rsidP="002F4A36">
            <w:pPr>
              <w:spacing w:line="240" w:lineRule="auto"/>
              <w:rPr>
                <w:del w:id="7119" w:author="Hannah McSorley" w:date="2020-08-05T02:53:00Z"/>
                <w:rFonts w:asciiTheme="minorHAnsi" w:hAnsiTheme="minorHAnsi" w:cstheme="minorHAnsi"/>
              </w:rPr>
            </w:pPr>
            <w:del w:id="7120" w:author="Hannah McSorley" w:date="2020-08-05T02:53:00Z">
              <w:r w:rsidRPr="002F4A36">
                <w:rPr>
                  <w:rFonts w:asciiTheme="minorHAnsi" w:hAnsiTheme="minorHAnsi" w:cstheme="minorHAnsi"/>
                </w:rPr>
                <w:delText>Weeks</w:delText>
              </w:r>
            </w:del>
          </w:p>
        </w:tc>
        <w:tc>
          <w:tcPr>
            <w:tcW w:w="687" w:type="pct"/>
          </w:tcPr>
          <w:p w14:paraId="548E6E46" w14:textId="77777777" w:rsidR="00F77BDD" w:rsidRPr="002F4A36" w:rsidRDefault="006D238B" w:rsidP="002F4A36">
            <w:pPr>
              <w:spacing w:line="240" w:lineRule="auto"/>
              <w:rPr>
                <w:del w:id="7121" w:author="Hannah McSorley" w:date="2020-08-05T02:53:00Z"/>
                <w:rFonts w:asciiTheme="minorHAnsi" w:hAnsiTheme="minorHAnsi" w:cstheme="minorHAnsi"/>
              </w:rPr>
            </w:pPr>
            <w:del w:id="7122" w:author="Hannah McSorley" w:date="2020-08-05T02:53:00Z">
              <w:r w:rsidRPr="002F4A36">
                <w:rPr>
                  <w:rFonts w:asciiTheme="minorHAnsi" w:hAnsiTheme="minorHAnsi" w:cstheme="minorHAnsi"/>
                </w:rPr>
                <w:delText>Grab</w:delText>
              </w:r>
            </w:del>
          </w:p>
        </w:tc>
        <w:tc>
          <w:tcPr>
            <w:tcW w:w="499" w:type="pct"/>
          </w:tcPr>
          <w:p w14:paraId="772945EC" w14:textId="77777777" w:rsidR="00F77BDD" w:rsidRPr="002F4A36" w:rsidRDefault="006D238B" w:rsidP="002F4A36">
            <w:pPr>
              <w:spacing w:line="240" w:lineRule="auto"/>
              <w:jc w:val="right"/>
              <w:rPr>
                <w:del w:id="7123" w:author="Hannah McSorley" w:date="2020-08-05T02:53:00Z"/>
                <w:rFonts w:asciiTheme="minorHAnsi" w:hAnsiTheme="minorHAnsi" w:cstheme="minorHAnsi"/>
              </w:rPr>
            </w:pPr>
            <w:del w:id="7124" w:author="Hannah McSorley" w:date="2020-08-05T02:53:00Z">
              <w:r w:rsidRPr="002F4A36">
                <w:rPr>
                  <w:rFonts w:asciiTheme="minorHAnsi" w:hAnsiTheme="minorHAnsi" w:cstheme="minorHAnsi"/>
                </w:rPr>
                <w:delText>21</w:delText>
              </w:r>
            </w:del>
          </w:p>
        </w:tc>
        <w:tc>
          <w:tcPr>
            <w:tcW w:w="546" w:type="pct"/>
          </w:tcPr>
          <w:p w14:paraId="056C6E6B" w14:textId="77777777" w:rsidR="00F77BDD" w:rsidRPr="002F4A36" w:rsidRDefault="006D238B" w:rsidP="002F4A36">
            <w:pPr>
              <w:spacing w:line="240" w:lineRule="auto"/>
              <w:jc w:val="right"/>
              <w:rPr>
                <w:del w:id="7125" w:author="Hannah McSorley" w:date="2020-08-05T02:53:00Z"/>
                <w:rFonts w:asciiTheme="minorHAnsi" w:hAnsiTheme="minorHAnsi" w:cstheme="minorHAnsi"/>
              </w:rPr>
            </w:pPr>
            <w:del w:id="7126" w:author="Hannah McSorley" w:date="2020-08-05T02:53:00Z">
              <w:r w:rsidRPr="002F4A36">
                <w:rPr>
                  <w:rFonts w:asciiTheme="minorHAnsi" w:hAnsiTheme="minorHAnsi" w:cstheme="minorHAnsi"/>
                </w:rPr>
                <w:delText>9.5</w:delText>
              </w:r>
            </w:del>
          </w:p>
        </w:tc>
        <w:tc>
          <w:tcPr>
            <w:tcW w:w="571" w:type="pct"/>
          </w:tcPr>
          <w:p w14:paraId="2BD49FC4" w14:textId="77777777" w:rsidR="00F77BDD" w:rsidRPr="002F4A36" w:rsidRDefault="006D238B" w:rsidP="002F4A36">
            <w:pPr>
              <w:spacing w:line="240" w:lineRule="auto"/>
              <w:jc w:val="right"/>
              <w:rPr>
                <w:del w:id="7127" w:author="Hannah McSorley" w:date="2020-08-05T02:53:00Z"/>
                <w:rFonts w:asciiTheme="minorHAnsi" w:hAnsiTheme="minorHAnsi" w:cstheme="minorHAnsi"/>
              </w:rPr>
            </w:pPr>
            <w:del w:id="7128" w:author="Hannah McSorley" w:date="2020-08-05T02:53:00Z">
              <w:r w:rsidRPr="002F4A36">
                <w:rPr>
                  <w:rFonts w:asciiTheme="minorHAnsi" w:hAnsiTheme="minorHAnsi" w:cstheme="minorHAnsi"/>
                </w:rPr>
                <w:delText>3.0</w:delText>
              </w:r>
            </w:del>
          </w:p>
        </w:tc>
        <w:tc>
          <w:tcPr>
            <w:tcW w:w="428" w:type="pct"/>
          </w:tcPr>
          <w:p w14:paraId="1701F214" w14:textId="77777777" w:rsidR="00F77BDD" w:rsidRPr="002F4A36" w:rsidRDefault="006D238B" w:rsidP="002F4A36">
            <w:pPr>
              <w:spacing w:line="240" w:lineRule="auto"/>
              <w:jc w:val="right"/>
              <w:rPr>
                <w:del w:id="7129" w:author="Hannah McSorley" w:date="2020-08-05T02:53:00Z"/>
                <w:rFonts w:asciiTheme="minorHAnsi" w:hAnsiTheme="minorHAnsi" w:cstheme="minorHAnsi"/>
              </w:rPr>
            </w:pPr>
            <w:del w:id="7130" w:author="Hannah McSorley" w:date="2020-08-05T02:53:00Z">
              <w:r w:rsidRPr="002F4A36">
                <w:rPr>
                  <w:rFonts w:asciiTheme="minorHAnsi" w:hAnsiTheme="minorHAnsi" w:cstheme="minorHAnsi"/>
                </w:rPr>
                <w:delText>31</w:delText>
              </w:r>
            </w:del>
          </w:p>
        </w:tc>
        <w:tc>
          <w:tcPr>
            <w:tcW w:w="0" w:type="auto"/>
          </w:tcPr>
          <w:p w14:paraId="40B0B4DE" w14:textId="77777777" w:rsidR="00F77BDD" w:rsidRPr="002F4A36" w:rsidRDefault="006D238B" w:rsidP="002F4A36">
            <w:pPr>
              <w:spacing w:line="240" w:lineRule="auto"/>
              <w:jc w:val="right"/>
              <w:rPr>
                <w:del w:id="7131" w:author="Hannah McSorley" w:date="2020-08-05T02:53:00Z"/>
                <w:rFonts w:asciiTheme="minorHAnsi" w:hAnsiTheme="minorHAnsi" w:cstheme="minorHAnsi"/>
              </w:rPr>
            </w:pPr>
            <w:del w:id="7132" w:author="Hannah McSorley" w:date="2020-08-05T02:53:00Z">
              <w:r w:rsidRPr="002F4A36">
                <w:rPr>
                  <w:rFonts w:asciiTheme="minorHAnsi" w:hAnsiTheme="minorHAnsi" w:cstheme="minorHAnsi"/>
                </w:rPr>
                <w:delText>6.38</w:delText>
              </w:r>
            </w:del>
          </w:p>
        </w:tc>
        <w:tc>
          <w:tcPr>
            <w:tcW w:w="0" w:type="auto"/>
          </w:tcPr>
          <w:p w14:paraId="56178D0D" w14:textId="77777777" w:rsidR="00F77BDD" w:rsidRPr="002F4A36" w:rsidRDefault="006D238B" w:rsidP="002F4A36">
            <w:pPr>
              <w:spacing w:line="240" w:lineRule="auto"/>
              <w:jc w:val="right"/>
              <w:rPr>
                <w:del w:id="7133" w:author="Hannah McSorley" w:date="2020-08-05T02:53:00Z"/>
                <w:rFonts w:asciiTheme="minorHAnsi" w:hAnsiTheme="minorHAnsi" w:cstheme="minorHAnsi"/>
              </w:rPr>
            </w:pPr>
            <w:del w:id="7134" w:author="Hannah McSorley" w:date="2020-08-05T02:53:00Z">
              <w:r w:rsidRPr="002F4A36">
                <w:rPr>
                  <w:rFonts w:asciiTheme="minorHAnsi" w:hAnsiTheme="minorHAnsi" w:cstheme="minorHAnsi"/>
                </w:rPr>
                <w:delText>9.02</w:delText>
              </w:r>
            </w:del>
          </w:p>
        </w:tc>
        <w:tc>
          <w:tcPr>
            <w:tcW w:w="0" w:type="auto"/>
          </w:tcPr>
          <w:p w14:paraId="608B14D8" w14:textId="77777777" w:rsidR="00F77BDD" w:rsidRPr="002F4A36" w:rsidRDefault="006D238B" w:rsidP="002F4A36">
            <w:pPr>
              <w:spacing w:line="240" w:lineRule="auto"/>
              <w:jc w:val="right"/>
              <w:rPr>
                <w:del w:id="7135" w:author="Hannah McSorley" w:date="2020-08-05T02:53:00Z"/>
                <w:rFonts w:asciiTheme="minorHAnsi" w:hAnsiTheme="minorHAnsi" w:cstheme="minorHAnsi"/>
              </w:rPr>
            </w:pPr>
            <w:del w:id="7136" w:author="Hannah McSorley" w:date="2020-08-05T02:53:00Z">
              <w:r w:rsidRPr="002F4A36">
                <w:rPr>
                  <w:rFonts w:asciiTheme="minorHAnsi" w:hAnsiTheme="minorHAnsi" w:cstheme="minorHAnsi"/>
                </w:rPr>
                <w:delText>18.74</w:delText>
              </w:r>
            </w:del>
          </w:p>
        </w:tc>
      </w:tr>
      <w:tr w:rsidR="00F77BDD" w:rsidRPr="002F4A36" w14:paraId="53531DE3" w14:textId="77777777" w:rsidTr="002F4A36">
        <w:trPr>
          <w:del w:id="7137" w:author="Hannah McSorley" w:date="2020-08-05T02:53:00Z"/>
        </w:trPr>
        <w:tc>
          <w:tcPr>
            <w:tcW w:w="0" w:type="auto"/>
          </w:tcPr>
          <w:p w14:paraId="1CA39CA2" w14:textId="77777777" w:rsidR="00F77BDD" w:rsidRPr="002F4A36" w:rsidRDefault="006D238B" w:rsidP="002F4A36">
            <w:pPr>
              <w:spacing w:line="240" w:lineRule="auto"/>
              <w:rPr>
                <w:del w:id="7138" w:author="Hannah McSorley" w:date="2020-08-05T02:53:00Z"/>
                <w:rFonts w:asciiTheme="minorHAnsi" w:hAnsiTheme="minorHAnsi" w:cstheme="minorHAnsi"/>
              </w:rPr>
            </w:pPr>
            <w:del w:id="7139" w:author="Hannah McSorley" w:date="2020-08-05T02:53:00Z">
              <w:r w:rsidRPr="002F4A36">
                <w:rPr>
                  <w:rFonts w:asciiTheme="minorHAnsi" w:hAnsiTheme="minorHAnsi" w:cstheme="minorHAnsi"/>
                </w:rPr>
                <w:delText>Weeks</w:delText>
              </w:r>
            </w:del>
          </w:p>
        </w:tc>
        <w:tc>
          <w:tcPr>
            <w:tcW w:w="687" w:type="pct"/>
          </w:tcPr>
          <w:p w14:paraId="4BBCC0C7" w14:textId="77777777" w:rsidR="00F77BDD" w:rsidRPr="002F4A36" w:rsidRDefault="006D238B" w:rsidP="002F4A36">
            <w:pPr>
              <w:spacing w:line="240" w:lineRule="auto"/>
              <w:rPr>
                <w:del w:id="7140" w:author="Hannah McSorley" w:date="2020-08-05T02:53:00Z"/>
                <w:rFonts w:asciiTheme="minorHAnsi" w:hAnsiTheme="minorHAnsi" w:cstheme="minorHAnsi"/>
              </w:rPr>
            </w:pPr>
            <w:del w:id="7141" w:author="Hannah McSorley" w:date="2020-08-05T02:53:00Z">
              <w:r w:rsidRPr="002F4A36">
                <w:rPr>
                  <w:rFonts w:asciiTheme="minorHAnsi" w:hAnsiTheme="minorHAnsi" w:cstheme="minorHAnsi"/>
                </w:rPr>
                <w:delText>Rack</w:delText>
              </w:r>
            </w:del>
          </w:p>
        </w:tc>
        <w:tc>
          <w:tcPr>
            <w:tcW w:w="499" w:type="pct"/>
          </w:tcPr>
          <w:p w14:paraId="233C688A" w14:textId="77777777" w:rsidR="00F77BDD" w:rsidRPr="002F4A36" w:rsidRDefault="006D238B" w:rsidP="002F4A36">
            <w:pPr>
              <w:spacing w:line="240" w:lineRule="auto"/>
              <w:jc w:val="right"/>
              <w:rPr>
                <w:del w:id="7142" w:author="Hannah McSorley" w:date="2020-08-05T02:53:00Z"/>
                <w:rFonts w:asciiTheme="minorHAnsi" w:hAnsiTheme="minorHAnsi" w:cstheme="minorHAnsi"/>
              </w:rPr>
            </w:pPr>
            <w:del w:id="7143" w:author="Hannah McSorley" w:date="2020-08-05T02:53:00Z">
              <w:r w:rsidRPr="002F4A36">
                <w:rPr>
                  <w:rFonts w:asciiTheme="minorHAnsi" w:hAnsiTheme="minorHAnsi" w:cstheme="minorHAnsi"/>
                </w:rPr>
                <w:delText>28</w:delText>
              </w:r>
            </w:del>
          </w:p>
        </w:tc>
        <w:tc>
          <w:tcPr>
            <w:tcW w:w="546" w:type="pct"/>
          </w:tcPr>
          <w:p w14:paraId="5F832C3B" w14:textId="77777777" w:rsidR="00F77BDD" w:rsidRPr="002F4A36" w:rsidRDefault="006D238B" w:rsidP="002F4A36">
            <w:pPr>
              <w:spacing w:line="240" w:lineRule="auto"/>
              <w:jc w:val="right"/>
              <w:rPr>
                <w:del w:id="7144" w:author="Hannah McSorley" w:date="2020-08-05T02:53:00Z"/>
                <w:rFonts w:asciiTheme="minorHAnsi" w:hAnsiTheme="minorHAnsi" w:cstheme="minorHAnsi"/>
              </w:rPr>
            </w:pPr>
            <w:del w:id="7145" w:author="Hannah McSorley" w:date="2020-08-05T02:53:00Z">
              <w:r w:rsidRPr="002F4A36">
                <w:rPr>
                  <w:rFonts w:asciiTheme="minorHAnsi" w:hAnsiTheme="minorHAnsi" w:cstheme="minorHAnsi"/>
                </w:rPr>
                <w:delText>10.2</w:delText>
              </w:r>
            </w:del>
          </w:p>
        </w:tc>
        <w:tc>
          <w:tcPr>
            <w:tcW w:w="571" w:type="pct"/>
          </w:tcPr>
          <w:p w14:paraId="4644B2D1" w14:textId="77777777" w:rsidR="00F77BDD" w:rsidRPr="002F4A36" w:rsidRDefault="006D238B" w:rsidP="002F4A36">
            <w:pPr>
              <w:spacing w:line="240" w:lineRule="auto"/>
              <w:jc w:val="right"/>
              <w:rPr>
                <w:del w:id="7146" w:author="Hannah McSorley" w:date="2020-08-05T02:53:00Z"/>
                <w:rFonts w:asciiTheme="minorHAnsi" w:hAnsiTheme="minorHAnsi" w:cstheme="minorHAnsi"/>
              </w:rPr>
            </w:pPr>
            <w:del w:id="7147" w:author="Hannah McSorley" w:date="2020-08-05T02:53:00Z">
              <w:r w:rsidRPr="002F4A36">
                <w:rPr>
                  <w:rFonts w:asciiTheme="minorHAnsi" w:hAnsiTheme="minorHAnsi" w:cstheme="minorHAnsi"/>
                </w:rPr>
                <w:delText>3.7</w:delText>
              </w:r>
            </w:del>
          </w:p>
        </w:tc>
        <w:tc>
          <w:tcPr>
            <w:tcW w:w="428" w:type="pct"/>
          </w:tcPr>
          <w:p w14:paraId="548CDE88" w14:textId="77777777" w:rsidR="00F77BDD" w:rsidRPr="002F4A36" w:rsidRDefault="006D238B" w:rsidP="002F4A36">
            <w:pPr>
              <w:spacing w:line="240" w:lineRule="auto"/>
              <w:jc w:val="right"/>
              <w:rPr>
                <w:del w:id="7148" w:author="Hannah McSorley" w:date="2020-08-05T02:53:00Z"/>
                <w:rFonts w:asciiTheme="minorHAnsi" w:hAnsiTheme="minorHAnsi" w:cstheme="minorHAnsi"/>
              </w:rPr>
            </w:pPr>
            <w:del w:id="7149" w:author="Hannah McSorley" w:date="2020-08-05T02:53:00Z">
              <w:r w:rsidRPr="002F4A36">
                <w:rPr>
                  <w:rFonts w:asciiTheme="minorHAnsi" w:hAnsiTheme="minorHAnsi" w:cstheme="minorHAnsi"/>
                </w:rPr>
                <w:delText>36</w:delText>
              </w:r>
            </w:del>
          </w:p>
        </w:tc>
        <w:tc>
          <w:tcPr>
            <w:tcW w:w="0" w:type="auto"/>
          </w:tcPr>
          <w:p w14:paraId="3B41E2BF" w14:textId="77777777" w:rsidR="00F77BDD" w:rsidRPr="002F4A36" w:rsidRDefault="006D238B" w:rsidP="002F4A36">
            <w:pPr>
              <w:spacing w:line="240" w:lineRule="auto"/>
              <w:jc w:val="right"/>
              <w:rPr>
                <w:del w:id="7150" w:author="Hannah McSorley" w:date="2020-08-05T02:53:00Z"/>
                <w:rFonts w:asciiTheme="minorHAnsi" w:hAnsiTheme="minorHAnsi" w:cstheme="minorHAnsi"/>
              </w:rPr>
            </w:pPr>
            <w:del w:id="7151" w:author="Hannah McSorley" w:date="2020-08-05T02:53:00Z">
              <w:r w:rsidRPr="002F4A36">
                <w:rPr>
                  <w:rFonts w:asciiTheme="minorHAnsi" w:hAnsiTheme="minorHAnsi" w:cstheme="minorHAnsi"/>
                </w:rPr>
                <w:delText>3.78</w:delText>
              </w:r>
            </w:del>
          </w:p>
        </w:tc>
        <w:tc>
          <w:tcPr>
            <w:tcW w:w="0" w:type="auto"/>
          </w:tcPr>
          <w:p w14:paraId="69A47CF8" w14:textId="77777777" w:rsidR="00F77BDD" w:rsidRPr="002F4A36" w:rsidRDefault="006D238B" w:rsidP="002F4A36">
            <w:pPr>
              <w:spacing w:line="240" w:lineRule="auto"/>
              <w:jc w:val="right"/>
              <w:rPr>
                <w:del w:id="7152" w:author="Hannah McSorley" w:date="2020-08-05T02:53:00Z"/>
                <w:rFonts w:asciiTheme="minorHAnsi" w:hAnsiTheme="minorHAnsi" w:cstheme="minorHAnsi"/>
              </w:rPr>
            </w:pPr>
            <w:del w:id="7153" w:author="Hannah McSorley" w:date="2020-08-05T02:53:00Z">
              <w:r w:rsidRPr="002F4A36">
                <w:rPr>
                  <w:rFonts w:asciiTheme="minorHAnsi" w:hAnsiTheme="minorHAnsi" w:cstheme="minorHAnsi"/>
                </w:rPr>
                <w:delText>9.94</w:delText>
              </w:r>
            </w:del>
          </w:p>
        </w:tc>
        <w:tc>
          <w:tcPr>
            <w:tcW w:w="0" w:type="auto"/>
          </w:tcPr>
          <w:p w14:paraId="665B3026" w14:textId="77777777" w:rsidR="00F77BDD" w:rsidRPr="002F4A36" w:rsidRDefault="006D238B" w:rsidP="002F4A36">
            <w:pPr>
              <w:spacing w:line="240" w:lineRule="auto"/>
              <w:jc w:val="right"/>
              <w:rPr>
                <w:del w:id="7154" w:author="Hannah McSorley" w:date="2020-08-05T02:53:00Z"/>
                <w:rFonts w:asciiTheme="minorHAnsi" w:hAnsiTheme="minorHAnsi" w:cstheme="minorHAnsi"/>
              </w:rPr>
            </w:pPr>
            <w:del w:id="7155" w:author="Hannah McSorley" w:date="2020-08-05T02:53:00Z">
              <w:r w:rsidRPr="002F4A36">
                <w:rPr>
                  <w:rFonts w:asciiTheme="minorHAnsi" w:hAnsiTheme="minorHAnsi" w:cstheme="minorHAnsi"/>
                </w:rPr>
                <w:delText>19.07</w:delText>
              </w:r>
            </w:del>
          </w:p>
        </w:tc>
      </w:tr>
      <w:tr w:rsidR="00F77BDD" w:rsidRPr="002F4A36" w14:paraId="262C0452" w14:textId="77777777" w:rsidTr="002F4A36">
        <w:trPr>
          <w:del w:id="7156" w:author="Hannah McSorley" w:date="2020-08-05T02:53:00Z"/>
        </w:trPr>
        <w:tc>
          <w:tcPr>
            <w:tcW w:w="0" w:type="auto"/>
          </w:tcPr>
          <w:p w14:paraId="36AE5F83" w14:textId="77777777" w:rsidR="00F77BDD" w:rsidRPr="002F4A36" w:rsidRDefault="006D238B" w:rsidP="002F4A36">
            <w:pPr>
              <w:spacing w:line="240" w:lineRule="auto"/>
              <w:rPr>
                <w:del w:id="7157" w:author="Hannah McSorley" w:date="2020-08-05T02:53:00Z"/>
                <w:rFonts w:asciiTheme="minorHAnsi" w:hAnsiTheme="minorHAnsi" w:cstheme="minorHAnsi"/>
              </w:rPr>
            </w:pPr>
            <w:del w:id="7158" w:author="Hannah McSorley" w:date="2020-08-05T02:53:00Z">
              <w:r w:rsidRPr="002F4A36">
                <w:rPr>
                  <w:rFonts w:asciiTheme="minorHAnsi" w:hAnsiTheme="minorHAnsi" w:cstheme="minorHAnsi"/>
                </w:rPr>
                <w:delText>ChrisCrk</w:delText>
              </w:r>
            </w:del>
          </w:p>
        </w:tc>
        <w:tc>
          <w:tcPr>
            <w:tcW w:w="687" w:type="pct"/>
          </w:tcPr>
          <w:p w14:paraId="5A92FA75" w14:textId="77777777" w:rsidR="00F77BDD" w:rsidRPr="002F4A36" w:rsidRDefault="006D238B" w:rsidP="002F4A36">
            <w:pPr>
              <w:spacing w:line="240" w:lineRule="auto"/>
              <w:rPr>
                <w:del w:id="7159" w:author="Hannah McSorley" w:date="2020-08-05T02:53:00Z"/>
                <w:rFonts w:asciiTheme="minorHAnsi" w:hAnsiTheme="minorHAnsi" w:cstheme="minorHAnsi"/>
              </w:rPr>
            </w:pPr>
            <w:del w:id="7160" w:author="Hannah McSorley" w:date="2020-08-05T02:53:00Z">
              <w:r w:rsidRPr="002F4A36">
                <w:rPr>
                  <w:rFonts w:asciiTheme="minorHAnsi" w:hAnsiTheme="minorHAnsi" w:cstheme="minorHAnsi"/>
                </w:rPr>
                <w:delText>Grab</w:delText>
              </w:r>
            </w:del>
          </w:p>
        </w:tc>
        <w:tc>
          <w:tcPr>
            <w:tcW w:w="499" w:type="pct"/>
          </w:tcPr>
          <w:p w14:paraId="539F3A7C" w14:textId="77777777" w:rsidR="00F77BDD" w:rsidRPr="002F4A36" w:rsidRDefault="006D238B" w:rsidP="002F4A36">
            <w:pPr>
              <w:spacing w:line="240" w:lineRule="auto"/>
              <w:jc w:val="right"/>
              <w:rPr>
                <w:del w:id="7161" w:author="Hannah McSorley" w:date="2020-08-05T02:53:00Z"/>
                <w:rFonts w:asciiTheme="minorHAnsi" w:hAnsiTheme="minorHAnsi" w:cstheme="minorHAnsi"/>
              </w:rPr>
            </w:pPr>
            <w:del w:id="7162" w:author="Hannah McSorley" w:date="2020-08-05T02:53:00Z">
              <w:r w:rsidRPr="002F4A36">
                <w:rPr>
                  <w:rFonts w:asciiTheme="minorHAnsi" w:hAnsiTheme="minorHAnsi" w:cstheme="minorHAnsi"/>
                </w:rPr>
                <w:delText>19</w:delText>
              </w:r>
            </w:del>
          </w:p>
        </w:tc>
        <w:tc>
          <w:tcPr>
            <w:tcW w:w="546" w:type="pct"/>
          </w:tcPr>
          <w:p w14:paraId="1E939B0A" w14:textId="77777777" w:rsidR="00F77BDD" w:rsidRPr="002F4A36" w:rsidRDefault="006D238B" w:rsidP="002F4A36">
            <w:pPr>
              <w:spacing w:line="240" w:lineRule="auto"/>
              <w:jc w:val="right"/>
              <w:rPr>
                <w:del w:id="7163" w:author="Hannah McSorley" w:date="2020-08-05T02:53:00Z"/>
                <w:rFonts w:asciiTheme="minorHAnsi" w:hAnsiTheme="minorHAnsi" w:cstheme="minorHAnsi"/>
              </w:rPr>
            </w:pPr>
            <w:del w:id="7164" w:author="Hannah McSorley" w:date="2020-08-05T02:53:00Z">
              <w:r w:rsidRPr="002F4A36">
                <w:rPr>
                  <w:rFonts w:asciiTheme="minorHAnsi" w:hAnsiTheme="minorHAnsi" w:cstheme="minorHAnsi"/>
                </w:rPr>
                <w:delText>4.2</w:delText>
              </w:r>
            </w:del>
          </w:p>
        </w:tc>
        <w:tc>
          <w:tcPr>
            <w:tcW w:w="571" w:type="pct"/>
          </w:tcPr>
          <w:p w14:paraId="1FAF8901" w14:textId="77777777" w:rsidR="00F77BDD" w:rsidRPr="002F4A36" w:rsidRDefault="006D238B" w:rsidP="002F4A36">
            <w:pPr>
              <w:spacing w:line="240" w:lineRule="auto"/>
              <w:jc w:val="right"/>
              <w:rPr>
                <w:del w:id="7165" w:author="Hannah McSorley" w:date="2020-08-05T02:53:00Z"/>
                <w:rFonts w:asciiTheme="minorHAnsi" w:hAnsiTheme="minorHAnsi" w:cstheme="minorHAnsi"/>
              </w:rPr>
            </w:pPr>
            <w:del w:id="7166" w:author="Hannah McSorley" w:date="2020-08-05T02:53:00Z">
              <w:r w:rsidRPr="002F4A36">
                <w:rPr>
                  <w:rFonts w:asciiTheme="minorHAnsi" w:hAnsiTheme="minorHAnsi" w:cstheme="minorHAnsi"/>
                </w:rPr>
                <w:delText>2.3</w:delText>
              </w:r>
            </w:del>
          </w:p>
        </w:tc>
        <w:tc>
          <w:tcPr>
            <w:tcW w:w="428" w:type="pct"/>
          </w:tcPr>
          <w:p w14:paraId="2C27B1F3" w14:textId="77777777" w:rsidR="00F77BDD" w:rsidRPr="002F4A36" w:rsidRDefault="006D238B" w:rsidP="002F4A36">
            <w:pPr>
              <w:spacing w:line="240" w:lineRule="auto"/>
              <w:jc w:val="right"/>
              <w:rPr>
                <w:del w:id="7167" w:author="Hannah McSorley" w:date="2020-08-05T02:53:00Z"/>
                <w:rFonts w:asciiTheme="minorHAnsi" w:hAnsiTheme="minorHAnsi" w:cstheme="minorHAnsi"/>
              </w:rPr>
            </w:pPr>
            <w:del w:id="7168" w:author="Hannah McSorley" w:date="2020-08-05T02:53:00Z">
              <w:r w:rsidRPr="002F4A36">
                <w:rPr>
                  <w:rFonts w:asciiTheme="minorHAnsi" w:hAnsiTheme="minorHAnsi" w:cstheme="minorHAnsi"/>
                </w:rPr>
                <w:delText>54</w:delText>
              </w:r>
            </w:del>
          </w:p>
        </w:tc>
        <w:tc>
          <w:tcPr>
            <w:tcW w:w="0" w:type="auto"/>
          </w:tcPr>
          <w:p w14:paraId="09E26ECE" w14:textId="77777777" w:rsidR="00F77BDD" w:rsidRPr="002F4A36" w:rsidRDefault="006D238B" w:rsidP="002F4A36">
            <w:pPr>
              <w:spacing w:line="240" w:lineRule="auto"/>
              <w:jc w:val="right"/>
              <w:rPr>
                <w:del w:id="7169" w:author="Hannah McSorley" w:date="2020-08-05T02:53:00Z"/>
                <w:rFonts w:asciiTheme="minorHAnsi" w:hAnsiTheme="minorHAnsi" w:cstheme="minorHAnsi"/>
              </w:rPr>
            </w:pPr>
            <w:del w:id="7170" w:author="Hannah McSorley" w:date="2020-08-05T02:53:00Z">
              <w:r w:rsidRPr="002F4A36">
                <w:rPr>
                  <w:rFonts w:asciiTheme="minorHAnsi" w:hAnsiTheme="minorHAnsi" w:cstheme="minorHAnsi"/>
                </w:rPr>
                <w:delText>1.84</w:delText>
              </w:r>
            </w:del>
          </w:p>
        </w:tc>
        <w:tc>
          <w:tcPr>
            <w:tcW w:w="0" w:type="auto"/>
          </w:tcPr>
          <w:p w14:paraId="4EC178CD" w14:textId="77777777" w:rsidR="00F77BDD" w:rsidRPr="002F4A36" w:rsidRDefault="006D238B" w:rsidP="002F4A36">
            <w:pPr>
              <w:spacing w:line="240" w:lineRule="auto"/>
              <w:jc w:val="right"/>
              <w:rPr>
                <w:del w:id="7171" w:author="Hannah McSorley" w:date="2020-08-05T02:53:00Z"/>
                <w:rFonts w:asciiTheme="minorHAnsi" w:hAnsiTheme="minorHAnsi" w:cstheme="minorHAnsi"/>
              </w:rPr>
            </w:pPr>
            <w:del w:id="7172" w:author="Hannah McSorley" w:date="2020-08-05T02:53:00Z">
              <w:r w:rsidRPr="002F4A36">
                <w:rPr>
                  <w:rFonts w:asciiTheme="minorHAnsi" w:hAnsiTheme="minorHAnsi" w:cstheme="minorHAnsi"/>
                </w:rPr>
                <w:delText>3.33</w:delText>
              </w:r>
            </w:del>
          </w:p>
        </w:tc>
        <w:tc>
          <w:tcPr>
            <w:tcW w:w="0" w:type="auto"/>
          </w:tcPr>
          <w:p w14:paraId="6F443181" w14:textId="77777777" w:rsidR="00F77BDD" w:rsidRPr="002F4A36" w:rsidRDefault="006D238B" w:rsidP="002F4A36">
            <w:pPr>
              <w:spacing w:line="240" w:lineRule="auto"/>
              <w:jc w:val="right"/>
              <w:rPr>
                <w:del w:id="7173" w:author="Hannah McSorley" w:date="2020-08-05T02:53:00Z"/>
                <w:rFonts w:asciiTheme="minorHAnsi" w:hAnsiTheme="minorHAnsi" w:cstheme="minorHAnsi"/>
              </w:rPr>
            </w:pPr>
            <w:del w:id="7174" w:author="Hannah McSorley" w:date="2020-08-05T02:53:00Z">
              <w:r w:rsidRPr="002F4A36">
                <w:rPr>
                  <w:rFonts w:asciiTheme="minorHAnsi" w:hAnsiTheme="minorHAnsi" w:cstheme="minorHAnsi"/>
                </w:rPr>
                <w:delText>9.04</w:delText>
              </w:r>
            </w:del>
          </w:p>
        </w:tc>
      </w:tr>
      <w:tr w:rsidR="00F77BDD" w:rsidRPr="002F4A36" w14:paraId="612467BD" w14:textId="77777777" w:rsidTr="002F4A36">
        <w:trPr>
          <w:del w:id="7175" w:author="Hannah McSorley" w:date="2020-08-05T02:53:00Z"/>
        </w:trPr>
        <w:tc>
          <w:tcPr>
            <w:tcW w:w="0" w:type="auto"/>
          </w:tcPr>
          <w:p w14:paraId="01AE8B58" w14:textId="77777777" w:rsidR="00F77BDD" w:rsidRPr="002F4A36" w:rsidRDefault="006D238B" w:rsidP="002F4A36">
            <w:pPr>
              <w:spacing w:line="240" w:lineRule="auto"/>
              <w:rPr>
                <w:del w:id="7176" w:author="Hannah McSorley" w:date="2020-08-05T02:53:00Z"/>
                <w:rFonts w:asciiTheme="minorHAnsi" w:hAnsiTheme="minorHAnsi" w:cstheme="minorHAnsi"/>
              </w:rPr>
            </w:pPr>
            <w:del w:id="7177" w:author="Hannah McSorley" w:date="2020-08-05T02:53:00Z">
              <w:r w:rsidRPr="002F4A36">
                <w:rPr>
                  <w:rFonts w:asciiTheme="minorHAnsi" w:hAnsiTheme="minorHAnsi" w:cstheme="minorHAnsi"/>
                </w:rPr>
                <w:delText>ChrisCrk</w:delText>
              </w:r>
            </w:del>
          </w:p>
        </w:tc>
        <w:tc>
          <w:tcPr>
            <w:tcW w:w="687" w:type="pct"/>
          </w:tcPr>
          <w:p w14:paraId="2024625F" w14:textId="77777777" w:rsidR="00F77BDD" w:rsidRPr="002F4A36" w:rsidRDefault="006D238B" w:rsidP="002F4A36">
            <w:pPr>
              <w:spacing w:line="240" w:lineRule="auto"/>
              <w:rPr>
                <w:del w:id="7178" w:author="Hannah McSorley" w:date="2020-08-05T02:53:00Z"/>
                <w:rFonts w:asciiTheme="minorHAnsi" w:hAnsiTheme="minorHAnsi" w:cstheme="minorHAnsi"/>
              </w:rPr>
            </w:pPr>
            <w:del w:id="7179" w:author="Hannah McSorley" w:date="2020-08-05T02:53:00Z">
              <w:r w:rsidRPr="002F4A36">
                <w:rPr>
                  <w:rFonts w:asciiTheme="minorHAnsi" w:hAnsiTheme="minorHAnsi" w:cstheme="minorHAnsi"/>
                </w:rPr>
                <w:delText>Rack</w:delText>
              </w:r>
            </w:del>
          </w:p>
        </w:tc>
        <w:tc>
          <w:tcPr>
            <w:tcW w:w="499" w:type="pct"/>
          </w:tcPr>
          <w:p w14:paraId="2EDEA138" w14:textId="77777777" w:rsidR="00F77BDD" w:rsidRPr="002F4A36" w:rsidRDefault="006D238B" w:rsidP="002F4A36">
            <w:pPr>
              <w:spacing w:line="240" w:lineRule="auto"/>
              <w:jc w:val="right"/>
              <w:rPr>
                <w:del w:id="7180" w:author="Hannah McSorley" w:date="2020-08-05T02:53:00Z"/>
                <w:rFonts w:asciiTheme="minorHAnsi" w:hAnsiTheme="minorHAnsi" w:cstheme="minorHAnsi"/>
              </w:rPr>
            </w:pPr>
            <w:del w:id="7181" w:author="Hannah McSorley" w:date="2020-08-05T02:53:00Z">
              <w:r w:rsidRPr="002F4A36">
                <w:rPr>
                  <w:rFonts w:asciiTheme="minorHAnsi" w:hAnsiTheme="minorHAnsi" w:cstheme="minorHAnsi"/>
                </w:rPr>
                <w:delText>23</w:delText>
              </w:r>
            </w:del>
          </w:p>
        </w:tc>
        <w:tc>
          <w:tcPr>
            <w:tcW w:w="546" w:type="pct"/>
          </w:tcPr>
          <w:p w14:paraId="2DDBAF7F" w14:textId="77777777" w:rsidR="00F77BDD" w:rsidRPr="002F4A36" w:rsidRDefault="006D238B" w:rsidP="002F4A36">
            <w:pPr>
              <w:spacing w:line="240" w:lineRule="auto"/>
              <w:jc w:val="right"/>
              <w:rPr>
                <w:del w:id="7182" w:author="Hannah McSorley" w:date="2020-08-05T02:53:00Z"/>
                <w:rFonts w:asciiTheme="minorHAnsi" w:hAnsiTheme="minorHAnsi" w:cstheme="minorHAnsi"/>
              </w:rPr>
            </w:pPr>
            <w:del w:id="7183" w:author="Hannah McSorley" w:date="2020-08-05T02:53:00Z">
              <w:r w:rsidRPr="002F4A36">
                <w:rPr>
                  <w:rFonts w:asciiTheme="minorHAnsi" w:hAnsiTheme="minorHAnsi" w:cstheme="minorHAnsi"/>
                </w:rPr>
                <w:delText>5.5</w:delText>
              </w:r>
            </w:del>
          </w:p>
        </w:tc>
        <w:tc>
          <w:tcPr>
            <w:tcW w:w="571" w:type="pct"/>
          </w:tcPr>
          <w:p w14:paraId="5FE85FEB" w14:textId="77777777" w:rsidR="00F77BDD" w:rsidRPr="002F4A36" w:rsidRDefault="006D238B" w:rsidP="002F4A36">
            <w:pPr>
              <w:spacing w:line="240" w:lineRule="auto"/>
              <w:jc w:val="right"/>
              <w:rPr>
                <w:del w:id="7184" w:author="Hannah McSorley" w:date="2020-08-05T02:53:00Z"/>
                <w:rFonts w:asciiTheme="minorHAnsi" w:hAnsiTheme="minorHAnsi" w:cstheme="minorHAnsi"/>
              </w:rPr>
            </w:pPr>
            <w:del w:id="7185" w:author="Hannah McSorley" w:date="2020-08-05T02:53:00Z">
              <w:r w:rsidRPr="002F4A36">
                <w:rPr>
                  <w:rFonts w:asciiTheme="minorHAnsi" w:hAnsiTheme="minorHAnsi" w:cstheme="minorHAnsi"/>
                </w:rPr>
                <w:delText>1.7</w:delText>
              </w:r>
            </w:del>
          </w:p>
        </w:tc>
        <w:tc>
          <w:tcPr>
            <w:tcW w:w="428" w:type="pct"/>
          </w:tcPr>
          <w:p w14:paraId="70B4B0D4" w14:textId="77777777" w:rsidR="00F77BDD" w:rsidRPr="002F4A36" w:rsidRDefault="006D238B" w:rsidP="002F4A36">
            <w:pPr>
              <w:spacing w:line="240" w:lineRule="auto"/>
              <w:jc w:val="right"/>
              <w:rPr>
                <w:del w:id="7186" w:author="Hannah McSorley" w:date="2020-08-05T02:53:00Z"/>
                <w:rFonts w:asciiTheme="minorHAnsi" w:hAnsiTheme="minorHAnsi" w:cstheme="minorHAnsi"/>
              </w:rPr>
            </w:pPr>
            <w:del w:id="7187" w:author="Hannah McSorley" w:date="2020-08-05T02:53:00Z">
              <w:r w:rsidRPr="002F4A36">
                <w:rPr>
                  <w:rFonts w:asciiTheme="minorHAnsi" w:hAnsiTheme="minorHAnsi" w:cstheme="minorHAnsi"/>
                </w:rPr>
                <w:delText>32</w:delText>
              </w:r>
            </w:del>
          </w:p>
        </w:tc>
        <w:tc>
          <w:tcPr>
            <w:tcW w:w="0" w:type="auto"/>
          </w:tcPr>
          <w:p w14:paraId="5EF0BBE3" w14:textId="77777777" w:rsidR="00F77BDD" w:rsidRPr="002F4A36" w:rsidRDefault="006D238B" w:rsidP="002F4A36">
            <w:pPr>
              <w:spacing w:line="240" w:lineRule="auto"/>
              <w:jc w:val="right"/>
              <w:rPr>
                <w:del w:id="7188" w:author="Hannah McSorley" w:date="2020-08-05T02:53:00Z"/>
                <w:rFonts w:asciiTheme="minorHAnsi" w:hAnsiTheme="minorHAnsi" w:cstheme="minorHAnsi"/>
              </w:rPr>
            </w:pPr>
            <w:del w:id="7189" w:author="Hannah McSorley" w:date="2020-08-05T02:53:00Z">
              <w:r w:rsidRPr="002F4A36">
                <w:rPr>
                  <w:rFonts w:asciiTheme="minorHAnsi" w:hAnsiTheme="minorHAnsi" w:cstheme="minorHAnsi"/>
                </w:rPr>
                <w:delText>2.59</w:delText>
              </w:r>
            </w:del>
          </w:p>
        </w:tc>
        <w:tc>
          <w:tcPr>
            <w:tcW w:w="0" w:type="auto"/>
          </w:tcPr>
          <w:p w14:paraId="5464CB81" w14:textId="77777777" w:rsidR="00F77BDD" w:rsidRPr="002F4A36" w:rsidRDefault="006D238B" w:rsidP="002F4A36">
            <w:pPr>
              <w:spacing w:line="240" w:lineRule="auto"/>
              <w:jc w:val="right"/>
              <w:rPr>
                <w:del w:id="7190" w:author="Hannah McSorley" w:date="2020-08-05T02:53:00Z"/>
                <w:rFonts w:asciiTheme="minorHAnsi" w:hAnsiTheme="minorHAnsi" w:cstheme="minorHAnsi"/>
              </w:rPr>
            </w:pPr>
            <w:del w:id="7191" w:author="Hannah McSorley" w:date="2020-08-05T02:53:00Z">
              <w:r w:rsidRPr="002F4A36">
                <w:rPr>
                  <w:rFonts w:asciiTheme="minorHAnsi" w:hAnsiTheme="minorHAnsi" w:cstheme="minorHAnsi"/>
                </w:rPr>
                <w:delText>5.41</w:delText>
              </w:r>
            </w:del>
          </w:p>
        </w:tc>
        <w:tc>
          <w:tcPr>
            <w:tcW w:w="0" w:type="auto"/>
          </w:tcPr>
          <w:p w14:paraId="39DFFE1D" w14:textId="77777777" w:rsidR="00F77BDD" w:rsidRPr="002F4A36" w:rsidRDefault="006D238B" w:rsidP="002F4A36">
            <w:pPr>
              <w:spacing w:line="240" w:lineRule="auto"/>
              <w:jc w:val="right"/>
              <w:rPr>
                <w:del w:id="7192" w:author="Hannah McSorley" w:date="2020-08-05T02:53:00Z"/>
                <w:rFonts w:asciiTheme="minorHAnsi" w:hAnsiTheme="minorHAnsi" w:cstheme="minorHAnsi"/>
              </w:rPr>
            </w:pPr>
            <w:del w:id="7193" w:author="Hannah McSorley" w:date="2020-08-05T02:53:00Z">
              <w:r w:rsidRPr="002F4A36">
                <w:rPr>
                  <w:rFonts w:asciiTheme="minorHAnsi" w:hAnsiTheme="minorHAnsi" w:cstheme="minorHAnsi"/>
                </w:rPr>
                <w:delText>9.16</w:delText>
              </w:r>
            </w:del>
          </w:p>
        </w:tc>
      </w:tr>
      <w:tr w:rsidR="00F77BDD" w:rsidRPr="002F4A36" w14:paraId="70A0EB0C" w14:textId="77777777" w:rsidTr="002F4A36">
        <w:trPr>
          <w:del w:id="7194" w:author="Hannah McSorley" w:date="2020-08-05T02:53:00Z"/>
        </w:trPr>
        <w:tc>
          <w:tcPr>
            <w:tcW w:w="0" w:type="auto"/>
          </w:tcPr>
          <w:p w14:paraId="4CACA942" w14:textId="77777777" w:rsidR="00F77BDD" w:rsidRPr="002F4A36" w:rsidRDefault="006D238B" w:rsidP="002F4A36">
            <w:pPr>
              <w:spacing w:line="240" w:lineRule="auto"/>
              <w:rPr>
                <w:del w:id="7195" w:author="Hannah McSorley" w:date="2020-08-05T02:53:00Z"/>
                <w:rFonts w:asciiTheme="minorHAnsi" w:hAnsiTheme="minorHAnsi" w:cstheme="minorHAnsi"/>
              </w:rPr>
            </w:pPr>
            <w:del w:id="7196" w:author="Hannah McSorley" w:date="2020-08-05T02:53:00Z">
              <w:r w:rsidRPr="002F4A36">
                <w:rPr>
                  <w:rFonts w:asciiTheme="minorHAnsi" w:hAnsiTheme="minorHAnsi" w:cstheme="minorHAnsi"/>
                </w:rPr>
                <w:delText>LeechHead</w:delText>
              </w:r>
            </w:del>
          </w:p>
        </w:tc>
        <w:tc>
          <w:tcPr>
            <w:tcW w:w="687" w:type="pct"/>
          </w:tcPr>
          <w:p w14:paraId="16E61C86" w14:textId="77777777" w:rsidR="00F77BDD" w:rsidRPr="002F4A36" w:rsidRDefault="006D238B" w:rsidP="002F4A36">
            <w:pPr>
              <w:spacing w:line="240" w:lineRule="auto"/>
              <w:rPr>
                <w:del w:id="7197" w:author="Hannah McSorley" w:date="2020-08-05T02:53:00Z"/>
                <w:rFonts w:asciiTheme="minorHAnsi" w:hAnsiTheme="minorHAnsi" w:cstheme="minorHAnsi"/>
              </w:rPr>
            </w:pPr>
            <w:del w:id="7198" w:author="Hannah McSorley" w:date="2020-08-05T02:53:00Z">
              <w:r w:rsidRPr="002F4A36">
                <w:rPr>
                  <w:rFonts w:asciiTheme="minorHAnsi" w:hAnsiTheme="minorHAnsi" w:cstheme="minorHAnsi"/>
                </w:rPr>
                <w:delText>Grab</w:delText>
              </w:r>
            </w:del>
          </w:p>
        </w:tc>
        <w:tc>
          <w:tcPr>
            <w:tcW w:w="499" w:type="pct"/>
          </w:tcPr>
          <w:p w14:paraId="14E10877" w14:textId="77777777" w:rsidR="00F77BDD" w:rsidRPr="002F4A36" w:rsidRDefault="006D238B" w:rsidP="002F4A36">
            <w:pPr>
              <w:spacing w:line="240" w:lineRule="auto"/>
              <w:jc w:val="right"/>
              <w:rPr>
                <w:del w:id="7199" w:author="Hannah McSorley" w:date="2020-08-05T02:53:00Z"/>
                <w:rFonts w:asciiTheme="minorHAnsi" w:hAnsiTheme="minorHAnsi" w:cstheme="minorHAnsi"/>
              </w:rPr>
            </w:pPr>
            <w:del w:id="7200" w:author="Hannah McSorley" w:date="2020-08-05T02:53:00Z">
              <w:r w:rsidRPr="002F4A36">
                <w:rPr>
                  <w:rFonts w:asciiTheme="minorHAnsi" w:hAnsiTheme="minorHAnsi" w:cstheme="minorHAnsi"/>
                </w:rPr>
                <w:delText>19</w:delText>
              </w:r>
            </w:del>
          </w:p>
        </w:tc>
        <w:tc>
          <w:tcPr>
            <w:tcW w:w="546" w:type="pct"/>
          </w:tcPr>
          <w:p w14:paraId="180E7129" w14:textId="77777777" w:rsidR="00F77BDD" w:rsidRPr="002F4A36" w:rsidRDefault="006D238B" w:rsidP="002F4A36">
            <w:pPr>
              <w:spacing w:line="240" w:lineRule="auto"/>
              <w:jc w:val="right"/>
              <w:rPr>
                <w:del w:id="7201" w:author="Hannah McSorley" w:date="2020-08-05T02:53:00Z"/>
                <w:rFonts w:asciiTheme="minorHAnsi" w:hAnsiTheme="minorHAnsi" w:cstheme="minorHAnsi"/>
              </w:rPr>
            </w:pPr>
            <w:del w:id="7202" w:author="Hannah McSorley" w:date="2020-08-05T02:53:00Z">
              <w:r w:rsidRPr="002F4A36">
                <w:rPr>
                  <w:rFonts w:asciiTheme="minorHAnsi" w:hAnsiTheme="minorHAnsi" w:cstheme="minorHAnsi"/>
                </w:rPr>
                <w:delText>6.8</w:delText>
              </w:r>
            </w:del>
          </w:p>
        </w:tc>
        <w:tc>
          <w:tcPr>
            <w:tcW w:w="571" w:type="pct"/>
          </w:tcPr>
          <w:p w14:paraId="7D17E0A5" w14:textId="77777777" w:rsidR="00F77BDD" w:rsidRPr="002F4A36" w:rsidRDefault="006D238B" w:rsidP="002F4A36">
            <w:pPr>
              <w:spacing w:line="240" w:lineRule="auto"/>
              <w:jc w:val="right"/>
              <w:rPr>
                <w:del w:id="7203" w:author="Hannah McSorley" w:date="2020-08-05T02:53:00Z"/>
                <w:rFonts w:asciiTheme="minorHAnsi" w:hAnsiTheme="minorHAnsi" w:cstheme="minorHAnsi"/>
              </w:rPr>
            </w:pPr>
            <w:del w:id="7204" w:author="Hannah McSorley" w:date="2020-08-05T02:53:00Z">
              <w:r w:rsidRPr="002F4A36">
                <w:rPr>
                  <w:rFonts w:asciiTheme="minorHAnsi" w:hAnsiTheme="minorHAnsi" w:cstheme="minorHAnsi"/>
                </w:rPr>
                <w:delText>1.7</w:delText>
              </w:r>
            </w:del>
          </w:p>
        </w:tc>
        <w:tc>
          <w:tcPr>
            <w:tcW w:w="428" w:type="pct"/>
          </w:tcPr>
          <w:p w14:paraId="18122755" w14:textId="77777777" w:rsidR="00F77BDD" w:rsidRPr="002F4A36" w:rsidRDefault="006D238B" w:rsidP="002F4A36">
            <w:pPr>
              <w:spacing w:line="240" w:lineRule="auto"/>
              <w:jc w:val="right"/>
              <w:rPr>
                <w:del w:id="7205" w:author="Hannah McSorley" w:date="2020-08-05T02:53:00Z"/>
                <w:rFonts w:asciiTheme="minorHAnsi" w:hAnsiTheme="minorHAnsi" w:cstheme="minorHAnsi"/>
              </w:rPr>
            </w:pPr>
            <w:del w:id="7206" w:author="Hannah McSorley" w:date="2020-08-05T02:53:00Z">
              <w:r w:rsidRPr="002F4A36">
                <w:rPr>
                  <w:rFonts w:asciiTheme="minorHAnsi" w:hAnsiTheme="minorHAnsi" w:cstheme="minorHAnsi"/>
                </w:rPr>
                <w:delText>25</w:delText>
              </w:r>
            </w:del>
          </w:p>
        </w:tc>
        <w:tc>
          <w:tcPr>
            <w:tcW w:w="0" w:type="auto"/>
          </w:tcPr>
          <w:p w14:paraId="0B7BB86E" w14:textId="77777777" w:rsidR="00F77BDD" w:rsidRPr="002F4A36" w:rsidRDefault="006D238B" w:rsidP="002F4A36">
            <w:pPr>
              <w:spacing w:line="240" w:lineRule="auto"/>
              <w:jc w:val="right"/>
              <w:rPr>
                <w:del w:id="7207" w:author="Hannah McSorley" w:date="2020-08-05T02:53:00Z"/>
                <w:rFonts w:asciiTheme="minorHAnsi" w:hAnsiTheme="minorHAnsi" w:cstheme="minorHAnsi"/>
              </w:rPr>
            </w:pPr>
            <w:del w:id="7208" w:author="Hannah McSorley" w:date="2020-08-05T02:53:00Z">
              <w:r w:rsidRPr="002F4A36">
                <w:rPr>
                  <w:rFonts w:asciiTheme="minorHAnsi" w:hAnsiTheme="minorHAnsi" w:cstheme="minorHAnsi"/>
                </w:rPr>
                <w:delText>3.99</w:delText>
              </w:r>
            </w:del>
          </w:p>
        </w:tc>
        <w:tc>
          <w:tcPr>
            <w:tcW w:w="0" w:type="auto"/>
          </w:tcPr>
          <w:p w14:paraId="245F118E" w14:textId="77777777" w:rsidR="00F77BDD" w:rsidRPr="002F4A36" w:rsidRDefault="006D238B" w:rsidP="002F4A36">
            <w:pPr>
              <w:spacing w:line="240" w:lineRule="auto"/>
              <w:jc w:val="right"/>
              <w:rPr>
                <w:del w:id="7209" w:author="Hannah McSorley" w:date="2020-08-05T02:53:00Z"/>
                <w:rFonts w:asciiTheme="minorHAnsi" w:hAnsiTheme="minorHAnsi" w:cstheme="minorHAnsi"/>
              </w:rPr>
            </w:pPr>
            <w:del w:id="7210" w:author="Hannah McSorley" w:date="2020-08-05T02:53:00Z">
              <w:r w:rsidRPr="002F4A36">
                <w:rPr>
                  <w:rFonts w:asciiTheme="minorHAnsi" w:hAnsiTheme="minorHAnsi" w:cstheme="minorHAnsi"/>
                </w:rPr>
                <w:delText>6.19</w:delText>
              </w:r>
            </w:del>
          </w:p>
        </w:tc>
        <w:tc>
          <w:tcPr>
            <w:tcW w:w="0" w:type="auto"/>
          </w:tcPr>
          <w:p w14:paraId="6E3133E6" w14:textId="77777777" w:rsidR="00F77BDD" w:rsidRPr="002F4A36" w:rsidRDefault="006D238B" w:rsidP="002F4A36">
            <w:pPr>
              <w:spacing w:line="240" w:lineRule="auto"/>
              <w:jc w:val="right"/>
              <w:rPr>
                <w:del w:id="7211" w:author="Hannah McSorley" w:date="2020-08-05T02:53:00Z"/>
                <w:rFonts w:asciiTheme="minorHAnsi" w:hAnsiTheme="minorHAnsi" w:cstheme="minorHAnsi"/>
              </w:rPr>
            </w:pPr>
            <w:del w:id="7212" w:author="Hannah McSorley" w:date="2020-08-05T02:53:00Z">
              <w:r w:rsidRPr="002F4A36">
                <w:rPr>
                  <w:rFonts w:asciiTheme="minorHAnsi" w:hAnsiTheme="minorHAnsi" w:cstheme="minorHAnsi"/>
                </w:rPr>
                <w:delText>11.64</w:delText>
              </w:r>
            </w:del>
          </w:p>
        </w:tc>
      </w:tr>
      <w:tr w:rsidR="00F77BDD" w:rsidRPr="002F4A36" w14:paraId="6E6872B5" w14:textId="77777777" w:rsidTr="002F4A36">
        <w:trPr>
          <w:del w:id="7213" w:author="Hannah McSorley" w:date="2020-08-05T02:53:00Z"/>
        </w:trPr>
        <w:tc>
          <w:tcPr>
            <w:tcW w:w="0" w:type="auto"/>
          </w:tcPr>
          <w:p w14:paraId="68662C29" w14:textId="77777777" w:rsidR="00F77BDD" w:rsidRPr="002F4A36" w:rsidRDefault="006D238B" w:rsidP="002F4A36">
            <w:pPr>
              <w:spacing w:line="240" w:lineRule="auto"/>
              <w:rPr>
                <w:del w:id="7214" w:author="Hannah McSorley" w:date="2020-08-05T02:53:00Z"/>
                <w:rFonts w:asciiTheme="minorHAnsi" w:hAnsiTheme="minorHAnsi" w:cstheme="minorHAnsi"/>
              </w:rPr>
            </w:pPr>
            <w:del w:id="7215" w:author="Hannah McSorley" w:date="2020-08-05T02:53:00Z">
              <w:r w:rsidRPr="002F4A36">
                <w:rPr>
                  <w:rFonts w:asciiTheme="minorHAnsi" w:hAnsiTheme="minorHAnsi" w:cstheme="minorHAnsi"/>
                </w:rPr>
                <w:delText>LeechHead</w:delText>
              </w:r>
            </w:del>
          </w:p>
        </w:tc>
        <w:tc>
          <w:tcPr>
            <w:tcW w:w="687" w:type="pct"/>
          </w:tcPr>
          <w:p w14:paraId="32B90407" w14:textId="77777777" w:rsidR="00F77BDD" w:rsidRPr="002F4A36" w:rsidRDefault="006D238B" w:rsidP="002F4A36">
            <w:pPr>
              <w:spacing w:line="240" w:lineRule="auto"/>
              <w:rPr>
                <w:del w:id="7216" w:author="Hannah McSorley" w:date="2020-08-05T02:53:00Z"/>
                <w:rFonts w:asciiTheme="minorHAnsi" w:hAnsiTheme="minorHAnsi" w:cstheme="minorHAnsi"/>
              </w:rPr>
            </w:pPr>
            <w:del w:id="7217" w:author="Hannah McSorley" w:date="2020-08-05T02:53:00Z">
              <w:r w:rsidRPr="002F4A36">
                <w:rPr>
                  <w:rFonts w:asciiTheme="minorHAnsi" w:hAnsiTheme="minorHAnsi" w:cstheme="minorHAnsi"/>
                </w:rPr>
                <w:delText>Rack</w:delText>
              </w:r>
            </w:del>
          </w:p>
        </w:tc>
        <w:tc>
          <w:tcPr>
            <w:tcW w:w="499" w:type="pct"/>
          </w:tcPr>
          <w:p w14:paraId="7EDC3FEE" w14:textId="77777777" w:rsidR="00F77BDD" w:rsidRPr="002F4A36" w:rsidRDefault="006D238B" w:rsidP="002F4A36">
            <w:pPr>
              <w:spacing w:line="240" w:lineRule="auto"/>
              <w:jc w:val="right"/>
              <w:rPr>
                <w:del w:id="7218" w:author="Hannah McSorley" w:date="2020-08-05T02:53:00Z"/>
                <w:rFonts w:asciiTheme="minorHAnsi" w:hAnsiTheme="minorHAnsi" w:cstheme="minorHAnsi"/>
              </w:rPr>
            </w:pPr>
            <w:del w:id="7219" w:author="Hannah McSorley" w:date="2020-08-05T02:53:00Z">
              <w:r w:rsidRPr="002F4A36">
                <w:rPr>
                  <w:rFonts w:asciiTheme="minorHAnsi" w:hAnsiTheme="minorHAnsi" w:cstheme="minorHAnsi"/>
                </w:rPr>
                <w:delText>25</w:delText>
              </w:r>
            </w:del>
          </w:p>
        </w:tc>
        <w:tc>
          <w:tcPr>
            <w:tcW w:w="546" w:type="pct"/>
          </w:tcPr>
          <w:p w14:paraId="628D80EC" w14:textId="77777777" w:rsidR="00F77BDD" w:rsidRPr="002F4A36" w:rsidRDefault="006D238B" w:rsidP="002F4A36">
            <w:pPr>
              <w:spacing w:line="240" w:lineRule="auto"/>
              <w:jc w:val="right"/>
              <w:rPr>
                <w:del w:id="7220" w:author="Hannah McSorley" w:date="2020-08-05T02:53:00Z"/>
                <w:rFonts w:asciiTheme="minorHAnsi" w:hAnsiTheme="minorHAnsi" w:cstheme="minorHAnsi"/>
              </w:rPr>
            </w:pPr>
            <w:del w:id="7221" w:author="Hannah McSorley" w:date="2020-08-05T02:53:00Z">
              <w:r w:rsidRPr="002F4A36">
                <w:rPr>
                  <w:rFonts w:asciiTheme="minorHAnsi" w:hAnsiTheme="minorHAnsi" w:cstheme="minorHAnsi"/>
                </w:rPr>
                <w:delText>7.4</w:delText>
              </w:r>
            </w:del>
          </w:p>
        </w:tc>
        <w:tc>
          <w:tcPr>
            <w:tcW w:w="571" w:type="pct"/>
          </w:tcPr>
          <w:p w14:paraId="6997DA7D" w14:textId="77777777" w:rsidR="00F77BDD" w:rsidRPr="002F4A36" w:rsidRDefault="006D238B" w:rsidP="002F4A36">
            <w:pPr>
              <w:spacing w:line="240" w:lineRule="auto"/>
              <w:jc w:val="right"/>
              <w:rPr>
                <w:del w:id="7222" w:author="Hannah McSorley" w:date="2020-08-05T02:53:00Z"/>
                <w:rFonts w:asciiTheme="minorHAnsi" w:hAnsiTheme="minorHAnsi" w:cstheme="minorHAnsi"/>
              </w:rPr>
            </w:pPr>
            <w:del w:id="7223" w:author="Hannah McSorley" w:date="2020-08-05T02:53:00Z">
              <w:r w:rsidRPr="002F4A36">
                <w:rPr>
                  <w:rFonts w:asciiTheme="minorHAnsi" w:hAnsiTheme="minorHAnsi" w:cstheme="minorHAnsi"/>
                </w:rPr>
                <w:delText>1.7</w:delText>
              </w:r>
            </w:del>
          </w:p>
        </w:tc>
        <w:tc>
          <w:tcPr>
            <w:tcW w:w="428" w:type="pct"/>
          </w:tcPr>
          <w:p w14:paraId="01A5D7D0" w14:textId="77777777" w:rsidR="00F77BDD" w:rsidRPr="002F4A36" w:rsidRDefault="006D238B" w:rsidP="002F4A36">
            <w:pPr>
              <w:spacing w:line="240" w:lineRule="auto"/>
              <w:jc w:val="right"/>
              <w:rPr>
                <w:del w:id="7224" w:author="Hannah McSorley" w:date="2020-08-05T02:53:00Z"/>
                <w:rFonts w:asciiTheme="minorHAnsi" w:hAnsiTheme="minorHAnsi" w:cstheme="minorHAnsi"/>
              </w:rPr>
            </w:pPr>
            <w:del w:id="7225" w:author="Hannah McSorley" w:date="2020-08-05T02:53:00Z">
              <w:r w:rsidRPr="002F4A36">
                <w:rPr>
                  <w:rFonts w:asciiTheme="minorHAnsi" w:hAnsiTheme="minorHAnsi" w:cstheme="minorHAnsi"/>
                </w:rPr>
                <w:delText>23</w:delText>
              </w:r>
            </w:del>
          </w:p>
        </w:tc>
        <w:tc>
          <w:tcPr>
            <w:tcW w:w="0" w:type="auto"/>
          </w:tcPr>
          <w:p w14:paraId="5254F757" w14:textId="77777777" w:rsidR="00F77BDD" w:rsidRPr="002F4A36" w:rsidRDefault="006D238B" w:rsidP="002F4A36">
            <w:pPr>
              <w:spacing w:line="240" w:lineRule="auto"/>
              <w:jc w:val="right"/>
              <w:rPr>
                <w:del w:id="7226" w:author="Hannah McSorley" w:date="2020-08-05T02:53:00Z"/>
                <w:rFonts w:asciiTheme="minorHAnsi" w:hAnsiTheme="minorHAnsi" w:cstheme="minorHAnsi"/>
              </w:rPr>
            </w:pPr>
            <w:del w:id="7227" w:author="Hannah McSorley" w:date="2020-08-05T02:53:00Z">
              <w:r w:rsidRPr="002F4A36">
                <w:rPr>
                  <w:rFonts w:asciiTheme="minorHAnsi" w:hAnsiTheme="minorHAnsi" w:cstheme="minorHAnsi"/>
                </w:rPr>
                <w:delText>3.95</w:delText>
              </w:r>
            </w:del>
          </w:p>
        </w:tc>
        <w:tc>
          <w:tcPr>
            <w:tcW w:w="0" w:type="auto"/>
          </w:tcPr>
          <w:p w14:paraId="20A1A7F7" w14:textId="77777777" w:rsidR="00F77BDD" w:rsidRPr="002F4A36" w:rsidRDefault="006D238B" w:rsidP="002F4A36">
            <w:pPr>
              <w:spacing w:line="240" w:lineRule="auto"/>
              <w:jc w:val="right"/>
              <w:rPr>
                <w:del w:id="7228" w:author="Hannah McSorley" w:date="2020-08-05T02:53:00Z"/>
                <w:rFonts w:asciiTheme="minorHAnsi" w:hAnsiTheme="minorHAnsi" w:cstheme="minorHAnsi"/>
              </w:rPr>
            </w:pPr>
            <w:del w:id="7229" w:author="Hannah McSorley" w:date="2020-08-05T02:53:00Z">
              <w:r w:rsidRPr="002F4A36">
                <w:rPr>
                  <w:rFonts w:asciiTheme="minorHAnsi" w:hAnsiTheme="minorHAnsi" w:cstheme="minorHAnsi"/>
                </w:rPr>
                <w:delText>7.26</w:delText>
              </w:r>
            </w:del>
          </w:p>
        </w:tc>
        <w:tc>
          <w:tcPr>
            <w:tcW w:w="0" w:type="auto"/>
          </w:tcPr>
          <w:p w14:paraId="74B5681F" w14:textId="77777777" w:rsidR="00F77BDD" w:rsidRPr="002F4A36" w:rsidRDefault="006D238B" w:rsidP="002F4A36">
            <w:pPr>
              <w:spacing w:line="240" w:lineRule="auto"/>
              <w:jc w:val="right"/>
              <w:rPr>
                <w:del w:id="7230" w:author="Hannah McSorley" w:date="2020-08-05T02:53:00Z"/>
                <w:rFonts w:asciiTheme="minorHAnsi" w:hAnsiTheme="minorHAnsi" w:cstheme="minorHAnsi"/>
              </w:rPr>
            </w:pPr>
            <w:del w:id="7231" w:author="Hannah McSorley" w:date="2020-08-05T02:53:00Z">
              <w:r w:rsidRPr="002F4A36">
                <w:rPr>
                  <w:rFonts w:asciiTheme="minorHAnsi" w:hAnsiTheme="minorHAnsi" w:cstheme="minorHAnsi"/>
                </w:rPr>
                <w:delText>10.57</w:delText>
              </w:r>
            </w:del>
          </w:p>
        </w:tc>
      </w:tr>
      <w:tr w:rsidR="00F77BDD" w:rsidRPr="002F4A36" w14:paraId="494B2E59" w14:textId="77777777" w:rsidTr="002F4A36">
        <w:trPr>
          <w:del w:id="7232" w:author="Hannah McSorley" w:date="2020-08-05T02:53:00Z"/>
        </w:trPr>
        <w:tc>
          <w:tcPr>
            <w:tcW w:w="0" w:type="auto"/>
          </w:tcPr>
          <w:p w14:paraId="380576ED" w14:textId="77777777" w:rsidR="00F77BDD" w:rsidRPr="002F4A36" w:rsidRDefault="006D238B" w:rsidP="002F4A36">
            <w:pPr>
              <w:spacing w:line="240" w:lineRule="auto"/>
              <w:rPr>
                <w:del w:id="7233" w:author="Hannah McSorley" w:date="2020-08-05T02:53:00Z"/>
                <w:rFonts w:asciiTheme="minorHAnsi" w:hAnsiTheme="minorHAnsi" w:cstheme="minorHAnsi"/>
              </w:rPr>
            </w:pPr>
            <w:del w:id="7234" w:author="Hannah McSorley" w:date="2020-08-05T02:53:00Z">
              <w:r w:rsidRPr="002F4A36">
                <w:rPr>
                  <w:rFonts w:asciiTheme="minorHAnsi" w:hAnsiTheme="minorHAnsi" w:cstheme="minorHAnsi"/>
                </w:rPr>
                <w:delText>CraggCrk</w:delText>
              </w:r>
            </w:del>
          </w:p>
        </w:tc>
        <w:tc>
          <w:tcPr>
            <w:tcW w:w="687" w:type="pct"/>
          </w:tcPr>
          <w:p w14:paraId="44B02E99" w14:textId="77777777" w:rsidR="00F77BDD" w:rsidRPr="002F4A36" w:rsidRDefault="006D238B" w:rsidP="002F4A36">
            <w:pPr>
              <w:spacing w:line="240" w:lineRule="auto"/>
              <w:rPr>
                <w:del w:id="7235" w:author="Hannah McSorley" w:date="2020-08-05T02:53:00Z"/>
                <w:rFonts w:asciiTheme="minorHAnsi" w:hAnsiTheme="minorHAnsi" w:cstheme="minorHAnsi"/>
              </w:rPr>
            </w:pPr>
            <w:del w:id="7236" w:author="Hannah McSorley" w:date="2020-08-05T02:53:00Z">
              <w:r w:rsidRPr="002F4A36">
                <w:rPr>
                  <w:rFonts w:asciiTheme="minorHAnsi" w:hAnsiTheme="minorHAnsi" w:cstheme="minorHAnsi"/>
                </w:rPr>
                <w:delText>Grab</w:delText>
              </w:r>
            </w:del>
          </w:p>
        </w:tc>
        <w:tc>
          <w:tcPr>
            <w:tcW w:w="499" w:type="pct"/>
          </w:tcPr>
          <w:p w14:paraId="35F88EE1" w14:textId="77777777" w:rsidR="00F77BDD" w:rsidRPr="002F4A36" w:rsidRDefault="006D238B" w:rsidP="002F4A36">
            <w:pPr>
              <w:spacing w:line="240" w:lineRule="auto"/>
              <w:jc w:val="right"/>
              <w:rPr>
                <w:del w:id="7237" w:author="Hannah McSorley" w:date="2020-08-05T02:53:00Z"/>
                <w:rFonts w:asciiTheme="minorHAnsi" w:hAnsiTheme="minorHAnsi" w:cstheme="minorHAnsi"/>
              </w:rPr>
            </w:pPr>
            <w:del w:id="7238" w:author="Hannah McSorley" w:date="2020-08-05T02:53:00Z">
              <w:r w:rsidRPr="002F4A36">
                <w:rPr>
                  <w:rFonts w:asciiTheme="minorHAnsi" w:hAnsiTheme="minorHAnsi" w:cstheme="minorHAnsi"/>
                </w:rPr>
                <w:delText>30</w:delText>
              </w:r>
            </w:del>
          </w:p>
        </w:tc>
        <w:tc>
          <w:tcPr>
            <w:tcW w:w="546" w:type="pct"/>
          </w:tcPr>
          <w:p w14:paraId="1B8E2BC7" w14:textId="77777777" w:rsidR="00F77BDD" w:rsidRPr="002F4A36" w:rsidRDefault="006D238B" w:rsidP="002F4A36">
            <w:pPr>
              <w:spacing w:line="240" w:lineRule="auto"/>
              <w:jc w:val="right"/>
              <w:rPr>
                <w:del w:id="7239" w:author="Hannah McSorley" w:date="2020-08-05T02:53:00Z"/>
                <w:rFonts w:asciiTheme="minorHAnsi" w:hAnsiTheme="minorHAnsi" w:cstheme="minorHAnsi"/>
              </w:rPr>
            </w:pPr>
            <w:del w:id="7240" w:author="Hannah McSorley" w:date="2020-08-05T02:53:00Z">
              <w:r w:rsidRPr="002F4A36">
                <w:rPr>
                  <w:rFonts w:asciiTheme="minorHAnsi" w:hAnsiTheme="minorHAnsi" w:cstheme="minorHAnsi"/>
                </w:rPr>
                <w:delText>4.1</w:delText>
              </w:r>
            </w:del>
          </w:p>
        </w:tc>
        <w:tc>
          <w:tcPr>
            <w:tcW w:w="571" w:type="pct"/>
          </w:tcPr>
          <w:p w14:paraId="38322332" w14:textId="77777777" w:rsidR="00F77BDD" w:rsidRPr="002F4A36" w:rsidRDefault="006D238B" w:rsidP="002F4A36">
            <w:pPr>
              <w:spacing w:line="240" w:lineRule="auto"/>
              <w:jc w:val="right"/>
              <w:rPr>
                <w:del w:id="7241" w:author="Hannah McSorley" w:date="2020-08-05T02:53:00Z"/>
                <w:rFonts w:asciiTheme="minorHAnsi" w:hAnsiTheme="minorHAnsi" w:cstheme="minorHAnsi"/>
              </w:rPr>
            </w:pPr>
            <w:del w:id="7242" w:author="Hannah McSorley" w:date="2020-08-05T02:53:00Z">
              <w:r w:rsidRPr="002F4A36">
                <w:rPr>
                  <w:rFonts w:asciiTheme="minorHAnsi" w:hAnsiTheme="minorHAnsi" w:cstheme="minorHAnsi"/>
                </w:rPr>
                <w:delText>1.3</w:delText>
              </w:r>
            </w:del>
          </w:p>
        </w:tc>
        <w:tc>
          <w:tcPr>
            <w:tcW w:w="428" w:type="pct"/>
          </w:tcPr>
          <w:p w14:paraId="767D0DF3" w14:textId="77777777" w:rsidR="00F77BDD" w:rsidRPr="002F4A36" w:rsidRDefault="006D238B" w:rsidP="002F4A36">
            <w:pPr>
              <w:spacing w:line="240" w:lineRule="auto"/>
              <w:jc w:val="right"/>
              <w:rPr>
                <w:del w:id="7243" w:author="Hannah McSorley" w:date="2020-08-05T02:53:00Z"/>
                <w:rFonts w:asciiTheme="minorHAnsi" w:hAnsiTheme="minorHAnsi" w:cstheme="minorHAnsi"/>
              </w:rPr>
            </w:pPr>
            <w:del w:id="7244" w:author="Hannah McSorley" w:date="2020-08-05T02:53:00Z">
              <w:r w:rsidRPr="002F4A36">
                <w:rPr>
                  <w:rFonts w:asciiTheme="minorHAnsi" w:hAnsiTheme="minorHAnsi" w:cstheme="minorHAnsi"/>
                </w:rPr>
                <w:delText>32</w:delText>
              </w:r>
            </w:del>
          </w:p>
        </w:tc>
        <w:tc>
          <w:tcPr>
            <w:tcW w:w="0" w:type="auto"/>
          </w:tcPr>
          <w:p w14:paraId="368D2CD9" w14:textId="77777777" w:rsidR="00F77BDD" w:rsidRPr="002F4A36" w:rsidRDefault="006D238B" w:rsidP="002F4A36">
            <w:pPr>
              <w:spacing w:line="240" w:lineRule="auto"/>
              <w:jc w:val="right"/>
              <w:rPr>
                <w:del w:id="7245" w:author="Hannah McSorley" w:date="2020-08-05T02:53:00Z"/>
                <w:rFonts w:asciiTheme="minorHAnsi" w:hAnsiTheme="minorHAnsi" w:cstheme="minorHAnsi"/>
              </w:rPr>
            </w:pPr>
            <w:del w:id="7246" w:author="Hannah McSorley" w:date="2020-08-05T02:53:00Z">
              <w:r w:rsidRPr="002F4A36">
                <w:rPr>
                  <w:rFonts w:asciiTheme="minorHAnsi" w:hAnsiTheme="minorHAnsi" w:cstheme="minorHAnsi"/>
                </w:rPr>
                <w:delText>1.79</w:delText>
              </w:r>
            </w:del>
          </w:p>
        </w:tc>
        <w:tc>
          <w:tcPr>
            <w:tcW w:w="0" w:type="auto"/>
          </w:tcPr>
          <w:p w14:paraId="60FE4730" w14:textId="77777777" w:rsidR="00F77BDD" w:rsidRPr="002F4A36" w:rsidRDefault="006D238B" w:rsidP="002F4A36">
            <w:pPr>
              <w:spacing w:line="240" w:lineRule="auto"/>
              <w:jc w:val="right"/>
              <w:rPr>
                <w:del w:id="7247" w:author="Hannah McSorley" w:date="2020-08-05T02:53:00Z"/>
                <w:rFonts w:asciiTheme="minorHAnsi" w:hAnsiTheme="minorHAnsi" w:cstheme="minorHAnsi"/>
              </w:rPr>
            </w:pPr>
            <w:del w:id="7248" w:author="Hannah McSorley" w:date="2020-08-05T02:53:00Z">
              <w:r w:rsidRPr="002F4A36">
                <w:rPr>
                  <w:rFonts w:asciiTheme="minorHAnsi" w:hAnsiTheme="minorHAnsi" w:cstheme="minorHAnsi"/>
                </w:rPr>
                <w:delText>3.74</w:delText>
              </w:r>
            </w:del>
          </w:p>
        </w:tc>
        <w:tc>
          <w:tcPr>
            <w:tcW w:w="0" w:type="auto"/>
          </w:tcPr>
          <w:p w14:paraId="15FDEBC9" w14:textId="77777777" w:rsidR="00F77BDD" w:rsidRPr="002F4A36" w:rsidRDefault="006D238B" w:rsidP="002F4A36">
            <w:pPr>
              <w:spacing w:line="240" w:lineRule="auto"/>
              <w:jc w:val="right"/>
              <w:rPr>
                <w:del w:id="7249" w:author="Hannah McSorley" w:date="2020-08-05T02:53:00Z"/>
                <w:rFonts w:asciiTheme="minorHAnsi" w:hAnsiTheme="minorHAnsi" w:cstheme="minorHAnsi"/>
              </w:rPr>
            </w:pPr>
            <w:del w:id="7250" w:author="Hannah McSorley" w:date="2020-08-05T02:53:00Z">
              <w:r w:rsidRPr="002F4A36">
                <w:rPr>
                  <w:rFonts w:asciiTheme="minorHAnsi" w:hAnsiTheme="minorHAnsi" w:cstheme="minorHAnsi"/>
                </w:rPr>
                <w:delText>7.47</w:delText>
              </w:r>
            </w:del>
          </w:p>
        </w:tc>
      </w:tr>
      <w:tr w:rsidR="00F77BDD" w:rsidRPr="002F4A36" w14:paraId="0DBDDAE0" w14:textId="77777777" w:rsidTr="002F4A36">
        <w:trPr>
          <w:del w:id="7251" w:author="Hannah McSorley" w:date="2020-08-05T02:53:00Z"/>
        </w:trPr>
        <w:tc>
          <w:tcPr>
            <w:tcW w:w="0" w:type="auto"/>
          </w:tcPr>
          <w:p w14:paraId="643DEC3D" w14:textId="77777777" w:rsidR="00F77BDD" w:rsidRPr="002F4A36" w:rsidRDefault="006D238B" w:rsidP="002F4A36">
            <w:pPr>
              <w:spacing w:line="240" w:lineRule="auto"/>
              <w:rPr>
                <w:del w:id="7252" w:author="Hannah McSorley" w:date="2020-08-05T02:53:00Z"/>
                <w:rFonts w:asciiTheme="minorHAnsi" w:hAnsiTheme="minorHAnsi" w:cstheme="minorHAnsi"/>
              </w:rPr>
            </w:pPr>
            <w:del w:id="7253" w:author="Hannah McSorley" w:date="2020-08-05T02:53:00Z">
              <w:r w:rsidRPr="002F4A36">
                <w:rPr>
                  <w:rFonts w:asciiTheme="minorHAnsi" w:hAnsiTheme="minorHAnsi" w:cstheme="minorHAnsi"/>
                </w:rPr>
                <w:delText>CraggCrk</w:delText>
              </w:r>
            </w:del>
          </w:p>
        </w:tc>
        <w:tc>
          <w:tcPr>
            <w:tcW w:w="687" w:type="pct"/>
          </w:tcPr>
          <w:p w14:paraId="369CCD2F" w14:textId="77777777" w:rsidR="00F77BDD" w:rsidRPr="002F4A36" w:rsidRDefault="006D238B" w:rsidP="002F4A36">
            <w:pPr>
              <w:spacing w:line="240" w:lineRule="auto"/>
              <w:rPr>
                <w:del w:id="7254" w:author="Hannah McSorley" w:date="2020-08-05T02:53:00Z"/>
                <w:rFonts w:asciiTheme="minorHAnsi" w:hAnsiTheme="minorHAnsi" w:cstheme="minorHAnsi"/>
              </w:rPr>
            </w:pPr>
            <w:del w:id="7255" w:author="Hannah McSorley" w:date="2020-08-05T02:53:00Z">
              <w:r w:rsidRPr="002F4A36">
                <w:rPr>
                  <w:rFonts w:asciiTheme="minorHAnsi" w:hAnsiTheme="minorHAnsi" w:cstheme="minorHAnsi"/>
                </w:rPr>
                <w:delText>Rack</w:delText>
              </w:r>
            </w:del>
          </w:p>
        </w:tc>
        <w:tc>
          <w:tcPr>
            <w:tcW w:w="499" w:type="pct"/>
          </w:tcPr>
          <w:p w14:paraId="38784291" w14:textId="77777777" w:rsidR="00F77BDD" w:rsidRPr="002F4A36" w:rsidRDefault="006D238B" w:rsidP="002F4A36">
            <w:pPr>
              <w:spacing w:line="240" w:lineRule="auto"/>
              <w:jc w:val="right"/>
              <w:rPr>
                <w:del w:id="7256" w:author="Hannah McSorley" w:date="2020-08-05T02:53:00Z"/>
                <w:rFonts w:asciiTheme="minorHAnsi" w:hAnsiTheme="minorHAnsi" w:cstheme="minorHAnsi"/>
              </w:rPr>
            </w:pPr>
            <w:del w:id="7257" w:author="Hannah McSorley" w:date="2020-08-05T02:53:00Z">
              <w:r w:rsidRPr="002F4A36">
                <w:rPr>
                  <w:rFonts w:asciiTheme="minorHAnsi" w:hAnsiTheme="minorHAnsi" w:cstheme="minorHAnsi"/>
                </w:rPr>
                <w:delText>32</w:delText>
              </w:r>
            </w:del>
          </w:p>
        </w:tc>
        <w:tc>
          <w:tcPr>
            <w:tcW w:w="546" w:type="pct"/>
          </w:tcPr>
          <w:p w14:paraId="789E7AE1" w14:textId="77777777" w:rsidR="00F77BDD" w:rsidRPr="002F4A36" w:rsidRDefault="006D238B" w:rsidP="002F4A36">
            <w:pPr>
              <w:spacing w:line="240" w:lineRule="auto"/>
              <w:jc w:val="right"/>
              <w:rPr>
                <w:del w:id="7258" w:author="Hannah McSorley" w:date="2020-08-05T02:53:00Z"/>
                <w:rFonts w:asciiTheme="minorHAnsi" w:hAnsiTheme="minorHAnsi" w:cstheme="minorHAnsi"/>
              </w:rPr>
            </w:pPr>
            <w:del w:id="7259" w:author="Hannah McSorley" w:date="2020-08-05T02:53:00Z">
              <w:r w:rsidRPr="002F4A36">
                <w:rPr>
                  <w:rFonts w:asciiTheme="minorHAnsi" w:hAnsiTheme="minorHAnsi" w:cstheme="minorHAnsi"/>
                </w:rPr>
                <w:delText>5.3</w:delText>
              </w:r>
            </w:del>
          </w:p>
        </w:tc>
        <w:tc>
          <w:tcPr>
            <w:tcW w:w="571" w:type="pct"/>
          </w:tcPr>
          <w:p w14:paraId="72DD1181" w14:textId="77777777" w:rsidR="00F77BDD" w:rsidRPr="002F4A36" w:rsidRDefault="006D238B" w:rsidP="002F4A36">
            <w:pPr>
              <w:spacing w:line="240" w:lineRule="auto"/>
              <w:jc w:val="right"/>
              <w:rPr>
                <w:del w:id="7260" w:author="Hannah McSorley" w:date="2020-08-05T02:53:00Z"/>
                <w:rFonts w:asciiTheme="minorHAnsi" w:hAnsiTheme="minorHAnsi" w:cstheme="minorHAnsi"/>
              </w:rPr>
            </w:pPr>
            <w:del w:id="7261" w:author="Hannah McSorley" w:date="2020-08-05T02:53:00Z">
              <w:r w:rsidRPr="002F4A36">
                <w:rPr>
                  <w:rFonts w:asciiTheme="minorHAnsi" w:hAnsiTheme="minorHAnsi" w:cstheme="minorHAnsi"/>
                </w:rPr>
                <w:delText>1.5</w:delText>
              </w:r>
            </w:del>
          </w:p>
        </w:tc>
        <w:tc>
          <w:tcPr>
            <w:tcW w:w="428" w:type="pct"/>
          </w:tcPr>
          <w:p w14:paraId="25F5872A" w14:textId="77777777" w:rsidR="00F77BDD" w:rsidRPr="002F4A36" w:rsidRDefault="006D238B" w:rsidP="002F4A36">
            <w:pPr>
              <w:spacing w:line="240" w:lineRule="auto"/>
              <w:jc w:val="right"/>
              <w:rPr>
                <w:del w:id="7262" w:author="Hannah McSorley" w:date="2020-08-05T02:53:00Z"/>
                <w:rFonts w:asciiTheme="minorHAnsi" w:hAnsiTheme="minorHAnsi" w:cstheme="minorHAnsi"/>
              </w:rPr>
            </w:pPr>
            <w:del w:id="7263" w:author="Hannah McSorley" w:date="2020-08-05T02:53:00Z">
              <w:r w:rsidRPr="002F4A36">
                <w:rPr>
                  <w:rFonts w:asciiTheme="minorHAnsi" w:hAnsiTheme="minorHAnsi" w:cstheme="minorHAnsi"/>
                </w:rPr>
                <w:delText>29</w:delText>
              </w:r>
            </w:del>
          </w:p>
        </w:tc>
        <w:tc>
          <w:tcPr>
            <w:tcW w:w="0" w:type="auto"/>
          </w:tcPr>
          <w:p w14:paraId="574F0F21" w14:textId="77777777" w:rsidR="00F77BDD" w:rsidRPr="002F4A36" w:rsidRDefault="006D238B" w:rsidP="002F4A36">
            <w:pPr>
              <w:spacing w:line="240" w:lineRule="auto"/>
              <w:jc w:val="right"/>
              <w:rPr>
                <w:del w:id="7264" w:author="Hannah McSorley" w:date="2020-08-05T02:53:00Z"/>
                <w:rFonts w:asciiTheme="minorHAnsi" w:hAnsiTheme="minorHAnsi" w:cstheme="minorHAnsi"/>
              </w:rPr>
            </w:pPr>
            <w:del w:id="7265" w:author="Hannah McSorley" w:date="2020-08-05T02:53:00Z">
              <w:r w:rsidRPr="002F4A36">
                <w:rPr>
                  <w:rFonts w:asciiTheme="minorHAnsi" w:hAnsiTheme="minorHAnsi" w:cstheme="minorHAnsi"/>
                </w:rPr>
                <w:delText>3.00</w:delText>
              </w:r>
            </w:del>
          </w:p>
        </w:tc>
        <w:tc>
          <w:tcPr>
            <w:tcW w:w="0" w:type="auto"/>
          </w:tcPr>
          <w:p w14:paraId="0F0439A9" w14:textId="77777777" w:rsidR="00F77BDD" w:rsidRPr="002F4A36" w:rsidRDefault="006D238B" w:rsidP="002F4A36">
            <w:pPr>
              <w:spacing w:line="240" w:lineRule="auto"/>
              <w:jc w:val="right"/>
              <w:rPr>
                <w:del w:id="7266" w:author="Hannah McSorley" w:date="2020-08-05T02:53:00Z"/>
                <w:rFonts w:asciiTheme="minorHAnsi" w:hAnsiTheme="minorHAnsi" w:cstheme="minorHAnsi"/>
              </w:rPr>
            </w:pPr>
            <w:del w:id="7267" w:author="Hannah McSorley" w:date="2020-08-05T02:53:00Z">
              <w:r w:rsidRPr="002F4A36">
                <w:rPr>
                  <w:rFonts w:asciiTheme="minorHAnsi" w:hAnsiTheme="minorHAnsi" w:cstheme="minorHAnsi"/>
                </w:rPr>
                <w:delText>4.91</w:delText>
              </w:r>
            </w:del>
          </w:p>
        </w:tc>
        <w:tc>
          <w:tcPr>
            <w:tcW w:w="0" w:type="auto"/>
          </w:tcPr>
          <w:p w14:paraId="3024C59D" w14:textId="77777777" w:rsidR="00F77BDD" w:rsidRPr="002F4A36" w:rsidRDefault="006D238B" w:rsidP="002F4A36">
            <w:pPr>
              <w:spacing w:line="240" w:lineRule="auto"/>
              <w:jc w:val="right"/>
              <w:rPr>
                <w:del w:id="7268" w:author="Hannah McSorley" w:date="2020-08-05T02:53:00Z"/>
                <w:rFonts w:asciiTheme="minorHAnsi" w:hAnsiTheme="minorHAnsi" w:cstheme="minorHAnsi"/>
              </w:rPr>
            </w:pPr>
            <w:del w:id="7269" w:author="Hannah McSorley" w:date="2020-08-05T02:53:00Z">
              <w:r w:rsidRPr="002F4A36">
                <w:rPr>
                  <w:rFonts w:asciiTheme="minorHAnsi" w:hAnsiTheme="minorHAnsi" w:cstheme="minorHAnsi"/>
                </w:rPr>
                <w:delText>8.22</w:delText>
              </w:r>
            </w:del>
          </w:p>
        </w:tc>
      </w:tr>
      <w:tr w:rsidR="00F77BDD" w:rsidRPr="002F4A36" w14:paraId="01A422FC" w14:textId="77777777" w:rsidTr="002F4A36">
        <w:trPr>
          <w:del w:id="7270" w:author="Hannah McSorley" w:date="2020-08-05T02:53:00Z"/>
        </w:trPr>
        <w:tc>
          <w:tcPr>
            <w:tcW w:w="0" w:type="auto"/>
          </w:tcPr>
          <w:p w14:paraId="478277C0" w14:textId="77777777" w:rsidR="00F77BDD" w:rsidRPr="002F4A36" w:rsidRDefault="006D238B" w:rsidP="002F4A36">
            <w:pPr>
              <w:spacing w:line="240" w:lineRule="auto"/>
              <w:rPr>
                <w:del w:id="7271" w:author="Hannah McSorley" w:date="2020-08-05T02:53:00Z"/>
                <w:rFonts w:asciiTheme="minorHAnsi" w:hAnsiTheme="minorHAnsi" w:cstheme="minorHAnsi"/>
              </w:rPr>
            </w:pPr>
            <w:del w:id="7272" w:author="Hannah McSorley" w:date="2020-08-05T02:53:00Z">
              <w:r w:rsidRPr="002F4A36">
                <w:rPr>
                  <w:rFonts w:asciiTheme="minorHAnsi" w:hAnsiTheme="minorHAnsi" w:cstheme="minorHAnsi"/>
                </w:rPr>
                <w:delText>WestLeech</w:delText>
              </w:r>
            </w:del>
          </w:p>
        </w:tc>
        <w:tc>
          <w:tcPr>
            <w:tcW w:w="687" w:type="pct"/>
          </w:tcPr>
          <w:p w14:paraId="7338D950" w14:textId="77777777" w:rsidR="00F77BDD" w:rsidRPr="002F4A36" w:rsidRDefault="006D238B" w:rsidP="002F4A36">
            <w:pPr>
              <w:spacing w:line="240" w:lineRule="auto"/>
              <w:rPr>
                <w:del w:id="7273" w:author="Hannah McSorley" w:date="2020-08-05T02:53:00Z"/>
                <w:rFonts w:asciiTheme="minorHAnsi" w:hAnsiTheme="minorHAnsi" w:cstheme="minorHAnsi"/>
              </w:rPr>
            </w:pPr>
            <w:del w:id="7274" w:author="Hannah McSorley" w:date="2020-08-05T02:53:00Z">
              <w:r w:rsidRPr="002F4A36">
                <w:rPr>
                  <w:rFonts w:asciiTheme="minorHAnsi" w:hAnsiTheme="minorHAnsi" w:cstheme="minorHAnsi"/>
                </w:rPr>
                <w:delText>Grab</w:delText>
              </w:r>
            </w:del>
          </w:p>
        </w:tc>
        <w:tc>
          <w:tcPr>
            <w:tcW w:w="499" w:type="pct"/>
          </w:tcPr>
          <w:p w14:paraId="66F5C6B9" w14:textId="77777777" w:rsidR="00F77BDD" w:rsidRPr="002F4A36" w:rsidRDefault="006D238B" w:rsidP="002F4A36">
            <w:pPr>
              <w:spacing w:line="240" w:lineRule="auto"/>
              <w:jc w:val="right"/>
              <w:rPr>
                <w:del w:id="7275" w:author="Hannah McSorley" w:date="2020-08-05T02:53:00Z"/>
                <w:rFonts w:asciiTheme="minorHAnsi" w:hAnsiTheme="minorHAnsi" w:cstheme="minorHAnsi"/>
              </w:rPr>
            </w:pPr>
            <w:del w:id="7276" w:author="Hannah McSorley" w:date="2020-08-05T02:53:00Z">
              <w:r w:rsidRPr="002F4A36">
                <w:rPr>
                  <w:rFonts w:asciiTheme="minorHAnsi" w:hAnsiTheme="minorHAnsi" w:cstheme="minorHAnsi"/>
                </w:rPr>
                <w:delText>21</w:delText>
              </w:r>
            </w:del>
          </w:p>
        </w:tc>
        <w:tc>
          <w:tcPr>
            <w:tcW w:w="546" w:type="pct"/>
          </w:tcPr>
          <w:p w14:paraId="7DD5A05D" w14:textId="77777777" w:rsidR="00F77BDD" w:rsidRPr="002F4A36" w:rsidRDefault="006D238B" w:rsidP="002F4A36">
            <w:pPr>
              <w:spacing w:line="240" w:lineRule="auto"/>
              <w:jc w:val="right"/>
              <w:rPr>
                <w:del w:id="7277" w:author="Hannah McSorley" w:date="2020-08-05T02:53:00Z"/>
                <w:rFonts w:asciiTheme="minorHAnsi" w:hAnsiTheme="minorHAnsi" w:cstheme="minorHAnsi"/>
              </w:rPr>
            </w:pPr>
            <w:del w:id="7278" w:author="Hannah McSorley" w:date="2020-08-05T02:53:00Z">
              <w:r w:rsidRPr="002F4A36">
                <w:rPr>
                  <w:rFonts w:asciiTheme="minorHAnsi" w:hAnsiTheme="minorHAnsi" w:cstheme="minorHAnsi"/>
                </w:rPr>
                <w:delText>4.3</w:delText>
              </w:r>
            </w:del>
          </w:p>
        </w:tc>
        <w:tc>
          <w:tcPr>
            <w:tcW w:w="571" w:type="pct"/>
          </w:tcPr>
          <w:p w14:paraId="077604FA" w14:textId="77777777" w:rsidR="00F77BDD" w:rsidRPr="002F4A36" w:rsidRDefault="006D238B" w:rsidP="002F4A36">
            <w:pPr>
              <w:spacing w:line="240" w:lineRule="auto"/>
              <w:jc w:val="right"/>
              <w:rPr>
                <w:del w:id="7279" w:author="Hannah McSorley" w:date="2020-08-05T02:53:00Z"/>
                <w:rFonts w:asciiTheme="minorHAnsi" w:hAnsiTheme="minorHAnsi" w:cstheme="minorHAnsi"/>
              </w:rPr>
            </w:pPr>
            <w:del w:id="7280" w:author="Hannah McSorley" w:date="2020-08-05T02:53:00Z">
              <w:r w:rsidRPr="002F4A36">
                <w:rPr>
                  <w:rFonts w:asciiTheme="minorHAnsi" w:hAnsiTheme="minorHAnsi" w:cstheme="minorHAnsi"/>
                </w:rPr>
                <w:delText>1.8</w:delText>
              </w:r>
            </w:del>
          </w:p>
        </w:tc>
        <w:tc>
          <w:tcPr>
            <w:tcW w:w="428" w:type="pct"/>
          </w:tcPr>
          <w:p w14:paraId="55A9A198" w14:textId="77777777" w:rsidR="00F77BDD" w:rsidRPr="002F4A36" w:rsidRDefault="006D238B" w:rsidP="002F4A36">
            <w:pPr>
              <w:spacing w:line="240" w:lineRule="auto"/>
              <w:jc w:val="right"/>
              <w:rPr>
                <w:del w:id="7281" w:author="Hannah McSorley" w:date="2020-08-05T02:53:00Z"/>
                <w:rFonts w:asciiTheme="minorHAnsi" w:hAnsiTheme="minorHAnsi" w:cstheme="minorHAnsi"/>
              </w:rPr>
            </w:pPr>
            <w:del w:id="7282" w:author="Hannah McSorley" w:date="2020-08-05T02:53:00Z">
              <w:r w:rsidRPr="002F4A36">
                <w:rPr>
                  <w:rFonts w:asciiTheme="minorHAnsi" w:hAnsiTheme="minorHAnsi" w:cstheme="minorHAnsi"/>
                </w:rPr>
                <w:delText>42</w:delText>
              </w:r>
            </w:del>
          </w:p>
        </w:tc>
        <w:tc>
          <w:tcPr>
            <w:tcW w:w="0" w:type="auto"/>
          </w:tcPr>
          <w:p w14:paraId="67A91597" w14:textId="77777777" w:rsidR="00F77BDD" w:rsidRPr="002F4A36" w:rsidRDefault="006D238B" w:rsidP="002F4A36">
            <w:pPr>
              <w:spacing w:line="240" w:lineRule="auto"/>
              <w:jc w:val="right"/>
              <w:rPr>
                <w:del w:id="7283" w:author="Hannah McSorley" w:date="2020-08-05T02:53:00Z"/>
                <w:rFonts w:asciiTheme="minorHAnsi" w:hAnsiTheme="minorHAnsi" w:cstheme="minorHAnsi"/>
              </w:rPr>
            </w:pPr>
            <w:del w:id="7284" w:author="Hannah McSorley" w:date="2020-08-05T02:53:00Z">
              <w:r w:rsidRPr="002F4A36">
                <w:rPr>
                  <w:rFonts w:asciiTheme="minorHAnsi" w:hAnsiTheme="minorHAnsi" w:cstheme="minorHAnsi"/>
                </w:rPr>
                <w:delText>2.00</w:delText>
              </w:r>
            </w:del>
          </w:p>
        </w:tc>
        <w:tc>
          <w:tcPr>
            <w:tcW w:w="0" w:type="auto"/>
          </w:tcPr>
          <w:p w14:paraId="5CAE25BC" w14:textId="77777777" w:rsidR="00F77BDD" w:rsidRPr="002F4A36" w:rsidRDefault="006D238B" w:rsidP="002F4A36">
            <w:pPr>
              <w:spacing w:line="240" w:lineRule="auto"/>
              <w:jc w:val="right"/>
              <w:rPr>
                <w:del w:id="7285" w:author="Hannah McSorley" w:date="2020-08-05T02:53:00Z"/>
                <w:rFonts w:asciiTheme="minorHAnsi" w:hAnsiTheme="minorHAnsi" w:cstheme="minorHAnsi"/>
              </w:rPr>
            </w:pPr>
            <w:del w:id="7286" w:author="Hannah McSorley" w:date="2020-08-05T02:53:00Z">
              <w:r w:rsidRPr="002F4A36">
                <w:rPr>
                  <w:rFonts w:asciiTheme="minorHAnsi" w:hAnsiTheme="minorHAnsi" w:cstheme="minorHAnsi"/>
                </w:rPr>
                <w:delText>4.23</w:delText>
              </w:r>
            </w:del>
          </w:p>
        </w:tc>
        <w:tc>
          <w:tcPr>
            <w:tcW w:w="0" w:type="auto"/>
          </w:tcPr>
          <w:p w14:paraId="1FEA7C02" w14:textId="77777777" w:rsidR="00F77BDD" w:rsidRPr="002F4A36" w:rsidRDefault="006D238B" w:rsidP="002F4A36">
            <w:pPr>
              <w:spacing w:line="240" w:lineRule="auto"/>
              <w:jc w:val="right"/>
              <w:rPr>
                <w:del w:id="7287" w:author="Hannah McSorley" w:date="2020-08-05T02:53:00Z"/>
                <w:rFonts w:asciiTheme="minorHAnsi" w:hAnsiTheme="minorHAnsi" w:cstheme="minorHAnsi"/>
              </w:rPr>
            </w:pPr>
            <w:del w:id="7288" w:author="Hannah McSorley" w:date="2020-08-05T02:53:00Z">
              <w:r w:rsidRPr="002F4A36">
                <w:rPr>
                  <w:rFonts w:asciiTheme="minorHAnsi" w:hAnsiTheme="minorHAnsi" w:cstheme="minorHAnsi"/>
                </w:rPr>
                <w:delText>9.08</w:delText>
              </w:r>
            </w:del>
          </w:p>
        </w:tc>
      </w:tr>
      <w:tr w:rsidR="00F77BDD" w:rsidRPr="002F4A36" w14:paraId="541C4FDE" w14:textId="77777777" w:rsidTr="002F4A36">
        <w:trPr>
          <w:del w:id="7289" w:author="Hannah McSorley" w:date="2020-08-05T02:53:00Z"/>
        </w:trPr>
        <w:tc>
          <w:tcPr>
            <w:tcW w:w="0" w:type="auto"/>
          </w:tcPr>
          <w:p w14:paraId="10DED140" w14:textId="77777777" w:rsidR="00F77BDD" w:rsidRPr="002F4A36" w:rsidRDefault="006D238B" w:rsidP="002F4A36">
            <w:pPr>
              <w:spacing w:line="240" w:lineRule="auto"/>
              <w:rPr>
                <w:del w:id="7290" w:author="Hannah McSorley" w:date="2020-08-05T02:53:00Z"/>
                <w:rFonts w:asciiTheme="minorHAnsi" w:hAnsiTheme="minorHAnsi" w:cstheme="minorHAnsi"/>
              </w:rPr>
            </w:pPr>
            <w:del w:id="7291" w:author="Hannah McSorley" w:date="2020-08-05T02:53:00Z">
              <w:r w:rsidRPr="002F4A36">
                <w:rPr>
                  <w:rFonts w:asciiTheme="minorHAnsi" w:hAnsiTheme="minorHAnsi" w:cstheme="minorHAnsi"/>
                </w:rPr>
                <w:delText>WestLeech</w:delText>
              </w:r>
            </w:del>
          </w:p>
        </w:tc>
        <w:tc>
          <w:tcPr>
            <w:tcW w:w="687" w:type="pct"/>
          </w:tcPr>
          <w:p w14:paraId="4F0E4477" w14:textId="77777777" w:rsidR="00F77BDD" w:rsidRPr="002F4A36" w:rsidRDefault="006D238B" w:rsidP="002F4A36">
            <w:pPr>
              <w:spacing w:line="240" w:lineRule="auto"/>
              <w:rPr>
                <w:del w:id="7292" w:author="Hannah McSorley" w:date="2020-08-05T02:53:00Z"/>
                <w:rFonts w:asciiTheme="minorHAnsi" w:hAnsiTheme="minorHAnsi" w:cstheme="minorHAnsi"/>
              </w:rPr>
            </w:pPr>
            <w:del w:id="7293" w:author="Hannah McSorley" w:date="2020-08-05T02:53:00Z">
              <w:r w:rsidRPr="002F4A36">
                <w:rPr>
                  <w:rFonts w:asciiTheme="minorHAnsi" w:hAnsiTheme="minorHAnsi" w:cstheme="minorHAnsi"/>
                </w:rPr>
                <w:delText>Rack</w:delText>
              </w:r>
            </w:del>
          </w:p>
        </w:tc>
        <w:tc>
          <w:tcPr>
            <w:tcW w:w="499" w:type="pct"/>
          </w:tcPr>
          <w:p w14:paraId="716561C1" w14:textId="77777777" w:rsidR="00F77BDD" w:rsidRPr="002F4A36" w:rsidRDefault="006D238B" w:rsidP="002F4A36">
            <w:pPr>
              <w:spacing w:line="240" w:lineRule="auto"/>
              <w:jc w:val="right"/>
              <w:rPr>
                <w:del w:id="7294" w:author="Hannah McSorley" w:date="2020-08-05T02:53:00Z"/>
                <w:rFonts w:asciiTheme="minorHAnsi" w:hAnsiTheme="minorHAnsi" w:cstheme="minorHAnsi"/>
              </w:rPr>
            </w:pPr>
            <w:del w:id="7295" w:author="Hannah McSorley" w:date="2020-08-05T02:53:00Z">
              <w:r w:rsidRPr="002F4A36">
                <w:rPr>
                  <w:rFonts w:asciiTheme="minorHAnsi" w:hAnsiTheme="minorHAnsi" w:cstheme="minorHAnsi"/>
                </w:rPr>
                <w:delText>36</w:delText>
              </w:r>
            </w:del>
          </w:p>
        </w:tc>
        <w:tc>
          <w:tcPr>
            <w:tcW w:w="546" w:type="pct"/>
          </w:tcPr>
          <w:p w14:paraId="59642D6F" w14:textId="77777777" w:rsidR="00F77BDD" w:rsidRPr="002F4A36" w:rsidRDefault="006D238B" w:rsidP="002F4A36">
            <w:pPr>
              <w:spacing w:line="240" w:lineRule="auto"/>
              <w:jc w:val="right"/>
              <w:rPr>
                <w:del w:id="7296" w:author="Hannah McSorley" w:date="2020-08-05T02:53:00Z"/>
                <w:rFonts w:asciiTheme="minorHAnsi" w:hAnsiTheme="minorHAnsi" w:cstheme="minorHAnsi"/>
              </w:rPr>
            </w:pPr>
            <w:del w:id="7297" w:author="Hannah McSorley" w:date="2020-08-05T02:53:00Z">
              <w:r w:rsidRPr="002F4A36">
                <w:rPr>
                  <w:rFonts w:asciiTheme="minorHAnsi" w:hAnsiTheme="minorHAnsi" w:cstheme="minorHAnsi"/>
                </w:rPr>
                <w:delText>6.7</w:delText>
              </w:r>
            </w:del>
          </w:p>
        </w:tc>
        <w:tc>
          <w:tcPr>
            <w:tcW w:w="571" w:type="pct"/>
          </w:tcPr>
          <w:p w14:paraId="732FF322" w14:textId="77777777" w:rsidR="00F77BDD" w:rsidRPr="002F4A36" w:rsidRDefault="006D238B" w:rsidP="002F4A36">
            <w:pPr>
              <w:spacing w:line="240" w:lineRule="auto"/>
              <w:jc w:val="right"/>
              <w:rPr>
                <w:del w:id="7298" w:author="Hannah McSorley" w:date="2020-08-05T02:53:00Z"/>
                <w:rFonts w:asciiTheme="minorHAnsi" w:hAnsiTheme="minorHAnsi" w:cstheme="minorHAnsi"/>
              </w:rPr>
            </w:pPr>
            <w:del w:id="7299" w:author="Hannah McSorley" w:date="2020-08-05T02:53:00Z">
              <w:r w:rsidRPr="002F4A36">
                <w:rPr>
                  <w:rFonts w:asciiTheme="minorHAnsi" w:hAnsiTheme="minorHAnsi" w:cstheme="minorHAnsi"/>
                </w:rPr>
                <w:delText>2.2</w:delText>
              </w:r>
            </w:del>
          </w:p>
        </w:tc>
        <w:tc>
          <w:tcPr>
            <w:tcW w:w="428" w:type="pct"/>
          </w:tcPr>
          <w:p w14:paraId="118F4A34" w14:textId="77777777" w:rsidR="00F77BDD" w:rsidRPr="002F4A36" w:rsidRDefault="006D238B" w:rsidP="002F4A36">
            <w:pPr>
              <w:spacing w:line="240" w:lineRule="auto"/>
              <w:jc w:val="right"/>
              <w:rPr>
                <w:del w:id="7300" w:author="Hannah McSorley" w:date="2020-08-05T02:53:00Z"/>
                <w:rFonts w:asciiTheme="minorHAnsi" w:hAnsiTheme="minorHAnsi" w:cstheme="minorHAnsi"/>
              </w:rPr>
            </w:pPr>
            <w:del w:id="7301" w:author="Hannah McSorley" w:date="2020-08-05T02:53:00Z">
              <w:r w:rsidRPr="002F4A36">
                <w:rPr>
                  <w:rFonts w:asciiTheme="minorHAnsi" w:hAnsiTheme="minorHAnsi" w:cstheme="minorHAnsi"/>
                </w:rPr>
                <w:delText>33</w:delText>
              </w:r>
            </w:del>
          </w:p>
        </w:tc>
        <w:tc>
          <w:tcPr>
            <w:tcW w:w="0" w:type="auto"/>
          </w:tcPr>
          <w:p w14:paraId="411E6144" w14:textId="77777777" w:rsidR="00F77BDD" w:rsidRPr="002F4A36" w:rsidRDefault="006D238B" w:rsidP="002F4A36">
            <w:pPr>
              <w:spacing w:line="240" w:lineRule="auto"/>
              <w:jc w:val="right"/>
              <w:rPr>
                <w:del w:id="7302" w:author="Hannah McSorley" w:date="2020-08-05T02:53:00Z"/>
                <w:rFonts w:asciiTheme="minorHAnsi" w:hAnsiTheme="minorHAnsi" w:cstheme="minorHAnsi"/>
              </w:rPr>
            </w:pPr>
            <w:del w:id="7303" w:author="Hannah McSorley" w:date="2020-08-05T02:53:00Z">
              <w:r w:rsidRPr="002F4A36">
                <w:rPr>
                  <w:rFonts w:asciiTheme="minorHAnsi" w:hAnsiTheme="minorHAnsi" w:cstheme="minorHAnsi"/>
                </w:rPr>
                <w:delText>2.89</w:delText>
              </w:r>
            </w:del>
          </w:p>
        </w:tc>
        <w:tc>
          <w:tcPr>
            <w:tcW w:w="0" w:type="auto"/>
          </w:tcPr>
          <w:p w14:paraId="45864645" w14:textId="77777777" w:rsidR="00F77BDD" w:rsidRPr="002F4A36" w:rsidRDefault="006D238B" w:rsidP="002F4A36">
            <w:pPr>
              <w:spacing w:line="240" w:lineRule="auto"/>
              <w:jc w:val="right"/>
              <w:rPr>
                <w:del w:id="7304" w:author="Hannah McSorley" w:date="2020-08-05T02:53:00Z"/>
                <w:rFonts w:asciiTheme="minorHAnsi" w:hAnsiTheme="minorHAnsi" w:cstheme="minorHAnsi"/>
              </w:rPr>
            </w:pPr>
            <w:del w:id="7305" w:author="Hannah McSorley" w:date="2020-08-05T02:53:00Z">
              <w:r w:rsidRPr="002F4A36">
                <w:rPr>
                  <w:rFonts w:asciiTheme="minorHAnsi" w:hAnsiTheme="minorHAnsi" w:cstheme="minorHAnsi"/>
                </w:rPr>
                <w:delText>6.49</w:delText>
              </w:r>
            </w:del>
          </w:p>
        </w:tc>
        <w:tc>
          <w:tcPr>
            <w:tcW w:w="0" w:type="auto"/>
          </w:tcPr>
          <w:p w14:paraId="4B42935E" w14:textId="77777777" w:rsidR="00F77BDD" w:rsidRPr="002F4A36" w:rsidRDefault="006D238B" w:rsidP="002F4A36">
            <w:pPr>
              <w:spacing w:line="240" w:lineRule="auto"/>
              <w:jc w:val="right"/>
              <w:rPr>
                <w:del w:id="7306" w:author="Hannah McSorley" w:date="2020-08-05T02:53:00Z"/>
                <w:rFonts w:asciiTheme="minorHAnsi" w:hAnsiTheme="minorHAnsi" w:cstheme="minorHAnsi"/>
              </w:rPr>
            </w:pPr>
            <w:del w:id="7307" w:author="Hannah McSorley" w:date="2020-08-05T02:53:00Z">
              <w:r w:rsidRPr="002F4A36">
                <w:rPr>
                  <w:rFonts w:asciiTheme="minorHAnsi" w:hAnsiTheme="minorHAnsi" w:cstheme="minorHAnsi"/>
                </w:rPr>
                <w:delText>10.95</w:delText>
              </w:r>
            </w:del>
          </w:p>
        </w:tc>
      </w:tr>
      <w:tr w:rsidR="00F77BDD" w:rsidRPr="002F4A36" w14:paraId="37FF1806" w14:textId="77777777" w:rsidTr="002F4A36">
        <w:trPr>
          <w:del w:id="7308" w:author="Hannah McSorley" w:date="2020-08-05T02:53:00Z"/>
        </w:trPr>
        <w:tc>
          <w:tcPr>
            <w:tcW w:w="0" w:type="auto"/>
          </w:tcPr>
          <w:p w14:paraId="5D30E5DE" w14:textId="77777777" w:rsidR="00F77BDD" w:rsidRPr="002F4A36" w:rsidRDefault="006D238B" w:rsidP="002F4A36">
            <w:pPr>
              <w:spacing w:line="240" w:lineRule="auto"/>
              <w:rPr>
                <w:del w:id="7309" w:author="Hannah McSorley" w:date="2020-08-05T02:53:00Z"/>
                <w:rFonts w:asciiTheme="minorHAnsi" w:hAnsiTheme="minorHAnsi" w:cstheme="minorHAnsi"/>
              </w:rPr>
            </w:pPr>
            <w:del w:id="7310" w:author="Hannah McSorley" w:date="2020-08-05T02:53:00Z">
              <w:r w:rsidRPr="002F4A36">
                <w:rPr>
                  <w:rFonts w:asciiTheme="minorHAnsi" w:hAnsiTheme="minorHAnsi" w:cstheme="minorHAnsi"/>
                </w:rPr>
                <w:delText>Tunnel</w:delText>
              </w:r>
            </w:del>
          </w:p>
        </w:tc>
        <w:tc>
          <w:tcPr>
            <w:tcW w:w="687" w:type="pct"/>
          </w:tcPr>
          <w:p w14:paraId="37EF56E8" w14:textId="77777777" w:rsidR="00F77BDD" w:rsidRPr="002F4A36" w:rsidRDefault="006D238B" w:rsidP="002F4A36">
            <w:pPr>
              <w:spacing w:line="240" w:lineRule="auto"/>
              <w:rPr>
                <w:del w:id="7311" w:author="Hannah McSorley" w:date="2020-08-05T02:53:00Z"/>
                <w:rFonts w:asciiTheme="minorHAnsi" w:hAnsiTheme="minorHAnsi" w:cstheme="minorHAnsi"/>
              </w:rPr>
            </w:pPr>
            <w:del w:id="7312" w:author="Hannah McSorley" w:date="2020-08-05T02:53:00Z">
              <w:r w:rsidRPr="002F4A36">
                <w:rPr>
                  <w:rFonts w:asciiTheme="minorHAnsi" w:hAnsiTheme="minorHAnsi" w:cstheme="minorHAnsi"/>
                </w:rPr>
                <w:delText>Grab</w:delText>
              </w:r>
            </w:del>
          </w:p>
        </w:tc>
        <w:tc>
          <w:tcPr>
            <w:tcW w:w="499" w:type="pct"/>
          </w:tcPr>
          <w:p w14:paraId="73E5D347" w14:textId="77777777" w:rsidR="00F77BDD" w:rsidRPr="002F4A36" w:rsidRDefault="006D238B" w:rsidP="002F4A36">
            <w:pPr>
              <w:spacing w:line="240" w:lineRule="auto"/>
              <w:jc w:val="right"/>
              <w:rPr>
                <w:del w:id="7313" w:author="Hannah McSorley" w:date="2020-08-05T02:53:00Z"/>
                <w:rFonts w:asciiTheme="minorHAnsi" w:hAnsiTheme="minorHAnsi" w:cstheme="minorHAnsi"/>
              </w:rPr>
            </w:pPr>
            <w:del w:id="7314" w:author="Hannah McSorley" w:date="2020-08-05T02:53:00Z">
              <w:r w:rsidRPr="002F4A36">
                <w:rPr>
                  <w:rFonts w:asciiTheme="minorHAnsi" w:hAnsiTheme="minorHAnsi" w:cstheme="minorHAnsi"/>
                </w:rPr>
                <w:delText>38</w:delText>
              </w:r>
            </w:del>
          </w:p>
        </w:tc>
        <w:tc>
          <w:tcPr>
            <w:tcW w:w="546" w:type="pct"/>
          </w:tcPr>
          <w:p w14:paraId="52E73231" w14:textId="77777777" w:rsidR="00F77BDD" w:rsidRPr="002F4A36" w:rsidRDefault="006D238B" w:rsidP="002F4A36">
            <w:pPr>
              <w:spacing w:line="240" w:lineRule="auto"/>
              <w:jc w:val="right"/>
              <w:rPr>
                <w:del w:id="7315" w:author="Hannah McSorley" w:date="2020-08-05T02:53:00Z"/>
                <w:rFonts w:asciiTheme="minorHAnsi" w:hAnsiTheme="minorHAnsi" w:cstheme="minorHAnsi"/>
              </w:rPr>
            </w:pPr>
            <w:del w:id="7316" w:author="Hannah McSorley" w:date="2020-08-05T02:53:00Z">
              <w:r w:rsidRPr="002F4A36">
                <w:rPr>
                  <w:rFonts w:asciiTheme="minorHAnsi" w:hAnsiTheme="minorHAnsi" w:cstheme="minorHAnsi"/>
                </w:rPr>
                <w:delText>4.2</w:delText>
              </w:r>
            </w:del>
          </w:p>
        </w:tc>
        <w:tc>
          <w:tcPr>
            <w:tcW w:w="571" w:type="pct"/>
          </w:tcPr>
          <w:p w14:paraId="0A7D751E" w14:textId="77777777" w:rsidR="00F77BDD" w:rsidRPr="002F4A36" w:rsidRDefault="006D238B" w:rsidP="002F4A36">
            <w:pPr>
              <w:spacing w:line="240" w:lineRule="auto"/>
              <w:jc w:val="right"/>
              <w:rPr>
                <w:del w:id="7317" w:author="Hannah McSorley" w:date="2020-08-05T02:53:00Z"/>
                <w:rFonts w:asciiTheme="minorHAnsi" w:hAnsiTheme="minorHAnsi" w:cstheme="minorHAnsi"/>
              </w:rPr>
            </w:pPr>
            <w:del w:id="7318" w:author="Hannah McSorley" w:date="2020-08-05T02:53:00Z">
              <w:r w:rsidRPr="002F4A36">
                <w:rPr>
                  <w:rFonts w:asciiTheme="minorHAnsi" w:hAnsiTheme="minorHAnsi" w:cstheme="minorHAnsi"/>
                </w:rPr>
                <w:delText>1.7</w:delText>
              </w:r>
            </w:del>
          </w:p>
        </w:tc>
        <w:tc>
          <w:tcPr>
            <w:tcW w:w="428" w:type="pct"/>
          </w:tcPr>
          <w:p w14:paraId="0A02C848" w14:textId="77777777" w:rsidR="00F77BDD" w:rsidRPr="002F4A36" w:rsidRDefault="006D238B" w:rsidP="002F4A36">
            <w:pPr>
              <w:spacing w:line="240" w:lineRule="auto"/>
              <w:jc w:val="right"/>
              <w:rPr>
                <w:del w:id="7319" w:author="Hannah McSorley" w:date="2020-08-05T02:53:00Z"/>
                <w:rFonts w:asciiTheme="minorHAnsi" w:hAnsiTheme="minorHAnsi" w:cstheme="minorHAnsi"/>
              </w:rPr>
            </w:pPr>
            <w:del w:id="7320" w:author="Hannah McSorley" w:date="2020-08-05T02:53:00Z">
              <w:r w:rsidRPr="002F4A36">
                <w:rPr>
                  <w:rFonts w:asciiTheme="minorHAnsi" w:hAnsiTheme="minorHAnsi" w:cstheme="minorHAnsi"/>
                </w:rPr>
                <w:delText>41</w:delText>
              </w:r>
            </w:del>
          </w:p>
        </w:tc>
        <w:tc>
          <w:tcPr>
            <w:tcW w:w="0" w:type="auto"/>
          </w:tcPr>
          <w:p w14:paraId="27CA3777" w14:textId="77777777" w:rsidR="00F77BDD" w:rsidRPr="002F4A36" w:rsidRDefault="006D238B" w:rsidP="002F4A36">
            <w:pPr>
              <w:spacing w:line="240" w:lineRule="auto"/>
              <w:jc w:val="right"/>
              <w:rPr>
                <w:del w:id="7321" w:author="Hannah McSorley" w:date="2020-08-05T02:53:00Z"/>
                <w:rFonts w:asciiTheme="minorHAnsi" w:hAnsiTheme="minorHAnsi" w:cstheme="minorHAnsi"/>
              </w:rPr>
            </w:pPr>
            <w:del w:id="7322" w:author="Hannah McSorley" w:date="2020-08-05T02:53:00Z">
              <w:r w:rsidRPr="002F4A36">
                <w:rPr>
                  <w:rFonts w:asciiTheme="minorHAnsi" w:hAnsiTheme="minorHAnsi" w:cstheme="minorHAnsi"/>
                </w:rPr>
                <w:delText>1.65</w:delText>
              </w:r>
            </w:del>
          </w:p>
        </w:tc>
        <w:tc>
          <w:tcPr>
            <w:tcW w:w="0" w:type="auto"/>
          </w:tcPr>
          <w:p w14:paraId="13BEAABF" w14:textId="77777777" w:rsidR="00F77BDD" w:rsidRPr="002F4A36" w:rsidRDefault="006D238B" w:rsidP="002F4A36">
            <w:pPr>
              <w:spacing w:line="240" w:lineRule="auto"/>
              <w:jc w:val="right"/>
              <w:rPr>
                <w:del w:id="7323" w:author="Hannah McSorley" w:date="2020-08-05T02:53:00Z"/>
                <w:rFonts w:asciiTheme="minorHAnsi" w:hAnsiTheme="minorHAnsi" w:cstheme="minorHAnsi"/>
              </w:rPr>
            </w:pPr>
            <w:del w:id="7324" w:author="Hannah McSorley" w:date="2020-08-05T02:53:00Z">
              <w:r w:rsidRPr="002F4A36">
                <w:rPr>
                  <w:rFonts w:asciiTheme="minorHAnsi" w:hAnsiTheme="minorHAnsi" w:cstheme="minorHAnsi"/>
                </w:rPr>
                <w:delText>3.71</w:delText>
              </w:r>
            </w:del>
          </w:p>
        </w:tc>
        <w:tc>
          <w:tcPr>
            <w:tcW w:w="0" w:type="auto"/>
          </w:tcPr>
          <w:p w14:paraId="14A9250D" w14:textId="77777777" w:rsidR="00F77BDD" w:rsidRPr="002F4A36" w:rsidRDefault="006D238B" w:rsidP="002F4A36">
            <w:pPr>
              <w:spacing w:line="240" w:lineRule="auto"/>
              <w:jc w:val="right"/>
              <w:rPr>
                <w:del w:id="7325" w:author="Hannah McSorley" w:date="2020-08-05T02:53:00Z"/>
                <w:rFonts w:asciiTheme="minorHAnsi" w:hAnsiTheme="minorHAnsi" w:cstheme="minorHAnsi"/>
              </w:rPr>
            </w:pPr>
            <w:del w:id="7326" w:author="Hannah McSorley" w:date="2020-08-05T02:53:00Z">
              <w:r w:rsidRPr="002F4A36">
                <w:rPr>
                  <w:rFonts w:asciiTheme="minorHAnsi" w:hAnsiTheme="minorHAnsi" w:cstheme="minorHAnsi"/>
                </w:rPr>
                <w:delText>8.85</w:delText>
              </w:r>
            </w:del>
          </w:p>
        </w:tc>
      </w:tr>
      <w:tr w:rsidR="00F77BDD" w:rsidRPr="002F4A36" w14:paraId="61C60AD2" w14:textId="77777777" w:rsidTr="002F4A36">
        <w:trPr>
          <w:del w:id="7327" w:author="Hannah McSorley" w:date="2020-08-05T02:53:00Z"/>
        </w:trPr>
        <w:tc>
          <w:tcPr>
            <w:tcW w:w="0" w:type="auto"/>
          </w:tcPr>
          <w:p w14:paraId="50496FC7" w14:textId="77777777" w:rsidR="00F77BDD" w:rsidRPr="002F4A36" w:rsidRDefault="006D238B" w:rsidP="002F4A36">
            <w:pPr>
              <w:spacing w:line="240" w:lineRule="auto"/>
              <w:rPr>
                <w:del w:id="7328" w:author="Hannah McSorley" w:date="2020-08-05T02:53:00Z"/>
                <w:rFonts w:asciiTheme="minorHAnsi" w:hAnsiTheme="minorHAnsi" w:cstheme="minorHAnsi"/>
              </w:rPr>
            </w:pPr>
            <w:del w:id="7329" w:author="Hannah McSorley" w:date="2020-08-05T02:53:00Z">
              <w:r w:rsidRPr="002F4A36">
                <w:rPr>
                  <w:rFonts w:asciiTheme="minorHAnsi" w:hAnsiTheme="minorHAnsi" w:cstheme="minorHAnsi"/>
                </w:rPr>
                <w:delText>Tunnel</w:delText>
              </w:r>
            </w:del>
          </w:p>
        </w:tc>
        <w:tc>
          <w:tcPr>
            <w:tcW w:w="687" w:type="pct"/>
          </w:tcPr>
          <w:p w14:paraId="2C51F7B7" w14:textId="77777777" w:rsidR="00F77BDD" w:rsidRPr="002F4A36" w:rsidRDefault="006D238B" w:rsidP="002F4A36">
            <w:pPr>
              <w:spacing w:line="240" w:lineRule="auto"/>
              <w:rPr>
                <w:del w:id="7330" w:author="Hannah McSorley" w:date="2020-08-05T02:53:00Z"/>
                <w:rFonts w:asciiTheme="minorHAnsi" w:hAnsiTheme="minorHAnsi" w:cstheme="minorHAnsi"/>
              </w:rPr>
            </w:pPr>
            <w:del w:id="7331" w:author="Hannah McSorley" w:date="2020-08-05T02:53:00Z">
              <w:r w:rsidRPr="002F4A36">
                <w:rPr>
                  <w:rFonts w:asciiTheme="minorHAnsi" w:hAnsiTheme="minorHAnsi" w:cstheme="minorHAnsi"/>
                </w:rPr>
                <w:delText>Rack</w:delText>
              </w:r>
            </w:del>
          </w:p>
        </w:tc>
        <w:tc>
          <w:tcPr>
            <w:tcW w:w="499" w:type="pct"/>
          </w:tcPr>
          <w:p w14:paraId="5F98F9D3" w14:textId="77777777" w:rsidR="00F77BDD" w:rsidRPr="002F4A36" w:rsidRDefault="006D238B" w:rsidP="002F4A36">
            <w:pPr>
              <w:spacing w:line="240" w:lineRule="auto"/>
              <w:jc w:val="right"/>
              <w:rPr>
                <w:del w:id="7332" w:author="Hannah McSorley" w:date="2020-08-05T02:53:00Z"/>
                <w:rFonts w:asciiTheme="minorHAnsi" w:hAnsiTheme="minorHAnsi" w:cstheme="minorHAnsi"/>
              </w:rPr>
            </w:pPr>
            <w:del w:id="7333" w:author="Hannah McSorley" w:date="2020-08-05T02:53:00Z">
              <w:r w:rsidRPr="002F4A36">
                <w:rPr>
                  <w:rFonts w:asciiTheme="minorHAnsi" w:hAnsiTheme="minorHAnsi" w:cstheme="minorHAnsi"/>
                </w:rPr>
                <w:delText>26</w:delText>
              </w:r>
            </w:del>
          </w:p>
        </w:tc>
        <w:tc>
          <w:tcPr>
            <w:tcW w:w="546" w:type="pct"/>
          </w:tcPr>
          <w:p w14:paraId="0AB50566" w14:textId="77777777" w:rsidR="00F77BDD" w:rsidRPr="002F4A36" w:rsidRDefault="006D238B" w:rsidP="002F4A36">
            <w:pPr>
              <w:spacing w:line="240" w:lineRule="auto"/>
              <w:jc w:val="right"/>
              <w:rPr>
                <w:del w:id="7334" w:author="Hannah McSorley" w:date="2020-08-05T02:53:00Z"/>
                <w:rFonts w:asciiTheme="minorHAnsi" w:hAnsiTheme="minorHAnsi" w:cstheme="minorHAnsi"/>
              </w:rPr>
            </w:pPr>
            <w:del w:id="7335" w:author="Hannah McSorley" w:date="2020-08-05T02:53:00Z">
              <w:r w:rsidRPr="002F4A36">
                <w:rPr>
                  <w:rFonts w:asciiTheme="minorHAnsi" w:hAnsiTheme="minorHAnsi" w:cstheme="minorHAnsi"/>
                </w:rPr>
                <w:delText>5.6</w:delText>
              </w:r>
            </w:del>
          </w:p>
        </w:tc>
        <w:tc>
          <w:tcPr>
            <w:tcW w:w="571" w:type="pct"/>
          </w:tcPr>
          <w:p w14:paraId="5D9CC330" w14:textId="77777777" w:rsidR="00F77BDD" w:rsidRPr="002F4A36" w:rsidRDefault="006D238B" w:rsidP="002F4A36">
            <w:pPr>
              <w:spacing w:line="240" w:lineRule="auto"/>
              <w:jc w:val="right"/>
              <w:rPr>
                <w:del w:id="7336" w:author="Hannah McSorley" w:date="2020-08-05T02:53:00Z"/>
                <w:rFonts w:asciiTheme="minorHAnsi" w:hAnsiTheme="minorHAnsi" w:cstheme="minorHAnsi"/>
              </w:rPr>
            </w:pPr>
            <w:del w:id="7337" w:author="Hannah McSorley" w:date="2020-08-05T02:53:00Z">
              <w:r w:rsidRPr="002F4A36">
                <w:rPr>
                  <w:rFonts w:asciiTheme="minorHAnsi" w:hAnsiTheme="minorHAnsi" w:cstheme="minorHAnsi"/>
                </w:rPr>
                <w:delText>1.7</w:delText>
              </w:r>
            </w:del>
          </w:p>
        </w:tc>
        <w:tc>
          <w:tcPr>
            <w:tcW w:w="428" w:type="pct"/>
          </w:tcPr>
          <w:p w14:paraId="61F8FDEC" w14:textId="77777777" w:rsidR="00F77BDD" w:rsidRPr="002F4A36" w:rsidRDefault="006D238B" w:rsidP="002F4A36">
            <w:pPr>
              <w:spacing w:line="240" w:lineRule="auto"/>
              <w:jc w:val="right"/>
              <w:rPr>
                <w:del w:id="7338" w:author="Hannah McSorley" w:date="2020-08-05T02:53:00Z"/>
                <w:rFonts w:asciiTheme="minorHAnsi" w:hAnsiTheme="minorHAnsi" w:cstheme="minorHAnsi"/>
              </w:rPr>
            </w:pPr>
            <w:del w:id="7339" w:author="Hannah McSorley" w:date="2020-08-05T02:53:00Z">
              <w:r w:rsidRPr="002F4A36">
                <w:rPr>
                  <w:rFonts w:asciiTheme="minorHAnsi" w:hAnsiTheme="minorHAnsi" w:cstheme="minorHAnsi"/>
                </w:rPr>
                <w:delText>30</w:delText>
              </w:r>
            </w:del>
          </w:p>
        </w:tc>
        <w:tc>
          <w:tcPr>
            <w:tcW w:w="0" w:type="auto"/>
          </w:tcPr>
          <w:p w14:paraId="28323FBF" w14:textId="77777777" w:rsidR="00F77BDD" w:rsidRPr="002F4A36" w:rsidRDefault="006D238B" w:rsidP="002F4A36">
            <w:pPr>
              <w:spacing w:line="240" w:lineRule="auto"/>
              <w:jc w:val="right"/>
              <w:rPr>
                <w:del w:id="7340" w:author="Hannah McSorley" w:date="2020-08-05T02:53:00Z"/>
                <w:rFonts w:asciiTheme="minorHAnsi" w:hAnsiTheme="minorHAnsi" w:cstheme="minorHAnsi"/>
              </w:rPr>
            </w:pPr>
            <w:del w:id="7341" w:author="Hannah McSorley" w:date="2020-08-05T02:53:00Z">
              <w:r w:rsidRPr="002F4A36">
                <w:rPr>
                  <w:rFonts w:asciiTheme="minorHAnsi" w:hAnsiTheme="minorHAnsi" w:cstheme="minorHAnsi"/>
                </w:rPr>
                <w:delText>2.69</w:delText>
              </w:r>
            </w:del>
          </w:p>
        </w:tc>
        <w:tc>
          <w:tcPr>
            <w:tcW w:w="0" w:type="auto"/>
          </w:tcPr>
          <w:p w14:paraId="2AC44347" w14:textId="77777777" w:rsidR="00F77BDD" w:rsidRPr="002F4A36" w:rsidRDefault="006D238B" w:rsidP="002F4A36">
            <w:pPr>
              <w:spacing w:line="240" w:lineRule="auto"/>
              <w:jc w:val="right"/>
              <w:rPr>
                <w:del w:id="7342" w:author="Hannah McSorley" w:date="2020-08-05T02:53:00Z"/>
                <w:rFonts w:asciiTheme="minorHAnsi" w:hAnsiTheme="minorHAnsi" w:cstheme="minorHAnsi"/>
              </w:rPr>
            </w:pPr>
            <w:del w:id="7343" w:author="Hannah McSorley" w:date="2020-08-05T02:53:00Z">
              <w:r w:rsidRPr="002F4A36">
                <w:rPr>
                  <w:rFonts w:asciiTheme="minorHAnsi" w:hAnsiTheme="minorHAnsi" w:cstheme="minorHAnsi"/>
                </w:rPr>
                <w:delText>5.61</w:delText>
              </w:r>
            </w:del>
          </w:p>
        </w:tc>
        <w:tc>
          <w:tcPr>
            <w:tcW w:w="0" w:type="auto"/>
          </w:tcPr>
          <w:p w14:paraId="4655B9CF" w14:textId="77777777" w:rsidR="00F77BDD" w:rsidRPr="002F4A36" w:rsidRDefault="006D238B" w:rsidP="002F4A36">
            <w:pPr>
              <w:spacing w:line="240" w:lineRule="auto"/>
              <w:jc w:val="right"/>
              <w:rPr>
                <w:del w:id="7344" w:author="Hannah McSorley" w:date="2020-08-05T02:53:00Z"/>
                <w:rFonts w:asciiTheme="minorHAnsi" w:hAnsiTheme="minorHAnsi" w:cstheme="minorHAnsi"/>
              </w:rPr>
            </w:pPr>
            <w:del w:id="7345" w:author="Hannah McSorley" w:date="2020-08-05T02:53:00Z">
              <w:r w:rsidRPr="002F4A36">
                <w:rPr>
                  <w:rFonts w:asciiTheme="minorHAnsi" w:hAnsiTheme="minorHAnsi" w:cstheme="minorHAnsi"/>
                </w:rPr>
                <w:delText>9.02</w:delText>
              </w:r>
            </w:del>
          </w:p>
        </w:tc>
      </w:tr>
      <w:tr w:rsidR="00F77BDD" w:rsidRPr="002F4A36" w14:paraId="774C19D0" w14:textId="77777777" w:rsidTr="002F4A36">
        <w:trPr>
          <w:del w:id="7346" w:author="Hannah McSorley" w:date="2020-08-05T02:53:00Z"/>
        </w:trPr>
        <w:tc>
          <w:tcPr>
            <w:tcW w:w="0" w:type="auto"/>
          </w:tcPr>
          <w:p w14:paraId="059A0537" w14:textId="77777777" w:rsidR="00F77BDD" w:rsidRPr="002F4A36" w:rsidRDefault="006D238B" w:rsidP="002F4A36">
            <w:pPr>
              <w:spacing w:line="240" w:lineRule="auto"/>
              <w:rPr>
                <w:del w:id="7347" w:author="Hannah McSorley" w:date="2020-08-05T02:53:00Z"/>
                <w:rFonts w:asciiTheme="minorHAnsi" w:hAnsiTheme="minorHAnsi" w:cstheme="minorHAnsi"/>
              </w:rPr>
            </w:pPr>
            <w:del w:id="7348" w:author="Hannah McSorley" w:date="2020-08-05T02:53:00Z">
              <w:r w:rsidRPr="002F4A36">
                <w:rPr>
                  <w:rFonts w:asciiTheme="minorHAnsi" w:hAnsiTheme="minorHAnsi" w:cstheme="minorHAnsi"/>
                </w:rPr>
                <w:delText>All sites</w:delText>
              </w:r>
            </w:del>
          </w:p>
        </w:tc>
        <w:tc>
          <w:tcPr>
            <w:tcW w:w="687" w:type="pct"/>
          </w:tcPr>
          <w:p w14:paraId="00C6CA2E" w14:textId="77777777" w:rsidR="00F77BDD" w:rsidRPr="002F4A36" w:rsidRDefault="006D238B" w:rsidP="002F4A36">
            <w:pPr>
              <w:spacing w:line="240" w:lineRule="auto"/>
              <w:rPr>
                <w:del w:id="7349" w:author="Hannah McSorley" w:date="2020-08-05T02:53:00Z"/>
                <w:rFonts w:asciiTheme="minorHAnsi" w:hAnsiTheme="minorHAnsi" w:cstheme="minorHAnsi"/>
              </w:rPr>
            </w:pPr>
            <w:del w:id="7350" w:author="Hannah McSorley" w:date="2020-08-05T02:53:00Z">
              <w:r w:rsidRPr="002F4A36">
                <w:rPr>
                  <w:rFonts w:asciiTheme="minorHAnsi" w:hAnsiTheme="minorHAnsi" w:cstheme="minorHAnsi"/>
                </w:rPr>
                <w:delText>Grab</w:delText>
              </w:r>
            </w:del>
          </w:p>
        </w:tc>
        <w:tc>
          <w:tcPr>
            <w:tcW w:w="499" w:type="pct"/>
          </w:tcPr>
          <w:p w14:paraId="6546E6DA" w14:textId="77777777" w:rsidR="00F77BDD" w:rsidRPr="002F4A36" w:rsidRDefault="006D238B" w:rsidP="002F4A36">
            <w:pPr>
              <w:spacing w:line="240" w:lineRule="auto"/>
              <w:jc w:val="right"/>
              <w:rPr>
                <w:del w:id="7351" w:author="Hannah McSorley" w:date="2020-08-05T02:53:00Z"/>
                <w:rFonts w:asciiTheme="minorHAnsi" w:hAnsiTheme="minorHAnsi" w:cstheme="minorHAnsi"/>
              </w:rPr>
            </w:pPr>
            <w:del w:id="7352" w:author="Hannah McSorley" w:date="2020-08-05T02:53:00Z">
              <w:r w:rsidRPr="002F4A36">
                <w:rPr>
                  <w:rFonts w:asciiTheme="minorHAnsi" w:hAnsiTheme="minorHAnsi" w:cstheme="minorHAnsi"/>
                </w:rPr>
                <w:delText>148</w:delText>
              </w:r>
            </w:del>
          </w:p>
        </w:tc>
        <w:tc>
          <w:tcPr>
            <w:tcW w:w="546" w:type="pct"/>
          </w:tcPr>
          <w:p w14:paraId="6C133679" w14:textId="77777777" w:rsidR="00F77BDD" w:rsidRPr="002F4A36" w:rsidRDefault="006D238B" w:rsidP="002F4A36">
            <w:pPr>
              <w:spacing w:line="240" w:lineRule="auto"/>
              <w:jc w:val="right"/>
              <w:rPr>
                <w:del w:id="7353" w:author="Hannah McSorley" w:date="2020-08-05T02:53:00Z"/>
                <w:rFonts w:asciiTheme="minorHAnsi" w:hAnsiTheme="minorHAnsi" w:cstheme="minorHAnsi"/>
              </w:rPr>
            </w:pPr>
            <w:del w:id="7354" w:author="Hannah McSorley" w:date="2020-08-05T02:53:00Z">
              <w:r w:rsidRPr="002F4A36">
                <w:rPr>
                  <w:rFonts w:asciiTheme="minorHAnsi" w:hAnsiTheme="minorHAnsi" w:cstheme="minorHAnsi"/>
                </w:rPr>
                <w:delText>5.3</w:delText>
              </w:r>
            </w:del>
          </w:p>
        </w:tc>
        <w:tc>
          <w:tcPr>
            <w:tcW w:w="571" w:type="pct"/>
          </w:tcPr>
          <w:p w14:paraId="381DC03C" w14:textId="77777777" w:rsidR="00F77BDD" w:rsidRPr="002F4A36" w:rsidRDefault="006D238B" w:rsidP="002F4A36">
            <w:pPr>
              <w:spacing w:line="240" w:lineRule="auto"/>
              <w:jc w:val="right"/>
              <w:rPr>
                <w:del w:id="7355" w:author="Hannah McSorley" w:date="2020-08-05T02:53:00Z"/>
                <w:rFonts w:asciiTheme="minorHAnsi" w:hAnsiTheme="minorHAnsi" w:cstheme="minorHAnsi"/>
              </w:rPr>
            </w:pPr>
            <w:del w:id="7356" w:author="Hannah McSorley" w:date="2020-08-05T02:53:00Z">
              <w:r w:rsidRPr="002F4A36">
                <w:rPr>
                  <w:rFonts w:asciiTheme="minorHAnsi" w:hAnsiTheme="minorHAnsi" w:cstheme="minorHAnsi"/>
                </w:rPr>
                <w:delText>2.7</w:delText>
              </w:r>
            </w:del>
          </w:p>
        </w:tc>
        <w:tc>
          <w:tcPr>
            <w:tcW w:w="428" w:type="pct"/>
          </w:tcPr>
          <w:p w14:paraId="6864966F" w14:textId="77777777" w:rsidR="00F77BDD" w:rsidRPr="002F4A36" w:rsidRDefault="006D238B" w:rsidP="002F4A36">
            <w:pPr>
              <w:spacing w:line="240" w:lineRule="auto"/>
              <w:jc w:val="right"/>
              <w:rPr>
                <w:del w:id="7357" w:author="Hannah McSorley" w:date="2020-08-05T02:53:00Z"/>
                <w:rFonts w:asciiTheme="minorHAnsi" w:hAnsiTheme="minorHAnsi" w:cstheme="minorHAnsi"/>
              </w:rPr>
            </w:pPr>
            <w:del w:id="7358" w:author="Hannah McSorley" w:date="2020-08-05T02:53:00Z">
              <w:r w:rsidRPr="002F4A36">
                <w:rPr>
                  <w:rFonts w:asciiTheme="minorHAnsi" w:hAnsiTheme="minorHAnsi" w:cstheme="minorHAnsi"/>
                </w:rPr>
                <w:delText>52</w:delText>
              </w:r>
            </w:del>
          </w:p>
        </w:tc>
        <w:tc>
          <w:tcPr>
            <w:tcW w:w="0" w:type="auto"/>
          </w:tcPr>
          <w:p w14:paraId="75EC1BF4" w14:textId="77777777" w:rsidR="00F77BDD" w:rsidRPr="002F4A36" w:rsidRDefault="006D238B" w:rsidP="002F4A36">
            <w:pPr>
              <w:spacing w:line="240" w:lineRule="auto"/>
              <w:jc w:val="right"/>
              <w:rPr>
                <w:del w:id="7359" w:author="Hannah McSorley" w:date="2020-08-05T02:53:00Z"/>
                <w:rFonts w:asciiTheme="minorHAnsi" w:hAnsiTheme="minorHAnsi" w:cstheme="minorHAnsi"/>
              </w:rPr>
            </w:pPr>
            <w:del w:id="7360" w:author="Hannah McSorley" w:date="2020-08-05T02:53:00Z">
              <w:r w:rsidRPr="002F4A36">
                <w:rPr>
                  <w:rFonts w:asciiTheme="minorHAnsi" w:hAnsiTheme="minorHAnsi" w:cstheme="minorHAnsi"/>
                </w:rPr>
                <w:delText>1.65</w:delText>
              </w:r>
            </w:del>
          </w:p>
        </w:tc>
        <w:tc>
          <w:tcPr>
            <w:tcW w:w="0" w:type="auto"/>
          </w:tcPr>
          <w:p w14:paraId="7DF9549A" w14:textId="77777777" w:rsidR="00F77BDD" w:rsidRPr="002F4A36" w:rsidRDefault="006D238B" w:rsidP="002F4A36">
            <w:pPr>
              <w:spacing w:line="240" w:lineRule="auto"/>
              <w:jc w:val="right"/>
              <w:rPr>
                <w:del w:id="7361" w:author="Hannah McSorley" w:date="2020-08-05T02:53:00Z"/>
                <w:rFonts w:asciiTheme="minorHAnsi" w:hAnsiTheme="minorHAnsi" w:cstheme="minorHAnsi"/>
              </w:rPr>
            </w:pPr>
            <w:del w:id="7362" w:author="Hannah McSorley" w:date="2020-08-05T02:53:00Z">
              <w:r w:rsidRPr="002F4A36">
                <w:rPr>
                  <w:rFonts w:asciiTheme="minorHAnsi" w:hAnsiTheme="minorHAnsi" w:cstheme="minorHAnsi"/>
                </w:rPr>
                <w:delText>4.77</w:delText>
              </w:r>
            </w:del>
          </w:p>
        </w:tc>
        <w:tc>
          <w:tcPr>
            <w:tcW w:w="0" w:type="auto"/>
          </w:tcPr>
          <w:p w14:paraId="612F869D" w14:textId="77777777" w:rsidR="00F77BDD" w:rsidRPr="002F4A36" w:rsidRDefault="006D238B" w:rsidP="002F4A36">
            <w:pPr>
              <w:spacing w:line="240" w:lineRule="auto"/>
              <w:jc w:val="right"/>
              <w:rPr>
                <w:del w:id="7363" w:author="Hannah McSorley" w:date="2020-08-05T02:53:00Z"/>
                <w:rFonts w:asciiTheme="minorHAnsi" w:hAnsiTheme="minorHAnsi" w:cstheme="minorHAnsi"/>
              </w:rPr>
            </w:pPr>
            <w:del w:id="7364" w:author="Hannah McSorley" w:date="2020-08-05T02:53:00Z">
              <w:r w:rsidRPr="002F4A36">
                <w:rPr>
                  <w:rFonts w:asciiTheme="minorHAnsi" w:hAnsiTheme="minorHAnsi" w:cstheme="minorHAnsi"/>
                </w:rPr>
                <w:delText>18.74</w:delText>
              </w:r>
            </w:del>
          </w:p>
        </w:tc>
      </w:tr>
      <w:tr w:rsidR="00F77BDD" w:rsidRPr="002F4A36" w14:paraId="508917CF" w14:textId="77777777" w:rsidTr="002F4A36">
        <w:trPr>
          <w:del w:id="7365" w:author="Hannah McSorley" w:date="2020-08-05T02:53:00Z"/>
        </w:trPr>
        <w:tc>
          <w:tcPr>
            <w:tcW w:w="0" w:type="auto"/>
          </w:tcPr>
          <w:p w14:paraId="3D87262A" w14:textId="77777777" w:rsidR="00F77BDD" w:rsidRPr="002F4A36" w:rsidRDefault="006D238B" w:rsidP="002F4A36">
            <w:pPr>
              <w:spacing w:line="240" w:lineRule="auto"/>
              <w:rPr>
                <w:del w:id="7366" w:author="Hannah McSorley" w:date="2020-08-05T02:53:00Z"/>
                <w:rFonts w:asciiTheme="minorHAnsi" w:hAnsiTheme="minorHAnsi" w:cstheme="minorHAnsi"/>
              </w:rPr>
            </w:pPr>
            <w:del w:id="7367" w:author="Hannah McSorley" w:date="2020-08-05T02:53:00Z">
              <w:r w:rsidRPr="002F4A36">
                <w:rPr>
                  <w:rFonts w:asciiTheme="minorHAnsi" w:hAnsiTheme="minorHAnsi" w:cstheme="minorHAnsi"/>
                </w:rPr>
                <w:delText>All sites</w:delText>
              </w:r>
            </w:del>
          </w:p>
        </w:tc>
        <w:tc>
          <w:tcPr>
            <w:tcW w:w="687" w:type="pct"/>
          </w:tcPr>
          <w:p w14:paraId="04CFFECA" w14:textId="77777777" w:rsidR="00F77BDD" w:rsidRPr="002F4A36" w:rsidRDefault="006D238B" w:rsidP="002F4A36">
            <w:pPr>
              <w:spacing w:line="240" w:lineRule="auto"/>
              <w:rPr>
                <w:del w:id="7368" w:author="Hannah McSorley" w:date="2020-08-05T02:53:00Z"/>
                <w:rFonts w:asciiTheme="minorHAnsi" w:hAnsiTheme="minorHAnsi" w:cstheme="minorHAnsi"/>
              </w:rPr>
            </w:pPr>
            <w:del w:id="7369" w:author="Hannah McSorley" w:date="2020-08-05T02:53:00Z">
              <w:r w:rsidRPr="002F4A36">
                <w:rPr>
                  <w:rFonts w:asciiTheme="minorHAnsi" w:hAnsiTheme="minorHAnsi" w:cstheme="minorHAnsi"/>
                </w:rPr>
                <w:delText>Rack</w:delText>
              </w:r>
            </w:del>
          </w:p>
        </w:tc>
        <w:tc>
          <w:tcPr>
            <w:tcW w:w="499" w:type="pct"/>
          </w:tcPr>
          <w:p w14:paraId="3A6E4394" w14:textId="77777777" w:rsidR="00F77BDD" w:rsidRPr="002F4A36" w:rsidRDefault="006D238B" w:rsidP="002F4A36">
            <w:pPr>
              <w:spacing w:line="240" w:lineRule="auto"/>
              <w:jc w:val="right"/>
              <w:rPr>
                <w:del w:id="7370" w:author="Hannah McSorley" w:date="2020-08-05T02:53:00Z"/>
                <w:rFonts w:asciiTheme="minorHAnsi" w:hAnsiTheme="minorHAnsi" w:cstheme="minorHAnsi"/>
              </w:rPr>
            </w:pPr>
            <w:del w:id="7371" w:author="Hannah McSorley" w:date="2020-08-05T02:53:00Z">
              <w:r w:rsidRPr="002F4A36">
                <w:rPr>
                  <w:rFonts w:asciiTheme="minorHAnsi" w:hAnsiTheme="minorHAnsi" w:cstheme="minorHAnsi"/>
                </w:rPr>
                <w:delText>170</w:delText>
              </w:r>
            </w:del>
          </w:p>
        </w:tc>
        <w:tc>
          <w:tcPr>
            <w:tcW w:w="546" w:type="pct"/>
          </w:tcPr>
          <w:p w14:paraId="33236773" w14:textId="77777777" w:rsidR="00F77BDD" w:rsidRPr="002F4A36" w:rsidRDefault="006D238B" w:rsidP="002F4A36">
            <w:pPr>
              <w:spacing w:line="240" w:lineRule="auto"/>
              <w:jc w:val="right"/>
              <w:rPr>
                <w:del w:id="7372" w:author="Hannah McSorley" w:date="2020-08-05T02:53:00Z"/>
                <w:rFonts w:asciiTheme="minorHAnsi" w:hAnsiTheme="minorHAnsi" w:cstheme="minorHAnsi"/>
              </w:rPr>
            </w:pPr>
            <w:del w:id="7373" w:author="Hannah McSorley" w:date="2020-08-05T02:53:00Z">
              <w:r w:rsidRPr="002F4A36">
                <w:rPr>
                  <w:rFonts w:asciiTheme="minorHAnsi" w:hAnsiTheme="minorHAnsi" w:cstheme="minorHAnsi"/>
                </w:rPr>
                <w:delText>6.8</w:delText>
              </w:r>
            </w:del>
          </w:p>
        </w:tc>
        <w:tc>
          <w:tcPr>
            <w:tcW w:w="571" w:type="pct"/>
          </w:tcPr>
          <w:p w14:paraId="704462B8" w14:textId="77777777" w:rsidR="00F77BDD" w:rsidRPr="002F4A36" w:rsidRDefault="006D238B" w:rsidP="002F4A36">
            <w:pPr>
              <w:spacing w:line="240" w:lineRule="auto"/>
              <w:jc w:val="right"/>
              <w:rPr>
                <w:del w:id="7374" w:author="Hannah McSorley" w:date="2020-08-05T02:53:00Z"/>
                <w:rFonts w:asciiTheme="minorHAnsi" w:hAnsiTheme="minorHAnsi" w:cstheme="minorHAnsi"/>
              </w:rPr>
            </w:pPr>
            <w:del w:id="7375" w:author="Hannah McSorley" w:date="2020-08-05T02:53:00Z">
              <w:r w:rsidRPr="002F4A36">
                <w:rPr>
                  <w:rFonts w:asciiTheme="minorHAnsi" w:hAnsiTheme="minorHAnsi" w:cstheme="minorHAnsi"/>
                </w:rPr>
                <w:delText>2.8</w:delText>
              </w:r>
            </w:del>
          </w:p>
        </w:tc>
        <w:tc>
          <w:tcPr>
            <w:tcW w:w="428" w:type="pct"/>
          </w:tcPr>
          <w:p w14:paraId="0A8C12AD" w14:textId="77777777" w:rsidR="00F77BDD" w:rsidRPr="002F4A36" w:rsidRDefault="006D238B" w:rsidP="002F4A36">
            <w:pPr>
              <w:spacing w:line="240" w:lineRule="auto"/>
              <w:jc w:val="right"/>
              <w:rPr>
                <w:del w:id="7376" w:author="Hannah McSorley" w:date="2020-08-05T02:53:00Z"/>
                <w:rFonts w:asciiTheme="minorHAnsi" w:hAnsiTheme="minorHAnsi" w:cstheme="minorHAnsi"/>
              </w:rPr>
            </w:pPr>
            <w:del w:id="7377" w:author="Hannah McSorley" w:date="2020-08-05T02:53:00Z">
              <w:r w:rsidRPr="002F4A36">
                <w:rPr>
                  <w:rFonts w:asciiTheme="minorHAnsi" w:hAnsiTheme="minorHAnsi" w:cstheme="minorHAnsi"/>
                </w:rPr>
                <w:delText>41</w:delText>
              </w:r>
            </w:del>
          </w:p>
        </w:tc>
        <w:tc>
          <w:tcPr>
            <w:tcW w:w="0" w:type="auto"/>
          </w:tcPr>
          <w:p w14:paraId="3AB524A1" w14:textId="77777777" w:rsidR="00F77BDD" w:rsidRPr="002F4A36" w:rsidRDefault="006D238B" w:rsidP="002F4A36">
            <w:pPr>
              <w:spacing w:line="240" w:lineRule="auto"/>
              <w:jc w:val="right"/>
              <w:rPr>
                <w:del w:id="7378" w:author="Hannah McSorley" w:date="2020-08-05T02:53:00Z"/>
                <w:rFonts w:asciiTheme="minorHAnsi" w:hAnsiTheme="minorHAnsi" w:cstheme="minorHAnsi"/>
              </w:rPr>
            </w:pPr>
            <w:del w:id="7379" w:author="Hannah McSorley" w:date="2020-08-05T02:53:00Z">
              <w:r w:rsidRPr="002F4A36">
                <w:rPr>
                  <w:rFonts w:asciiTheme="minorHAnsi" w:hAnsiTheme="minorHAnsi" w:cstheme="minorHAnsi"/>
                </w:rPr>
                <w:delText>2.59</w:delText>
              </w:r>
            </w:del>
          </w:p>
        </w:tc>
        <w:tc>
          <w:tcPr>
            <w:tcW w:w="0" w:type="auto"/>
          </w:tcPr>
          <w:p w14:paraId="524B0DA7" w14:textId="77777777" w:rsidR="00F77BDD" w:rsidRPr="002F4A36" w:rsidRDefault="006D238B" w:rsidP="002F4A36">
            <w:pPr>
              <w:spacing w:line="240" w:lineRule="auto"/>
              <w:jc w:val="right"/>
              <w:rPr>
                <w:del w:id="7380" w:author="Hannah McSorley" w:date="2020-08-05T02:53:00Z"/>
                <w:rFonts w:asciiTheme="minorHAnsi" w:hAnsiTheme="minorHAnsi" w:cstheme="minorHAnsi"/>
              </w:rPr>
            </w:pPr>
            <w:del w:id="7381" w:author="Hannah McSorley" w:date="2020-08-05T02:53:00Z">
              <w:r w:rsidRPr="002F4A36">
                <w:rPr>
                  <w:rFonts w:asciiTheme="minorHAnsi" w:hAnsiTheme="minorHAnsi" w:cstheme="minorHAnsi"/>
                </w:rPr>
                <w:delText>6.39</w:delText>
              </w:r>
            </w:del>
          </w:p>
        </w:tc>
        <w:tc>
          <w:tcPr>
            <w:tcW w:w="0" w:type="auto"/>
          </w:tcPr>
          <w:p w14:paraId="24579F5A" w14:textId="77777777" w:rsidR="00F77BDD" w:rsidRPr="002F4A36" w:rsidRDefault="006D238B" w:rsidP="002F4A36">
            <w:pPr>
              <w:spacing w:line="240" w:lineRule="auto"/>
              <w:jc w:val="right"/>
              <w:rPr>
                <w:del w:id="7382" w:author="Hannah McSorley" w:date="2020-08-05T02:53:00Z"/>
                <w:rFonts w:asciiTheme="minorHAnsi" w:hAnsiTheme="minorHAnsi" w:cstheme="minorHAnsi"/>
              </w:rPr>
            </w:pPr>
            <w:del w:id="7383" w:author="Hannah McSorley" w:date="2020-08-05T02:53:00Z">
              <w:r w:rsidRPr="002F4A36">
                <w:rPr>
                  <w:rFonts w:asciiTheme="minorHAnsi" w:hAnsiTheme="minorHAnsi" w:cstheme="minorHAnsi"/>
                </w:rPr>
                <w:delText>19.07</w:delText>
              </w:r>
            </w:del>
          </w:p>
        </w:tc>
      </w:tr>
      <w:tr w:rsidR="00F77BDD" w:rsidRPr="002F4A36" w14:paraId="1AD6CFE4" w14:textId="77777777" w:rsidTr="002F4A36">
        <w:trPr>
          <w:del w:id="7384" w:author="Hannah McSorley" w:date="2020-08-05T02:53:00Z"/>
        </w:trPr>
        <w:tc>
          <w:tcPr>
            <w:tcW w:w="0" w:type="auto"/>
          </w:tcPr>
          <w:p w14:paraId="3663516B" w14:textId="77777777" w:rsidR="00F77BDD" w:rsidRPr="002F4A36" w:rsidRDefault="006D238B" w:rsidP="002F4A36">
            <w:pPr>
              <w:spacing w:line="240" w:lineRule="auto"/>
              <w:rPr>
                <w:del w:id="7385" w:author="Hannah McSorley" w:date="2020-08-05T02:53:00Z"/>
                <w:rFonts w:asciiTheme="minorHAnsi" w:hAnsiTheme="minorHAnsi" w:cstheme="minorHAnsi"/>
              </w:rPr>
            </w:pPr>
            <w:del w:id="7386" w:author="Hannah McSorley" w:date="2020-08-05T02:53:00Z">
              <w:r w:rsidRPr="002F4A36">
                <w:rPr>
                  <w:rFonts w:asciiTheme="minorHAnsi" w:hAnsiTheme="minorHAnsi" w:cstheme="minorHAnsi"/>
                </w:rPr>
                <w:delText>ALL SITES</w:delText>
              </w:r>
            </w:del>
          </w:p>
        </w:tc>
        <w:tc>
          <w:tcPr>
            <w:tcW w:w="687" w:type="pct"/>
          </w:tcPr>
          <w:p w14:paraId="1B373AF5" w14:textId="77777777" w:rsidR="00F77BDD" w:rsidRPr="002F4A36" w:rsidRDefault="006D238B" w:rsidP="002F4A36">
            <w:pPr>
              <w:spacing w:line="240" w:lineRule="auto"/>
              <w:rPr>
                <w:del w:id="7387" w:author="Hannah McSorley" w:date="2020-08-05T02:53:00Z"/>
                <w:rFonts w:asciiTheme="minorHAnsi" w:hAnsiTheme="minorHAnsi" w:cstheme="minorHAnsi"/>
              </w:rPr>
            </w:pPr>
            <w:del w:id="7388" w:author="Hannah McSorley" w:date="2020-08-05T02:53:00Z">
              <w:r w:rsidRPr="002F4A36">
                <w:rPr>
                  <w:rFonts w:asciiTheme="minorHAnsi" w:hAnsiTheme="minorHAnsi" w:cstheme="minorHAnsi"/>
                </w:rPr>
                <w:delText>SUMMARY</w:delText>
              </w:r>
            </w:del>
          </w:p>
        </w:tc>
        <w:tc>
          <w:tcPr>
            <w:tcW w:w="499" w:type="pct"/>
          </w:tcPr>
          <w:p w14:paraId="30DD8E9D" w14:textId="77777777" w:rsidR="00F77BDD" w:rsidRPr="002F4A36" w:rsidRDefault="006D238B" w:rsidP="002F4A36">
            <w:pPr>
              <w:spacing w:line="240" w:lineRule="auto"/>
              <w:jc w:val="right"/>
              <w:rPr>
                <w:del w:id="7389" w:author="Hannah McSorley" w:date="2020-08-05T02:53:00Z"/>
                <w:rFonts w:asciiTheme="minorHAnsi" w:hAnsiTheme="minorHAnsi" w:cstheme="minorHAnsi"/>
              </w:rPr>
            </w:pPr>
            <w:del w:id="7390" w:author="Hannah McSorley" w:date="2020-08-05T02:53:00Z">
              <w:r w:rsidRPr="002F4A36">
                <w:rPr>
                  <w:rFonts w:asciiTheme="minorHAnsi" w:hAnsiTheme="minorHAnsi" w:cstheme="minorHAnsi"/>
                </w:rPr>
                <w:delText>318</w:delText>
              </w:r>
            </w:del>
          </w:p>
        </w:tc>
        <w:tc>
          <w:tcPr>
            <w:tcW w:w="546" w:type="pct"/>
          </w:tcPr>
          <w:p w14:paraId="3EB4ED0F" w14:textId="77777777" w:rsidR="00F77BDD" w:rsidRPr="002F4A36" w:rsidRDefault="006D238B" w:rsidP="002F4A36">
            <w:pPr>
              <w:spacing w:line="240" w:lineRule="auto"/>
              <w:jc w:val="right"/>
              <w:rPr>
                <w:del w:id="7391" w:author="Hannah McSorley" w:date="2020-08-05T02:53:00Z"/>
                <w:rFonts w:asciiTheme="minorHAnsi" w:hAnsiTheme="minorHAnsi" w:cstheme="minorHAnsi"/>
              </w:rPr>
            </w:pPr>
            <w:del w:id="7392" w:author="Hannah McSorley" w:date="2020-08-05T02:53:00Z">
              <w:r w:rsidRPr="002F4A36">
                <w:rPr>
                  <w:rFonts w:asciiTheme="minorHAnsi" w:hAnsiTheme="minorHAnsi" w:cstheme="minorHAnsi"/>
                </w:rPr>
                <w:delText>6.1</w:delText>
              </w:r>
            </w:del>
          </w:p>
        </w:tc>
        <w:tc>
          <w:tcPr>
            <w:tcW w:w="571" w:type="pct"/>
          </w:tcPr>
          <w:p w14:paraId="3DF731FD" w14:textId="77777777" w:rsidR="00F77BDD" w:rsidRPr="002F4A36" w:rsidRDefault="006D238B" w:rsidP="002F4A36">
            <w:pPr>
              <w:spacing w:line="240" w:lineRule="auto"/>
              <w:jc w:val="right"/>
              <w:rPr>
                <w:del w:id="7393" w:author="Hannah McSorley" w:date="2020-08-05T02:53:00Z"/>
                <w:rFonts w:asciiTheme="minorHAnsi" w:hAnsiTheme="minorHAnsi" w:cstheme="minorHAnsi"/>
              </w:rPr>
            </w:pPr>
            <w:del w:id="7394" w:author="Hannah McSorley" w:date="2020-08-05T02:53:00Z">
              <w:r w:rsidRPr="002F4A36">
                <w:rPr>
                  <w:rFonts w:asciiTheme="minorHAnsi" w:hAnsiTheme="minorHAnsi" w:cstheme="minorHAnsi"/>
                </w:rPr>
                <w:delText>2.9</w:delText>
              </w:r>
            </w:del>
          </w:p>
        </w:tc>
        <w:tc>
          <w:tcPr>
            <w:tcW w:w="428" w:type="pct"/>
          </w:tcPr>
          <w:p w14:paraId="4F459312" w14:textId="77777777" w:rsidR="00F77BDD" w:rsidRPr="002F4A36" w:rsidRDefault="006D238B" w:rsidP="002F4A36">
            <w:pPr>
              <w:spacing w:line="240" w:lineRule="auto"/>
              <w:jc w:val="right"/>
              <w:rPr>
                <w:del w:id="7395" w:author="Hannah McSorley" w:date="2020-08-05T02:53:00Z"/>
                <w:rFonts w:asciiTheme="minorHAnsi" w:hAnsiTheme="minorHAnsi" w:cstheme="minorHAnsi"/>
              </w:rPr>
            </w:pPr>
            <w:del w:id="7396" w:author="Hannah McSorley" w:date="2020-08-05T02:53:00Z">
              <w:r w:rsidRPr="002F4A36">
                <w:rPr>
                  <w:rFonts w:asciiTheme="minorHAnsi" w:hAnsiTheme="minorHAnsi" w:cstheme="minorHAnsi"/>
                </w:rPr>
                <w:delText>47</w:delText>
              </w:r>
            </w:del>
          </w:p>
        </w:tc>
        <w:tc>
          <w:tcPr>
            <w:tcW w:w="0" w:type="auto"/>
          </w:tcPr>
          <w:p w14:paraId="3B28036A" w14:textId="77777777" w:rsidR="00F77BDD" w:rsidRPr="002F4A36" w:rsidRDefault="006D238B" w:rsidP="002F4A36">
            <w:pPr>
              <w:spacing w:line="240" w:lineRule="auto"/>
              <w:jc w:val="right"/>
              <w:rPr>
                <w:del w:id="7397" w:author="Hannah McSorley" w:date="2020-08-05T02:53:00Z"/>
                <w:rFonts w:asciiTheme="minorHAnsi" w:hAnsiTheme="minorHAnsi" w:cstheme="minorHAnsi"/>
              </w:rPr>
            </w:pPr>
            <w:del w:id="7398" w:author="Hannah McSorley" w:date="2020-08-05T02:53:00Z">
              <w:r w:rsidRPr="002F4A36">
                <w:rPr>
                  <w:rFonts w:asciiTheme="minorHAnsi" w:hAnsiTheme="minorHAnsi" w:cstheme="minorHAnsi"/>
                </w:rPr>
                <w:delText>1.65</w:delText>
              </w:r>
            </w:del>
          </w:p>
        </w:tc>
        <w:tc>
          <w:tcPr>
            <w:tcW w:w="0" w:type="auto"/>
          </w:tcPr>
          <w:p w14:paraId="0917C63D" w14:textId="77777777" w:rsidR="00F77BDD" w:rsidRPr="002F4A36" w:rsidRDefault="006D238B" w:rsidP="002F4A36">
            <w:pPr>
              <w:spacing w:line="240" w:lineRule="auto"/>
              <w:jc w:val="right"/>
              <w:rPr>
                <w:del w:id="7399" w:author="Hannah McSorley" w:date="2020-08-05T02:53:00Z"/>
                <w:rFonts w:asciiTheme="minorHAnsi" w:hAnsiTheme="minorHAnsi" w:cstheme="minorHAnsi"/>
              </w:rPr>
            </w:pPr>
            <w:del w:id="7400" w:author="Hannah McSorley" w:date="2020-08-05T02:53:00Z">
              <w:r w:rsidRPr="002F4A36">
                <w:rPr>
                  <w:rFonts w:asciiTheme="minorHAnsi" w:hAnsiTheme="minorHAnsi" w:cstheme="minorHAnsi"/>
                </w:rPr>
                <w:delText>5.65</w:delText>
              </w:r>
            </w:del>
          </w:p>
        </w:tc>
        <w:tc>
          <w:tcPr>
            <w:tcW w:w="0" w:type="auto"/>
          </w:tcPr>
          <w:p w14:paraId="701CC5A2" w14:textId="77777777" w:rsidR="00F77BDD" w:rsidRPr="002F4A36" w:rsidRDefault="006D238B" w:rsidP="002F4A36">
            <w:pPr>
              <w:spacing w:line="240" w:lineRule="auto"/>
              <w:jc w:val="right"/>
              <w:rPr>
                <w:del w:id="7401" w:author="Hannah McSorley" w:date="2020-08-05T02:53:00Z"/>
                <w:rFonts w:asciiTheme="minorHAnsi" w:hAnsiTheme="minorHAnsi" w:cstheme="minorHAnsi"/>
              </w:rPr>
            </w:pPr>
            <w:del w:id="7402" w:author="Hannah McSorley" w:date="2020-08-05T02:53:00Z">
              <w:r w:rsidRPr="002F4A36">
                <w:rPr>
                  <w:rFonts w:asciiTheme="minorHAnsi" w:hAnsiTheme="minorHAnsi" w:cstheme="minorHAnsi"/>
                </w:rPr>
                <w:delText>19.07</w:delText>
              </w:r>
            </w:del>
          </w:p>
        </w:tc>
      </w:tr>
    </w:tbl>
    <w:p w14:paraId="3DF21101" w14:textId="77777777" w:rsidR="00F77BDD" w:rsidRDefault="006D238B">
      <w:pPr>
        <w:rPr>
          <w:del w:id="7403" w:author="Hannah McSorley" w:date="2020-08-05T02:53:00Z"/>
        </w:rPr>
      </w:pPr>
      <w:del w:id="7404" w:author="Hannah McSorley" w:date="2020-08-05T02:53:00Z">
        <w:r>
          <w:delText> </w:delText>
        </w:r>
      </w:del>
    </w:p>
    <w:p w14:paraId="0A832F87" w14:textId="77777777" w:rsidR="00F77BDD" w:rsidRDefault="006D238B">
      <w:pPr>
        <w:rPr>
          <w:del w:id="7405" w:author="Hannah McSorley" w:date="2020-08-05T02:53:00Z"/>
        </w:rPr>
      </w:pPr>
      <w:del w:id="7406" w:author="Hannah McSorley" w:date="2020-08-05T02:53:00Z">
        <w:r>
          <w:delText>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(CraggCrk, site 4), a mainstem river that drains the east sub-basin of the Leech watershed including Jarvis Lake and the western slopes of Survey Mountain. DOC concentration and variance at Leech River Tunnel (Tunnel, site 6) was somewhat between that at WestLeech and CraggCrk (Figure 17).</w:delText>
        </w:r>
      </w:del>
    </w:p>
    <w:p w14:paraId="65C3118D" w14:textId="77777777" w:rsidR="00F77BDD" w:rsidRDefault="006D238B">
      <w:pPr>
        <w:rPr>
          <w:del w:id="7407" w:author="Hannah McSorley" w:date="2020-08-05T02:53:00Z"/>
        </w:rPr>
      </w:pPr>
      <w:del w:id="7408" w:author="Hannah McSorley" w:date="2020-08-05T02:53:00Z">
        <w:r>
          <w:delText> </w:delText>
        </w:r>
      </w:del>
    </w:p>
    <w:p w14:paraId="07854151" w14:textId="77777777" w:rsidR="00F77BDD" w:rsidRDefault="006D238B" w:rsidP="002F4A36">
      <w:pPr>
        <w:spacing w:line="240" w:lineRule="auto"/>
        <w:jc w:val="center"/>
        <w:rPr>
          <w:del w:id="7409" w:author="Hannah McSorley" w:date="2020-08-05T02:53:00Z"/>
        </w:rPr>
      </w:pPr>
      <w:del w:id="7410" w:author="Hannah McSorley" w:date="2020-08-05T02:53:00Z">
        <w:r>
          <w:rPr>
            <w:noProof/>
            <w:lang w:val="en-CA" w:eastAsia="en-CA"/>
          </w:rPr>
          <w:drawing>
            <wp:inline distT="0" distB="0" distL="0" distR="0" wp14:anchorId="23C8B9BD" wp14:editId="668A42ED">
              <wp:extent cx="4587290" cy="3669832"/>
              <wp:effectExtent l="0" t="0" r="0" b="0"/>
              <wp:docPr id="205" name="Picture" descr="Figure 17: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_subbasin_boxplots.png"/>
                      <pic:cNvPicPr>
                        <a:picLocks noChangeAspect="1" noChangeArrowheads="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del>
    </w:p>
    <w:p w14:paraId="1E2773E7" w14:textId="77777777" w:rsidR="00F77BDD" w:rsidRDefault="006D238B" w:rsidP="002F4A36">
      <w:pPr>
        <w:spacing w:line="240" w:lineRule="auto"/>
        <w:rPr>
          <w:del w:id="7411" w:author="Hannah McSorley" w:date="2020-08-05T02:53:00Z"/>
        </w:rPr>
      </w:pPr>
      <w:del w:id="7412" w:author="Hannah McSorley" w:date="2020-08-05T02:53:00Z">
        <w:r>
          <w:delText xml:space="preserve">Figure 17:  </w:delText>
        </w:r>
        <w:r>
          <w:rPr>
            <w:i/>
          </w:rPr>
          <w:delText>Dissolved organic carbon (DOC) concentrations across the Leech watershed over sixteen months, collected by standard grab sampling and on vertical racks (318 samples total).</w:delText>
        </w:r>
      </w:del>
    </w:p>
    <w:p w14:paraId="6A963696" w14:textId="77777777" w:rsidR="00F77BDD" w:rsidRDefault="006D238B">
      <w:pPr>
        <w:rPr>
          <w:del w:id="7413" w:author="Hannah McSorley" w:date="2020-08-05T02:53:00Z"/>
        </w:rPr>
      </w:pPr>
      <w:del w:id="7414" w:author="Hannah McSorley" w:date="2020-08-05T02:53:00Z">
        <w:r>
          <w:delText> </w:delText>
        </w:r>
      </w:del>
    </w:p>
    <w:p w14:paraId="1FB9183F" w14:textId="77777777" w:rsidR="00F77BDD" w:rsidRPr="001200AA" w:rsidRDefault="006D238B">
      <w:pPr>
        <w:pStyle w:val="Heading5"/>
        <w:rPr>
          <w:del w:id="7415" w:author="Hannah McSorley" w:date="2020-08-05T02:53:00Z"/>
          <w:highlight w:val="cyan"/>
        </w:rPr>
      </w:pPr>
      <w:bookmarkStart w:id="7416" w:name="seasonal-patterns-in-doc-nom"/>
      <w:del w:id="7417" w:author="Hannah McSorley" w:date="2020-08-05T02:53:00Z">
        <w:r w:rsidRPr="001200AA">
          <w:rPr>
            <w:highlight w:val="cyan"/>
          </w:rPr>
          <w:delText>Seasonal patterns in DOC &amp; NOM</w:delText>
        </w:r>
        <w:bookmarkEnd w:id="7416"/>
      </w:del>
    </w:p>
    <w:p w14:paraId="1AE3F71D" w14:textId="77777777" w:rsidR="00F77BDD" w:rsidRDefault="006D238B">
      <w:pPr>
        <w:rPr>
          <w:del w:id="7418" w:author="Hannah McSorley" w:date="2020-08-05T02:53:00Z"/>
        </w:rPr>
      </w:pPr>
      <w:commentRangeStart w:id="7419"/>
      <w:del w:id="7420" w:author="Hannah McSorley" w:date="2020-08-05T02:53:00Z">
        <w:r>
          <w:delText>DOC</w:delText>
        </w:r>
        <w:commentRangeEnd w:id="7419"/>
        <w:r w:rsidR="001200AA">
          <w:rPr>
            <w:rStyle w:val="CommentReference"/>
          </w:rPr>
          <w:commentReference w:id="7419"/>
        </w:r>
        <w:r>
          <w:delText xml:space="preserve"> concentrations followed similar sinusoidal trends over time at each site, with amplitude of variation decreasing from upstream to downstream sites (Figure 18).</w:delText>
        </w:r>
      </w:del>
    </w:p>
    <w:p w14:paraId="368BDF4A" w14:textId="77777777" w:rsidR="00F77BDD" w:rsidRDefault="006D238B" w:rsidP="002F4A36">
      <w:pPr>
        <w:spacing w:line="240" w:lineRule="auto"/>
        <w:rPr>
          <w:del w:id="7421" w:author="Hannah McSorley" w:date="2020-08-05T02:53:00Z"/>
        </w:rPr>
      </w:pPr>
      <w:del w:id="7422" w:author="Hannah McSorley" w:date="2020-08-05T02:53:00Z">
        <w:r>
          <w:rPr>
            <w:noProof/>
            <w:lang w:val="en-CA" w:eastAsia="en-CA"/>
          </w:rPr>
          <w:drawing>
            <wp:inline distT="0" distB="0" distL="0" distR="0" wp14:anchorId="613671EF" wp14:editId="00BDD6FD">
              <wp:extent cx="5504749" cy="5504749"/>
              <wp:effectExtent l="0" t="0" r="0" b="0"/>
              <wp:docPr id="206" name="Picture" descr="Figure 18:  Trends in dissolved organic carbon concentrations over sixteen months (Oct 2018 to Feb 2020) at six sites across the Leech water supply area. Trend lines represents locally weighted smoothing (‘loess’ method of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39"/>
                      <a:stretch>
                        <a:fillRect/>
                      </a:stretch>
                    </pic:blipFill>
                    <pic:spPr bwMode="auto">
                      <a:xfrm>
                        <a:off x="0" y="0"/>
                        <a:ext cx="5504749" cy="5504749"/>
                      </a:xfrm>
                      <a:prstGeom prst="rect">
                        <a:avLst/>
                      </a:prstGeom>
                      <a:noFill/>
                      <a:ln w="9525">
                        <a:noFill/>
                        <a:headEnd/>
                        <a:tailEnd/>
                      </a:ln>
                    </pic:spPr>
                  </pic:pic>
                </a:graphicData>
              </a:graphic>
            </wp:inline>
          </w:drawing>
        </w:r>
      </w:del>
    </w:p>
    <w:p w14:paraId="2F01E5DD" w14:textId="77777777" w:rsidR="00F77BDD" w:rsidRDefault="006D238B" w:rsidP="002F4A36">
      <w:pPr>
        <w:spacing w:line="240" w:lineRule="auto"/>
        <w:rPr>
          <w:del w:id="7423" w:author="Hannah McSorley" w:date="2020-08-05T02:53:00Z"/>
        </w:rPr>
      </w:pPr>
      <w:del w:id="7424" w:author="Hannah McSorley" w:date="2020-08-05T02:53:00Z">
        <w:r>
          <w:delText xml:space="preserve">Figure 18:  </w:delText>
        </w:r>
        <w:r>
          <w:rPr>
            <w:i/>
          </w:rPr>
          <w:delText>Trends in dissolved organic carbon concentrations over sixteen months (Oct 2018 to Feb 2020) at six sites across the Leech water supply area. Trend lines represents locally weighted smoothing (‘loess’ method of local polynomial regression).</w:delText>
        </w:r>
      </w:del>
    </w:p>
    <w:p w14:paraId="76DC09CD" w14:textId="77777777" w:rsidR="00F77BDD" w:rsidRDefault="006D238B">
      <w:pPr>
        <w:rPr>
          <w:del w:id="7425" w:author="Hannah McSorley" w:date="2020-08-05T02:53:00Z"/>
        </w:rPr>
      </w:pPr>
      <w:del w:id="7426" w:author="Hannah McSorley" w:date="2020-08-05T02:53:00Z">
        <w:r>
          <w:delText> </w:delText>
        </w:r>
      </w:del>
    </w:p>
    <w:p w14:paraId="7270F85A" w14:textId="77777777" w:rsidR="00F77BDD" w:rsidRDefault="006D238B">
      <w:pPr>
        <w:rPr>
          <w:del w:id="7427" w:author="Hannah McSorley" w:date="2020-08-05T02:53:00Z"/>
        </w:rPr>
      </w:pPr>
      <w:del w:id="7428" w:author="Hannah McSorley" w:date="2020-08-05T02:53:00Z">
        <w:r w:rsidRPr="001200AA">
          <w:rPr>
            <w:highlight w:val="cyan"/>
          </w:rPr>
          <w:delTex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 </w:delText>
        </w:r>
        <w:commentRangeStart w:id="7429"/>
        <w:commentRangeStart w:id="7430"/>
        <w:r w:rsidRPr="001200AA">
          <w:rPr>
            <w:highlight w:val="cyan"/>
          </w:rPr>
          <w:delText>19</w:delText>
        </w:r>
        <w:commentRangeEnd w:id="7429"/>
        <w:r w:rsidR="001200AA">
          <w:rPr>
            <w:rStyle w:val="CommentReference"/>
          </w:rPr>
          <w:commentReference w:id="7429"/>
        </w:r>
        <w:commentRangeEnd w:id="7430"/>
        <w:r w:rsidR="002C650C">
          <w:rPr>
            <w:rStyle w:val="CommentReference"/>
          </w:rPr>
          <w:commentReference w:id="7430"/>
        </w:r>
        <w:r w:rsidRPr="001200AA">
          <w:rPr>
            <w:highlight w:val="cyan"/>
          </w:rPr>
          <w:delText>.</w:delText>
        </w:r>
      </w:del>
    </w:p>
    <w:p w14:paraId="72F490B3" w14:textId="77777777" w:rsidR="00F77BDD" w:rsidRDefault="006D238B">
      <w:pPr>
        <w:rPr>
          <w:del w:id="7431" w:author="Hannah McSorley" w:date="2020-08-05T02:53:00Z"/>
        </w:rPr>
      </w:pPr>
      <w:del w:id="7432" w:author="Hannah McSorley" w:date="2020-08-05T02:53:00Z">
        <w:r>
          <w:delText> </w:delText>
        </w:r>
      </w:del>
    </w:p>
    <w:p w14:paraId="2B60148C" w14:textId="77777777" w:rsidR="00F77BDD" w:rsidRDefault="006D238B" w:rsidP="002F4A36">
      <w:pPr>
        <w:spacing w:line="240" w:lineRule="auto"/>
        <w:jc w:val="center"/>
        <w:rPr>
          <w:del w:id="7433" w:author="Hannah McSorley" w:date="2020-08-05T02:53:00Z"/>
        </w:rPr>
      </w:pPr>
      <w:del w:id="7434" w:author="Hannah McSorley" w:date="2020-08-05T02:53:00Z">
        <w:r>
          <w:rPr>
            <w:noProof/>
            <w:lang w:val="en-CA" w:eastAsia="en-CA"/>
          </w:rPr>
          <w:drawing>
            <wp:inline distT="0" distB="0" distL="0" distR="0" wp14:anchorId="0DED5060" wp14:editId="643129A6">
              <wp:extent cx="5036343" cy="4029075"/>
              <wp:effectExtent l="0" t="0" r="0" b="0"/>
              <wp:docPr id="207" name="Picture" descr="Figure 19:  Wet-season dissolved organic carbon concentrations grouped by site and sample collection method, where Grab samples were manually obtained (n = 109) and Rack samples were collected passively on vertical racks fit with siphon sampler bottles (n = 17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boxplot.png"/>
                      <pic:cNvPicPr>
                        <a:picLocks noChangeAspect="1" noChangeArrowheads="1"/>
                      </pic:cNvPicPr>
                    </pic:nvPicPr>
                    <pic:blipFill>
                      <a:blip r:embed="rId40"/>
                      <a:stretch>
                        <a:fillRect/>
                      </a:stretch>
                    </pic:blipFill>
                    <pic:spPr bwMode="auto">
                      <a:xfrm>
                        <a:off x="0" y="0"/>
                        <a:ext cx="5038194" cy="4030556"/>
                      </a:xfrm>
                      <a:prstGeom prst="rect">
                        <a:avLst/>
                      </a:prstGeom>
                      <a:noFill/>
                      <a:ln w="9525">
                        <a:noFill/>
                        <a:headEnd/>
                        <a:tailEnd/>
                      </a:ln>
                    </pic:spPr>
                  </pic:pic>
                </a:graphicData>
              </a:graphic>
            </wp:inline>
          </w:drawing>
        </w:r>
      </w:del>
    </w:p>
    <w:p w14:paraId="2000F988" w14:textId="77777777" w:rsidR="00F77BDD" w:rsidRDefault="006D238B" w:rsidP="002F4A36">
      <w:pPr>
        <w:spacing w:line="240" w:lineRule="auto"/>
        <w:rPr>
          <w:del w:id="7435" w:author="Hannah McSorley" w:date="2020-08-05T02:53:00Z"/>
        </w:rPr>
      </w:pPr>
      <w:del w:id="7436" w:author="Hannah McSorley" w:date="2020-08-05T02:53:00Z">
        <w:r>
          <w:delText xml:space="preserve">Figure 19:  </w:delText>
        </w:r>
        <w:r>
          <w:rPr>
            <w:i/>
          </w:rPr>
          <w:delText>Wet-season dissolved organic carbon concentrations grouped by site and sample collection method, where Grab samples were manually obtained (n = 109) and Rack samples were collected passively on vertical racks fit with siphon sampler bottles (n = 170).</w:delText>
        </w:r>
      </w:del>
    </w:p>
    <w:p w14:paraId="6071927F" w14:textId="77777777" w:rsidR="00F77BDD" w:rsidRDefault="006D238B">
      <w:pPr>
        <w:rPr>
          <w:del w:id="7437" w:author="Hannah McSorley" w:date="2020-08-05T02:53:00Z"/>
        </w:rPr>
      </w:pPr>
      <w:del w:id="7438" w:author="Hannah McSorley" w:date="2020-08-05T02:53:00Z">
        <w:r>
          <w:delText> </w:delText>
        </w:r>
      </w:del>
    </w:p>
    <w:p w14:paraId="000E05E8" w14:textId="77777777" w:rsidR="002F4A36" w:rsidRDefault="002F4A36">
      <w:pPr>
        <w:rPr>
          <w:del w:id="7439" w:author="Hannah McSorley" w:date="2020-08-05T02:53:00Z"/>
        </w:rPr>
      </w:pPr>
    </w:p>
    <w:p w14:paraId="35053ABF" w14:textId="77777777" w:rsidR="002F4A36" w:rsidRDefault="002F4A36">
      <w:pPr>
        <w:rPr>
          <w:del w:id="7440" w:author="Hannah McSorley" w:date="2020-08-05T02:53:00Z"/>
        </w:rPr>
      </w:pPr>
    </w:p>
    <w:p w14:paraId="24AB8456" w14:textId="77777777" w:rsidR="002F4A36" w:rsidRDefault="002F4A36">
      <w:pPr>
        <w:rPr>
          <w:del w:id="7441" w:author="Hannah McSorley" w:date="2020-08-05T02:53:00Z"/>
        </w:rPr>
      </w:pPr>
    </w:p>
    <w:p w14:paraId="63009B46" w14:textId="77777777" w:rsidR="002F4A36" w:rsidRDefault="002F4A36">
      <w:pPr>
        <w:rPr>
          <w:del w:id="7442" w:author="Hannah McSorley" w:date="2020-08-05T02:53:00Z"/>
        </w:rPr>
      </w:pPr>
    </w:p>
    <w:p w14:paraId="2951C9F0" w14:textId="77777777" w:rsidR="002F4A36" w:rsidRDefault="002F4A36">
      <w:pPr>
        <w:rPr>
          <w:del w:id="7443" w:author="Hannah McSorley" w:date="2020-08-05T02:53:00Z"/>
        </w:rPr>
      </w:pPr>
    </w:p>
    <w:p w14:paraId="41BCB92E" w14:textId="77777777" w:rsidR="00F77BDD" w:rsidRDefault="006D238B" w:rsidP="002F4A36">
      <w:pPr>
        <w:spacing w:line="240" w:lineRule="auto"/>
        <w:rPr>
          <w:del w:id="7444" w:author="Hannah McSorley" w:date="2020-08-05T02:53:00Z"/>
        </w:rPr>
      </w:pPr>
      <w:commentRangeStart w:id="7445"/>
      <w:del w:id="7446" w:author="Hannah McSorley" w:date="2020-08-05T02:53:00Z">
        <w:r w:rsidRPr="001200AA">
          <w:rPr>
            <w:highlight w:val="cyan"/>
          </w:rPr>
          <w:delText>Table</w:delText>
        </w:r>
        <w:commentRangeEnd w:id="7445"/>
        <w:r w:rsidR="001200AA">
          <w:rPr>
            <w:rStyle w:val="CommentReference"/>
          </w:rPr>
          <w:commentReference w:id="7445"/>
        </w:r>
        <w:r w:rsidRPr="001200AA">
          <w:rPr>
            <w:highlight w:val="cyan"/>
          </w:rPr>
          <w:delText xml:space="preserve"> 14</w:delText>
        </w:r>
        <w:r>
          <w:delText xml:space="preserve">: </w:delText>
        </w:r>
        <w:r>
          <w:rPr>
            <w:i/>
          </w:rPr>
          <w:delText>Wet-season dissolved organic carbon concentrations by sample collection method across six monitoring sites in the LWSA.</w:delText>
        </w:r>
      </w:del>
    </w:p>
    <w:tbl>
      <w:tblPr>
        <w:tblW w:w="5000" w:type="pct"/>
        <w:tblLook w:val="07E0" w:firstRow="1" w:lastRow="1" w:firstColumn="1" w:lastColumn="1" w:noHBand="1" w:noVBand="1"/>
        <w:tblCaption w:val="Table 14: Wet-season dissolved organic carbon concentrations by sample collection method across six monitoring sites in the LWSA."/>
      </w:tblPr>
      <w:tblGrid>
        <w:gridCol w:w="1294"/>
        <w:gridCol w:w="1164"/>
        <w:gridCol w:w="1223"/>
        <w:gridCol w:w="1381"/>
        <w:gridCol w:w="1228"/>
        <w:gridCol w:w="861"/>
        <w:gridCol w:w="1096"/>
        <w:gridCol w:w="1113"/>
      </w:tblGrid>
      <w:tr w:rsidR="00666FAE" w14:paraId="4EC4EFE8" w14:textId="77777777">
        <w:tc>
          <w:tcPr>
            <w:tcW w:w="0" w:type="auto"/>
            <w:vAlign w:val="bottom"/>
          </w:tcPr>
          <w:p w14:paraId="0018EE02" w14:textId="77777777" w:rsidR="00F77BDD" w:rsidRPr="002F4A36" w:rsidRDefault="006D238B" w:rsidP="002F4A36">
            <w:pPr>
              <w:spacing w:line="240" w:lineRule="auto"/>
              <w:rPr>
                <w:del w:id="7447" w:author="Hannah McSorley" w:date="2020-08-05T02:53:00Z"/>
                <w:rFonts w:asciiTheme="minorHAnsi" w:hAnsiTheme="minorHAnsi" w:cstheme="minorHAnsi"/>
              </w:rPr>
            </w:pPr>
            <w:del w:id="7448" w:author="Hannah McSorley" w:date="2020-08-05T02:53:00Z">
              <w:r w:rsidRPr="002F4A36">
                <w:rPr>
                  <w:rFonts w:asciiTheme="minorHAnsi" w:hAnsiTheme="minorHAnsi" w:cstheme="minorHAnsi"/>
                </w:rPr>
                <w:delText>Site</w:delText>
              </w:r>
            </w:del>
          </w:p>
        </w:tc>
        <w:tc>
          <w:tcPr>
            <w:tcW w:w="0" w:type="auto"/>
            <w:vAlign w:val="bottom"/>
          </w:tcPr>
          <w:p w14:paraId="576F8377" w14:textId="77777777" w:rsidR="00F77BDD" w:rsidRPr="002F4A36" w:rsidRDefault="006D238B" w:rsidP="002F4A36">
            <w:pPr>
              <w:spacing w:line="240" w:lineRule="auto"/>
              <w:rPr>
                <w:del w:id="7449" w:author="Hannah McSorley" w:date="2020-08-05T02:53:00Z"/>
                <w:rFonts w:asciiTheme="minorHAnsi" w:hAnsiTheme="minorHAnsi" w:cstheme="minorHAnsi"/>
              </w:rPr>
            </w:pPr>
            <w:del w:id="7450" w:author="Hannah McSorley" w:date="2020-08-05T02:53:00Z">
              <w:r w:rsidRPr="002F4A36">
                <w:rPr>
                  <w:rFonts w:asciiTheme="minorHAnsi" w:hAnsiTheme="minorHAnsi" w:cstheme="minorHAnsi"/>
                </w:rPr>
                <w:delText>Sample type</w:delText>
              </w:r>
            </w:del>
          </w:p>
        </w:tc>
        <w:tc>
          <w:tcPr>
            <w:tcW w:w="0" w:type="auto"/>
            <w:vAlign w:val="bottom"/>
          </w:tcPr>
          <w:p w14:paraId="6C1343AC" w14:textId="77777777" w:rsidR="00F77BDD" w:rsidRPr="002F4A36" w:rsidRDefault="006D238B" w:rsidP="002F4A36">
            <w:pPr>
              <w:spacing w:line="240" w:lineRule="auto"/>
              <w:jc w:val="right"/>
              <w:rPr>
                <w:del w:id="7451" w:author="Hannah McSorley" w:date="2020-08-05T02:53:00Z"/>
                <w:rFonts w:asciiTheme="minorHAnsi" w:hAnsiTheme="minorHAnsi" w:cstheme="minorHAnsi"/>
              </w:rPr>
            </w:pPr>
            <w:del w:id="7452" w:author="Hannah McSorley" w:date="2020-08-05T02:53:00Z">
              <w:r w:rsidRPr="002F4A36">
                <w:rPr>
                  <w:rFonts w:asciiTheme="minorHAnsi" w:hAnsiTheme="minorHAnsi" w:cstheme="minorHAnsi"/>
                </w:rPr>
                <w:delText>Sample count</w:delText>
              </w:r>
            </w:del>
          </w:p>
        </w:tc>
        <w:tc>
          <w:tcPr>
            <w:tcW w:w="0" w:type="auto"/>
            <w:vAlign w:val="bottom"/>
          </w:tcPr>
          <w:p w14:paraId="3A1803FD" w14:textId="77777777" w:rsidR="00F77BDD" w:rsidRPr="002F4A36" w:rsidRDefault="006D238B" w:rsidP="002F4A36">
            <w:pPr>
              <w:spacing w:line="240" w:lineRule="auto"/>
              <w:jc w:val="right"/>
              <w:rPr>
                <w:del w:id="7453" w:author="Hannah McSorley" w:date="2020-08-05T02:53:00Z"/>
                <w:rFonts w:asciiTheme="minorHAnsi" w:hAnsiTheme="minorHAnsi" w:cstheme="minorHAnsi"/>
              </w:rPr>
            </w:pPr>
            <w:del w:id="7454" w:author="Hannah McSorley" w:date="2020-08-05T02:53:00Z">
              <w:r w:rsidRPr="002F4A36">
                <w:rPr>
                  <w:rFonts w:asciiTheme="minorHAnsi" w:hAnsiTheme="minorHAnsi" w:cstheme="minorHAnsi"/>
                </w:rPr>
                <w:delText>Mean DOC (mg/L)</w:delText>
              </w:r>
            </w:del>
          </w:p>
        </w:tc>
        <w:tc>
          <w:tcPr>
            <w:tcW w:w="0" w:type="auto"/>
            <w:vAlign w:val="bottom"/>
          </w:tcPr>
          <w:p w14:paraId="465DC6F8" w14:textId="77777777" w:rsidR="00F77BDD" w:rsidRPr="002F4A36" w:rsidRDefault="006D238B" w:rsidP="002F4A36">
            <w:pPr>
              <w:spacing w:line="240" w:lineRule="auto"/>
              <w:jc w:val="right"/>
              <w:rPr>
                <w:del w:id="7455" w:author="Hannah McSorley" w:date="2020-08-05T02:53:00Z"/>
                <w:rFonts w:asciiTheme="minorHAnsi" w:hAnsiTheme="minorHAnsi" w:cstheme="minorHAnsi"/>
              </w:rPr>
            </w:pPr>
            <w:del w:id="7456" w:author="Hannah McSorley" w:date="2020-08-05T02:53:00Z">
              <w:r w:rsidRPr="002F4A36">
                <w:rPr>
                  <w:rFonts w:asciiTheme="minorHAnsi" w:hAnsiTheme="minorHAnsi" w:cstheme="minorHAnsi"/>
                </w:rPr>
                <w:delText>sd (± mg/L DOC)</w:delText>
              </w:r>
            </w:del>
          </w:p>
        </w:tc>
        <w:tc>
          <w:tcPr>
            <w:tcW w:w="0" w:type="auto"/>
            <w:vAlign w:val="bottom"/>
          </w:tcPr>
          <w:p w14:paraId="16A6EB91" w14:textId="77777777" w:rsidR="00F77BDD" w:rsidRPr="002F4A36" w:rsidRDefault="006D238B" w:rsidP="002F4A36">
            <w:pPr>
              <w:spacing w:line="240" w:lineRule="auto"/>
              <w:jc w:val="right"/>
              <w:rPr>
                <w:del w:id="7457" w:author="Hannah McSorley" w:date="2020-08-05T02:53:00Z"/>
                <w:rFonts w:asciiTheme="minorHAnsi" w:hAnsiTheme="minorHAnsi" w:cstheme="minorHAnsi"/>
              </w:rPr>
            </w:pPr>
            <w:del w:id="7458" w:author="Hannah McSorley" w:date="2020-08-05T02:53:00Z">
              <w:r w:rsidRPr="002F4A36">
                <w:rPr>
                  <w:rFonts w:asciiTheme="minorHAnsi" w:hAnsiTheme="minorHAnsi" w:cstheme="minorHAnsi"/>
                </w:rPr>
                <w:delText>RSD (± %)</w:delText>
              </w:r>
            </w:del>
          </w:p>
        </w:tc>
        <w:tc>
          <w:tcPr>
            <w:tcW w:w="0" w:type="auto"/>
            <w:vAlign w:val="bottom"/>
          </w:tcPr>
          <w:p w14:paraId="1CA7DA7E" w14:textId="77777777" w:rsidR="00F77BDD" w:rsidRPr="002F4A36" w:rsidRDefault="006D238B" w:rsidP="002F4A36">
            <w:pPr>
              <w:spacing w:line="240" w:lineRule="auto"/>
              <w:jc w:val="right"/>
              <w:rPr>
                <w:del w:id="7459" w:author="Hannah McSorley" w:date="2020-08-05T02:53:00Z"/>
                <w:rFonts w:asciiTheme="minorHAnsi" w:hAnsiTheme="minorHAnsi" w:cstheme="minorHAnsi"/>
              </w:rPr>
            </w:pPr>
            <w:del w:id="7460" w:author="Hannah McSorley" w:date="2020-08-05T02:53:00Z">
              <w:r w:rsidRPr="002F4A36">
                <w:rPr>
                  <w:rFonts w:asciiTheme="minorHAnsi" w:hAnsiTheme="minorHAnsi" w:cstheme="minorHAnsi"/>
                </w:rPr>
                <w:delText>Min. (mg/L)</w:delText>
              </w:r>
            </w:del>
          </w:p>
        </w:tc>
        <w:tc>
          <w:tcPr>
            <w:tcW w:w="0" w:type="auto"/>
            <w:vAlign w:val="bottom"/>
          </w:tcPr>
          <w:p w14:paraId="6E75CBD1" w14:textId="77777777" w:rsidR="00F77BDD" w:rsidRPr="002F4A36" w:rsidRDefault="006D238B" w:rsidP="002F4A36">
            <w:pPr>
              <w:spacing w:line="240" w:lineRule="auto"/>
              <w:jc w:val="right"/>
              <w:rPr>
                <w:del w:id="7461" w:author="Hannah McSorley" w:date="2020-08-05T02:53:00Z"/>
                <w:rFonts w:asciiTheme="minorHAnsi" w:hAnsiTheme="minorHAnsi" w:cstheme="minorHAnsi"/>
              </w:rPr>
            </w:pPr>
            <w:del w:id="7462" w:author="Hannah McSorley" w:date="2020-08-05T02:53:00Z">
              <w:r w:rsidRPr="002F4A36">
                <w:rPr>
                  <w:rFonts w:asciiTheme="minorHAnsi" w:hAnsiTheme="minorHAnsi" w:cstheme="minorHAnsi"/>
                </w:rPr>
                <w:delText>Max. (mg/L)</w:delText>
              </w:r>
            </w:del>
          </w:p>
        </w:tc>
      </w:tr>
      <w:tr w:rsidR="00F77BDD" w:rsidRPr="002F4A36" w14:paraId="74ACDF42" w14:textId="77777777">
        <w:trPr>
          <w:del w:id="7463" w:author="Hannah McSorley" w:date="2020-08-05T02:53:00Z"/>
        </w:trPr>
        <w:tc>
          <w:tcPr>
            <w:tcW w:w="0" w:type="auto"/>
          </w:tcPr>
          <w:p w14:paraId="33EF7988" w14:textId="77777777" w:rsidR="00F77BDD" w:rsidRPr="002F4A36" w:rsidRDefault="006D238B" w:rsidP="002F4A36">
            <w:pPr>
              <w:spacing w:line="240" w:lineRule="auto"/>
              <w:rPr>
                <w:del w:id="7464" w:author="Hannah McSorley" w:date="2020-08-05T02:53:00Z"/>
                <w:rFonts w:asciiTheme="minorHAnsi" w:hAnsiTheme="minorHAnsi" w:cstheme="minorHAnsi"/>
              </w:rPr>
            </w:pPr>
            <w:del w:id="7465" w:author="Hannah McSorley" w:date="2020-08-05T02:53:00Z">
              <w:r w:rsidRPr="002F4A36">
                <w:rPr>
                  <w:rFonts w:asciiTheme="minorHAnsi" w:hAnsiTheme="minorHAnsi" w:cstheme="minorHAnsi"/>
                </w:rPr>
                <w:delText>Weeks</w:delText>
              </w:r>
            </w:del>
          </w:p>
        </w:tc>
        <w:tc>
          <w:tcPr>
            <w:tcW w:w="0" w:type="auto"/>
          </w:tcPr>
          <w:p w14:paraId="05161C18" w14:textId="77777777" w:rsidR="00F77BDD" w:rsidRPr="002F4A36" w:rsidRDefault="006D238B" w:rsidP="002F4A36">
            <w:pPr>
              <w:spacing w:line="240" w:lineRule="auto"/>
              <w:rPr>
                <w:del w:id="7466" w:author="Hannah McSorley" w:date="2020-08-05T02:53:00Z"/>
                <w:rFonts w:asciiTheme="minorHAnsi" w:hAnsiTheme="minorHAnsi" w:cstheme="minorHAnsi"/>
              </w:rPr>
            </w:pPr>
            <w:del w:id="7467" w:author="Hannah McSorley" w:date="2020-08-05T02:53:00Z">
              <w:r w:rsidRPr="002F4A36">
                <w:rPr>
                  <w:rFonts w:asciiTheme="minorHAnsi" w:hAnsiTheme="minorHAnsi" w:cstheme="minorHAnsi"/>
                </w:rPr>
                <w:delText>Grab</w:delText>
              </w:r>
            </w:del>
          </w:p>
        </w:tc>
        <w:tc>
          <w:tcPr>
            <w:tcW w:w="0" w:type="auto"/>
          </w:tcPr>
          <w:p w14:paraId="3C407559" w14:textId="77777777" w:rsidR="00F77BDD" w:rsidRPr="002F4A36" w:rsidRDefault="006D238B" w:rsidP="002F4A36">
            <w:pPr>
              <w:spacing w:line="240" w:lineRule="auto"/>
              <w:jc w:val="right"/>
              <w:rPr>
                <w:del w:id="7468" w:author="Hannah McSorley" w:date="2020-08-05T02:53:00Z"/>
                <w:rFonts w:asciiTheme="minorHAnsi" w:hAnsiTheme="minorHAnsi" w:cstheme="minorHAnsi"/>
              </w:rPr>
            </w:pPr>
            <w:del w:id="7469" w:author="Hannah McSorley" w:date="2020-08-05T02:53:00Z">
              <w:r w:rsidRPr="002F4A36">
                <w:rPr>
                  <w:rFonts w:asciiTheme="minorHAnsi" w:hAnsiTheme="minorHAnsi" w:cstheme="minorHAnsi"/>
                </w:rPr>
                <w:delText>17</w:delText>
              </w:r>
            </w:del>
          </w:p>
        </w:tc>
        <w:tc>
          <w:tcPr>
            <w:tcW w:w="0" w:type="auto"/>
          </w:tcPr>
          <w:p w14:paraId="0FE2ACC1" w14:textId="77777777" w:rsidR="00F77BDD" w:rsidRPr="002F4A36" w:rsidRDefault="006D238B" w:rsidP="002F4A36">
            <w:pPr>
              <w:spacing w:line="240" w:lineRule="auto"/>
              <w:jc w:val="right"/>
              <w:rPr>
                <w:del w:id="7470" w:author="Hannah McSorley" w:date="2020-08-05T02:53:00Z"/>
                <w:rFonts w:asciiTheme="minorHAnsi" w:hAnsiTheme="minorHAnsi" w:cstheme="minorHAnsi"/>
              </w:rPr>
            </w:pPr>
            <w:del w:id="7471" w:author="Hannah McSorley" w:date="2020-08-05T02:53:00Z">
              <w:r w:rsidRPr="002F4A36">
                <w:rPr>
                  <w:rFonts w:asciiTheme="minorHAnsi" w:hAnsiTheme="minorHAnsi" w:cstheme="minorHAnsi"/>
                </w:rPr>
                <w:delText>9.1</w:delText>
              </w:r>
            </w:del>
          </w:p>
        </w:tc>
        <w:tc>
          <w:tcPr>
            <w:tcW w:w="0" w:type="auto"/>
          </w:tcPr>
          <w:p w14:paraId="060A1E4A" w14:textId="77777777" w:rsidR="00F77BDD" w:rsidRPr="002F4A36" w:rsidRDefault="006D238B" w:rsidP="002F4A36">
            <w:pPr>
              <w:spacing w:line="240" w:lineRule="auto"/>
              <w:jc w:val="right"/>
              <w:rPr>
                <w:del w:id="7472" w:author="Hannah McSorley" w:date="2020-08-05T02:53:00Z"/>
                <w:rFonts w:asciiTheme="minorHAnsi" w:hAnsiTheme="minorHAnsi" w:cstheme="minorHAnsi"/>
              </w:rPr>
            </w:pPr>
            <w:del w:id="7473" w:author="Hannah McSorley" w:date="2020-08-05T02:53:00Z">
              <w:r w:rsidRPr="002F4A36">
                <w:rPr>
                  <w:rFonts w:asciiTheme="minorHAnsi" w:hAnsiTheme="minorHAnsi" w:cstheme="minorHAnsi"/>
                </w:rPr>
                <w:delText>3</w:delText>
              </w:r>
            </w:del>
          </w:p>
        </w:tc>
        <w:tc>
          <w:tcPr>
            <w:tcW w:w="0" w:type="auto"/>
          </w:tcPr>
          <w:p w14:paraId="4D38BCDF" w14:textId="77777777" w:rsidR="00F77BDD" w:rsidRPr="002F4A36" w:rsidRDefault="006D238B" w:rsidP="002F4A36">
            <w:pPr>
              <w:spacing w:line="240" w:lineRule="auto"/>
              <w:jc w:val="right"/>
              <w:rPr>
                <w:del w:id="7474" w:author="Hannah McSorley" w:date="2020-08-05T02:53:00Z"/>
                <w:rFonts w:asciiTheme="minorHAnsi" w:hAnsiTheme="minorHAnsi" w:cstheme="minorHAnsi"/>
              </w:rPr>
            </w:pPr>
            <w:del w:id="7475" w:author="Hannah McSorley" w:date="2020-08-05T02:53:00Z">
              <w:r w:rsidRPr="002F4A36">
                <w:rPr>
                  <w:rFonts w:asciiTheme="minorHAnsi" w:hAnsiTheme="minorHAnsi" w:cstheme="minorHAnsi"/>
                </w:rPr>
                <w:delText>35</w:delText>
              </w:r>
            </w:del>
          </w:p>
        </w:tc>
        <w:tc>
          <w:tcPr>
            <w:tcW w:w="0" w:type="auto"/>
          </w:tcPr>
          <w:p w14:paraId="14B29580" w14:textId="77777777" w:rsidR="00F77BDD" w:rsidRPr="002F4A36" w:rsidRDefault="006D238B" w:rsidP="002F4A36">
            <w:pPr>
              <w:spacing w:line="240" w:lineRule="auto"/>
              <w:jc w:val="right"/>
              <w:rPr>
                <w:del w:id="7476" w:author="Hannah McSorley" w:date="2020-08-05T02:53:00Z"/>
                <w:rFonts w:asciiTheme="minorHAnsi" w:hAnsiTheme="minorHAnsi" w:cstheme="minorHAnsi"/>
              </w:rPr>
            </w:pPr>
            <w:del w:id="7477" w:author="Hannah McSorley" w:date="2020-08-05T02:53:00Z">
              <w:r w:rsidRPr="002F4A36">
                <w:rPr>
                  <w:rFonts w:asciiTheme="minorHAnsi" w:hAnsiTheme="minorHAnsi" w:cstheme="minorHAnsi"/>
                </w:rPr>
                <w:delText>6.38</w:delText>
              </w:r>
            </w:del>
          </w:p>
        </w:tc>
        <w:tc>
          <w:tcPr>
            <w:tcW w:w="0" w:type="auto"/>
          </w:tcPr>
          <w:p w14:paraId="221E04DA" w14:textId="77777777" w:rsidR="00F77BDD" w:rsidRPr="002F4A36" w:rsidRDefault="006D238B" w:rsidP="002F4A36">
            <w:pPr>
              <w:spacing w:line="240" w:lineRule="auto"/>
              <w:jc w:val="right"/>
              <w:rPr>
                <w:del w:id="7478" w:author="Hannah McSorley" w:date="2020-08-05T02:53:00Z"/>
                <w:rFonts w:asciiTheme="minorHAnsi" w:hAnsiTheme="minorHAnsi" w:cstheme="minorHAnsi"/>
              </w:rPr>
            </w:pPr>
            <w:del w:id="7479" w:author="Hannah McSorley" w:date="2020-08-05T02:53:00Z">
              <w:r w:rsidRPr="002F4A36">
                <w:rPr>
                  <w:rFonts w:asciiTheme="minorHAnsi" w:hAnsiTheme="minorHAnsi" w:cstheme="minorHAnsi"/>
                </w:rPr>
                <w:delText>18.74</w:delText>
              </w:r>
            </w:del>
          </w:p>
        </w:tc>
      </w:tr>
      <w:tr w:rsidR="00F77BDD" w:rsidRPr="002F4A36" w14:paraId="3297A7FB" w14:textId="77777777">
        <w:trPr>
          <w:del w:id="7480" w:author="Hannah McSorley" w:date="2020-08-05T02:53:00Z"/>
        </w:trPr>
        <w:tc>
          <w:tcPr>
            <w:tcW w:w="0" w:type="auto"/>
          </w:tcPr>
          <w:p w14:paraId="26FDCC6E" w14:textId="77777777" w:rsidR="00F77BDD" w:rsidRPr="002F4A36" w:rsidRDefault="006D238B" w:rsidP="002F4A36">
            <w:pPr>
              <w:spacing w:line="240" w:lineRule="auto"/>
              <w:rPr>
                <w:del w:id="7481" w:author="Hannah McSorley" w:date="2020-08-05T02:53:00Z"/>
                <w:rFonts w:asciiTheme="minorHAnsi" w:hAnsiTheme="minorHAnsi" w:cstheme="minorHAnsi"/>
              </w:rPr>
            </w:pPr>
            <w:del w:id="7482" w:author="Hannah McSorley" w:date="2020-08-05T02:53:00Z">
              <w:r w:rsidRPr="002F4A36">
                <w:rPr>
                  <w:rFonts w:asciiTheme="minorHAnsi" w:hAnsiTheme="minorHAnsi" w:cstheme="minorHAnsi"/>
                </w:rPr>
                <w:delText>Weeks</w:delText>
              </w:r>
            </w:del>
          </w:p>
        </w:tc>
        <w:tc>
          <w:tcPr>
            <w:tcW w:w="0" w:type="auto"/>
          </w:tcPr>
          <w:p w14:paraId="71986FB3" w14:textId="77777777" w:rsidR="00F77BDD" w:rsidRPr="002F4A36" w:rsidRDefault="006D238B" w:rsidP="002F4A36">
            <w:pPr>
              <w:spacing w:line="240" w:lineRule="auto"/>
              <w:rPr>
                <w:del w:id="7483" w:author="Hannah McSorley" w:date="2020-08-05T02:53:00Z"/>
                <w:rFonts w:asciiTheme="minorHAnsi" w:hAnsiTheme="minorHAnsi" w:cstheme="minorHAnsi"/>
              </w:rPr>
            </w:pPr>
            <w:del w:id="7484" w:author="Hannah McSorley" w:date="2020-08-05T02:53:00Z">
              <w:r w:rsidRPr="002F4A36">
                <w:rPr>
                  <w:rFonts w:asciiTheme="minorHAnsi" w:hAnsiTheme="minorHAnsi" w:cstheme="minorHAnsi"/>
                </w:rPr>
                <w:delText>Rack</w:delText>
              </w:r>
            </w:del>
          </w:p>
        </w:tc>
        <w:tc>
          <w:tcPr>
            <w:tcW w:w="0" w:type="auto"/>
          </w:tcPr>
          <w:p w14:paraId="00021AC5" w14:textId="77777777" w:rsidR="00F77BDD" w:rsidRPr="002F4A36" w:rsidRDefault="006D238B" w:rsidP="002F4A36">
            <w:pPr>
              <w:spacing w:line="240" w:lineRule="auto"/>
              <w:jc w:val="right"/>
              <w:rPr>
                <w:del w:id="7485" w:author="Hannah McSorley" w:date="2020-08-05T02:53:00Z"/>
                <w:rFonts w:asciiTheme="minorHAnsi" w:hAnsiTheme="minorHAnsi" w:cstheme="minorHAnsi"/>
              </w:rPr>
            </w:pPr>
            <w:del w:id="7486" w:author="Hannah McSorley" w:date="2020-08-05T02:53:00Z">
              <w:r w:rsidRPr="002F4A36">
                <w:rPr>
                  <w:rFonts w:asciiTheme="minorHAnsi" w:hAnsiTheme="minorHAnsi" w:cstheme="minorHAnsi"/>
                </w:rPr>
                <w:delText>32</w:delText>
              </w:r>
            </w:del>
          </w:p>
        </w:tc>
        <w:tc>
          <w:tcPr>
            <w:tcW w:w="0" w:type="auto"/>
          </w:tcPr>
          <w:p w14:paraId="6BC9AB0A" w14:textId="77777777" w:rsidR="00F77BDD" w:rsidRPr="002F4A36" w:rsidRDefault="006D238B" w:rsidP="002F4A36">
            <w:pPr>
              <w:spacing w:line="240" w:lineRule="auto"/>
              <w:jc w:val="right"/>
              <w:rPr>
                <w:del w:id="7487" w:author="Hannah McSorley" w:date="2020-08-05T02:53:00Z"/>
                <w:rFonts w:asciiTheme="minorHAnsi" w:hAnsiTheme="minorHAnsi" w:cstheme="minorHAnsi"/>
              </w:rPr>
            </w:pPr>
            <w:del w:id="7488" w:author="Hannah McSorley" w:date="2020-08-05T02:53:00Z">
              <w:r w:rsidRPr="002F4A36">
                <w:rPr>
                  <w:rFonts w:asciiTheme="minorHAnsi" w:hAnsiTheme="minorHAnsi" w:cstheme="minorHAnsi"/>
                </w:rPr>
                <w:delText>10.1</w:delText>
              </w:r>
            </w:del>
          </w:p>
        </w:tc>
        <w:tc>
          <w:tcPr>
            <w:tcW w:w="0" w:type="auto"/>
          </w:tcPr>
          <w:p w14:paraId="32B396AC" w14:textId="77777777" w:rsidR="00F77BDD" w:rsidRPr="002F4A36" w:rsidRDefault="006D238B" w:rsidP="002F4A36">
            <w:pPr>
              <w:spacing w:line="240" w:lineRule="auto"/>
              <w:jc w:val="right"/>
              <w:rPr>
                <w:del w:id="7489" w:author="Hannah McSorley" w:date="2020-08-05T02:53:00Z"/>
                <w:rFonts w:asciiTheme="minorHAnsi" w:hAnsiTheme="minorHAnsi" w:cstheme="minorHAnsi"/>
              </w:rPr>
            </w:pPr>
            <w:del w:id="7490" w:author="Hannah McSorley" w:date="2020-08-05T02:53:00Z">
              <w:r w:rsidRPr="002F4A36">
                <w:rPr>
                  <w:rFonts w:asciiTheme="minorHAnsi" w:hAnsiTheme="minorHAnsi" w:cstheme="minorHAnsi"/>
                </w:rPr>
                <w:delText>4</w:delText>
              </w:r>
            </w:del>
          </w:p>
        </w:tc>
        <w:tc>
          <w:tcPr>
            <w:tcW w:w="0" w:type="auto"/>
          </w:tcPr>
          <w:p w14:paraId="2EA80573" w14:textId="77777777" w:rsidR="00F77BDD" w:rsidRPr="002F4A36" w:rsidRDefault="006D238B" w:rsidP="002F4A36">
            <w:pPr>
              <w:spacing w:line="240" w:lineRule="auto"/>
              <w:jc w:val="right"/>
              <w:rPr>
                <w:del w:id="7491" w:author="Hannah McSorley" w:date="2020-08-05T02:53:00Z"/>
                <w:rFonts w:asciiTheme="minorHAnsi" w:hAnsiTheme="minorHAnsi" w:cstheme="minorHAnsi"/>
              </w:rPr>
            </w:pPr>
            <w:del w:id="7492" w:author="Hannah McSorley" w:date="2020-08-05T02:53:00Z">
              <w:r w:rsidRPr="002F4A36">
                <w:rPr>
                  <w:rFonts w:asciiTheme="minorHAnsi" w:hAnsiTheme="minorHAnsi" w:cstheme="minorHAnsi"/>
                </w:rPr>
                <w:delText>40</w:delText>
              </w:r>
            </w:del>
          </w:p>
        </w:tc>
        <w:tc>
          <w:tcPr>
            <w:tcW w:w="0" w:type="auto"/>
          </w:tcPr>
          <w:p w14:paraId="7EE5D2C2" w14:textId="77777777" w:rsidR="00F77BDD" w:rsidRPr="002F4A36" w:rsidRDefault="006D238B" w:rsidP="002F4A36">
            <w:pPr>
              <w:spacing w:line="240" w:lineRule="auto"/>
              <w:jc w:val="right"/>
              <w:rPr>
                <w:del w:id="7493" w:author="Hannah McSorley" w:date="2020-08-05T02:53:00Z"/>
                <w:rFonts w:asciiTheme="minorHAnsi" w:hAnsiTheme="minorHAnsi" w:cstheme="minorHAnsi"/>
              </w:rPr>
            </w:pPr>
            <w:del w:id="7494" w:author="Hannah McSorley" w:date="2020-08-05T02:53:00Z">
              <w:r w:rsidRPr="002F4A36">
                <w:rPr>
                  <w:rFonts w:asciiTheme="minorHAnsi" w:hAnsiTheme="minorHAnsi" w:cstheme="minorHAnsi"/>
                </w:rPr>
                <w:delText>3.78</w:delText>
              </w:r>
            </w:del>
          </w:p>
        </w:tc>
        <w:tc>
          <w:tcPr>
            <w:tcW w:w="0" w:type="auto"/>
          </w:tcPr>
          <w:p w14:paraId="51D34F57" w14:textId="77777777" w:rsidR="00F77BDD" w:rsidRPr="002F4A36" w:rsidRDefault="006D238B" w:rsidP="002F4A36">
            <w:pPr>
              <w:spacing w:line="240" w:lineRule="auto"/>
              <w:jc w:val="right"/>
              <w:rPr>
                <w:del w:id="7495" w:author="Hannah McSorley" w:date="2020-08-05T02:53:00Z"/>
                <w:rFonts w:asciiTheme="minorHAnsi" w:hAnsiTheme="minorHAnsi" w:cstheme="minorHAnsi"/>
              </w:rPr>
            </w:pPr>
            <w:del w:id="7496" w:author="Hannah McSorley" w:date="2020-08-05T02:53:00Z">
              <w:r w:rsidRPr="002F4A36">
                <w:rPr>
                  <w:rFonts w:asciiTheme="minorHAnsi" w:hAnsiTheme="minorHAnsi" w:cstheme="minorHAnsi"/>
                </w:rPr>
                <w:delText>19.07</w:delText>
              </w:r>
            </w:del>
          </w:p>
        </w:tc>
      </w:tr>
      <w:tr w:rsidR="00F77BDD" w:rsidRPr="002F4A36" w14:paraId="53DA21BD" w14:textId="77777777">
        <w:trPr>
          <w:del w:id="7497" w:author="Hannah McSorley" w:date="2020-08-05T02:53:00Z"/>
        </w:trPr>
        <w:tc>
          <w:tcPr>
            <w:tcW w:w="0" w:type="auto"/>
          </w:tcPr>
          <w:p w14:paraId="7F1406D2" w14:textId="77777777" w:rsidR="00F77BDD" w:rsidRPr="002F4A36" w:rsidRDefault="006D238B" w:rsidP="002F4A36">
            <w:pPr>
              <w:spacing w:line="240" w:lineRule="auto"/>
              <w:rPr>
                <w:del w:id="7498" w:author="Hannah McSorley" w:date="2020-08-05T02:53:00Z"/>
                <w:rFonts w:asciiTheme="minorHAnsi" w:hAnsiTheme="minorHAnsi" w:cstheme="minorHAnsi"/>
              </w:rPr>
            </w:pPr>
            <w:del w:id="7499" w:author="Hannah McSorley" w:date="2020-08-05T02:53:00Z">
              <w:r w:rsidRPr="002F4A36">
                <w:rPr>
                  <w:rFonts w:asciiTheme="minorHAnsi" w:hAnsiTheme="minorHAnsi" w:cstheme="minorHAnsi"/>
                </w:rPr>
                <w:delText>ChrisCrk</w:delText>
              </w:r>
            </w:del>
          </w:p>
        </w:tc>
        <w:tc>
          <w:tcPr>
            <w:tcW w:w="0" w:type="auto"/>
          </w:tcPr>
          <w:p w14:paraId="3E56A0CC" w14:textId="77777777" w:rsidR="00F77BDD" w:rsidRPr="002F4A36" w:rsidRDefault="006D238B" w:rsidP="002F4A36">
            <w:pPr>
              <w:spacing w:line="240" w:lineRule="auto"/>
              <w:rPr>
                <w:del w:id="7500" w:author="Hannah McSorley" w:date="2020-08-05T02:53:00Z"/>
                <w:rFonts w:asciiTheme="minorHAnsi" w:hAnsiTheme="minorHAnsi" w:cstheme="minorHAnsi"/>
              </w:rPr>
            </w:pPr>
            <w:del w:id="7501" w:author="Hannah McSorley" w:date="2020-08-05T02:53:00Z">
              <w:r w:rsidRPr="002F4A36">
                <w:rPr>
                  <w:rFonts w:asciiTheme="minorHAnsi" w:hAnsiTheme="minorHAnsi" w:cstheme="minorHAnsi"/>
                </w:rPr>
                <w:delText>Grab</w:delText>
              </w:r>
            </w:del>
          </w:p>
        </w:tc>
        <w:tc>
          <w:tcPr>
            <w:tcW w:w="0" w:type="auto"/>
          </w:tcPr>
          <w:p w14:paraId="1C638B5A" w14:textId="77777777" w:rsidR="00F77BDD" w:rsidRPr="002F4A36" w:rsidRDefault="006D238B" w:rsidP="002F4A36">
            <w:pPr>
              <w:spacing w:line="240" w:lineRule="auto"/>
              <w:jc w:val="right"/>
              <w:rPr>
                <w:del w:id="7502" w:author="Hannah McSorley" w:date="2020-08-05T02:53:00Z"/>
                <w:rFonts w:asciiTheme="minorHAnsi" w:hAnsiTheme="minorHAnsi" w:cstheme="minorHAnsi"/>
              </w:rPr>
            </w:pPr>
            <w:del w:id="7503" w:author="Hannah McSorley" w:date="2020-08-05T02:53:00Z">
              <w:r w:rsidRPr="002F4A36">
                <w:rPr>
                  <w:rFonts w:asciiTheme="minorHAnsi" w:hAnsiTheme="minorHAnsi" w:cstheme="minorHAnsi"/>
                </w:rPr>
                <w:delText>15</w:delText>
              </w:r>
            </w:del>
          </w:p>
        </w:tc>
        <w:tc>
          <w:tcPr>
            <w:tcW w:w="0" w:type="auto"/>
          </w:tcPr>
          <w:p w14:paraId="31E5BBFC" w14:textId="77777777" w:rsidR="00F77BDD" w:rsidRPr="002F4A36" w:rsidRDefault="006D238B" w:rsidP="002F4A36">
            <w:pPr>
              <w:spacing w:line="240" w:lineRule="auto"/>
              <w:jc w:val="right"/>
              <w:rPr>
                <w:del w:id="7504" w:author="Hannah McSorley" w:date="2020-08-05T02:53:00Z"/>
                <w:rFonts w:asciiTheme="minorHAnsi" w:hAnsiTheme="minorHAnsi" w:cstheme="minorHAnsi"/>
              </w:rPr>
            </w:pPr>
            <w:del w:id="7505" w:author="Hannah McSorley" w:date="2020-08-05T02:53:00Z">
              <w:r w:rsidRPr="002F4A36">
                <w:rPr>
                  <w:rFonts w:asciiTheme="minorHAnsi" w:hAnsiTheme="minorHAnsi" w:cstheme="minorHAnsi"/>
                </w:rPr>
                <w:delText>3.6</w:delText>
              </w:r>
            </w:del>
          </w:p>
        </w:tc>
        <w:tc>
          <w:tcPr>
            <w:tcW w:w="0" w:type="auto"/>
          </w:tcPr>
          <w:p w14:paraId="5569868A" w14:textId="77777777" w:rsidR="00F77BDD" w:rsidRPr="002F4A36" w:rsidRDefault="006D238B" w:rsidP="002F4A36">
            <w:pPr>
              <w:spacing w:line="240" w:lineRule="auto"/>
              <w:jc w:val="right"/>
              <w:rPr>
                <w:del w:id="7506" w:author="Hannah McSorley" w:date="2020-08-05T02:53:00Z"/>
                <w:rFonts w:asciiTheme="minorHAnsi" w:hAnsiTheme="minorHAnsi" w:cstheme="minorHAnsi"/>
              </w:rPr>
            </w:pPr>
            <w:del w:id="7507" w:author="Hannah McSorley" w:date="2020-08-05T02:53:00Z">
              <w:r w:rsidRPr="002F4A36">
                <w:rPr>
                  <w:rFonts w:asciiTheme="minorHAnsi" w:hAnsiTheme="minorHAnsi" w:cstheme="minorHAnsi"/>
                </w:rPr>
                <w:delText>2</w:delText>
              </w:r>
            </w:del>
          </w:p>
        </w:tc>
        <w:tc>
          <w:tcPr>
            <w:tcW w:w="0" w:type="auto"/>
          </w:tcPr>
          <w:p w14:paraId="4C5B4DB9" w14:textId="77777777" w:rsidR="00F77BDD" w:rsidRPr="002F4A36" w:rsidRDefault="006D238B" w:rsidP="002F4A36">
            <w:pPr>
              <w:spacing w:line="240" w:lineRule="auto"/>
              <w:jc w:val="right"/>
              <w:rPr>
                <w:del w:id="7508" w:author="Hannah McSorley" w:date="2020-08-05T02:53:00Z"/>
                <w:rFonts w:asciiTheme="minorHAnsi" w:hAnsiTheme="minorHAnsi" w:cstheme="minorHAnsi"/>
              </w:rPr>
            </w:pPr>
            <w:del w:id="7509" w:author="Hannah McSorley" w:date="2020-08-05T02:53:00Z">
              <w:r w:rsidRPr="002F4A36">
                <w:rPr>
                  <w:rFonts w:asciiTheme="minorHAnsi" w:hAnsiTheme="minorHAnsi" w:cstheme="minorHAnsi"/>
                </w:rPr>
                <w:delText>54</w:delText>
              </w:r>
            </w:del>
          </w:p>
        </w:tc>
        <w:tc>
          <w:tcPr>
            <w:tcW w:w="0" w:type="auto"/>
          </w:tcPr>
          <w:p w14:paraId="65C19A21" w14:textId="77777777" w:rsidR="00F77BDD" w:rsidRPr="002F4A36" w:rsidRDefault="006D238B" w:rsidP="002F4A36">
            <w:pPr>
              <w:spacing w:line="240" w:lineRule="auto"/>
              <w:jc w:val="right"/>
              <w:rPr>
                <w:del w:id="7510" w:author="Hannah McSorley" w:date="2020-08-05T02:53:00Z"/>
                <w:rFonts w:asciiTheme="minorHAnsi" w:hAnsiTheme="minorHAnsi" w:cstheme="minorHAnsi"/>
              </w:rPr>
            </w:pPr>
            <w:del w:id="7511" w:author="Hannah McSorley" w:date="2020-08-05T02:53:00Z">
              <w:r w:rsidRPr="002F4A36">
                <w:rPr>
                  <w:rFonts w:asciiTheme="minorHAnsi" w:hAnsiTheme="minorHAnsi" w:cstheme="minorHAnsi"/>
                </w:rPr>
                <w:delText>1.84</w:delText>
              </w:r>
            </w:del>
          </w:p>
        </w:tc>
        <w:tc>
          <w:tcPr>
            <w:tcW w:w="0" w:type="auto"/>
          </w:tcPr>
          <w:p w14:paraId="4F42E1B8" w14:textId="77777777" w:rsidR="00F77BDD" w:rsidRPr="002F4A36" w:rsidRDefault="006D238B" w:rsidP="002F4A36">
            <w:pPr>
              <w:spacing w:line="240" w:lineRule="auto"/>
              <w:jc w:val="right"/>
              <w:rPr>
                <w:del w:id="7512" w:author="Hannah McSorley" w:date="2020-08-05T02:53:00Z"/>
                <w:rFonts w:asciiTheme="minorHAnsi" w:hAnsiTheme="minorHAnsi" w:cstheme="minorHAnsi"/>
              </w:rPr>
            </w:pPr>
            <w:del w:id="7513" w:author="Hannah McSorley" w:date="2020-08-05T02:53:00Z">
              <w:r w:rsidRPr="002F4A36">
                <w:rPr>
                  <w:rFonts w:asciiTheme="minorHAnsi" w:hAnsiTheme="minorHAnsi" w:cstheme="minorHAnsi"/>
                </w:rPr>
                <w:delText>9.04</w:delText>
              </w:r>
            </w:del>
          </w:p>
        </w:tc>
      </w:tr>
      <w:tr w:rsidR="00F77BDD" w:rsidRPr="002F4A36" w14:paraId="4F3BACE3" w14:textId="77777777">
        <w:trPr>
          <w:del w:id="7514" w:author="Hannah McSorley" w:date="2020-08-05T02:53:00Z"/>
        </w:trPr>
        <w:tc>
          <w:tcPr>
            <w:tcW w:w="0" w:type="auto"/>
          </w:tcPr>
          <w:p w14:paraId="724D3DF4" w14:textId="77777777" w:rsidR="00F77BDD" w:rsidRPr="002F4A36" w:rsidRDefault="006D238B" w:rsidP="002F4A36">
            <w:pPr>
              <w:spacing w:line="240" w:lineRule="auto"/>
              <w:rPr>
                <w:del w:id="7515" w:author="Hannah McSorley" w:date="2020-08-05T02:53:00Z"/>
                <w:rFonts w:asciiTheme="minorHAnsi" w:hAnsiTheme="minorHAnsi" w:cstheme="minorHAnsi"/>
              </w:rPr>
            </w:pPr>
            <w:del w:id="7516" w:author="Hannah McSorley" w:date="2020-08-05T02:53:00Z">
              <w:r w:rsidRPr="002F4A36">
                <w:rPr>
                  <w:rFonts w:asciiTheme="minorHAnsi" w:hAnsiTheme="minorHAnsi" w:cstheme="minorHAnsi"/>
                </w:rPr>
                <w:delText>ChrisCrk</w:delText>
              </w:r>
            </w:del>
          </w:p>
        </w:tc>
        <w:tc>
          <w:tcPr>
            <w:tcW w:w="0" w:type="auto"/>
          </w:tcPr>
          <w:p w14:paraId="184EA1DE" w14:textId="77777777" w:rsidR="00F77BDD" w:rsidRPr="002F4A36" w:rsidRDefault="006D238B" w:rsidP="002F4A36">
            <w:pPr>
              <w:spacing w:line="240" w:lineRule="auto"/>
              <w:rPr>
                <w:del w:id="7517" w:author="Hannah McSorley" w:date="2020-08-05T02:53:00Z"/>
                <w:rFonts w:asciiTheme="minorHAnsi" w:hAnsiTheme="minorHAnsi" w:cstheme="minorHAnsi"/>
              </w:rPr>
            </w:pPr>
            <w:del w:id="7518" w:author="Hannah McSorley" w:date="2020-08-05T02:53:00Z">
              <w:r w:rsidRPr="002F4A36">
                <w:rPr>
                  <w:rFonts w:asciiTheme="minorHAnsi" w:hAnsiTheme="minorHAnsi" w:cstheme="minorHAnsi"/>
                </w:rPr>
                <w:delText>Rack</w:delText>
              </w:r>
            </w:del>
          </w:p>
        </w:tc>
        <w:tc>
          <w:tcPr>
            <w:tcW w:w="0" w:type="auto"/>
          </w:tcPr>
          <w:p w14:paraId="1BA48E9A" w14:textId="77777777" w:rsidR="00F77BDD" w:rsidRPr="002F4A36" w:rsidRDefault="006D238B" w:rsidP="002F4A36">
            <w:pPr>
              <w:spacing w:line="240" w:lineRule="auto"/>
              <w:jc w:val="right"/>
              <w:rPr>
                <w:del w:id="7519" w:author="Hannah McSorley" w:date="2020-08-05T02:53:00Z"/>
                <w:rFonts w:asciiTheme="minorHAnsi" w:hAnsiTheme="minorHAnsi" w:cstheme="minorHAnsi"/>
              </w:rPr>
            </w:pPr>
            <w:del w:id="7520" w:author="Hannah McSorley" w:date="2020-08-05T02:53:00Z">
              <w:r w:rsidRPr="002F4A36">
                <w:rPr>
                  <w:rFonts w:asciiTheme="minorHAnsi" w:hAnsiTheme="minorHAnsi" w:cstheme="minorHAnsi"/>
                </w:rPr>
                <w:delText>27</w:delText>
              </w:r>
            </w:del>
          </w:p>
        </w:tc>
        <w:tc>
          <w:tcPr>
            <w:tcW w:w="0" w:type="auto"/>
          </w:tcPr>
          <w:p w14:paraId="12FF7254" w14:textId="77777777" w:rsidR="00F77BDD" w:rsidRPr="002F4A36" w:rsidRDefault="006D238B" w:rsidP="002F4A36">
            <w:pPr>
              <w:spacing w:line="240" w:lineRule="auto"/>
              <w:jc w:val="right"/>
              <w:rPr>
                <w:del w:id="7521" w:author="Hannah McSorley" w:date="2020-08-05T02:53:00Z"/>
                <w:rFonts w:asciiTheme="minorHAnsi" w:hAnsiTheme="minorHAnsi" w:cstheme="minorHAnsi"/>
              </w:rPr>
            </w:pPr>
            <w:del w:id="7522" w:author="Hannah McSorley" w:date="2020-08-05T02:53:00Z">
              <w:r w:rsidRPr="002F4A36">
                <w:rPr>
                  <w:rFonts w:asciiTheme="minorHAnsi" w:hAnsiTheme="minorHAnsi" w:cstheme="minorHAnsi"/>
                </w:rPr>
                <w:delText>5.3</w:delText>
              </w:r>
            </w:del>
          </w:p>
        </w:tc>
        <w:tc>
          <w:tcPr>
            <w:tcW w:w="0" w:type="auto"/>
          </w:tcPr>
          <w:p w14:paraId="6CD1C5D2" w14:textId="77777777" w:rsidR="00F77BDD" w:rsidRPr="002F4A36" w:rsidRDefault="006D238B" w:rsidP="002F4A36">
            <w:pPr>
              <w:spacing w:line="240" w:lineRule="auto"/>
              <w:jc w:val="right"/>
              <w:rPr>
                <w:del w:id="7523" w:author="Hannah McSorley" w:date="2020-08-05T02:53:00Z"/>
                <w:rFonts w:asciiTheme="minorHAnsi" w:hAnsiTheme="minorHAnsi" w:cstheme="minorHAnsi"/>
              </w:rPr>
            </w:pPr>
            <w:del w:id="7524" w:author="Hannah McSorley" w:date="2020-08-05T02:53:00Z">
              <w:r w:rsidRPr="002F4A36">
                <w:rPr>
                  <w:rFonts w:asciiTheme="minorHAnsi" w:hAnsiTheme="minorHAnsi" w:cstheme="minorHAnsi"/>
                </w:rPr>
                <w:delText>2</w:delText>
              </w:r>
            </w:del>
          </w:p>
        </w:tc>
        <w:tc>
          <w:tcPr>
            <w:tcW w:w="0" w:type="auto"/>
          </w:tcPr>
          <w:p w14:paraId="469F0A2A" w14:textId="77777777" w:rsidR="00F77BDD" w:rsidRPr="002F4A36" w:rsidRDefault="006D238B" w:rsidP="002F4A36">
            <w:pPr>
              <w:spacing w:line="240" w:lineRule="auto"/>
              <w:jc w:val="right"/>
              <w:rPr>
                <w:del w:id="7525" w:author="Hannah McSorley" w:date="2020-08-05T02:53:00Z"/>
                <w:rFonts w:asciiTheme="minorHAnsi" w:hAnsiTheme="minorHAnsi" w:cstheme="minorHAnsi"/>
              </w:rPr>
            </w:pPr>
            <w:del w:id="7526" w:author="Hannah McSorley" w:date="2020-08-05T02:53:00Z">
              <w:r w:rsidRPr="002F4A36">
                <w:rPr>
                  <w:rFonts w:asciiTheme="minorHAnsi" w:hAnsiTheme="minorHAnsi" w:cstheme="minorHAnsi"/>
                </w:rPr>
                <w:delText>33</w:delText>
              </w:r>
            </w:del>
          </w:p>
        </w:tc>
        <w:tc>
          <w:tcPr>
            <w:tcW w:w="0" w:type="auto"/>
          </w:tcPr>
          <w:p w14:paraId="5E55D748" w14:textId="77777777" w:rsidR="00F77BDD" w:rsidRPr="002F4A36" w:rsidRDefault="006D238B" w:rsidP="002F4A36">
            <w:pPr>
              <w:spacing w:line="240" w:lineRule="auto"/>
              <w:jc w:val="right"/>
              <w:rPr>
                <w:del w:id="7527" w:author="Hannah McSorley" w:date="2020-08-05T02:53:00Z"/>
                <w:rFonts w:asciiTheme="minorHAnsi" w:hAnsiTheme="minorHAnsi" w:cstheme="minorHAnsi"/>
              </w:rPr>
            </w:pPr>
            <w:del w:id="7528" w:author="Hannah McSorley" w:date="2020-08-05T02:53:00Z">
              <w:r w:rsidRPr="002F4A36">
                <w:rPr>
                  <w:rFonts w:asciiTheme="minorHAnsi" w:hAnsiTheme="minorHAnsi" w:cstheme="minorHAnsi"/>
                </w:rPr>
                <w:delText>1.94</w:delText>
              </w:r>
            </w:del>
          </w:p>
        </w:tc>
        <w:tc>
          <w:tcPr>
            <w:tcW w:w="0" w:type="auto"/>
          </w:tcPr>
          <w:p w14:paraId="1E30BFD2" w14:textId="77777777" w:rsidR="00F77BDD" w:rsidRPr="002F4A36" w:rsidRDefault="006D238B" w:rsidP="002F4A36">
            <w:pPr>
              <w:spacing w:line="240" w:lineRule="auto"/>
              <w:jc w:val="right"/>
              <w:rPr>
                <w:del w:id="7529" w:author="Hannah McSorley" w:date="2020-08-05T02:53:00Z"/>
                <w:rFonts w:asciiTheme="minorHAnsi" w:hAnsiTheme="minorHAnsi" w:cstheme="minorHAnsi"/>
              </w:rPr>
            </w:pPr>
            <w:del w:id="7530" w:author="Hannah McSorley" w:date="2020-08-05T02:53:00Z">
              <w:r w:rsidRPr="002F4A36">
                <w:rPr>
                  <w:rFonts w:asciiTheme="minorHAnsi" w:hAnsiTheme="minorHAnsi" w:cstheme="minorHAnsi"/>
                </w:rPr>
                <w:delText>9.16</w:delText>
              </w:r>
            </w:del>
          </w:p>
        </w:tc>
      </w:tr>
      <w:tr w:rsidR="00F77BDD" w:rsidRPr="002F4A36" w14:paraId="6A2E38BB" w14:textId="77777777">
        <w:trPr>
          <w:del w:id="7531" w:author="Hannah McSorley" w:date="2020-08-05T02:53:00Z"/>
        </w:trPr>
        <w:tc>
          <w:tcPr>
            <w:tcW w:w="0" w:type="auto"/>
          </w:tcPr>
          <w:p w14:paraId="3F6452E3" w14:textId="77777777" w:rsidR="00F77BDD" w:rsidRPr="002F4A36" w:rsidRDefault="006D238B" w:rsidP="002F4A36">
            <w:pPr>
              <w:spacing w:line="240" w:lineRule="auto"/>
              <w:rPr>
                <w:del w:id="7532" w:author="Hannah McSorley" w:date="2020-08-05T02:53:00Z"/>
                <w:rFonts w:asciiTheme="minorHAnsi" w:hAnsiTheme="minorHAnsi" w:cstheme="minorHAnsi"/>
              </w:rPr>
            </w:pPr>
            <w:del w:id="7533" w:author="Hannah McSorley" w:date="2020-08-05T02:53:00Z">
              <w:r w:rsidRPr="002F4A36">
                <w:rPr>
                  <w:rFonts w:asciiTheme="minorHAnsi" w:hAnsiTheme="minorHAnsi" w:cstheme="minorHAnsi"/>
                </w:rPr>
                <w:delText>LeechHead</w:delText>
              </w:r>
            </w:del>
          </w:p>
        </w:tc>
        <w:tc>
          <w:tcPr>
            <w:tcW w:w="0" w:type="auto"/>
          </w:tcPr>
          <w:p w14:paraId="06CCA0D1" w14:textId="77777777" w:rsidR="00F77BDD" w:rsidRPr="002F4A36" w:rsidRDefault="006D238B" w:rsidP="002F4A36">
            <w:pPr>
              <w:spacing w:line="240" w:lineRule="auto"/>
              <w:rPr>
                <w:del w:id="7534" w:author="Hannah McSorley" w:date="2020-08-05T02:53:00Z"/>
                <w:rFonts w:asciiTheme="minorHAnsi" w:hAnsiTheme="minorHAnsi" w:cstheme="minorHAnsi"/>
              </w:rPr>
            </w:pPr>
            <w:del w:id="7535" w:author="Hannah McSorley" w:date="2020-08-05T02:53:00Z">
              <w:r w:rsidRPr="002F4A36">
                <w:rPr>
                  <w:rFonts w:asciiTheme="minorHAnsi" w:hAnsiTheme="minorHAnsi" w:cstheme="minorHAnsi"/>
                </w:rPr>
                <w:delText>Grab</w:delText>
              </w:r>
            </w:del>
          </w:p>
        </w:tc>
        <w:tc>
          <w:tcPr>
            <w:tcW w:w="0" w:type="auto"/>
          </w:tcPr>
          <w:p w14:paraId="734216F0" w14:textId="77777777" w:rsidR="00F77BDD" w:rsidRPr="002F4A36" w:rsidRDefault="006D238B" w:rsidP="002F4A36">
            <w:pPr>
              <w:spacing w:line="240" w:lineRule="auto"/>
              <w:jc w:val="right"/>
              <w:rPr>
                <w:del w:id="7536" w:author="Hannah McSorley" w:date="2020-08-05T02:53:00Z"/>
                <w:rFonts w:asciiTheme="minorHAnsi" w:hAnsiTheme="minorHAnsi" w:cstheme="minorHAnsi"/>
              </w:rPr>
            </w:pPr>
            <w:del w:id="7537" w:author="Hannah McSorley" w:date="2020-08-05T02:53:00Z">
              <w:r w:rsidRPr="002F4A36">
                <w:rPr>
                  <w:rFonts w:asciiTheme="minorHAnsi" w:hAnsiTheme="minorHAnsi" w:cstheme="minorHAnsi"/>
                </w:rPr>
                <w:delText>13</w:delText>
              </w:r>
            </w:del>
          </w:p>
        </w:tc>
        <w:tc>
          <w:tcPr>
            <w:tcW w:w="0" w:type="auto"/>
          </w:tcPr>
          <w:p w14:paraId="4976EB0D" w14:textId="77777777" w:rsidR="00F77BDD" w:rsidRPr="002F4A36" w:rsidRDefault="006D238B" w:rsidP="002F4A36">
            <w:pPr>
              <w:spacing w:line="240" w:lineRule="auto"/>
              <w:jc w:val="right"/>
              <w:rPr>
                <w:del w:id="7538" w:author="Hannah McSorley" w:date="2020-08-05T02:53:00Z"/>
                <w:rFonts w:asciiTheme="minorHAnsi" w:hAnsiTheme="minorHAnsi" w:cstheme="minorHAnsi"/>
              </w:rPr>
            </w:pPr>
            <w:del w:id="7539" w:author="Hannah McSorley" w:date="2020-08-05T02:53:00Z">
              <w:r w:rsidRPr="002F4A36">
                <w:rPr>
                  <w:rFonts w:asciiTheme="minorHAnsi" w:hAnsiTheme="minorHAnsi" w:cstheme="minorHAnsi"/>
                </w:rPr>
                <w:delText>7.1</w:delText>
              </w:r>
            </w:del>
          </w:p>
        </w:tc>
        <w:tc>
          <w:tcPr>
            <w:tcW w:w="0" w:type="auto"/>
          </w:tcPr>
          <w:p w14:paraId="722420EB" w14:textId="77777777" w:rsidR="00F77BDD" w:rsidRPr="002F4A36" w:rsidRDefault="006D238B" w:rsidP="002F4A36">
            <w:pPr>
              <w:spacing w:line="240" w:lineRule="auto"/>
              <w:jc w:val="right"/>
              <w:rPr>
                <w:del w:id="7540" w:author="Hannah McSorley" w:date="2020-08-05T02:53:00Z"/>
                <w:rFonts w:asciiTheme="minorHAnsi" w:hAnsiTheme="minorHAnsi" w:cstheme="minorHAnsi"/>
              </w:rPr>
            </w:pPr>
            <w:del w:id="7541" w:author="Hannah McSorley" w:date="2020-08-05T02:53:00Z">
              <w:r w:rsidRPr="002F4A36">
                <w:rPr>
                  <w:rFonts w:asciiTheme="minorHAnsi" w:hAnsiTheme="minorHAnsi" w:cstheme="minorHAnsi"/>
                </w:rPr>
                <w:delText>2</w:delText>
              </w:r>
            </w:del>
          </w:p>
        </w:tc>
        <w:tc>
          <w:tcPr>
            <w:tcW w:w="0" w:type="auto"/>
          </w:tcPr>
          <w:p w14:paraId="6F0FD759" w14:textId="77777777" w:rsidR="00F77BDD" w:rsidRPr="002F4A36" w:rsidRDefault="006D238B" w:rsidP="002F4A36">
            <w:pPr>
              <w:spacing w:line="240" w:lineRule="auto"/>
              <w:jc w:val="right"/>
              <w:rPr>
                <w:del w:id="7542" w:author="Hannah McSorley" w:date="2020-08-05T02:53:00Z"/>
                <w:rFonts w:asciiTheme="minorHAnsi" w:hAnsiTheme="minorHAnsi" w:cstheme="minorHAnsi"/>
              </w:rPr>
            </w:pPr>
            <w:del w:id="7543" w:author="Hannah McSorley" w:date="2020-08-05T02:53:00Z">
              <w:r w:rsidRPr="002F4A36">
                <w:rPr>
                  <w:rFonts w:asciiTheme="minorHAnsi" w:hAnsiTheme="minorHAnsi" w:cstheme="minorHAnsi"/>
                </w:rPr>
                <w:delText>27</w:delText>
              </w:r>
            </w:del>
          </w:p>
        </w:tc>
        <w:tc>
          <w:tcPr>
            <w:tcW w:w="0" w:type="auto"/>
          </w:tcPr>
          <w:p w14:paraId="4DC55476" w14:textId="77777777" w:rsidR="00F77BDD" w:rsidRPr="002F4A36" w:rsidRDefault="006D238B" w:rsidP="002F4A36">
            <w:pPr>
              <w:spacing w:line="240" w:lineRule="auto"/>
              <w:jc w:val="right"/>
              <w:rPr>
                <w:del w:id="7544" w:author="Hannah McSorley" w:date="2020-08-05T02:53:00Z"/>
                <w:rFonts w:asciiTheme="minorHAnsi" w:hAnsiTheme="minorHAnsi" w:cstheme="minorHAnsi"/>
              </w:rPr>
            </w:pPr>
            <w:del w:id="7545" w:author="Hannah McSorley" w:date="2020-08-05T02:53:00Z">
              <w:r w:rsidRPr="002F4A36">
                <w:rPr>
                  <w:rFonts w:asciiTheme="minorHAnsi" w:hAnsiTheme="minorHAnsi" w:cstheme="minorHAnsi"/>
                </w:rPr>
                <w:delText>4.87</w:delText>
              </w:r>
            </w:del>
          </w:p>
        </w:tc>
        <w:tc>
          <w:tcPr>
            <w:tcW w:w="0" w:type="auto"/>
          </w:tcPr>
          <w:p w14:paraId="264618B2" w14:textId="77777777" w:rsidR="00F77BDD" w:rsidRPr="002F4A36" w:rsidRDefault="006D238B" w:rsidP="002F4A36">
            <w:pPr>
              <w:spacing w:line="240" w:lineRule="auto"/>
              <w:jc w:val="right"/>
              <w:rPr>
                <w:del w:id="7546" w:author="Hannah McSorley" w:date="2020-08-05T02:53:00Z"/>
                <w:rFonts w:asciiTheme="minorHAnsi" w:hAnsiTheme="minorHAnsi" w:cstheme="minorHAnsi"/>
              </w:rPr>
            </w:pPr>
            <w:del w:id="7547" w:author="Hannah McSorley" w:date="2020-08-05T02:53:00Z">
              <w:r w:rsidRPr="002F4A36">
                <w:rPr>
                  <w:rFonts w:asciiTheme="minorHAnsi" w:hAnsiTheme="minorHAnsi" w:cstheme="minorHAnsi"/>
                </w:rPr>
                <w:delText>11.64</w:delText>
              </w:r>
            </w:del>
          </w:p>
        </w:tc>
      </w:tr>
      <w:tr w:rsidR="00F77BDD" w:rsidRPr="002F4A36" w14:paraId="7BFDF10E" w14:textId="77777777">
        <w:trPr>
          <w:del w:id="7548" w:author="Hannah McSorley" w:date="2020-08-05T02:53:00Z"/>
        </w:trPr>
        <w:tc>
          <w:tcPr>
            <w:tcW w:w="0" w:type="auto"/>
          </w:tcPr>
          <w:p w14:paraId="0A43567F" w14:textId="77777777" w:rsidR="00F77BDD" w:rsidRPr="002F4A36" w:rsidRDefault="006D238B" w:rsidP="002F4A36">
            <w:pPr>
              <w:spacing w:line="240" w:lineRule="auto"/>
              <w:rPr>
                <w:del w:id="7549" w:author="Hannah McSorley" w:date="2020-08-05T02:53:00Z"/>
                <w:rFonts w:asciiTheme="minorHAnsi" w:hAnsiTheme="minorHAnsi" w:cstheme="minorHAnsi"/>
              </w:rPr>
            </w:pPr>
            <w:del w:id="7550" w:author="Hannah McSorley" w:date="2020-08-05T02:53:00Z">
              <w:r w:rsidRPr="002F4A36">
                <w:rPr>
                  <w:rFonts w:asciiTheme="minorHAnsi" w:hAnsiTheme="minorHAnsi" w:cstheme="minorHAnsi"/>
                </w:rPr>
                <w:delText>LeechHead</w:delText>
              </w:r>
            </w:del>
          </w:p>
        </w:tc>
        <w:tc>
          <w:tcPr>
            <w:tcW w:w="0" w:type="auto"/>
          </w:tcPr>
          <w:p w14:paraId="545A0394" w14:textId="77777777" w:rsidR="00F77BDD" w:rsidRPr="002F4A36" w:rsidRDefault="006D238B" w:rsidP="002F4A36">
            <w:pPr>
              <w:spacing w:line="240" w:lineRule="auto"/>
              <w:rPr>
                <w:del w:id="7551" w:author="Hannah McSorley" w:date="2020-08-05T02:53:00Z"/>
                <w:rFonts w:asciiTheme="minorHAnsi" w:hAnsiTheme="minorHAnsi" w:cstheme="minorHAnsi"/>
              </w:rPr>
            </w:pPr>
            <w:del w:id="7552" w:author="Hannah McSorley" w:date="2020-08-05T02:53:00Z">
              <w:r w:rsidRPr="002F4A36">
                <w:rPr>
                  <w:rFonts w:asciiTheme="minorHAnsi" w:hAnsiTheme="minorHAnsi" w:cstheme="minorHAnsi"/>
                </w:rPr>
                <w:delText>Rack</w:delText>
              </w:r>
            </w:del>
          </w:p>
        </w:tc>
        <w:tc>
          <w:tcPr>
            <w:tcW w:w="0" w:type="auto"/>
          </w:tcPr>
          <w:p w14:paraId="1C481C82" w14:textId="77777777" w:rsidR="00F77BDD" w:rsidRPr="002F4A36" w:rsidRDefault="006D238B" w:rsidP="002F4A36">
            <w:pPr>
              <w:spacing w:line="240" w:lineRule="auto"/>
              <w:jc w:val="right"/>
              <w:rPr>
                <w:del w:id="7553" w:author="Hannah McSorley" w:date="2020-08-05T02:53:00Z"/>
                <w:rFonts w:asciiTheme="minorHAnsi" w:hAnsiTheme="minorHAnsi" w:cstheme="minorHAnsi"/>
              </w:rPr>
            </w:pPr>
            <w:del w:id="7554" w:author="Hannah McSorley" w:date="2020-08-05T02:53:00Z">
              <w:r w:rsidRPr="002F4A36">
                <w:rPr>
                  <w:rFonts w:asciiTheme="minorHAnsi" w:hAnsiTheme="minorHAnsi" w:cstheme="minorHAnsi"/>
                </w:rPr>
                <w:delText>30</w:delText>
              </w:r>
            </w:del>
          </w:p>
        </w:tc>
        <w:tc>
          <w:tcPr>
            <w:tcW w:w="0" w:type="auto"/>
          </w:tcPr>
          <w:p w14:paraId="157A759B" w14:textId="77777777" w:rsidR="00F77BDD" w:rsidRPr="002F4A36" w:rsidRDefault="006D238B" w:rsidP="002F4A36">
            <w:pPr>
              <w:spacing w:line="240" w:lineRule="auto"/>
              <w:jc w:val="right"/>
              <w:rPr>
                <w:del w:id="7555" w:author="Hannah McSorley" w:date="2020-08-05T02:53:00Z"/>
                <w:rFonts w:asciiTheme="minorHAnsi" w:hAnsiTheme="minorHAnsi" w:cstheme="minorHAnsi"/>
              </w:rPr>
            </w:pPr>
            <w:del w:id="7556" w:author="Hannah McSorley" w:date="2020-08-05T02:53:00Z">
              <w:r w:rsidRPr="002F4A36">
                <w:rPr>
                  <w:rFonts w:asciiTheme="minorHAnsi" w:hAnsiTheme="minorHAnsi" w:cstheme="minorHAnsi"/>
                </w:rPr>
                <w:delText>7.3</w:delText>
              </w:r>
            </w:del>
          </w:p>
        </w:tc>
        <w:tc>
          <w:tcPr>
            <w:tcW w:w="0" w:type="auto"/>
          </w:tcPr>
          <w:p w14:paraId="15FE6EA3" w14:textId="77777777" w:rsidR="00F77BDD" w:rsidRPr="002F4A36" w:rsidRDefault="006D238B" w:rsidP="002F4A36">
            <w:pPr>
              <w:spacing w:line="240" w:lineRule="auto"/>
              <w:jc w:val="right"/>
              <w:rPr>
                <w:del w:id="7557" w:author="Hannah McSorley" w:date="2020-08-05T02:53:00Z"/>
                <w:rFonts w:asciiTheme="minorHAnsi" w:hAnsiTheme="minorHAnsi" w:cstheme="minorHAnsi"/>
              </w:rPr>
            </w:pPr>
            <w:del w:id="7558" w:author="Hannah McSorley" w:date="2020-08-05T02:53:00Z">
              <w:r w:rsidRPr="002F4A36">
                <w:rPr>
                  <w:rFonts w:asciiTheme="minorHAnsi" w:hAnsiTheme="minorHAnsi" w:cstheme="minorHAnsi"/>
                </w:rPr>
                <w:delText>2</w:delText>
              </w:r>
            </w:del>
          </w:p>
        </w:tc>
        <w:tc>
          <w:tcPr>
            <w:tcW w:w="0" w:type="auto"/>
          </w:tcPr>
          <w:p w14:paraId="5CE726F3" w14:textId="77777777" w:rsidR="00F77BDD" w:rsidRPr="002F4A36" w:rsidRDefault="006D238B" w:rsidP="002F4A36">
            <w:pPr>
              <w:spacing w:line="240" w:lineRule="auto"/>
              <w:jc w:val="right"/>
              <w:rPr>
                <w:del w:id="7559" w:author="Hannah McSorley" w:date="2020-08-05T02:53:00Z"/>
                <w:rFonts w:asciiTheme="minorHAnsi" w:hAnsiTheme="minorHAnsi" w:cstheme="minorHAnsi"/>
              </w:rPr>
            </w:pPr>
            <w:del w:id="7560" w:author="Hannah McSorley" w:date="2020-08-05T02:53:00Z">
              <w:r w:rsidRPr="002F4A36">
                <w:rPr>
                  <w:rFonts w:asciiTheme="minorHAnsi" w:hAnsiTheme="minorHAnsi" w:cstheme="minorHAnsi"/>
                </w:rPr>
                <w:delText>24</w:delText>
              </w:r>
            </w:del>
          </w:p>
        </w:tc>
        <w:tc>
          <w:tcPr>
            <w:tcW w:w="0" w:type="auto"/>
          </w:tcPr>
          <w:p w14:paraId="2ACE19E9" w14:textId="77777777" w:rsidR="00F77BDD" w:rsidRPr="002F4A36" w:rsidRDefault="006D238B" w:rsidP="002F4A36">
            <w:pPr>
              <w:spacing w:line="240" w:lineRule="auto"/>
              <w:jc w:val="right"/>
              <w:rPr>
                <w:del w:id="7561" w:author="Hannah McSorley" w:date="2020-08-05T02:53:00Z"/>
                <w:rFonts w:asciiTheme="minorHAnsi" w:hAnsiTheme="minorHAnsi" w:cstheme="minorHAnsi"/>
              </w:rPr>
            </w:pPr>
            <w:del w:id="7562" w:author="Hannah McSorley" w:date="2020-08-05T02:53:00Z">
              <w:r w:rsidRPr="002F4A36">
                <w:rPr>
                  <w:rFonts w:asciiTheme="minorHAnsi" w:hAnsiTheme="minorHAnsi" w:cstheme="minorHAnsi"/>
                </w:rPr>
                <w:delText>3.95</w:delText>
              </w:r>
            </w:del>
          </w:p>
        </w:tc>
        <w:tc>
          <w:tcPr>
            <w:tcW w:w="0" w:type="auto"/>
          </w:tcPr>
          <w:p w14:paraId="3FC4CD1F" w14:textId="77777777" w:rsidR="00F77BDD" w:rsidRPr="002F4A36" w:rsidRDefault="006D238B" w:rsidP="002F4A36">
            <w:pPr>
              <w:spacing w:line="240" w:lineRule="auto"/>
              <w:jc w:val="right"/>
              <w:rPr>
                <w:del w:id="7563" w:author="Hannah McSorley" w:date="2020-08-05T02:53:00Z"/>
                <w:rFonts w:asciiTheme="minorHAnsi" w:hAnsiTheme="minorHAnsi" w:cstheme="minorHAnsi"/>
              </w:rPr>
            </w:pPr>
            <w:del w:id="7564" w:author="Hannah McSorley" w:date="2020-08-05T02:53:00Z">
              <w:r w:rsidRPr="002F4A36">
                <w:rPr>
                  <w:rFonts w:asciiTheme="minorHAnsi" w:hAnsiTheme="minorHAnsi" w:cstheme="minorHAnsi"/>
                </w:rPr>
                <w:delText>10.57</w:delText>
              </w:r>
            </w:del>
          </w:p>
        </w:tc>
      </w:tr>
      <w:tr w:rsidR="00F77BDD" w:rsidRPr="002F4A36" w14:paraId="6058D4AE" w14:textId="77777777">
        <w:trPr>
          <w:del w:id="7565" w:author="Hannah McSorley" w:date="2020-08-05T02:53:00Z"/>
        </w:trPr>
        <w:tc>
          <w:tcPr>
            <w:tcW w:w="0" w:type="auto"/>
          </w:tcPr>
          <w:p w14:paraId="58159B46" w14:textId="77777777" w:rsidR="00F77BDD" w:rsidRPr="002F4A36" w:rsidRDefault="006D238B" w:rsidP="002F4A36">
            <w:pPr>
              <w:spacing w:line="240" w:lineRule="auto"/>
              <w:rPr>
                <w:del w:id="7566" w:author="Hannah McSorley" w:date="2020-08-05T02:53:00Z"/>
                <w:rFonts w:asciiTheme="minorHAnsi" w:hAnsiTheme="minorHAnsi" w:cstheme="minorHAnsi"/>
              </w:rPr>
            </w:pPr>
            <w:del w:id="7567" w:author="Hannah McSorley" w:date="2020-08-05T02:53:00Z">
              <w:r w:rsidRPr="002F4A36">
                <w:rPr>
                  <w:rFonts w:asciiTheme="minorHAnsi" w:hAnsiTheme="minorHAnsi" w:cstheme="minorHAnsi"/>
                </w:rPr>
                <w:delText>CraggCrk</w:delText>
              </w:r>
            </w:del>
          </w:p>
        </w:tc>
        <w:tc>
          <w:tcPr>
            <w:tcW w:w="0" w:type="auto"/>
          </w:tcPr>
          <w:p w14:paraId="4FF2A991" w14:textId="77777777" w:rsidR="00F77BDD" w:rsidRPr="002F4A36" w:rsidRDefault="006D238B" w:rsidP="002F4A36">
            <w:pPr>
              <w:spacing w:line="240" w:lineRule="auto"/>
              <w:rPr>
                <w:del w:id="7568" w:author="Hannah McSorley" w:date="2020-08-05T02:53:00Z"/>
                <w:rFonts w:asciiTheme="minorHAnsi" w:hAnsiTheme="minorHAnsi" w:cstheme="minorHAnsi"/>
              </w:rPr>
            </w:pPr>
            <w:del w:id="7569" w:author="Hannah McSorley" w:date="2020-08-05T02:53:00Z">
              <w:r w:rsidRPr="002F4A36">
                <w:rPr>
                  <w:rFonts w:asciiTheme="minorHAnsi" w:hAnsiTheme="minorHAnsi" w:cstheme="minorHAnsi"/>
                </w:rPr>
                <w:delText>Grab</w:delText>
              </w:r>
            </w:del>
          </w:p>
        </w:tc>
        <w:tc>
          <w:tcPr>
            <w:tcW w:w="0" w:type="auto"/>
          </w:tcPr>
          <w:p w14:paraId="2B5FF10D" w14:textId="77777777" w:rsidR="00F77BDD" w:rsidRPr="002F4A36" w:rsidRDefault="006D238B" w:rsidP="002F4A36">
            <w:pPr>
              <w:spacing w:line="240" w:lineRule="auto"/>
              <w:jc w:val="right"/>
              <w:rPr>
                <w:del w:id="7570" w:author="Hannah McSorley" w:date="2020-08-05T02:53:00Z"/>
                <w:rFonts w:asciiTheme="minorHAnsi" w:hAnsiTheme="minorHAnsi" w:cstheme="minorHAnsi"/>
              </w:rPr>
            </w:pPr>
            <w:del w:id="7571" w:author="Hannah McSorley" w:date="2020-08-05T02:53:00Z">
              <w:r w:rsidRPr="002F4A36">
                <w:rPr>
                  <w:rFonts w:asciiTheme="minorHAnsi" w:hAnsiTheme="minorHAnsi" w:cstheme="minorHAnsi"/>
                </w:rPr>
                <w:delText>26</w:delText>
              </w:r>
            </w:del>
          </w:p>
        </w:tc>
        <w:tc>
          <w:tcPr>
            <w:tcW w:w="0" w:type="auto"/>
          </w:tcPr>
          <w:p w14:paraId="1AAF3D3E" w14:textId="77777777" w:rsidR="00F77BDD" w:rsidRPr="002F4A36" w:rsidRDefault="006D238B" w:rsidP="002F4A36">
            <w:pPr>
              <w:spacing w:line="240" w:lineRule="auto"/>
              <w:jc w:val="right"/>
              <w:rPr>
                <w:del w:id="7572" w:author="Hannah McSorley" w:date="2020-08-05T02:53:00Z"/>
                <w:rFonts w:asciiTheme="minorHAnsi" w:hAnsiTheme="minorHAnsi" w:cstheme="minorHAnsi"/>
              </w:rPr>
            </w:pPr>
            <w:del w:id="7573" w:author="Hannah McSorley" w:date="2020-08-05T02:53:00Z">
              <w:r w:rsidRPr="002F4A36">
                <w:rPr>
                  <w:rFonts w:asciiTheme="minorHAnsi" w:hAnsiTheme="minorHAnsi" w:cstheme="minorHAnsi"/>
                </w:rPr>
                <w:delText>4.1</w:delText>
              </w:r>
            </w:del>
          </w:p>
        </w:tc>
        <w:tc>
          <w:tcPr>
            <w:tcW w:w="0" w:type="auto"/>
          </w:tcPr>
          <w:p w14:paraId="4FCD2BDE" w14:textId="77777777" w:rsidR="00F77BDD" w:rsidRPr="002F4A36" w:rsidRDefault="006D238B" w:rsidP="002F4A36">
            <w:pPr>
              <w:spacing w:line="240" w:lineRule="auto"/>
              <w:jc w:val="right"/>
              <w:rPr>
                <w:del w:id="7574" w:author="Hannah McSorley" w:date="2020-08-05T02:53:00Z"/>
                <w:rFonts w:asciiTheme="minorHAnsi" w:hAnsiTheme="minorHAnsi" w:cstheme="minorHAnsi"/>
              </w:rPr>
            </w:pPr>
            <w:del w:id="7575" w:author="Hannah McSorley" w:date="2020-08-05T02:53:00Z">
              <w:r w:rsidRPr="002F4A36">
                <w:rPr>
                  <w:rFonts w:asciiTheme="minorHAnsi" w:hAnsiTheme="minorHAnsi" w:cstheme="minorHAnsi"/>
                </w:rPr>
                <w:delText>1</w:delText>
              </w:r>
            </w:del>
          </w:p>
        </w:tc>
        <w:tc>
          <w:tcPr>
            <w:tcW w:w="0" w:type="auto"/>
          </w:tcPr>
          <w:p w14:paraId="0D18D445" w14:textId="77777777" w:rsidR="00F77BDD" w:rsidRPr="002F4A36" w:rsidRDefault="006D238B" w:rsidP="002F4A36">
            <w:pPr>
              <w:spacing w:line="240" w:lineRule="auto"/>
              <w:jc w:val="right"/>
              <w:rPr>
                <w:del w:id="7576" w:author="Hannah McSorley" w:date="2020-08-05T02:53:00Z"/>
                <w:rFonts w:asciiTheme="minorHAnsi" w:hAnsiTheme="minorHAnsi" w:cstheme="minorHAnsi"/>
              </w:rPr>
            </w:pPr>
            <w:del w:id="7577" w:author="Hannah McSorley" w:date="2020-08-05T02:53:00Z">
              <w:r w:rsidRPr="002F4A36">
                <w:rPr>
                  <w:rFonts w:asciiTheme="minorHAnsi" w:hAnsiTheme="minorHAnsi" w:cstheme="minorHAnsi"/>
                </w:rPr>
                <w:delText>31</w:delText>
              </w:r>
            </w:del>
          </w:p>
        </w:tc>
        <w:tc>
          <w:tcPr>
            <w:tcW w:w="0" w:type="auto"/>
          </w:tcPr>
          <w:p w14:paraId="0C940EC5" w14:textId="77777777" w:rsidR="00F77BDD" w:rsidRPr="002F4A36" w:rsidRDefault="006D238B" w:rsidP="002F4A36">
            <w:pPr>
              <w:spacing w:line="240" w:lineRule="auto"/>
              <w:jc w:val="right"/>
              <w:rPr>
                <w:del w:id="7578" w:author="Hannah McSorley" w:date="2020-08-05T02:53:00Z"/>
                <w:rFonts w:asciiTheme="minorHAnsi" w:hAnsiTheme="minorHAnsi" w:cstheme="minorHAnsi"/>
              </w:rPr>
            </w:pPr>
            <w:del w:id="7579" w:author="Hannah McSorley" w:date="2020-08-05T02:53:00Z">
              <w:r w:rsidRPr="002F4A36">
                <w:rPr>
                  <w:rFonts w:asciiTheme="minorHAnsi" w:hAnsiTheme="minorHAnsi" w:cstheme="minorHAnsi"/>
                </w:rPr>
                <w:delText>2.58</w:delText>
              </w:r>
            </w:del>
          </w:p>
        </w:tc>
        <w:tc>
          <w:tcPr>
            <w:tcW w:w="0" w:type="auto"/>
          </w:tcPr>
          <w:p w14:paraId="27075BC8" w14:textId="77777777" w:rsidR="00F77BDD" w:rsidRPr="002F4A36" w:rsidRDefault="006D238B" w:rsidP="002F4A36">
            <w:pPr>
              <w:spacing w:line="240" w:lineRule="auto"/>
              <w:jc w:val="right"/>
              <w:rPr>
                <w:del w:id="7580" w:author="Hannah McSorley" w:date="2020-08-05T02:53:00Z"/>
                <w:rFonts w:asciiTheme="minorHAnsi" w:hAnsiTheme="minorHAnsi" w:cstheme="minorHAnsi"/>
              </w:rPr>
            </w:pPr>
            <w:del w:id="7581" w:author="Hannah McSorley" w:date="2020-08-05T02:53:00Z">
              <w:r w:rsidRPr="002F4A36">
                <w:rPr>
                  <w:rFonts w:asciiTheme="minorHAnsi" w:hAnsiTheme="minorHAnsi" w:cstheme="minorHAnsi"/>
                </w:rPr>
                <w:delText>7.47</w:delText>
              </w:r>
            </w:del>
          </w:p>
        </w:tc>
      </w:tr>
      <w:tr w:rsidR="00F77BDD" w:rsidRPr="002F4A36" w14:paraId="13E0DC5C" w14:textId="77777777">
        <w:trPr>
          <w:del w:id="7582" w:author="Hannah McSorley" w:date="2020-08-05T02:53:00Z"/>
        </w:trPr>
        <w:tc>
          <w:tcPr>
            <w:tcW w:w="0" w:type="auto"/>
          </w:tcPr>
          <w:p w14:paraId="4AE40CEC" w14:textId="77777777" w:rsidR="00F77BDD" w:rsidRPr="002F4A36" w:rsidRDefault="006D238B" w:rsidP="002F4A36">
            <w:pPr>
              <w:spacing w:line="240" w:lineRule="auto"/>
              <w:rPr>
                <w:del w:id="7583" w:author="Hannah McSorley" w:date="2020-08-05T02:53:00Z"/>
                <w:rFonts w:asciiTheme="minorHAnsi" w:hAnsiTheme="minorHAnsi" w:cstheme="minorHAnsi"/>
              </w:rPr>
            </w:pPr>
            <w:del w:id="7584" w:author="Hannah McSorley" w:date="2020-08-05T02:53:00Z">
              <w:r w:rsidRPr="002F4A36">
                <w:rPr>
                  <w:rFonts w:asciiTheme="minorHAnsi" w:hAnsiTheme="minorHAnsi" w:cstheme="minorHAnsi"/>
                </w:rPr>
                <w:delText>CraggCrk</w:delText>
              </w:r>
            </w:del>
          </w:p>
        </w:tc>
        <w:tc>
          <w:tcPr>
            <w:tcW w:w="0" w:type="auto"/>
          </w:tcPr>
          <w:p w14:paraId="29D0A149" w14:textId="77777777" w:rsidR="00F77BDD" w:rsidRPr="002F4A36" w:rsidRDefault="006D238B" w:rsidP="002F4A36">
            <w:pPr>
              <w:spacing w:line="240" w:lineRule="auto"/>
              <w:rPr>
                <w:del w:id="7585" w:author="Hannah McSorley" w:date="2020-08-05T02:53:00Z"/>
                <w:rFonts w:asciiTheme="minorHAnsi" w:hAnsiTheme="minorHAnsi" w:cstheme="minorHAnsi"/>
              </w:rPr>
            </w:pPr>
            <w:del w:id="7586" w:author="Hannah McSorley" w:date="2020-08-05T02:53:00Z">
              <w:r w:rsidRPr="002F4A36">
                <w:rPr>
                  <w:rFonts w:asciiTheme="minorHAnsi" w:hAnsiTheme="minorHAnsi" w:cstheme="minorHAnsi"/>
                </w:rPr>
                <w:delText>Rack</w:delText>
              </w:r>
            </w:del>
          </w:p>
        </w:tc>
        <w:tc>
          <w:tcPr>
            <w:tcW w:w="0" w:type="auto"/>
          </w:tcPr>
          <w:p w14:paraId="43C84868" w14:textId="77777777" w:rsidR="00F77BDD" w:rsidRPr="002F4A36" w:rsidRDefault="006D238B" w:rsidP="002F4A36">
            <w:pPr>
              <w:spacing w:line="240" w:lineRule="auto"/>
              <w:jc w:val="right"/>
              <w:rPr>
                <w:del w:id="7587" w:author="Hannah McSorley" w:date="2020-08-05T02:53:00Z"/>
                <w:rFonts w:asciiTheme="minorHAnsi" w:hAnsiTheme="minorHAnsi" w:cstheme="minorHAnsi"/>
              </w:rPr>
            </w:pPr>
            <w:del w:id="7588" w:author="Hannah McSorley" w:date="2020-08-05T02:53:00Z">
              <w:r w:rsidRPr="002F4A36">
                <w:rPr>
                  <w:rFonts w:asciiTheme="minorHAnsi" w:hAnsiTheme="minorHAnsi" w:cstheme="minorHAnsi"/>
                </w:rPr>
                <w:delText>37</w:delText>
              </w:r>
            </w:del>
          </w:p>
        </w:tc>
        <w:tc>
          <w:tcPr>
            <w:tcW w:w="0" w:type="auto"/>
          </w:tcPr>
          <w:p w14:paraId="758EA448" w14:textId="77777777" w:rsidR="00F77BDD" w:rsidRPr="002F4A36" w:rsidRDefault="006D238B" w:rsidP="002F4A36">
            <w:pPr>
              <w:spacing w:line="240" w:lineRule="auto"/>
              <w:jc w:val="right"/>
              <w:rPr>
                <w:del w:id="7589" w:author="Hannah McSorley" w:date="2020-08-05T02:53:00Z"/>
                <w:rFonts w:asciiTheme="minorHAnsi" w:hAnsiTheme="minorHAnsi" w:cstheme="minorHAnsi"/>
              </w:rPr>
            </w:pPr>
            <w:del w:id="7590" w:author="Hannah McSorley" w:date="2020-08-05T02:53:00Z">
              <w:r w:rsidRPr="002F4A36">
                <w:rPr>
                  <w:rFonts w:asciiTheme="minorHAnsi" w:hAnsiTheme="minorHAnsi" w:cstheme="minorHAnsi"/>
                </w:rPr>
                <w:delText>5.2</w:delText>
              </w:r>
            </w:del>
          </w:p>
        </w:tc>
        <w:tc>
          <w:tcPr>
            <w:tcW w:w="0" w:type="auto"/>
          </w:tcPr>
          <w:p w14:paraId="7C414A93" w14:textId="77777777" w:rsidR="00F77BDD" w:rsidRPr="002F4A36" w:rsidRDefault="006D238B" w:rsidP="002F4A36">
            <w:pPr>
              <w:spacing w:line="240" w:lineRule="auto"/>
              <w:jc w:val="right"/>
              <w:rPr>
                <w:del w:id="7591" w:author="Hannah McSorley" w:date="2020-08-05T02:53:00Z"/>
                <w:rFonts w:asciiTheme="minorHAnsi" w:hAnsiTheme="minorHAnsi" w:cstheme="minorHAnsi"/>
              </w:rPr>
            </w:pPr>
            <w:del w:id="7592" w:author="Hannah McSorley" w:date="2020-08-05T02:53:00Z">
              <w:r w:rsidRPr="002F4A36">
                <w:rPr>
                  <w:rFonts w:asciiTheme="minorHAnsi" w:hAnsiTheme="minorHAnsi" w:cstheme="minorHAnsi"/>
                </w:rPr>
                <w:delText>1</w:delText>
              </w:r>
            </w:del>
          </w:p>
        </w:tc>
        <w:tc>
          <w:tcPr>
            <w:tcW w:w="0" w:type="auto"/>
          </w:tcPr>
          <w:p w14:paraId="6FD6E34F" w14:textId="77777777" w:rsidR="00F77BDD" w:rsidRPr="002F4A36" w:rsidRDefault="006D238B" w:rsidP="002F4A36">
            <w:pPr>
              <w:spacing w:line="240" w:lineRule="auto"/>
              <w:jc w:val="right"/>
              <w:rPr>
                <w:del w:id="7593" w:author="Hannah McSorley" w:date="2020-08-05T02:53:00Z"/>
                <w:rFonts w:asciiTheme="minorHAnsi" w:hAnsiTheme="minorHAnsi" w:cstheme="minorHAnsi"/>
              </w:rPr>
            </w:pPr>
            <w:del w:id="7594" w:author="Hannah McSorley" w:date="2020-08-05T02:53:00Z">
              <w:r w:rsidRPr="002F4A36">
                <w:rPr>
                  <w:rFonts w:asciiTheme="minorHAnsi" w:hAnsiTheme="minorHAnsi" w:cstheme="minorHAnsi"/>
                </w:rPr>
                <w:delText>28</w:delText>
              </w:r>
            </w:del>
          </w:p>
        </w:tc>
        <w:tc>
          <w:tcPr>
            <w:tcW w:w="0" w:type="auto"/>
          </w:tcPr>
          <w:p w14:paraId="21DB3BEC" w14:textId="77777777" w:rsidR="00F77BDD" w:rsidRPr="002F4A36" w:rsidRDefault="006D238B" w:rsidP="002F4A36">
            <w:pPr>
              <w:spacing w:line="240" w:lineRule="auto"/>
              <w:jc w:val="right"/>
              <w:rPr>
                <w:del w:id="7595" w:author="Hannah McSorley" w:date="2020-08-05T02:53:00Z"/>
                <w:rFonts w:asciiTheme="minorHAnsi" w:hAnsiTheme="minorHAnsi" w:cstheme="minorHAnsi"/>
              </w:rPr>
            </w:pPr>
            <w:del w:id="7596" w:author="Hannah McSorley" w:date="2020-08-05T02:53:00Z">
              <w:r w:rsidRPr="002F4A36">
                <w:rPr>
                  <w:rFonts w:asciiTheme="minorHAnsi" w:hAnsiTheme="minorHAnsi" w:cstheme="minorHAnsi"/>
                </w:rPr>
                <w:delText>3.00</w:delText>
              </w:r>
            </w:del>
          </w:p>
        </w:tc>
        <w:tc>
          <w:tcPr>
            <w:tcW w:w="0" w:type="auto"/>
          </w:tcPr>
          <w:p w14:paraId="729687B3" w14:textId="77777777" w:rsidR="00F77BDD" w:rsidRPr="002F4A36" w:rsidRDefault="006D238B" w:rsidP="002F4A36">
            <w:pPr>
              <w:spacing w:line="240" w:lineRule="auto"/>
              <w:jc w:val="right"/>
              <w:rPr>
                <w:del w:id="7597" w:author="Hannah McSorley" w:date="2020-08-05T02:53:00Z"/>
                <w:rFonts w:asciiTheme="minorHAnsi" w:hAnsiTheme="minorHAnsi" w:cstheme="minorHAnsi"/>
              </w:rPr>
            </w:pPr>
            <w:del w:id="7598" w:author="Hannah McSorley" w:date="2020-08-05T02:53:00Z">
              <w:r w:rsidRPr="002F4A36">
                <w:rPr>
                  <w:rFonts w:asciiTheme="minorHAnsi" w:hAnsiTheme="minorHAnsi" w:cstheme="minorHAnsi"/>
                </w:rPr>
                <w:delText>8.22</w:delText>
              </w:r>
            </w:del>
          </w:p>
        </w:tc>
      </w:tr>
      <w:tr w:rsidR="00F77BDD" w:rsidRPr="002F4A36" w14:paraId="72E9B331" w14:textId="77777777">
        <w:trPr>
          <w:del w:id="7599" w:author="Hannah McSorley" w:date="2020-08-05T02:53:00Z"/>
        </w:trPr>
        <w:tc>
          <w:tcPr>
            <w:tcW w:w="0" w:type="auto"/>
          </w:tcPr>
          <w:p w14:paraId="3472727D" w14:textId="77777777" w:rsidR="00F77BDD" w:rsidRPr="002F4A36" w:rsidRDefault="006D238B" w:rsidP="002F4A36">
            <w:pPr>
              <w:spacing w:line="240" w:lineRule="auto"/>
              <w:rPr>
                <w:del w:id="7600" w:author="Hannah McSorley" w:date="2020-08-05T02:53:00Z"/>
                <w:rFonts w:asciiTheme="minorHAnsi" w:hAnsiTheme="minorHAnsi" w:cstheme="minorHAnsi"/>
              </w:rPr>
            </w:pPr>
            <w:del w:id="7601" w:author="Hannah McSorley" w:date="2020-08-05T02:53:00Z">
              <w:r w:rsidRPr="002F4A36">
                <w:rPr>
                  <w:rFonts w:asciiTheme="minorHAnsi" w:hAnsiTheme="minorHAnsi" w:cstheme="minorHAnsi"/>
                </w:rPr>
                <w:delText>WestLeech</w:delText>
              </w:r>
            </w:del>
          </w:p>
        </w:tc>
        <w:tc>
          <w:tcPr>
            <w:tcW w:w="0" w:type="auto"/>
          </w:tcPr>
          <w:p w14:paraId="259F00AD" w14:textId="77777777" w:rsidR="00F77BDD" w:rsidRPr="002F4A36" w:rsidRDefault="006D238B" w:rsidP="002F4A36">
            <w:pPr>
              <w:spacing w:line="240" w:lineRule="auto"/>
              <w:rPr>
                <w:del w:id="7602" w:author="Hannah McSorley" w:date="2020-08-05T02:53:00Z"/>
                <w:rFonts w:asciiTheme="minorHAnsi" w:hAnsiTheme="minorHAnsi" w:cstheme="minorHAnsi"/>
              </w:rPr>
            </w:pPr>
            <w:del w:id="7603" w:author="Hannah McSorley" w:date="2020-08-05T02:53:00Z">
              <w:r w:rsidRPr="002F4A36">
                <w:rPr>
                  <w:rFonts w:asciiTheme="minorHAnsi" w:hAnsiTheme="minorHAnsi" w:cstheme="minorHAnsi"/>
                </w:rPr>
                <w:delText>Grab</w:delText>
              </w:r>
            </w:del>
          </w:p>
        </w:tc>
        <w:tc>
          <w:tcPr>
            <w:tcW w:w="0" w:type="auto"/>
          </w:tcPr>
          <w:p w14:paraId="5FE9A977" w14:textId="77777777" w:rsidR="00F77BDD" w:rsidRPr="002F4A36" w:rsidRDefault="006D238B" w:rsidP="002F4A36">
            <w:pPr>
              <w:spacing w:line="240" w:lineRule="auto"/>
              <w:jc w:val="right"/>
              <w:rPr>
                <w:del w:id="7604" w:author="Hannah McSorley" w:date="2020-08-05T02:53:00Z"/>
                <w:rFonts w:asciiTheme="minorHAnsi" w:hAnsiTheme="minorHAnsi" w:cstheme="minorHAnsi"/>
              </w:rPr>
            </w:pPr>
            <w:del w:id="7605" w:author="Hannah McSorley" w:date="2020-08-05T02:53:00Z">
              <w:r w:rsidRPr="002F4A36">
                <w:rPr>
                  <w:rFonts w:asciiTheme="minorHAnsi" w:hAnsiTheme="minorHAnsi" w:cstheme="minorHAnsi"/>
                </w:rPr>
                <w:delText>17</w:delText>
              </w:r>
            </w:del>
          </w:p>
        </w:tc>
        <w:tc>
          <w:tcPr>
            <w:tcW w:w="0" w:type="auto"/>
          </w:tcPr>
          <w:p w14:paraId="2217120C" w14:textId="77777777" w:rsidR="00F77BDD" w:rsidRPr="002F4A36" w:rsidRDefault="006D238B" w:rsidP="002F4A36">
            <w:pPr>
              <w:spacing w:line="240" w:lineRule="auto"/>
              <w:jc w:val="right"/>
              <w:rPr>
                <w:del w:id="7606" w:author="Hannah McSorley" w:date="2020-08-05T02:53:00Z"/>
                <w:rFonts w:asciiTheme="minorHAnsi" w:hAnsiTheme="minorHAnsi" w:cstheme="minorHAnsi"/>
              </w:rPr>
            </w:pPr>
            <w:del w:id="7607" w:author="Hannah McSorley" w:date="2020-08-05T02:53:00Z">
              <w:r w:rsidRPr="002F4A36">
                <w:rPr>
                  <w:rFonts w:asciiTheme="minorHAnsi" w:hAnsiTheme="minorHAnsi" w:cstheme="minorHAnsi"/>
                </w:rPr>
                <w:delText>4.1</w:delText>
              </w:r>
            </w:del>
          </w:p>
        </w:tc>
        <w:tc>
          <w:tcPr>
            <w:tcW w:w="0" w:type="auto"/>
          </w:tcPr>
          <w:p w14:paraId="6A1C2BB3" w14:textId="77777777" w:rsidR="00F77BDD" w:rsidRPr="002F4A36" w:rsidRDefault="006D238B" w:rsidP="002F4A36">
            <w:pPr>
              <w:spacing w:line="240" w:lineRule="auto"/>
              <w:jc w:val="right"/>
              <w:rPr>
                <w:del w:id="7608" w:author="Hannah McSorley" w:date="2020-08-05T02:53:00Z"/>
                <w:rFonts w:asciiTheme="minorHAnsi" w:hAnsiTheme="minorHAnsi" w:cstheme="minorHAnsi"/>
              </w:rPr>
            </w:pPr>
            <w:del w:id="7609" w:author="Hannah McSorley" w:date="2020-08-05T02:53:00Z">
              <w:r w:rsidRPr="002F4A36">
                <w:rPr>
                  <w:rFonts w:asciiTheme="minorHAnsi" w:hAnsiTheme="minorHAnsi" w:cstheme="minorHAnsi"/>
                </w:rPr>
                <w:delText>2</w:delText>
              </w:r>
            </w:del>
          </w:p>
        </w:tc>
        <w:tc>
          <w:tcPr>
            <w:tcW w:w="0" w:type="auto"/>
          </w:tcPr>
          <w:p w14:paraId="55C56DF5" w14:textId="77777777" w:rsidR="00F77BDD" w:rsidRPr="002F4A36" w:rsidRDefault="006D238B" w:rsidP="002F4A36">
            <w:pPr>
              <w:spacing w:line="240" w:lineRule="auto"/>
              <w:jc w:val="right"/>
              <w:rPr>
                <w:del w:id="7610" w:author="Hannah McSorley" w:date="2020-08-05T02:53:00Z"/>
                <w:rFonts w:asciiTheme="minorHAnsi" w:hAnsiTheme="minorHAnsi" w:cstheme="minorHAnsi"/>
              </w:rPr>
            </w:pPr>
            <w:del w:id="7611" w:author="Hannah McSorley" w:date="2020-08-05T02:53:00Z">
              <w:r w:rsidRPr="002F4A36">
                <w:rPr>
                  <w:rFonts w:asciiTheme="minorHAnsi" w:hAnsiTheme="minorHAnsi" w:cstheme="minorHAnsi"/>
                </w:rPr>
                <w:delText>44</w:delText>
              </w:r>
            </w:del>
          </w:p>
        </w:tc>
        <w:tc>
          <w:tcPr>
            <w:tcW w:w="0" w:type="auto"/>
          </w:tcPr>
          <w:p w14:paraId="12183A7B" w14:textId="77777777" w:rsidR="00F77BDD" w:rsidRPr="002F4A36" w:rsidRDefault="006D238B" w:rsidP="002F4A36">
            <w:pPr>
              <w:spacing w:line="240" w:lineRule="auto"/>
              <w:jc w:val="right"/>
              <w:rPr>
                <w:del w:id="7612" w:author="Hannah McSorley" w:date="2020-08-05T02:53:00Z"/>
                <w:rFonts w:asciiTheme="minorHAnsi" w:hAnsiTheme="minorHAnsi" w:cstheme="minorHAnsi"/>
              </w:rPr>
            </w:pPr>
            <w:del w:id="7613" w:author="Hannah McSorley" w:date="2020-08-05T02:53:00Z">
              <w:r w:rsidRPr="002F4A36">
                <w:rPr>
                  <w:rFonts w:asciiTheme="minorHAnsi" w:hAnsiTheme="minorHAnsi" w:cstheme="minorHAnsi"/>
                </w:rPr>
                <w:delText>2.33</w:delText>
              </w:r>
            </w:del>
          </w:p>
        </w:tc>
        <w:tc>
          <w:tcPr>
            <w:tcW w:w="0" w:type="auto"/>
          </w:tcPr>
          <w:p w14:paraId="4688386E" w14:textId="77777777" w:rsidR="00F77BDD" w:rsidRPr="002F4A36" w:rsidRDefault="006D238B" w:rsidP="002F4A36">
            <w:pPr>
              <w:spacing w:line="240" w:lineRule="auto"/>
              <w:jc w:val="right"/>
              <w:rPr>
                <w:del w:id="7614" w:author="Hannah McSorley" w:date="2020-08-05T02:53:00Z"/>
                <w:rFonts w:asciiTheme="minorHAnsi" w:hAnsiTheme="minorHAnsi" w:cstheme="minorHAnsi"/>
              </w:rPr>
            </w:pPr>
            <w:del w:id="7615" w:author="Hannah McSorley" w:date="2020-08-05T02:53:00Z">
              <w:r w:rsidRPr="002F4A36">
                <w:rPr>
                  <w:rFonts w:asciiTheme="minorHAnsi" w:hAnsiTheme="minorHAnsi" w:cstheme="minorHAnsi"/>
                </w:rPr>
                <w:delText>9.08</w:delText>
              </w:r>
            </w:del>
          </w:p>
        </w:tc>
      </w:tr>
      <w:tr w:rsidR="00F77BDD" w:rsidRPr="002F4A36" w14:paraId="328A9D38" w14:textId="77777777">
        <w:trPr>
          <w:del w:id="7616" w:author="Hannah McSorley" w:date="2020-08-05T02:53:00Z"/>
        </w:trPr>
        <w:tc>
          <w:tcPr>
            <w:tcW w:w="0" w:type="auto"/>
          </w:tcPr>
          <w:p w14:paraId="0A8C59D6" w14:textId="77777777" w:rsidR="00F77BDD" w:rsidRPr="002F4A36" w:rsidRDefault="006D238B" w:rsidP="002F4A36">
            <w:pPr>
              <w:spacing w:line="240" w:lineRule="auto"/>
              <w:rPr>
                <w:del w:id="7617" w:author="Hannah McSorley" w:date="2020-08-05T02:53:00Z"/>
                <w:rFonts w:asciiTheme="minorHAnsi" w:hAnsiTheme="minorHAnsi" w:cstheme="minorHAnsi"/>
              </w:rPr>
            </w:pPr>
            <w:del w:id="7618" w:author="Hannah McSorley" w:date="2020-08-05T02:53:00Z">
              <w:r w:rsidRPr="002F4A36">
                <w:rPr>
                  <w:rFonts w:asciiTheme="minorHAnsi" w:hAnsiTheme="minorHAnsi" w:cstheme="minorHAnsi"/>
                </w:rPr>
                <w:delText>WestLeech</w:delText>
              </w:r>
            </w:del>
          </w:p>
        </w:tc>
        <w:tc>
          <w:tcPr>
            <w:tcW w:w="0" w:type="auto"/>
          </w:tcPr>
          <w:p w14:paraId="455F241C" w14:textId="77777777" w:rsidR="00F77BDD" w:rsidRPr="002F4A36" w:rsidRDefault="006D238B" w:rsidP="002F4A36">
            <w:pPr>
              <w:spacing w:line="240" w:lineRule="auto"/>
              <w:rPr>
                <w:del w:id="7619" w:author="Hannah McSorley" w:date="2020-08-05T02:53:00Z"/>
                <w:rFonts w:asciiTheme="minorHAnsi" w:hAnsiTheme="minorHAnsi" w:cstheme="minorHAnsi"/>
              </w:rPr>
            </w:pPr>
            <w:del w:id="7620" w:author="Hannah McSorley" w:date="2020-08-05T02:53:00Z">
              <w:r w:rsidRPr="002F4A36">
                <w:rPr>
                  <w:rFonts w:asciiTheme="minorHAnsi" w:hAnsiTheme="minorHAnsi" w:cstheme="minorHAnsi"/>
                </w:rPr>
                <w:delText>Rack</w:delText>
              </w:r>
            </w:del>
          </w:p>
        </w:tc>
        <w:tc>
          <w:tcPr>
            <w:tcW w:w="0" w:type="auto"/>
          </w:tcPr>
          <w:p w14:paraId="6DF916F1" w14:textId="77777777" w:rsidR="00F77BDD" w:rsidRPr="002F4A36" w:rsidRDefault="006D238B" w:rsidP="002F4A36">
            <w:pPr>
              <w:spacing w:line="240" w:lineRule="auto"/>
              <w:jc w:val="right"/>
              <w:rPr>
                <w:del w:id="7621" w:author="Hannah McSorley" w:date="2020-08-05T02:53:00Z"/>
                <w:rFonts w:asciiTheme="minorHAnsi" w:hAnsiTheme="minorHAnsi" w:cstheme="minorHAnsi"/>
              </w:rPr>
            </w:pPr>
            <w:del w:id="7622" w:author="Hannah McSorley" w:date="2020-08-05T02:53:00Z">
              <w:r w:rsidRPr="002F4A36">
                <w:rPr>
                  <w:rFonts w:asciiTheme="minorHAnsi" w:hAnsiTheme="minorHAnsi" w:cstheme="minorHAnsi"/>
                </w:rPr>
                <w:delText>43</w:delText>
              </w:r>
            </w:del>
          </w:p>
        </w:tc>
        <w:tc>
          <w:tcPr>
            <w:tcW w:w="0" w:type="auto"/>
          </w:tcPr>
          <w:p w14:paraId="07F2146A" w14:textId="77777777" w:rsidR="00F77BDD" w:rsidRPr="002F4A36" w:rsidRDefault="006D238B" w:rsidP="002F4A36">
            <w:pPr>
              <w:spacing w:line="240" w:lineRule="auto"/>
              <w:jc w:val="right"/>
              <w:rPr>
                <w:del w:id="7623" w:author="Hannah McSorley" w:date="2020-08-05T02:53:00Z"/>
                <w:rFonts w:asciiTheme="minorHAnsi" w:hAnsiTheme="minorHAnsi" w:cstheme="minorHAnsi"/>
              </w:rPr>
            </w:pPr>
            <w:del w:id="7624" w:author="Hannah McSorley" w:date="2020-08-05T02:53:00Z">
              <w:r w:rsidRPr="002F4A36">
                <w:rPr>
                  <w:rFonts w:asciiTheme="minorHAnsi" w:hAnsiTheme="minorHAnsi" w:cstheme="minorHAnsi"/>
                </w:rPr>
                <w:delText>6.3</w:delText>
              </w:r>
            </w:del>
          </w:p>
        </w:tc>
        <w:tc>
          <w:tcPr>
            <w:tcW w:w="0" w:type="auto"/>
          </w:tcPr>
          <w:p w14:paraId="6D05D988" w14:textId="77777777" w:rsidR="00F77BDD" w:rsidRPr="002F4A36" w:rsidRDefault="006D238B" w:rsidP="002F4A36">
            <w:pPr>
              <w:spacing w:line="240" w:lineRule="auto"/>
              <w:jc w:val="right"/>
              <w:rPr>
                <w:del w:id="7625" w:author="Hannah McSorley" w:date="2020-08-05T02:53:00Z"/>
                <w:rFonts w:asciiTheme="minorHAnsi" w:hAnsiTheme="minorHAnsi" w:cstheme="minorHAnsi"/>
              </w:rPr>
            </w:pPr>
            <w:del w:id="7626" w:author="Hannah McSorley" w:date="2020-08-05T02:53:00Z">
              <w:r w:rsidRPr="002F4A36">
                <w:rPr>
                  <w:rFonts w:asciiTheme="minorHAnsi" w:hAnsiTheme="minorHAnsi" w:cstheme="minorHAnsi"/>
                </w:rPr>
                <w:delText>2</w:delText>
              </w:r>
            </w:del>
          </w:p>
        </w:tc>
        <w:tc>
          <w:tcPr>
            <w:tcW w:w="0" w:type="auto"/>
          </w:tcPr>
          <w:p w14:paraId="14772AFF" w14:textId="77777777" w:rsidR="00F77BDD" w:rsidRPr="002F4A36" w:rsidRDefault="006D238B" w:rsidP="002F4A36">
            <w:pPr>
              <w:spacing w:line="240" w:lineRule="auto"/>
              <w:jc w:val="right"/>
              <w:rPr>
                <w:del w:id="7627" w:author="Hannah McSorley" w:date="2020-08-05T02:53:00Z"/>
                <w:rFonts w:asciiTheme="minorHAnsi" w:hAnsiTheme="minorHAnsi" w:cstheme="minorHAnsi"/>
              </w:rPr>
            </w:pPr>
            <w:del w:id="7628" w:author="Hannah McSorley" w:date="2020-08-05T02:53:00Z">
              <w:r w:rsidRPr="002F4A36">
                <w:rPr>
                  <w:rFonts w:asciiTheme="minorHAnsi" w:hAnsiTheme="minorHAnsi" w:cstheme="minorHAnsi"/>
                </w:rPr>
                <w:delText>36</w:delText>
              </w:r>
            </w:del>
          </w:p>
        </w:tc>
        <w:tc>
          <w:tcPr>
            <w:tcW w:w="0" w:type="auto"/>
          </w:tcPr>
          <w:p w14:paraId="3AB94464" w14:textId="77777777" w:rsidR="00F77BDD" w:rsidRPr="002F4A36" w:rsidRDefault="006D238B" w:rsidP="002F4A36">
            <w:pPr>
              <w:spacing w:line="240" w:lineRule="auto"/>
              <w:jc w:val="right"/>
              <w:rPr>
                <w:del w:id="7629" w:author="Hannah McSorley" w:date="2020-08-05T02:53:00Z"/>
                <w:rFonts w:asciiTheme="minorHAnsi" w:hAnsiTheme="minorHAnsi" w:cstheme="minorHAnsi"/>
              </w:rPr>
            </w:pPr>
            <w:del w:id="7630" w:author="Hannah McSorley" w:date="2020-08-05T02:53:00Z">
              <w:r w:rsidRPr="002F4A36">
                <w:rPr>
                  <w:rFonts w:asciiTheme="minorHAnsi" w:hAnsiTheme="minorHAnsi" w:cstheme="minorHAnsi"/>
                </w:rPr>
                <w:delText>2.66</w:delText>
              </w:r>
            </w:del>
          </w:p>
        </w:tc>
        <w:tc>
          <w:tcPr>
            <w:tcW w:w="0" w:type="auto"/>
          </w:tcPr>
          <w:p w14:paraId="70817C4E" w14:textId="77777777" w:rsidR="00F77BDD" w:rsidRPr="002F4A36" w:rsidRDefault="006D238B" w:rsidP="002F4A36">
            <w:pPr>
              <w:spacing w:line="240" w:lineRule="auto"/>
              <w:jc w:val="right"/>
              <w:rPr>
                <w:del w:id="7631" w:author="Hannah McSorley" w:date="2020-08-05T02:53:00Z"/>
                <w:rFonts w:asciiTheme="minorHAnsi" w:hAnsiTheme="minorHAnsi" w:cstheme="minorHAnsi"/>
              </w:rPr>
            </w:pPr>
            <w:del w:id="7632" w:author="Hannah McSorley" w:date="2020-08-05T02:53:00Z">
              <w:r w:rsidRPr="002F4A36">
                <w:rPr>
                  <w:rFonts w:asciiTheme="minorHAnsi" w:hAnsiTheme="minorHAnsi" w:cstheme="minorHAnsi"/>
                </w:rPr>
                <w:delText>10.95</w:delText>
              </w:r>
            </w:del>
          </w:p>
        </w:tc>
      </w:tr>
      <w:tr w:rsidR="00F77BDD" w:rsidRPr="002F4A36" w14:paraId="02B55B24" w14:textId="77777777">
        <w:trPr>
          <w:del w:id="7633" w:author="Hannah McSorley" w:date="2020-08-05T02:53:00Z"/>
        </w:trPr>
        <w:tc>
          <w:tcPr>
            <w:tcW w:w="0" w:type="auto"/>
          </w:tcPr>
          <w:p w14:paraId="0ABE41F1" w14:textId="77777777" w:rsidR="00F77BDD" w:rsidRPr="002F4A36" w:rsidRDefault="006D238B" w:rsidP="002F4A36">
            <w:pPr>
              <w:spacing w:line="240" w:lineRule="auto"/>
              <w:rPr>
                <w:del w:id="7634" w:author="Hannah McSorley" w:date="2020-08-05T02:53:00Z"/>
                <w:rFonts w:asciiTheme="minorHAnsi" w:hAnsiTheme="minorHAnsi" w:cstheme="minorHAnsi"/>
              </w:rPr>
            </w:pPr>
            <w:del w:id="7635" w:author="Hannah McSorley" w:date="2020-08-05T02:53:00Z">
              <w:r w:rsidRPr="002F4A36">
                <w:rPr>
                  <w:rFonts w:asciiTheme="minorHAnsi" w:hAnsiTheme="minorHAnsi" w:cstheme="minorHAnsi"/>
                </w:rPr>
                <w:delText>Tunnel</w:delText>
              </w:r>
            </w:del>
          </w:p>
        </w:tc>
        <w:tc>
          <w:tcPr>
            <w:tcW w:w="0" w:type="auto"/>
          </w:tcPr>
          <w:p w14:paraId="3FF470CD" w14:textId="77777777" w:rsidR="00F77BDD" w:rsidRPr="002F4A36" w:rsidRDefault="006D238B" w:rsidP="002F4A36">
            <w:pPr>
              <w:spacing w:line="240" w:lineRule="auto"/>
              <w:rPr>
                <w:del w:id="7636" w:author="Hannah McSorley" w:date="2020-08-05T02:53:00Z"/>
                <w:rFonts w:asciiTheme="minorHAnsi" w:hAnsiTheme="minorHAnsi" w:cstheme="minorHAnsi"/>
              </w:rPr>
            </w:pPr>
            <w:del w:id="7637" w:author="Hannah McSorley" w:date="2020-08-05T02:53:00Z">
              <w:r w:rsidRPr="002F4A36">
                <w:rPr>
                  <w:rFonts w:asciiTheme="minorHAnsi" w:hAnsiTheme="minorHAnsi" w:cstheme="minorHAnsi"/>
                </w:rPr>
                <w:delText>Grab</w:delText>
              </w:r>
            </w:del>
          </w:p>
        </w:tc>
        <w:tc>
          <w:tcPr>
            <w:tcW w:w="0" w:type="auto"/>
          </w:tcPr>
          <w:p w14:paraId="1F982F6F" w14:textId="77777777" w:rsidR="00F77BDD" w:rsidRPr="002F4A36" w:rsidRDefault="006D238B" w:rsidP="002F4A36">
            <w:pPr>
              <w:spacing w:line="240" w:lineRule="auto"/>
              <w:jc w:val="right"/>
              <w:rPr>
                <w:del w:id="7638" w:author="Hannah McSorley" w:date="2020-08-05T02:53:00Z"/>
                <w:rFonts w:asciiTheme="minorHAnsi" w:hAnsiTheme="minorHAnsi" w:cstheme="minorHAnsi"/>
              </w:rPr>
            </w:pPr>
            <w:del w:id="7639" w:author="Hannah McSorley" w:date="2020-08-05T02:53:00Z">
              <w:r w:rsidRPr="002F4A36">
                <w:rPr>
                  <w:rFonts w:asciiTheme="minorHAnsi" w:hAnsiTheme="minorHAnsi" w:cstheme="minorHAnsi"/>
                </w:rPr>
                <w:delText>26</w:delText>
              </w:r>
            </w:del>
          </w:p>
        </w:tc>
        <w:tc>
          <w:tcPr>
            <w:tcW w:w="0" w:type="auto"/>
          </w:tcPr>
          <w:p w14:paraId="2C606953" w14:textId="77777777" w:rsidR="00F77BDD" w:rsidRPr="002F4A36" w:rsidRDefault="006D238B" w:rsidP="002F4A36">
            <w:pPr>
              <w:spacing w:line="240" w:lineRule="auto"/>
              <w:jc w:val="right"/>
              <w:rPr>
                <w:del w:id="7640" w:author="Hannah McSorley" w:date="2020-08-05T02:53:00Z"/>
                <w:rFonts w:asciiTheme="minorHAnsi" w:hAnsiTheme="minorHAnsi" w:cstheme="minorHAnsi"/>
              </w:rPr>
            </w:pPr>
            <w:del w:id="7641" w:author="Hannah McSorley" w:date="2020-08-05T02:53:00Z">
              <w:r w:rsidRPr="002F4A36">
                <w:rPr>
                  <w:rFonts w:asciiTheme="minorHAnsi" w:hAnsiTheme="minorHAnsi" w:cstheme="minorHAnsi"/>
                </w:rPr>
                <w:delText>4.3</w:delText>
              </w:r>
            </w:del>
          </w:p>
        </w:tc>
        <w:tc>
          <w:tcPr>
            <w:tcW w:w="0" w:type="auto"/>
          </w:tcPr>
          <w:p w14:paraId="09B5713E" w14:textId="77777777" w:rsidR="00F77BDD" w:rsidRPr="002F4A36" w:rsidRDefault="006D238B" w:rsidP="002F4A36">
            <w:pPr>
              <w:spacing w:line="240" w:lineRule="auto"/>
              <w:jc w:val="right"/>
              <w:rPr>
                <w:del w:id="7642" w:author="Hannah McSorley" w:date="2020-08-05T02:53:00Z"/>
                <w:rFonts w:asciiTheme="minorHAnsi" w:hAnsiTheme="minorHAnsi" w:cstheme="minorHAnsi"/>
              </w:rPr>
            </w:pPr>
            <w:del w:id="7643" w:author="Hannah McSorley" w:date="2020-08-05T02:53:00Z">
              <w:r w:rsidRPr="002F4A36">
                <w:rPr>
                  <w:rFonts w:asciiTheme="minorHAnsi" w:hAnsiTheme="minorHAnsi" w:cstheme="minorHAnsi"/>
                </w:rPr>
                <w:delText>1</w:delText>
              </w:r>
            </w:del>
          </w:p>
        </w:tc>
        <w:tc>
          <w:tcPr>
            <w:tcW w:w="0" w:type="auto"/>
          </w:tcPr>
          <w:p w14:paraId="10C61412" w14:textId="77777777" w:rsidR="00F77BDD" w:rsidRPr="002F4A36" w:rsidRDefault="006D238B" w:rsidP="002F4A36">
            <w:pPr>
              <w:spacing w:line="240" w:lineRule="auto"/>
              <w:jc w:val="right"/>
              <w:rPr>
                <w:del w:id="7644" w:author="Hannah McSorley" w:date="2020-08-05T02:53:00Z"/>
                <w:rFonts w:asciiTheme="minorHAnsi" w:hAnsiTheme="minorHAnsi" w:cstheme="minorHAnsi"/>
              </w:rPr>
            </w:pPr>
            <w:del w:id="7645" w:author="Hannah McSorley" w:date="2020-08-05T02:53:00Z">
              <w:r w:rsidRPr="002F4A36">
                <w:rPr>
                  <w:rFonts w:asciiTheme="minorHAnsi" w:hAnsiTheme="minorHAnsi" w:cstheme="minorHAnsi"/>
                </w:rPr>
                <w:delText>34</w:delText>
              </w:r>
            </w:del>
          </w:p>
        </w:tc>
        <w:tc>
          <w:tcPr>
            <w:tcW w:w="0" w:type="auto"/>
          </w:tcPr>
          <w:p w14:paraId="19FCA107" w14:textId="77777777" w:rsidR="00F77BDD" w:rsidRPr="002F4A36" w:rsidRDefault="006D238B" w:rsidP="002F4A36">
            <w:pPr>
              <w:spacing w:line="240" w:lineRule="auto"/>
              <w:jc w:val="right"/>
              <w:rPr>
                <w:del w:id="7646" w:author="Hannah McSorley" w:date="2020-08-05T02:53:00Z"/>
                <w:rFonts w:asciiTheme="minorHAnsi" w:hAnsiTheme="minorHAnsi" w:cstheme="minorHAnsi"/>
              </w:rPr>
            </w:pPr>
            <w:del w:id="7647" w:author="Hannah McSorley" w:date="2020-08-05T02:53:00Z">
              <w:r w:rsidRPr="002F4A36">
                <w:rPr>
                  <w:rFonts w:asciiTheme="minorHAnsi" w:hAnsiTheme="minorHAnsi" w:cstheme="minorHAnsi"/>
                </w:rPr>
                <w:delText>2.19</w:delText>
              </w:r>
            </w:del>
          </w:p>
        </w:tc>
        <w:tc>
          <w:tcPr>
            <w:tcW w:w="0" w:type="auto"/>
          </w:tcPr>
          <w:p w14:paraId="0BBA3CA6" w14:textId="77777777" w:rsidR="00F77BDD" w:rsidRPr="002F4A36" w:rsidRDefault="006D238B" w:rsidP="002F4A36">
            <w:pPr>
              <w:spacing w:line="240" w:lineRule="auto"/>
              <w:jc w:val="right"/>
              <w:rPr>
                <w:del w:id="7648" w:author="Hannah McSorley" w:date="2020-08-05T02:53:00Z"/>
                <w:rFonts w:asciiTheme="minorHAnsi" w:hAnsiTheme="minorHAnsi" w:cstheme="minorHAnsi"/>
              </w:rPr>
            </w:pPr>
            <w:del w:id="7649" w:author="Hannah McSorley" w:date="2020-08-05T02:53:00Z">
              <w:r w:rsidRPr="002F4A36">
                <w:rPr>
                  <w:rFonts w:asciiTheme="minorHAnsi" w:hAnsiTheme="minorHAnsi" w:cstheme="minorHAnsi"/>
                </w:rPr>
                <w:delText>8.85</w:delText>
              </w:r>
            </w:del>
          </w:p>
        </w:tc>
      </w:tr>
      <w:tr w:rsidR="00F77BDD" w:rsidRPr="002F4A36" w14:paraId="02F8A59C" w14:textId="77777777">
        <w:trPr>
          <w:del w:id="7650" w:author="Hannah McSorley" w:date="2020-08-05T02:53:00Z"/>
        </w:trPr>
        <w:tc>
          <w:tcPr>
            <w:tcW w:w="0" w:type="auto"/>
          </w:tcPr>
          <w:p w14:paraId="0276155A" w14:textId="77777777" w:rsidR="00F77BDD" w:rsidRPr="002F4A36" w:rsidRDefault="006D238B" w:rsidP="002F4A36">
            <w:pPr>
              <w:spacing w:line="240" w:lineRule="auto"/>
              <w:rPr>
                <w:del w:id="7651" w:author="Hannah McSorley" w:date="2020-08-05T02:53:00Z"/>
                <w:rFonts w:asciiTheme="minorHAnsi" w:hAnsiTheme="minorHAnsi" w:cstheme="minorHAnsi"/>
              </w:rPr>
            </w:pPr>
            <w:del w:id="7652" w:author="Hannah McSorley" w:date="2020-08-05T02:53:00Z">
              <w:r w:rsidRPr="002F4A36">
                <w:rPr>
                  <w:rFonts w:asciiTheme="minorHAnsi" w:hAnsiTheme="minorHAnsi" w:cstheme="minorHAnsi"/>
                </w:rPr>
                <w:delText>Tunnel</w:delText>
              </w:r>
            </w:del>
          </w:p>
        </w:tc>
        <w:tc>
          <w:tcPr>
            <w:tcW w:w="0" w:type="auto"/>
          </w:tcPr>
          <w:p w14:paraId="071DC3B1" w14:textId="77777777" w:rsidR="00F77BDD" w:rsidRPr="002F4A36" w:rsidRDefault="006D238B" w:rsidP="002F4A36">
            <w:pPr>
              <w:spacing w:line="240" w:lineRule="auto"/>
              <w:rPr>
                <w:del w:id="7653" w:author="Hannah McSorley" w:date="2020-08-05T02:53:00Z"/>
                <w:rFonts w:asciiTheme="minorHAnsi" w:hAnsiTheme="minorHAnsi" w:cstheme="minorHAnsi"/>
              </w:rPr>
            </w:pPr>
            <w:del w:id="7654" w:author="Hannah McSorley" w:date="2020-08-05T02:53:00Z">
              <w:r w:rsidRPr="002F4A36">
                <w:rPr>
                  <w:rFonts w:asciiTheme="minorHAnsi" w:hAnsiTheme="minorHAnsi" w:cstheme="minorHAnsi"/>
                </w:rPr>
                <w:delText>Rack</w:delText>
              </w:r>
            </w:del>
          </w:p>
        </w:tc>
        <w:tc>
          <w:tcPr>
            <w:tcW w:w="0" w:type="auto"/>
          </w:tcPr>
          <w:p w14:paraId="1BE904F0" w14:textId="77777777" w:rsidR="00F77BDD" w:rsidRPr="002F4A36" w:rsidRDefault="006D238B" w:rsidP="002F4A36">
            <w:pPr>
              <w:spacing w:line="240" w:lineRule="auto"/>
              <w:jc w:val="right"/>
              <w:rPr>
                <w:del w:id="7655" w:author="Hannah McSorley" w:date="2020-08-05T02:53:00Z"/>
                <w:rFonts w:asciiTheme="minorHAnsi" w:hAnsiTheme="minorHAnsi" w:cstheme="minorHAnsi"/>
              </w:rPr>
            </w:pPr>
            <w:del w:id="7656" w:author="Hannah McSorley" w:date="2020-08-05T02:53:00Z">
              <w:r w:rsidRPr="002F4A36">
                <w:rPr>
                  <w:rFonts w:asciiTheme="minorHAnsi" w:hAnsiTheme="minorHAnsi" w:cstheme="minorHAnsi"/>
                </w:rPr>
                <w:delText>34</w:delText>
              </w:r>
            </w:del>
          </w:p>
        </w:tc>
        <w:tc>
          <w:tcPr>
            <w:tcW w:w="0" w:type="auto"/>
          </w:tcPr>
          <w:p w14:paraId="556F1A69" w14:textId="77777777" w:rsidR="00F77BDD" w:rsidRPr="002F4A36" w:rsidRDefault="006D238B" w:rsidP="002F4A36">
            <w:pPr>
              <w:spacing w:line="240" w:lineRule="auto"/>
              <w:jc w:val="right"/>
              <w:rPr>
                <w:del w:id="7657" w:author="Hannah McSorley" w:date="2020-08-05T02:53:00Z"/>
                <w:rFonts w:asciiTheme="minorHAnsi" w:hAnsiTheme="minorHAnsi" w:cstheme="minorHAnsi"/>
              </w:rPr>
            </w:pPr>
            <w:del w:id="7658" w:author="Hannah McSorley" w:date="2020-08-05T02:53:00Z">
              <w:r w:rsidRPr="002F4A36">
                <w:rPr>
                  <w:rFonts w:asciiTheme="minorHAnsi" w:hAnsiTheme="minorHAnsi" w:cstheme="minorHAnsi"/>
                </w:rPr>
                <w:delText>5.4</w:delText>
              </w:r>
            </w:del>
          </w:p>
        </w:tc>
        <w:tc>
          <w:tcPr>
            <w:tcW w:w="0" w:type="auto"/>
          </w:tcPr>
          <w:p w14:paraId="225510C1" w14:textId="77777777" w:rsidR="00F77BDD" w:rsidRPr="002F4A36" w:rsidRDefault="006D238B" w:rsidP="002F4A36">
            <w:pPr>
              <w:spacing w:line="240" w:lineRule="auto"/>
              <w:jc w:val="right"/>
              <w:rPr>
                <w:del w:id="7659" w:author="Hannah McSorley" w:date="2020-08-05T02:53:00Z"/>
                <w:rFonts w:asciiTheme="minorHAnsi" w:hAnsiTheme="minorHAnsi" w:cstheme="minorHAnsi"/>
              </w:rPr>
            </w:pPr>
            <w:del w:id="7660" w:author="Hannah McSorley" w:date="2020-08-05T02:53:00Z">
              <w:r w:rsidRPr="002F4A36">
                <w:rPr>
                  <w:rFonts w:asciiTheme="minorHAnsi" w:hAnsiTheme="minorHAnsi" w:cstheme="minorHAnsi"/>
                </w:rPr>
                <w:delText>2</w:delText>
              </w:r>
            </w:del>
          </w:p>
        </w:tc>
        <w:tc>
          <w:tcPr>
            <w:tcW w:w="0" w:type="auto"/>
          </w:tcPr>
          <w:p w14:paraId="34707117" w14:textId="77777777" w:rsidR="00F77BDD" w:rsidRPr="002F4A36" w:rsidRDefault="006D238B" w:rsidP="002F4A36">
            <w:pPr>
              <w:spacing w:line="240" w:lineRule="auto"/>
              <w:jc w:val="right"/>
              <w:rPr>
                <w:del w:id="7661" w:author="Hannah McSorley" w:date="2020-08-05T02:53:00Z"/>
                <w:rFonts w:asciiTheme="minorHAnsi" w:hAnsiTheme="minorHAnsi" w:cstheme="minorHAnsi"/>
              </w:rPr>
            </w:pPr>
            <w:del w:id="7662" w:author="Hannah McSorley" w:date="2020-08-05T02:53:00Z">
              <w:r w:rsidRPr="002F4A36">
                <w:rPr>
                  <w:rFonts w:asciiTheme="minorHAnsi" w:hAnsiTheme="minorHAnsi" w:cstheme="minorHAnsi"/>
                </w:rPr>
                <w:delText>29</w:delText>
              </w:r>
            </w:del>
          </w:p>
        </w:tc>
        <w:tc>
          <w:tcPr>
            <w:tcW w:w="0" w:type="auto"/>
          </w:tcPr>
          <w:p w14:paraId="58AF42F1" w14:textId="77777777" w:rsidR="00F77BDD" w:rsidRPr="002F4A36" w:rsidRDefault="006D238B" w:rsidP="002F4A36">
            <w:pPr>
              <w:spacing w:line="240" w:lineRule="auto"/>
              <w:jc w:val="right"/>
              <w:rPr>
                <w:del w:id="7663" w:author="Hannah McSorley" w:date="2020-08-05T02:53:00Z"/>
                <w:rFonts w:asciiTheme="minorHAnsi" w:hAnsiTheme="minorHAnsi" w:cstheme="minorHAnsi"/>
              </w:rPr>
            </w:pPr>
            <w:del w:id="7664" w:author="Hannah McSorley" w:date="2020-08-05T02:53:00Z">
              <w:r w:rsidRPr="002F4A36">
                <w:rPr>
                  <w:rFonts w:asciiTheme="minorHAnsi" w:hAnsiTheme="minorHAnsi" w:cstheme="minorHAnsi"/>
                </w:rPr>
                <w:delText>2.69</w:delText>
              </w:r>
            </w:del>
          </w:p>
        </w:tc>
        <w:tc>
          <w:tcPr>
            <w:tcW w:w="0" w:type="auto"/>
          </w:tcPr>
          <w:p w14:paraId="56A7EB3F" w14:textId="77777777" w:rsidR="00F77BDD" w:rsidRPr="002F4A36" w:rsidRDefault="006D238B" w:rsidP="002F4A36">
            <w:pPr>
              <w:spacing w:line="240" w:lineRule="auto"/>
              <w:jc w:val="right"/>
              <w:rPr>
                <w:del w:id="7665" w:author="Hannah McSorley" w:date="2020-08-05T02:53:00Z"/>
                <w:rFonts w:asciiTheme="minorHAnsi" w:hAnsiTheme="minorHAnsi" w:cstheme="minorHAnsi"/>
              </w:rPr>
            </w:pPr>
            <w:del w:id="7666" w:author="Hannah McSorley" w:date="2020-08-05T02:53:00Z">
              <w:r w:rsidRPr="002F4A36">
                <w:rPr>
                  <w:rFonts w:asciiTheme="minorHAnsi" w:hAnsiTheme="minorHAnsi" w:cstheme="minorHAnsi"/>
                </w:rPr>
                <w:delText>9.02</w:delText>
              </w:r>
            </w:del>
          </w:p>
        </w:tc>
      </w:tr>
      <w:tr w:rsidR="00F77BDD" w:rsidRPr="002F4A36" w14:paraId="2E2EF1FB" w14:textId="77777777">
        <w:trPr>
          <w:del w:id="7667" w:author="Hannah McSorley" w:date="2020-08-05T02:53:00Z"/>
        </w:trPr>
        <w:tc>
          <w:tcPr>
            <w:tcW w:w="0" w:type="auto"/>
          </w:tcPr>
          <w:p w14:paraId="17F5FD5C" w14:textId="77777777" w:rsidR="00F77BDD" w:rsidRPr="002F4A36" w:rsidRDefault="006D238B" w:rsidP="002F4A36">
            <w:pPr>
              <w:spacing w:line="240" w:lineRule="auto"/>
              <w:rPr>
                <w:del w:id="7668" w:author="Hannah McSorley" w:date="2020-08-05T02:53:00Z"/>
                <w:rFonts w:asciiTheme="minorHAnsi" w:hAnsiTheme="minorHAnsi" w:cstheme="minorHAnsi"/>
              </w:rPr>
            </w:pPr>
            <w:del w:id="7669" w:author="Hannah McSorley" w:date="2020-08-05T02:53:00Z">
              <w:r w:rsidRPr="002F4A36">
                <w:rPr>
                  <w:rFonts w:asciiTheme="minorHAnsi" w:hAnsiTheme="minorHAnsi" w:cstheme="minorHAnsi"/>
                </w:rPr>
                <w:delText>All</w:delText>
              </w:r>
            </w:del>
          </w:p>
        </w:tc>
        <w:tc>
          <w:tcPr>
            <w:tcW w:w="0" w:type="auto"/>
          </w:tcPr>
          <w:p w14:paraId="530561EE" w14:textId="77777777" w:rsidR="00F77BDD" w:rsidRPr="002F4A36" w:rsidRDefault="006D238B" w:rsidP="002F4A36">
            <w:pPr>
              <w:spacing w:line="240" w:lineRule="auto"/>
              <w:rPr>
                <w:del w:id="7670" w:author="Hannah McSorley" w:date="2020-08-05T02:53:00Z"/>
                <w:rFonts w:asciiTheme="minorHAnsi" w:hAnsiTheme="minorHAnsi" w:cstheme="minorHAnsi"/>
              </w:rPr>
            </w:pPr>
            <w:del w:id="7671" w:author="Hannah McSorley" w:date="2020-08-05T02:53:00Z">
              <w:r w:rsidRPr="002F4A36">
                <w:rPr>
                  <w:rFonts w:asciiTheme="minorHAnsi" w:hAnsiTheme="minorHAnsi" w:cstheme="minorHAnsi"/>
                </w:rPr>
                <w:delText>Grab</w:delText>
              </w:r>
            </w:del>
          </w:p>
        </w:tc>
        <w:tc>
          <w:tcPr>
            <w:tcW w:w="0" w:type="auto"/>
          </w:tcPr>
          <w:p w14:paraId="108AB816" w14:textId="77777777" w:rsidR="00F77BDD" w:rsidRPr="002F4A36" w:rsidRDefault="006D238B" w:rsidP="002F4A36">
            <w:pPr>
              <w:spacing w:line="240" w:lineRule="auto"/>
              <w:jc w:val="right"/>
              <w:rPr>
                <w:del w:id="7672" w:author="Hannah McSorley" w:date="2020-08-05T02:53:00Z"/>
                <w:rFonts w:asciiTheme="minorHAnsi" w:hAnsiTheme="minorHAnsi" w:cstheme="minorHAnsi"/>
              </w:rPr>
            </w:pPr>
            <w:del w:id="7673" w:author="Hannah McSorley" w:date="2020-08-05T02:53:00Z">
              <w:r w:rsidRPr="002F4A36">
                <w:rPr>
                  <w:rFonts w:asciiTheme="minorHAnsi" w:hAnsiTheme="minorHAnsi" w:cstheme="minorHAnsi"/>
                </w:rPr>
                <w:delText>114</w:delText>
              </w:r>
            </w:del>
          </w:p>
        </w:tc>
        <w:tc>
          <w:tcPr>
            <w:tcW w:w="0" w:type="auto"/>
          </w:tcPr>
          <w:p w14:paraId="34C4E88D" w14:textId="77777777" w:rsidR="00F77BDD" w:rsidRPr="002F4A36" w:rsidRDefault="006D238B" w:rsidP="002F4A36">
            <w:pPr>
              <w:spacing w:line="240" w:lineRule="auto"/>
              <w:jc w:val="right"/>
              <w:rPr>
                <w:del w:id="7674" w:author="Hannah McSorley" w:date="2020-08-05T02:53:00Z"/>
                <w:rFonts w:asciiTheme="minorHAnsi" w:hAnsiTheme="minorHAnsi" w:cstheme="minorHAnsi"/>
              </w:rPr>
            </w:pPr>
            <w:del w:id="7675" w:author="Hannah McSorley" w:date="2020-08-05T02:53:00Z">
              <w:r w:rsidRPr="002F4A36">
                <w:rPr>
                  <w:rFonts w:asciiTheme="minorHAnsi" w:hAnsiTheme="minorHAnsi" w:cstheme="minorHAnsi"/>
                </w:rPr>
                <w:delText>5.2</w:delText>
              </w:r>
            </w:del>
          </w:p>
        </w:tc>
        <w:tc>
          <w:tcPr>
            <w:tcW w:w="0" w:type="auto"/>
          </w:tcPr>
          <w:p w14:paraId="011A4AC9" w14:textId="77777777" w:rsidR="00F77BDD" w:rsidRPr="002F4A36" w:rsidRDefault="006D238B" w:rsidP="002F4A36">
            <w:pPr>
              <w:spacing w:line="240" w:lineRule="auto"/>
              <w:jc w:val="right"/>
              <w:rPr>
                <w:del w:id="7676" w:author="Hannah McSorley" w:date="2020-08-05T02:53:00Z"/>
                <w:rFonts w:asciiTheme="minorHAnsi" w:hAnsiTheme="minorHAnsi" w:cstheme="minorHAnsi"/>
              </w:rPr>
            </w:pPr>
            <w:del w:id="7677" w:author="Hannah McSorley" w:date="2020-08-05T02:53:00Z">
              <w:r w:rsidRPr="002F4A36">
                <w:rPr>
                  <w:rFonts w:asciiTheme="minorHAnsi" w:hAnsiTheme="minorHAnsi" w:cstheme="minorHAnsi"/>
                </w:rPr>
                <w:delText>3</w:delText>
              </w:r>
            </w:del>
          </w:p>
        </w:tc>
        <w:tc>
          <w:tcPr>
            <w:tcW w:w="0" w:type="auto"/>
          </w:tcPr>
          <w:p w14:paraId="68B3A129" w14:textId="77777777" w:rsidR="00F77BDD" w:rsidRPr="002F4A36" w:rsidRDefault="006D238B" w:rsidP="002F4A36">
            <w:pPr>
              <w:spacing w:line="240" w:lineRule="auto"/>
              <w:jc w:val="right"/>
              <w:rPr>
                <w:del w:id="7678" w:author="Hannah McSorley" w:date="2020-08-05T02:53:00Z"/>
                <w:rFonts w:asciiTheme="minorHAnsi" w:hAnsiTheme="minorHAnsi" w:cstheme="minorHAnsi"/>
              </w:rPr>
            </w:pPr>
            <w:del w:id="7679" w:author="Hannah McSorley" w:date="2020-08-05T02:53:00Z">
              <w:r w:rsidRPr="002F4A36">
                <w:rPr>
                  <w:rFonts w:asciiTheme="minorHAnsi" w:hAnsiTheme="minorHAnsi" w:cstheme="minorHAnsi"/>
                </w:rPr>
                <w:delText>52</w:delText>
              </w:r>
            </w:del>
          </w:p>
        </w:tc>
        <w:tc>
          <w:tcPr>
            <w:tcW w:w="0" w:type="auto"/>
          </w:tcPr>
          <w:p w14:paraId="4E3A9F2D" w14:textId="77777777" w:rsidR="00F77BDD" w:rsidRPr="002F4A36" w:rsidRDefault="006D238B" w:rsidP="002F4A36">
            <w:pPr>
              <w:spacing w:line="240" w:lineRule="auto"/>
              <w:jc w:val="right"/>
              <w:rPr>
                <w:del w:id="7680" w:author="Hannah McSorley" w:date="2020-08-05T02:53:00Z"/>
                <w:rFonts w:asciiTheme="minorHAnsi" w:hAnsiTheme="minorHAnsi" w:cstheme="minorHAnsi"/>
              </w:rPr>
            </w:pPr>
            <w:del w:id="7681" w:author="Hannah McSorley" w:date="2020-08-05T02:53:00Z">
              <w:r w:rsidRPr="002F4A36">
                <w:rPr>
                  <w:rFonts w:asciiTheme="minorHAnsi" w:hAnsiTheme="minorHAnsi" w:cstheme="minorHAnsi"/>
                </w:rPr>
                <w:delText>1.84</w:delText>
              </w:r>
            </w:del>
          </w:p>
        </w:tc>
        <w:tc>
          <w:tcPr>
            <w:tcW w:w="0" w:type="auto"/>
          </w:tcPr>
          <w:p w14:paraId="39F95B43" w14:textId="77777777" w:rsidR="00F77BDD" w:rsidRPr="002F4A36" w:rsidRDefault="006D238B" w:rsidP="002F4A36">
            <w:pPr>
              <w:spacing w:line="240" w:lineRule="auto"/>
              <w:jc w:val="right"/>
              <w:rPr>
                <w:del w:id="7682" w:author="Hannah McSorley" w:date="2020-08-05T02:53:00Z"/>
                <w:rFonts w:asciiTheme="minorHAnsi" w:hAnsiTheme="minorHAnsi" w:cstheme="minorHAnsi"/>
              </w:rPr>
            </w:pPr>
            <w:del w:id="7683" w:author="Hannah McSorley" w:date="2020-08-05T02:53:00Z">
              <w:r w:rsidRPr="002F4A36">
                <w:rPr>
                  <w:rFonts w:asciiTheme="minorHAnsi" w:hAnsiTheme="minorHAnsi" w:cstheme="minorHAnsi"/>
                </w:rPr>
                <w:delText>18.74</w:delText>
              </w:r>
            </w:del>
          </w:p>
        </w:tc>
      </w:tr>
      <w:tr w:rsidR="00F77BDD" w:rsidRPr="002F4A36" w14:paraId="712B9A87" w14:textId="77777777">
        <w:trPr>
          <w:del w:id="7684" w:author="Hannah McSorley" w:date="2020-08-05T02:53:00Z"/>
        </w:trPr>
        <w:tc>
          <w:tcPr>
            <w:tcW w:w="0" w:type="auto"/>
          </w:tcPr>
          <w:p w14:paraId="5A05FF73" w14:textId="77777777" w:rsidR="00F77BDD" w:rsidRPr="002F4A36" w:rsidRDefault="006D238B" w:rsidP="002F4A36">
            <w:pPr>
              <w:spacing w:line="240" w:lineRule="auto"/>
              <w:rPr>
                <w:del w:id="7685" w:author="Hannah McSorley" w:date="2020-08-05T02:53:00Z"/>
                <w:rFonts w:asciiTheme="minorHAnsi" w:hAnsiTheme="minorHAnsi" w:cstheme="minorHAnsi"/>
              </w:rPr>
            </w:pPr>
            <w:del w:id="7686" w:author="Hannah McSorley" w:date="2020-08-05T02:53:00Z">
              <w:r w:rsidRPr="002F4A36">
                <w:rPr>
                  <w:rFonts w:asciiTheme="minorHAnsi" w:hAnsiTheme="minorHAnsi" w:cstheme="minorHAnsi"/>
                </w:rPr>
                <w:delText>All</w:delText>
              </w:r>
            </w:del>
          </w:p>
        </w:tc>
        <w:tc>
          <w:tcPr>
            <w:tcW w:w="0" w:type="auto"/>
          </w:tcPr>
          <w:p w14:paraId="3325D3BE" w14:textId="77777777" w:rsidR="00F77BDD" w:rsidRPr="002F4A36" w:rsidRDefault="006D238B" w:rsidP="002F4A36">
            <w:pPr>
              <w:spacing w:line="240" w:lineRule="auto"/>
              <w:rPr>
                <w:del w:id="7687" w:author="Hannah McSorley" w:date="2020-08-05T02:53:00Z"/>
                <w:rFonts w:asciiTheme="minorHAnsi" w:hAnsiTheme="minorHAnsi" w:cstheme="minorHAnsi"/>
              </w:rPr>
            </w:pPr>
            <w:del w:id="7688" w:author="Hannah McSorley" w:date="2020-08-05T02:53:00Z">
              <w:r w:rsidRPr="002F4A36">
                <w:rPr>
                  <w:rFonts w:asciiTheme="minorHAnsi" w:hAnsiTheme="minorHAnsi" w:cstheme="minorHAnsi"/>
                </w:rPr>
                <w:delText>Rack</w:delText>
              </w:r>
            </w:del>
          </w:p>
        </w:tc>
        <w:tc>
          <w:tcPr>
            <w:tcW w:w="0" w:type="auto"/>
          </w:tcPr>
          <w:p w14:paraId="4D38E841" w14:textId="77777777" w:rsidR="00F77BDD" w:rsidRPr="002F4A36" w:rsidRDefault="006D238B" w:rsidP="002F4A36">
            <w:pPr>
              <w:spacing w:line="240" w:lineRule="auto"/>
              <w:jc w:val="right"/>
              <w:rPr>
                <w:del w:id="7689" w:author="Hannah McSorley" w:date="2020-08-05T02:53:00Z"/>
                <w:rFonts w:asciiTheme="minorHAnsi" w:hAnsiTheme="minorHAnsi" w:cstheme="minorHAnsi"/>
              </w:rPr>
            </w:pPr>
            <w:del w:id="7690" w:author="Hannah McSorley" w:date="2020-08-05T02:53:00Z">
              <w:r w:rsidRPr="002F4A36">
                <w:rPr>
                  <w:rFonts w:asciiTheme="minorHAnsi" w:hAnsiTheme="minorHAnsi" w:cstheme="minorHAnsi"/>
                </w:rPr>
                <w:delText>203</w:delText>
              </w:r>
            </w:del>
          </w:p>
        </w:tc>
        <w:tc>
          <w:tcPr>
            <w:tcW w:w="0" w:type="auto"/>
          </w:tcPr>
          <w:p w14:paraId="1B32E35A" w14:textId="77777777" w:rsidR="00F77BDD" w:rsidRPr="002F4A36" w:rsidRDefault="006D238B" w:rsidP="002F4A36">
            <w:pPr>
              <w:spacing w:line="240" w:lineRule="auto"/>
              <w:jc w:val="right"/>
              <w:rPr>
                <w:del w:id="7691" w:author="Hannah McSorley" w:date="2020-08-05T02:53:00Z"/>
                <w:rFonts w:asciiTheme="minorHAnsi" w:hAnsiTheme="minorHAnsi" w:cstheme="minorHAnsi"/>
              </w:rPr>
            </w:pPr>
            <w:del w:id="7692" w:author="Hannah McSorley" w:date="2020-08-05T02:53:00Z">
              <w:r w:rsidRPr="002F4A36">
                <w:rPr>
                  <w:rFonts w:asciiTheme="minorHAnsi" w:hAnsiTheme="minorHAnsi" w:cstheme="minorHAnsi"/>
                </w:rPr>
                <w:delText>6.6</w:delText>
              </w:r>
            </w:del>
          </w:p>
        </w:tc>
        <w:tc>
          <w:tcPr>
            <w:tcW w:w="0" w:type="auto"/>
          </w:tcPr>
          <w:p w14:paraId="0A48B017" w14:textId="77777777" w:rsidR="00F77BDD" w:rsidRPr="002F4A36" w:rsidRDefault="006D238B" w:rsidP="002F4A36">
            <w:pPr>
              <w:spacing w:line="240" w:lineRule="auto"/>
              <w:jc w:val="right"/>
              <w:rPr>
                <w:del w:id="7693" w:author="Hannah McSorley" w:date="2020-08-05T02:53:00Z"/>
                <w:rFonts w:asciiTheme="minorHAnsi" w:hAnsiTheme="minorHAnsi" w:cstheme="minorHAnsi"/>
              </w:rPr>
            </w:pPr>
            <w:del w:id="7694" w:author="Hannah McSorley" w:date="2020-08-05T02:53:00Z">
              <w:r w:rsidRPr="002F4A36">
                <w:rPr>
                  <w:rFonts w:asciiTheme="minorHAnsi" w:hAnsiTheme="minorHAnsi" w:cstheme="minorHAnsi"/>
                </w:rPr>
                <w:delText>3</w:delText>
              </w:r>
            </w:del>
          </w:p>
        </w:tc>
        <w:tc>
          <w:tcPr>
            <w:tcW w:w="0" w:type="auto"/>
          </w:tcPr>
          <w:p w14:paraId="21982545" w14:textId="77777777" w:rsidR="00F77BDD" w:rsidRPr="002F4A36" w:rsidRDefault="006D238B" w:rsidP="002F4A36">
            <w:pPr>
              <w:spacing w:line="240" w:lineRule="auto"/>
              <w:jc w:val="right"/>
              <w:rPr>
                <w:del w:id="7695" w:author="Hannah McSorley" w:date="2020-08-05T02:53:00Z"/>
                <w:rFonts w:asciiTheme="minorHAnsi" w:hAnsiTheme="minorHAnsi" w:cstheme="minorHAnsi"/>
              </w:rPr>
            </w:pPr>
            <w:del w:id="7696" w:author="Hannah McSorley" w:date="2020-08-05T02:53:00Z">
              <w:r w:rsidRPr="002F4A36">
                <w:rPr>
                  <w:rFonts w:asciiTheme="minorHAnsi" w:hAnsiTheme="minorHAnsi" w:cstheme="minorHAnsi"/>
                </w:rPr>
                <w:delText>43</w:delText>
              </w:r>
            </w:del>
          </w:p>
        </w:tc>
        <w:tc>
          <w:tcPr>
            <w:tcW w:w="0" w:type="auto"/>
          </w:tcPr>
          <w:p w14:paraId="64DA8368" w14:textId="77777777" w:rsidR="00F77BDD" w:rsidRPr="002F4A36" w:rsidRDefault="006D238B" w:rsidP="002F4A36">
            <w:pPr>
              <w:spacing w:line="240" w:lineRule="auto"/>
              <w:jc w:val="right"/>
              <w:rPr>
                <w:del w:id="7697" w:author="Hannah McSorley" w:date="2020-08-05T02:53:00Z"/>
                <w:rFonts w:asciiTheme="minorHAnsi" w:hAnsiTheme="minorHAnsi" w:cstheme="minorHAnsi"/>
              </w:rPr>
            </w:pPr>
            <w:del w:id="7698" w:author="Hannah McSorley" w:date="2020-08-05T02:53:00Z">
              <w:r w:rsidRPr="002F4A36">
                <w:rPr>
                  <w:rFonts w:asciiTheme="minorHAnsi" w:hAnsiTheme="minorHAnsi" w:cstheme="minorHAnsi"/>
                </w:rPr>
                <w:delText>1.94</w:delText>
              </w:r>
            </w:del>
          </w:p>
        </w:tc>
        <w:tc>
          <w:tcPr>
            <w:tcW w:w="0" w:type="auto"/>
          </w:tcPr>
          <w:p w14:paraId="2DF02797" w14:textId="77777777" w:rsidR="00F77BDD" w:rsidRPr="002F4A36" w:rsidRDefault="006D238B" w:rsidP="002F4A36">
            <w:pPr>
              <w:spacing w:line="240" w:lineRule="auto"/>
              <w:jc w:val="right"/>
              <w:rPr>
                <w:del w:id="7699" w:author="Hannah McSorley" w:date="2020-08-05T02:53:00Z"/>
                <w:rFonts w:asciiTheme="minorHAnsi" w:hAnsiTheme="minorHAnsi" w:cstheme="minorHAnsi"/>
              </w:rPr>
            </w:pPr>
            <w:del w:id="7700" w:author="Hannah McSorley" w:date="2020-08-05T02:53:00Z">
              <w:r w:rsidRPr="002F4A36">
                <w:rPr>
                  <w:rFonts w:asciiTheme="minorHAnsi" w:hAnsiTheme="minorHAnsi" w:cstheme="minorHAnsi"/>
                </w:rPr>
                <w:delText>19.07</w:delText>
              </w:r>
            </w:del>
          </w:p>
        </w:tc>
      </w:tr>
    </w:tbl>
    <w:p w14:paraId="30D4229B" w14:textId="77777777" w:rsidR="00F77BDD" w:rsidRDefault="006D238B">
      <w:pPr>
        <w:rPr>
          <w:del w:id="7701" w:author="Hannah McSorley" w:date="2020-08-05T02:53:00Z"/>
        </w:rPr>
      </w:pPr>
      <w:del w:id="7702" w:author="Hannah McSorley" w:date="2020-08-05T02:53:00Z">
        <w:r>
          <w:delText> </w:delText>
        </w:r>
      </w:del>
    </w:p>
    <w:p w14:paraId="161CA04A" w14:textId="77777777" w:rsidR="00F77BDD" w:rsidRDefault="006D238B">
      <w:pPr>
        <w:rPr>
          <w:del w:id="7703" w:author="Hannah McSorley" w:date="2020-08-05T02:53:00Z"/>
        </w:rPr>
      </w:pPr>
      <w:del w:id="7704" w:author="Hannah McSorley" w:date="2020-08-05T02:53:00Z">
        <w:r w:rsidRPr="001200AA">
          <w:rPr>
            <w:highlight w:val="cyan"/>
          </w:rPr>
          <w:delText xml:space="preserve">More samples were collected over the wet seasons than during the dry season due to event-based sampling and the relatively longer wet season period compared to dry (Table 15). Despite seasonal sample count differences, interesting spatial differences </w:delText>
        </w:r>
        <w:commentRangeStart w:id="7705"/>
        <w:r w:rsidRPr="001200AA">
          <w:rPr>
            <w:highlight w:val="cyan"/>
          </w:rPr>
          <w:delText>emerged</w:delText>
        </w:r>
        <w:commentRangeEnd w:id="7705"/>
        <w:r w:rsidR="002C650C">
          <w:rPr>
            <w:rStyle w:val="CommentReference"/>
          </w:rPr>
          <w:commentReference w:id="7705"/>
        </w:r>
        <w:r w:rsidRPr="001200AA">
          <w:rPr>
            <w:highlight w:val="cyan"/>
          </w:rPr>
          <w:delText xml:space="preserve"> when sample results were grouped by season (Figure 20). </w:delText>
        </w:r>
        <w:commentRangeStart w:id="7706"/>
        <w:r w:rsidRPr="001200AA">
          <w:rPr>
            <w:highlight w:val="cyan"/>
          </w:rPr>
          <w:delText>NOM molecular character was judged through a combination of specific UV-absorbance at 254 nm (</w:delText>
        </w:r>
      </w:del>
      <w:ins w:id="7707" w:author="Hannah McSorley" w:date="2020-08-05T02:53:00Z">
        <w:r w:rsidR="005D6F31">
          <w:t>, SAC</w:t>
        </w:r>
        <w:r w:rsidR="005D6F31">
          <w:rPr>
            <w:vertAlign w:val="subscript"/>
          </w:rPr>
          <w:t>254</w:t>
        </w:r>
        <w:r w:rsidR="005D6F31">
          <w:t xml:space="preserve"> and E</w:t>
        </w:r>
        <w:r w:rsidR="005D6F31">
          <w:rPr>
            <w:vertAlign w:val="subscript"/>
          </w:rPr>
          <w:t>2</w:t>
        </w:r>
        <w:r w:rsidR="005D6F31">
          <w:t>:E</w:t>
        </w:r>
        <w:r w:rsidR="005D6F31">
          <w:rPr>
            <w:vertAlign w:val="subscript"/>
          </w:rPr>
          <w:t>3</w:t>
        </w:r>
        <w:r w:rsidR="005D6F31">
          <w:t xml:space="preserve"> could shed light on this important driver over the Leech WSA. </w:t>
        </w:r>
      </w:ins>
      <w:r w:rsidR="005D6F31">
        <w:rPr>
          <w:rPrChange w:id="7708" w:author="Hannah McSorley" w:date="2020-08-05T02:53:00Z">
            <w:rPr>
              <w:highlight w:val="cyan"/>
            </w:rPr>
          </w:rPrChange>
        </w:rPr>
        <w:t>SAC</w:t>
      </w:r>
      <w:r w:rsidR="005D6F31">
        <w:rPr>
          <w:vertAlign w:val="subscript"/>
          <w:rPrChange w:id="7709" w:author="Hannah McSorley" w:date="2020-08-05T02:53:00Z">
            <w:rPr>
              <w:highlight w:val="cyan"/>
              <w:vertAlign w:val="subscript"/>
            </w:rPr>
          </w:rPrChange>
        </w:rPr>
        <w:t>254</w:t>
      </w:r>
      <w:del w:id="7710" w:author="Hannah McSorley" w:date="2020-08-05T02:53:00Z">
        <w:r w:rsidRPr="001200AA">
          <w:rPr>
            <w:highlight w:val="cyan"/>
          </w:rPr>
          <w:delText>, an indicator of chromophoric NOM) and SUVA</w:delText>
        </w:r>
        <w:r w:rsidRPr="001200AA">
          <w:rPr>
            <w:highlight w:val="cyan"/>
            <w:vertAlign w:val="subscript"/>
          </w:rPr>
          <w:delText>254</w:delText>
        </w:r>
        <w:r w:rsidRPr="001200AA">
          <w:rPr>
            <w:highlight w:val="cyan"/>
          </w:rPr>
          <w:delText xml:space="preserve"> (L mg</w:delText>
        </w:r>
        <w:r w:rsidRPr="001200AA">
          <w:rPr>
            <w:highlight w:val="cyan"/>
            <w:vertAlign w:val="superscript"/>
          </w:rPr>
          <w:delText>-1</w:delText>
        </w:r>
        <w:r w:rsidRPr="001200AA">
          <w:rPr>
            <w:highlight w:val="cyan"/>
          </w:rPr>
          <w:delText xml:space="preserve"> m</w:delText>
        </w:r>
        <w:r w:rsidRPr="001200AA">
          <w:rPr>
            <w:highlight w:val="cyan"/>
            <w:vertAlign w:val="superscript"/>
          </w:rPr>
          <w:delText>-1</w:delText>
        </w:r>
        <w:r w:rsidRPr="001200AA">
          <w:rPr>
            <w:highlight w:val="cyan"/>
          </w:rPr>
          <w:delText>) which indicates aromaticity relative to DOC concentrations. The quotient E</w:delText>
        </w:r>
        <w:r w:rsidRPr="001200AA">
          <w:rPr>
            <w:highlight w:val="cyan"/>
            <w:vertAlign w:val="subscript"/>
          </w:rPr>
          <w:delText>2</w:delText>
        </w:r>
        <w:r w:rsidRPr="001200AA">
          <w:rPr>
            <w:highlight w:val="cyan"/>
          </w:rPr>
          <w:delText>:E</w:delText>
        </w:r>
        <w:r w:rsidRPr="001200AA">
          <w:rPr>
            <w:highlight w:val="cyan"/>
            <w:vertAlign w:val="subscript"/>
          </w:rPr>
          <w:delText>3</w:delText>
        </w:r>
        <w:r w:rsidRPr="001200AA">
          <w:rPr>
            <w:highlight w:val="cyan"/>
          </w:rPr>
          <w:delText xml:space="preserve"> (unitless) is inversely proportional to aromaticity and/or molecular weight of aqueous </w:delText>
        </w:r>
        <w:commentRangeStart w:id="7711"/>
        <w:r w:rsidRPr="001200AA">
          <w:rPr>
            <w:highlight w:val="cyan"/>
          </w:rPr>
          <w:delText>NOM</w:delText>
        </w:r>
        <w:commentRangeEnd w:id="7711"/>
        <w:r w:rsidR="001200AA">
          <w:rPr>
            <w:rStyle w:val="CommentReference"/>
          </w:rPr>
          <w:commentReference w:id="7711"/>
        </w:r>
        <w:r w:rsidRPr="001200AA">
          <w:rPr>
            <w:highlight w:val="cyan"/>
          </w:rPr>
          <w:delText>.</w:delText>
        </w:r>
        <w:commentRangeEnd w:id="7706"/>
        <w:r w:rsidR="002C650C">
          <w:rPr>
            <w:rStyle w:val="CommentReference"/>
          </w:rPr>
          <w:commentReference w:id="7706"/>
        </w:r>
      </w:del>
    </w:p>
    <w:p w14:paraId="633DE7A9" w14:textId="77777777" w:rsidR="00F77BDD" w:rsidRDefault="006D238B">
      <w:pPr>
        <w:rPr>
          <w:del w:id="7712" w:author="Hannah McSorley" w:date="2020-08-05T02:53:00Z"/>
        </w:rPr>
      </w:pPr>
      <w:del w:id="7713" w:author="Hannah McSorley" w:date="2020-08-05T02:53:00Z">
        <w:r>
          <w:delText> </w:delText>
        </w:r>
      </w:del>
    </w:p>
    <w:p w14:paraId="58ED21C0" w14:textId="77777777" w:rsidR="002F4A36" w:rsidRDefault="002F4A36">
      <w:pPr>
        <w:rPr>
          <w:del w:id="7714" w:author="Hannah McSorley" w:date="2020-08-05T02:53:00Z"/>
        </w:rPr>
      </w:pPr>
    </w:p>
    <w:p w14:paraId="1C34970C" w14:textId="77777777" w:rsidR="002F4A36" w:rsidRDefault="002F4A36">
      <w:pPr>
        <w:rPr>
          <w:del w:id="7715" w:author="Hannah McSorley" w:date="2020-08-05T02:53:00Z"/>
        </w:rPr>
      </w:pPr>
    </w:p>
    <w:p w14:paraId="28936819" w14:textId="77777777" w:rsidR="002F4A36" w:rsidRDefault="002F4A36">
      <w:pPr>
        <w:rPr>
          <w:del w:id="7716" w:author="Hannah McSorley" w:date="2020-08-05T02:53:00Z"/>
        </w:rPr>
      </w:pPr>
    </w:p>
    <w:p w14:paraId="3A0D5E86" w14:textId="77777777" w:rsidR="00F77BDD" w:rsidRDefault="006D238B">
      <w:pPr>
        <w:rPr>
          <w:del w:id="7717" w:author="Hannah McSorley" w:date="2020-08-05T02:53:00Z"/>
        </w:rPr>
      </w:pPr>
      <w:del w:id="7718" w:author="Hannah McSorley" w:date="2020-08-05T02:53:00Z">
        <w:r w:rsidRPr="005C6396">
          <w:rPr>
            <w:highlight w:val="cyan"/>
          </w:rPr>
          <w:delText xml:space="preserve">Table 15: </w:delText>
        </w:r>
        <w:r w:rsidRPr="005C6396">
          <w:rPr>
            <w:i/>
            <w:highlight w:val="cyan"/>
          </w:rPr>
          <w:delText xml:space="preserve">Seasonal </w:delText>
        </w:r>
        <w:commentRangeStart w:id="7719"/>
        <w:r w:rsidRPr="005C6396">
          <w:rPr>
            <w:i/>
            <w:highlight w:val="cyan"/>
          </w:rPr>
          <w:delText>comparison</w:delText>
        </w:r>
        <w:commentRangeEnd w:id="7719"/>
        <w:r w:rsidR="005C6396">
          <w:rPr>
            <w:rStyle w:val="CommentReference"/>
          </w:rPr>
          <w:commentReference w:id="7719"/>
        </w:r>
        <w:r w:rsidRPr="005C6396">
          <w:rPr>
            <w:i/>
            <w:highlight w:val="cyan"/>
          </w:rPr>
          <w:delText xml:space="preserve"> of sample results by monitoring site</w:delText>
        </w:r>
      </w:del>
    </w:p>
    <w:tbl>
      <w:tblPr>
        <w:tblW w:w="0" w:type="auto"/>
        <w:tblLook w:val="07E0" w:firstRow="1" w:lastRow="1" w:firstColumn="1" w:lastColumn="1" w:noHBand="1" w:noVBand="1"/>
        <w:tblCaption w:val="Table 15: Seasonal comparison of sample results by monitoring site"/>
      </w:tblPr>
      <w:tblGrid>
        <w:gridCol w:w="1204"/>
        <w:gridCol w:w="835"/>
        <w:gridCol w:w="730"/>
        <w:gridCol w:w="1073"/>
        <w:gridCol w:w="552"/>
        <w:gridCol w:w="1047"/>
        <w:gridCol w:w="552"/>
        <w:gridCol w:w="1350"/>
        <w:gridCol w:w="552"/>
        <w:gridCol w:w="830"/>
        <w:gridCol w:w="635"/>
      </w:tblGrid>
      <w:tr w:rsidR="00666FAE" w14:paraId="1A6BC95E" w14:textId="77777777" w:rsidTr="002F4A36">
        <w:tc>
          <w:tcPr>
            <w:tcW w:w="0" w:type="auto"/>
            <w:vAlign w:val="bottom"/>
          </w:tcPr>
          <w:p w14:paraId="2DF0138C" w14:textId="77777777" w:rsidR="00F77BDD" w:rsidRPr="002F4A36" w:rsidRDefault="006D238B" w:rsidP="002F4A36">
            <w:pPr>
              <w:spacing w:line="240" w:lineRule="auto"/>
              <w:rPr>
                <w:del w:id="7720" w:author="Hannah McSorley" w:date="2020-08-05T02:53:00Z"/>
                <w:rFonts w:asciiTheme="minorHAnsi" w:hAnsiTheme="minorHAnsi" w:cstheme="minorHAnsi"/>
                <w:sz w:val="22"/>
                <w:szCs w:val="22"/>
              </w:rPr>
            </w:pPr>
            <w:del w:id="7721" w:author="Hannah McSorley" w:date="2020-08-05T02:53:00Z">
              <w:r w:rsidRPr="002F4A36">
                <w:rPr>
                  <w:rFonts w:asciiTheme="minorHAnsi" w:hAnsiTheme="minorHAnsi" w:cstheme="minorHAnsi"/>
                  <w:sz w:val="22"/>
                  <w:szCs w:val="22"/>
                </w:rPr>
                <w:delText>Site</w:delText>
              </w:r>
            </w:del>
          </w:p>
        </w:tc>
        <w:tc>
          <w:tcPr>
            <w:tcW w:w="0" w:type="auto"/>
            <w:vAlign w:val="bottom"/>
          </w:tcPr>
          <w:p w14:paraId="6E2AA5AB" w14:textId="77777777" w:rsidR="00F77BDD" w:rsidRPr="002F4A36" w:rsidRDefault="006D238B" w:rsidP="002F4A36">
            <w:pPr>
              <w:spacing w:line="240" w:lineRule="auto"/>
              <w:rPr>
                <w:del w:id="7722" w:author="Hannah McSorley" w:date="2020-08-05T02:53:00Z"/>
                <w:rFonts w:asciiTheme="minorHAnsi" w:hAnsiTheme="minorHAnsi" w:cstheme="minorHAnsi"/>
                <w:sz w:val="22"/>
                <w:szCs w:val="22"/>
              </w:rPr>
            </w:pPr>
            <w:del w:id="7723" w:author="Hannah McSorley" w:date="2020-08-05T02:53:00Z">
              <w:r w:rsidRPr="002F4A36">
                <w:rPr>
                  <w:rFonts w:asciiTheme="minorHAnsi" w:hAnsiTheme="minorHAnsi" w:cstheme="minorHAnsi"/>
                  <w:sz w:val="22"/>
                  <w:szCs w:val="22"/>
                </w:rPr>
                <w:delText>season</w:delText>
              </w:r>
            </w:del>
          </w:p>
        </w:tc>
        <w:tc>
          <w:tcPr>
            <w:tcW w:w="0" w:type="auto"/>
            <w:vAlign w:val="bottom"/>
          </w:tcPr>
          <w:p w14:paraId="752279B8" w14:textId="77777777" w:rsidR="00F77BDD" w:rsidRPr="002F4A36" w:rsidRDefault="006D238B" w:rsidP="002F4A36">
            <w:pPr>
              <w:spacing w:line="240" w:lineRule="auto"/>
              <w:jc w:val="right"/>
              <w:rPr>
                <w:del w:id="7724" w:author="Hannah McSorley" w:date="2020-08-05T02:53:00Z"/>
                <w:rFonts w:asciiTheme="minorHAnsi" w:hAnsiTheme="minorHAnsi" w:cstheme="minorHAnsi"/>
                <w:sz w:val="22"/>
                <w:szCs w:val="22"/>
              </w:rPr>
            </w:pPr>
            <w:del w:id="7725" w:author="Hannah McSorley" w:date="2020-08-05T02:53:00Z">
              <w:r w:rsidRPr="002F4A36">
                <w:rPr>
                  <w:rFonts w:asciiTheme="minorHAnsi" w:hAnsiTheme="minorHAnsi" w:cstheme="minorHAnsi"/>
                  <w:sz w:val="22"/>
                  <w:szCs w:val="22"/>
                </w:rPr>
                <w:delText>count</w:delText>
              </w:r>
            </w:del>
          </w:p>
        </w:tc>
        <w:tc>
          <w:tcPr>
            <w:tcW w:w="0" w:type="auto"/>
            <w:vAlign w:val="bottom"/>
          </w:tcPr>
          <w:p w14:paraId="46A47790" w14:textId="77777777" w:rsidR="00F77BDD" w:rsidRPr="002F4A36" w:rsidRDefault="006D238B" w:rsidP="002F4A36">
            <w:pPr>
              <w:spacing w:line="240" w:lineRule="auto"/>
              <w:jc w:val="right"/>
              <w:rPr>
                <w:del w:id="7726" w:author="Hannah McSorley" w:date="2020-08-05T02:53:00Z"/>
                <w:rFonts w:asciiTheme="minorHAnsi" w:hAnsiTheme="minorHAnsi" w:cstheme="minorHAnsi"/>
                <w:sz w:val="22"/>
                <w:szCs w:val="22"/>
              </w:rPr>
            </w:pPr>
            <w:del w:id="7727" w:author="Hannah McSorley" w:date="2020-08-05T02:53:00Z">
              <w:r w:rsidRPr="002F4A36">
                <w:rPr>
                  <w:rFonts w:asciiTheme="minorHAnsi" w:hAnsiTheme="minorHAnsi" w:cstheme="minorHAnsi"/>
                  <w:sz w:val="22"/>
                  <w:szCs w:val="22"/>
                </w:rPr>
                <w:delText>mean DOC (mg/L)</w:delText>
              </w:r>
            </w:del>
          </w:p>
        </w:tc>
        <w:tc>
          <w:tcPr>
            <w:tcW w:w="0" w:type="auto"/>
            <w:vAlign w:val="bottom"/>
          </w:tcPr>
          <w:p w14:paraId="2E8BA28F" w14:textId="77777777" w:rsidR="00F77BDD" w:rsidRPr="002F4A36" w:rsidRDefault="006D238B" w:rsidP="002F4A36">
            <w:pPr>
              <w:spacing w:line="240" w:lineRule="auto"/>
              <w:jc w:val="right"/>
              <w:rPr>
                <w:del w:id="7728" w:author="Hannah McSorley" w:date="2020-08-05T02:53:00Z"/>
                <w:rFonts w:asciiTheme="minorHAnsi" w:hAnsiTheme="minorHAnsi" w:cstheme="minorHAnsi"/>
                <w:sz w:val="22"/>
                <w:szCs w:val="22"/>
              </w:rPr>
            </w:pPr>
            <w:del w:id="7729" w:author="Hannah McSorley" w:date="2020-08-05T02:53:00Z">
              <w:r w:rsidRPr="002F4A36">
                <w:rPr>
                  <w:rFonts w:asciiTheme="minorHAnsi" w:hAnsiTheme="minorHAnsi" w:cstheme="minorHAnsi"/>
                  <w:sz w:val="22"/>
                  <w:szCs w:val="22"/>
                </w:rPr>
                <w:delText>sd (±)</w:delText>
              </w:r>
            </w:del>
          </w:p>
        </w:tc>
        <w:tc>
          <w:tcPr>
            <w:tcW w:w="0" w:type="auto"/>
            <w:vAlign w:val="bottom"/>
          </w:tcPr>
          <w:p w14:paraId="3DE81A39" w14:textId="77777777" w:rsidR="00F77BDD" w:rsidRPr="002F4A36" w:rsidRDefault="006D238B" w:rsidP="002F4A36">
            <w:pPr>
              <w:spacing w:line="240" w:lineRule="auto"/>
              <w:jc w:val="right"/>
              <w:rPr>
                <w:del w:id="7730" w:author="Hannah McSorley" w:date="2020-08-05T02:53:00Z"/>
                <w:rFonts w:asciiTheme="minorHAnsi" w:hAnsiTheme="minorHAnsi" w:cstheme="minorHAnsi"/>
                <w:sz w:val="22"/>
                <w:szCs w:val="22"/>
              </w:rPr>
            </w:pPr>
            <w:del w:id="7731" w:author="Hannah McSorley" w:date="2020-08-05T02:53:00Z">
              <w:r w:rsidRPr="002F4A36">
                <w:rPr>
                  <w:rFonts w:asciiTheme="minorHAnsi" w:hAnsiTheme="minorHAnsi" w:cstheme="minorHAnsi"/>
                  <w:sz w:val="22"/>
                  <w:szCs w:val="22"/>
                </w:rPr>
                <w:delText>mean SAC</w:delText>
              </w:r>
              <w:r w:rsidRPr="002F4A36">
                <w:rPr>
                  <w:rFonts w:asciiTheme="minorHAnsi" w:hAnsiTheme="minorHAnsi" w:cstheme="minorHAnsi"/>
                  <w:sz w:val="22"/>
                  <w:szCs w:val="22"/>
                  <w:vertAlign w:val="subscript"/>
                </w:rPr>
                <w:delText>254</w:delText>
              </w:r>
              <w:r w:rsidRPr="002F4A36">
                <w:rPr>
                  <w:rFonts w:asciiTheme="minorHAnsi" w:hAnsiTheme="minorHAnsi" w:cstheme="minorHAnsi"/>
                  <w:sz w:val="22"/>
                  <w:szCs w:val="22"/>
                </w:rPr>
                <w:delText xml:space="preserve"> (m</w:delText>
              </w:r>
              <w:r w:rsidRPr="002F4A36">
                <w:rPr>
                  <w:rFonts w:asciiTheme="minorHAnsi" w:hAnsiTheme="minorHAnsi" w:cstheme="minorHAnsi"/>
                  <w:sz w:val="22"/>
                  <w:szCs w:val="22"/>
                  <w:vertAlign w:val="superscript"/>
                </w:rPr>
                <w:delText>-1</w:delText>
              </w:r>
              <w:r w:rsidRPr="002F4A36">
                <w:rPr>
                  <w:rFonts w:asciiTheme="minorHAnsi" w:hAnsiTheme="minorHAnsi" w:cstheme="minorHAnsi"/>
                  <w:sz w:val="22"/>
                  <w:szCs w:val="22"/>
                </w:rPr>
                <w:delText>)</w:delText>
              </w:r>
            </w:del>
          </w:p>
        </w:tc>
        <w:tc>
          <w:tcPr>
            <w:tcW w:w="552" w:type="dxa"/>
            <w:vAlign w:val="bottom"/>
          </w:tcPr>
          <w:p w14:paraId="0C42C11F" w14:textId="77777777" w:rsidR="00F77BDD" w:rsidRPr="002F4A36" w:rsidRDefault="006D238B" w:rsidP="002F4A36">
            <w:pPr>
              <w:spacing w:line="240" w:lineRule="auto"/>
              <w:jc w:val="right"/>
              <w:rPr>
                <w:del w:id="7732" w:author="Hannah McSorley" w:date="2020-08-05T02:53:00Z"/>
                <w:rFonts w:asciiTheme="minorHAnsi" w:hAnsiTheme="minorHAnsi" w:cstheme="minorHAnsi"/>
                <w:sz w:val="22"/>
                <w:szCs w:val="22"/>
              </w:rPr>
            </w:pPr>
            <w:del w:id="7733" w:author="Hannah McSorley" w:date="2020-08-05T02:53:00Z">
              <w:r w:rsidRPr="002F4A36">
                <w:rPr>
                  <w:rFonts w:asciiTheme="minorHAnsi" w:hAnsiTheme="minorHAnsi" w:cstheme="minorHAnsi"/>
                  <w:sz w:val="22"/>
                  <w:szCs w:val="22"/>
                </w:rPr>
                <w:delText>sd (±)</w:delText>
              </w:r>
            </w:del>
          </w:p>
        </w:tc>
        <w:tc>
          <w:tcPr>
            <w:tcW w:w="1350" w:type="dxa"/>
            <w:vAlign w:val="bottom"/>
          </w:tcPr>
          <w:p w14:paraId="77F76F84" w14:textId="77777777" w:rsidR="002F4A36" w:rsidRDefault="006D238B" w:rsidP="002F4A36">
            <w:pPr>
              <w:spacing w:line="240" w:lineRule="auto"/>
              <w:jc w:val="right"/>
              <w:rPr>
                <w:del w:id="7734" w:author="Hannah McSorley" w:date="2020-08-05T02:53:00Z"/>
                <w:rFonts w:asciiTheme="minorHAnsi" w:hAnsiTheme="minorHAnsi" w:cstheme="minorHAnsi"/>
                <w:sz w:val="22"/>
                <w:szCs w:val="22"/>
              </w:rPr>
            </w:pPr>
            <w:del w:id="7735" w:author="Hannah McSorley" w:date="2020-08-05T02:53:00Z">
              <w:r w:rsidRPr="002F4A36">
                <w:rPr>
                  <w:rFonts w:asciiTheme="minorHAnsi" w:hAnsiTheme="minorHAnsi" w:cstheme="minorHAnsi"/>
                  <w:sz w:val="22"/>
                  <w:szCs w:val="22"/>
                </w:rPr>
                <w:delText>mean SUVA</w:delText>
              </w:r>
              <w:r w:rsidRPr="002F4A36">
                <w:rPr>
                  <w:rFonts w:asciiTheme="minorHAnsi" w:hAnsiTheme="minorHAnsi" w:cstheme="minorHAnsi"/>
                  <w:sz w:val="22"/>
                  <w:szCs w:val="22"/>
                  <w:vertAlign w:val="subscript"/>
                </w:rPr>
                <w:delText>254</w:delText>
              </w:r>
              <w:r w:rsidRPr="002F4A36">
                <w:rPr>
                  <w:rFonts w:asciiTheme="minorHAnsi" w:hAnsiTheme="minorHAnsi" w:cstheme="minorHAnsi"/>
                  <w:sz w:val="22"/>
                  <w:szCs w:val="22"/>
                </w:rPr>
                <w:delText xml:space="preserve"> </w:delText>
              </w:r>
            </w:del>
          </w:p>
          <w:p w14:paraId="6A7E1010" w14:textId="77777777" w:rsidR="00F77BDD" w:rsidRPr="002F4A36" w:rsidRDefault="006D238B" w:rsidP="002F4A36">
            <w:pPr>
              <w:spacing w:line="240" w:lineRule="auto"/>
              <w:jc w:val="right"/>
              <w:rPr>
                <w:del w:id="7736" w:author="Hannah McSorley" w:date="2020-08-05T02:53:00Z"/>
                <w:rFonts w:asciiTheme="minorHAnsi" w:hAnsiTheme="minorHAnsi" w:cstheme="minorHAnsi"/>
                <w:sz w:val="22"/>
                <w:szCs w:val="22"/>
              </w:rPr>
            </w:pPr>
            <w:del w:id="7737" w:author="Hannah McSorley" w:date="2020-08-05T02:53:00Z">
              <w:r w:rsidRPr="002F4A36">
                <w:rPr>
                  <w:rFonts w:asciiTheme="minorHAnsi" w:hAnsiTheme="minorHAnsi" w:cstheme="minorHAnsi"/>
                  <w:sz w:val="22"/>
                  <w:szCs w:val="22"/>
                </w:rPr>
                <w:delText>(L mg</w:delText>
              </w:r>
              <w:r w:rsidRPr="002F4A36">
                <w:rPr>
                  <w:rFonts w:asciiTheme="minorHAnsi" w:hAnsiTheme="minorHAnsi" w:cstheme="minorHAnsi"/>
                  <w:sz w:val="22"/>
                  <w:szCs w:val="22"/>
                  <w:vertAlign w:val="superscript"/>
                </w:rPr>
                <w:delText>-1</w:delText>
              </w:r>
              <w:r w:rsidRPr="002F4A36">
                <w:rPr>
                  <w:rFonts w:asciiTheme="minorHAnsi" w:hAnsiTheme="minorHAnsi" w:cstheme="minorHAnsi"/>
                  <w:sz w:val="22"/>
                  <w:szCs w:val="22"/>
                </w:rPr>
                <w:delText xml:space="preserve"> m</w:delText>
              </w:r>
              <w:r w:rsidRPr="002F4A36">
                <w:rPr>
                  <w:rFonts w:asciiTheme="minorHAnsi" w:hAnsiTheme="minorHAnsi" w:cstheme="minorHAnsi"/>
                  <w:sz w:val="22"/>
                  <w:szCs w:val="22"/>
                  <w:vertAlign w:val="superscript"/>
                </w:rPr>
                <w:delText>-1</w:delText>
              </w:r>
              <w:r w:rsidRPr="002F4A36">
                <w:rPr>
                  <w:rFonts w:asciiTheme="minorHAnsi" w:hAnsiTheme="minorHAnsi" w:cstheme="minorHAnsi"/>
                  <w:sz w:val="22"/>
                  <w:szCs w:val="22"/>
                </w:rPr>
                <w:delText>)</w:delText>
              </w:r>
            </w:del>
          </w:p>
        </w:tc>
        <w:tc>
          <w:tcPr>
            <w:tcW w:w="0" w:type="auto"/>
            <w:vAlign w:val="bottom"/>
          </w:tcPr>
          <w:p w14:paraId="013B326C" w14:textId="77777777" w:rsidR="00F77BDD" w:rsidRPr="002F4A36" w:rsidRDefault="006D238B" w:rsidP="002F4A36">
            <w:pPr>
              <w:spacing w:line="240" w:lineRule="auto"/>
              <w:jc w:val="right"/>
              <w:rPr>
                <w:del w:id="7738" w:author="Hannah McSorley" w:date="2020-08-05T02:53:00Z"/>
                <w:rFonts w:asciiTheme="minorHAnsi" w:hAnsiTheme="minorHAnsi" w:cstheme="minorHAnsi"/>
                <w:sz w:val="22"/>
                <w:szCs w:val="22"/>
              </w:rPr>
            </w:pPr>
            <w:del w:id="7739" w:author="Hannah McSorley" w:date="2020-08-05T02:53:00Z">
              <w:r w:rsidRPr="002F4A36">
                <w:rPr>
                  <w:rFonts w:asciiTheme="minorHAnsi" w:hAnsiTheme="minorHAnsi" w:cstheme="minorHAnsi"/>
                  <w:sz w:val="22"/>
                  <w:szCs w:val="22"/>
                </w:rPr>
                <w:delText>sd (±)</w:delText>
              </w:r>
            </w:del>
          </w:p>
        </w:tc>
        <w:tc>
          <w:tcPr>
            <w:tcW w:w="0" w:type="auto"/>
            <w:vAlign w:val="bottom"/>
          </w:tcPr>
          <w:p w14:paraId="570A0F55" w14:textId="77777777" w:rsidR="00F77BDD" w:rsidRPr="002F4A36" w:rsidRDefault="006D238B" w:rsidP="002F4A36">
            <w:pPr>
              <w:spacing w:line="240" w:lineRule="auto"/>
              <w:jc w:val="right"/>
              <w:rPr>
                <w:del w:id="7740" w:author="Hannah McSorley" w:date="2020-08-05T02:53:00Z"/>
                <w:rFonts w:asciiTheme="minorHAnsi" w:hAnsiTheme="minorHAnsi" w:cstheme="minorHAnsi"/>
                <w:sz w:val="22"/>
                <w:szCs w:val="22"/>
              </w:rPr>
            </w:pPr>
            <w:del w:id="7741" w:author="Hannah McSorley" w:date="2020-08-05T02:53:00Z">
              <w:r w:rsidRPr="002F4A36">
                <w:rPr>
                  <w:rFonts w:asciiTheme="minorHAnsi" w:hAnsiTheme="minorHAnsi" w:cstheme="minorHAnsi"/>
                  <w:sz w:val="22"/>
                  <w:szCs w:val="22"/>
                </w:rPr>
                <w:delText>mean E</w:delText>
              </w:r>
              <w:r w:rsidRPr="002F4A36">
                <w:rPr>
                  <w:rFonts w:asciiTheme="minorHAnsi" w:hAnsiTheme="minorHAnsi" w:cstheme="minorHAnsi"/>
                  <w:sz w:val="22"/>
                  <w:szCs w:val="22"/>
                  <w:vertAlign w:val="subscript"/>
                </w:rPr>
                <w:delText>2</w:delText>
              </w:r>
              <w:r w:rsidRPr="002F4A36">
                <w:rPr>
                  <w:rFonts w:asciiTheme="minorHAnsi" w:hAnsiTheme="minorHAnsi" w:cstheme="minorHAnsi"/>
                  <w:sz w:val="22"/>
                  <w:szCs w:val="22"/>
                </w:rPr>
                <w:delText>E</w:delText>
              </w:r>
              <w:r w:rsidRPr="002F4A36">
                <w:rPr>
                  <w:rFonts w:asciiTheme="minorHAnsi" w:hAnsiTheme="minorHAnsi" w:cstheme="minorHAnsi"/>
                  <w:sz w:val="22"/>
                  <w:szCs w:val="22"/>
                  <w:vertAlign w:val="subscript"/>
                </w:rPr>
                <w:delText>3</w:delText>
              </w:r>
            </w:del>
          </w:p>
        </w:tc>
        <w:tc>
          <w:tcPr>
            <w:tcW w:w="0" w:type="auto"/>
            <w:vAlign w:val="bottom"/>
          </w:tcPr>
          <w:p w14:paraId="37FB0F44" w14:textId="77777777" w:rsidR="00F77BDD" w:rsidRPr="002F4A36" w:rsidRDefault="006D238B" w:rsidP="002F4A36">
            <w:pPr>
              <w:spacing w:line="240" w:lineRule="auto"/>
              <w:jc w:val="right"/>
              <w:rPr>
                <w:del w:id="7742" w:author="Hannah McSorley" w:date="2020-08-05T02:53:00Z"/>
                <w:rFonts w:asciiTheme="minorHAnsi" w:hAnsiTheme="minorHAnsi" w:cstheme="minorHAnsi"/>
                <w:sz w:val="22"/>
                <w:szCs w:val="22"/>
              </w:rPr>
            </w:pPr>
            <w:del w:id="7743" w:author="Hannah McSorley" w:date="2020-08-05T02:53:00Z">
              <w:r w:rsidRPr="002F4A36">
                <w:rPr>
                  <w:rFonts w:asciiTheme="minorHAnsi" w:hAnsiTheme="minorHAnsi" w:cstheme="minorHAnsi"/>
                  <w:sz w:val="22"/>
                  <w:szCs w:val="22"/>
                </w:rPr>
                <w:delText>sd (±)</w:delText>
              </w:r>
            </w:del>
          </w:p>
        </w:tc>
      </w:tr>
      <w:tr w:rsidR="00F77BDD" w:rsidRPr="002F4A36" w14:paraId="7196F857" w14:textId="77777777" w:rsidTr="002F4A36">
        <w:trPr>
          <w:del w:id="7744" w:author="Hannah McSorley" w:date="2020-08-05T02:53:00Z"/>
        </w:trPr>
        <w:tc>
          <w:tcPr>
            <w:tcW w:w="0" w:type="auto"/>
          </w:tcPr>
          <w:p w14:paraId="5A766E77" w14:textId="77777777" w:rsidR="00F77BDD" w:rsidRPr="002F4A36" w:rsidRDefault="006D238B" w:rsidP="002F4A36">
            <w:pPr>
              <w:spacing w:line="240" w:lineRule="auto"/>
              <w:rPr>
                <w:del w:id="7745" w:author="Hannah McSorley" w:date="2020-08-05T02:53:00Z"/>
                <w:rFonts w:asciiTheme="minorHAnsi" w:hAnsiTheme="minorHAnsi" w:cstheme="minorHAnsi"/>
                <w:sz w:val="22"/>
                <w:szCs w:val="22"/>
              </w:rPr>
            </w:pPr>
            <w:del w:id="7746" w:author="Hannah McSorley" w:date="2020-08-05T02:53:00Z">
              <w:r w:rsidRPr="002F4A36">
                <w:rPr>
                  <w:rFonts w:asciiTheme="minorHAnsi" w:hAnsiTheme="minorHAnsi" w:cstheme="minorHAnsi"/>
                  <w:sz w:val="22"/>
                  <w:szCs w:val="22"/>
                </w:rPr>
                <w:delText>Weeks</w:delText>
              </w:r>
            </w:del>
          </w:p>
        </w:tc>
        <w:tc>
          <w:tcPr>
            <w:tcW w:w="0" w:type="auto"/>
          </w:tcPr>
          <w:p w14:paraId="0C78A479" w14:textId="77777777" w:rsidR="00F77BDD" w:rsidRPr="002F4A36" w:rsidRDefault="006D238B" w:rsidP="002F4A36">
            <w:pPr>
              <w:spacing w:line="240" w:lineRule="auto"/>
              <w:rPr>
                <w:del w:id="7747" w:author="Hannah McSorley" w:date="2020-08-05T02:53:00Z"/>
                <w:rFonts w:asciiTheme="minorHAnsi" w:hAnsiTheme="minorHAnsi" w:cstheme="minorHAnsi"/>
                <w:sz w:val="22"/>
                <w:szCs w:val="22"/>
              </w:rPr>
            </w:pPr>
            <w:del w:id="7748" w:author="Hannah McSorley" w:date="2020-08-05T02:53:00Z">
              <w:r w:rsidRPr="002F4A36">
                <w:rPr>
                  <w:rFonts w:asciiTheme="minorHAnsi" w:hAnsiTheme="minorHAnsi" w:cstheme="minorHAnsi"/>
                  <w:sz w:val="22"/>
                  <w:szCs w:val="22"/>
                </w:rPr>
                <w:delText>dry</w:delText>
              </w:r>
            </w:del>
          </w:p>
        </w:tc>
        <w:tc>
          <w:tcPr>
            <w:tcW w:w="0" w:type="auto"/>
          </w:tcPr>
          <w:p w14:paraId="0B4A7640" w14:textId="77777777" w:rsidR="00F77BDD" w:rsidRPr="002F4A36" w:rsidRDefault="006D238B" w:rsidP="002F4A36">
            <w:pPr>
              <w:spacing w:line="240" w:lineRule="auto"/>
              <w:jc w:val="right"/>
              <w:rPr>
                <w:del w:id="7749" w:author="Hannah McSorley" w:date="2020-08-05T02:53:00Z"/>
                <w:rFonts w:asciiTheme="minorHAnsi" w:hAnsiTheme="minorHAnsi" w:cstheme="minorHAnsi"/>
                <w:sz w:val="22"/>
                <w:szCs w:val="22"/>
              </w:rPr>
            </w:pPr>
            <w:del w:id="7750" w:author="Hannah McSorley" w:date="2020-08-05T02:53:00Z">
              <w:r w:rsidRPr="002F4A36">
                <w:rPr>
                  <w:rFonts w:asciiTheme="minorHAnsi" w:hAnsiTheme="minorHAnsi" w:cstheme="minorHAnsi"/>
                  <w:sz w:val="22"/>
                  <w:szCs w:val="22"/>
                </w:rPr>
                <w:delText>5</w:delText>
              </w:r>
            </w:del>
          </w:p>
        </w:tc>
        <w:tc>
          <w:tcPr>
            <w:tcW w:w="0" w:type="auto"/>
          </w:tcPr>
          <w:p w14:paraId="42A722E2" w14:textId="77777777" w:rsidR="00F77BDD" w:rsidRPr="002F4A36" w:rsidRDefault="006D238B" w:rsidP="002F4A36">
            <w:pPr>
              <w:spacing w:line="240" w:lineRule="auto"/>
              <w:jc w:val="right"/>
              <w:rPr>
                <w:del w:id="7751" w:author="Hannah McSorley" w:date="2020-08-05T02:53:00Z"/>
                <w:rFonts w:asciiTheme="minorHAnsi" w:hAnsiTheme="minorHAnsi" w:cstheme="minorHAnsi"/>
                <w:sz w:val="22"/>
                <w:szCs w:val="22"/>
              </w:rPr>
            </w:pPr>
            <w:del w:id="7752" w:author="Hannah McSorley" w:date="2020-08-05T02:53:00Z">
              <w:r w:rsidRPr="002F4A36">
                <w:rPr>
                  <w:rFonts w:asciiTheme="minorHAnsi" w:hAnsiTheme="minorHAnsi" w:cstheme="minorHAnsi"/>
                  <w:sz w:val="22"/>
                  <w:szCs w:val="22"/>
                </w:rPr>
                <w:delText>10.3</w:delText>
              </w:r>
            </w:del>
          </w:p>
        </w:tc>
        <w:tc>
          <w:tcPr>
            <w:tcW w:w="0" w:type="auto"/>
          </w:tcPr>
          <w:p w14:paraId="20F20355" w14:textId="77777777" w:rsidR="00F77BDD" w:rsidRPr="002F4A36" w:rsidRDefault="006D238B" w:rsidP="002F4A36">
            <w:pPr>
              <w:spacing w:line="240" w:lineRule="auto"/>
              <w:jc w:val="right"/>
              <w:rPr>
                <w:del w:id="7753" w:author="Hannah McSorley" w:date="2020-08-05T02:53:00Z"/>
                <w:rFonts w:asciiTheme="minorHAnsi" w:hAnsiTheme="minorHAnsi" w:cstheme="minorHAnsi"/>
                <w:sz w:val="22"/>
                <w:szCs w:val="22"/>
              </w:rPr>
            </w:pPr>
            <w:del w:id="7754" w:author="Hannah McSorley" w:date="2020-08-05T02:53:00Z">
              <w:r w:rsidRPr="002F4A36">
                <w:rPr>
                  <w:rFonts w:asciiTheme="minorHAnsi" w:hAnsiTheme="minorHAnsi" w:cstheme="minorHAnsi"/>
                  <w:sz w:val="22"/>
                  <w:szCs w:val="22"/>
                </w:rPr>
                <w:delText>2.2</w:delText>
              </w:r>
            </w:del>
          </w:p>
        </w:tc>
        <w:tc>
          <w:tcPr>
            <w:tcW w:w="0" w:type="auto"/>
          </w:tcPr>
          <w:p w14:paraId="7F769570" w14:textId="77777777" w:rsidR="00F77BDD" w:rsidRPr="002F4A36" w:rsidRDefault="006D238B" w:rsidP="002F4A36">
            <w:pPr>
              <w:spacing w:line="240" w:lineRule="auto"/>
              <w:jc w:val="right"/>
              <w:rPr>
                <w:del w:id="7755" w:author="Hannah McSorley" w:date="2020-08-05T02:53:00Z"/>
                <w:rFonts w:asciiTheme="minorHAnsi" w:hAnsiTheme="minorHAnsi" w:cstheme="minorHAnsi"/>
                <w:sz w:val="22"/>
                <w:szCs w:val="22"/>
              </w:rPr>
            </w:pPr>
            <w:del w:id="7756" w:author="Hannah McSorley" w:date="2020-08-05T02:53:00Z">
              <w:r w:rsidRPr="002F4A36">
                <w:rPr>
                  <w:rFonts w:asciiTheme="minorHAnsi" w:hAnsiTheme="minorHAnsi" w:cstheme="minorHAnsi"/>
                  <w:sz w:val="22"/>
                  <w:szCs w:val="22"/>
                </w:rPr>
                <w:delText>24.3</w:delText>
              </w:r>
            </w:del>
          </w:p>
        </w:tc>
        <w:tc>
          <w:tcPr>
            <w:tcW w:w="552" w:type="dxa"/>
          </w:tcPr>
          <w:p w14:paraId="034FE76C" w14:textId="77777777" w:rsidR="00F77BDD" w:rsidRPr="002F4A36" w:rsidRDefault="006D238B" w:rsidP="002F4A36">
            <w:pPr>
              <w:spacing w:line="240" w:lineRule="auto"/>
              <w:jc w:val="right"/>
              <w:rPr>
                <w:del w:id="7757" w:author="Hannah McSorley" w:date="2020-08-05T02:53:00Z"/>
                <w:rFonts w:asciiTheme="minorHAnsi" w:hAnsiTheme="minorHAnsi" w:cstheme="minorHAnsi"/>
                <w:sz w:val="22"/>
                <w:szCs w:val="22"/>
              </w:rPr>
            </w:pPr>
            <w:del w:id="7758" w:author="Hannah McSorley" w:date="2020-08-05T02:53:00Z">
              <w:r w:rsidRPr="002F4A36">
                <w:rPr>
                  <w:rFonts w:asciiTheme="minorHAnsi" w:hAnsiTheme="minorHAnsi" w:cstheme="minorHAnsi"/>
                  <w:sz w:val="22"/>
                  <w:szCs w:val="22"/>
                </w:rPr>
                <w:delText>4.9</w:delText>
              </w:r>
            </w:del>
          </w:p>
        </w:tc>
        <w:tc>
          <w:tcPr>
            <w:tcW w:w="1350" w:type="dxa"/>
          </w:tcPr>
          <w:p w14:paraId="2B6DC5EB" w14:textId="77777777" w:rsidR="00F77BDD" w:rsidRPr="002F4A36" w:rsidRDefault="006D238B" w:rsidP="002F4A36">
            <w:pPr>
              <w:spacing w:line="240" w:lineRule="auto"/>
              <w:jc w:val="right"/>
              <w:rPr>
                <w:del w:id="7759" w:author="Hannah McSorley" w:date="2020-08-05T02:53:00Z"/>
                <w:rFonts w:asciiTheme="minorHAnsi" w:hAnsiTheme="minorHAnsi" w:cstheme="minorHAnsi"/>
                <w:sz w:val="22"/>
                <w:szCs w:val="22"/>
              </w:rPr>
            </w:pPr>
            <w:del w:id="7760" w:author="Hannah McSorley" w:date="2020-08-05T02:53:00Z">
              <w:r w:rsidRPr="002F4A36">
                <w:rPr>
                  <w:rFonts w:asciiTheme="minorHAnsi" w:hAnsiTheme="minorHAnsi" w:cstheme="minorHAnsi"/>
                  <w:sz w:val="22"/>
                  <w:szCs w:val="22"/>
                </w:rPr>
                <w:delText>2.2</w:delText>
              </w:r>
            </w:del>
          </w:p>
        </w:tc>
        <w:tc>
          <w:tcPr>
            <w:tcW w:w="0" w:type="auto"/>
          </w:tcPr>
          <w:p w14:paraId="2D4E9E3E" w14:textId="77777777" w:rsidR="00F77BDD" w:rsidRPr="002F4A36" w:rsidRDefault="006D238B" w:rsidP="002F4A36">
            <w:pPr>
              <w:spacing w:line="240" w:lineRule="auto"/>
              <w:jc w:val="right"/>
              <w:rPr>
                <w:del w:id="7761" w:author="Hannah McSorley" w:date="2020-08-05T02:53:00Z"/>
                <w:rFonts w:asciiTheme="minorHAnsi" w:hAnsiTheme="minorHAnsi" w:cstheme="minorHAnsi"/>
                <w:sz w:val="22"/>
                <w:szCs w:val="22"/>
              </w:rPr>
            </w:pPr>
            <w:del w:id="7762" w:author="Hannah McSorley" w:date="2020-08-05T02:53:00Z">
              <w:r w:rsidRPr="002F4A36">
                <w:rPr>
                  <w:rFonts w:asciiTheme="minorHAnsi" w:hAnsiTheme="minorHAnsi" w:cstheme="minorHAnsi"/>
                  <w:sz w:val="22"/>
                  <w:szCs w:val="22"/>
                </w:rPr>
                <w:delText>0.1</w:delText>
              </w:r>
            </w:del>
          </w:p>
        </w:tc>
        <w:tc>
          <w:tcPr>
            <w:tcW w:w="0" w:type="auto"/>
          </w:tcPr>
          <w:p w14:paraId="3C198126" w14:textId="77777777" w:rsidR="00F77BDD" w:rsidRPr="002F4A36" w:rsidRDefault="006D238B" w:rsidP="002F4A36">
            <w:pPr>
              <w:spacing w:line="240" w:lineRule="auto"/>
              <w:jc w:val="right"/>
              <w:rPr>
                <w:del w:id="7763" w:author="Hannah McSorley" w:date="2020-08-05T02:53:00Z"/>
                <w:rFonts w:asciiTheme="minorHAnsi" w:hAnsiTheme="minorHAnsi" w:cstheme="minorHAnsi"/>
                <w:sz w:val="22"/>
                <w:szCs w:val="22"/>
              </w:rPr>
            </w:pPr>
            <w:del w:id="7764" w:author="Hannah McSorley" w:date="2020-08-05T02:53:00Z">
              <w:r w:rsidRPr="002F4A36">
                <w:rPr>
                  <w:rFonts w:asciiTheme="minorHAnsi" w:hAnsiTheme="minorHAnsi" w:cstheme="minorHAnsi"/>
                  <w:sz w:val="22"/>
                  <w:szCs w:val="22"/>
                </w:rPr>
                <w:delText>4.01</w:delText>
              </w:r>
            </w:del>
          </w:p>
        </w:tc>
        <w:tc>
          <w:tcPr>
            <w:tcW w:w="0" w:type="auto"/>
          </w:tcPr>
          <w:p w14:paraId="397C535D" w14:textId="77777777" w:rsidR="00F77BDD" w:rsidRPr="002F4A36" w:rsidRDefault="006D238B" w:rsidP="002F4A36">
            <w:pPr>
              <w:spacing w:line="240" w:lineRule="auto"/>
              <w:jc w:val="right"/>
              <w:rPr>
                <w:del w:id="7765" w:author="Hannah McSorley" w:date="2020-08-05T02:53:00Z"/>
                <w:rFonts w:asciiTheme="minorHAnsi" w:hAnsiTheme="minorHAnsi" w:cstheme="minorHAnsi"/>
                <w:sz w:val="22"/>
                <w:szCs w:val="22"/>
              </w:rPr>
            </w:pPr>
            <w:del w:id="7766" w:author="Hannah McSorley" w:date="2020-08-05T02:53:00Z">
              <w:r w:rsidRPr="002F4A36">
                <w:rPr>
                  <w:rFonts w:asciiTheme="minorHAnsi" w:hAnsiTheme="minorHAnsi" w:cstheme="minorHAnsi"/>
                  <w:sz w:val="22"/>
                  <w:szCs w:val="22"/>
                </w:rPr>
                <w:delText>0.30</w:delText>
              </w:r>
            </w:del>
          </w:p>
        </w:tc>
      </w:tr>
      <w:tr w:rsidR="00F77BDD" w:rsidRPr="002F4A36" w14:paraId="30C6E84B" w14:textId="77777777" w:rsidTr="002F4A36">
        <w:trPr>
          <w:del w:id="7767" w:author="Hannah McSorley" w:date="2020-08-05T02:53:00Z"/>
        </w:trPr>
        <w:tc>
          <w:tcPr>
            <w:tcW w:w="0" w:type="auto"/>
          </w:tcPr>
          <w:p w14:paraId="47C20E7A" w14:textId="77777777" w:rsidR="00F77BDD" w:rsidRPr="002F4A36" w:rsidRDefault="006D238B" w:rsidP="002F4A36">
            <w:pPr>
              <w:spacing w:line="240" w:lineRule="auto"/>
              <w:rPr>
                <w:del w:id="7768" w:author="Hannah McSorley" w:date="2020-08-05T02:53:00Z"/>
                <w:rFonts w:asciiTheme="minorHAnsi" w:hAnsiTheme="minorHAnsi" w:cstheme="minorHAnsi"/>
                <w:sz w:val="22"/>
                <w:szCs w:val="22"/>
              </w:rPr>
            </w:pPr>
            <w:del w:id="7769" w:author="Hannah McSorley" w:date="2020-08-05T02:53:00Z">
              <w:r w:rsidRPr="002F4A36">
                <w:rPr>
                  <w:rFonts w:asciiTheme="minorHAnsi" w:hAnsiTheme="minorHAnsi" w:cstheme="minorHAnsi"/>
                  <w:sz w:val="22"/>
                  <w:szCs w:val="22"/>
                </w:rPr>
                <w:delText>Weeks</w:delText>
              </w:r>
            </w:del>
          </w:p>
        </w:tc>
        <w:tc>
          <w:tcPr>
            <w:tcW w:w="0" w:type="auto"/>
          </w:tcPr>
          <w:p w14:paraId="7AB2354F" w14:textId="77777777" w:rsidR="00F77BDD" w:rsidRPr="002F4A36" w:rsidRDefault="006D238B" w:rsidP="002F4A36">
            <w:pPr>
              <w:spacing w:line="240" w:lineRule="auto"/>
              <w:rPr>
                <w:del w:id="7770" w:author="Hannah McSorley" w:date="2020-08-05T02:53:00Z"/>
                <w:rFonts w:asciiTheme="minorHAnsi" w:hAnsiTheme="minorHAnsi" w:cstheme="minorHAnsi"/>
                <w:sz w:val="22"/>
                <w:szCs w:val="22"/>
              </w:rPr>
            </w:pPr>
            <w:del w:id="7771" w:author="Hannah McSorley" w:date="2020-08-05T02:53:00Z">
              <w:r w:rsidRPr="002F4A36">
                <w:rPr>
                  <w:rFonts w:asciiTheme="minorHAnsi" w:hAnsiTheme="minorHAnsi" w:cstheme="minorHAnsi"/>
                  <w:sz w:val="22"/>
                  <w:szCs w:val="22"/>
                </w:rPr>
                <w:delText>wet</w:delText>
              </w:r>
            </w:del>
          </w:p>
        </w:tc>
        <w:tc>
          <w:tcPr>
            <w:tcW w:w="0" w:type="auto"/>
          </w:tcPr>
          <w:p w14:paraId="21B4137C" w14:textId="77777777" w:rsidR="00F77BDD" w:rsidRPr="002F4A36" w:rsidRDefault="006D238B" w:rsidP="002F4A36">
            <w:pPr>
              <w:spacing w:line="240" w:lineRule="auto"/>
              <w:jc w:val="right"/>
              <w:rPr>
                <w:del w:id="7772" w:author="Hannah McSorley" w:date="2020-08-05T02:53:00Z"/>
                <w:rFonts w:asciiTheme="minorHAnsi" w:hAnsiTheme="minorHAnsi" w:cstheme="minorHAnsi"/>
                <w:sz w:val="22"/>
                <w:szCs w:val="22"/>
              </w:rPr>
            </w:pPr>
            <w:del w:id="7773" w:author="Hannah McSorley" w:date="2020-08-05T02:53:00Z">
              <w:r w:rsidRPr="002F4A36">
                <w:rPr>
                  <w:rFonts w:asciiTheme="minorHAnsi" w:hAnsiTheme="minorHAnsi" w:cstheme="minorHAnsi"/>
                  <w:sz w:val="22"/>
                  <w:szCs w:val="22"/>
                </w:rPr>
                <w:delText>44</w:delText>
              </w:r>
            </w:del>
          </w:p>
        </w:tc>
        <w:tc>
          <w:tcPr>
            <w:tcW w:w="0" w:type="auto"/>
          </w:tcPr>
          <w:p w14:paraId="145C3239" w14:textId="77777777" w:rsidR="00F77BDD" w:rsidRPr="002F4A36" w:rsidRDefault="006D238B" w:rsidP="002F4A36">
            <w:pPr>
              <w:spacing w:line="240" w:lineRule="auto"/>
              <w:jc w:val="right"/>
              <w:rPr>
                <w:del w:id="7774" w:author="Hannah McSorley" w:date="2020-08-05T02:53:00Z"/>
                <w:rFonts w:asciiTheme="minorHAnsi" w:hAnsiTheme="minorHAnsi" w:cstheme="minorHAnsi"/>
                <w:sz w:val="22"/>
                <w:szCs w:val="22"/>
              </w:rPr>
            </w:pPr>
            <w:del w:id="7775" w:author="Hannah McSorley" w:date="2020-08-05T02:53:00Z">
              <w:r w:rsidRPr="002F4A36">
                <w:rPr>
                  <w:rFonts w:asciiTheme="minorHAnsi" w:hAnsiTheme="minorHAnsi" w:cstheme="minorHAnsi"/>
                  <w:sz w:val="22"/>
                  <w:szCs w:val="22"/>
                </w:rPr>
                <w:delText>9.9</w:delText>
              </w:r>
            </w:del>
          </w:p>
        </w:tc>
        <w:tc>
          <w:tcPr>
            <w:tcW w:w="0" w:type="auto"/>
          </w:tcPr>
          <w:p w14:paraId="2FFF74B2" w14:textId="77777777" w:rsidR="00F77BDD" w:rsidRPr="002F4A36" w:rsidRDefault="006D238B" w:rsidP="002F4A36">
            <w:pPr>
              <w:spacing w:line="240" w:lineRule="auto"/>
              <w:jc w:val="right"/>
              <w:rPr>
                <w:del w:id="7776" w:author="Hannah McSorley" w:date="2020-08-05T02:53:00Z"/>
                <w:rFonts w:asciiTheme="minorHAnsi" w:hAnsiTheme="minorHAnsi" w:cstheme="minorHAnsi"/>
                <w:sz w:val="22"/>
                <w:szCs w:val="22"/>
              </w:rPr>
            </w:pPr>
            <w:del w:id="7777" w:author="Hannah McSorley" w:date="2020-08-05T02:53:00Z">
              <w:r w:rsidRPr="002F4A36">
                <w:rPr>
                  <w:rFonts w:asciiTheme="minorHAnsi" w:hAnsiTheme="minorHAnsi" w:cstheme="minorHAnsi"/>
                  <w:sz w:val="22"/>
                  <w:szCs w:val="22"/>
                </w:rPr>
                <w:delText>3.5</w:delText>
              </w:r>
            </w:del>
          </w:p>
        </w:tc>
        <w:tc>
          <w:tcPr>
            <w:tcW w:w="0" w:type="auto"/>
          </w:tcPr>
          <w:p w14:paraId="762CAF25" w14:textId="77777777" w:rsidR="00F77BDD" w:rsidRPr="002F4A36" w:rsidRDefault="006D238B" w:rsidP="002F4A36">
            <w:pPr>
              <w:spacing w:line="240" w:lineRule="auto"/>
              <w:jc w:val="right"/>
              <w:rPr>
                <w:del w:id="7778" w:author="Hannah McSorley" w:date="2020-08-05T02:53:00Z"/>
                <w:rFonts w:asciiTheme="minorHAnsi" w:hAnsiTheme="minorHAnsi" w:cstheme="minorHAnsi"/>
                <w:sz w:val="22"/>
                <w:szCs w:val="22"/>
              </w:rPr>
            </w:pPr>
            <w:del w:id="7779" w:author="Hannah McSorley" w:date="2020-08-05T02:53:00Z">
              <w:r w:rsidRPr="002F4A36">
                <w:rPr>
                  <w:rFonts w:asciiTheme="minorHAnsi" w:hAnsiTheme="minorHAnsi" w:cstheme="minorHAnsi"/>
                  <w:sz w:val="22"/>
                  <w:szCs w:val="22"/>
                </w:rPr>
                <w:delText>31.2</w:delText>
              </w:r>
            </w:del>
          </w:p>
        </w:tc>
        <w:tc>
          <w:tcPr>
            <w:tcW w:w="552" w:type="dxa"/>
          </w:tcPr>
          <w:p w14:paraId="2B482085" w14:textId="77777777" w:rsidR="00F77BDD" w:rsidRPr="002F4A36" w:rsidRDefault="006D238B" w:rsidP="002F4A36">
            <w:pPr>
              <w:spacing w:line="240" w:lineRule="auto"/>
              <w:jc w:val="right"/>
              <w:rPr>
                <w:del w:id="7780" w:author="Hannah McSorley" w:date="2020-08-05T02:53:00Z"/>
                <w:rFonts w:asciiTheme="minorHAnsi" w:hAnsiTheme="minorHAnsi" w:cstheme="minorHAnsi"/>
                <w:sz w:val="22"/>
                <w:szCs w:val="22"/>
              </w:rPr>
            </w:pPr>
            <w:del w:id="7781" w:author="Hannah McSorley" w:date="2020-08-05T02:53:00Z">
              <w:r w:rsidRPr="002F4A36">
                <w:rPr>
                  <w:rFonts w:asciiTheme="minorHAnsi" w:hAnsiTheme="minorHAnsi" w:cstheme="minorHAnsi"/>
                  <w:sz w:val="22"/>
                  <w:szCs w:val="22"/>
                </w:rPr>
                <w:delText>8.7</w:delText>
              </w:r>
            </w:del>
          </w:p>
        </w:tc>
        <w:tc>
          <w:tcPr>
            <w:tcW w:w="1350" w:type="dxa"/>
          </w:tcPr>
          <w:p w14:paraId="09144E62" w14:textId="77777777" w:rsidR="00F77BDD" w:rsidRPr="002F4A36" w:rsidRDefault="006D238B" w:rsidP="002F4A36">
            <w:pPr>
              <w:spacing w:line="240" w:lineRule="auto"/>
              <w:jc w:val="right"/>
              <w:rPr>
                <w:del w:id="7782" w:author="Hannah McSorley" w:date="2020-08-05T02:53:00Z"/>
                <w:rFonts w:asciiTheme="minorHAnsi" w:hAnsiTheme="minorHAnsi" w:cstheme="minorHAnsi"/>
                <w:sz w:val="22"/>
                <w:szCs w:val="22"/>
              </w:rPr>
            </w:pPr>
            <w:del w:id="7783" w:author="Hannah McSorley" w:date="2020-08-05T02:53:00Z">
              <w:r w:rsidRPr="002F4A36">
                <w:rPr>
                  <w:rFonts w:asciiTheme="minorHAnsi" w:hAnsiTheme="minorHAnsi" w:cstheme="minorHAnsi"/>
                  <w:sz w:val="22"/>
                  <w:szCs w:val="22"/>
                </w:rPr>
                <w:delText>3.6</w:delText>
              </w:r>
            </w:del>
          </w:p>
        </w:tc>
        <w:tc>
          <w:tcPr>
            <w:tcW w:w="0" w:type="auto"/>
          </w:tcPr>
          <w:p w14:paraId="6B0FC4B0" w14:textId="77777777" w:rsidR="00F77BDD" w:rsidRPr="002F4A36" w:rsidRDefault="006D238B" w:rsidP="002F4A36">
            <w:pPr>
              <w:spacing w:line="240" w:lineRule="auto"/>
              <w:jc w:val="right"/>
              <w:rPr>
                <w:del w:id="7784" w:author="Hannah McSorley" w:date="2020-08-05T02:53:00Z"/>
                <w:rFonts w:asciiTheme="minorHAnsi" w:hAnsiTheme="minorHAnsi" w:cstheme="minorHAnsi"/>
                <w:sz w:val="22"/>
                <w:szCs w:val="22"/>
              </w:rPr>
            </w:pPr>
            <w:del w:id="7785" w:author="Hannah McSorley" w:date="2020-08-05T02:53:00Z">
              <w:r w:rsidRPr="002F4A36">
                <w:rPr>
                  <w:rFonts w:asciiTheme="minorHAnsi" w:hAnsiTheme="minorHAnsi" w:cstheme="minorHAnsi"/>
                  <w:sz w:val="22"/>
                  <w:szCs w:val="22"/>
                </w:rPr>
                <w:delText>0.8</w:delText>
              </w:r>
            </w:del>
          </w:p>
        </w:tc>
        <w:tc>
          <w:tcPr>
            <w:tcW w:w="0" w:type="auto"/>
          </w:tcPr>
          <w:p w14:paraId="56F991E4" w14:textId="77777777" w:rsidR="00F77BDD" w:rsidRPr="002F4A36" w:rsidRDefault="006D238B" w:rsidP="002F4A36">
            <w:pPr>
              <w:spacing w:line="240" w:lineRule="auto"/>
              <w:jc w:val="right"/>
              <w:rPr>
                <w:del w:id="7786" w:author="Hannah McSorley" w:date="2020-08-05T02:53:00Z"/>
                <w:rFonts w:asciiTheme="minorHAnsi" w:hAnsiTheme="minorHAnsi" w:cstheme="minorHAnsi"/>
                <w:sz w:val="22"/>
                <w:szCs w:val="22"/>
              </w:rPr>
            </w:pPr>
            <w:del w:id="7787" w:author="Hannah McSorley" w:date="2020-08-05T02:53:00Z">
              <w:r w:rsidRPr="002F4A36">
                <w:rPr>
                  <w:rFonts w:asciiTheme="minorHAnsi" w:hAnsiTheme="minorHAnsi" w:cstheme="minorHAnsi"/>
                  <w:sz w:val="22"/>
                  <w:szCs w:val="22"/>
                </w:rPr>
                <w:delText>4.18</w:delText>
              </w:r>
            </w:del>
          </w:p>
        </w:tc>
        <w:tc>
          <w:tcPr>
            <w:tcW w:w="0" w:type="auto"/>
          </w:tcPr>
          <w:p w14:paraId="3F5EBEB4" w14:textId="77777777" w:rsidR="00F77BDD" w:rsidRPr="002F4A36" w:rsidRDefault="006D238B" w:rsidP="002F4A36">
            <w:pPr>
              <w:spacing w:line="240" w:lineRule="auto"/>
              <w:jc w:val="right"/>
              <w:rPr>
                <w:del w:id="7788" w:author="Hannah McSorley" w:date="2020-08-05T02:53:00Z"/>
                <w:rFonts w:asciiTheme="minorHAnsi" w:hAnsiTheme="minorHAnsi" w:cstheme="minorHAnsi"/>
                <w:sz w:val="22"/>
                <w:szCs w:val="22"/>
              </w:rPr>
            </w:pPr>
            <w:del w:id="7789" w:author="Hannah McSorley" w:date="2020-08-05T02:53:00Z">
              <w:r w:rsidRPr="002F4A36">
                <w:rPr>
                  <w:rFonts w:asciiTheme="minorHAnsi" w:hAnsiTheme="minorHAnsi" w:cstheme="minorHAnsi"/>
                  <w:sz w:val="22"/>
                  <w:szCs w:val="22"/>
                </w:rPr>
                <w:delText>0.61</w:delText>
              </w:r>
            </w:del>
          </w:p>
        </w:tc>
      </w:tr>
      <w:tr w:rsidR="00F77BDD" w:rsidRPr="002F4A36" w14:paraId="122867B8" w14:textId="77777777" w:rsidTr="002F4A36">
        <w:trPr>
          <w:del w:id="7790" w:author="Hannah McSorley" w:date="2020-08-05T02:53:00Z"/>
        </w:trPr>
        <w:tc>
          <w:tcPr>
            <w:tcW w:w="0" w:type="auto"/>
          </w:tcPr>
          <w:p w14:paraId="59CA441C" w14:textId="77777777" w:rsidR="00F77BDD" w:rsidRPr="002F4A36" w:rsidRDefault="006D238B" w:rsidP="002F4A36">
            <w:pPr>
              <w:spacing w:line="240" w:lineRule="auto"/>
              <w:rPr>
                <w:del w:id="7791" w:author="Hannah McSorley" w:date="2020-08-05T02:53:00Z"/>
                <w:rFonts w:asciiTheme="minorHAnsi" w:hAnsiTheme="minorHAnsi" w:cstheme="minorHAnsi"/>
                <w:sz w:val="22"/>
                <w:szCs w:val="22"/>
              </w:rPr>
            </w:pPr>
            <w:del w:id="7792" w:author="Hannah McSorley" w:date="2020-08-05T02:53:00Z">
              <w:r w:rsidRPr="002F4A36">
                <w:rPr>
                  <w:rFonts w:asciiTheme="minorHAnsi" w:hAnsiTheme="minorHAnsi" w:cstheme="minorHAnsi"/>
                  <w:sz w:val="22"/>
                  <w:szCs w:val="22"/>
                </w:rPr>
                <w:delText>ChrisCrk</w:delText>
              </w:r>
            </w:del>
          </w:p>
        </w:tc>
        <w:tc>
          <w:tcPr>
            <w:tcW w:w="0" w:type="auto"/>
          </w:tcPr>
          <w:p w14:paraId="3FA3CF39" w14:textId="77777777" w:rsidR="00F77BDD" w:rsidRPr="002F4A36" w:rsidRDefault="006D238B" w:rsidP="002F4A36">
            <w:pPr>
              <w:spacing w:line="240" w:lineRule="auto"/>
              <w:rPr>
                <w:del w:id="7793" w:author="Hannah McSorley" w:date="2020-08-05T02:53:00Z"/>
                <w:rFonts w:asciiTheme="minorHAnsi" w:hAnsiTheme="minorHAnsi" w:cstheme="minorHAnsi"/>
                <w:sz w:val="22"/>
                <w:szCs w:val="22"/>
              </w:rPr>
            </w:pPr>
            <w:del w:id="7794" w:author="Hannah McSorley" w:date="2020-08-05T02:53:00Z">
              <w:r w:rsidRPr="002F4A36">
                <w:rPr>
                  <w:rFonts w:asciiTheme="minorHAnsi" w:hAnsiTheme="minorHAnsi" w:cstheme="minorHAnsi"/>
                  <w:sz w:val="22"/>
                  <w:szCs w:val="22"/>
                </w:rPr>
                <w:delText>dry</w:delText>
              </w:r>
            </w:del>
          </w:p>
        </w:tc>
        <w:tc>
          <w:tcPr>
            <w:tcW w:w="0" w:type="auto"/>
          </w:tcPr>
          <w:p w14:paraId="0A518A83" w14:textId="77777777" w:rsidR="00F77BDD" w:rsidRPr="002F4A36" w:rsidRDefault="006D238B" w:rsidP="002F4A36">
            <w:pPr>
              <w:spacing w:line="240" w:lineRule="auto"/>
              <w:jc w:val="right"/>
              <w:rPr>
                <w:del w:id="7795" w:author="Hannah McSorley" w:date="2020-08-05T02:53:00Z"/>
                <w:rFonts w:asciiTheme="minorHAnsi" w:hAnsiTheme="minorHAnsi" w:cstheme="minorHAnsi"/>
                <w:sz w:val="22"/>
                <w:szCs w:val="22"/>
              </w:rPr>
            </w:pPr>
            <w:del w:id="7796" w:author="Hannah McSorley" w:date="2020-08-05T02:53:00Z">
              <w:r w:rsidRPr="002F4A36">
                <w:rPr>
                  <w:rFonts w:asciiTheme="minorHAnsi" w:hAnsiTheme="minorHAnsi" w:cstheme="minorHAnsi"/>
                  <w:sz w:val="22"/>
                  <w:szCs w:val="22"/>
                </w:rPr>
                <w:delText>5</w:delText>
              </w:r>
            </w:del>
          </w:p>
        </w:tc>
        <w:tc>
          <w:tcPr>
            <w:tcW w:w="0" w:type="auto"/>
          </w:tcPr>
          <w:p w14:paraId="753B7E08" w14:textId="77777777" w:rsidR="00F77BDD" w:rsidRPr="002F4A36" w:rsidRDefault="006D238B" w:rsidP="002F4A36">
            <w:pPr>
              <w:spacing w:line="240" w:lineRule="auto"/>
              <w:jc w:val="right"/>
              <w:rPr>
                <w:del w:id="7797" w:author="Hannah McSorley" w:date="2020-08-05T02:53:00Z"/>
                <w:rFonts w:asciiTheme="minorHAnsi" w:hAnsiTheme="minorHAnsi" w:cstheme="minorHAnsi"/>
                <w:sz w:val="22"/>
                <w:szCs w:val="22"/>
              </w:rPr>
            </w:pPr>
            <w:del w:id="7798" w:author="Hannah McSorley" w:date="2020-08-05T02:53:00Z">
              <w:r w:rsidRPr="002F4A36">
                <w:rPr>
                  <w:rFonts w:asciiTheme="minorHAnsi" w:hAnsiTheme="minorHAnsi" w:cstheme="minorHAnsi"/>
                  <w:sz w:val="22"/>
                  <w:szCs w:val="22"/>
                </w:rPr>
                <w:delText>5.9</w:delText>
              </w:r>
            </w:del>
          </w:p>
        </w:tc>
        <w:tc>
          <w:tcPr>
            <w:tcW w:w="0" w:type="auto"/>
          </w:tcPr>
          <w:p w14:paraId="065EECD3" w14:textId="77777777" w:rsidR="00F77BDD" w:rsidRPr="002F4A36" w:rsidRDefault="006D238B" w:rsidP="002F4A36">
            <w:pPr>
              <w:spacing w:line="240" w:lineRule="auto"/>
              <w:jc w:val="right"/>
              <w:rPr>
                <w:del w:id="7799" w:author="Hannah McSorley" w:date="2020-08-05T02:53:00Z"/>
                <w:rFonts w:asciiTheme="minorHAnsi" w:hAnsiTheme="minorHAnsi" w:cstheme="minorHAnsi"/>
                <w:sz w:val="22"/>
                <w:szCs w:val="22"/>
              </w:rPr>
            </w:pPr>
            <w:del w:id="7800" w:author="Hannah McSorley" w:date="2020-08-05T02:53:00Z">
              <w:r w:rsidRPr="002F4A36">
                <w:rPr>
                  <w:rFonts w:asciiTheme="minorHAnsi" w:hAnsiTheme="minorHAnsi" w:cstheme="minorHAnsi"/>
                  <w:sz w:val="22"/>
                  <w:szCs w:val="22"/>
                </w:rPr>
                <w:delText>2.4</w:delText>
              </w:r>
            </w:del>
          </w:p>
        </w:tc>
        <w:tc>
          <w:tcPr>
            <w:tcW w:w="0" w:type="auto"/>
          </w:tcPr>
          <w:p w14:paraId="02B00E22" w14:textId="77777777" w:rsidR="00F77BDD" w:rsidRPr="002F4A36" w:rsidRDefault="006D238B" w:rsidP="002F4A36">
            <w:pPr>
              <w:spacing w:line="240" w:lineRule="auto"/>
              <w:jc w:val="right"/>
              <w:rPr>
                <w:del w:id="7801" w:author="Hannah McSorley" w:date="2020-08-05T02:53:00Z"/>
                <w:rFonts w:asciiTheme="minorHAnsi" w:hAnsiTheme="minorHAnsi" w:cstheme="minorHAnsi"/>
                <w:sz w:val="22"/>
                <w:szCs w:val="22"/>
              </w:rPr>
            </w:pPr>
            <w:del w:id="7802" w:author="Hannah McSorley" w:date="2020-08-05T02:53:00Z">
              <w:r w:rsidRPr="002F4A36">
                <w:rPr>
                  <w:rFonts w:asciiTheme="minorHAnsi" w:hAnsiTheme="minorHAnsi" w:cstheme="minorHAnsi"/>
                  <w:sz w:val="22"/>
                  <w:szCs w:val="22"/>
                </w:rPr>
                <w:delText>6.8</w:delText>
              </w:r>
            </w:del>
          </w:p>
        </w:tc>
        <w:tc>
          <w:tcPr>
            <w:tcW w:w="552" w:type="dxa"/>
          </w:tcPr>
          <w:p w14:paraId="371AD9A9" w14:textId="77777777" w:rsidR="00F77BDD" w:rsidRPr="002F4A36" w:rsidRDefault="006D238B" w:rsidP="002F4A36">
            <w:pPr>
              <w:spacing w:line="240" w:lineRule="auto"/>
              <w:jc w:val="right"/>
              <w:rPr>
                <w:del w:id="7803" w:author="Hannah McSorley" w:date="2020-08-05T02:53:00Z"/>
                <w:rFonts w:asciiTheme="minorHAnsi" w:hAnsiTheme="minorHAnsi" w:cstheme="minorHAnsi"/>
                <w:sz w:val="22"/>
                <w:szCs w:val="22"/>
              </w:rPr>
            </w:pPr>
            <w:del w:id="7804" w:author="Hannah McSorley" w:date="2020-08-05T02:53:00Z">
              <w:r w:rsidRPr="002F4A36">
                <w:rPr>
                  <w:rFonts w:asciiTheme="minorHAnsi" w:hAnsiTheme="minorHAnsi" w:cstheme="minorHAnsi"/>
                  <w:sz w:val="22"/>
                  <w:szCs w:val="22"/>
                </w:rPr>
                <w:delText>1.3</w:delText>
              </w:r>
            </w:del>
          </w:p>
        </w:tc>
        <w:tc>
          <w:tcPr>
            <w:tcW w:w="1350" w:type="dxa"/>
          </w:tcPr>
          <w:p w14:paraId="1C1D01CA" w14:textId="77777777" w:rsidR="00F77BDD" w:rsidRPr="002F4A36" w:rsidRDefault="006D238B" w:rsidP="002F4A36">
            <w:pPr>
              <w:spacing w:line="240" w:lineRule="auto"/>
              <w:jc w:val="right"/>
              <w:rPr>
                <w:del w:id="7805" w:author="Hannah McSorley" w:date="2020-08-05T02:53:00Z"/>
                <w:rFonts w:asciiTheme="minorHAnsi" w:hAnsiTheme="minorHAnsi" w:cstheme="minorHAnsi"/>
                <w:sz w:val="22"/>
                <w:szCs w:val="22"/>
              </w:rPr>
            </w:pPr>
            <w:del w:id="7806" w:author="Hannah McSorley" w:date="2020-08-05T02:53:00Z">
              <w:r w:rsidRPr="002F4A36">
                <w:rPr>
                  <w:rFonts w:asciiTheme="minorHAnsi" w:hAnsiTheme="minorHAnsi" w:cstheme="minorHAnsi"/>
                  <w:sz w:val="22"/>
                  <w:szCs w:val="22"/>
                </w:rPr>
                <w:delText>1.1</w:delText>
              </w:r>
            </w:del>
          </w:p>
        </w:tc>
        <w:tc>
          <w:tcPr>
            <w:tcW w:w="0" w:type="auto"/>
          </w:tcPr>
          <w:p w14:paraId="1FDA6140" w14:textId="77777777" w:rsidR="00F77BDD" w:rsidRPr="002F4A36" w:rsidRDefault="006D238B" w:rsidP="002F4A36">
            <w:pPr>
              <w:spacing w:line="240" w:lineRule="auto"/>
              <w:jc w:val="right"/>
              <w:rPr>
                <w:del w:id="7807" w:author="Hannah McSorley" w:date="2020-08-05T02:53:00Z"/>
                <w:rFonts w:asciiTheme="minorHAnsi" w:hAnsiTheme="minorHAnsi" w:cstheme="minorHAnsi"/>
                <w:sz w:val="22"/>
                <w:szCs w:val="22"/>
              </w:rPr>
            </w:pPr>
            <w:del w:id="7808" w:author="Hannah McSorley" w:date="2020-08-05T02:53:00Z">
              <w:r w:rsidRPr="002F4A36">
                <w:rPr>
                  <w:rFonts w:asciiTheme="minorHAnsi" w:hAnsiTheme="minorHAnsi" w:cstheme="minorHAnsi"/>
                  <w:sz w:val="22"/>
                  <w:szCs w:val="22"/>
                </w:rPr>
                <w:delText>0.2</w:delText>
              </w:r>
            </w:del>
          </w:p>
        </w:tc>
        <w:tc>
          <w:tcPr>
            <w:tcW w:w="0" w:type="auto"/>
          </w:tcPr>
          <w:p w14:paraId="17D196F0" w14:textId="77777777" w:rsidR="00F77BDD" w:rsidRPr="002F4A36" w:rsidRDefault="006D238B" w:rsidP="002F4A36">
            <w:pPr>
              <w:spacing w:line="240" w:lineRule="auto"/>
              <w:jc w:val="right"/>
              <w:rPr>
                <w:del w:id="7809" w:author="Hannah McSorley" w:date="2020-08-05T02:53:00Z"/>
                <w:rFonts w:asciiTheme="minorHAnsi" w:hAnsiTheme="minorHAnsi" w:cstheme="minorHAnsi"/>
                <w:sz w:val="22"/>
                <w:szCs w:val="22"/>
              </w:rPr>
            </w:pPr>
            <w:del w:id="7810" w:author="Hannah McSorley" w:date="2020-08-05T02:53:00Z">
              <w:r w:rsidRPr="002F4A36">
                <w:rPr>
                  <w:rFonts w:asciiTheme="minorHAnsi" w:hAnsiTheme="minorHAnsi" w:cstheme="minorHAnsi"/>
                  <w:sz w:val="22"/>
                  <w:szCs w:val="22"/>
                </w:rPr>
                <w:delText>4.52</w:delText>
              </w:r>
            </w:del>
          </w:p>
        </w:tc>
        <w:tc>
          <w:tcPr>
            <w:tcW w:w="0" w:type="auto"/>
          </w:tcPr>
          <w:p w14:paraId="5E9841FD" w14:textId="77777777" w:rsidR="00F77BDD" w:rsidRPr="002F4A36" w:rsidRDefault="006D238B" w:rsidP="002F4A36">
            <w:pPr>
              <w:spacing w:line="240" w:lineRule="auto"/>
              <w:jc w:val="right"/>
              <w:rPr>
                <w:del w:id="7811" w:author="Hannah McSorley" w:date="2020-08-05T02:53:00Z"/>
                <w:rFonts w:asciiTheme="minorHAnsi" w:hAnsiTheme="minorHAnsi" w:cstheme="minorHAnsi"/>
                <w:sz w:val="22"/>
                <w:szCs w:val="22"/>
              </w:rPr>
            </w:pPr>
            <w:del w:id="7812" w:author="Hannah McSorley" w:date="2020-08-05T02:53:00Z">
              <w:r w:rsidRPr="002F4A36">
                <w:rPr>
                  <w:rFonts w:asciiTheme="minorHAnsi" w:hAnsiTheme="minorHAnsi" w:cstheme="minorHAnsi"/>
                  <w:sz w:val="22"/>
                  <w:szCs w:val="22"/>
                </w:rPr>
                <w:delText>0.06</w:delText>
              </w:r>
            </w:del>
          </w:p>
        </w:tc>
      </w:tr>
      <w:tr w:rsidR="00F77BDD" w:rsidRPr="002F4A36" w14:paraId="7658F49C" w14:textId="77777777" w:rsidTr="002F4A36">
        <w:trPr>
          <w:del w:id="7813" w:author="Hannah McSorley" w:date="2020-08-05T02:53:00Z"/>
        </w:trPr>
        <w:tc>
          <w:tcPr>
            <w:tcW w:w="0" w:type="auto"/>
          </w:tcPr>
          <w:p w14:paraId="331FCB65" w14:textId="77777777" w:rsidR="00F77BDD" w:rsidRPr="002F4A36" w:rsidRDefault="006D238B" w:rsidP="002F4A36">
            <w:pPr>
              <w:spacing w:line="240" w:lineRule="auto"/>
              <w:rPr>
                <w:del w:id="7814" w:author="Hannah McSorley" w:date="2020-08-05T02:53:00Z"/>
                <w:rFonts w:asciiTheme="minorHAnsi" w:hAnsiTheme="minorHAnsi" w:cstheme="minorHAnsi"/>
                <w:sz w:val="22"/>
                <w:szCs w:val="22"/>
              </w:rPr>
            </w:pPr>
            <w:del w:id="7815" w:author="Hannah McSorley" w:date="2020-08-05T02:53:00Z">
              <w:r w:rsidRPr="002F4A36">
                <w:rPr>
                  <w:rFonts w:asciiTheme="minorHAnsi" w:hAnsiTheme="minorHAnsi" w:cstheme="minorHAnsi"/>
                  <w:sz w:val="22"/>
                  <w:szCs w:val="22"/>
                </w:rPr>
                <w:delText>ChrisCrk</w:delText>
              </w:r>
            </w:del>
          </w:p>
        </w:tc>
        <w:tc>
          <w:tcPr>
            <w:tcW w:w="0" w:type="auto"/>
          </w:tcPr>
          <w:p w14:paraId="65CABB74" w14:textId="77777777" w:rsidR="00F77BDD" w:rsidRPr="002F4A36" w:rsidRDefault="006D238B" w:rsidP="002F4A36">
            <w:pPr>
              <w:spacing w:line="240" w:lineRule="auto"/>
              <w:rPr>
                <w:del w:id="7816" w:author="Hannah McSorley" w:date="2020-08-05T02:53:00Z"/>
                <w:rFonts w:asciiTheme="minorHAnsi" w:hAnsiTheme="minorHAnsi" w:cstheme="minorHAnsi"/>
                <w:sz w:val="22"/>
                <w:szCs w:val="22"/>
              </w:rPr>
            </w:pPr>
            <w:del w:id="7817" w:author="Hannah McSorley" w:date="2020-08-05T02:53:00Z">
              <w:r w:rsidRPr="002F4A36">
                <w:rPr>
                  <w:rFonts w:asciiTheme="minorHAnsi" w:hAnsiTheme="minorHAnsi" w:cstheme="minorHAnsi"/>
                  <w:sz w:val="22"/>
                  <w:szCs w:val="22"/>
                </w:rPr>
                <w:delText>wet</w:delText>
              </w:r>
            </w:del>
          </w:p>
        </w:tc>
        <w:tc>
          <w:tcPr>
            <w:tcW w:w="0" w:type="auto"/>
          </w:tcPr>
          <w:p w14:paraId="2D864235" w14:textId="77777777" w:rsidR="00F77BDD" w:rsidRPr="002F4A36" w:rsidRDefault="006D238B" w:rsidP="002F4A36">
            <w:pPr>
              <w:spacing w:line="240" w:lineRule="auto"/>
              <w:jc w:val="right"/>
              <w:rPr>
                <w:del w:id="7818" w:author="Hannah McSorley" w:date="2020-08-05T02:53:00Z"/>
                <w:rFonts w:asciiTheme="minorHAnsi" w:hAnsiTheme="minorHAnsi" w:cstheme="minorHAnsi"/>
                <w:sz w:val="22"/>
                <w:szCs w:val="22"/>
              </w:rPr>
            </w:pPr>
            <w:del w:id="7819" w:author="Hannah McSorley" w:date="2020-08-05T02:53:00Z">
              <w:r w:rsidRPr="002F4A36">
                <w:rPr>
                  <w:rFonts w:asciiTheme="minorHAnsi" w:hAnsiTheme="minorHAnsi" w:cstheme="minorHAnsi"/>
                  <w:sz w:val="22"/>
                  <w:szCs w:val="22"/>
                </w:rPr>
                <w:delText>37</w:delText>
              </w:r>
            </w:del>
          </w:p>
        </w:tc>
        <w:tc>
          <w:tcPr>
            <w:tcW w:w="0" w:type="auto"/>
          </w:tcPr>
          <w:p w14:paraId="12A6C8C4" w14:textId="77777777" w:rsidR="00F77BDD" w:rsidRPr="002F4A36" w:rsidRDefault="006D238B" w:rsidP="002F4A36">
            <w:pPr>
              <w:spacing w:line="240" w:lineRule="auto"/>
              <w:jc w:val="right"/>
              <w:rPr>
                <w:del w:id="7820" w:author="Hannah McSorley" w:date="2020-08-05T02:53:00Z"/>
                <w:rFonts w:asciiTheme="minorHAnsi" w:hAnsiTheme="minorHAnsi" w:cstheme="minorHAnsi"/>
                <w:sz w:val="22"/>
                <w:szCs w:val="22"/>
              </w:rPr>
            </w:pPr>
            <w:del w:id="7821" w:author="Hannah McSorley" w:date="2020-08-05T02:53:00Z">
              <w:r w:rsidRPr="002F4A36">
                <w:rPr>
                  <w:rFonts w:asciiTheme="minorHAnsi" w:hAnsiTheme="minorHAnsi" w:cstheme="minorHAnsi"/>
                  <w:sz w:val="22"/>
                  <w:szCs w:val="22"/>
                </w:rPr>
                <w:delText>4.8</w:delText>
              </w:r>
            </w:del>
          </w:p>
        </w:tc>
        <w:tc>
          <w:tcPr>
            <w:tcW w:w="0" w:type="auto"/>
          </w:tcPr>
          <w:p w14:paraId="2370D50E" w14:textId="77777777" w:rsidR="00F77BDD" w:rsidRPr="002F4A36" w:rsidRDefault="006D238B" w:rsidP="002F4A36">
            <w:pPr>
              <w:spacing w:line="240" w:lineRule="auto"/>
              <w:jc w:val="right"/>
              <w:rPr>
                <w:del w:id="7822" w:author="Hannah McSorley" w:date="2020-08-05T02:53:00Z"/>
                <w:rFonts w:asciiTheme="minorHAnsi" w:hAnsiTheme="minorHAnsi" w:cstheme="minorHAnsi"/>
                <w:sz w:val="22"/>
                <w:szCs w:val="22"/>
              </w:rPr>
            </w:pPr>
            <w:del w:id="7823" w:author="Hannah McSorley" w:date="2020-08-05T02:53:00Z">
              <w:r w:rsidRPr="002F4A36">
                <w:rPr>
                  <w:rFonts w:asciiTheme="minorHAnsi" w:hAnsiTheme="minorHAnsi" w:cstheme="minorHAnsi"/>
                  <w:sz w:val="22"/>
                  <w:szCs w:val="22"/>
                </w:rPr>
                <w:delText>2.0</w:delText>
              </w:r>
            </w:del>
          </w:p>
        </w:tc>
        <w:tc>
          <w:tcPr>
            <w:tcW w:w="0" w:type="auto"/>
          </w:tcPr>
          <w:p w14:paraId="3AAA495C" w14:textId="77777777" w:rsidR="00F77BDD" w:rsidRPr="002F4A36" w:rsidRDefault="006D238B" w:rsidP="002F4A36">
            <w:pPr>
              <w:spacing w:line="240" w:lineRule="auto"/>
              <w:jc w:val="right"/>
              <w:rPr>
                <w:del w:id="7824" w:author="Hannah McSorley" w:date="2020-08-05T02:53:00Z"/>
                <w:rFonts w:asciiTheme="minorHAnsi" w:hAnsiTheme="minorHAnsi" w:cstheme="minorHAnsi"/>
                <w:sz w:val="22"/>
                <w:szCs w:val="22"/>
              </w:rPr>
            </w:pPr>
            <w:del w:id="7825" w:author="Hannah McSorley" w:date="2020-08-05T02:53:00Z">
              <w:r w:rsidRPr="002F4A36">
                <w:rPr>
                  <w:rFonts w:asciiTheme="minorHAnsi" w:hAnsiTheme="minorHAnsi" w:cstheme="minorHAnsi"/>
                  <w:sz w:val="22"/>
                  <w:szCs w:val="22"/>
                </w:rPr>
                <w:delText>14.8</w:delText>
              </w:r>
            </w:del>
          </w:p>
        </w:tc>
        <w:tc>
          <w:tcPr>
            <w:tcW w:w="552" w:type="dxa"/>
          </w:tcPr>
          <w:p w14:paraId="31CD2F01" w14:textId="77777777" w:rsidR="00F77BDD" w:rsidRPr="002F4A36" w:rsidRDefault="006D238B" w:rsidP="002F4A36">
            <w:pPr>
              <w:spacing w:line="240" w:lineRule="auto"/>
              <w:jc w:val="right"/>
              <w:rPr>
                <w:del w:id="7826" w:author="Hannah McSorley" w:date="2020-08-05T02:53:00Z"/>
                <w:rFonts w:asciiTheme="minorHAnsi" w:hAnsiTheme="minorHAnsi" w:cstheme="minorHAnsi"/>
                <w:sz w:val="22"/>
                <w:szCs w:val="22"/>
              </w:rPr>
            </w:pPr>
            <w:del w:id="7827" w:author="Hannah McSorley" w:date="2020-08-05T02:53:00Z">
              <w:r w:rsidRPr="002F4A36">
                <w:rPr>
                  <w:rFonts w:asciiTheme="minorHAnsi" w:hAnsiTheme="minorHAnsi" w:cstheme="minorHAnsi"/>
                  <w:sz w:val="22"/>
                  <w:szCs w:val="22"/>
                </w:rPr>
                <w:delText>6.6</w:delText>
              </w:r>
            </w:del>
          </w:p>
        </w:tc>
        <w:tc>
          <w:tcPr>
            <w:tcW w:w="1350" w:type="dxa"/>
          </w:tcPr>
          <w:p w14:paraId="27911860" w14:textId="77777777" w:rsidR="00F77BDD" w:rsidRPr="002F4A36" w:rsidRDefault="006D238B" w:rsidP="002F4A36">
            <w:pPr>
              <w:spacing w:line="240" w:lineRule="auto"/>
              <w:jc w:val="right"/>
              <w:rPr>
                <w:del w:id="7828" w:author="Hannah McSorley" w:date="2020-08-05T02:53:00Z"/>
                <w:rFonts w:asciiTheme="minorHAnsi" w:hAnsiTheme="minorHAnsi" w:cstheme="minorHAnsi"/>
                <w:sz w:val="22"/>
                <w:szCs w:val="22"/>
              </w:rPr>
            </w:pPr>
            <w:del w:id="7829" w:author="Hannah McSorley" w:date="2020-08-05T02:53:00Z">
              <w:r w:rsidRPr="002F4A36">
                <w:rPr>
                  <w:rFonts w:asciiTheme="minorHAnsi" w:hAnsiTheme="minorHAnsi" w:cstheme="minorHAnsi"/>
                  <w:sz w:val="22"/>
                  <w:szCs w:val="22"/>
                </w:rPr>
                <w:delText>3.7</w:delText>
              </w:r>
            </w:del>
          </w:p>
        </w:tc>
        <w:tc>
          <w:tcPr>
            <w:tcW w:w="0" w:type="auto"/>
          </w:tcPr>
          <w:p w14:paraId="0460DAA5" w14:textId="77777777" w:rsidR="00F77BDD" w:rsidRPr="002F4A36" w:rsidRDefault="006D238B" w:rsidP="002F4A36">
            <w:pPr>
              <w:spacing w:line="240" w:lineRule="auto"/>
              <w:jc w:val="right"/>
              <w:rPr>
                <w:del w:id="7830" w:author="Hannah McSorley" w:date="2020-08-05T02:53:00Z"/>
                <w:rFonts w:asciiTheme="minorHAnsi" w:hAnsiTheme="minorHAnsi" w:cstheme="minorHAnsi"/>
                <w:sz w:val="22"/>
                <w:szCs w:val="22"/>
              </w:rPr>
            </w:pPr>
            <w:del w:id="7831" w:author="Hannah McSorley" w:date="2020-08-05T02:53:00Z">
              <w:r w:rsidRPr="002F4A36">
                <w:rPr>
                  <w:rFonts w:asciiTheme="minorHAnsi" w:hAnsiTheme="minorHAnsi" w:cstheme="minorHAnsi"/>
                  <w:sz w:val="22"/>
                  <w:szCs w:val="22"/>
                </w:rPr>
                <w:delText>1.1</w:delText>
              </w:r>
            </w:del>
          </w:p>
        </w:tc>
        <w:tc>
          <w:tcPr>
            <w:tcW w:w="0" w:type="auto"/>
          </w:tcPr>
          <w:p w14:paraId="12B08F29" w14:textId="77777777" w:rsidR="00F77BDD" w:rsidRPr="002F4A36" w:rsidRDefault="006D238B" w:rsidP="002F4A36">
            <w:pPr>
              <w:spacing w:line="240" w:lineRule="auto"/>
              <w:jc w:val="right"/>
              <w:rPr>
                <w:del w:id="7832" w:author="Hannah McSorley" w:date="2020-08-05T02:53:00Z"/>
                <w:rFonts w:asciiTheme="minorHAnsi" w:hAnsiTheme="minorHAnsi" w:cstheme="minorHAnsi"/>
                <w:sz w:val="22"/>
                <w:szCs w:val="22"/>
              </w:rPr>
            </w:pPr>
            <w:del w:id="7833" w:author="Hannah McSorley" w:date="2020-08-05T02:53:00Z">
              <w:r w:rsidRPr="002F4A36">
                <w:rPr>
                  <w:rFonts w:asciiTheme="minorHAnsi" w:hAnsiTheme="minorHAnsi" w:cstheme="minorHAnsi"/>
                  <w:sz w:val="22"/>
                  <w:szCs w:val="22"/>
                </w:rPr>
                <w:delText>4.41</w:delText>
              </w:r>
            </w:del>
          </w:p>
        </w:tc>
        <w:tc>
          <w:tcPr>
            <w:tcW w:w="0" w:type="auto"/>
          </w:tcPr>
          <w:p w14:paraId="1A70D99C" w14:textId="77777777" w:rsidR="00F77BDD" w:rsidRPr="002F4A36" w:rsidRDefault="006D238B" w:rsidP="002F4A36">
            <w:pPr>
              <w:spacing w:line="240" w:lineRule="auto"/>
              <w:jc w:val="right"/>
              <w:rPr>
                <w:del w:id="7834" w:author="Hannah McSorley" w:date="2020-08-05T02:53:00Z"/>
                <w:rFonts w:asciiTheme="minorHAnsi" w:hAnsiTheme="minorHAnsi" w:cstheme="minorHAnsi"/>
                <w:sz w:val="22"/>
                <w:szCs w:val="22"/>
              </w:rPr>
            </w:pPr>
            <w:del w:id="7835" w:author="Hannah McSorley" w:date="2020-08-05T02:53:00Z">
              <w:r w:rsidRPr="002F4A36">
                <w:rPr>
                  <w:rFonts w:asciiTheme="minorHAnsi" w:hAnsiTheme="minorHAnsi" w:cstheme="minorHAnsi"/>
                  <w:sz w:val="22"/>
                  <w:szCs w:val="22"/>
                </w:rPr>
                <w:delText>0.25</w:delText>
              </w:r>
            </w:del>
          </w:p>
        </w:tc>
      </w:tr>
      <w:tr w:rsidR="00F77BDD" w:rsidRPr="002F4A36" w14:paraId="6145AFCC" w14:textId="77777777" w:rsidTr="002F4A36">
        <w:trPr>
          <w:del w:id="7836" w:author="Hannah McSorley" w:date="2020-08-05T02:53:00Z"/>
        </w:trPr>
        <w:tc>
          <w:tcPr>
            <w:tcW w:w="0" w:type="auto"/>
          </w:tcPr>
          <w:p w14:paraId="4DACF4B0" w14:textId="77777777" w:rsidR="00F77BDD" w:rsidRPr="002F4A36" w:rsidRDefault="006D238B" w:rsidP="002F4A36">
            <w:pPr>
              <w:spacing w:line="240" w:lineRule="auto"/>
              <w:rPr>
                <w:del w:id="7837" w:author="Hannah McSorley" w:date="2020-08-05T02:53:00Z"/>
                <w:rFonts w:asciiTheme="minorHAnsi" w:hAnsiTheme="minorHAnsi" w:cstheme="minorHAnsi"/>
                <w:sz w:val="22"/>
                <w:szCs w:val="22"/>
              </w:rPr>
            </w:pPr>
            <w:del w:id="7838" w:author="Hannah McSorley" w:date="2020-08-05T02:53:00Z">
              <w:r w:rsidRPr="002F4A36">
                <w:rPr>
                  <w:rFonts w:asciiTheme="minorHAnsi" w:hAnsiTheme="minorHAnsi" w:cstheme="minorHAnsi"/>
                  <w:sz w:val="22"/>
                  <w:szCs w:val="22"/>
                </w:rPr>
                <w:delText>LeechHead</w:delText>
              </w:r>
            </w:del>
          </w:p>
        </w:tc>
        <w:tc>
          <w:tcPr>
            <w:tcW w:w="0" w:type="auto"/>
          </w:tcPr>
          <w:p w14:paraId="7F33F30D" w14:textId="77777777" w:rsidR="00F77BDD" w:rsidRPr="002F4A36" w:rsidRDefault="006D238B" w:rsidP="002F4A36">
            <w:pPr>
              <w:spacing w:line="240" w:lineRule="auto"/>
              <w:rPr>
                <w:del w:id="7839" w:author="Hannah McSorley" w:date="2020-08-05T02:53:00Z"/>
                <w:rFonts w:asciiTheme="minorHAnsi" w:hAnsiTheme="minorHAnsi" w:cstheme="minorHAnsi"/>
                <w:sz w:val="22"/>
                <w:szCs w:val="22"/>
              </w:rPr>
            </w:pPr>
            <w:del w:id="7840" w:author="Hannah McSorley" w:date="2020-08-05T02:53:00Z">
              <w:r w:rsidRPr="002F4A36">
                <w:rPr>
                  <w:rFonts w:asciiTheme="minorHAnsi" w:hAnsiTheme="minorHAnsi" w:cstheme="minorHAnsi"/>
                  <w:sz w:val="22"/>
                  <w:szCs w:val="22"/>
                </w:rPr>
                <w:delText>dry</w:delText>
              </w:r>
            </w:del>
          </w:p>
        </w:tc>
        <w:tc>
          <w:tcPr>
            <w:tcW w:w="0" w:type="auto"/>
          </w:tcPr>
          <w:p w14:paraId="0700483D" w14:textId="77777777" w:rsidR="00F77BDD" w:rsidRPr="002F4A36" w:rsidRDefault="006D238B" w:rsidP="002F4A36">
            <w:pPr>
              <w:spacing w:line="240" w:lineRule="auto"/>
              <w:jc w:val="right"/>
              <w:rPr>
                <w:del w:id="7841" w:author="Hannah McSorley" w:date="2020-08-05T02:53:00Z"/>
                <w:rFonts w:asciiTheme="minorHAnsi" w:hAnsiTheme="minorHAnsi" w:cstheme="minorHAnsi"/>
                <w:sz w:val="22"/>
                <w:szCs w:val="22"/>
              </w:rPr>
            </w:pPr>
            <w:del w:id="7842" w:author="Hannah McSorley" w:date="2020-08-05T02:53:00Z">
              <w:r w:rsidRPr="002F4A36">
                <w:rPr>
                  <w:rFonts w:asciiTheme="minorHAnsi" w:hAnsiTheme="minorHAnsi" w:cstheme="minorHAnsi"/>
                  <w:sz w:val="22"/>
                  <w:szCs w:val="22"/>
                </w:rPr>
                <w:delText>6</w:delText>
              </w:r>
            </w:del>
          </w:p>
        </w:tc>
        <w:tc>
          <w:tcPr>
            <w:tcW w:w="0" w:type="auto"/>
          </w:tcPr>
          <w:p w14:paraId="30E01238" w14:textId="77777777" w:rsidR="00F77BDD" w:rsidRPr="002F4A36" w:rsidRDefault="006D238B" w:rsidP="002F4A36">
            <w:pPr>
              <w:spacing w:line="240" w:lineRule="auto"/>
              <w:jc w:val="right"/>
              <w:rPr>
                <w:del w:id="7843" w:author="Hannah McSorley" w:date="2020-08-05T02:53:00Z"/>
                <w:rFonts w:asciiTheme="minorHAnsi" w:hAnsiTheme="minorHAnsi" w:cstheme="minorHAnsi"/>
                <w:sz w:val="22"/>
                <w:szCs w:val="22"/>
              </w:rPr>
            </w:pPr>
            <w:del w:id="7844" w:author="Hannah McSorley" w:date="2020-08-05T02:53:00Z">
              <w:r w:rsidRPr="002F4A36">
                <w:rPr>
                  <w:rFonts w:asciiTheme="minorHAnsi" w:hAnsiTheme="minorHAnsi" w:cstheme="minorHAnsi"/>
                  <w:sz w:val="22"/>
                  <w:szCs w:val="22"/>
                </w:rPr>
                <w:delText>6.1</w:delText>
              </w:r>
            </w:del>
          </w:p>
        </w:tc>
        <w:tc>
          <w:tcPr>
            <w:tcW w:w="0" w:type="auto"/>
          </w:tcPr>
          <w:p w14:paraId="1F27C1D1" w14:textId="77777777" w:rsidR="00F77BDD" w:rsidRPr="002F4A36" w:rsidRDefault="006D238B" w:rsidP="002F4A36">
            <w:pPr>
              <w:spacing w:line="240" w:lineRule="auto"/>
              <w:jc w:val="right"/>
              <w:rPr>
                <w:del w:id="7845" w:author="Hannah McSorley" w:date="2020-08-05T02:53:00Z"/>
                <w:rFonts w:asciiTheme="minorHAnsi" w:hAnsiTheme="minorHAnsi" w:cstheme="minorHAnsi"/>
                <w:sz w:val="22"/>
                <w:szCs w:val="22"/>
              </w:rPr>
            </w:pPr>
            <w:del w:id="7846" w:author="Hannah McSorley" w:date="2020-08-05T02:53:00Z">
              <w:r w:rsidRPr="002F4A36">
                <w:rPr>
                  <w:rFonts w:asciiTheme="minorHAnsi" w:hAnsiTheme="minorHAnsi" w:cstheme="minorHAnsi"/>
                  <w:sz w:val="22"/>
                  <w:szCs w:val="22"/>
                </w:rPr>
                <w:delText>1.1</w:delText>
              </w:r>
            </w:del>
          </w:p>
        </w:tc>
        <w:tc>
          <w:tcPr>
            <w:tcW w:w="0" w:type="auto"/>
          </w:tcPr>
          <w:p w14:paraId="53432FBD" w14:textId="77777777" w:rsidR="00F77BDD" w:rsidRPr="002F4A36" w:rsidRDefault="006D238B" w:rsidP="002F4A36">
            <w:pPr>
              <w:spacing w:line="240" w:lineRule="auto"/>
              <w:jc w:val="right"/>
              <w:rPr>
                <w:del w:id="7847" w:author="Hannah McSorley" w:date="2020-08-05T02:53:00Z"/>
                <w:rFonts w:asciiTheme="minorHAnsi" w:hAnsiTheme="minorHAnsi" w:cstheme="minorHAnsi"/>
                <w:sz w:val="22"/>
                <w:szCs w:val="22"/>
              </w:rPr>
            </w:pPr>
            <w:del w:id="7848" w:author="Hannah McSorley" w:date="2020-08-05T02:53:00Z">
              <w:r w:rsidRPr="002F4A36">
                <w:rPr>
                  <w:rFonts w:asciiTheme="minorHAnsi" w:hAnsiTheme="minorHAnsi" w:cstheme="minorHAnsi"/>
                  <w:sz w:val="22"/>
                  <w:szCs w:val="22"/>
                </w:rPr>
                <w:delText>7.5</w:delText>
              </w:r>
            </w:del>
          </w:p>
        </w:tc>
        <w:tc>
          <w:tcPr>
            <w:tcW w:w="552" w:type="dxa"/>
          </w:tcPr>
          <w:p w14:paraId="538B4412" w14:textId="77777777" w:rsidR="00F77BDD" w:rsidRPr="002F4A36" w:rsidRDefault="006D238B" w:rsidP="002F4A36">
            <w:pPr>
              <w:spacing w:line="240" w:lineRule="auto"/>
              <w:jc w:val="right"/>
              <w:rPr>
                <w:del w:id="7849" w:author="Hannah McSorley" w:date="2020-08-05T02:53:00Z"/>
                <w:rFonts w:asciiTheme="minorHAnsi" w:hAnsiTheme="minorHAnsi" w:cstheme="minorHAnsi"/>
                <w:sz w:val="22"/>
                <w:szCs w:val="22"/>
              </w:rPr>
            </w:pPr>
            <w:del w:id="7850" w:author="Hannah McSorley" w:date="2020-08-05T02:53:00Z">
              <w:r w:rsidRPr="002F4A36">
                <w:rPr>
                  <w:rFonts w:asciiTheme="minorHAnsi" w:hAnsiTheme="minorHAnsi" w:cstheme="minorHAnsi"/>
                  <w:sz w:val="22"/>
                  <w:szCs w:val="22"/>
                </w:rPr>
                <w:delText>0.5</w:delText>
              </w:r>
            </w:del>
          </w:p>
        </w:tc>
        <w:tc>
          <w:tcPr>
            <w:tcW w:w="1350" w:type="dxa"/>
          </w:tcPr>
          <w:p w14:paraId="20BF3B49" w14:textId="77777777" w:rsidR="00F77BDD" w:rsidRPr="002F4A36" w:rsidRDefault="006D238B" w:rsidP="002F4A36">
            <w:pPr>
              <w:spacing w:line="240" w:lineRule="auto"/>
              <w:jc w:val="right"/>
              <w:rPr>
                <w:del w:id="7851" w:author="Hannah McSorley" w:date="2020-08-05T02:53:00Z"/>
                <w:rFonts w:asciiTheme="minorHAnsi" w:hAnsiTheme="minorHAnsi" w:cstheme="minorHAnsi"/>
                <w:sz w:val="22"/>
                <w:szCs w:val="22"/>
              </w:rPr>
            </w:pPr>
            <w:del w:id="7852" w:author="Hannah McSorley" w:date="2020-08-05T02:53:00Z">
              <w:r w:rsidRPr="002F4A36">
                <w:rPr>
                  <w:rFonts w:asciiTheme="minorHAnsi" w:hAnsiTheme="minorHAnsi" w:cstheme="minorHAnsi"/>
                  <w:sz w:val="22"/>
                  <w:szCs w:val="22"/>
                </w:rPr>
                <w:delText>1.2</w:delText>
              </w:r>
            </w:del>
          </w:p>
        </w:tc>
        <w:tc>
          <w:tcPr>
            <w:tcW w:w="0" w:type="auto"/>
          </w:tcPr>
          <w:p w14:paraId="635223B4" w14:textId="77777777" w:rsidR="00F77BDD" w:rsidRPr="002F4A36" w:rsidRDefault="006D238B" w:rsidP="002F4A36">
            <w:pPr>
              <w:spacing w:line="240" w:lineRule="auto"/>
              <w:jc w:val="right"/>
              <w:rPr>
                <w:del w:id="7853" w:author="Hannah McSorley" w:date="2020-08-05T02:53:00Z"/>
                <w:rFonts w:asciiTheme="minorHAnsi" w:hAnsiTheme="minorHAnsi" w:cstheme="minorHAnsi"/>
                <w:sz w:val="22"/>
                <w:szCs w:val="22"/>
              </w:rPr>
            </w:pPr>
            <w:del w:id="7854" w:author="Hannah McSorley" w:date="2020-08-05T02:53:00Z">
              <w:r w:rsidRPr="002F4A36">
                <w:rPr>
                  <w:rFonts w:asciiTheme="minorHAnsi" w:hAnsiTheme="minorHAnsi" w:cstheme="minorHAnsi"/>
                  <w:sz w:val="22"/>
                  <w:szCs w:val="22"/>
                </w:rPr>
                <w:delText>0.0</w:delText>
              </w:r>
            </w:del>
          </w:p>
        </w:tc>
        <w:tc>
          <w:tcPr>
            <w:tcW w:w="0" w:type="auto"/>
          </w:tcPr>
          <w:p w14:paraId="61309578" w14:textId="77777777" w:rsidR="00F77BDD" w:rsidRPr="002F4A36" w:rsidRDefault="006D238B" w:rsidP="002F4A36">
            <w:pPr>
              <w:spacing w:line="240" w:lineRule="auto"/>
              <w:jc w:val="right"/>
              <w:rPr>
                <w:del w:id="7855" w:author="Hannah McSorley" w:date="2020-08-05T02:53:00Z"/>
                <w:rFonts w:asciiTheme="minorHAnsi" w:hAnsiTheme="minorHAnsi" w:cstheme="minorHAnsi"/>
                <w:sz w:val="22"/>
                <w:szCs w:val="22"/>
              </w:rPr>
            </w:pPr>
            <w:del w:id="7856" w:author="Hannah McSorley" w:date="2020-08-05T02:53:00Z">
              <w:r w:rsidRPr="002F4A36">
                <w:rPr>
                  <w:rFonts w:asciiTheme="minorHAnsi" w:hAnsiTheme="minorHAnsi" w:cstheme="minorHAnsi"/>
                  <w:sz w:val="22"/>
                  <w:szCs w:val="22"/>
                </w:rPr>
                <w:delText>4.41</w:delText>
              </w:r>
            </w:del>
          </w:p>
        </w:tc>
        <w:tc>
          <w:tcPr>
            <w:tcW w:w="0" w:type="auto"/>
          </w:tcPr>
          <w:p w14:paraId="1FE2F7B5" w14:textId="77777777" w:rsidR="00F77BDD" w:rsidRPr="002F4A36" w:rsidRDefault="006D238B" w:rsidP="002F4A36">
            <w:pPr>
              <w:spacing w:line="240" w:lineRule="auto"/>
              <w:jc w:val="right"/>
              <w:rPr>
                <w:del w:id="7857" w:author="Hannah McSorley" w:date="2020-08-05T02:53:00Z"/>
                <w:rFonts w:asciiTheme="minorHAnsi" w:hAnsiTheme="minorHAnsi" w:cstheme="minorHAnsi"/>
                <w:sz w:val="22"/>
                <w:szCs w:val="22"/>
              </w:rPr>
            </w:pPr>
            <w:del w:id="7858" w:author="Hannah McSorley" w:date="2020-08-05T02:53:00Z">
              <w:r w:rsidRPr="002F4A36">
                <w:rPr>
                  <w:rFonts w:asciiTheme="minorHAnsi" w:hAnsiTheme="minorHAnsi" w:cstheme="minorHAnsi"/>
                  <w:sz w:val="22"/>
                  <w:szCs w:val="22"/>
                </w:rPr>
                <w:delText>0.04</w:delText>
              </w:r>
            </w:del>
          </w:p>
        </w:tc>
      </w:tr>
      <w:tr w:rsidR="00F77BDD" w:rsidRPr="002F4A36" w14:paraId="3251A2CF" w14:textId="77777777" w:rsidTr="002F4A36">
        <w:trPr>
          <w:del w:id="7859" w:author="Hannah McSorley" w:date="2020-08-05T02:53:00Z"/>
        </w:trPr>
        <w:tc>
          <w:tcPr>
            <w:tcW w:w="0" w:type="auto"/>
          </w:tcPr>
          <w:p w14:paraId="4976052B" w14:textId="77777777" w:rsidR="00F77BDD" w:rsidRPr="002F4A36" w:rsidRDefault="006D238B" w:rsidP="002F4A36">
            <w:pPr>
              <w:spacing w:line="240" w:lineRule="auto"/>
              <w:rPr>
                <w:del w:id="7860" w:author="Hannah McSorley" w:date="2020-08-05T02:53:00Z"/>
                <w:rFonts w:asciiTheme="minorHAnsi" w:hAnsiTheme="minorHAnsi" w:cstheme="minorHAnsi"/>
                <w:sz w:val="22"/>
                <w:szCs w:val="22"/>
              </w:rPr>
            </w:pPr>
            <w:del w:id="7861" w:author="Hannah McSorley" w:date="2020-08-05T02:53:00Z">
              <w:r w:rsidRPr="002F4A36">
                <w:rPr>
                  <w:rFonts w:asciiTheme="minorHAnsi" w:hAnsiTheme="minorHAnsi" w:cstheme="minorHAnsi"/>
                  <w:sz w:val="22"/>
                  <w:szCs w:val="22"/>
                </w:rPr>
                <w:delText>LeechHead</w:delText>
              </w:r>
            </w:del>
          </w:p>
        </w:tc>
        <w:tc>
          <w:tcPr>
            <w:tcW w:w="0" w:type="auto"/>
          </w:tcPr>
          <w:p w14:paraId="4FB11737" w14:textId="77777777" w:rsidR="00F77BDD" w:rsidRPr="002F4A36" w:rsidRDefault="006D238B" w:rsidP="002F4A36">
            <w:pPr>
              <w:spacing w:line="240" w:lineRule="auto"/>
              <w:rPr>
                <w:del w:id="7862" w:author="Hannah McSorley" w:date="2020-08-05T02:53:00Z"/>
                <w:rFonts w:asciiTheme="minorHAnsi" w:hAnsiTheme="minorHAnsi" w:cstheme="minorHAnsi"/>
                <w:sz w:val="22"/>
                <w:szCs w:val="22"/>
              </w:rPr>
            </w:pPr>
            <w:del w:id="7863" w:author="Hannah McSorley" w:date="2020-08-05T02:53:00Z">
              <w:r w:rsidRPr="002F4A36">
                <w:rPr>
                  <w:rFonts w:asciiTheme="minorHAnsi" w:hAnsiTheme="minorHAnsi" w:cstheme="minorHAnsi"/>
                  <w:sz w:val="22"/>
                  <w:szCs w:val="22"/>
                </w:rPr>
                <w:delText>wet</w:delText>
              </w:r>
            </w:del>
          </w:p>
        </w:tc>
        <w:tc>
          <w:tcPr>
            <w:tcW w:w="0" w:type="auto"/>
          </w:tcPr>
          <w:p w14:paraId="57D47597" w14:textId="77777777" w:rsidR="00F77BDD" w:rsidRPr="002F4A36" w:rsidRDefault="006D238B" w:rsidP="002F4A36">
            <w:pPr>
              <w:spacing w:line="240" w:lineRule="auto"/>
              <w:jc w:val="right"/>
              <w:rPr>
                <w:del w:id="7864" w:author="Hannah McSorley" w:date="2020-08-05T02:53:00Z"/>
                <w:rFonts w:asciiTheme="minorHAnsi" w:hAnsiTheme="minorHAnsi" w:cstheme="minorHAnsi"/>
                <w:sz w:val="22"/>
                <w:szCs w:val="22"/>
              </w:rPr>
            </w:pPr>
            <w:del w:id="7865" w:author="Hannah McSorley" w:date="2020-08-05T02:53:00Z">
              <w:r w:rsidRPr="002F4A36">
                <w:rPr>
                  <w:rFonts w:asciiTheme="minorHAnsi" w:hAnsiTheme="minorHAnsi" w:cstheme="minorHAnsi"/>
                  <w:sz w:val="22"/>
                  <w:szCs w:val="22"/>
                </w:rPr>
                <w:delText>38</w:delText>
              </w:r>
            </w:del>
          </w:p>
        </w:tc>
        <w:tc>
          <w:tcPr>
            <w:tcW w:w="0" w:type="auto"/>
          </w:tcPr>
          <w:p w14:paraId="0CB00F2E" w14:textId="77777777" w:rsidR="00F77BDD" w:rsidRPr="002F4A36" w:rsidRDefault="006D238B" w:rsidP="002F4A36">
            <w:pPr>
              <w:spacing w:line="240" w:lineRule="auto"/>
              <w:jc w:val="right"/>
              <w:rPr>
                <w:del w:id="7866" w:author="Hannah McSorley" w:date="2020-08-05T02:53:00Z"/>
                <w:rFonts w:asciiTheme="minorHAnsi" w:hAnsiTheme="minorHAnsi" w:cstheme="minorHAnsi"/>
                <w:sz w:val="22"/>
                <w:szCs w:val="22"/>
              </w:rPr>
            </w:pPr>
            <w:del w:id="7867" w:author="Hannah McSorley" w:date="2020-08-05T02:53:00Z">
              <w:r w:rsidRPr="002F4A36">
                <w:rPr>
                  <w:rFonts w:asciiTheme="minorHAnsi" w:hAnsiTheme="minorHAnsi" w:cstheme="minorHAnsi"/>
                  <w:sz w:val="22"/>
                  <w:szCs w:val="22"/>
                </w:rPr>
                <w:delText>7.3</w:delText>
              </w:r>
            </w:del>
          </w:p>
        </w:tc>
        <w:tc>
          <w:tcPr>
            <w:tcW w:w="0" w:type="auto"/>
          </w:tcPr>
          <w:p w14:paraId="59430BB6" w14:textId="77777777" w:rsidR="00F77BDD" w:rsidRPr="002F4A36" w:rsidRDefault="006D238B" w:rsidP="002F4A36">
            <w:pPr>
              <w:spacing w:line="240" w:lineRule="auto"/>
              <w:jc w:val="right"/>
              <w:rPr>
                <w:del w:id="7868" w:author="Hannah McSorley" w:date="2020-08-05T02:53:00Z"/>
                <w:rFonts w:asciiTheme="minorHAnsi" w:hAnsiTheme="minorHAnsi" w:cstheme="minorHAnsi"/>
                <w:sz w:val="22"/>
                <w:szCs w:val="22"/>
              </w:rPr>
            </w:pPr>
            <w:del w:id="7869" w:author="Hannah McSorley" w:date="2020-08-05T02:53:00Z">
              <w:r w:rsidRPr="002F4A36">
                <w:rPr>
                  <w:rFonts w:asciiTheme="minorHAnsi" w:hAnsiTheme="minorHAnsi" w:cstheme="minorHAnsi"/>
                  <w:sz w:val="22"/>
                  <w:szCs w:val="22"/>
                </w:rPr>
                <w:delText>1.8</w:delText>
              </w:r>
            </w:del>
          </w:p>
        </w:tc>
        <w:tc>
          <w:tcPr>
            <w:tcW w:w="0" w:type="auto"/>
          </w:tcPr>
          <w:p w14:paraId="7C252133" w14:textId="77777777" w:rsidR="00F77BDD" w:rsidRPr="002F4A36" w:rsidRDefault="006D238B" w:rsidP="002F4A36">
            <w:pPr>
              <w:spacing w:line="240" w:lineRule="auto"/>
              <w:jc w:val="right"/>
              <w:rPr>
                <w:del w:id="7870" w:author="Hannah McSorley" w:date="2020-08-05T02:53:00Z"/>
                <w:rFonts w:asciiTheme="minorHAnsi" w:hAnsiTheme="minorHAnsi" w:cstheme="minorHAnsi"/>
                <w:sz w:val="22"/>
                <w:szCs w:val="22"/>
              </w:rPr>
            </w:pPr>
            <w:del w:id="7871" w:author="Hannah McSorley" w:date="2020-08-05T02:53:00Z">
              <w:r w:rsidRPr="002F4A36">
                <w:rPr>
                  <w:rFonts w:asciiTheme="minorHAnsi" w:hAnsiTheme="minorHAnsi" w:cstheme="minorHAnsi"/>
                  <w:sz w:val="22"/>
                  <w:szCs w:val="22"/>
                </w:rPr>
                <w:delText>24.5</w:delText>
              </w:r>
            </w:del>
          </w:p>
        </w:tc>
        <w:tc>
          <w:tcPr>
            <w:tcW w:w="552" w:type="dxa"/>
          </w:tcPr>
          <w:p w14:paraId="3777AACC" w14:textId="77777777" w:rsidR="00F77BDD" w:rsidRPr="002F4A36" w:rsidRDefault="006D238B" w:rsidP="002F4A36">
            <w:pPr>
              <w:spacing w:line="240" w:lineRule="auto"/>
              <w:jc w:val="right"/>
              <w:rPr>
                <w:del w:id="7872" w:author="Hannah McSorley" w:date="2020-08-05T02:53:00Z"/>
                <w:rFonts w:asciiTheme="minorHAnsi" w:hAnsiTheme="minorHAnsi" w:cstheme="minorHAnsi"/>
                <w:sz w:val="22"/>
                <w:szCs w:val="22"/>
              </w:rPr>
            </w:pPr>
            <w:del w:id="7873" w:author="Hannah McSorley" w:date="2020-08-05T02:53:00Z">
              <w:r w:rsidRPr="002F4A36">
                <w:rPr>
                  <w:rFonts w:asciiTheme="minorHAnsi" w:hAnsiTheme="minorHAnsi" w:cstheme="minorHAnsi"/>
                  <w:sz w:val="22"/>
                  <w:szCs w:val="22"/>
                </w:rPr>
                <w:delText>4.3</w:delText>
              </w:r>
            </w:del>
          </w:p>
        </w:tc>
        <w:tc>
          <w:tcPr>
            <w:tcW w:w="1350" w:type="dxa"/>
          </w:tcPr>
          <w:p w14:paraId="04E024F6" w14:textId="77777777" w:rsidR="00F77BDD" w:rsidRPr="002F4A36" w:rsidRDefault="006D238B" w:rsidP="002F4A36">
            <w:pPr>
              <w:spacing w:line="240" w:lineRule="auto"/>
              <w:jc w:val="right"/>
              <w:rPr>
                <w:del w:id="7874" w:author="Hannah McSorley" w:date="2020-08-05T02:53:00Z"/>
                <w:rFonts w:asciiTheme="minorHAnsi" w:hAnsiTheme="minorHAnsi" w:cstheme="minorHAnsi"/>
                <w:sz w:val="22"/>
                <w:szCs w:val="22"/>
              </w:rPr>
            </w:pPr>
            <w:del w:id="7875" w:author="Hannah McSorley" w:date="2020-08-05T02:53:00Z">
              <w:r w:rsidRPr="002F4A36">
                <w:rPr>
                  <w:rFonts w:asciiTheme="minorHAnsi" w:hAnsiTheme="minorHAnsi" w:cstheme="minorHAnsi"/>
                  <w:sz w:val="22"/>
                  <w:szCs w:val="22"/>
                </w:rPr>
                <w:delText>3.9</w:delText>
              </w:r>
            </w:del>
          </w:p>
        </w:tc>
        <w:tc>
          <w:tcPr>
            <w:tcW w:w="0" w:type="auto"/>
          </w:tcPr>
          <w:p w14:paraId="25F6A478" w14:textId="77777777" w:rsidR="00F77BDD" w:rsidRPr="002F4A36" w:rsidRDefault="006D238B" w:rsidP="002F4A36">
            <w:pPr>
              <w:spacing w:line="240" w:lineRule="auto"/>
              <w:jc w:val="right"/>
              <w:rPr>
                <w:del w:id="7876" w:author="Hannah McSorley" w:date="2020-08-05T02:53:00Z"/>
                <w:rFonts w:asciiTheme="minorHAnsi" w:hAnsiTheme="minorHAnsi" w:cstheme="minorHAnsi"/>
                <w:sz w:val="22"/>
                <w:szCs w:val="22"/>
              </w:rPr>
            </w:pPr>
            <w:del w:id="7877" w:author="Hannah McSorley" w:date="2020-08-05T02:53:00Z">
              <w:r w:rsidRPr="002F4A36">
                <w:rPr>
                  <w:rFonts w:asciiTheme="minorHAnsi" w:hAnsiTheme="minorHAnsi" w:cstheme="minorHAnsi"/>
                  <w:sz w:val="22"/>
                  <w:szCs w:val="22"/>
                </w:rPr>
                <w:delText>0.9</w:delText>
              </w:r>
            </w:del>
          </w:p>
        </w:tc>
        <w:tc>
          <w:tcPr>
            <w:tcW w:w="0" w:type="auto"/>
          </w:tcPr>
          <w:p w14:paraId="021064CB" w14:textId="77777777" w:rsidR="00F77BDD" w:rsidRPr="002F4A36" w:rsidRDefault="006D238B" w:rsidP="002F4A36">
            <w:pPr>
              <w:spacing w:line="240" w:lineRule="auto"/>
              <w:jc w:val="right"/>
              <w:rPr>
                <w:del w:id="7878" w:author="Hannah McSorley" w:date="2020-08-05T02:53:00Z"/>
                <w:rFonts w:asciiTheme="minorHAnsi" w:hAnsiTheme="minorHAnsi" w:cstheme="minorHAnsi"/>
                <w:sz w:val="22"/>
                <w:szCs w:val="22"/>
              </w:rPr>
            </w:pPr>
            <w:del w:id="7879" w:author="Hannah McSorley" w:date="2020-08-05T02:53:00Z">
              <w:r w:rsidRPr="002F4A36">
                <w:rPr>
                  <w:rFonts w:asciiTheme="minorHAnsi" w:hAnsiTheme="minorHAnsi" w:cstheme="minorHAnsi"/>
                  <w:sz w:val="22"/>
                  <w:szCs w:val="22"/>
                </w:rPr>
                <w:delText>4.38</w:delText>
              </w:r>
            </w:del>
          </w:p>
        </w:tc>
        <w:tc>
          <w:tcPr>
            <w:tcW w:w="0" w:type="auto"/>
          </w:tcPr>
          <w:p w14:paraId="49F76104" w14:textId="77777777" w:rsidR="00F77BDD" w:rsidRPr="002F4A36" w:rsidRDefault="006D238B" w:rsidP="002F4A36">
            <w:pPr>
              <w:spacing w:line="240" w:lineRule="auto"/>
              <w:jc w:val="right"/>
              <w:rPr>
                <w:del w:id="7880" w:author="Hannah McSorley" w:date="2020-08-05T02:53:00Z"/>
                <w:rFonts w:asciiTheme="minorHAnsi" w:hAnsiTheme="minorHAnsi" w:cstheme="minorHAnsi"/>
                <w:sz w:val="22"/>
                <w:szCs w:val="22"/>
              </w:rPr>
            </w:pPr>
            <w:del w:id="7881" w:author="Hannah McSorley" w:date="2020-08-05T02:53:00Z">
              <w:r w:rsidRPr="002F4A36">
                <w:rPr>
                  <w:rFonts w:asciiTheme="minorHAnsi" w:hAnsiTheme="minorHAnsi" w:cstheme="minorHAnsi"/>
                  <w:sz w:val="22"/>
                  <w:szCs w:val="22"/>
                </w:rPr>
                <w:delText>0.14</w:delText>
              </w:r>
            </w:del>
          </w:p>
        </w:tc>
      </w:tr>
      <w:tr w:rsidR="00F77BDD" w:rsidRPr="002F4A36" w14:paraId="495BF353" w14:textId="77777777" w:rsidTr="002F4A36">
        <w:trPr>
          <w:del w:id="7882" w:author="Hannah McSorley" w:date="2020-08-05T02:53:00Z"/>
        </w:trPr>
        <w:tc>
          <w:tcPr>
            <w:tcW w:w="0" w:type="auto"/>
          </w:tcPr>
          <w:p w14:paraId="00DFAD34" w14:textId="77777777" w:rsidR="00F77BDD" w:rsidRPr="002F4A36" w:rsidRDefault="006D238B" w:rsidP="002F4A36">
            <w:pPr>
              <w:spacing w:line="240" w:lineRule="auto"/>
              <w:rPr>
                <w:del w:id="7883" w:author="Hannah McSorley" w:date="2020-08-05T02:53:00Z"/>
                <w:rFonts w:asciiTheme="minorHAnsi" w:hAnsiTheme="minorHAnsi" w:cstheme="minorHAnsi"/>
                <w:sz w:val="22"/>
                <w:szCs w:val="22"/>
              </w:rPr>
            </w:pPr>
            <w:del w:id="7884" w:author="Hannah McSorley" w:date="2020-08-05T02:53:00Z">
              <w:r w:rsidRPr="002F4A36">
                <w:rPr>
                  <w:rFonts w:asciiTheme="minorHAnsi" w:hAnsiTheme="minorHAnsi" w:cstheme="minorHAnsi"/>
                  <w:sz w:val="22"/>
                  <w:szCs w:val="22"/>
                </w:rPr>
                <w:delText>CraggCrk</w:delText>
              </w:r>
            </w:del>
          </w:p>
        </w:tc>
        <w:tc>
          <w:tcPr>
            <w:tcW w:w="0" w:type="auto"/>
          </w:tcPr>
          <w:p w14:paraId="20045ABE" w14:textId="77777777" w:rsidR="00F77BDD" w:rsidRPr="002F4A36" w:rsidRDefault="006D238B" w:rsidP="002F4A36">
            <w:pPr>
              <w:spacing w:line="240" w:lineRule="auto"/>
              <w:rPr>
                <w:del w:id="7885" w:author="Hannah McSorley" w:date="2020-08-05T02:53:00Z"/>
                <w:rFonts w:asciiTheme="minorHAnsi" w:hAnsiTheme="minorHAnsi" w:cstheme="minorHAnsi"/>
                <w:sz w:val="22"/>
                <w:szCs w:val="22"/>
              </w:rPr>
            </w:pPr>
            <w:del w:id="7886" w:author="Hannah McSorley" w:date="2020-08-05T02:53:00Z">
              <w:r w:rsidRPr="002F4A36">
                <w:rPr>
                  <w:rFonts w:asciiTheme="minorHAnsi" w:hAnsiTheme="minorHAnsi" w:cstheme="minorHAnsi"/>
                  <w:sz w:val="22"/>
                  <w:szCs w:val="22"/>
                </w:rPr>
                <w:delText>dry</w:delText>
              </w:r>
            </w:del>
          </w:p>
        </w:tc>
        <w:tc>
          <w:tcPr>
            <w:tcW w:w="0" w:type="auto"/>
          </w:tcPr>
          <w:p w14:paraId="6219DD00" w14:textId="77777777" w:rsidR="00F77BDD" w:rsidRPr="002F4A36" w:rsidRDefault="006D238B" w:rsidP="002F4A36">
            <w:pPr>
              <w:spacing w:line="240" w:lineRule="auto"/>
              <w:jc w:val="right"/>
              <w:rPr>
                <w:del w:id="7887" w:author="Hannah McSorley" w:date="2020-08-05T02:53:00Z"/>
                <w:rFonts w:asciiTheme="minorHAnsi" w:hAnsiTheme="minorHAnsi" w:cstheme="minorHAnsi"/>
                <w:sz w:val="22"/>
                <w:szCs w:val="22"/>
              </w:rPr>
            </w:pPr>
            <w:del w:id="7888" w:author="Hannah McSorley" w:date="2020-08-05T02:53:00Z">
              <w:r w:rsidRPr="002F4A36">
                <w:rPr>
                  <w:rFonts w:asciiTheme="minorHAnsi" w:hAnsiTheme="minorHAnsi" w:cstheme="minorHAnsi"/>
                  <w:sz w:val="22"/>
                  <w:szCs w:val="22"/>
                </w:rPr>
                <w:delText>6</w:delText>
              </w:r>
            </w:del>
          </w:p>
        </w:tc>
        <w:tc>
          <w:tcPr>
            <w:tcW w:w="0" w:type="auto"/>
          </w:tcPr>
          <w:p w14:paraId="15403443" w14:textId="77777777" w:rsidR="00F77BDD" w:rsidRPr="002F4A36" w:rsidRDefault="006D238B" w:rsidP="002F4A36">
            <w:pPr>
              <w:spacing w:line="240" w:lineRule="auto"/>
              <w:jc w:val="right"/>
              <w:rPr>
                <w:del w:id="7889" w:author="Hannah McSorley" w:date="2020-08-05T02:53:00Z"/>
                <w:rFonts w:asciiTheme="minorHAnsi" w:hAnsiTheme="minorHAnsi" w:cstheme="minorHAnsi"/>
                <w:sz w:val="22"/>
                <w:szCs w:val="22"/>
              </w:rPr>
            </w:pPr>
            <w:del w:id="7890" w:author="Hannah McSorley" w:date="2020-08-05T02:53:00Z">
              <w:r w:rsidRPr="002F4A36">
                <w:rPr>
                  <w:rFonts w:asciiTheme="minorHAnsi" w:hAnsiTheme="minorHAnsi" w:cstheme="minorHAnsi"/>
                  <w:sz w:val="22"/>
                  <w:szCs w:val="22"/>
                </w:rPr>
                <w:delText>4.2</w:delText>
              </w:r>
            </w:del>
          </w:p>
        </w:tc>
        <w:tc>
          <w:tcPr>
            <w:tcW w:w="0" w:type="auto"/>
          </w:tcPr>
          <w:p w14:paraId="5B21B5AC" w14:textId="77777777" w:rsidR="00F77BDD" w:rsidRPr="002F4A36" w:rsidRDefault="006D238B" w:rsidP="002F4A36">
            <w:pPr>
              <w:spacing w:line="240" w:lineRule="auto"/>
              <w:jc w:val="right"/>
              <w:rPr>
                <w:del w:id="7891" w:author="Hannah McSorley" w:date="2020-08-05T02:53:00Z"/>
                <w:rFonts w:asciiTheme="minorHAnsi" w:hAnsiTheme="minorHAnsi" w:cstheme="minorHAnsi"/>
                <w:sz w:val="22"/>
                <w:szCs w:val="22"/>
              </w:rPr>
            </w:pPr>
            <w:del w:id="7892" w:author="Hannah McSorley" w:date="2020-08-05T02:53:00Z">
              <w:r w:rsidRPr="002F4A36">
                <w:rPr>
                  <w:rFonts w:asciiTheme="minorHAnsi" w:hAnsiTheme="minorHAnsi" w:cstheme="minorHAnsi"/>
                  <w:sz w:val="22"/>
                  <w:szCs w:val="22"/>
                </w:rPr>
                <w:delText>1.3</w:delText>
              </w:r>
            </w:del>
          </w:p>
        </w:tc>
        <w:tc>
          <w:tcPr>
            <w:tcW w:w="0" w:type="auto"/>
          </w:tcPr>
          <w:p w14:paraId="37435E54" w14:textId="77777777" w:rsidR="00F77BDD" w:rsidRPr="002F4A36" w:rsidRDefault="006D238B" w:rsidP="002F4A36">
            <w:pPr>
              <w:spacing w:line="240" w:lineRule="auto"/>
              <w:jc w:val="right"/>
              <w:rPr>
                <w:del w:id="7893" w:author="Hannah McSorley" w:date="2020-08-05T02:53:00Z"/>
                <w:rFonts w:asciiTheme="minorHAnsi" w:hAnsiTheme="minorHAnsi" w:cstheme="minorHAnsi"/>
                <w:sz w:val="22"/>
                <w:szCs w:val="22"/>
              </w:rPr>
            </w:pPr>
            <w:del w:id="7894" w:author="Hannah McSorley" w:date="2020-08-05T02:53:00Z">
              <w:r w:rsidRPr="002F4A36">
                <w:rPr>
                  <w:rFonts w:asciiTheme="minorHAnsi" w:hAnsiTheme="minorHAnsi" w:cstheme="minorHAnsi"/>
                  <w:sz w:val="22"/>
                  <w:szCs w:val="22"/>
                </w:rPr>
                <w:delText>5.1</w:delText>
              </w:r>
            </w:del>
          </w:p>
        </w:tc>
        <w:tc>
          <w:tcPr>
            <w:tcW w:w="552" w:type="dxa"/>
          </w:tcPr>
          <w:p w14:paraId="2E868400" w14:textId="77777777" w:rsidR="00F77BDD" w:rsidRPr="002F4A36" w:rsidRDefault="006D238B" w:rsidP="002F4A36">
            <w:pPr>
              <w:spacing w:line="240" w:lineRule="auto"/>
              <w:jc w:val="right"/>
              <w:rPr>
                <w:del w:id="7895" w:author="Hannah McSorley" w:date="2020-08-05T02:53:00Z"/>
                <w:rFonts w:asciiTheme="minorHAnsi" w:hAnsiTheme="minorHAnsi" w:cstheme="minorHAnsi"/>
                <w:sz w:val="22"/>
                <w:szCs w:val="22"/>
              </w:rPr>
            </w:pPr>
            <w:del w:id="7896" w:author="Hannah McSorley" w:date="2020-08-05T02:53:00Z">
              <w:r w:rsidRPr="002F4A36">
                <w:rPr>
                  <w:rFonts w:asciiTheme="minorHAnsi" w:hAnsiTheme="minorHAnsi" w:cstheme="minorHAnsi"/>
                  <w:sz w:val="22"/>
                  <w:szCs w:val="22"/>
                </w:rPr>
                <w:delText>0.4</w:delText>
              </w:r>
            </w:del>
          </w:p>
        </w:tc>
        <w:tc>
          <w:tcPr>
            <w:tcW w:w="1350" w:type="dxa"/>
          </w:tcPr>
          <w:p w14:paraId="7982B269" w14:textId="77777777" w:rsidR="00F77BDD" w:rsidRPr="002F4A36" w:rsidRDefault="006D238B" w:rsidP="002F4A36">
            <w:pPr>
              <w:spacing w:line="240" w:lineRule="auto"/>
              <w:jc w:val="right"/>
              <w:rPr>
                <w:del w:id="7897" w:author="Hannah McSorley" w:date="2020-08-05T02:53:00Z"/>
                <w:rFonts w:asciiTheme="minorHAnsi" w:hAnsiTheme="minorHAnsi" w:cstheme="minorHAnsi"/>
                <w:sz w:val="22"/>
                <w:szCs w:val="22"/>
              </w:rPr>
            </w:pPr>
            <w:del w:id="7898" w:author="Hannah McSorley" w:date="2020-08-05T02:53:00Z">
              <w:r w:rsidRPr="002F4A36">
                <w:rPr>
                  <w:rFonts w:asciiTheme="minorHAnsi" w:hAnsiTheme="minorHAnsi" w:cstheme="minorHAnsi"/>
                  <w:sz w:val="22"/>
                  <w:szCs w:val="22"/>
                </w:rPr>
                <w:delText>1.2</w:delText>
              </w:r>
            </w:del>
          </w:p>
        </w:tc>
        <w:tc>
          <w:tcPr>
            <w:tcW w:w="0" w:type="auto"/>
          </w:tcPr>
          <w:p w14:paraId="2603721D" w14:textId="77777777" w:rsidR="00F77BDD" w:rsidRPr="002F4A36" w:rsidRDefault="006D238B" w:rsidP="002F4A36">
            <w:pPr>
              <w:spacing w:line="240" w:lineRule="auto"/>
              <w:jc w:val="right"/>
              <w:rPr>
                <w:del w:id="7899" w:author="Hannah McSorley" w:date="2020-08-05T02:53:00Z"/>
                <w:rFonts w:asciiTheme="minorHAnsi" w:hAnsiTheme="minorHAnsi" w:cstheme="minorHAnsi"/>
                <w:sz w:val="22"/>
                <w:szCs w:val="22"/>
              </w:rPr>
            </w:pPr>
            <w:del w:id="7900" w:author="Hannah McSorley" w:date="2020-08-05T02:53:00Z">
              <w:r w:rsidRPr="002F4A36">
                <w:rPr>
                  <w:rFonts w:asciiTheme="minorHAnsi" w:hAnsiTheme="minorHAnsi" w:cstheme="minorHAnsi"/>
                  <w:sz w:val="22"/>
                  <w:szCs w:val="22"/>
                </w:rPr>
                <w:delText>0.1</w:delText>
              </w:r>
            </w:del>
          </w:p>
        </w:tc>
        <w:tc>
          <w:tcPr>
            <w:tcW w:w="0" w:type="auto"/>
          </w:tcPr>
          <w:p w14:paraId="6D3D81B3" w14:textId="77777777" w:rsidR="00F77BDD" w:rsidRPr="002F4A36" w:rsidRDefault="006D238B" w:rsidP="002F4A36">
            <w:pPr>
              <w:spacing w:line="240" w:lineRule="auto"/>
              <w:jc w:val="right"/>
              <w:rPr>
                <w:del w:id="7901" w:author="Hannah McSorley" w:date="2020-08-05T02:53:00Z"/>
                <w:rFonts w:asciiTheme="minorHAnsi" w:hAnsiTheme="minorHAnsi" w:cstheme="minorHAnsi"/>
                <w:sz w:val="22"/>
                <w:szCs w:val="22"/>
              </w:rPr>
            </w:pPr>
            <w:del w:id="7902" w:author="Hannah McSorley" w:date="2020-08-05T02:53:00Z">
              <w:r w:rsidRPr="002F4A36">
                <w:rPr>
                  <w:rFonts w:asciiTheme="minorHAnsi" w:hAnsiTheme="minorHAnsi" w:cstheme="minorHAnsi"/>
                  <w:sz w:val="22"/>
                  <w:szCs w:val="22"/>
                </w:rPr>
                <w:delText>4.42</w:delText>
              </w:r>
            </w:del>
          </w:p>
        </w:tc>
        <w:tc>
          <w:tcPr>
            <w:tcW w:w="0" w:type="auto"/>
          </w:tcPr>
          <w:p w14:paraId="6BA58E96" w14:textId="77777777" w:rsidR="00F77BDD" w:rsidRPr="002F4A36" w:rsidRDefault="006D238B" w:rsidP="002F4A36">
            <w:pPr>
              <w:spacing w:line="240" w:lineRule="auto"/>
              <w:jc w:val="right"/>
              <w:rPr>
                <w:del w:id="7903" w:author="Hannah McSorley" w:date="2020-08-05T02:53:00Z"/>
                <w:rFonts w:asciiTheme="minorHAnsi" w:hAnsiTheme="minorHAnsi" w:cstheme="minorHAnsi"/>
                <w:sz w:val="22"/>
                <w:szCs w:val="22"/>
              </w:rPr>
            </w:pPr>
            <w:del w:id="7904" w:author="Hannah McSorley" w:date="2020-08-05T02:53:00Z">
              <w:r w:rsidRPr="002F4A36">
                <w:rPr>
                  <w:rFonts w:asciiTheme="minorHAnsi" w:hAnsiTheme="minorHAnsi" w:cstheme="minorHAnsi"/>
                  <w:sz w:val="22"/>
                  <w:szCs w:val="22"/>
                </w:rPr>
                <w:delText>0.05</w:delText>
              </w:r>
            </w:del>
          </w:p>
        </w:tc>
      </w:tr>
      <w:tr w:rsidR="00F77BDD" w:rsidRPr="002F4A36" w14:paraId="64D95C19" w14:textId="77777777" w:rsidTr="002F4A36">
        <w:trPr>
          <w:del w:id="7905" w:author="Hannah McSorley" w:date="2020-08-05T02:53:00Z"/>
        </w:trPr>
        <w:tc>
          <w:tcPr>
            <w:tcW w:w="0" w:type="auto"/>
          </w:tcPr>
          <w:p w14:paraId="6792811B" w14:textId="77777777" w:rsidR="00F77BDD" w:rsidRPr="002F4A36" w:rsidRDefault="006D238B" w:rsidP="002F4A36">
            <w:pPr>
              <w:spacing w:line="240" w:lineRule="auto"/>
              <w:rPr>
                <w:del w:id="7906" w:author="Hannah McSorley" w:date="2020-08-05T02:53:00Z"/>
                <w:rFonts w:asciiTheme="minorHAnsi" w:hAnsiTheme="minorHAnsi" w:cstheme="minorHAnsi"/>
                <w:sz w:val="22"/>
                <w:szCs w:val="22"/>
              </w:rPr>
            </w:pPr>
            <w:del w:id="7907" w:author="Hannah McSorley" w:date="2020-08-05T02:53:00Z">
              <w:r w:rsidRPr="002F4A36">
                <w:rPr>
                  <w:rFonts w:asciiTheme="minorHAnsi" w:hAnsiTheme="minorHAnsi" w:cstheme="minorHAnsi"/>
                  <w:sz w:val="22"/>
                  <w:szCs w:val="22"/>
                </w:rPr>
                <w:delText>CraggCrk</w:delText>
              </w:r>
            </w:del>
          </w:p>
        </w:tc>
        <w:tc>
          <w:tcPr>
            <w:tcW w:w="0" w:type="auto"/>
          </w:tcPr>
          <w:p w14:paraId="7A6FCD5C" w14:textId="77777777" w:rsidR="00F77BDD" w:rsidRPr="002F4A36" w:rsidRDefault="006D238B" w:rsidP="002F4A36">
            <w:pPr>
              <w:spacing w:line="240" w:lineRule="auto"/>
              <w:rPr>
                <w:del w:id="7908" w:author="Hannah McSorley" w:date="2020-08-05T02:53:00Z"/>
                <w:rFonts w:asciiTheme="minorHAnsi" w:hAnsiTheme="minorHAnsi" w:cstheme="minorHAnsi"/>
                <w:sz w:val="22"/>
                <w:szCs w:val="22"/>
              </w:rPr>
            </w:pPr>
            <w:del w:id="7909" w:author="Hannah McSorley" w:date="2020-08-05T02:53:00Z">
              <w:r w:rsidRPr="002F4A36">
                <w:rPr>
                  <w:rFonts w:asciiTheme="minorHAnsi" w:hAnsiTheme="minorHAnsi" w:cstheme="minorHAnsi"/>
                  <w:sz w:val="22"/>
                  <w:szCs w:val="22"/>
                </w:rPr>
                <w:delText>wet</w:delText>
              </w:r>
            </w:del>
          </w:p>
        </w:tc>
        <w:tc>
          <w:tcPr>
            <w:tcW w:w="0" w:type="auto"/>
          </w:tcPr>
          <w:p w14:paraId="2E26397C" w14:textId="77777777" w:rsidR="00F77BDD" w:rsidRPr="002F4A36" w:rsidRDefault="006D238B" w:rsidP="002F4A36">
            <w:pPr>
              <w:spacing w:line="240" w:lineRule="auto"/>
              <w:jc w:val="right"/>
              <w:rPr>
                <w:del w:id="7910" w:author="Hannah McSorley" w:date="2020-08-05T02:53:00Z"/>
                <w:rFonts w:asciiTheme="minorHAnsi" w:hAnsiTheme="minorHAnsi" w:cstheme="minorHAnsi"/>
                <w:sz w:val="22"/>
                <w:szCs w:val="22"/>
              </w:rPr>
            </w:pPr>
            <w:del w:id="7911" w:author="Hannah McSorley" w:date="2020-08-05T02:53:00Z">
              <w:r w:rsidRPr="002F4A36">
                <w:rPr>
                  <w:rFonts w:asciiTheme="minorHAnsi" w:hAnsiTheme="minorHAnsi" w:cstheme="minorHAnsi"/>
                  <w:sz w:val="22"/>
                  <w:szCs w:val="22"/>
                </w:rPr>
                <w:delText>55</w:delText>
              </w:r>
            </w:del>
          </w:p>
        </w:tc>
        <w:tc>
          <w:tcPr>
            <w:tcW w:w="0" w:type="auto"/>
          </w:tcPr>
          <w:p w14:paraId="0B7815A7" w14:textId="77777777" w:rsidR="00F77BDD" w:rsidRPr="002F4A36" w:rsidRDefault="006D238B" w:rsidP="002F4A36">
            <w:pPr>
              <w:spacing w:line="240" w:lineRule="auto"/>
              <w:jc w:val="right"/>
              <w:rPr>
                <w:del w:id="7912" w:author="Hannah McSorley" w:date="2020-08-05T02:53:00Z"/>
                <w:rFonts w:asciiTheme="minorHAnsi" w:hAnsiTheme="minorHAnsi" w:cstheme="minorHAnsi"/>
                <w:sz w:val="22"/>
                <w:szCs w:val="22"/>
              </w:rPr>
            </w:pPr>
            <w:del w:id="7913" w:author="Hannah McSorley" w:date="2020-08-05T02:53:00Z">
              <w:r w:rsidRPr="002F4A36">
                <w:rPr>
                  <w:rFonts w:asciiTheme="minorHAnsi" w:hAnsiTheme="minorHAnsi" w:cstheme="minorHAnsi"/>
                  <w:sz w:val="22"/>
                  <w:szCs w:val="22"/>
                </w:rPr>
                <w:delText>4.8</w:delText>
              </w:r>
            </w:del>
          </w:p>
        </w:tc>
        <w:tc>
          <w:tcPr>
            <w:tcW w:w="0" w:type="auto"/>
          </w:tcPr>
          <w:p w14:paraId="18E365B6" w14:textId="77777777" w:rsidR="00F77BDD" w:rsidRPr="002F4A36" w:rsidRDefault="006D238B" w:rsidP="002F4A36">
            <w:pPr>
              <w:spacing w:line="240" w:lineRule="auto"/>
              <w:jc w:val="right"/>
              <w:rPr>
                <w:del w:id="7914" w:author="Hannah McSorley" w:date="2020-08-05T02:53:00Z"/>
                <w:rFonts w:asciiTheme="minorHAnsi" w:hAnsiTheme="minorHAnsi" w:cstheme="minorHAnsi"/>
                <w:sz w:val="22"/>
                <w:szCs w:val="22"/>
              </w:rPr>
            </w:pPr>
            <w:del w:id="7915" w:author="Hannah McSorley" w:date="2020-08-05T02:53:00Z">
              <w:r w:rsidRPr="002F4A36">
                <w:rPr>
                  <w:rFonts w:asciiTheme="minorHAnsi" w:hAnsiTheme="minorHAnsi" w:cstheme="minorHAnsi"/>
                  <w:sz w:val="22"/>
                  <w:szCs w:val="22"/>
                </w:rPr>
                <w:delText>1.6</w:delText>
              </w:r>
            </w:del>
          </w:p>
        </w:tc>
        <w:tc>
          <w:tcPr>
            <w:tcW w:w="0" w:type="auto"/>
          </w:tcPr>
          <w:p w14:paraId="66C1B9E0" w14:textId="77777777" w:rsidR="00F77BDD" w:rsidRPr="002F4A36" w:rsidRDefault="006D238B" w:rsidP="002F4A36">
            <w:pPr>
              <w:spacing w:line="240" w:lineRule="auto"/>
              <w:jc w:val="right"/>
              <w:rPr>
                <w:del w:id="7916" w:author="Hannah McSorley" w:date="2020-08-05T02:53:00Z"/>
                <w:rFonts w:asciiTheme="minorHAnsi" w:hAnsiTheme="minorHAnsi" w:cstheme="minorHAnsi"/>
                <w:sz w:val="22"/>
                <w:szCs w:val="22"/>
              </w:rPr>
            </w:pPr>
            <w:del w:id="7917" w:author="Hannah McSorley" w:date="2020-08-05T02:53:00Z">
              <w:r w:rsidRPr="002F4A36">
                <w:rPr>
                  <w:rFonts w:asciiTheme="minorHAnsi" w:hAnsiTheme="minorHAnsi" w:cstheme="minorHAnsi"/>
                  <w:sz w:val="22"/>
                  <w:szCs w:val="22"/>
                </w:rPr>
                <w:delText>15.0</w:delText>
              </w:r>
            </w:del>
          </w:p>
        </w:tc>
        <w:tc>
          <w:tcPr>
            <w:tcW w:w="552" w:type="dxa"/>
          </w:tcPr>
          <w:p w14:paraId="3104C082" w14:textId="77777777" w:rsidR="00F77BDD" w:rsidRPr="002F4A36" w:rsidRDefault="006D238B" w:rsidP="002F4A36">
            <w:pPr>
              <w:spacing w:line="240" w:lineRule="auto"/>
              <w:jc w:val="right"/>
              <w:rPr>
                <w:del w:id="7918" w:author="Hannah McSorley" w:date="2020-08-05T02:53:00Z"/>
                <w:rFonts w:asciiTheme="minorHAnsi" w:hAnsiTheme="minorHAnsi" w:cstheme="minorHAnsi"/>
                <w:sz w:val="22"/>
                <w:szCs w:val="22"/>
              </w:rPr>
            </w:pPr>
            <w:del w:id="7919" w:author="Hannah McSorley" w:date="2020-08-05T02:53:00Z">
              <w:r w:rsidRPr="002F4A36">
                <w:rPr>
                  <w:rFonts w:asciiTheme="minorHAnsi" w:hAnsiTheme="minorHAnsi" w:cstheme="minorHAnsi"/>
                  <w:sz w:val="22"/>
                  <w:szCs w:val="22"/>
                </w:rPr>
                <w:delText>4.5</w:delText>
              </w:r>
            </w:del>
          </w:p>
        </w:tc>
        <w:tc>
          <w:tcPr>
            <w:tcW w:w="1350" w:type="dxa"/>
          </w:tcPr>
          <w:p w14:paraId="1E5A17EA" w14:textId="77777777" w:rsidR="00F77BDD" w:rsidRPr="002F4A36" w:rsidRDefault="006D238B" w:rsidP="002F4A36">
            <w:pPr>
              <w:spacing w:line="240" w:lineRule="auto"/>
              <w:jc w:val="right"/>
              <w:rPr>
                <w:del w:id="7920" w:author="Hannah McSorley" w:date="2020-08-05T02:53:00Z"/>
                <w:rFonts w:asciiTheme="minorHAnsi" w:hAnsiTheme="minorHAnsi" w:cstheme="minorHAnsi"/>
                <w:sz w:val="22"/>
                <w:szCs w:val="22"/>
              </w:rPr>
            </w:pPr>
            <w:del w:id="7921" w:author="Hannah McSorley" w:date="2020-08-05T02:53:00Z">
              <w:r w:rsidRPr="002F4A36">
                <w:rPr>
                  <w:rFonts w:asciiTheme="minorHAnsi" w:hAnsiTheme="minorHAnsi" w:cstheme="minorHAnsi"/>
                  <w:sz w:val="22"/>
                  <w:szCs w:val="22"/>
                </w:rPr>
                <w:delText>3.5</w:delText>
              </w:r>
            </w:del>
          </w:p>
        </w:tc>
        <w:tc>
          <w:tcPr>
            <w:tcW w:w="0" w:type="auto"/>
          </w:tcPr>
          <w:p w14:paraId="015439F0" w14:textId="77777777" w:rsidR="00F77BDD" w:rsidRPr="002F4A36" w:rsidRDefault="006D238B" w:rsidP="002F4A36">
            <w:pPr>
              <w:spacing w:line="240" w:lineRule="auto"/>
              <w:jc w:val="right"/>
              <w:rPr>
                <w:del w:id="7922" w:author="Hannah McSorley" w:date="2020-08-05T02:53:00Z"/>
                <w:rFonts w:asciiTheme="minorHAnsi" w:hAnsiTheme="minorHAnsi" w:cstheme="minorHAnsi"/>
                <w:sz w:val="22"/>
                <w:szCs w:val="22"/>
              </w:rPr>
            </w:pPr>
            <w:del w:id="7923" w:author="Hannah McSorley" w:date="2020-08-05T02:53:00Z">
              <w:r w:rsidRPr="002F4A36">
                <w:rPr>
                  <w:rFonts w:asciiTheme="minorHAnsi" w:hAnsiTheme="minorHAnsi" w:cstheme="minorHAnsi"/>
                  <w:sz w:val="22"/>
                  <w:szCs w:val="22"/>
                </w:rPr>
                <w:delText>1.0</w:delText>
              </w:r>
            </w:del>
          </w:p>
        </w:tc>
        <w:tc>
          <w:tcPr>
            <w:tcW w:w="0" w:type="auto"/>
          </w:tcPr>
          <w:p w14:paraId="173F5C12" w14:textId="77777777" w:rsidR="00F77BDD" w:rsidRPr="002F4A36" w:rsidRDefault="006D238B" w:rsidP="002F4A36">
            <w:pPr>
              <w:spacing w:line="240" w:lineRule="auto"/>
              <w:jc w:val="right"/>
              <w:rPr>
                <w:del w:id="7924" w:author="Hannah McSorley" w:date="2020-08-05T02:53:00Z"/>
                <w:rFonts w:asciiTheme="minorHAnsi" w:hAnsiTheme="minorHAnsi" w:cstheme="minorHAnsi"/>
                <w:sz w:val="22"/>
                <w:szCs w:val="22"/>
              </w:rPr>
            </w:pPr>
            <w:del w:id="7925" w:author="Hannah McSorley" w:date="2020-08-05T02:53:00Z">
              <w:r w:rsidRPr="002F4A36">
                <w:rPr>
                  <w:rFonts w:asciiTheme="minorHAnsi" w:hAnsiTheme="minorHAnsi" w:cstheme="minorHAnsi"/>
                  <w:sz w:val="22"/>
                  <w:szCs w:val="22"/>
                </w:rPr>
                <w:delText>4.60</w:delText>
              </w:r>
            </w:del>
          </w:p>
        </w:tc>
        <w:tc>
          <w:tcPr>
            <w:tcW w:w="0" w:type="auto"/>
          </w:tcPr>
          <w:p w14:paraId="74BBD4A3" w14:textId="77777777" w:rsidR="00F77BDD" w:rsidRPr="002F4A36" w:rsidRDefault="006D238B" w:rsidP="002F4A36">
            <w:pPr>
              <w:spacing w:line="240" w:lineRule="auto"/>
              <w:jc w:val="right"/>
              <w:rPr>
                <w:del w:id="7926" w:author="Hannah McSorley" w:date="2020-08-05T02:53:00Z"/>
                <w:rFonts w:asciiTheme="minorHAnsi" w:hAnsiTheme="minorHAnsi" w:cstheme="minorHAnsi"/>
                <w:sz w:val="22"/>
                <w:szCs w:val="22"/>
              </w:rPr>
            </w:pPr>
            <w:del w:id="7927" w:author="Hannah McSorley" w:date="2020-08-05T02:53:00Z">
              <w:r w:rsidRPr="002F4A36">
                <w:rPr>
                  <w:rFonts w:asciiTheme="minorHAnsi" w:hAnsiTheme="minorHAnsi" w:cstheme="minorHAnsi"/>
                  <w:sz w:val="22"/>
                  <w:szCs w:val="22"/>
                </w:rPr>
                <w:delText>0.23</w:delText>
              </w:r>
            </w:del>
          </w:p>
        </w:tc>
      </w:tr>
      <w:tr w:rsidR="00F77BDD" w:rsidRPr="002F4A36" w14:paraId="5E191F2A" w14:textId="77777777" w:rsidTr="002F4A36">
        <w:trPr>
          <w:del w:id="7928" w:author="Hannah McSorley" w:date="2020-08-05T02:53:00Z"/>
        </w:trPr>
        <w:tc>
          <w:tcPr>
            <w:tcW w:w="0" w:type="auto"/>
          </w:tcPr>
          <w:p w14:paraId="01AF1C74" w14:textId="77777777" w:rsidR="00F77BDD" w:rsidRPr="002F4A36" w:rsidRDefault="006D238B" w:rsidP="002F4A36">
            <w:pPr>
              <w:spacing w:line="240" w:lineRule="auto"/>
              <w:rPr>
                <w:del w:id="7929" w:author="Hannah McSorley" w:date="2020-08-05T02:53:00Z"/>
                <w:rFonts w:asciiTheme="minorHAnsi" w:hAnsiTheme="minorHAnsi" w:cstheme="minorHAnsi"/>
                <w:sz w:val="22"/>
                <w:szCs w:val="22"/>
              </w:rPr>
            </w:pPr>
            <w:del w:id="7930" w:author="Hannah McSorley" w:date="2020-08-05T02:53:00Z">
              <w:r w:rsidRPr="002F4A36">
                <w:rPr>
                  <w:rFonts w:asciiTheme="minorHAnsi" w:hAnsiTheme="minorHAnsi" w:cstheme="minorHAnsi"/>
                  <w:sz w:val="22"/>
                  <w:szCs w:val="22"/>
                </w:rPr>
                <w:delText>WestLeech</w:delText>
              </w:r>
            </w:del>
          </w:p>
        </w:tc>
        <w:tc>
          <w:tcPr>
            <w:tcW w:w="0" w:type="auto"/>
          </w:tcPr>
          <w:p w14:paraId="35E33ACD" w14:textId="77777777" w:rsidR="00F77BDD" w:rsidRPr="002F4A36" w:rsidRDefault="006D238B" w:rsidP="002F4A36">
            <w:pPr>
              <w:spacing w:line="240" w:lineRule="auto"/>
              <w:rPr>
                <w:del w:id="7931" w:author="Hannah McSorley" w:date="2020-08-05T02:53:00Z"/>
                <w:rFonts w:asciiTheme="minorHAnsi" w:hAnsiTheme="minorHAnsi" w:cstheme="minorHAnsi"/>
                <w:sz w:val="22"/>
                <w:szCs w:val="22"/>
              </w:rPr>
            </w:pPr>
            <w:del w:id="7932" w:author="Hannah McSorley" w:date="2020-08-05T02:53:00Z">
              <w:r w:rsidRPr="002F4A36">
                <w:rPr>
                  <w:rFonts w:asciiTheme="minorHAnsi" w:hAnsiTheme="minorHAnsi" w:cstheme="minorHAnsi"/>
                  <w:sz w:val="22"/>
                  <w:szCs w:val="22"/>
                </w:rPr>
                <w:delText>dry</w:delText>
              </w:r>
            </w:del>
          </w:p>
        </w:tc>
        <w:tc>
          <w:tcPr>
            <w:tcW w:w="0" w:type="auto"/>
          </w:tcPr>
          <w:p w14:paraId="695387D7" w14:textId="77777777" w:rsidR="00F77BDD" w:rsidRPr="002F4A36" w:rsidRDefault="006D238B" w:rsidP="002F4A36">
            <w:pPr>
              <w:spacing w:line="240" w:lineRule="auto"/>
              <w:jc w:val="right"/>
              <w:rPr>
                <w:del w:id="7933" w:author="Hannah McSorley" w:date="2020-08-05T02:53:00Z"/>
                <w:rFonts w:asciiTheme="minorHAnsi" w:hAnsiTheme="minorHAnsi" w:cstheme="minorHAnsi"/>
                <w:sz w:val="22"/>
                <w:szCs w:val="22"/>
              </w:rPr>
            </w:pPr>
            <w:del w:id="7934" w:author="Hannah McSorley" w:date="2020-08-05T02:53:00Z">
              <w:r w:rsidRPr="002F4A36">
                <w:rPr>
                  <w:rFonts w:asciiTheme="minorHAnsi" w:hAnsiTheme="minorHAnsi" w:cstheme="minorHAnsi"/>
                  <w:sz w:val="22"/>
                  <w:szCs w:val="22"/>
                </w:rPr>
                <w:delText>5</w:delText>
              </w:r>
            </w:del>
          </w:p>
        </w:tc>
        <w:tc>
          <w:tcPr>
            <w:tcW w:w="0" w:type="auto"/>
          </w:tcPr>
          <w:p w14:paraId="448F2AE2" w14:textId="77777777" w:rsidR="00F77BDD" w:rsidRPr="002F4A36" w:rsidRDefault="006D238B" w:rsidP="002F4A36">
            <w:pPr>
              <w:spacing w:line="240" w:lineRule="auto"/>
              <w:jc w:val="right"/>
              <w:rPr>
                <w:del w:id="7935" w:author="Hannah McSorley" w:date="2020-08-05T02:53:00Z"/>
                <w:rFonts w:asciiTheme="minorHAnsi" w:hAnsiTheme="minorHAnsi" w:cstheme="minorHAnsi"/>
                <w:sz w:val="22"/>
                <w:szCs w:val="22"/>
              </w:rPr>
            </w:pPr>
            <w:del w:id="7936" w:author="Hannah McSorley" w:date="2020-08-05T02:53:00Z">
              <w:r w:rsidRPr="002F4A36">
                <w:rPr>
                  <w:rFonts w:asciiTheme="minorHAnsi" w:hAnsiTheme="minorHAnsi" w:cstheme="minorHAnsi"/>
                  <w:sz w:val="22"/>
                  <w:szCs w:val="22"/>
                </w:rPr>
                <w:delText>4.7</w:delText>
              </w:r>
            </w:del>
          </w:p>
        </w:tc>
        <w:tc>
          <w:tcPr>
            <w:tcW w:w="0" w:type="auto"/>
          </w:tcPr>
          <w:p w14:paraId="436CE988" w14:textId="77777777" w:rsidR="00F77BDD" w:rsidRPr="002F4A36" w:rsidRDefault="006D238B" w:rsidP="002F4A36">
            <w:pPr>
              <w:spacing w:line="240" w:lineRule="auto"/>
              <w:jc w:val="right"/>
              <w:rPr>
                <w:del w:id="7937" w:author="Hannah McSorley" w:date="2020-08-05T02:53:00Z"/>
                <w:rFonts w:asciiTheme="minorHAnsi" w:hAnsiTheme="minorHAnsi" w:cstheme="minorHAnsi"/>
                <w:sz w:val="22"/>
                <w:szCs w:val="22"/>
              </w:rPr>
            </w:pPr>
            <w:del w:id="7938" w:author="Hannah McSorley" w:date="2020-08-05T02:53:00Z">
              <w:r w:rsidRPr="002F4A36">
                <w:rPr>
                  <w:rFonts w:asciiTheme="minorHAnsi" w:hAnsiTheme="minorHAnsi" w:cstheme="minorHAnsi"/>
                  <w:sz w:val="22"/>
                  <w:szCs w:val="22"/>
                </w:rPr>
                <w:delText>1.7</w:delText>
              </w:r>
            </w:del>
          </w:p>
        </w:tc>
        <w:tc>
          <w:tcPr>
            <w:tcW w:w="0" w:type="auto"/>
          </w:tcPr>
          <w:p w14:paraId="4447E08C" w14:textId="77777777" w:rsidR="00F77BDD" w:rsidRPr="002F4A36" w:rsidRDefault="006D238B" w:rsidP="002F4A36">
            <w:pPr>
              <w:spacing w:line="240" w:lineRule="auto"/>
              <w:jc w:val="right"/>
              <w:rPr>
                <w:del w:id="7939" w:author="Hannah McSorley" w:date="2020-08-05T02:53:00Z"/>
                <w:rFonts w:asciiTheme="minorHAnsi" w:hAnsiTheme="minorHAnsi" w:cstheme="minorHAnsi"/>
                <w:sz w:val="22"/>
                <w:szCs w:val="22"/>
              </w:rPr>
            </w:pPr>
            <w:del w:id="7940" w:author="Hannah McSorley" w:date="2020-08-05T02:53:00Z">
              <w:r w:rsidRPr="002F4A36">
                <w:rPr>
                  <w:rFonts w:asciiTheme="minorHAnsi" w:hAnsiTheme="minorHAnsi" w:cstheme="minorHAnsi"/>
                  <w:sz w:val="22"/>
                  <w:szCs w:val="22"/>
                </w:rPr>
                <w:delText>5.2</w:delText>
              </w:r>
            </w:del>
          </w:p>
        </w:tc>
        <w:tc>
          <w:tcPr>
            <w:tcW w:w="552" w:type="dxa"/>
          </w:tcPr>
          <w:p w14:paraId="147E220B" w14:textId="77777777" w:rsidR="00F77BDD" w:rsidRPr="002F4A36" w:rsidRDefault="006D238B" w:rsidP="002F4A36">
            <w:pPr>
              <w:spacing w:line="240" w:lineRule="auto"/>
              <w:jc w:val="right"/>
              <w:rPr>
                <w:del w:id="7941" w:author="Hannah McSorley" w:date="2020-08-05T02:53:00Z"/>
                <w:rFonts w:asciiTheme="minorHAnsi" w:hAnsiTheme="minorHAnsi" w:cstheme="minorHAnsi"/>
                <w:sz w:val="22"/>
                <w:szCs w:val="22"/>
              </w:rPr>
            </w:pPr>
            <w:del w:id="7942" w:author="Hannah McSorley" w:date="2020-08-05T02:53:00Z">
              <w:r w:rsidRPr="002F4A36">
                <w:rPr>
                  <w:rFonts w:asciiTheme="minorHAnsi" w:hAnsiTheme="minorHAnsi" w:cstheme="minorHAnsi"/>
                  <w:sz w:val="22"/>
                  <w:szCs w:val="22"/>
                </w:rPr>
                <w:delText>0.0</w:delText>
              </w:r>
            </w:del>
          </w:p>
        </w:tc>
        <w:tc>
          <w:tcPr>
            <w:tcW w:w="1350" w:type="dxa"/>
          </w:tcPr>
          <w:p w14:paraId="45ECC8E7" w14:textId="77777777" w:rsidR="00F77BDD" w:rsidRPr="002F4A36" w:rsidRDefault="006D238B" w:rsidP="002F4A36">
            <w:pPr>
              <w:spacing w:line="240" w:lineRule="auto"/>
              <w:jc w:val="right"/>
              <w:rPr>
                <w:del w:id="7943" w:author="Hannah McSorley" w:date="2020-08-05T02:53:00Z"/>
                <w:rFonts w:asciiTheme="minorHAnsi" w:hAnsiTheme="minorHAnsi" w:cstheme="minorHAnsi"/>
                <w:sz w:val="22"/>
                <w:szCs w:val="22"/>
              </w:rPr>
            </w:pPr>
            <w:del w:id="7944" w:author="Hannah McSorley" w:date="2020-08-05T02:53:00Z">
              <w:r w:rsidRPr="002F4A36">
                <w:rPr>
                  <w:rFonts w:asciiTheme="minorHAnsi" w:hAnsiTheme="minorHAnsi" w:cstheme="minorHAnsi"/>
                  <w:sz w:val="22"/>
                  <w:szCs w:val="22"/>
                </w:rPr>
                <w:delText>1.0</w:delText>
              </w:r>
            </w:del>
          </w:p>
        </w:tc>
        <w:tc>
          <w:tcPr>
            <w:tcW w:w="0" w:type="auto"/>
          </w:tcPr>
          <w:p w14:paraId="27E415A5" w14:textId="77777777" w:rsidR="00F77BDD" w:rsidRPr="002F4A36" w:rsidRDefault="006D238B" w:rsidP="002F4A36">
            <w:pPr>
              <w:spacing w:line="240" w:lineRule="auto"/>
              <w:jc w:val="right"/>
              <w:rPr>
                <w:del w:id="7945" w:author="Hannah McSorley" w:date="2020-08-05T02:53:00Z"/>
                <w:rFonts w:asciiTheme="minorHAnsi" w:hAnsiTheme="minorHAnsi" w:cstheme="minorHAnsi"/>
                <w:sz w:val="22"/>
                <w:szCs w:val="22"/>
              </w:rPr>
            </w:pPr>
            <w:del w:id="7946" w:author="Hannah McSorley" w:date="2020-08-05T02:53:00Z">
              <w:r w:rsidRPr="002F4A36">
                <w:rPr>
                  <w:rFonts w:asciiTheme="minorHAnsi" w:hAnsiTheme="minorHAnsi" w:cstheme="minorHAnsi"/>
                  <w:sz w:val="22"/>
                  <w:szCs w:val="22"/>
                </w:rPr>
                <w:delText>0.1</w:delText>
              </w:r>
            </w:del>
          </w:p>
        </w:tc>
        <w:tc>
          <w:tcPr>
            <w:tcW w:w="0" w:type="auto"/>
          </w:tcPr>
          <w:p w14:paraId="741F189B" w14:textId="77777777" w:rsidR="00F77BDD" w:rsidRPr="002F4A36" w:rsidRDefault="006D238B" w:rsidP="002F4A36">
            <w:pPr>
              <w:spacing w:line="240" w:lineRule="auto"/>
              <w:jc w:val="right"/>
              <w:rPr>
                <w:del w:id="7947" w:author="Hannah McSorley" w:date="2020-08-05T02:53:00Z"/>
                <w:rFonts w:asciiTheme="minorHAnsi" w:hAnsiTheme="minorHAnsi" w:cstheme="minorHAnsi"/>
                <w:sz w:val="22"/>
                <w:szCs w:val="22"/>
              </w:rPr>
            </w:pPr>
            <w:del w:id="7948" w:author="Hannah McSorley" w:date="2020-08-05T02:53:00Z">
              <w:r w:rsidRPr="002F4A36">
                <w:rPr>
                  <w:rFonts w:asciiTheme="minorHAnsi" w:hAnsiTheme="minorHAnsi" w:cstheme="minorHAnsi"/>
                  <w:sz w:val="22"/>
                  <w:szCs w:val="22"/>
                </w:rPr>
                <w:delText>4.31</w:delText>
              </w:r>
            </w:del>
          </w:p>
        </w:tc>
        <w:tc>
          <w:tcPr>
            <w:tcW w:w="0" w:type="auto"/>
          </w:tcPr>
          <w:p w14:paraId="67FFDEF4" w14:textId="77777777" w:rsidR="00F77BDD" w:rsidRPr="002F4A36" w:rsidRDefault="006D238B" w:rsidP="002F4A36">
            <w:pPr>
              <w:spacing w:line="240" w:lineRule="auto"/>
              <w:jc w:val="right"/>
              <w:rPr>
                <w:del w:id="7949" w:author="Hannah McSorley" w:date="2020-08-05T02:53:00Z"/>
                <w:rFonts w:asciiTheme="minorHAnsi" w:hAnsiTheme="minorHAnsi" w:cstheme="minorHAnsi"/>
                <w:sz w:val="22"/>
                <w:szCs w:val="22"/>
              </w:rPr>
            </w:pPr>
            <w:del w:id="7950" w:author="Hannah McSorley" w:date="2020-08-05T02:53:00Z">
              <w:r w:rsidRPr="002F4A36">
                <w:rPr>
                  <w:rFonts w:asciiTheme="minorHAnsi" w:hAnsiTheme="minorHAnsi" w:cstheme="minorHAnsi"/>
                  <w:sz w:val="22"/>
                  <w:szCs w:val="22"/>
                </w:rPr>
                <w:delText>0.05</w:delText>
              </w:r>
            </w:del>
          </w:p>
        </w:tc>
      </w:tr>
      <w:tr w:rsidR="00F77BDD" w:rsidRPr="002F4A36" w14:paraId="172D8048" w14:textId="77777777" w:rsidTr="002F4A36">
        <w:trPr>
          <w:del w:id="7951" w:author="Hannah McSorley" w:date="2020-08-05T02:53:00Z"/>
        </w:trPr>
        <w:tc>
          <w:tcPr>
            <w:tcW w:w="0" w:type="auto"/>
          </w:tcPr>
          <w:p w14:paraId="04CD7703" w14:textId="77777777" w:rsidR="00F77BDD" w:rsidRPr="002F4A36" w:rsidRDefault="006D238B" w:rsidP="002F4A36">
            <w:pPr>
              <w:spacing w:line="240" w:lineRule="auto"/>
              <w:rPr>
                <w:del w:id="7952" w:author="Hannah McSorley" w:date="2020-08-05T02:53:00Z"/>
                <w:rFonts w:asciiTheme="minorHAnsi" w:hAnsiTheme="minorHAnsi" w:cstheme="minorHAnsi"/>
                <w:sz w:val="22"/>
                <w:szCs w:val="22"/>
              </w:rPr>
            </w:pPr>
            <w:del w:id="7953" w:author="Hannah McSorley" w:date="2020-08-05T02:53:00Z">
              <w:r w:rsidRPr="002F4A36">
                <w:rPr>
                  <w:rFonts w:asciiTheme="minorHAnsi" w:hAnsiTheme="minorHAnsi" w:cstheme="minorHAnsi"/>
                  <w:sz w:val="22"/>
                  <w:szCs w:val="22"/>
                </w:rPr>
                <w:delText>WestLeech</w:delText>
              </w:r>
            </w:del>
          </w:p>
        </w:tc>
        <w:tc>
          <w:tcPr>
            <w:tcW w:w="0" w:type="auto"/>
          </w:tcPr>
          <w:p w14:paraId="595B5F04" w14:textId="77777777" w:rsidR="00F77BDD" w:rsidRPr="002F4A36" w:rsidRDefault="006D238B" w:rsidP="002F4A36">
            <w:pPr>
              <w:spacing w:line="240" w:lineRule="auto"/>
              <w:rPr>
                <w:del w:id="7954" w:author="Hannah McSorley" w:date="2020-08-05T02:53:00Z"/>
                <w:rFonts w:asciiTheme="minorHAnsi" w:hAnsiTheme="minorHAnsi" w:cstheme="minorHAnsi"/>
                <w:sz w:val="22"/>
                <w:szCs w:val="22"/>
              </w:rPr>
            </w:pPr>
            <w:del w:id="7955" w:author="Hannah McSorley" w:date="2020-08-05T02:53:00Z">
              <w:r w:rsidRPr="002F4A36">
                <w:rPr>
                  <w:rFonts w:asciiTheme="minorHAnsi" w:hAnsiTheme="minorHAnsi" w:cstheme="minorHAnsi"/>
                  <w:sz w:val="22"/>
                  <w:szCs w:val="22"/>
                </w:rPr>
                <w:delText>wet</w:delText>
              </w:r>
            </w:del>
          </w:p>
        </w:tc>
        <w:tc>
          <w:tcPr>
            <w:tcW w:w="0" w:type="auto"/>
          </w:tcPr>
          <w:p w14:paraId="21590DBF" w14:textId="77777777" w:rsidR="00F77BDD" w:rsidRPr="002F4A36" w:rsidRDefault="006D238B" w:rsidP="002F4A36">
            <w:pPr>
              <w:spacing w:line="240" w:lineRule="auto"/>
              <w:jc w:val="right"/>
              <w:rPr>
                <w:del w:id="7956" w:author="Hannah McSorley" w:date="2020-08-05T02:53:00Z"/>
                <w:rFonts w:asciiTheme="minorHAnsi" w:hAnsiTheme="minorHAnsi" w:cstheme="minorHAnsi"/>
                <w:sz w:val="22"/>
                <w:szCs w:val="22"/>
              </w:rPr>
            </w:pPr>
            <w:del w:id="7957" w:author="Hannah McSorley" w:date="2020-08-05T02:53:00Z">
              <w:r w:rsidRPr="002F4A36">
                <w:rPr>
                  <w:rFonts w:asciiTheme="minorHAnsi" w:hAnsiTheme="minorHAnsi" w:cstheme="minorHAnsi"/>
                  <w:sz w:val="22"/>
                  <w:szCs w:val="22"/>
                </w:rPr>
                <w:delText>52</w:delText>
              </w:r>
            </w:del>
          </w:p>
        </w:tc>
        <w:tc>
          <w:tcPr>
            <w:tcW w:w="0" w:type="auto"/>
          </w:tcPr>
          <w:p w14:paraId="70712470" w14:textId="77777777" w:rsidR="00F77BDD" w:rsidRPr="002F4A36" w:rsidRDefault="006D238B" w:rsidP="002F4A36">
            <w:pPr>
              <w:spacing w:line="240" w:lineRule="auto"/>
              <w:jc w:val="right"/>
              <w:rPr>
                <w:del w:id="7958" w:author="Hannah McSorley" w:date="2020-08-05T02:53:00Z"/>
                <w:rFonts w:asciiTheme="minorHAnsi" w:hAnsiTheme="minorHAnsi" w:cstheme="minorHAnsi"/>
                <w:sz w:val="22"/>
                <w:szCs w:val="22"/>
              </w:rPr>
            </w:pPr>
            <w:del w:id="7959" w:author="Hannah McSorley" w:date="2020-08-05T02:53:00Z">
              <w:r w:rsidRPr="002F4A36">
                <w:rPr>
                  <w:rFonts w:asciiTheme="minorHAnsi" w:hAnsiTheme="minorHAnsi" w:cstheme="minorHAnsi"/>
                  <w:sz w:val="22"/>
                  <w:szCs w:val="22"/>
                </w:rPr>
                <w:delText>5.9</w:delText>
              </w:r>
            </w:del>
          </w:p>
        </w:tc>
        <w:tc>
          <w:tcPr>
            <w:tcW w:w="0" w:type="auto"/>
          </w:tcPr>
          <w:p w14:paraId="3F8FC48A" w14:textId="77777777" w:rsidR="00F77BDD" w:rsidRPr="002F4A36" w:rsidRDefault="006D238B" w:rsidP="002F4A36">
            <w:pPr>
              <w:spacing w:line="240" w:lineRule="auto"/>
              <w:jc w:val="right"/>
              <w:rPr>
                <w:del w:id="7960" w:author="Hannah McSorley" w:date="2020-08-05T02:53:00Z"/>
                <w:rFonts w:asciiTheme="minorHAnsi" w:hAnsiTheme="minorHAnsi" w:cstheme="minorHAnsi"/>
                <w:sz w:val="22"/>
                <w:szCs w:val="22"/>
              </w:rPr>
            </w:pPr>
            <w:del w:id="7961" w:author="Hannah McSorley" w:date="2020-08-05T02:53:00Z">
              <w:r w:rsidRPr="002F4A36">
                <w:rPr>
                  <w:rFonts w:asciiTheme="minorHAnsi" w:hAnsiTheme="minorHAnsi" w:cstheme="minorHAnsi"/>
                  <w:sz w:val="22"/>
                  <w:szCs w:val="22"/>
                </w:rPr>
                <w:delText>2.4</w:delText>
              </w:r>
            </w:del>
          </w:p>
        </w:tc>
        <w:tc>
          <w:tcPr>
            <w:tcW w:w="0" w:type="auto"/>
          </w:tcPr>
          <w:p w14:paraId="0973B2AF" w14:textId="77777777" w:rsidR="00F77BDD" w:rsidRPr="002F4A36" w:rsidRDefault="006D238B" w:rsidP="002F4A36">
            <w:pPr>
              <w:spacing w:line="240" w:lineRule="auto"/>
              <w:jc w:val="right"/>
              <w:rPr>
                <w:del w:id="7962" w:author="Hannah McSorley" w:date="2020-08-05T02:53:00Z"/>
                <w:rFonts w:asciiTheme="minorHAnsi" w:hAnsiTheme="minorHAnsi" w:cstheme="minorHAnsi"/>
                <w:sz w:val="22"/>
                <w:szCs w:val="22"/>
              </w:rPr>
            </w:pPr>
            <w:del w:id="7963" w:author="Hannah McSorley" w:date="2020-08-05T02:53:00Z">
              <w:r w:rsidRPr="002F4A36">
                <w:rPr>
                  <w:rFonts w:asciiTheme="minorHAnsi" w:hAnsiTheme="minorHAnsi" w:cstheme="minorHAnsi"/>
                  <w:sz w:val="22"/>
                  <w:szCs w:val="22"/>
                </w:rPr>
                <w:delText>17.1</w:delText>
              </w:r>
            </w:del>
          </w:p>
        </w:tc>
        <w:tc>
          <w:tcPr>
            <w:tcW w:w="552" w:type="dxa"/>
          </w:tcPr>
          <w:p w14:paraId="369AA12B" w14:textId="77777777" w:rsidR="00F77BDD" w:rsidRPr="002F4A36" w:rsidRDefault="006D238B" w:rsidP="002F4A36">
            <w:pPr>
              <w:spacing w:line="240" w:lineRule="auto"/>
              <w:jc w:val="right"/>
              <w:rPr>
                <w:del w:id="7964" w:author="Hannah McSorley" w:date="2020-08-05T02:53:00Z"/>
                <w:rFonts w:asciiTheme="minorHAnsi" w:hAnsiTheme="minorHAnsi" w:cstheme="minorHAnsi"/>
                <w:sz w:val="22"/>
                <w:szCs w:val="22"/>
              </w:rPr>
            </w:pPr>
            <w:del w:id="7965" w:author="Hannah McSorley" w:date="2020-08-05T02:53:00Z">
              <w:r w:rsidRPr="002F4A36">
                <w:rPr>
                  <w:rFonts w:asciiTheme="minorHAnsi" w:hAnsiTheme="minorHAnsi" w:cstheme="minorHAnsi"/>
                  <w:sz w:val="22"/>
                  <w:szCs w:val="22"/>
                </w:rPr>
                <w:delText>5.4</w:delText>
              </w:r>
            </w:del>
          </w:p>
        </w:tc>
        <w:tc>
          <w:tcPr>
            <w:tcW w:w="1350" w:type="dxa"/>
          </w:tcPr>
          <w:p w14:paraId="6525ADEF" w14:textId="77777777" w:rsidR="00F77BDD" w:rsidRPr="002F4A36" w:rsidRDefault="006D238B" w:rsidP="002F4A36">
            <w:pPr>
              <w:spacing w:line="240" w:lineRule="auto"/>
              <w:jc w:val="right"/>
              <w:rPr>
                <w:del w:id="7966" w:author="Hannah McSorley" w:date="2020-08-05T02:53:00Z"/>
                <w:rFonts w:asciiTheme="minorHAnsi" w:hAnsiTheme="minorHAnsi" w:cstheme="minorHAnsi"/>
                <w:sz w:val="22"/>
                <w:szCs w:val="22"/>
              </w:rPr>
            </w:pPr>
            <w:del w:id="7967" w:author="Hannah McSorley" w:date="2020-08-05T02:53:00Z">
              <w:r w:rsidRPr="002F4A36">
                <w:rPr>
                  <w:rFonts w:asciiTheme="minorHAnsi" w:hAnsiTheme="minorHAnsi" w:cstheme="minorHAnsi"/>
                  <w:sz w:val="22"/>
                  <w:szCs w:val="22"/>
                </w:rPr>
                <w:delText>4.1</w:delText>
              </w:r>
            </w:del>
          </w:p>
        </w:tc>
        <w:tc>
          <w:tcPr>
            <w:tcW w:w="0" w:type="auto"/>
          </w:tcPr>
          <w:p w14:paraId="718E9651" w14:textId="77777777" w:rsidR="00F77BDD" w:rsidRPr="002F4A36" w:rsidRDefault="006D238B" w:rsidP="002F4A36">
            <w:pPr>
              <w:spacing w:line="240" w:lineRule="auto"/>
              <w:jc w:val="right"/>
              <w:rPr>
                <w:del w:id="7968" w:author="Hannah McSorley" w:date="2020-08-05T02:53:00Z"/>
                <w:rFonts w:asciiTheme="minorHAnsi" w:hAnsiTheme="minorHAnsi" w:cstheme="minorHAnsi"/>
                <w:sz w:val="22"/>
                <w:szCs w:val="22"/>
              </w:rPr>
            </w:pPr>
            <w:del w:id="7969" w:author="Hannah McSorley" w:date="2020-08-05T02:53:00Z">
              <w:r w:rsidRPr="002F4A36">
                <w:rPr>
                  <w:rFonts w:asciiTheme="minorHAnsi" w:hAnsiTheme="minorHAnsi" w:cstheme="minorHAnsi"/>
                  <w:sz w:val="22"/>
                  <w:szCs w:val="22"/>
                </w:rPr>
                <w:delText>1.7</w:delText>
              </w:r>
            </w:del>
          </w:p>
        </w:tc>
        <w:tc>
          <w:tcPr>
            <w:tcW w:w="0" w:type="auto"/>
          </w:tcPr>
          <w:p w14:paraId="0629A23B" w14:textId="77777777" w:rsidR="00F77BDD" w:rsidRPr="002F4A36" w:rsidRDefault="006D238B" w:rsidP="002F4A36">
            <w:pPr>
              <w:spacing w:line="240" w:lineRule="auto"/>
              <w:jc w:val="right"/>
              <w:rPr>
                <w:del w:id="7970" w:author="Hannah McSorley" w:date="2020-08-05T02:53:00Z"/>
                <w:rFonts w:asciiTheme="minorHAnsi" w:hAnsiTheme="minorHAnsi" w:cstheme="minorHAnsi"/>
                <w:sz w:val="22"/>
                <w:szCs w:val="22"/>
              </w:rPr>
            </w:pPr>
            <w:del w:id="7971" w:author="Hannah McSorley" w:date="2020-08-05T02:53:00Z">
              <w:r w:rsidRPr="002F4A36">
                <w:rPr>
                  <w:rFonts w:asciiTheme="minorHAnsi" w:hAnsiTheme="minorHAnsi" w:cstheme="minorHAnsi"/>
                  <w:sz w:val="22"/>
                  <w:szCs w:val="22"/>
                </w:rPr>
                <w:delText>4.26</w:delText>
              </w:r>
            </w:del>
          </w:p>
        </w:tc>
        <w:tc>
          <w:tcPr>
            <w:tcW w:w="0" w:type="auto"/>
          </w:tcPr>
          <w:p w14:paraId="06416E34" w14:textId="77777777" w:rsidR="00F77BDD" w:rsidRPr="002F4A36" w:rsidRDefault="006D238B" w:rsidP="002F4A36">
            <w:pPr>
              <w:spacing w:line="240" w:lineRule="auto"/>
              <w:jc w:val="right"/>
              <w:rPr>
                <w:del w:id="7972" w:author="Hannah McSorley" w:date="2020-08-05T02:53:00Z"/>
                <w:rFonts w:asciiTheme="minorHAnsi" w:hAnsiTheme="minorHAnsi" w:cstheme="minorHAnsi"/>
                <w:sz w:val="22"/>
                <w:szCs w:val="22"/>
              </w:rPr>
            </w:pPr>
            <w:del w:id="7973" w:author="Hannah McSorley" w:date="2020-08-05T02:53:00Z">
              <w:r w:rsidRPr="002F4A36">
                <w:rPr>
                  <w:rFonts w:asciiTheme="minorHAnsi" w:hAnsiTheme="minorHAnsi" w:cstheme="minorHAnsi"/>
                  <w:sz w:val="22"/>
                  <w:szCs w:val="22"/>
                </w:rPr>
                <w:delText>0.31</w:delText>
              </w:r>
            </w:del>
          </w:p>
        </w:tc>
      </w:tr>
      <w:tr w:rsidR="00F77BDD" w:rsidRPr="002F4A36" w14:paraId="282A244C" w14:textId="77777777" w:rsidTr="002F4A36">
        <w:trPr>
          <w:del w:id="7974" w:author="Hannah McSorley" w:date="2020-08-05T02:53:00Z"/>
        </w:trPr>
        <w:tc>
          <w:tcPr>
            <w:tcW w:w="0" w:type="auto"/>
          </w:tcPr>
          <w:p w14:paraId="479F1742" w14:textId="77777777" w:rsidR="00F77BDD" w:rsidRPr="002F4A36" w:rsidRDefault="006D238B" w:rsidP="002F4A36">
            <w:pPr>
              <w:spacing w:line="240" w:lineRule="auto"/>
              <w:rPr>
                <w:del w:id="7975" w:author="Hannah McSorley" w:date="2020-08-05T02:53:00Z"/>
                <w:rFonts w:asciiTheme="minorHAnsi" w:hAnsiTheme="minorHAnsi" w:cstheme="minorHAnsi"/>
                <w:sz w:val="22"/>
                <w:szCs w:val="22"/>
              </w:rPr>
            </w:pPr>
            <w:del w:id="7976" w:author="Hannah McSorley" w:date="2020-08-05T02:53:00Z">
              <w:r w:rsidRPr="002F4A36">
                <w:rPr>
                  <w:rFonts w:asciiTheme="minorHAnsi" w:hAnsiTheme="minorHAnsi" w:cstheme="minorHAnsi"/>
                  <w:sz w:val="22"/>
                  <w:szCs w:val="22"/>
                </w:rPr>
                <w:delText>Tunnel</w:delText>
              </w:r>
            </w:del>
          </w:p>
        </w:tc>
        <w:tc>
          <w:tcPr>
            <w:tcW w:w="0" w:type="auto"/>
          </w:tcPr>
          <w:p w14:paraId="3D4C154B" w14:textId="77777777" w:rsidR="00F77BDD" w:rsidRPr="002F4A36" w:rsidRDefault="006D238B" w:rsidP="002F4A36">
            <w:pPr>
              <w:spacing w:line="240" w:lineRule="auto"/>
              <w:rPr>
                <w:del w:id="7977" w:author="Hannah McSorley" w:date="2020-08-05T02:53:00Z"/>
                <w:rFonts w:asciiTheme="minorHAnsi" w:hAnsiTheme="minorHAnsi" w:cstheme="minorHAnsi"/>
                <w:sz w:val="22"/>
                <w:szCs w:val="22"/>
              </w:rPr>
            </w:pPr>
            <w:del w:id="7978" w:author="Hannah McSorley" w:date="2020-08-05T02:53:00Z">
              <w:r w:rsidRPr="002F4A36">
                <w:rPr>
                  <w:rFonts w:asciiTheme="minorHAnsi" w:hAnsiTheme="minorHAnsi" w:cstheme="minorHAnsi"/>
                  <w:sz w:val="22"/>
                  <w:szCs w:val="22"/>
                </w:rPr>
                <w:delText>dry</w:delText>
              </w:r>
            </w:del>
          </w:p>
        </w:tc>
        <w:tc>
          <w:tcPr>
            <w:tcW w:w="0" w:type="auto"/>
          </w:tcPr>
          <w:p w14:paraId="2AD9C1AD" w14:textId="77777777" w:rsidR="00F77BDD" w:rsidRPr="002F4A36" w:rsidRDefault="006D238B" w:rsidP="002F4A36">
            <w:pPr>
              <w:spacing w:line="240" w:lineRule="auto"/>
              <w:jc w:val="right"/>
              <w:rPr>
                <w:del w:id="7979" w:author="Hannah McSorley" w:date="2020-08-05T02:53:00Z"/>
                <w:rFonts w:asciiTheme="minorHAnsi" w:hAnsiTheme="minorHAnsi" w:cstheme="minorHAnsi"/>
                <w:sz w:val="22"/>
                <w:szCs w:val="22"/>
              </w:rPr>
            </w:pPr>
            <w:del w:id="7980" w:author="Hannah McSorley" w:date="2020-08-05T02:53:00Z">
              <w:r w:rsidRPr="002F4A36">
                <w:rPr>
                  <w:rFonts w:asciiTheme="minorHAnsi" w:hAnsiTheme="minorHAnsi" w:cstheme="minorHAnsi"/>
                  <w:sz w:val="22"/>
                  <w:szCs w:val="22"/>
                </w:rPr>
                <w:delText>12</w:delText>
              </w:r>
            </w:del>
          </w:p>
        </w:tc>
        <w:tc>
          <w:tcPr>
            <w:tcW w:w="0" w:type="auto"/>
          </w:tcPr>
          <w:p w14:paraId="7EE7E51B" w14:textId="77777777" w:rsidR="00F77BDD" w:rsidRPr="002F4A36" w:rsidRDefault="006D238B" w:rsidP="002F4A36">
            <w:pPr>
              <w:spacing w:line="240" w:lineRule="auto"/>
              <w:jc w:val="right"/>
              <w:rPr>
                <w:del w:id="7981" w:author="Hannah McSorley" w:date="2020-08-05T02:53:00Z"/>
                <w:rFonts w:asciiTheme="minorHAnsi" w:hAnsiTheme="minorHAnsi" w:cstheme="minorHAnsi"/>
                <w:sz w:val="22"/>
                <w:szCs w:val="22"/>
              </w:rPr>
            </w:pPr>
            <w:del w:id="7982" w:author="Hannah McSorley" w:date="2020-08-05T02:53:00Z">
              <w:r w:rsidRPr="002F4A36">
                <w:rPr>
                  <w:rFonts w:asciiTheme="minorHAnsi" w:hAnsiTheme="minorHAnsi" w:cstheme="minorHAnsi"/>
                  <w:sz w:val="22"/>
                  <w:szCs w:val="22"/>
                </w:rPr>
                <w:delText>3.9</w:delText>
              </w:r>
            </w:del>
          </w:p>
        </w:tc>
        <w:tc>
          <w:tcPr>
            <w:tcW w:w="0" w:type="auto"/>
          </w:tcPr>
          <w:p w14:paraId="214D4628" w14:textId="77777777" w:rsidR="00F77BDD" w:rsidRPr="002F4A36" w:rsidRDefault="006D238B" w:rsidP="002F4A36">
            <w:pPr>
              <w:spacing w:line="240" w:lineRule="auto"/>
              <w:jc w:val="right"/>
              <w:rPr>
                <w:del w:id="7983" w:author="Hannah McSorley" w:date="2020-08-05T02:53:00Z"/>
                <w:rFonts w:asciiTheme="minorHAnsi" w:hAnsiTheme="minorHAnsi" w:cstheme="minorHAnsi"/>
                <w:sz w:val="22"/>
                <w:szCs w:val="22"/>
              </w:rPr>
            </w:pPr>
            <w:del w:id="7984" w:author="Hannah McSorley" w:date="2020-08-05T02:53:00Z">
              <w:r w:rsidRPr="002F4A36">
                <w:rPr>
                  <w:rFonts w:asciiTheme="minorHAnsi" w:hAnsiTheme="minorHAnsi" w:cstheme="minorHAnsi"/>
                  <w:sz w:val="22"/>
                  <w:szCs w:val="22"/>
                </w:rPr>
                <w:delText>2.3</w:delText>
              </w:r>
            </w:del>
          </w:p>
        </w:tc>
        <w:tc>
          <w:tcPr>
            <w:tcW w:w="0" w:type="auto"/>
          </w:tcPr>
          <w:p w14:paraId="2C891E0F" w14:textId="77777777" w:rsidR="00F77BDD" w:rsidRPr="002F4A36" w:rsidRDefault="006D238B" w:rsidP="002F4A36">
            <w:pPr>
              <w:spacing w:line="240" w:lineRule="auto"/>
              <w:jc w:val="right"/>
              <w:rPr>
                <w:del w:id="7985" w:author="Hannah McSorley" w:date="2020-08-05T02:53:00Z"/>
                <w:rFonts w:asciiTheme="minorHAnsi" w:hAnsiTheme="minorHAnsi" w:cstheme="minorHAnsi"/>
                <w:sz w:val="22"/>
                <w:szCs w:val="22"/>
              </w:rPr>
            </w:pPr>
            <w:del w:id="7986" w:author="Hannah McSorley" w:date="2020-08-05T02:53:00Z">
              <w:r w:rsidRPr="002F4A36">
                <w:rPr>
                  <w:rFonts w:asciiTheme="minorHAnsi" w:hAnsiTheme="minorHAnsi" w:cstheme="minorHAnsi"/>
                  <w:sz w:val="22"/>
                  <w:szCs w:val="22"/>
                </w:rPr>
                <w:delText>5.3</w:delText>
              </w:r>
            </w:del>
          </w:p>
        </w:tc>
        <w:tc>
          <w:tcPr>
            <w:tcW w:w="552" w:type="dxa"/>
          </w:tcPr>
          <w:p w14:paraId="235301C3" w14:textId="77777777" w:rsidR="00F77BDD" w:rsidRPr="002F4A36" w:rsidRDefault="006D238B" w:rsidP="002F4A36">
            <w:pPr>
              <w:spacing w:line="240" w:lineRule="auto"/>
              <w:jc w:val="right"/>
              <w:rPr>
                <w:del w:id="7987" w:author="Hannah McSorley" w:date="2020-08-05T02:53:00Z"/>
                <w:rFonts w:asciiTheme="minorHAnsi" w:hAnsiTheme="minorHAnsi" w:cstheme="minorHAnsi"/>
                <w:sz w:val="22"/>
                <w:szCs w:val="22"/>
              </w:rPr>
            </w:pPr>
            <w:del w:id="7988" w:author="Hannah McSorley" w:date="2020-08-05T02:53:00Z">
              <w:r w:rsidRPr="002F4A36">
                <w:rPr>
                  <w:rFonts w:asciiTheme="minorHAnsi" w:hAnsiTheme="minorHAnsi" w:cstheme="minorHAnsi"/>
                  <w:sz w:val="22"/>
                  <w:szCs w:val="22"/>
                </w:rPr>
                <w:delText>0.1</w:delText>
              </w:r>
            </w:del>
          </w:p>
        </w:tc>
        <w:tc>
          <w:tcPr>
            <w:tcW w:w="1350" w:type="dxa"/>
          </w:tcPr>
          <w:p w14:paraId="42776749" w14:textId="77777777" w:rsidR="00F77BDD" w:rsidRPr="002F4A36" w:rsidRDefault="006D238B" w:rsidP="002F4A36">
            <w:pPr>
              <w:spacing w:line="240" w:lineRule="auto"/>
              <w:jc w:val="right"/>
              <w:rPr>
                <w:del w:id="7989" w:author="Hannah McSorley" w:date="2020-08-05T02:53:00Z"/>
                <w:rFonts w:asciiTheme="minorHAnsi" w:hAnsiTheme="minorHAnsi" w:cstheme="minorHAnsi"/>
                <w:sz w:val="22"/>
                <w:szCs w:val="22"/>
              </w:rPr>
            </w:pPr>
            <w:del w:id="7990" w:author="Hannah McSorley" w:date="2020-08-05T02:53:00Z">
              <w:r w:rsidRPr="002F4A36">
                <w:rPr>
                  <w:rFonts w:asciiTheme="minorHAnsi" w:hAnsiTheme="minorHAnsi" w:cstheme="minorHAnsi"/>
                  <w:sz w:val="22"/>
                  <w:szCs w:val="22"/>
                </w:rPr>
                <w:delText>0.8</w:delText>
              </w:r>
            </w:del>
          </w:p>
        </w:tc>
        <w:tc>
          <w:tcPr>
            <w:tcW w:w="0" w:type="auto"/>
          </w:tcPr>
          <w:p w14:paraId="79C2465D" w14:textId="77777777" w:rsidR="00F77BDD" w:rsidRPr="002F4A36" w:rsidRDefault="006D238B" w:rsidP="002F4A36">
            <w:pPr>
              <w:spacing w:line="240" w:lineRule="auto"/>
              <w:jc w:val="right"/>
              <w:rPr>
                <w:del w:id="7991" w:author="Hannah McSorley" w:date="2020-08-05T02:53:00Z"/>
                <w:rFonts w:asciiTheme="minorHAnsi" w:hAnsiTheme="minorHAnsi" w:cstheme="minorHAnsi"/>
                <w:sz w:val="22"/>
                <w:szCs w:val="22"/>
              </w:rPr>
            </w:pPr>
            <w:del w:id="7992" w:author="Hannah McSorley" w:date="2020-08-05T02:53:00Z">
              <w:r w:rsidRPr="002F4A36">
                <w:rPr>
                  <w:rFonts w:asciiTheme="minorHAnsi" w:hAnsiTheme="minorHAnsi" w:cstheme="minorHAnsi"/>
                  <w:sz w:val="22"/>
                  <w:szCs w:val="22"/>
                </w:rPr>
                <w:delText>0.0</w:delText>
              </w:r>
            </w:del>
          </w:p>
        </w:tc>
        <w:tc>
          <w:tcPr>
            <w:tcW w:w="0" w:type="auto"/>
          </w:tcPr>
          <w:p w14:paraId="2D125EBD" w14:textId="77777777" w:rsidR="00F77BDD" w:rsidRPr="002F4A36" w:rsidRDefault="006D238B" w:rsidP="002F4A36">
            <w:pPr>
              <w:spacing w:line="240" w:lineRule="auto"/>
              <w:jc w:val="right"/>
              <w:rPr>
                <w:del w:id="7993" w:author="Hannah McSorley" w:date="2020-08-05T02:53:00Z"/>
                <w:rFonts w:asciiTheme="minorHAnsi" w:hAnsiTheme="minorHAnsi" w:cstheme="minorHAnsi"/>
                <w:sz w:val="22"/>
                <w:szCs w:val="22"/>
              </w:rPr>
            </w:pPr>
            <w:del w:id="7994" w:author="Hannah McSorley" w:date="2020-08-05T02:53:00Z">
              <w:r w:rsidRPr="002F4A36">
                <w:rPr>
                  <w:rFonts w:asciiTheme="minorHAnsi" w:hAnsiTheme="minorHAnsi" w:cstheme="minorHAnsi"/>
                  <w:sz w:val="22"/>
                  <w:szCs w:val="22"/>
                </w:rPr>
                <w:delText>4.20</w:delText>
              </w:r>
            </w:del>
          </w:p>
        </w:tc>
        <w:tc>
          <w:tcPr>
            <w:tcW w:w="0" w:type="auto"/>
          </w:tcPr>
          <w:p w14:paraId="34C9435D" w14:textId="77777777" w:rsidR="00F77BDD" w:rsidRPr="002F4A36" w:rsidRDefault="006D238B" w:rsidP="002F4A36">
            <w:pPr>
              <w:spacing w:line="240" w:lineRule="auto"/>
              <w:jc w:val="right"/>
              <w:rPr>
                <w:del w:id="7995" w:author="Hannah McSorley" w:date="2020-08-05T02:53:00Z"/>
                <w:rFonts w:asciiTheme="minorHAnsi" w:hAnsiTheme="minorHAnsi" w:cstheme="minorHAnsi"/>
                <w:sz w:val="22"/>
                <w:szCs w:val="22"/>
              </w:rPr>
            </w:pPr>
            <w:del w:id="7996" w:author="Hannah McSorley" w:date="2020-08-05T02:53:00Z">
              <w:r w:rsidRPr="002F4A36">
                <w:rPr>
                  <w:rFonts w:asciiTheme="minorHAnsi" w:hAnsiTheme="minorHAnsi" w:cstheme="minorHAnsi"/>
                  <w:sz w:val="22"/>
                  <w:szCs w:val="22"/>
                </w:rPr>
                <w:delText>0.16</w:delText>
              </w:r>
            </w:del>
          </w:p>
        </w:tc>
      </w:tr>
      <w:tr w:rsidR="00F77BDD" w:rsidRPr="002F4A36" w14:paraId="3EA1EDD5" w14:textId="77777777" w:rsidTr="002F4A36">
        <w:trPr>
          <w:del w:id="7997" w:author="Hannah McSorley" w:date="2020-08-05T02:53:00Z"/>
        </w:trPr>
        <w:tc>
          <w:tcPr>
            <w:tcW w:w="0" w:type="auto"/>
          </w:tcPr>
          <w:p w14:paraId="73BF4575" w14:textId="77777777" w:rsidR="00F77BDD" w:rsidRPr="002F4A36" w:rsidRDefault="006D238B" w:rsidP="002F4A36">
            <w:pPr>
              <w:spacing w:line="240" w:lineRule="auto"/>
              <w:rPr>
                <w:del w:id="7998" w:author="Hannah McSorley" w:date="2020-08-05T02:53:00Z"/>
                <w:rFonts w:asciiTheme="minorHAnsi" w:hAnsiTheme="minorHAnsi" w:cstheme="minorHAnsi"/>
                <w:sz w:val="22"/>
                <w:szCs w:val="22"/>
              </w:rPr>
            </w:pPr>
            <w:del w:id="7999" w:author="Hannah McSorley" w:date="2020-08-05T02:53:00Z">
              <w:r w:rsidRPr="002F4A36">
                <w:rPr>
                  <w:rFonts w:asciiTheme="minorHAnsi" w:hAnsiTheme="minorHAnsi" w:cstheme="minorHAnsi"/>
                  <w:sz w:val="22"/>
                  <w:szCs w:val="22"/>
                </w:rPr>
                <w:delText>Tunnel</w:delText>
              </w:r>
            </w:del>
          </w:p>
        </w:tc>
        <w:tc>
          <w:tcPr>
            <w:tcW w:w="0" w:type="auto"/>
          </w:tcPr>
          <w:p w14:paraId="0BD88F25" w14:textId="77777777" w:rsidR="00F77BDD" w:rsidRPr="002F4A36" w:rsidRDefault="006D238B" w:rsidP="002F4A36">
            <w:pPr>
              <w:spacing w:line="240" w:lineRule="auto"/>
              <w:rPr>
                <w:del w:id="8000" w:author="Hannah McSorley" w:date="2020-08-05T02:53:00Z"/>
                <w:rFonts w:asciiTheme="minorHAnsi" w:hAnsiTheme="minorHAnsi" w:cstheme="minorHAnsi"/>
                <w:sz w:val="22"/>
                <w:szCs w:val="22"/>
              </w:rPr>
            </w:pPr>
            <w:del w:id="8001" w:author="Hannah McSorley" w:date="2020-08-05T02:53:00Z">
              <w:r w:rsidRPr="002F4A36">
                <w:rPr>
                  <w:rFonts w:asciiTheme="minorHAnsi" w:hAnsiTheme="minorHAnsi" w:cstheme="minorHAnsi"/>
                  <w:sz w:val="22"/>
                  <w:szCs w:val="22"/>
                </w:rPr>
                <w:delText>wet</w:delText>
              </w:r>
            </w:del>
          </w:p>
        </w:tc>
        <w:tc>
          <w:tcPr>
            <w:tcW w:w="0" w:type="auto"/>
          </w:tcPr>
          <w:p w14:paraId="0DF838D0" w14:textId="77777777" w:rsidR="00F77BDD" w:rsidRPr="002F4A36" w:rsidRDefault="006D238B" w:rsidP="002F4A36">
            <w:pPr>
              <w:spacing w:line="240" w:lineRule="auto"/>
              <w:jc w:val="right"/>
              <w:rPr>
                <w:del w:id="8002" w:author="Hannah McSorley" w:date="2020-08-05T02:53:00Z"/>
                <w:rFonts w:asciiTheme="minorHAnsi" w:hAnsiTheme="minorHAnsi" w:cstheme="minorHAnsi"/>
                <w:sz w:val="22"/>
                <w:szCs w:val="22"/>
              </w:rPr>
            </w:pPr>
            <w:del w:id="8003" w:author="Hannah McSorley" w:date="2020-08-05T02:53:00Z">
              <w:r w:rsidRPr="002F4A36">
                <w:rPr>
                  <w:rFonts w:asciiTheme="minorHAnsi" w:hAnsiTheme="minorHAnsi" w:cstheme="minorHAnsi"/>
                  <w:sz w:val="22"/>
                  <w:szCs w:val="22"/>
                </w:rPr>
                <w:delText>52</w:delText>
              </w:r>
            </w:del>
          </w:p>
        </w:tc>
        <w:tc>
          <w:tcPr>
            <w:tcW w:w="0" w:type="auto"/>
          </w:tcPr>
          <w:p w14:paraId="06A84A26" w14:textId="77777777" w:rsidR="00F77BDD" w:rsidRPr="002F4A36" w:rsidRDefault="006D238B" w:rsidP="002F4A36">
            <w:pPr>
              <w:spacing w:line="240" w:lineRule="auto"/>
              <w:jc w:val="right"/>
              <w:rPr>
                <w:del w:id="8004" w:author="Hannah McSorley" w:date="2020-08-05T02:53:00Z"/>
                <w:rFonts w:asciiTheme="minorHAnsi" w:hAnsiTheme="minorHAnsi" w:cstheme="minorHAnsi"/>
                <w:sz w:val="22"/>
                <w:szCs w:val="22"/>
              </w:rPr>
            </w:pPr>
            <w:del w:id="8005" w:author="Hannah McSorley" w:date="2020-08-05T02:53:00Z">
              <w:r w:rsidRPr="002F4A36">
                <w:rPr>
                  <w:rFonts w:asciiTheme="minorHAnsi" w:hAnsiTheme="minorHAnsi" w:cstheme="minorHAnsi"/>
                  <w:sz w:val="22"/>
                  <w:szCs w:val="22"/>
                </w:rPr>
                <w:delText>4.9</w:delText>
              </w:r>
            </w:del>
          </w:p>
        </w:tc>
        <w:tc>
          <w:tcPr>
            <w:tcW w:w="0" w:type="auto"/>
          </w:tcPr>
          <w:p w14:paraId="01314B55" w14:textId="77777777" w:rsidR="00F77BDD" w:rsidRPr="002F4A36" w:rsidRDefault="006D238B" w:rsidP="002F4A36">
            <w:pPr>
              <w:spacing w:line="240" w:lineRule="auto"/>
              <w:jc w:val="right"/>
              <w:rPr>
                <w:del w:id="8006" w:author="Hannah McSorley" w:date="2020-08-05T02:53:00Z"/>
                <w:rFonts w:asciiTheme="minorHAnsi" w:hAnsiTheme="minorHAnsi" w:cstheme="minorHAnsi"/>
                <w:sz w:val="22"/>
                <w:szCs w:val="22"/>
              </w:rPr>
            </w:pPr>
            <w:del w:id="8007" w:author="Hannah McSorley" w:date="2020-08-05T02:53:00Z">
              <w:r w:rsidRPr="002F4A36">
                <w:rPr>
                  <w:rFonts w:asciiTheme="minorHAnsi" w:hAnsiTheme="minorHAnsi" w:cstheme="minorHAnsi"/>
                  <w:sz w:val="22"/>
                  <w:szCs w:val="22"/>
                </w:rPr>
                <w:delText>1.7</w:delText>
              </w:r>
            </w:del>
          </w:p>
        </w:tc>
        <w:tc>
          <w:tcPr>
            <w:tcW w:w="0" w:type="auto"/>
          </w:tcPr>
          <w:p w14:paraId="5B239FD8" w14:textId="77777777" w:rsidR="00F77BDD" w:rsidRPr="002F4A36" w:rsidRDefault="006D238B" w:rsidP="002F4A36">
            <w:pPr>
              <w:spacing w:line="240" w:lineRule="auto"/>
              <w:jc w:val="right"/>
              <w:rPr>
                <w:del w:id="8008" w:author="Hannah McSorley" w:date="2020-08-05T02:53:00Z"/>
                <w:rFonts w:asciiTheme="minorHAnsi" w:hAnsiTheme="minorHAnsi" w:cstheme="minorHAnsi"/>
                <w:sz w:val="22"/>
                <w:szCs w:val="22"/>
              </w:rPr>
            </w:pPr>
            <w:del w:id="8009" w:author="Hannah McSorley" w:date="2020-08-05T02:53:00Z">
              <w:r w:rsidRPr="002F4A36">
                <w:rPr>
                  <w:rFonts w:asciiTheme="minorHAnsi" w:hAnsiTheme="minorHAnsi" w:cstheme="minorHAnsi"/>
                  <w:sz w:val="22"/>
                  <w:szCs w:val="22"/>
                </w:rPr>
                <w:delText>17.7</w:delText>
              </w:r>
            </w:del>
          </w:p>
        </w:tc>
        <w:tc>
          <w:tcPr>
            <w:tcW w:w="552" w:type="dxa"/>
          </w:tcPr>
          <w:p w14:paraId="00B80282" w14:textId="77777777" w:rsidR="00F77BDD" w:rsidRPr="002F4A36" w:rsidRDefault="006D238B" w:rsidP="002F4A36">
            <w:pPr>
              <w:spacing w:line="240" w:lineRule="auto"/>
              <w:jc w:val="right"/>
              <w:rPr>
                <w:del w:id="8010" w:author="Hannah McSorley" w:date="2020-08-05T02:53:00Z"/>
                <w:rFonts w:asciiTheme="minorHAnsi" w:hAnsiTheme="minorHAnsi" w:cstheme="minorHAnsi"/>
                <w:sz w:val="22"/>
                <w:szCs w:val="22"/>
              </w:rPr>
            </w:pPr>
            <w:del w:id="8011" w:author="Hannah McSorley" w:date="2020-08-05T02:53:00Z">
              <w:r w:rsidRPr="002F4A36">
                <w:rPr>
                  <w:rFonts w:asciiTheme="minorHAnsi" w:hAnsiTheme="minorHAnsi" w:cstheme="minorHAnsi"/>
                  <w:sz w:val="22"/>
                  <w:szCs w:val="22"/>
                </w:rPr>
                <w:delText>4.8</w:delText>
              </w:r>
            </w:del>
          </w:p>
        </w:tc>
        <w:tc>
          <w:tcPr>
            <w:tcW w:w="1350" w:type="dxa"/>
          </w:tcPr>
          <w:p w14:paraId="2E44D66C" w14:textId="77777777" w:rsidR="00F77BDD" w:rsidRPr="002F4A36" w:rsidRDefault="006D238B" w:rsidP="002F4A36">
            <w:pPr>
              <w:spacing w:line="240" w:lineRule="auto"/>
              <w:jc w:val="right"/>
              <w:rPr>
                <w:del w:id="8012" w:author="Hannah McSorley" w:date="2020-08-05T02:53:00Z"/>
                <w:rFonts w:asciiTheme="minorHAnsi" w:hAnsiTheme="minorHAnsi" w:cstheme="minorHAnsi"/>
                <w:sz w:val="22"/>
                <w:szCs w:val="22"/>
              </w:rPr>
            </w:pPr>
            <w:del w:id="8013" w:author="Hannah McSorley" w:date="2020-08-05T02:53:00Z">
              <w:r w:rsidRPr="002F4A36">
                <w:rPr>
                  <w:rFonts w:asciiTheme="minorHAnsi" w:hAnsiTheme="minorHAnsi" w:cstheme="minorHAnsi"/>
                  <w:sz w:val="22"/>
                  <w:szCs w:val="22"/>
                </w:rPr>
                <w:delText>3.7</w:delText>
              </w:r>
            </w:del>
          </w:p>
        </w:tc>
        <w:tc>
          <w:tcPr>
            <w:tcW w:w="0" w:type="auto"/>
          </w:tcPr>
          <w:p w14:paraId="21E2B29F" w14:textId="77777777" w:rsidR="00F77BDD" w:rsidRPr="002F4A36" w:rsidRDefault="006D238B" w:rsidP="002F4A36">
            <w:pPr>
              <w:spacing w:line="240" w:lineRule="auto"/>
              <w:jc w:val="right"/>
              <w:rPr>
                <w:del w:id="8014" w:author="Hannah McSorley" w:date="2020-08-05T02:53:00Z"/>
                <w:rFonts w:asciiTheme="minorHAnsi" w:hAnsiTheme="minorHAnsi" w:cstheme="minorHAnsi"/>
                <w:sz w:val="22"/>
                <w:szCs w:val="22"/>
              </w:rPr>
            </w:pPr>
            <w:del w:id="8015" w:author="Hannah McSorley" w:date="2020-08-05T02:53:00Z">
              <w:r w:rsidRPr="002F4A36">
                <w:rPr>
                  <w:rFonts w:asciiTheme="minorHAnsi" w:hAnsiTheme="minorHAnsi" w:cstheme="minorHAnsi"/>
                  <w:sz w:val="22"/>
                  <w:szCs w:val="22"/>
                </w:rPr>
                <w:delText>0.9</w:delText>
              </w:r>
            </w:del>
          </w:p>
        </w:tc>
        <w:tc>
          <w:tcPr>
            <w:tcW w:w="0" w:type="auto"/>
          </w:tcPr>
          <w:p w14:paraId="10EB4463" w14:textId="77777777" w:rsidR="00F77BDD" w:rsidRPr="002F4A36" w:rsidRDefault="006D238B" w:rsidP="002F4A36">
            <w:pPr>
              <w:spacing w:line="240" w:lineRule="auto"/>
              <w:jc w:val="right"/>
              <w:rPr>
                <w:del w:id="8016" w:author="Hannah McSorley" w:date="2020-08-05T02:53:00Z"/>
                <w:rFonts w:asciiTheme="minorHAnsi" w:hAnsiTheme="minorHAnsi" w:cstheme="minorHAnsi"/>
                <w:sz w:val="22"/>
                <w:szCs w:val="22"/>
              </w:rPr>
            </w:pPr>
            <w:del w:id="8017" w:author="Hannah McSorley" w:date="2020-08-05T02:53:00Z">
              <w:r w:rsidRPr="002F4A36">
                <w:rPr>
                  <w:rFonts w:asciiTheme="minorHAnsi" w:hAnsiTheme="minorHAnsi" w:cstheme="minorHAnsi"/>
                  <w:sz w:val="22"/>
                  <w:szCs w:val="22"/>
                </w:rPr>
                <w:delText>4.42</w:delText>
              </w:r>
            </w:del>
          </w:p>
        </w:tc>
        <w:tc>
          <w:tcPr>
            <w:tcW w:w="0" w:type="auto"/>
          </w:tcPr>
          <w:p w14:paraId="2CAB31CA" w14:textId="77777777" w:rsidR="00F77BDD" w:rsidRPr="002F4A36" w:rsidRDefault="006D238B" w:rsidP="002F4A36">
            <w:pPr>
              <w:spacing w:line="240" w:lineRule="auto"/>
              <w:jc w:val="right"/>
              <w:rPr>
                <w:del w:id="8018" w:author="Hannah McSorley" w:date="2020-08-05T02:53:00Z"/>
                <w:rFonts w:asciiTheme="minorHAnsi" w:hAnsiTheme="minorHAnsi" w:cstheme="minorHAnsi"/>
                <w:sz w:val="22"/>
                <w:szCs w:val="22"/>
              </w:rPr>
            </w:pPr>
            <w:del w:id="8019" w:author="Hannah McSorley" w:date="2020-08-05T02:53:00Z">
              <w:r w:rsidRPr="002F4A36">
                <w:rPr>
                  <w:rFonts w:asciiTheme="minorHAnsi" w:hAnsiTheme="minorHAnsi" w:cstheme="minorHAnsi"/>
                  <w:sz w:val="22"/>
                  <w:szCs w:val="22"/>
                </w:rPr>
                <w:delText>0.20</w:delText>
              </w:r>
            </w:del>
          </w:p>
        </w:tc>
      </w:tr>
      <w:tr w:rsidR="00F77BDD" w:rsidRPr="002F4A36" w14:paraId="634D56C4" w14:textId="77777777" w:rsidTr="002F4A36">
        <w:trPr>
          <w:del w:id="8020" w:author="Hannah McSorley" w:date="2020-08-05T02:53:00Z"/>
        </w:trPr>
        <w:tc>
          <w:tcPr>
            <w:tcW w:w="0" w:type="auto"/>
          </w:tcPr>
          <w:p w14:paraId="652DE599" w14:textId="77777777" w:rsidR="00F77BDD" w:rsidRPr="002F4A36" w:rsidRDefault="006D238B" w:rsidP="002F4A36">
            <w:pPr>
              <w:spacing w:line="240" w:lineRule="auto"/>
              <w:rPr>
                <w:del w:id="8021" w:author="Hannah McSorley" w:date="2020-08-05T02:53:00Z"/>
                <w:rFonts w:asciiTheme="minorHAnsi" w:hAnsiTheme="minorHAnsi" w:cstheme="minorHAnsi"/>
                <w:sz w:val="22"/>
                <w:szCs w:val="22"/>
              </w:rPr>
            </w:pPr>
            <w:del w:id="8022" w:author="Hannah McSorley" w:date="2020-08-05T02:53:00Z">
              <w:r w:rsidRPr="002F4A36">
                <w:rPr>
                  <w:rFonts w:asciiTheme="minorHAnsi" w:hAnsiTheme="minorHAnsi" w:cstheme="minorHAnsi"/>
                  <w:sz w:val="22"/>
                  <w:szCs w:val="22"/>
                </w:rPr>
                <w:delText>all sites</w:delText>
              </w:r>
            </w:del>
          </w:p>
        </w:tc>
        <w:tc>
          <w:tcPr>
            <w:tcW w:w="0" w:type="auto"/>
          </w:tcPr>
          <w:p w14:paraId="2CCDFF3E" w14:textId="77777777" w:rsidR="00F77BDD" w:rsidRPr="002F4A36" w:rsidRDefault="006D238B" w:rsidP="002F4A36">
            <w:pPr>
              <w:spacing w:line="240" w:lineRule="auto"/>
              <w:rPr>
                <w:del w:id="8023" w:author="Hannah McSorley" w:date="2020-08-05T02:53:00Z"/>
                <w:rFonts w:asciiTheme="minorHAnsi" w:hAnsiTheme="minorHAnsi" w:cstheme="minorHAnsi"/>
                <w:sz w:val="22"/>
                <w:szCs w:val="22"/>
              </w:rPr>
            </w:pPr>
            <w:del w:id="8024" w:author="Hannah McSorley" w:date="2020-08-05T02:53:00Z">
              <w:r w:rsidRPr="002F4A36">
                <w:rPr>
                  <w:rFonts w:asciiTheme="minorHAnsi" w:hAnsiTheme="minorHAnsi" w:cstheme="minorHAnsi"/>
                  <w:sz w:val="22"/>
                  <w:szCs w:val="22"/>
                </w:rPr>
                <w:delText>dry</w:delText>
              </w:r>
            </w:del>
          </w:p>
        </w:tc>
        <w:tc>
          <w:tcPr>
            <w:tcW w:w="0" w:type="auto"/>
          </w:tcPr>
          <w:p w14:paraId="75C5AD22" w14:textId="77777777" w:rsidR="00F77BDD" w:rsidRPr="002F4A36" w:rsidRDefault="006D238B" w:rsidP="002F4A36">
            <w:pPr>
              <w:spacing w:line="240" w:lineRule="auto"/>
              <w:jc w:val="right"/>
              <w:rPr>
                <w:del w:id="8025" w:author="Hannah McSorley" w:date="2020-08-05T02:53:00Z"/>
                <w:rFonts w:asciiTheme="minorHAnsi" w:hAnsiTheme="minorHAnsi" w:cstheme="minorHAnsi"/>
                <w:sz w:val="22"/>
                <w:szCs w:val="22"/>
              </w:rPr>
            </w:pPr>
            <w:del w:id="8026" w:author="Hannah McSorley" w:date="2020-08-05T02:53:00Z">
              <w:r w:rsidRPr="002F4A36">
                <w:rPr>
                  <w:rFonts w:asciiTheme="minorHAnsi" w:hAnsiTheme="minorHAnsi" w:cstheme="minorHAnsi"/>
                  <w:sz w:val="22"/>
                  <w:szCs w:val="22"/>
                </w:rPr>
                <w:delText>39</w:delText>
              </w:r>
            </w:del>
          </w:p>
        </w:tc>
        <w:tc>
          <w:tcPr>
            <w:tcW w:w="0" w:type="auto"/>
          </w:tcPr>
          <w:p w14:paraId="3B8FF9B9" w14:textId="77777777" w:rsidR="00F77BDD" w:rsidRPr="002F4A36" w:rsidRDefault="006D238B" w:rsidP="002F4A36">
            <w:pPr>
              <w:spacing w:line="240" w:lineRule="auto"/>
              <w:jc w:val="right"/>
              <w:rPr>
                <w:del w:id="8027" w:author="Hannah McSorley" w:date="2020-08-05T02:53:00Z"/>
                <w:rFonts w:asciiTheme="minorHAnsi" w:hAnsiTheme="minorHAnsi" w:cstheme="minorHAnsi"/>
                <w:sz w:val="22"/>
                <w:szCs w:val="22"/>
              </w:rPr>
            </w:pPr>
            <w:del w:id="8028" w:author="Hannah McSorley" w:date="2020-08-05T02:53:00Z">
              <w:r w:rsidRPr="002F4A36">
                <w:rPr>
                  <w:rFonts w:asciiTheme="minorHAnsi" w:hAnsiTheme="minorHAnsi" w:cstheme="minorHAnsi"/>
                  <w:sz w:val="22"/>
                  <w:szCs w:val="22"/>
                </w:rPr>
                <w:delText>5.5</w:delText>
              </w:r>
            </w:del>
          </w:p>
        </w:tc>
        <w:tc>
          <w:tcPr>
            <w:tcW w:w="0" w:type="auto"/>
          </w:tcPr>
          <w:p w14:paraId="1D6BF82A" w14:textId="77777777" w:rsidR="00F77BDD" w:rsidRPr="002F4A36" w:rsidRDefault="006D238B" w:rsidP="002F4A36">
            <w:pPr>
              <w:spacing w:line="240" w:lineRule="auto"/>
              <w:jc w:val="right"/>
              <w:rPr>
                <w:del w:id="8029" w:author="Hannah McSorley" w:date="2020-08-05T02:53:00Z"/>
                <w:rFonts w:asciiTheme="minorHAnsi" w:hAnsiTheme="minorHAnsi" w:cstheme="minorHAnsi"/>
                <w:sz w:val="22"/>
                <w:szCs w:val="22"/>
              </w:rPr>
            </w:pPr>
            <w:del w:id="8030" w:author="Hannah McSorley" w:date="2020-08-05T02:53:00Z">
              <w:r w:rsidRPr="002F4A36">
                <w:rPr>
                  <w:rFonts w:asciiTheme="minorHAnsi" w:hAnsiTheme="minorHAnsi" w:cstheme="minorHAnsi"/>
                  <w:sz w:val="22"/>
                  <w:szCs w:val="22"/>
                </w:rPr>
                <w:delText>2.7</w:delText>
              </w:r>
            </w:del>
          </w:p>
        </w:tc>
        <w:tc>
          <w:tcPr>
            <w:tcW w:w="0" w:type="auto"/>
          </w:tcPr>
          <w:p w14:paraId="521C2173" w14:textId="77777777" w:rsidR="00F77BDD" w:rsidRPr="002F4A36" w:rsidRDefault="006D238B" w:rsidP="002F4A36">
            <w:pPr>
              <w:spacing w:line="240" w:lineRule="auto"/>
              <w:jc w:val="right"/>
              <w:rPr>
                <w:del w:id="8031" w:author="Hannah McSorley" w:date="2020-08-05T02:53:00Z"/>
                <w:rFonts w:asciiTheme="minorHAnsi" w:hAnsiTheme="minorHAnsi" w:cstheme="minorHAnsi"/>
                <w:sz w:val="22"/>
                <w:szCs w:val="22"/>
              </w:rPr>
            </w:pPr>
            <w:del w:id="8032" w:author="Hannah McSorley" w:date="2020-08-05T02:53:00Z">
              <w:r w:rsidRPr="002F4A36">
                <w:rPr>
                  <w:rFonts w:asciiTheme="minorHAnsi" w:hAnsiTheme="minorHAnsi" w:cstheme="minorHAnsi"/>
                  <w:sz w:val="22"/>
                  <w:szCs w:val="22"/>
                </w:rPr>
                <w:delText>8.5</w:delText>
              </w:r>
            </w:del>
          </w:p>
        </w:tc>
        <w:tc>
          <w:tcPr>
            <w:tcW w:w="552" w:type="dxa"/>
          </w:tcPr>
          <w:p w14:paraId="1C3C097A" w14:textId="77777777" w:rsidR="00F77BDD" w:rsidRPr="002F4A36" w:rsidRDefault="006D238B" w:rsidP="002F4A36">
            <w:pPr>
              <w:spacing w:line="240" w:lineRule="auto"/>
              <w:jc w:val="right"/>
              <w:rPr>
                <w:del w:id="8033" w:author="Hannah McSorley" w:date="2020-08-05T02:53:00Z"/>
                <w:rFonts w:asciiTheme="minorHAnsi" w:hAnsiTheme="minorHAnsi" w:cstheme="minorHAnsi"/>
                <w:sz w:val="22"/>
                <w:szCs w:val="22"/>
              </w:rPr>
            </w:pPr>
            <w:del w:id="8034" w:author="Hannah McSorley" w:date="2020-08-05T02:53:00Z">
              <w:r w:rsidRPr="002F4A36">
                <w:rPr>
                  <w:rFonts w:asciiTheme="minorHAnsi" w:hAnsiTheme="minorHAnsi" w:cstheme="minorHAnsi"/>
                  <w:sz w:val="22"/>
                  <w:szCs w:val="22"/>
                </w:rPr>
                <w:delText>6.6</w:delText>
              </w:r>
            </w:del>
          </w:p>
        </w:tc>
        <w:tc>
          <w:tcPr>
            <w:tcW w:w="1350" w:type="dxa"/>
          </w:tcPr>
          <w:p w14:paraId="464458D9" w14:textId="77777777" w:rsidR="00F77BDD" w:rsidRPr="002F4A36" w:rsidRDefault="006D238B" w:rsidP="002F4A36">
            <w:pPr>
              <w:spacing w:line="240" w:lineRule="auto"/>
              <w:jc w:val="right"/>
              <w:rPr>
                <w:del w:id="8035" w:author="Hannah McSorley" w:date="2020-08-05T02:53:00Z"/>
                <w:rFonts w:asciiTheme="minorHAnsi" w:hAnsiTheme="minorHAnsi" w:cstheme="minorHAnsi"/>
                <w:sz w:val="22"/>
                <w:szCs w:val="22"/>
              </w:rPr>
            </w:pPr>
            <w:del w:id="8036" w:author="Hannah McSorley" w:date="2020-08-05T02:53:00Z">
              <w:r w:rsidRPr="002F4A36">
                <w:rPr>
                  <w:rFonts w:asciiTheme="minorHAnsi" w:hAnsiTheme="minorHAnsi" w:cstheme="minorHAnsi"/>
                  <w:sz w:val="22"/>
                  <w:szCs w:val="22"/>
                </w:rPr>
                <w:delText>1.2</w:delText>
              </w:r>
            </w:del>
          </w:p>
        </w:tc>
        <w:tc>
          <w:tcPr>
            <w:tcW w:w="0" w:type="auto"/>
          </w:tcPr>
          <w:p w14:paraId="47115A44" w14:textId="77777777" w:rsidR="00F77BDD" w:rsidRPr="002F4A36" w:rsidRDefault="006D238B" w:rsidP="002F4A36">
            <w:pPr>
              <w:spacing w:line="240" w:lineRule="auto"/>
              <w:jc w:val="right"/>
              <w:rPr>
                <w:del w:id="8037" w:author="Hannah McSorley" w:date="2020-08-05T02:53:00Z"/>
                <w:rFonts w:asciiTheme="minorHAnsi" w:hAnsiTheme="minorHAnsi" w:cstheme="minorHAnsi"/>
                <w:sz w:val="22"/>
                <w:szCs w:val="22"/>
              </w:rPr>
            </w:pPr>
            <w:del w:id="8038" w:author="Hannah McSorley" w:date="2020-08-05T02:53:00Z">
              <w:r w:rsidRPr="002F4A36">
                <w:rPr>
                  <w:rFonts w:asciiTheme="minorHAnsi" w:hAnsiTheme="minorHAnsi" w:cstheme="minorHAnsi"/>
                  <w:sz w:val="22"/>
                  <w:szCs w:val="22"/>
                </w:rPr>
                <w:delText>0.4</w:delText>
              </w:r>
            </w:del>
          </w:p>
        </w:tc>
        <w:tc>
          <w:tcPr>
            <w:tcW w:w="0" w:type="auto"/>
          </w:tcPr>
          <w:p w14:paraId="7FC0CFF2" w14:textId="77777777" w:rsidR="00F77BDD" w:rsidRPr="002F4A36" w:rsidRDefault="006D238B" w:rsidP="002F4A36">
            <w:pPr>
              <w:spacing w:line="240" w:lineRule="auto"/>
              <w:jc w:val="right"/>
              <w:rPr>
                <w:del w:id="8039" w:author="Hannah McSorley" w:date="2020-08-05T02:53:00Z"/>
                <w:rFonts w:asciiTheme="minorHAnsi" w:hAnsiTheme="minorHAnsi" w:cstheme="minorHAnsi"/>
                <w:sz w:val="22"/>
                <w:szCs w:val="22"/>
              </w:rPr>
            </w:pPr>
            <w:del w:id="8040" w:author="Hannah McSorley" w:date="2020-08-05T02:53:00Z">
              <w:r w:rsidRPr="002F4A36">
                <w:rPr>
                  <w:rFonts w:asciiTheme="minorHAnsi" w:hAnsiTheme="minorHAnsi" w:cstheme="minorHAnsi"/>
                  <w:sz w:val="22"/>
                  <w:szCs w:val="22"/>
                </w:rPr>
                <w:delText>4.34</w:delText>
              </w:r>
            </w:del>
          </w:p>
        </w:tc>
        <w:tc>
          <w:tcPr>
            <w:tcW w:w="0" w:type="auto"/>
          </w:tcPr>
          <w:p w14:paraId="22F670AD" w14:textId="77777777" w:rsidR="00F77BDD" w:rsidRPr="002F4A36" w:rsidRDefault="006D238B" w:rsidP="002F4A36">
            <w:pPr>
              <w:spacing w:line="240" w:lineRule="auto"/>
              <w:jc w:val="right"/>
              <w:rPr>
                <w:del w:id="8041" w:author="Hannah McSorley" w:date="2020-08-05T02:53:00Z"/>
                <w:rFonts w:asciiTheme="minorHAnsi" w:hAnsiTheme="minorHAnsi" w:cstheme="minorHAnsi"/>
                <w:sz w:val="22"/>
                <w:szCs w:val="22"/>
              </w:rPr>
            </w:pPr>
            <w:del w:id="8042" w:author="Hannah McSorley" w:date="2020-08-05T02:53:00Z">
              <w:r w:rsidRPr="002F4A36">
                <w:rPr>
                  <w:rFonts w:asciiTheme="minorHAnsi" w:hAnsiTheme="minorHAnsi" w:cstheme="minorHAnsi"/>
                  <w:sz w:val="22"/>
                  <w:szCs w:val="22"/>
                </w:rPr>
                <w:delText>0.19</w:delText>
              </w:r>
            </w:del>
          </w:p>
        </w:tc>
      </w:tr>
      <w:tr w:rsidR="00F77BDD" w:rsidRPr="002F4A36" w14:paraId="2A1297D9" w14:textId="77777777" w:rsidTr="002F4A36">
        <w:trPr>
          <w:del w:id="8043" w:author="Hannah McSorley" w:date="2020-08-05T02:53:00Z"/>
        </w:trPr>
        <w:tc>
          <w:tcPr>
            <w:tcW w:w="0" w:type="auto"/>
          </w:tcPr>
          <w:p w14:paraId="290686B4" w14:textId="77777777" w:rsidR="00F77BDD" w:rsidRPr="002F4A36" w:rsidRDefault="006D238B" w:rsidP="002F4A36">
            <w:pPr>
              <w:spacing w:line="240" w:lineRule="auto"/>
              <w:rPr>
                <w:del w:id="8044" w:author="Hannah McSorley" w:date="2020-08-05T02:53:00Z"/>
                <w:rFonts w:asciiTheme="minorHAnsi" w:hAnsiTheme="minorHAnsi" w:cstheme="minorHAnsi"/>
                <w:sz w:val="22"/>
                <w:szCs w:val="22"/>
              </w:rPr>
            </w:pPr>
            <w:del w:id="8045" w:author="Hannah McSorley" w:date="2020-08-05T02:53:00Z">
              <w:r w:rsidRPr="002F4A36">
                <w:rPr>
                  <w:rFonts w:asciiTheme="minorHAnsi" w:hAnsiTheme="minorHAnsi" w:cstheme="minorHAnsi"/>
                  <w:sz w:val="22"/>
                  <w:szCs w:val="22"/>
                </w:rPr>
                <w:delText>all sites</w:delText>
              </w:r>
            </w:del>
          </w:p>
        </w:tc>
        <w:tc>
          <w:tcPr>
            <w:tcW w:w="0" w:type="auto"/>
          </w:tcPr>
          <w:p w14:paraId="7A6A77A3" w14:textId="77777777" w:rsidR="00F77BDD" w:rsidRPr="002F4A36" w:rsidRDefault="006D238B" w:rsidP="002F4A36">
            <w:pPr>
              <w:spacing w:line="240" w:lineRule="auto"/>
              <w:rPr>
                <w:del w:id="8046" w:author="Hannah McSorley" w:date="2020-08-05T02:53:00Z"/>
                <w:rFonts w:asciiTheme="minorHAnsi" w:hAnsiTheme="minorHAnsi" w:cstheme="minorHAnsi"/>
                <w:sz w:val="22"/>
                <w:szCs w:val="22"/>
              </w:rPr>
            </w:pPr>
            <w:del w:id="8047" w:author="Hannah McSorley" w:date="2020-08-05T02:53:00Z">
              <w:r w:rsidRPr="002F4A36">
                <w:rPr>
                  <w:rFonts w:asciiTheme="minorHAnsi" w:hAnsiTheme="minorHAnsi" w:cstheme="minorHAnsi"/>
                  <w:sz w:val="22"/>
                  <w:szCs w:val="22"/>
                </w:rPr>
                <w:delText>wet</w:delText>
              </w:r>
            </w:del>
          </w:p>
        </w:tc>
        <w:tc>
          <w:tcPr>
            <w:tcW w:w="0" w:type="auto"/>
          </w:tcPr>
          <w:p w14:paraId="617C96A8" w14:textId="77777777" w:rsidR="00F77BDD" w:rsidRPr="002F4A36" w:rsidRDefault="006D238B" w:rsidP="002F4A36">
            <w:pPr>
              <w:spacing w:line="240" w:lineRule="auto"/>
              <w:jc w:val="right"/>
              <w:rPr>
                <w:del w:id="8048" w:author="Hannah McSorley" w:date="2020-08-05T02:53:00Z"/>
                <w:rFonts w:asciiTheme="minorHAnsi" w:hAnsiTheme="minorHAnsi" w:cstheme="minorHAnsi"/>
                <w:sz w:val="22"/>
                <w:szCs w:val="22"/>
              </w:rPr>
            </w:pPr>
            <w:del w:id="8049" w:author="Hannah McSorley" w:date="2020-08-05T02:53:00Z">
              <w:r w:rsidRPr="002F4A36">
                <w:rPr>
                  <w:rFonts w:asciiTheme="minorHAnsi" w:hAnsiTheme="minorHAnsi" w:cstheme="minorHAnsi"/>
                  <w:sz w:val="22"/>
                  <w:szCs w:val="22"/>
                </w:rPr>
                <w:delText>279</w:delText>
              </w:r>
            </w:del>
          </w:p>
        </w:tc>
        <w:tc>
          <w:tcPr>
            <w:tcW w:w="0" w:type="auto"/>
          </w:tcPr>
          <w:p w14:paraId="03ACA159" w14:textId="77777777" w:rsidR="00F77BDD" w:rsidRPr="002F4A36" w:rsidRDefault="006D238B" w:rsidP="002F4A36">
            <w:pPr>
              <w:spacing w:line="240" w:lineRule="auto"/>
              <w:jc w:val="right"/>
              <w:rPr>
                <w:del w:id="8050" w:author="Hannah McSorley" w:date="2020-08-05T02:53:00Z"/>
                <w:rFonts w:asciiTheme="minorHAnsi" w:hAnsiTheme="minorHAnsi" w:cstheme="minorHAnsi"/>
                <w:sz w:val="22"/>
                <w:szCs w:val="22"/>
              </w:rPr>
            </w:pPr>
            <w:del w:id="8051" w:author="Hannah McSorley" w:date="2020-08-05T02:53:00Z">
              <w:r w:rsidRPr="002F4A36">
                <w:rPr>
                  <w:rFonts w:asciiTheme="minorHAnsi" w:hAnsiTheme="minorHAnsi" w:cstheme="minorHAnsi"/>
                  <w:sz w:val="22"/>
                  <w:szCs w:val="22"/>
                </w:rPr>
                <w:delText>6.2</w:delText>
              </w:r>
            </w:del>
          </w:p>
        </w:tc>
        <w:tc>
          <w:tcPr>
            <w:tcW w:w="0" w:type="auto"/>
          </w:tcPr>
          <w:p w14:paraId="10B67F8B" w14:textId="77777777" w:rsidR="00F77BDD" w:rsidRPr="002F4A36" w:rsidRDefault="006D238B" w:rsidP="002F4A36">
            <w:pPr>
              <w:spacing w:line="240" w:lineRule="auto"/>
              <w:jc w:val="right"/>
              <w:rPr>
                <w:del w:id="8052" w:author="Hannah McSorley" w:date="2020-08-05T02:53:00Z"/>
                <w:rFonts w:asciiTheme="minorHAnsi" w:hAnsiTheme="minorHAnsi" w:cstheme="minorHAnsi"/>
                <w:sz w:val="22"/>
                <w:szCs w:val="22"/>
              </w:rPr>
            </w:pPr>
            <w:del w:id="8053" w:author="Hannah McSorley" w:date="2020-08-05T02:53:00Z">
              <w:r w:rsidRPr="002F4A36">
                <w:rPr>
                  <w:rFonts w:asciiTheme="minorHAnsi" w:hAnsiTheme="minorHAnsi" w:cstheme="minorHAnsi"/>
                  <w:sz w:val="22"/>
                  <w:szCs w:val="22"/>
                </w:rPr>
                <w:delText>2.9</w:delText>
              </w:r>
            </w:del>
          </w:p>
        </w:tc>
        <w:tc>
          <w:tcPr>
            <w:tcW w:w="0" w:type="auto"/>
          </w:tcPr>
          <w:p w14:paraId="4447B16A" w14:textId="77777777" w:rsidR="00F77BDD" w:rsidRPr="002F4A36" w:rsidRDefault="006D238B" w:rsidP="002F4A36">
            <w:pPr>
              <w:spacing w:line="240" w:lineRule="auto"/>
              <w:jc w:val="right"/>
              <w:rPr>
                <w:del w:id="8054" w:author="Hannah McSorley" w:date="2020-08-05T02:53:00Z"/>
                <w:rFonts w:asciiTheme="minorHAnsi" w:hAnsiTheme="minorHAnsi" w:cstheme="minorHAnsi"/>
                <w:sz w:val="22"/>
                <w:szCs w:val="22"/>
              </w:rPr>
            </w:pPr>
            <w:del w:id="8055" w:author="Hannah McSorley" w:date="2020-08-05T02:53:00Z">
              <w:r w:rsidRPr="002F4A36">
                <w:rPr>
                  <w:rFonts w:asciiTheme="minorHAnsi" w:hAnsiTheme="minorHAnsi" w:cstheme="minorHAnsi"/>
                  <w:sz w:val="22"/>
                  <w:szCs w:val="22"/>
                </w:rPr>
                <w:delText>18.9</w:delText>
              </w:r>
            </w:del>
          </w:p>
        </w:tc>
        <w:tc>
          <w:tcPr>
            <w:tcW w:w="552" w:type="dxa"/>
          </w:tcPr>
          <w:p w14:paraId="0D6E1903" w14:textId="77777777" w:rsidR="00F77BDD" w:rsidRPr="002F4A36" w:rsidRDefault="006D238B" w:rsidP="002F4A36">
            <w:pPr>
              <w:spacing w:line="240" w:lineRule="auto"/>
              <w:jc w:val="right"/>
              <w:rPr>
                <w:del w:id="8056" w:author="Hannah McSorley" w:date="2020-08-05T02:53:00Z"/>
                <w:rFonts w:asciiTheme="minorHAnsi" w:hAnsiTheme="minorHAnsi" w:cstheme="minorHAnsi"/>
                <w:sz w:val="22"/>
                <w:szCs w:val="22"/>
              </w:rPr>
            </w:pPr>
            <w:del w:id="8057" w:author="Hannah McSorley" w:date="2020-08-05T02:53:00Z">
              <w:r w:rsidRPr="002F4A36">
                <w:rPr>
                  <w:rFonts w:asciiTheme="minorHAnsi" w:hAnsiTheme="minorHAnsi" w:cstheme="minorHAnsi"/>
                  <w:sz w:val="22"/>
                  <w:szCs w:val="22"/>
                </w:rPr>
                <w:delText>7.6</w:delText>
              </w:r>
            </w:del>
          </w:p>
        </w:tc>
        <w:tc>
          <w:tcPr>
            <w:tcW w:w="1350" w:type="dxa"/>
          </w:tcPr>
          <w:p w14:paraId="53C231F9" w14:textId="77777777" w:rsidR="00F77BDD" w:rsidRPr="002F4A36" w:rsidRDefault="006D238B" w:rsidP="002F4A36">
            <w:pPr>
              <w:spacing w:line="240" w:lineRule="auto"/>
              <w:jc w:val="right"/>
              <w:rPr>
                <w:del w:id="8058" w:author="Hannah McSorley" w:date="2020-08-05T02:53:00Z"/>
                <w:rFonts w:asciiTheme="minorHAnsi" w:hAnsiTheme="minorHAnsi" w:cstheme="minorHAnsi"/>
                <w:sz w:val="22"/>
                <w:szCs w:val="22"/>
              </w:rPr>
            </w:pPr>
            <w:del w:id="8059" w:author="Hannah McSorley" w:date="2020-08-05T02:53:00Z">
              <w:r w:rsidRPr="002F4A36">
                <w:rPr>
                  <w:rFonts w:asciiTheme="minorHAnsi" w:hAnsiTheme="minorHAnsi" w:cstheme="minorHAnsi"/>
                  <w:sz w:val="22"/>
                  <w:szCs w:val="22"/>
                </w:rPr>
                <w:delText>3.7</w:delText>
              </w:r>
            </w:del>
          </w:p>
        </w:tc>
        <w:tc>
          <w:tcPr>
            <w:tcW w:w="0" w:type="auto"/>
          </w:tcPr>
          <w:p w14:paraId="5C040BE6" w14:textId="77777777" w:rsidR="00F77BDD" w:rsidRPr="002F4A36" w:rsidRDefault="006D238B" w:rsidP="002F4A36">
            <w:pPr>
              <w:spacing w:line="240" w:lineRule="auto"/>
              <w:jc w:val="right"/>
              <w:rPr>
                <w:del w:id="8060" w:author="Hannah McSorley" w:date="2020-08-05T02:53:00Z"/>
                <w:rFonts w:asciiTheme="minorHAnsi" w:hAnsiTheme="minorHAnsi" w:cstheme="minorHAnsi"/>
                <w:sz w:val="22"/>
                <w:szCs w:val="22"/>
              </w:rPr>
            </w:pPr>
            <w:del w:id="8061" w:author="Hannah McSorley" w:date="2020-08-05T02:53:00Z">
              <w:r w:rsidRPr="002F4A36">
                <w:rPr>
                  <w:rFonts w:asciiTheme="minorHAnsi" w:hAnsiTheme="minorHAnsi" w:cstheme="minorHAnsi"/>
                  <w:sz w:val="22"/>
                  <w:szCs w:val="22"/>
                </w:rPr>
                <w:delText>1.1</w:delText>
              </w:r>
            </w:del>
          </w:p>
        </w:tc>
        <w:tc>
          <w:tcPr>
            <w:tcW w:w="0" w:type="auto"/>
          </w:tcPr>
          <w:p w14:paraId="22496CB8" w14:textId="77777777" w:rsidR="00F77BDD" w:rsidRPr="002F4A36" w:rsidRDefault="006D238B" w:rsidP="002F4A36">
            <w:pPr>
              <w:spacing w:line="240" w:lineRule="auto"/>
              <w:jc w:val="right"/>
              <w:rPr>
                <w:del w:id="8062" w:author="Hannah McSorley" w:date="2020-08-05T02:53:00Z"/>
                <w:rFonts w:asciiTheme="minorHAnsi" w:hAnsiTheme="minorHAnsi" w:cstheme="minorHAnsi"/>
                <w:sz w:val="22"/>
                <w:szCs w:val="22"/>
              </w:rPr>
            </w:pPr>
            <w:del w:id="8063" w:author="Hannah McSorley" w:date="2020-08-05T02:53:00Z">
              <w:r w:rsidRPr="002F4A36">
                <w:rPr>
                  <w:rFonts w:asciiTheme="minorHAnsi" w:hAnsiTheme="minorHAnsi" w:cstheme="minorHAnsi"/>
                  <w:sz w:val="22"/>
                  <w:szCs w:val="22"/>
                </w:rPr>
                <w:delText>4.39</w:delText>
              </w:r>
            </w:del>
          </w:p>
        </w:tc>
        <w:tc>
          <w:tcPr>
            <w:tcW w:w="0" w:type="auto"/>
          </w:tcPr>
          <w:p w14:paraId="75DC937A" w14:textId="77777777" w:rsidR="00F77BDD" w:rsidRPr="002F4A36" w:rsidRDefault="006D238B" w:rsidP="002F4A36">
            <w:pPr>
              <w:spacing w:line="240" w:lineRule="auto"/>
              <w:jc w:val="right"/>
              <w:rPr>
                <w:del w:id="8064" w:author="Hannah McSorley" w:date="2020-08-05T02:53:00Z"/>
                <w:rFonts w:asciiTheme="minorHAnsi" w:hAnsiTheme="minorHAnsi" w:cstheme="minorHAnsi"/>
                <w:sz w:val="22"/>
                <w:szCs w:val="22"/>
              </w:rPr>
            </w:pPr>
            <w:del w:id="8065" w:author="Hannah McSorley" w:date="2020-08-05T02:53:00Z">
              <w:r w:rsidRPr="002F4A36">
                <w:rPr>
                  <w:rFonts w:asciiTheme="minorHAnsi" w:hAnsiTheme="minorHAnsi" w:cstheme="minorHAnsi"/>
                  <w:sz w:val="22"/>
                  <w:szCs w:val="22"/>
                </w:rPr>
                <w:delText>0.34</w:delText>
              </w:r>
            </w:del>
          </w:p>
        </w:tc>
      </w:tr>
    </w:tbl>
    <w:p w14:paraId="2658224C" w14:textId="77777777" w:rsidR="00F77BDD" w:rsidRDefault="006D238B">
      <w:pPr>
        <w:rPr>
          <w:del w:id="8066" w:author="Hannah McSorley" w:date="2020-08-05T02:53:00Z"/>
        </w:rPr>
      </w:pPr>
      <w:del w:id="8067" w:author="Hannah McSorley" w:date="2020-08-05T02:53:00Z">
        <w:r>
          <w:delText> </w:delText>
        </w:r>
      </w:del>
    </w:p>
    <w:p w14:paraId="1E287582" w14:textId="77777777" w:rsidR="00F77BDD" w:rsidRDefault="006D238B" w:rsidP="002F4A36">
      <w:pPr>
        <w:spacing w:line="240" w:lineRule="auto"/>
        <w:rPr>
          <w:del w:id="8068" w:author="Hannah McSorley" w:date="2020-08-05T02:53:00Z"/>
        </w:rPr>
      </w:pPr>
      <w:del w:id="8069" w:author="Hannah McSorley" w:date="2020-08-05T02:53:00Z">
        <w:r>
          <w:rPr>
            <w:noProof/>
            <w:lang w:val="en-CA" w:eastAsia="en-CA"/>
          </w:rPr>
          <w:drawing>
            <wp:inline distT="0" distB="0" distL="0" distR="0" wp14:anchorId="49AA1E6E" wp14:editId="1E5E39DB">
              <wp:extent cx="5504749" cy="6880936"/>
              <wp:effectExtent l="0" t="0" r="0" b="0"/>
              <wp:docPr id="208" name="Picture" descr="Figure 20:  Sample results over the dry and wet seasons for DOC (as NPOC, mg/L) concentrations and indicators of NOM aromaticity and molecular size: SAC254(m-1), SUVA (L mg-1 m-1),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NOM-DOC_boxplots-by-season.png"/>
                      <pic:cNvPicPr>
                        <a:picLocks noChangeAspect="1" noChangeArrowheads="1"/>
                      </pic:cNvPicPr>
                    </pic:nvPicPr>
                    <pic:blipFill>
                      <a:blip r:embed="rId41"/>
                      <a:stretch>
                        <a:fillRect/>
                      </a:stretch>
                    </pic:blipFill>
                    <pic:spPr bwMode="auto">
                      <a:xfrm>
                        <a:off x="0" y="0"/>
                        <a:ext cx="5504749" cy="6880936"/>
                      </a:xfrm>
                      <a:prstGeom prst="rect">
                        <a:avLst/>
                      </a:prstGeom>
                      <a:noFill/>
                      <a:ln w="9525">
                        <a:noFill/>
                        <a:headEnd/>
                        <a:tailEnd/>
                      </a:ln>
                    </pic:spPr>
                  </pic:pic>
                </a:graphicData>
              </a:graphic>
            </wp:inline>
          </w:drawing>
        </w:r>
      </w:del>
    </w:p>
    <w:p w14:paraId="1130C309" w14:textId="77777777" w:rsidR="00F77BDD" w:rsidRDefault="006D238B" w:rsidP="002F4A36">
      <w:pPr>
        <w:spacing w:line="240" w:lineRule="auto"/>
        <w:rPr>
          <w:del w:id="8070" w:author="Hannah McSorley" w:date="2020-08-05T02:53:00Z"/>
        </w:rPr>
      </w:pPr>
      <w:del w:id="8071" w:author="Hannah McSorley" w:date="2020-08-05T02:53:00Z">
        <w:r w:rsidRPr="005C6396">
          <w:rPr>
            <w:highlight w:val="cyan"/>
          </w:rPr>
          <w:delText xml:space="preserve">Figure 20:  </w:delText>
        </w:r>
        <w:r w:rsidRPr="005C6396">
          <w:rPr>
            <w:i/>
            <w:highlight w:val="cyan"/>
          </w:rPr>
          <w:delText>Sample results over the dry and wet seasons for DOC (as NPOC, mg/L) concentrations and indicators of NOM aromaticity and molecular size: SAC</w:delText>
        </w:r>
        <w:r w:rsidRPr="005C6396">
          <w:rPr>
            <w:i/>
            <w:highlight w:val="cyan"/>
            <w:vertAlign w:val="subscript"/>
          </w:rPr>
          <w:delText>254</w:delText>
        </w:r>
        <w:r w:rsidRPr="005C6396">
          <w:rPr>
            <w:i/>
            <w:highlight w:val="cyan"/>
          </w:rPr>
          <w:delText>(m</w:delText>
        </w:r>
        <w:r w:rsidRPr="005C6396">
          <w:rPr>
            <w:i/>
            <w:highlight w:val="cyan"/>
            <w:vertAlign w:val="superscript"/>
          </w:rPr>
          <w:delText>-1</w:delText>
        </w:r>
        <w:r w:rsidRPr="005C6396">
          <w:rPr>
            <w:i/>
            <w:highlight w:val="cyan"/>
          </w:rPr>
          <w:delText>), SUVA (L mg</w:delText>
        </w:r>
        <w:r w:rsidRPr="005C6396">
          <w:rPr>
            <w:i/>
            <w:highlight w:val="cyan"/>
            <w:vertAlign w:val="superscript"/>
          </w:rPr>
          <w:delText>-1</w:delText>
        </w:r>
        <w:r w:rsidRPr="005C6396">
          <w:rPr>
            <w:i/>
            <w:highlight w:val="cyan"/>
          </w:rPr>
          <w:delText xml:space="preserve"> m</w:delText>
        </w:r>
        <w:r w:rsidRPr="005C6396">
          <w:rPr>
            <w:i/>
            <w:highlight w:val="cyan"/>
            <w:vertAlign w:val="superscript"/>
          </w:rPr>
          <w:delText>-1</w:delText>
        </w:r>
        <w:r w:rsidRPr="005C6396">
          <w:rPr>
            <w:i/>
            <w:highlight w:val="cyan"/>
          </w:rPr>
          <w:delText>), E</w:delText>
        </w:r>
        <w:r w:rsidRPr="005C6396">
          <w:rPr>
            <w:i/>
            <w:highlight w:val="cyan"/>
            <w:vertAlign w:val="subscript"/>
          </w:rPr>
          <w:delText>2</w:delText>
        </w:r>
        <w:r w:rsidRPr="005C6396">
          <w:rPr>
            <w:i/>
            <w:highlight w:val="cyan"/>
          </w:rPr>
          <w:delText>:</w:delText>
        </w:r>
        <w:commentRangeStart w:id="8072"/>
        <w:r w:rsidRPr="005C6396">
          <w:rPr>
            <w:i/>
            <w:highlight w:val="cyan"/>
          </w:rPr>
          <w:delText>E</w:delText>
        </w:r>
        <w:r w:rsidRPr="005C6396">
          <w:rPr>
            <w:i/>
            <w:highlight w:val="cyan"/>
            <w:vertAlign w:val="subscript"/>
          </w:rPr>
          <w:delText>3</w:delText>
        </w:r>
        <w:commentRangeEnd w:id="8072"/>
        <w:r w:rsidR="005C6396">
          <w:rPr>
            <w:rStyle w:val="CommentReference"/>
          </w:rPr>
          <w:commentReference w:id="8072"/>
        </w:r>
        <w:r w:rsidRPr="005C6396">
          <w:rPr>
            <w:i/>
            <w:highlight w:val="cyan"/>
          </w:rPr>
          <w:delText>.</w:delText>
        </w:r>
      </w:del>
    </w:p>
    <w:p w14:paraId="16B6FCB3" w14:textId="77777777" w:rsidR="00F77BDD" w:rsidRDefault="006D238B">
      <w:pPr>
        <w:rPr>
          <w:del w:id="8073" w:author="Hannah McSorley" w:date="2020-08-05T02:53:00Z"/>
        </w:rPr>
      </w:pPr>
      <w:del w:id="8074" w:author="Hannah McSorley" w:date="2020-08-05T02:53:00Z">
        <w:r>
          <w:delText> </w:delText>
        </w:r>
      </w:del>
    </w:p>
    <w:p w14:paraId="3414B259" w14:textId="54342F2C" w:rsidR="00D3555D" w:rsidRDefault="006D238B">
      <w:commentRangeStart w:id="8075"/>
      <w:del w:id="8076" w:author="Hannah McSorley" w:date="2020-08-05T02:53:00Z">
        <w:r w:rsidRPr="005C6396">
          <w:rPr>
            <w:highlight w:val="cyan"/>
          </w:rPr>
          <w:delText>The</w:delText>
        </w:r>
        <w:commentRangeEnd w:id="8075"/>
        <w:r w:rsidR="005C6396">
          <w:rPr>
            <w:rStyle w:val="CommentReference"/>
          </w:rPr>
          <w:commentReference w:id="8075"/>
        </w:r>
        <w:r>
          <w:delText xml:space="preserve"> spectral indices </w:delText>
        </w:r>
      </w:del>
      <w:ins w:id="8077" w:author="Hannah McSorley" w:date="2020-08-05T02:53:00Z">
        <w:r w:rsidR="005D6F31">
          <w:t xml:space="preserve"> and E</w:t>
        </w:r>
        <w:r w:rsidR="005D6F31">
          <w:rPr>
            <w:vertAlign w:val="subscript"/>
          </w:rPr>
          <w:t>2</w:t>
        </w:r>
        <w:r w:rsidR="005D6F31">
          <w:t>:E</w:t>
        </w:r>
        <w:r w:rsidR="005D6F31">
          <w:rPr>
            <w:vertAlign w:val="subscript"/>
          </w:rPr>
          <w:t>3</w:t>
        </w:r>
        <w:r w:rsidR="005D6F31">
          <w:t xml:space="preserve"> </w:t>
        </w:r>
      </w:ins>
      <w:r w:rsidR="005D6F31">
        <w:t xml:space="preserve">indicated that, during the dry-season, Weeks </w:t>
      </w:r>
      <w:del w:id="8078" w:author="Hannah McSorley" w:date="2020-08-05T02:53:00Z">
        <w:r>
          <w:delText>(site 1)</w:delText>
        </w:r>
      </w:del>
      <w:ins w:id="8079" w:author="Hannah McSorley" w:date="2020-08-05T02:53:00Z">
        <w:r w:rsidR="005D6F31">
          <w:t>creek</w:t>
        </w:r>
      </w:ins>
      <w:r w:rsidR="005D6F31">
        <w:t xml:space="preserve"> had much greater aromaticity compared to the other sites</w:t>
      </w:r>
      <w:del w:id="8080" w:author="Hannah McSorley" w:date="2020-08-05T02:53:00Z">
        <w:r>
          <w:delText xml:space="preserve"> – this may have been</w:delText>
        </w:r>
      </w:del>
      <w:ins w:id="8081" w:author="Hannah McSorley" w:date="2020-08-05T02:53:00Z">
        <w:r w:rsidR="005D6F31">
          <w:t>, which was likely</w:t>
        </w:r>
      </w:ins>
      <w:r w:rsidR="005D6F31">
        <w:t xml:space="preserve"> due to inputs from Weeks Lake and its surrounding wetlands. </w:t>
      </w:r>
      <w:commentRangeEnd w:id="6588"/>
      <w:r w:rsidR="00666FAE">
        <w:rPr>
          <w:rStyle w:val="CommentReference"/>
        </w:rPr>
        <w:commentReference w:id="6588"/>
      </w:r>
      <w:r w:rsidR="005D6F31">
        <w:t>Aside from the highly aromatic character of NOM observed at Weeks in the dry months, E</w:t>
      </w:r>
      <w:r w:rsidR="005D6F31">
        <w:rPr>
          <w:vertAlign w:val="subscript"/>
        </w:rPr>
        <w:t>2</w:t>
      </w:r>
      <w:r w:rsidR="005D6F31">
        <w:t>:E</w:t>
      </w:r>
      <w:r w:rsidR="005D6F31">
        <w:rPr>
          <w:vertAlign w:val="subscript"/>
        </w:rPr>
        <w:t>3</w:t>
      </w:r>
      <w:r w:rsidR="005D6F31">
        <w:t xml:space="preserve"> 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 </w:t>
      </w:r>
      <w:del w:id="8082" w:author="Hannah McSorley" w:date="2020-08-05T02:53:00Z">
        <w:r>
          <w:delText>20</w:delText>
        </w:r>
      </w:del>
      <w:ins w:id="8083" w:author="Hannah McSorley" w:date="2020-08-05T02:53:00Z">
        <w:r w:rsidR="005D6F31">
          <w:t>15</w:t>
        </w:r>
      </w:ins>
      <w:r w:rsidR="005D6F31">
        <w:t>). SAC</w:t>
      </w:r>
      <w:r w:rsidR="005D6F31">
        <w:rPr>
          <w:vertAlign w:val="subscript"/>
        </w:rPr>
        <w:t>254</w:t>
      </w:r>
      <w:r w:rsidR="005D6F31">
        <w:t xml:space="preserve"> showed a similar increase in aromatic character from headwaters to mouth during the dry season, albeit the trend </w:t>
      </w:r>
      <w:commentRangeStart w:id="8084"/>
      <w:r w:rsidR="005D6F31">
        <w:t>was</w:t>
      </w:r>
      <w:commentRangeEnd w:id="8084"/>
      <w:r w:rsidR="00BC3621">
        <w:rPr>
          <w:rStyle w:val="CommentReference"/>
        </w:rPr>
        <w:commentReference w:id="8084"/>
      </w:r>
      <w:r w:rsidR="005D6F31">
        <w:t xml:space="preserve"> less pronounced and there was a larger difference between Chris</w:t>
      </w:r>
      <w:r w:rsidR="00DD4C81">
        <w:t xml:space="preserve"> </w:t>
      </w:r>
      <w:proofErr w:type="spellStart"/>
      <w:r w:rsidR="00DD4C81">
        <w:t>c</w:t>
      </w:r>
      <w:r w:rsidR="005D6F31">
        <w:t>rk</w:t>
      </w:r>
      <w:proofErr w:type="spellEnd"/>
      <w:r w:rsidR="005D6F31">
        <w:t xml:space="preserve"> and Leech</w:t>
      </w:r>
      <w:r w:rsidR="00DD4C81">
        <w:t>-h</w:t>
      </w:r>
      <w:r w:rsidR="005D6F31">
        <w:t>ead in SAC</w:t>
      </w:r>
      <w:r w:rsidR="005D6F31">
        <w:rPr>
          <w:vertAlign w:val="subscript"/>
        </w:rPr>
        <w:t>254</w:t>
      </w:r>
      <w:r w:rsidR="005D6F31">
        <w:t xml:space="preserve"> than in E</w:t>
      </w:r>
      <w:r w:rsidR="005D6F31">
        <w:rPr>
          <w:vertAlign w:val="subscript"/>
        </w:rPr>
        <w:t>2</w:t>
      </w:r>
      <w:r w:rsidR="005D6F31">
        <w:t>:E</w:t>
      </w:r>
      <w:r w:rsidR="005D6F31">
        <w:rPr>
          <w:vertAlign w:val="subscript"/>
        </w:rPr>
        <w:t>3</w:t>
      </w:r>
      <w:r w:rsidR="005D6F31">
        <w:t xml:space="preserve">. </w:t>
      </w:r>
      <w:del w:id="8085" w:author="Hannah McSorley" w:date="2020-08-05T02:53:00Z">
        <w:r>
          <w:delText>SUVA</w:delText>
        </w:r>
        <w:r>
          <w:rPr>
            <w:vertAlign w:val="subscript"/>
          </w:rPr>
          <w:delText>254</w:delText>
        </w:r>
        <w:r>
          <w:delText>, as could be expected, displayed a combination of DOC and SAC</w:delText>
        </w:r>
        <w:r>
          <w:rPr>
            <w:vertAlign w:val="subscript"/>
          </w:rPr>
          <w:delText>254</w:delText>
        </w:r>
        <w:r>
          <w:delText xml:space="preserve"> trends.</w:delText>
        </w:r>
      </w:del>
      <w:ins w:id="8086" w:author="Hannah McSorley" w:date="2020-08-05T02:53:00Z">
        <w:r w:rsidR="005D6F31">
          <w:t xml:space="preserve">As </w:t>
        </w:r>
        <w:del w:id="8087" w:author="Bill Floyd" w:date="2020-08-06T14:31:00Z">
          <w:r w:rsidR="005D6F31" w:rsidDel="00666FAE">
            <w:delText>we know from</w:delText>
          </w:r>
        </w:del>
      </w:ins>
      <w:ins w:id="8088" w:author="Bill Floyd" w:date="2020-08-06T14:31:00Z">
        <w:r w:rsidR="00666FAE">
          <w:t>described in</w:t>
        </w:r>
      </w:ins>
      <w:ins w:id="8089" w:author="Hannah McSorley" w:date="2020-08-05T02:53:00Z">
        <w:r w:rsidR="005D6F31">
          <w:t xml:space="preserve"> Chapter 3,</w:t>
        </w:r>
      </w:ins>
      <w:r w:rsidR="005D6F31">
        <w:t xml:space="preserve"> DOC concentrations decreased from headwaters to mouth in both the wet and dry seasons, with the greatest </w:t>
      </w:r>
      <w:ins w:id="8090" w:author="Hannah McSorley" w:date="2020-08-05T02:53:00Z">
        <w:r w:rsidR="005D6F31">
          <w:t xml:space="preserve">dry-season </w:t>
        </w:r>
      </w:ins>
      <w:r w:rsidR="005D6F31">
        <w:t>variance at the head (Weeks) and mouth (Tunnel).</w:t>
      </w:r>
    </w:p>
    <w:p w14:paraId="190AD4C7" w14:textId="77777777" w:rsidR="00D3555D" w:rsidRDefault="005D6F31">
      <w:r>
        <w:t> </w:t>
      </w:r>
    </w:p>
    <w:p w14:paraId="1E190D20" w14:textId="77777777" w:rsidR="00F77BDD" w:rsidRDefault="006D238B">
      <w:pPr>
        <w:rPr>
          <w:del w:id="8091" w:author="Hannah McSorley" w:date="2020-08-05T02:53:00Z"/>
        </w:rPr>
      </w:pPr>
      <w:del w:id="8092" w:author="Hannah McSorley" w:date="2020-08-05T02:53:00Z">
        <w:r>
          <w:lastRenderedPageBreak/>
          <w:delText xml:space="preserve">In the wet season, there was a spatial decrease in NOM aromaticity from headwaters to the Tunnel. In the headwater streams (sites 1 &amp; 2), wet season NOM character was more aromatic at Weeks but had a broader range in spectral indices values at ChrisCrk. </w:delText>
        </w:r>
        <w:commentRangeStart w:id="8093"/>
        <w:r>
          <w:delText>The River continuum concept predicts greater NOM diversity in headwaters than in higher order streams; these results only partially agree with that RCC concept and it appears that the wetland-dominated sub-basin (Weeks) had much more consistent NOM character than the ChrisCrk headwater stream. The longitudinal decrease in aromatic NOM character could have been an affect of dilution during the wet season. Of the main tributaries to the Leech River mainstem, CraggCrk had less aromatic character than WestLeech.</w:delText>
        </w:r>
        <w:commentRangeEnd w:id="8093"/>
        <w:r w:rsidR="00BC3621">
          <w:rPr>
            <w:rStyle w:val="CommentReference"/>
          </w:rPr>
          <w:commentReference w:id="8093"/>
        </w:r>
      </w:del>
    </w:p>
    <w:p w14:paraId="4F91A4F8" w14:textId="77777777" w:rsidR="00D3555D" w:rsidRPr="00AD2AB7" w:rsidRDefault="005D6F31" w:rsidP="00AD2AB7">
      <w:pPr>
        <w:spacing w:line="276" w:lineRule="auto"/>
        <w:rPr>
          <w:ins w:id="8094" w:author="Hannah McSorley" w:date="2020-08-05T02:53:00Z"/>
          <w:rFonts w:asciiTheme="minorHAnsi" w:hAnsiTheme="minorHAnsi" w:cstheme="minorHAnsi"/>
        </w:rPr>
      </w:pPr>
      <w:ins w:id="8095" w:author="Hannah McSorley" w:date="2020-08-05T02:53:00Z">
        <w:r w:rsidRPr="00AD2AB7">
          <w:rPr>
            <w:rFonts w:asciiTheme="minorHAnsi" w:hAnsiTheme="minorHAnsi" w:cstheme="minorHAnsi"/>
            <w:noProof/>
            <w:lang w:val="en-CA" w:eastAsia="en-CA"/>
          </w:rPr>
          <w:drawing>
            <wp:inline distT="0" distB="0" distL="0" distR="0" wp14:anchorId="594CC0A5" wp14:editId="708750A1">
              <wp:extent cx="5504749" cy="5504749"/>
              <wp:effectExtent l="0" t="0" r="0" b="0"/>
              <wp:docPr id="15" name="Picture" descr="Figure 15:  Sample results over the dry and wet seasons for dissolved organic carbon (DOC) concentrations, specific absorbance coefficient at 254 nm (SAC254, m-1), and the quotient of SAC250/SAC365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42"/>
                      <a:stretch>
                        <a:fillRect/>
                      </a:stretch>
                    </pic:blipFill>
                    <pic:spPr bwMode="auto">
                      <a:xfrm>
                        <a:off x="0" y="0"/>
                        <a:ext cx="5504749" cy="5504749"/>
                      </a:xfrm>
                      <a:prstGeom prst="rect">
                        <a:avLst/>
                      </a:prstGeom>
                      <a:noFill/>
                      <a:ln w="9525">
                        <a:noFill/>
                        <a:headEnd/>
                        <a:tailEnd/>
                      </a:ln>
                    </pic:spPr>
                  </pic:pic>
                </a:graphicData>
              </a:graphic>
            </wp:inline>
          </w:drawing>
        </w:r>
      </w:ins>
    </w:p>
    <w:p w14:paraId="21728D4C" w14:textId="77777777" w:rsidR="00D3555D" w:rsidRPr="00AD2AB7" w:rsidRDefault="005D6F31" w:rsidP="00AD2AB7">
      <w:pPr>
        <w:spacing w:line="276" w:lineRule="auto"/>
        <w:rPr>
          <w:ins w:id="8096" w:author="Hannah McSorley" w:date="2020-08-05T02:53:00Z"/>
          <w:rFonts w:asciiTheme="minorHAnsi" w:hAnsiTheme="minorHAnsi" w:cstheme="minorHAnsi"/>
        </w:rPr>
      </w:pPr>
      <w:ins w:id="8097" w:author="Hannah McSorley" w:date="2020-08-05T02:53:00Z">
        <w:r w:rsidRPr="00AD2AB7">
          <w:rPr>
            <w:rFonts w:asciiTheme="minorHAnsi" w:hAnsiTheme="minorHAnsi" w:cstheme="minorHAnsi"/>
          </w:rPr>
          <w:t xml:space="preserve">Figure 15:  Sample results over the dry and wet seasons for dissolved organic carbon (DOC) </w:t>
        </w:r>
        <w:commentRangeStart w:id="8098"/>
        <w:r w:rsidRPr="00AD2AB7">
          <w:rPr>
            <w:rFonts w:asciiTheme="minorHAnsi" w:hAnsiTheme="minorHAnsi" w:cstheme="minorHAnsi"/>
          </w:rPr>
          <w:t>concentrations</w:t>
        </w:r>
      </w:ins>
      <w:commentRangeEnd w:id="8098"/>
      <w:r w:rsidR="00666FAE">
        <w:rPr>
          <w:rStyle w:val="CommentReference"/>
        </w:rPr>
        <w:commentReference w:id="8098"/>
      </w:r>
      <w:ins w:id="8099" w:author="Hannah McSorley" w:date="2020-08-05T02:53:00Z">
        <w:r w:rsidRPr="00AD2AB7">
          <w:rPr>
            <w:rFonts w:asciiTheme="minorHAnsi" w:hAnsiTheme="minorHAnsi" w:cstheme="minorHAnsi"/>
          </w:rPr>
          <w:t>, specific absorbance coefficient at 254 nm (SAC</w:t>
        </w:r>
        <w:r w:rsidRPr="00AD2AB7">
          <w:rPr>
            <w:rFonts w:asciiTheme="minorHAnsi" w:hAnsiTheme="minorHAnsi" w:cstheme="minorHAnsi"/>
            <w:vertAlign w:val="subscript"/>
          </w:rPr>
          <w:t>254</w:t>
        </w:r>
        <w:r w:rsidRPr="00AD2AB7">
          <w:rPr>
            <w:rFonts w:asciiTheme="minorHAnsi" w:hAnsiTheme="minorHAnsi" w:cstheme="minorHAnsi"/>
          </w:rPr>
          <w:t>, m</w:t>
        </w:r>
        <w:r w:rsidRPr="00AD2AB7">
          <w:rPr>
            <w:rFonts w:asciiTheme="minorHAnsi" w:hAnsiTheme="minorHAnsi" w:cstheme="minorHAnsi"/>
            <w:vertAlign w:val="superscript"/>
          </w:rPr>
          <w:t>-1</w:t>
        </w:r>
        <w:r w:rsidRPr="00AD2AB7">
          <w:rPr>
            <w:rFonts w:asciiTheme="minorHAnsi" w:hAnsiTheme="minorHAnsi" w:cstheme="minorHAnsi"/>
          </w:rPr>
          <w:t>), and the quotient of SAC</w:t>
        </w:r>
        <w:r w:rsidRPr="00AD2AB7">
          <w:rPr>
            <w:rFonts w:asciiTheme="minorHAnsi" w:hAnsiTheme="minorHAnsi" w:cstheme="minorHAnsi"/>
            <w:vertAlign w:val="subscript"/>
          </w:rPr>
          <w:t>250</w:t>
        </w:r>
        <w:r w:rsidRPr="00AD2AB7">
          <w:rPr>
            <w:rFonts w:asciiTheme="minorHAnsi" w:hAnsiTheme="minorHAnsi" w:cstheme="minorHAnsi"/>
          </w:rPr>
          <w:t>/SAC</w:t>
        </w:r>
        <w:r w:rsidRPr="00AD2AB7">
          <w:rPr>
            <w:rFonts w:asciiTheme="minorHAnsi" w:hAnsiTheme="minorHAnsi" w:cstheme="minorHAnsi"/>
            <w:vertAlign w:val="subscript"/>
          </w:rPr>
          <w:t>365</w:t>
        </w:r>
        <w:r w:rsidRPr="00AD2AB7">
          <w:rPr>
            <w:rFonts w:asciiTheme="minorHAnsi" w:hAnsiTheme="minorHAnsi" w:cstheme="minorHAnsi"/>
          </w:rPr>
          <w:t xml:space="preserve"> (E</w:t>
        </w:r>
        <w:r w:rsidRPr="00AD2AB7">
          <w:rPr>
            <w:rFonts w:asciiTheme="minorHAnsi" w:hAnsiTheme="minorHAnsi" w:cstheme="minorHAnsi"/>
            <w:vertAlign w:val="subscript"/>
          </w:rPr>
          <w:t>2</w:t>
        </w:r>
        <w:r w:rsidRPr="00AD2AB7">
          <w:rPr>
            <w:rFonts w:asciiTheme="minorHAnsi" w:hAnsiTheme="minorHAnsi" w:cstheme="minorHAnsi"/>
          </w:rPr>
          <w:t>:E</w:t>
        </w:r>
        <w:r w:rsidRPr="00AD2AB7">
          <w:rPr>
            <w:rFonts w:asciiTheme="minorHAnsi" w:hAnsiTheme="minorHAnsi" w:cstheme="minorHAnsi"/>
            <w:vertAlign w:val="subscript"/>
          </w:rPr>
          <w:t>3</w:t>
        </w:r>
        <w:r w:rsidRPr="00AD2AB7">
          <w:rPr>
            <w:rFonts w:asciiTheme="minorHAnsi" w:hAnsiTheme="minorHAnsi" w:cstheme="minorHAnsi"/>
          </w:rPr>
          <w:t>).</w:t>
        </w:r>
      </w:ins>
    </w:p>
    <w:p w14:paraId="42A34FDC" w14:textId="77777777" w:rsidR="00D3555D" w:rsidRDefault="005D6F31">
      <w:pPr>
        <w:rPr>
          <w:ins w:id="8100" w:author="Hannah McSorley" w:date="2020-08-05T02:53:00Z"/>
        </w:rPr>
      </w:pPr>
      <w:ins w:id="8101" w:author="Hannah McSorley" w:date="2020-08-05T02:53:00Z">
        <w:r>
          <w:t> </w:t>
        </w:r>
      </w:ins>
    </w:p>
    <w:p w14:paraId="0E3B8E0E" w14:textId="77777777" w:rsidR="00D3555D" w:rsidRDefault="005D6F31">
      <w:pPr>
        <w:rPr>
          <w:ins w:id="8102" w:author="Hannah McSorley" w:date="2020-08-05T02:53:00Z"/>
        </w:rPr>
      </w:pPr>
      <w:commentRangeStart w:id="8103"/>
      <w:ins w:id="8104" w:author="Hannah McSorley" w:date="2020-08-05T02:53:00Z">
        <w:r>
          <w:t xml:space="preserve">Beyond spatial &amp; seasonal patterns in NOM variables, the top four most important VIM predictors were evaluated individually for each </w:t>
        </w:r>
        <w:proofErr w:type="spellStart"/>
        <w:r>
          <w:t>predictant</w:t>
        </w:r>
        <w:proofErr w:type="spellEnd"/>
        <w:r>
          <w:t>.</w:t>
        </w:r>
      </w:ins>
      <w:commentRangeEnd w:id="8103"/>
      <w:r w:rsidR="00666FAE">
        <w:rPr>
          <w:rStyle w:val="CommentReference"/>
        </w:rPr>
        <w:commentReference w:id="8103"/>
      </w:r>
    </w:p>
    <w:p w14:paraId="1DC56E7A" w14:textId="77777777" w:rsidR="00D3555D" w:rsidRDefault="005D6F31">
      <w:pPr>
        <w:rPr>
          <w:ins w:id="8105" w:author="Hannah McSorley" w:date="2020-08-05T02:53:00Z"/>
        </w:rPr>
      </w:pPr>
      <w:ins w:id="8106" w:author="Hannah McSorley" w:date="2020-08-05T02:53:00Z">
        <w:r>
          <w:t> </w:t>
        </w:r>
      </w:ins>
    </w:p>
    <w:p w14:paraId="3A2C0B6C" w14:textId="119AEBD0" w:rsidR="00D3555D" w:rsidRDefault="005D6F31">
      <w:pPr>
        <w:pStyle w:val="Heading4"/>
        <w:rPr>
          <w:ins w:id="8107" w:author="Hannah McSorley" w:date="2020-08-05T02:53:00Z"/>
        </w:rPr>
      </w:pPr>
      <w:bookmarkStart w:id="8108" w:name="predicting-doc"/>
      <w:bookmarkStart w:id="8109" w:name="_Toc47488309"/>
      <w:ins w:id="8110" w:author="Hannah McSorley" w:date="2020-08-05T02:53:00Z">
        <w:r>
          <w:lastRenderedPageBreak/>
          <w:t>Predicting DOC</w:t>
        </w:r>
      </w:ins>
      <w:bookmarkEnd w:id="8108"/>
      <w:bookmarkEnd w:id="8109"/>
      <w:ins w:id="8111" w:author="Bill Floyd" w:date="2020-08-06T14:36:00Z">
        <w:r w:rsidR="00666FAE">
          <w:t xml:space="preserve"> Concentrations</w:t>
        </w:r>
      </w:ins>
    </w:p>
    <w:p w14:paraId="46BF048D" w14:textId="77777777" w:rsidR="00D3555D" w:rsidRDefault="005D6F31">
      <w:pPr>
        <w:rPr>
          <w:ins w:id="8112" w:author="Hannah McSorley" w:date="2020-08-05T02:53:00Z"/>
        </w:rPr>
      </w:pPr>
      <w:ins w:id="8113" w:author="Hannah McSorley" w:date="2020-08-05T02:53:00Z">
        <w:r>
          <w:t> </w:t>
        </w:r>
      </w:ins>
    </w:p>
    <w:p w14:paraId="291E78A7" w14:textId="489184A8" w:rsidR="00D3555D" w:rsidRDefault="005D6F31">
      <w:pPr>
        <w:rPr>
          <w:ins w:id="8114" w:author="Hannah McSorley" w:date="2020-08-05T02:53:00Z"/>
        </w:rPr>
      </w:pPr>
      <w:ins w:id="8115" w:author="Hannah McSorley" w:date="2020-08-05T02:53:00Z">
        <w:r>
          <w:t xml:space="preserve">Antecedent 7-day air temperature </w:t>
        </w:r>
        <w:del w:id="8116" w:author="Bill Floyd" w:date="2020-08-06T14:35:00Z">
          <w:r w:rsidDel="00666FAE">
            <w:delText>was calculated to have</w:delText>
          </w:r>
        </w:del>
      </w:ins>
      <w:ins w:id="8117" w:author="Bill Floyd" w:date="2020-08-06T14:35:00Z">
        <w:r w:rsidR="00666FAE">
          <w:t>had</w:t>
        </w:r>
      </w:ins>
      <w:ins w:id="8118" w:author="Hannah McSorley" w:date="2020-08-05T02:53:00Z">
        <w:r>
          <w:t xml:space="preserve"> the greatest relative importance in predicting DOC concentrations. Upon closer inspection, DOC and 7-day temperature were positively related in the wet season with no obvious relationship in the dry season (Figure 16).</w:t>
        </w:r>
      </w:ins>
    </w:p>
    <w:p w14:paraId="110779EF" w14:textId="77777777" w:rsidR="00D3555D" w:rsidRDefault="005D6F31">
      <w:pPr>
        <w:rPr>
          <w:ins w:id="8119" w:author="Hannah McSorley" w:date="2020-08-05T02:53:00Z"/>
        </w:rPr>
      </w:pPr>
      <w:ins w:id="8120" w:author="Hannah McSorley" w:date="2020-08-05T02:53:00Z">
        <w:r>
          <w:t> </w:t>
        </w:r>
      </w:ins>
    </w:p>
    <w:p w14:paraId="66DD8270" w14:textId="77777777" w:rsidR="00D3555D" w:rsidRPr="00AD2AB7" w:rsidRDefault="005D6F31" w:rsidP="00AD2AB7">
      <w:pPr>
        <w:spacing w:line="276" w:lineRule="auto"/>
        <w:jc w:val="center"/>
        <w:rPr>
          <w:ins w:id="8121" w:author="Hannah McSorley" w:date="2020-08-05T02:53:00Z"/>
          <w:rFonts w:asciiTheme="minorHAnsi" w:hAnsiTheme="minorHAnsi" w:cstheme="minorHAnsi"/>
        </w:rPr>
      </w:pPr>
      <w:ins w:id="8122" w:author="Hannah McSorley" w:date="2020-08-05T02:53:00Z">
        <w:r w:rsidRPr="00AD2AB7">
          <w:rPr>
            <w:rFonts w:asciiTheme="minorHAnsi" w:hAnsiTheme="minorHAnsi" w:cstheme="minorHAnsi"/>
            <w:noProof/>
            <w:lang w:val="en-CA" w:eastAsia="en-CA"/>
          </w:rPr>
          <w:drawing>
            <wp:inline distT="0" distB="0" distL="0" distR="0" wp14:anchorId="122D36C3" wp14:editId="6B9A9D7F">
              <wp:extent cx="3669832" cy="3669832"/>
              <wp:effectExtent l="0" t="0" r="0" b="0"/>
              <wp:docPr id="16" name="Picture" descr="Figure 16:  Antecedent 7-day air temperature as a predictor variable for concentrations of dissolved organice carbon in the wet and dry seasons of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1-temp.png"/>
                      <pic:cNvPicPr>
                        <a:picLocks noChangeAspect="1" noChangeArrowheads="1"/>
                      </pic:cNvPicPr>
                    </pic:nvPicPr>
                    <pic:blipFill>
                      <a:blip r:embed="rId43"/>
                      <a:stretch>
                        <a:fillRect/>
                      </a:stretch>
                    </pic:blipFill>
                    <pic:spPr bwMode="auto">
                      <a:xfrm>
                        <a:off x="0" y="0"/>
                        <a:ext cx="3669832" cy="3669832"/>
                      </a:xfrm>
                      <a:prstGeom prst="rect">
                        <a:avLst/>
                      </a:prstGeom>
                      <a:noFill/>
                      <a:ln w="9525">
                        <a:noFill/>
                        <a:headEnd/>
                        <a:tailEnd/>
                      </a:ln>
                    </pic:spPr>
                  </pic:pic>
                </a:graphicData>
              </a:graphic>
            </wp:inline>
          </w:drawing>
        </w:r>
      </w:ins>
    </w:p>
    <w:p w14:paraId="5AE200DE" w14:textId="77777777" w:rsidR="00D3555D" w:rsidRPr="00AD2AB7" w:rsidRDefault="005D6F31" w:rsidP="00AD2AB7">
      <w:pPr>
        <w:spacing w:line="276" w:lineRule="auto"/>
        <w:rPr>
          <w:ins w:id="8123" w:author="Hannah McSorley" w:date="2020-08-05T02:53:00Z"/>
          <w:rFonts w:asciiTheme="minorHAnsi" w:hAnsiTheme="minorHAnsi" w:cstheme="minorHAnsi"/>
        </w:rPr>
      </w:pPr>
      <w:ins w:id="8124" w:author="Hannah McSorley" w:date="2020-08-05T02:53:00Z">
        <w:r w:rsidRPr="00AD2AB7">
          <w:rPr>
            <w:rFonts w:asciiTheme="minorHAnsi" w:hAnsiTheme="minorHAnsi" w:cstheme="minorHAnsi"/>
          </w:rPr>
          <w:t>Figure 16:  Antecedent 7-day air temperature as a predictor variable for concentrations of dissolved organic carbon in the wet and dry seasons of the Leech Water Supply Area (including loess trend line).</w:t>
        </w:r>
      </w:ins>
    </w:p>
    <w:p w14:paraId="2B4819FE" w14:textId="77777777" w:rsidR="00D3555D" w:rsidRDefault="005D6F31">
      <w:pPr>
        <w:rPr>
          <w:ins w:id="8125" w:author="Hannah McSorley" w:date="2020-08-05T02:53:00Z"/>
        </w:rPr>
      </w:pPr>
      <w:ins w:id="8126" w:author="Hannah McSorley" w:date="2020-08-05T02:53:00Z">
        <w:r>
          <w:t> </w:t>
        </w:r>
      </w:ins>
    </w:p>
    <w:p w14:paraId="0819FAD8" w14:textId="77777777" w:rsidR="00D3555D" w:rsidRDefault="005D6F31">
      <w:pPr>
        <w:rPr>
          <w:ins w:id="8127" w:author="Hannah McSorley" w:date="2020-08-05T02:53:00Z"/>
        </w:rPr>
      </w:pPr>
      <w:ins w:id="8128" w:author="Hannah McSorley" w:date="2020-08-05T02:53:00Z">
        <w:r>
          <w:t xml:space="preserve">For DOC, antecedent 30-day rain accumulation had the second greatest relative predictor importance. There was a non-linear relationship between the two variables that showed an initial increase in DOC with increasing antecedent wetness, and then a gradual decline (Figure 17). </w:t>
        </w:r>
        <w:r>
          <w:lastRenderedPageBreak/>
          <w:t>Lower order streams (Weeks, Chris, Leech-head) showed a steeper decline in DOC with increasing 30-day antecedent rain.</w:t>
        </w:r>
      </w:ins>
    </w:p>
    <w:p w14:paraId="67B8F494" w14:textId="77777777" w:rsidR="00D3555D" w:rsidRDefault="005D6F31">
      <w:pPr>
        <w:rPr>
          <w:ins w:id="8129" w:author="Hannah McSorley" w:date="2020-08-05T02:53:00Z"/>
        </w:rPr>
      </w:pPr>
      <w:ins w:id="8130" w:author="Hannah McSorley" w:date="2020-08-05T02:53:00Z">
        <w:r>
          <w:t> </w:t>
        </w:r>
      </w:ins>
    </w:p>
    <w:p w14:paraId="3D8BAFE0" w14:textId="77777777" w:rsidR="00D3555D" w:rsidRPr="00AD2AB7" w:rsidRDefault="005D6F31" w:rsidP="0092418A">
      <w:pPr>
        <w:spacing w:line="276" w:lineRule="auto"/>
        <w:jc w:val="center"/>
        <w:rPr>
          <w:ins w:id="8131" w:author="Hannah McSorley" w:date="2020-08-05T02:53:00Z"/>
          <w:rFonts w:asciiTheme="minorHAnsi" w:hAnsiTheme="minorHAnsi" w:cstheme="minorHAnsi"/>
        </w:rPr>
      </w:pPr>
      <w:ins w:id="8132" w:author="Hannah McSorley" w:date="2020-08-05T02:53:00Z">
        <w:r w:rsidRPr="00AD2AB7">
          <w:rPr>
            <w:rFonts w:asciiTheme="minorHAnsi" w:hAnsiTheme="minorHAnsi" w:cstheme="minorHAnsi"/>
            <w:noProof/>
            <w:lang w:val="en-CA" w:eastAsia="en-CA"/>
          </w:rPr>
          <w:drawing>
            <wp:inline distT="0" distB="0" distL="0" distR="0" wp14:anchorId="2598F5FE" wp14:editId="7821D7A1">
              <wp:extent cx="3669832" cy="3669832"/>
              <wp:effectExtent l="0" t="0" r="0" b="0"/>
              <wp:docPr id="17" name="Picture" descr="Figure 17: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2-rain.png"/>
                      <pic:cNvPicPr>
                        <a:picLocks noChangeAspect="1" noChangeArrowheads="1"/>
                      </pic:cNvPicPr>
                    </pic:nvPicPr>
                    <pic:blipFill>
                      <a:blip r:embed="rId44"/>
                      <a:stretch>
                        <a:fillRect/>
                      </a:stretch>
                    </pic:blipFill>
                    <pic:spPr bwMode="auto">
                      <a:xfrm>
                        <a:off x="0" y="0"/>
                        <a:ext cx="3669832" cy="3669832"/>
                      </a:xfrm>
                      <a:prstGeom prst="rect">
                        <a:avLst/>
                      </a:prstGeom>
                      <a:noFill/>
                      <a:ln w="9525">
                        <a:noFill/>
                        <a:headEnd/>
                        <a:tailEnd/>
                      </a:ln>
                    </pic:spPr>
                  </pic:pic>
                </a:graphicData>
              </a:graphic>
            </wp:inline>
          </w:drawing>
        </w:r>
      </w:ins>
    </w:p>
    <w:p w14:paraId="32E7039C" w14:textId="77777777" w:rsidR="00D3555D" w:rsidRPr="00AD2AB7" w:rsidRDefault="005D6F31" w:rsidP="00AD2AB7">
      <w:pPr>
        <w:spacing w:line="276" w:lineRule="auto"/>
        <w:rPr>
          <w:ins w:id="8133" w:author="Hannah McSorley" w:date="2020-08-05T02:53:00Z"/>
          <w:rFonts w:asciiTheme="minorHAnsi" w:hAnsiTheme="minorHAnsi" w:cstheme="minorHAnsi"/>
        </w:rPr>
      </w:pPr>
      <w:ins w:id="8134" w:author="Hannah McSorley" w:date="2020-08-05T02:53:00Z">
        <w:r w:rsidRPr="00AD2AB7">
          <w:rPr>
            <w:rFonts w:asciiTheme="minorHAnsi" w:hAnsiTheme="minorHAnsi" w:cstheme="minorHAnsi"/>
          </w:rPr>
          <w:t xml:space="preserve">Figure 17: </w:t>
        </w:r>
        <w:r w:rsidR="00AD2AB7" w:rsidRPr="00AD2AB7">
          <w:rPr>
            <w:rFonts w:asciiTheme="minorHAnsi" w:hAnsiTheme="minorHAnsi" w:cstheme="minorHAnsi"/>
          </w:rPr>
          <w:t xml:space="preserve">Antecedent 30-day rain as a predictor variable for concentrations of dissolved organic carbon </w:t>
        </w:r>
        <w:r w:rsidR="00AD2AB7">
          <w:rPr>
            <w:rFonts w:asciiTheme="minorHAnsi" w:hAnsiTheme="minorHAnsi" w:cstheme="minorHAnsi"/>
          </w:rPr>
          <w:t xml:space="preserve">at six sites across the </w:t>
        </w:r>
        <w:r w:rsidR="00AD2AB7" w:rsidRPr="00AD2AB7">
          <w:rPr>
            <w:rFonts w:asciiTheme="minorHAnsi" w:hAnsiTheme="minorHAnsi" w:cstheme="minorHAnsi"/>
          </w:rPr>
          <w:t>Leech Water Supply Area (including loess trend line).</w:t>
        </w:r>
      </w:ins>
    </w:p>
    <w:p w14:paraId="63824C57" w14:textId="77777777" w:rsidR="00D3555D" w:rsidRDefault="005D6F31">
      <w:pPr>
        <w:rPr>
          <w:ins w:id="8135" w:author="Hannah McSorley" w:date="2020-08-05T02:53:00Z"/>
        </w:rPr>
      </w:pPr>
      <w:ins w:id="8136" w:author="Hannah McSorley" w:date="2020-08-05T02:53:00Z">
        <w:r>
          <w:t> </w:t>
        </w:r>
      </w:ins>
    </w:p>
    <w:p w14:paraId="18B78930" w14:textId="77777777" w:rsidR="00D3555D" w:rsidRDefault="005D6F31">
      <w:pPr>
        <w:rPr>
          <w:ins w:id="8137" w:author="Hannah McSorley" w:date="2020-08-05T02:53:00Z"/>
        </w:rPr>
      </w:pPr>
      <w:ins w:id="8138" w:author="Hannah McSorley" w:date="2020-08-05T02:53:00Z">
        <w:r>
          <w:t xml:space="preserve">The third ranking predictor variable for DOC was metamorphic parent material, of which West Leech sub-basin had none. For the five sites that were underlain by some proportion of </w:t>
        </w:r>
        <w:proofErr w:type="spellStart"/>
        <w:r>
          <w:t>Wark</w:t>
        </w:r>
        <w:proofErr w:type="spellEnd"/>
        <w:r>
          <w:t xml:space="preserve">-Gneiss, DOC decreased with increasing percentage of this metamorphic surficial deposit. While greater percent metamorphic material corresponded to lower DOC, the absence of </w:t>
        </w:r>
        <w:proofErr w:type="spellStart"/>
        <w:r>
          <w:t>Wark</w:t>
        </w:r>
        <w:proofErr w:type="spellEnd"/>
        <w:r>
          <w:t>-Gneiss did not equate to the highest DOC (Figure 18).</w:t>
        </w:r>
      </w:ins>
    </w:p>
    <w:p w14:paraId="5416B946" w14:textId="77777777" w:rsidR="00D3555D" w:rsidRDefault="005D6F31">
      <w:pPr>
        <w:rPr>
          <w:ins w:id="8139" w:author="Hannah McSorley" w:date="2020-08-05T02:53:00Z"/>
        </w:rPr>
      </w:pPr>
      <w:ins w:id="8140" w:author="Hannah McSorley" w:date="2020-08-05T02:53:00Z">
        <w:r>
          <w:t> </w:t>
        </w:r>
      </w:ins>
    </w:p>
    <w:p w14:paraId="06CE8D2C" w14:textId="77777777" w:rsidR="00D3555D" w:rsidRDefault="005D6F31" w:rsidP="0092418A">
      <w:pPr>
        <w:jc w:val="center"/>
        <w:rPr>
          <w:ins w:id="8141" w:author="Hannah McSorley" w:date="2020-08-05T02:53:00Z"/>
        </w:rPr>
      </w:pPr>
      <w:ins w:id="8142" w:author="Hannah McSorley" w:date="2020-08-05T02:53:00Z">
        <w:r>
          <w:rPr>
            <w:noProof/>
            <w:lang w:val="en-CA" w:eastAsia="en-CA"/>
          </w:rPr>
          <w:lastRenderedPageBreak/>
          <w:drawing>
            <wp:inline distT="0" distB="0" distL="0" distR="0" wp14:anchorId="455A2AD5" wp14:editId="2F2A0439">
              <wp:extent cx="3669832" cy="3669832"/>
              <wp:effectExtent l="0" t="0" r="0" b="0"/>
              <wp:docPr id="18" name="Picture" descr="Figure 18: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3-gneiss.png"/>
                      <pic:cNvPicPr>
                        <a:picLocks noChangeAspect="1" noChangeArrowheads="1"/>
                      </pic:cNvPicPr>
                    </pic:nvPicPr>
                    <pic:blipFill>
                      <a:blip r:embed="rId45"/>
                      <a:stretch>
                        <a:fillRect/>
                      </a:stretch>
                    </pic:blipFill>
                    <pic:spPr bwMode="auto">
                      <a:xfrm>
                        <a:off x="0" y="0"/>
                        <a:ext cx="3669832" cy="3669832"/>
                      </a:xfrm>
                      <a:prstGeom prst="rect">
                        <a:avLst/>
                      </a:prstGeom>
                      <a:noFill/>
                      <a:ln w="9525">
                        <a:noFill/>
                        <a:headEnd/>
                        <a:tailEnd/>
                      </a:ln>
                    </pic:spPr>
                  </pic:pic>
                </a:graphicData>
              </a:graphic>
            </wp:inline>
          </w:drawing>
        </w:r>
      </w:ins>
    </w:p>
    <w:p w14:paraId="3D0A8330" w14:textId="77777777" w:rsidR="00AD2AB7" w:rsidRPr="00AD2AB7" w:rsidRDefault="005D6F31" w:rsidP="00AD2AB7">
      <w:pPr>
        <w:spacing w:line="276" w:lineRule="auto"/>
        <w:rPr>
          <w:ins w:id="8143" w:author="Hannah McSorley" w:date="2020-08-05T02:53:00Z"/>
          <w:rFonts w:asciiTheme="minorHAnsi" w:hAnsiTheme="minorHAnsi" w:cstheme="minorHAnsi"/>
        </w:rPr>
      </w:pPr>
      <w:ins w:id="8144" w:author="Hannah McSorley" w:date="2020-08-05T02:53:00Z">
        <w:r>
          <w:t xml:space="preserve">Figure 18: </w:t>
        </w:r>
        <w:r w:rsidR="00AD2AB7" w:rsidRPr="00AD2AB7">
          <w:rPr>
            <w:rFonts w:asciiTheme="minorHAnsi" w:hAnsiTheme="minorHAnsi" w:cstheme="minorHAnsi"/>
          </w:rPr>
          <w:t>Metamorphic parent material (</w:t>
        </w:r>
        <w:proofErr w:type="spellStart"/>
        <w:r w:rsidR="00AD2AB7" w:rsidRPr="00AD2AB7">
          <w:rPr>
            <w:rFonts w:asciiTheme="minorHAnsi" w:hAnsiTheme="minorHAnsi" w:cstheme="minorHAnsi"/>
          </w:rPr>
          <w:t>Wark</w:t>
        </w:r>
        <w:proofErr w:type="spellEnd"/>
        <w:r w:rsidR="00AD2AB7" w:rsidRPr="00AD2AB7">
          <w:rPr>
            <w:rFonts w:asciiTheme="minorHAnsi" w:hAnsiTheme="minorHAnsi" w:cstheme="minorHAnsi"/>
          </w:rPr>
          <w:t xml:space="preserve">-Gneiss) as a predictor variable for concentrations of dissolved organic carbon in the Leech Water Supply Area </w:t>
        </w:r>
      </w:ins>
    </w:p>
    <w:p w14:paraId="575796BD" w14:textId="77777777" w:rsidR="00D3555D" w:rsidRDefault="00D3555D">
      <w:pPr>
        <w:rPr>
          <w:ins w:id="8145" w:author="Hannah McSorley" w:date="2020-08-05T02:53:00Z"/>
        </w:rPr>
      </w:pPr>
    </w:p>
    <w:p w14:paraId="563EA361" w14:textId="77777777" w:rsidR="00D3555D" w:rsidRDefault="005D6F31">
      <w:pPr>
        <w:rPr>
          <w:ins w:id="8146" w:author="Hannah McSorley" w:date="2020-08-05T02:53:00Z"/>
        </w:rPr>
      </w:pPr>
      <w:ins w:id="8147" w:author="Hannah McSorley" w:date="2020-08-05T02:53:00Z">
        <w:r>
          <w:t> </w:t>
        </w:r>
      </w:ins>
    </w:p>
    <w:p w14:paraId="3C0EAE75" w14:textId="7F5548AD" w:rsidR="00D3555D" w:rsidRDefault="005D6F31">
      <w:pPr>
        <w:rPr>
          <w:ins w:id="8148" w:author="Hannah McSorley" w:date="2020-08-05T02:53:00Z"/>
        </w:rPr>
      </w:pPr>
      <w:ins w:id="8149" w:author="Hannah McSorley" w:date="2020-08-05T02:53:00Z">
        <w:r>
          <w:t>Sub-basin slope ranked fourth in importance as a predictor f</w:t>
        </w:r>
      </w:ins>
      <w:ins w:id="8150" w:author="Bill Floyd" w:date="2020-08-06T14:39:00Z">
        <w:r w:rsidR="00666FAE">
          <w:t>o</w:t>
        </w:r>
      </w:ins>
      <w:ins w:id="8151" w:author="Hannah McSorley" w:date="2020-08-05T02:53:00Z">
        <w:del w:id="8152" w:author="Bill Floyd" w:date="2020-08-06T14:39:00Z">
          <w:r w:rsidDel="00666FAE">
            <w:delText>p</w:delText>
          </w:r>
        </w:del>
        <w:r>
          <w:t>r DOC. The relationship between slope and DOC across the six monitoring sites was not linear, but in general lower slope was related to higher DOC (Figure 19). Slope was also negatively correlated to percent wetland, which is known to be linked with high DOC concentrations.</w:t>
        </w:r>
      </w:ins>
    </w:p>
    <w:p w14:paraId="1A479FC3" w14:textId="77777777" w:rsidR="00D3555D" w:rsidRDefault="005D6F31">
      <w:pPr>
        <w:rPr>
          <w:ins w:id="8153" w:author="Hannah McSorley" w:date="2020-08-05T02:53:00Z"/>
        </w:rPr>
      </w:pPr>
      <w:ins w:id="8154" w:author="Hannah McSorley" w:date="2020-08-05T02:53:00Z">
        <w:r>
          <w:t> </w:t>
        </w:r>
      </w:ins>
    </w:p>
    <w:p w14:paraId="48C8CCD6" w14:textId="77777777" w:rsidR="00D3555D" w:rsidRPr="00AD2AB7" w:rsidRDefault="005D6F31" w:rsidP="0092418A">
      <w:pPr>
        <w:spacing w:line="276" w:lineRule="auto"/>
        <w:jc w:val="center"/>
        <w:rPr>
          <w:ins w:id="8155" w:author="Hannah McSorley" w:date="2020-08-05T02:53:00Z"/>
          <w:rFonts w:asciiTheme="minorHAnsi" w:hAnsiTheme="minorHAnsi" w:cstheme="minorHAnsi"/>
        </w:rPr>
      </w:pPr>
      <w:ins w:id="8156" w:author="Hannah McSorley" w:date="2020-08-05T02:53:00Z">
        <w:r w:rsidRPr="00AD2AB7">
          <w:rPr>
            <w:rFonts w:asciiTheme="minorHAnsi" w:hAnsiTheme="minorHAnsi" w:cstheme="minorHAnsi"/>
            <w:noProof/>
            <w:lang w:val="en-CA" w:eastAsia="en-CA"/>
          </w:rPr>
          <w:lastRenderedPageBreak/>
          <w:drawing>
            <wp:inline distT="0" distB="0" distL="0" distR="0" wp14:anchorId="79F0C62F" wp14:editId="24F00438">
              <wp:extent cx="3669832" cy="3669832"/>
              <wp:effectExtent l="0" t="0" r="0" b="0"/>
              <wp:docPr id="19" name="Picture" descr="Figure 19: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4-slope.png"/>
                      <pic:cNvPicPr>
                        <a:picLocks noChangeAspect="1" noChangeArrowheads="1"/>
                      </pic:cNvPicPr>
                    </pic:nvPicPr>
                    <pic:blipFill>
                      <a:blip r:embed="rId46"/>
                      <a:stretch>
                        <a:fillRect/>
                      </a:stretch>
                    </pic:blipFill>
                    <pic:spPr bwMode="auto">
                      <a:xfrm>
                        <a:off x="0" y="0"/>
                        <a:ext cx="3669832" cy="3669832"/>
                      </a:xfrm>
                      <a:prstGeom prst="rect">
                        <a:avLst/>
                      </a:prstGeom>
                      <a:noFill/>
                      <a:ln w="9525">
                        <a:noFill/>
                        <a:headEnd/>
                        <a:tailEnd/>
                      </a:ln>
                    </pic:spPr>
                  </pic:pic>
                </a:graphicData>
              </a:graphic>
            </wp:inline>
          </w:drawing>
        </w:r>
      </w:ins>
    </w:p>
    <w:p w14:paraId="5A671524" w14:textId="77777777" w:rsidR="00D3555D" w:rsidRPr="00AD2AB7" w:rsidRDefault="005D6F31" w:rsidP="00AD2AB7">
      <w:pPr>
        <w:spacing w:line="276" w:lineRule="auto"/>
        <w:rPr>
          <w:ins w:id="8157" w:author="Hannah McSorley" w:date="2020-08-05T02:53:00Z"/>
          <w:rFonts w:asciiTheme="minorHAnsi" w:hAnsiTheme="minorHAnsi" w:cstheme="minorHAnsi"/>
        </w:rPr>
      </w:pPr>
      <w:ins w:id="8158" w:author="Hannah McSorley" w:date="2020-08-05T02:53:00Z">
        <w:r w:rsidRPr="00AD2AB7">
          <w:rPr>
            <w:rFonts w:asciiTheme="minorHAnsi" w:hAnsiTheme="minorHAnsi" w:cstheme="minorHAnsi"/>
          </w:rPr>
          <w:t xml:space="preserve">Figure 19: </w:t>
        </w:r>
        <w:r w:rsidR="00AD2AB7">
          <w:rPr>
            <w:rFonts w:asciiTheme="minorHAnsi" w:hAnsiTheme="minorHAnsi" w:cstheme="minorHAnsi"/>
          </w:rPr>
          <w:t>Median basin slope</w:t>
        </w:r>
        <w:r w:rsidR="00AD2AB7" w:rsidRPr="00AD2AB7">
          <w:rPr>
            <w:rFonts w:asciiTheme="minorHAnsi" w:hAnsiTheme="minorHAnsi" w:cstheme="minorHAnsi"/>
          </w:rPr>
          <w:t xml:space="preserve"> as a predictor variable for concentrations of dissolved organic carbon in the Leech Water Supply </w:t>
        </w:r>
        <w:commentRangeStart w:id="8159"/>
        <w:commentRangeStart w:id="8160"/>
        <w:r w:rsidR="00AD2AB7" w:rsidRPr="00AD2AB7">
          <w:rPr>
            <w:rFonts w:asciiTheme="minorHAnsi" w:hAnsiTheme="minorHAnsi" w:cstheme="minorHAnsi"/>
          </w:rPr>
          <w:t>Area</w:t>
        </w:r>
      </w:ins>
      <w:commentRangeEnd w:id="8159"/>
      <w:r w:rsidR="00666FAE">
        <w:rPr>
          <w:rStyle w:val="CommentReference"/>
        </w:rPr>
        <w:commentReference w:id="8159"/>
      </w:r>
      <w:commentRangeEnd w:id="8160"/>
      <w:r w:rsidR="00043123">
        <w:rPr>
          <w:rStyle w:val="CommentReference"/>
        </w:rPr>
        <w:commentReference w:id="8160"/>
      </w:r>
      <w:ins w:id="8161" w:author="Hannah McSorley" w:date="2020-08-05T02:53:00Z">
        <w:r w:rsidR="00AD2AB7" w:rsidRPr="00AD2AB7">
          <w:rPr>
            <w:rFonts w:asciiTheme="minorHAnsi" w:hAnsiTheme="minorHAnsi" w:cstheme="minorHAnsi"/>
          </w:rPr>
          <w:t xml:space="preserve"> </w:t>
        </w:r>
      </w:ins>
    </w:p>
    <w:p w14:paraId="3FA2F965" w14:textId="77777777" w:rsidR="00D3555D" w:rsidRDefault="005D6F31">
      <w:pPr>
        <w:rPr>
          <w:ins w:id="8162" w:author="Hannah McSorley" w:date="2020-08-05T02:53:00Z"/>
        </w:rPr>
      </w:pPr>
      <w:ins w:id="8163" w:author="Hannah McSorley" w:date="2020-08-05T02:53:00Z">
        <w:r>
          <w:t> </w:t>
        </w:r>
      </w:ins>
    </w:p>
    <w:p w14:paraId="6A466012" w14:textId="77777777" w:rsidR="00D3555D" w:rsidRDefault="005D6F31">
      <w:pPr>
        <w:rPr>
          <w:ins w:id="8164" w:author="Hannah McSorley" w:date="2020-08-05T02:53:00Z"/>
        </w:rPr>
      </w:pPr>
      <w:ins w:id="8165" w:author="Hannah McSorley" w:date="2020-08-05T02:53:00Z">
        <w:r>
          <w:t> </w:t>
        </w:r>
      </w:ins>
    </w:p>
    <w:p w14:paraId="28E07E36" w14:textId="77777777" w:rsidR="00D3555D" w:rsidRDefault="005D6F31">
      <w:pPr>
        <w:pStyle w:val="Heading4"/>
        <w:rPr>
          <w:ins w:id="8166" w:author="Hannah McSorley" w:date="2020-08-05T02:53:00Z"/>
        </w:rPr>
      </w:pPr>
      <w:bookmarkStart w:id="8167" w:name="predicting-sac254"/>
      <w:bookmarkStart w:id="8168" w:name="_Toc47488310"/>
      <w:ins w:id="8169" w:author="Hannah McSorley" w:date="2020-08-05T02:53:00Z">
        <w:r>
          <w:t>Predicting SAC</w:t>
        </w:r>
        <w:r>
          <w:rPr>
            <w:vertAlign w:val="subscript"/>
          </w:rPr>
          <w:t>254</w:t>
        </w:r>
        <w:bookmarkEnd w:id="8167"/>
        <w:bookmarkEnd w:id="8168"/>
      </w:ins>
    </w:p>
    <w:p w14:paraId="4756B821" w14:textId="77777777" w:rsidR="00D3555D" w:rsidRDefault="005D6F31">
      <w:pPr>
        <w:rPr>
          <w:ins w:id="8170" w:author="Hannah McSorley" w:date="2020-08-05T02:53:00Z"/>
        </w:rPr>
      </w:pPr>
      <w:ins w:id="8171" w:author="Hannah McSorley" w:date="2020-08-05T02:53:00Z">
        <w:r>
          <w:t> </w:t>
        </w:r>
      </w:ins>
    </w:p>
    <w:p w14:paraId="64E2B403" w14:textId="77777777" w:rsidR="00D3555D" w:rsidRDefault="005D6F31">
      <w:pPr>
        <w:rPr>
          <w:ins w:id="8172" w:author="Hannah McSorley" w:date="2020-08-05T02:53:00Z"/>
        </w:rPr>
      </w:pPr>
      <w:commentRangeStart w:id="8173"/>
      <w:ins w:id="8174" w:author="Hannah McSorley" w:date="2020-08-05T02:53:00Z">
        <w:r>
          <w:t>For predicting SAC</w:t>
        </w:r>
        <w:r>
          <w:rPr>
            <w:vertAlign w:val="subscript"/>
          </w:rPr>
          <w:t>254</w:t>
        </w:r>
        <w:r>
          <w:t xml:space="preserve">, the stage at which each stream sample was collected was found to be the most important variable. </w:t>
        </w:r>
      </w:ins>
      <w:commentRangeEnd w:id="8173"/>
      <w:r w:rsidR="00666FAE">
        <w:rPr>
          <w:rStyle w:val="CommentReference"/>
        </w:rPr>
        <w:commentReference w:id="8173"/>
      </w:r>
      <w:ins w:id="8175" w:author="Hannah McSorley" w:date="2020-08-05T02:53:00Z">
        <w:r>
          <w:t>Up to approximately 50% of maximum stage at each site, SAC</w:t>
        </w:r>
        <w:r>
          <w:rPr>
            <w:vertAlign w:val="subscript"/>
          </w:rPr>
          <w:t>254</w:t>
        </w:r>
        <w:r>
          <w:t xml:space="preserve"> increased with increasing sampling stage and then dropped off (Figure 20). This indicates that as stream levels increased, so too did NOM aromaticity. The threshold level (~50% of max stage) could suggest a point at which aromatic NOM sources were depleted.</w:t>
        </w:r>
      </w:ins>
    </w:p>
    <w:p w14:paraId="6820B1C0" w14:textId="77777777" w:rsidR="00D3555D" w:rsidRDefault="005D6F31">
      <w:pPr>
        <w:rPr>
          <w:ins w:id="8176" w:author="Hannah McSorley" w:date="2020-08-05T02:53:00Z"/>
        </w:rPr>
      </w:pPr>
      <w:ins w:id="8177" w:author="Hannah McSorley" w:date="2020-08-05T02:53:00Z">
        <w:r>
          <w:t> </w:t>
        </w:r>
      </w:ins>
    </w:p>
    <w:p w14:paraId="49500AB6" w14:textId="77777777" w:rsidR="00D3555D" w:rsidRPr="00AD2AB7" w:rsidRDefault="005D6F31" w:rsidP="0092418A">
      <w:pPr>
        <w:spacing w:line="276" w:lineRule="auto"/>
        <w:jc w:val="center"/>
        <w:rPr>
          <w:ins w:id="8178" w:author="Hannah McSorley" w:date="2020-08-05T02:53:00Z"/>
          <w:rFonts w:asciiTheme="minorHAnsi" w:hAnsiTheme="minorHAnsi" w:cstheme="minorHAnsi"/>
        </w:rPr>
      </w:pPr>
      <w:ins w:id="8179" w:author="Hannah McSorley" w:date="2020-08-05T02:53:00Z">
        <w:r w:rsidRPr="00AD2AB7">
          <w:rPr>
            <w:rFonts w:asciiTheme="minorHAnsi" w:hAnsiTheme="minorHAnsi" w:cstheme="minorHAnsi"/>
            <w:noProof/>
            <w:lang w:val="en-CA" w:eastAsia="en-CA"/>
          </w:rPr>
          <w:lastRenderedPageBreak/>
          <w:drawing>
            <wp:inline distT="0" distB="0" distL="0" distR="0" wp14:anchorId="26DE97A9" wp14:editId="446CF487">
              <wp:extent cx="3669832" cy="3669832"/>
              <wp:effectExtent l="0" t="0" r="0" b="0"/>
              <wp:docPr id="20" name="Picture" descr="Figure 20: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1-stage.png"/>
                      <pic:cNvPicPr>
                        <a:picLocks noChangeAspect="1" noChangeArrowheads="1"/>
                      </pic:cNvPicPr>
                    </pic:nvPicPr>
                    <pic:blipFill>
                      <a:blip r:embed="rId47"/>
                      <a:stretch>
                        <a:fillRect/>
                      </a:stretch>
                    </pic:blipFill>
                    <pic:spPr bwMode="auto">
                      <a:xfrm>
                        <a:off x="0" y="0"/>
                        <a:ext cx="3669832" cy="3669832"/>
                      </a:xfrm>
                      <a:prstGeom prst="rect">
                        <a:avLst/>
                      </a:prstGeom>
                      <a:noFill/>
                      <a:ln w="9525">
                        <a:noFill/>
                        <a:headEnd/>
                        <a:tailEnd/>
                      </a:ln>
                    </pic:spPr>
                  </pic:pic>
                </a:graphicData>
              </a:graphic>
            </wp:inline>
          </w:drawing>
        </w:r>
      </w:ins>
    </w:p>
    <w:p w14:paraId="1EB7BA8A" w14:textId="77777777" w:rsidR="00D3555D" w:rsidRPr="00AD2AB7" w:rsidRDefault="005D6F31" w:rsidP="00AD2AB7">
      <w:pPr>
        <w:spacing w:line="276" w:lineRule="auto"/>
        <w:rPr>
          <w:ins w:id="8180" w:author="Hannah McSorley" w:date="2020-08-05T02:53:00Z"/>
          <w:rFonts w:asciiTheme="minorHAnsi" w:hAnsiTheme="minorHAnsi" w:cstheme="minorHAnsi"/>
        </w:rPr>
      </w:pPr>
      <w:ins w:id="8181" w:author="Hannah McSorley" w:date="2020-08-05T02:53:00Z">
        <w:r w:rsidRPr="00AD2AB7">
          <w:rPr>
            <w:rFonts w:asciiTheme="minorHAnsi" w:hAnsiTheme="minorHAnsi" w:cstheme="minorHAnsi"/>
          </w:rPr>
          <w:t xml:space="preserve">Figure 20: </w:t>
        </w:r>
        <w:r w:rsidR="00AD2AB7" w:rsidRPr="00AD2AB7">
          <w:rPr>
            <w:rFonts w:asciiTheme="minorHAnsi" w:hAnsiTheme="minorHAnsi" w:cstheme="minorHAnsi"/>
          </w:rPr>
          <w:t>Sampling stage as a predictor variable for SAC</w:t>
        </w:r>
        <w:r w:rsidR="00AD2AB7" w:rsidRPr="00AD2AB7">
          <w:rPr>
            <w:rFonts w:asciiTheme="minorHAnsi" w:hAnsiTheme="minorHAnsi" w:cstheme="minorHAnsi"/>
            <w:vertAlign w:val="subscript"/>
          </w:rPr>
          <w:t>254</w:t>
        </w:r>
        <w:r w:rsidR="00AD2AB7" w:rsidRPr="00AD2AB7">
          <w:rPr>
            <w:rFonts w:asciiTheme="minorHAnsi" w:hAnsiTheme="minorHAnsi" w:cstheme="minorHAnsi"/>
          </w:rPr>
          <w:t xml:space="preserve"> in the Leech Water Supply Area (including loess trend line)</w:t>
        </w:r>
      </w:ins>
    </w:p>
    <w:p w14:paraId="097C127C" w14:textId="77777777" w:rsidR="00D3555D" w:rsidRDefault="005D6F31">
      <w:pPr>
        <w:rPr>
          <w:ins w:id="8182" w:author="Hannah McSorley" w:date="2020-08-05T02:53:00Z"/>
        </w:rPr>
      </w:pPr>
      <w:ins w:id="8183" w:author="Hannah McSorley" w:date="2020-08-05T02:53:00Z">
        <w:r>
          <w:t> </w:t>
        </w:r>
      </w:ins>
    </w:p>
    <w:p w14:paraId="77DDC40F" w14:textId="77777777" w:rsidR="00D3555D" w:rsidRDefault="005D6F31">
      <w:pPr>
        <w:rPr>
          <w:ins w:id="8184" w:author="Hannah McSorley" w:date="2020-08-05T02:53:00Z"/>
        </w:rPr>
      </w:pPr>
      <w:ins w:id="8185" w:author="Hannah McSorley" w:date="2020-08-05T02:53:00Z">
        <w:r>
          <w:t>The second ranking predictor variable for SAC</w:t>
        </w:r>
        <w:r>
          <w:rPr>
            <w:vertAlign w:val="subscript"/>
          </w:rPr>
          <w:t>254</w:t>
        </w:r>
        <w:r>
          <w:t xml:space="preserve"> was antecedent 7-day air temperature… which is a bit difficult to interpret… more to come, or possibly this will be moved to the appendix and left out of this section… (Figure 21).</w:t>
        </w:r>
      </w:ins>
    </w:p>
    <w:p w14:paraId="11B76951" w14:textId="77777777" w:rsidR="00D3555D" w:rsidRDefault="005D6F31">
      <w:pPr>
        <w:rPr>
          <w:ins w:id="8186" w:author="Hannah McSorley" w:date="2020-08-05T02:53:00Z"/>
        </w:rPr>
      </w:pPr>
      <w:ins w:id="8187" w:author="Hannah McSorley" w:date="2020-08-05T02:53:00Z">
        <w:r>
          <w:t> </w:t>
        </w:r>
      </w:ins>
    </w:p>
    <w:p w14:paraId="444FF143" w14:textId="77777777" w:rsidR="00D3555D" w:rsidRPr="000037B8" w:rsidRDefault="005D6F31" w:rsidP="0092418A">
      <w:pPr>
        <w:spacing w:line="276" w:lineRule="auto"/>
        <w:jc w:val="center"/>
        <w:rPr>
          <w:ins w:id="8188" w:author="Hannah McSorley" w:date="2020-08-05T02:53:00Z"/>
          <w:rFonts w:asciiTheme="minorHAnsi" w:hAnsiTheme="minorHAnsi" w:cstheme="minorHAnsi"/>
        </w:rPr>
      </w:pPr>
      <w:ins w:id="8189" w:author="Hannah McSorley" w:date="2020-08-05T02:53:00Z">
        <w:r w:rsidRPr="000037B8">
          <w:rPr>
            <w:rFonts w:asciiTheme="minorHAnsi" w:hAnsiTheme="minorHAnsi" w:cstheme="minorHAnsi"/>
            <w:noProof/>
            <w:lang w:val="en-CA" w:eastAsia="en-CA"/>
          </w:rPr>
          <w:lastRenderedPageBreak/>
          <w:drawing>
            <wp:inline distT="0" distB="0" distL="0" distR="0" wp14:anchorId="22EDB97C" wp14:editId="14F186BE">
              <wp:extent cx="3669832" cy="3669832"/>
              <wp:effectExtent l="0" t="0" r="0" b="0"/>
              <wp:docPr id="21" name="Picture" descr="Figure 21: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2-temp.png"/>
                      <pic:cNvPicPr>
                        <a:picLocks noChangeAspect="1" noChangeArrowheads="1"/>
                      </pic:cNvPicPr>
                    </pic:nvPicPr>
                    <pic:blipFill>
                      <a:blip r:embed="rId48"/>
                      <a:stretch>
                        <a:fillRect/>
                      </a:stretch>
                    </pic:blipFill>
                    <pic:spPr bwMode="auto">
                      <a:xfrm>
                        <a:off x="0" y="0"/>
                        <a:ext cx="3669832" cy="3669832"/>
                      </a:xfrm>
                      <a:prstGeom prst="rect">
                        <a:avLst/>
                      </a:prstGeom>
                      <a:noFill/>
                      <a:ln w="9525">
                        <a:noFill/>
                        <a:headEnd/>
                        <a:tailEnd/>
                      </a:ln>
                    </pic:spPr>
                  </pic:pic>
                </a:graphicData>
              </a:graphic>
            </wp:inline>
          </w:drawing>
        </w:r>
      </w:ins>
    </w:p>
    <w:p w14:paraId="49E770F4" w14:textId="77777777" w:rsidR="00D3555D" w:rsidRPr="000037B8" w:rsidRDefault="005D6F31" w:rsidP="000037B8">
      <w:pPr>
        <w:spacing w:line="276" w:lineRule="auto"/>
        <w:rPr>
          <w:ins w:id="8190" w:author="Hannah McSorley" w:date="2020-08-05T02:53:00Z"/>
          <w:rFonts w:asciiTheme="minorHAnsi" w:hAnsiTheme="minorHAnsi" w:cstheme="minorHAnsi"/>
        </w:rPr>
      </w:pPr>
      <w:ins w:id="8191" w:author="Hannah McSorley" w:date="2020-08-05T02:53:00Z">
        <w:r w:rsidRPr="000037B8">
          <w:rPr>
            <w:rFonts w:asciiTheme="minorHAnsi" w:hAnsiTheme="minorHAnsi" w:cstheme="minorHAnsi"/>
          </w:rPr>
          <w:t xml:space="preserve">Figure 21: </w:t>
        </w:r>
        <w:r w:rsidR="00AD2AB7" w:rsidRPr="000037B8">
          <w:rPr>
            <w:rFonts w:asciiTheme="minorHAnsi" w:hAnsiTheme="minorHAnsi" w:cstheme="minorHAnsi"/>
          </w:rPr>
          <w:t>Antecedent 7-day air temperature as a predictor variable for SAC</w:t>
        </w:r>
        <w:r w:rsidR="00AD2AB7" w:rsidRPr="000037B8">
          <w:rPr>
            <w:rFonts w:asciiTheme="minorHAnsi" w:hAnsiTheme="minorHAnsi" w:cstheme="minorHAnsi"/>
            <w:vertAlign w:val="subscript"/>
          </w:rPr>
          <w:t>254</w:t>
        </w:r>
        <w:r w:rsidR="00AD2AB7" w:rsidRPr="000037B8">
          <w:rPr>
            <w:rFonts w:asciiTheme="minorHAnsi" w:hAnsiTheme="minorHAnsi" w:cstheme="minorHAnsi"/>
          </w:rPr>
          <w:t xml:space="preserve"> in the Leech Water Supply Area (including loess trend line)</w:t>
        </w:r>
      </w:ins>
    </w:p>
    <w:p w14:paraId="4EE523C5" w14:textId="77777777" w:rsidR="00D3555D" w:rsidRDefault="005D6F31">
      <w:pPr>
        <w:rPr>
          <w:ins w:id="8192" w:author="Hannah McSorley" w:date="2020-08-05T02:53:00Z"/>
        </w:rPr>
      </w:pPr>
      <w:ins w:id="8193" w:author="Hannah McSorley" w:date="2020-08-05T02:53:00Z">
        <w:r>
          <w:t> </w:t>
        </w:r>
      </w:ins>
    </w:p>
    <w:p w14:paraId="479A2252" w14:textId="77777777" w:rsidR="00D3555D" w:rsidRDefault="005D6F31">
      <w:pPr>
        <w:rPr>
          <w:ins w:id="8194" w:author="Hannah McSorley" w:date="2020-08-05T02:53:00Z"/>
        </w:rPr>
      </w:pPr>
      <w:ins w:id="8195" w:author="Hannah McSorley" w:date="2020-08-05T02:53:00Z">
        <w:r>
          <w:t>Antecedent 30-day rain was ranked third most important for predicting SAC</w:t>
        </w:r>
        <w:r>
          <w:rPr>
            <w:vertAlign w:val="subscript"/>
          </w:rPr>
          <w:t>254</w:t>
        </w:r>
        <w:r>
          <w:t xml:space="preserve">, and the relationship was </w:t>
        </w:r>
        <w:proofErr w:type="gramStart"/>
        <w:r>
          <w:t>similar to</w:t>
        </w:r>
        <w:proofErr w:type="gramEnd"/>
        <w:r>
          <w:t xml:space="preserve"> that seen between DOC and 30-day antecedent rain, though there were missing values for SAC</w:t>
        </w:r>
        <w:r>
          <w:rPr>
            <w:vertAlign w:val="subscript"/>
          </w:rPr>
          <w:t>254</w:t>
        </w:r>
        <w:r>
          <w:t xml:space="preserve"> where DOC had data. There was an initial positive relationship up to approximately 200 mm of rain in the 30 days prior to sample collection, and then lower SAC</w:t>
        </w:r>
        <w:r>
          <w:rPr>
            <w:vertAlign w:val="subscript"/>
          </w:rPr>
          <w:t>254</w:t>
        </w:r>
        <w:r>
          <w:t xml:space="preserve"> with accumulated rain greater than 400 mm (Figure 22).</w:t>
        </w:r>
      </w:ins>
    </w:p>
    <w:p w14:paraId="7F2370E3" w14:textId="77777777" w:rsidR="00D3555D" w:rsidRDefault="005D6F31">
      <w:pPr>
        <w:rPr>
          <w:ins w:id="8196" w:author="Hannah McSorley" w:date="2020-08-05T02:53:00Z"/>
        </w:rPr>
      </w:pPr>
      <w:ins w:id="8197" w:author="Hannah McSorley" w:date="2020-08-05T02:53:00Z">
        <w:r>
          <w:t> </w:t>
        </w:r>
      </w:ins>
    </w:p>
    <w:p w14:paraId="0DAEB126" w14:textId="77777777" w:rsidR="00D3555D" w:rsidRPr="000037B8" w:rsidRDefault="005D6F31" w:rsidP="0092418A">
      <w:pPr>
        <w:spacing w:line="276" w:lineRule="auto"/>
        <w:jc w:val="center"/>
        <w:rPr>
          <w:ins w:id="8198" w:author="Hannah McSorley" w:date="2020-08-05T02:53:00Z"/>
          <w:rFonts w:asciiTheme="minorHAnsi" w:hAnsiTheme="minorHAnsi" w:cstheme="minorHAnsi"/>
        </w:rPr>
      </w:pPr>
      <w:ins w:id="8199" w:author="Hannah McSorley" w:date="2020-08-05T02:53:00Z">
        <w:r w:rsidRPr="000037B8">
          <w:rPr>
            <w:rFonts w:asciiTheme="minorHAnsi" w:hAnsiTheme="minorHAnsi" w:cstheme="minorHAnsi"/>
            <w:noProof/>
            <w:lang w:val="en-CA" w:eastAsia="en-CA"/>
          </w:rPr>
          <w:lastRenderedPageBreak/>
          <w:drawing>
            <wp:inline distT="0" distB="0" distL="0" distR="0" wp14:anchorId="10CADF73" wp14:editId="51EAE9A3">
              <wp:extent cx="3669832" cy="3669832"/>
              <wp:effectExtent l="0" t="0" r="0" b="0"/>
              <wp:docPr id="22" name="Picture" descr="Figure 22: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3-rain.png"/>
                      <pic:cNvPicPr>
                        <a:picLocks noChangeAspect="1" noChangeArrowheads="1"/>
                      </pic:cNvPicPr>
                    </pic:nvPicPr>
                    <pic:blipFill>
                      <a:blip r:embed="rId49"/>
                      <a:stretch>
                        <a:fillRect/>
                      </a:stretch>
                    </pic:blipFill>
                    <pic:spPr bwMode="auto">
                      <a:xfrm>
                        <a:off x="0" y="0"/>
                        <a:ext cx="3669832" cy="3669832"/>
                      </a:xfrm>
                      <a:prstGeom prst="rect">
                        <a:avLst/>
                      </a:prstGeom>
                      <a:noFill/>
                      <a:ln w="9525">
                        <a:noFill/>
                        <a:headEnd/>
                        <a:tailEnd/>
                      </a:ln>
                    </pic:spPr>
                  </pic:pic>
                </a:graphicData>
              </a:graphic>
            </wp:inline>
          </w:drawing>
        </w:r>
      </w:ins>
    </w:p>
    <w:p w14:paraId="01CEBBE0" w14:textId="77777777" w:rsidR="00D3555D" w:rsidRPr="000037B8" w:rsidRDefault="005D6F31" w:rsidP="000037B8">
      <w:pPr>
        <w:spacing w:line="276" w:lineRule="auto"/>
        <w:rPr>
          <w:ins w:id="8200" w:author="Hannah McSorley" w:date="2020-08-05T02:53:00Z"/>
          <w:rFonts w:asciiTheme="minorHAnsi" w:hAnsiTheme="minorHAnsi" w:cstheme="minorHAnsi"/>
        </w:rPr>
      </w:pPr>
      <w:ins w:id="8201" w:author="Hannah McSorley" w:date="2020-08-05T02:53:00Z">
        <w:r w:rsidRPr="000037B8">
          <w:rPr>
            <w:rFonts w:asciiTheme="minorHAnsi" w:hAnsiTheme="minorHAnsi" w:cstheme="minorHAnsi"/>
          </w:rPr>
          <w:t xml:space="preserve">Figure 22: </w:t>
        </w:r>
        <w:r w:rsidR="000037B8" w:rsidRPr="000037B8">
          <w:rPr>
            <w:rFonts w:asciiTheme="minorHAnsi" w:hAnsiTheme="minorHAnsi" w:cstheme="minorHAnsi"/>
          </w:rPr>
          <w:t>Antecedent 30-day rain as a predictor variable for of SAC</w:t>
        </w:r>
        <w:r w:rsidR="000037B8" w:rsidRPr="000037B8">
          <w:rPr>
            <w:rFonts w:asciiTheme="minorHAnsi" w:hAnsiTheme="minorHAnsi" w:cstheme="minorHAnsi"/>
            <w:vertAlign w:val="subscript"/>
          </w:rPr>
          <w:t xml:space="preserve">254 </w:t>
        </w:r>
        <w:r w:rsidR="000037B8" w:rsidRPr="000037B8">
          <w:rPr>
            <w:rFonts w:asciiTheme="minorHAnsi" w:hAnsiTheme="minorHAnsi" w:cstheme="minorHAnsi"/>
          </w:rPr>
          <w:t xml:space="preserve">in the Leech Water Supply Area (including loess trend </w:t>
        </w:r>
        <w:commentRangeStart w:id="8202"/>
        <w:r w:rsidR="000037B8" w:rsidRPr="000037B8">
          <w:rPr>
            <w:rFonts w:asciiTheme="minorHAnsi" w:hAnsiTheme="minorHAnsi" w:cstheme="minorHAnsi"/>
          </w:rPr>
          <w:t>line</w:t>
        </w:r>
      </w:ins>
      <w:commentRangeEnd w:id="8202"/>
      <w:r w:rsidR="00666FAE">
        <w:rPr>
          <w:rStyle w:val="CommentReference"/>
        </w:rPr>
        <w:commentReference w:id="8202"/>
      </w:r>
      <w:ins w:id="8203" w:author="Hannah McSorley" w:date="2020-08-05T02:53:00Z">
        <w:r w:rsidR="000037B8" w:rsidRPr="000037B8">
          <w:rPr>
            <w:rFonts w:asciiTheme="minorHAnsi" w:hAnsiTheme="minorHAnsi" w:cstheme="minorHAnsi"/>
          </w:rPr>
          <w:t>)</w:t>
        </w:r>
      </w:ins>
    </w:p>
    <w:p w14:paraId="730A3546" w14:textId="77777777" w:rsidR="00D3555D" w:rsidRDefault="005D6F31">
      <w:pPr>
        <w:rPr>
          <w:ins w:id="8204" w:author="Hannah McSorley" w:date="2020-08-05T02:53:00Z"/>
        </w:rPr>
      </w:pPr>
      <w:ins w:id="8205" w:author="Hannah McSorley" w:date="2020-08-05T02:53:00Z">
        <w:r>
          <w:t> </w:t>
        </w:r>
      </w:ins>
    </w:p>
    <w:p w14:paraId="69AAA169" w14:textId="77777777" w:rsidR="00D3555D" w:rsidRDefault="005D6F31">
      <w:pPr>
        <w:rPr>
          <w:ins w:id="8206" w:author="Hannah McSorley" w:date="2020-08-05T02:53:00Z"/>
        </w:rPr>
      </w:pPr>
      <w:ins w:id="8207" w:author="Hannah McSorley" w:date="2020-08-05T02:53:00Z">
        <w:r>
          <w:t>Ranking fourth for predicting SAC</w:t>
        </w:r>
        <w:r>
          <w:rPr>
            <w:vertAlign w:val="subscript"/>
          </w:rPr>
          <w:t>254</w:t>
        </w:r>
        <w:r>
          <w:t xml:space="preserve"> was metamorphic parent material. Like DOC, greater metamorphic parent material corresponded with lower SAC</w:t>
        </w:r>
        <w:r>
          <w:rPr>
            <w:vertAlign w:val="subscript"/>
          </w:rPr>
          <w:t>254</w:t>
        </w:r>
        <w:r>
          <w:t xml:space="preserve"> values, but the absence of </w:t>
        </w:r>
        <w:proofErr w:type="spellStart"/>
        <w:r>
          <w:t>Wark</w:t>
        </w:r>
        <w:proofErr w:type="spellEnd"/>
        <w:r>
          <w:t>-Gneiss did not correspond to the sub-basin with the highest SAC</w:t>
        </w:r>
        <w:r>
          <w:rPr>
            <w:vertAlign w:val="subscript"/>
          </w:rPr>
          <w:t>254</w:t>
        </w:r>
        <w:r>
          <w:t xml:space="preserve"> (Figure 23).</w:t>
        </w:r>
      </w:ins>
    </w:p>
    <w:p w14:paraId="51FF27F6" w14:textId="77777777" w:rsidR="00D3555D" w:rsidRDefault="005D6F31">
      <w:pPr>
        <w:rPr>
          <w:ins w:id="8208" w:author="Hannah McSorley" w:date="2020-08-05T02:53:00Z"/>
        </w:rPr>
      </w:pPr>
      <w:ins w:id="8209" w:author="Hannah McSorley" w:date="2020-08-05T02:53:00Z">
        <w:r>
          <w:t> </w:t>
        </w:r>
      </w:ins>
    </w:p>
    <w:p w14:paraId="44ACFB02" w14:textId="77777777" w:rsidR="00D3555D" w:rsidRPr="000037B8" w:rsidRDefault="005D6F31" w:rsidP="0092418A">
      <w:pPr>
        <w:spacing w:line="276" w:lineRule="auto"/>
        <w:jc w:val="center"/>
        <w:rPr>
          <w:ins w:id="8210" w:author="Hannah McSorley" w:date="2020-08-05T02:53:00Z"/>
          <w:rFonts w:asciiTheme="minorHAnsi" w:hAnsiTheme="minorHAnsi" w:cstheme="minorHAnsi"/>
        </w:rPr>
      </w:pPr>
      <w:ins w:id="8211" w:author="Hannah McSorley" w:date="2020-08-05T02:53:00Z">
        <w:r w:rsidRPr="000037B8">
          <w:rPr>
            <w:rFonts w:asciiTheme="minorHAnsi" w:hAnsiTheme="minorHAnsi" w:cstheme="minorHAnsi"/>
            <w:noProof/>
            <w:lang w:val="en-CA" w:eastAsia="en-CA"/>
          </w:rPr>
          <w:lastRenderedPageBreak/>
          <w:drawing>
            <wp:inline distT="0" distB="0" distL="0" distR="0" wp14:anchorId="3C11E828" wp14:editId="16042D7C">
              <wp:extent cx="3669832" cy="3669832"/>
              <wp:effectExtent l="0" t="0" r="0" b="0"/>
              <wp:docPr id="23" name="Picture" descr="Figure 23: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4-metamorphic.png"/>
                      <pic:cNvPicPr>
                        <a:picLocks noChangeAspect="1" noChangeArrowheads="1"/>
                      </pic:cNvPicPr>
                    </pic:nvPicPr>
                    <pic:blipFill>
                      <a:blip r:embed="rId50"/>
                      <a:stretch>
                        <a:fillRect/>
                      </a:stretch>
                    </pic:blipFill>
                    <pic:spPr bwMode="auto">
                      <a:xfrm>
                        <a:off x="0" y="0"/>
                        <a:ext cx="3669832" cy="3669832"/>
                      </a:xfrm>
                      <a:prstGeom prst="rect">
                        <a:avLst/>
                      </a:prstGeom>
                      <a:noFill/>
                      <a:ln w="9525">
                        <a:noFill/>
                        <a:headEnd/>
                        <a:tailEnd/>
                      </a:ln>
                    </pic:spPr>
                  </pic:pic>
                </a:graphicData>
              </a:graphic>
            </wp:inline>
          </w:drawing>
        </w:r>
      </w:ins>
    </w:p>
    <w:p w14:paraId="3B26521F" w14:textId="77777777" w:rsidR="00D3555D" w:rsidRPr="000037B8" w:rsidRDefault="005D6F31" w:rsidP="000037B8">
      <w:pPr>
        <w:spacing w:line="276" w:lineRule="auto"/>
        <w:rPr>
          <w:ins w:id="8212" w:author="Hannah McSorley" w:date="2020-08-05T02:53:00Z"/>
          <w:rFonts w:asciiTheme="minorHAnsi" w:hAnsiTheme="minorHAnsi" w:cstheme="minorHAnsi"/>
        </w:rPr>
      </w:pPr>
      <w:ins w:id="8213" w:author="Hannah McSorley" w:date="2020-08-05T02:53:00Z">
        <w:r w:rsidRPr="000037B8">
          <w:rPr>
            <w:rFonts w:asciiTheme="minorHAnsi" w:hAnsiTheme="minorHAnsi" w:cstheme="minorHAnsi"/>
          </w:rPr>
          <w:t xml:space="preserve">Figure 23: </w:t>
        </w:r>
        <w:r w:rsidR="000037B8" w:rsidRPr="000037B8">
          <w:rPr>
            <w:rFonts w:asciiTheme="minorHAnsi" w:hAnsiTheme="minorHAnsi" w:cstheme="minorHAnsi"/>
          </w:rPr>
          <w:t>Metamorphic parent material (</w:t>
        </w:r>
        <w:proofErr w:type="spellStart"/>
        <w:r w:rsidR="000037B8" w:rsidRPr="000037B8">
          <w:rPr>
            <w:rFonts w:asciiTheme="minorHAnsi" w:hAnsiTheme="minorHAnsi" w:cstheme="minorHAnsi"/>
          </w:rPr>
          <w:t>Wark</w:t>
        </w:r>
        <w:proofErr w:type="spellEnd"/>
        <w:r w:rsidR="000037B8" w:rsidRPr="000037B8">
          <w:rPr>
            <w:rFonts w:asciiTheme="minorHAnsi" w:hAnsiTheme="minorHAnsi" w:cstheme="minorHAnsi"/>
          </w:rPr>
          <w:t>-Gneiss) as a predictor variable of SAC</w:t>
        </w:r>
        <w:r w:rsidR="000037B8" w:rsidRPr="000037B8">
          <w:rPr>
            <w:rFonts w:asciiTheme="minorHAnsi" w:hAnsiTheme="minorHAnsi" w:cstheme="minorHAnsi"/>
            <w:vertAlign w:val="subscript"/>
          </w:rPr>
          <w:t>254</w:t>
        </w:r>
        <w:r w:rsidR="000037B8" w:rsidRPr="000037B8">
          <w:rPr>
            <w:rFonts w:asciiTheme="minorHAnsi" w:hAnsiTheme="minorHAnsi" w:cstheme="minorHAnsi"/>
          </w:rPr>
          <w:t xml:space="preserve"> in the Leech Water Supply Area</w:t>
        </w:r>
      </w:ins>
    </w:p>
    <w:p w14:paraId="4829334C" w14:textId="77777777" w:rsidR="00D3555D" w:rsidRDefault="005D6F31">
      <w:pPr>
        <w:rPr>
          <w:ins w:id="8214" w:author="Hannah McSorley" w:date="2020-08-05T02:53:00Z"/>
        </w:rPr>
      </w:pPr>
      <w:ins w:id="8215" w:author="Hannah McSorley" w:date="2020-08-05T02:53:00Z">
        <w:r>
          <w:t> </w:t>
        </w:r>
      </w:ins>
    </w:p>
    <w:p w14:paraId="6FA1C1C0" w14:textId="77777777" w:rsidR="00D3555D" w:rsidRDefault="005D6F31">
      <w:pPr>
        <w:rPr>
          <w:ins w:id="8216" w:author="Hannah McSorley" w:date="2020-08-05T02:53:00Z"/>
        </w:rPr>
      </w:pPr>
      <w:ins w:id="8217" w:author="Hannah McSorley" w:date="2020-08-05T02:53:00Z">
        <w:r>
          <w:t> </w:t>
        </w:r>
      </w:ins>
    </w:p>
    <w:p w14:paraId="2B92C61B" w14:textId="77777777" w:rsidR="00D3555D" w:rsidRDefault="005D6F31">
      <w:pPr>
        <w:pStyle w:val="Heading4"/>
        <w:rPr>
          <w:ins w:id="8218" w:author="Hannah McSorley" w:date="2020-08-05T02:53:00Z"/>
        </w:rPr>
      </w:pPr>
      <w:bookmarkStart w:id="8219" w:name="predicting-e2e3"/>
      <w:bookmarkStart w:id="8220" w:name="_Toc47488311"/>
      <w:ins w:id="8221" w:author="Hannah McSorley" w:date="2020-08-05T02:53:00Z">
        <w:r>
          <w:t>Predicting E</w:t>
        </w:r>
        <w:r>
          <w:rPr>
            <w:vertAlign w:val="subscript"/>
          </w:rPr>
          <w:t>2</w:t>
        </w:r>
        <w:r>
          <w:t>:E</w:t>
        </w:r>
        <w:r>
          <w:rPr>
            <w:vertAlign w:val="subscript"/>
          </w:rPr>
          <w:t>3</w:t>
        </w:r>
        <w:bookmarkEnd w:id="8219"/>
        <w:bookmarkEnd w:id="8220"/>
      </w:ins>
    </w:p>
    <w:p w14:paraId="38C6CE41" w14:textId="77777777" w:rsidR="00D3555D" w:rsidRDefault="005D6F31">
      <w:pPr>
        <w:rPr>
          <w:ins w:id="8222" w:author="Hannah McSorley" w:date="2020-08-05T02:53:00Z"/>
        </w:rPr>
      </w:pPr>
      <w:ins w:id="8223" w:author="Hannah McSorley" w:date="2020-08-05T02:53:00Z">
        <w:r>
          <w:t> </w:t>
        </w:r>
      </w:ins>
    </w:p>
    <w:p w14:paraId="3DE3624A" w14:textId="77777777" w:rsidR="00D3555D" w:rsidRDefault="005D6F31">
      <w:pPr>
        <w:rPr>
          <w:ins w:id="8224" w:author="Hannah McSorley" w:date="2020-08-05T02:53:00Z"/>
        </w:rPr>
      </w:pPr>
      <w:ins w:id="8225" w:author="Hannah McSorley" w:date="2020-08-05T02:53:00Z">
        <w:r>
          <w:t>As a predictor for E</w:t>
        </w:r>
        <w:r>
          <w:rPr>
            <w:vertAlign w:val="subscript"/>
          </w:rPr>
          <w:t>2</w:t>
        </w:r>
        <w:r>
          <w:t>:E</w:t>
        </w:r>
        <w:r>
          <w:rPr>
            <w:vertAlign w:val="subscript"/>
          </w:rPr>
          <w:t>3</w:t>
        </w:r>
        <w:r>
          <w:t>, antecedent 30-day rain was ranked most important. Similar to the relationships seen with DOC and SAC</w:t>
        </w:r>
        <w:r>
          <w:rPr>
            <w:vertAlign w:val="subscript"/>
          </w:rPr>
          <w:t>254</w:t>
        </w:r>
        <w:r>
          <w:t>, there was an initial positive relationship up to approximately 150 mm of antecedent 30-day rain, then E</w:t>
        </w:r>
        <w:r>
          <w:rPr>
            <w:vertAlign w:val="subscript"/>
          </w:rPr>
          <w:t>2</w:t>
        </w:r>
        <w:r>
          <w:t>:E</w:t>
        </w:r>
        <w:r>
          <w:rPr>
            <w:vertAlign w:val="subscript"/>
          </w:rPr>
          <w:t>3</w:t>
        </w:r>
        <w:r>
          <w:t xml:space="preserve"> decreased until antecedent 30-day rain reached around 300 mm and then E</w:t>
        </w:r>
        <w:r>
          <w:rPr>
            <w:vertAlign w:val="subscript"/>
          </w:rPr>
          <w:t>2</w:t>
        </w:r>
        <w:r>
          <w:t>:E</w:t>
        </w:r>
        <w:r>
          <w:rPr>
            <w:vertAlign w:val="subscript"/>
          </w:rPr>
          <w:t>3</w:t>
        </w:r>
        <w:r>
          <w:t xml:space="preserve"> more or less plateaued (Figure 24).</w:t>
        </w:r>
      </w:ins>
    </w:p>
    <w:p w14:paraId="573E8015" w14:textId="77777777" w:rsidR="00D3555D" w:rsidRDefault="005D6F31">
      <w:pPr>
        <w:rPr>
          <w:ins w:id="8226" w:author="Hannah McSorley" w:date="2020-08-05T02:53:00Z"/>
        </w:rPr>
      </w:pPr>
      <w:ins w:id="8227" w:author="Hannah McSorley" w:date="2020-08-05T02:53:00Z">
        <w:r>
          <w:t> </w:t>
        </w:r>
      </w:ins>
    </w:p>
    <w:p w14:paraId="13C47F3F" w14:textId="77777777" w:rsidR="00D3555D" w:rsidRPr="0092418A" w:rsidRDefault="005D6F31" w:rsidP="0092418A">
      <w:pPr>
        <w:spacing w:line="276" w:lineRule="auto"/>
        <w:jc w:val="center"/>
        <w:rPr>
          <w:ins w:id="8228" w:author="Hannah McSorley" w:date="2020-08-05T02:53:00Z"/>
          <w:rFonts w:asciiTheme="minorHAnsi" w:hAnsiTheme="minorHAnsi" w:cstheme="minorHAnsi"/>
        </w:rPr>
      </w:pPr>
      <w:ins w:id="8229" w:author="Hannah McSorley" w:date="2020-08-05T02:53:00Z">
        <w:r w:rsidRPr="0092418A">
          <w:rPr>
            <w:rFonts w:asciiTheme="minorHAnsi" w:hAnsiTheme="minorHAnsi" w:cstheme="minorHAnsi"/>
            <w:noProof/>
            <w:lang w:val="en-CA" w:eastAsia="en-CA"/>
          </w:rPr>
          <w:lastRenderedPageBreak/>
          <w:drawing>
            <wp:inline distT="0" distB="0" distL="0" distR="0" wp14:anchorId="3951B78D" wp14:editId="0EFB7D55">
              <wp:extent cx="3669832" cy="3669832"/>
              <wp:effectExtent l="0" t="0" r="0" b="0"/>
              <wp:docPr id="24" name="Picture" descr="Figure 24: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1-rain.png"/>
                      <pic:cNvPicPr>
                        <a:picLocks noChangeAspect="1" noChangeArrowheads="1"/>
                      </pic:cNvPicPr>
                    </pic:nvPicPr>
                    <pic:blipFill>
                      <a:blip r:embed="rId51"/>
                      <a:stretch>
                        <a:fillRect/>
                      </a:stretch>
                    </pic:blipFill>
                    <pic:spPr bwMode="auto">
                      <a:xfrm>
                        <a:off x="0" y="0"/>
                        <a:ext cx="3669832" cy="3669832"/>
                      </a:xfrm>
                      <a:prstGeom prst="rect">
                        <a:avLst/>
                      </a:prstGeom>
                      <a:noFill/>
                      <a:ln w="9525">
                        <a:noFill/>
                        <a:headEnd/>
                        <a:tailEnd/>
                      </a:ln>
                    </pic:spPr>
                  </pic:pic>
                </a:graphicData>
              </a:graphic>
            </wp:inline>
          </w:drawing>
        </w:r>
      </w:ins>
    </w:p>
    <w:p w14:paraId="745250A7" w14:textId="77777777" w:rsidR="00D3555D" w:rsidRPr="0092418A" w:rsidRDefault="005D6F31" w:rsidP="0092418A">
      <w:pPr>
        <w:spacing w:line="276" w:lineRule="auto"/>
        <w:rPr>
          <w:ins w:id="8230" w:author="Hannah McSorley" w:date="2020-08-05T02:53:00Z"/>
          <w:rFonts w:asciiTheme="minorHAnsi" w:hAnsiTheme="minorHAnsi" w:cstheme="minorHAnsi"/>
        </w:rPr>
      </w:pPr>
      <w:ins w:id="8231" w:author="Hannah McSorley" w:date="2020-08-05T02:53:00Z">
        <w:r w:rsidRPr="0092418A">
          <w:rPr>
            <w:rFonts w:asciiTheme="minorHAnsi" w:hAnsiTheme="minorHAnsi" w:cstheme="minorHAnsi"/>
          </w:rPr>
          <w:t xml:space="preserve">Figure 24: </w:t>
        </w:r>
        <w:r w:rsidR="000037B8" w:rsidRPr="0092418A">
          <w:rPr>
            <w:rFonts w:asciiTheme="minorHAnsi" w:hAnsiTheme="minorHAnsi" w:cstheme="minorHAnsi"/>
          </w:rPr>
          <w:t>Antecedent 30-day rain as a predictor variable for of E</w:t>
        </w:r>
        <w:r w:rsidR="000037B8" w:rsidRPr="0092418A">
          <w:rPr>
            <w:rFonts w:asciiTheme="minorHAnsi" w:hAnsiTheme="minorHAnsi" w:cstheme="minorHAnsi"/>
            <w:vertAlign w:val="subscript"/>
          </w:rPr>
          <w:t>2</w:t>
        </w:r>
        <w:r w:rsidR="000037B8" w:rsidRPr="0092418A">
          <w:rPr>
            <w:rFonts w:asciiTheme="minorHAnsi" w:hAnsiTheme="minorHAnsi" w:cstheme="minorHAnsi"/>
          </w:rPr>
          <w:t>:E</w:t>
        </w:r>
        <w:r w:rsidR="000037B8" w:rsidRPr="0092418A">
          <w:rPr>
            <w:rFonts w:asciiTheme="minorHAnsi" w:hAnsiTheme="minorHAnsi" w:cstheme="minorHAnsi"/>
            <w:vertAlign w:val="subscript"/>
          </w:rPr>
          <w:t>3</w:t>
        </w:r>
        <w:r w:rsidR="000037B8" w:rsidRPr="0092418A">
          <w:rPr>
            <w:rFonts w:asciiTheme="minorHAnsi" w:hAnsiTheme="minorHAnsi" w:cstheme="minorHAnsi"/>
          </w:rPr>
          <w:t xml:space="preserve"> in the Leech Water Supply Area (including loess trend line)</w:t>
        </w:r>
      </w:ins>
    </w:p>
    <w:p w14:paraId="14ECFC6C" w14:textId="77777777" w:rsidR="00D3555D" w:rsidRDefault="005D6F31">
      <w:pPr>
        <w:rPr>
          <w:ins w:id="8232" w:author="Hannah McSorley" w:date="2020-08-05T02:53:00Z"/>
        </w:rPr>
      </w:pPr>
      <w:ins w:id="8233" w:author="Hannah McSorley" w:date="2020-08-05T02:53:00Z">
        <w:r>
          <w:t> </w:t>
        </w:r>
      </w:ins>
    </w:p>
    <w:p w14:paraId="629C887C" w14:textId="77777777" w:rsidR="00D3555D" w:rsidRDefault="005D6F31">
      <w:pPr>
        <w:rPr>
          <w:ins w:id="8234" w:author="Hannah McSorley" w:date="2020-08-05T02:53:00Z"/>
        </w:rPr>
      </w:pPr>
      <w:ins w:id="8235" w:author="Hannah McSorley" w:date="2020-08-05T02:53:00Z">
        <w:r>
          <w:t>The second most important predictor was sampling stage which was inversely related to E</w:t>
        </w:r>
        <w:r>
          <w:rPr>
            <w:vertAlign w:val="subscript"/>
          </w:rPr>
          <w:t>2</w:t>
        </w:r>
        <w:r>
          <w:t>:E</w:t>
        </w:r>
        <w:r>
          <w:rPr>
            <w:vertAlign w:val="subscript"/>
          </w:rPr>
          <w:t>3</w:t>
        </w:r>
        <w:r>
          <w:t xml:space="preserve"> (Figure 25). This shows that as stream stage increased across the Leech WSA, so too did aromaticity and/or NOM molecular size. Similar to SAC</w:t>
        </w:r>
        <w:r>
          <w:rPr>
            <w:vertAlign w:val="subscript"/>
          </w:rPr>
          <w:t>254</w:t>
        </w:r>
        <w:r>
          <w:t>, E</w:t>
        </w:r>
        <w:r>
          <w:rPr>
            <w:vertAlign w:val="subscript"/>
          </w:rPr>
          <w:t>2</w:t>
        </w:r>
        <w:r>
          <w:t>:E</w:t>
        </w:r>
        <w:r>
          <w:rPr>
            <w:vertAlign w:val="subscript"/>
          </w:rPr>
          <w:t>3</w:t>
        </w:r>
        <w:r>
          <w:t xml:space="preserve"> and stage had a weaker relationship around 75% of maximum stage, indicating a threshold at which aromaticity no longer increased; possibly due to the aromatic pool being exhausted, or possibly that the most aromatic source had reached peak connectivity to the streams and the NOM could get no more </w:t>
        </w:r>
        <w:proofErr w:type="spellStart"/>
        <w:r>
          <w:t>humic</w:t>
        </w:r>
        <w:proofErr w:type="spellEnd"/>
        <w:r>
          <w:t xml:space="preserve"> in nature.</w:t>
        </w:r>
      </w:ins>
    </w:p>
    <w:p w14:paraId="2A2CE14D" w14:textId="77777777" w:rsidR="00D3555D" w:rsidRDefault="005D6F31">
      <w:pPr>
        <w:rPr>
          <w:ins w:id="8236" w:author="Hannah McSorley" w:date="2020-08-05T02:53:00Z"/>
        </w:rPr>
      </w:pPr>
      <w:ins w:id="8237" w:author="Hannah McSorley" w:date="2020-08-05T02:53:00Z">
        <w:r>
          <w:t> </w:t>
        </w:r>
      </w:ins>
    </w:p>
    <w:p w14:paraId="16CC222A" w14:textId="77777777" w:rsidR="00D3555D" w:rsidRPr="0092418A" w:rsidRDefault="005D6F31" w:rsidP="0092418A">
      <w:pPr>
        <w:spacing w:line="276" w:lineRule="auto"/>
        <w:jc w:val="center"/>
        <w:rPr>
          <w:ins w:id="8238" w:author="Hannah McSorley" w:date="2020-08-05T02:53:00Z"/>
          <w:rFonts w:asciiTheme="minorHAnsi" w:hAnsiTheme="minorHAnsi" w:cstheme="minorHAnsi"/>
        </w:rPr>
      </w:pPr>
      <w:ins w:id="8239" w:author="Hannah McSorley" w:date="2020-08-05T02:53:00Z">
        <w:r w:rsidRPr="0092418A">
          <w:rPr>
            <w:rFonts w:asciiTheme="minorHAnsi" w:hAnsiTheme="minorHAnsi" w:cstheme="minorHAnsi"/>
            <w:noProof/>
            <w:lang w:val="en-CA" w:eastAsia="en-CA"/>
          </w:rPr>
          <w:lastRenderedPageBreak/>
          <w:drawing>
            <wp:inline distT="0" distB="0" distL="0" distR="0" wp14:anchorId="6103E8F0" wp14:editId="6E0C2ED4">
              <wp:extent cx="3669832" cy="3669832"/>
              <wp:effectExtent l="0" t="0" r="0" b="0"/>
              <wp:docPr id="25" name="Picture" descr="Figure 25: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2-stage.png"/>
                      <pic:cNvPicPr>
                        <a:picLocks noChangeAspect="1" noChangeArrowheads="1"/>
                      </pic:cNvPicPr>
                    </pic:nvPicPr>
                    <pic:blipFill>
                      <a:blip r:embed="rId52"/>
                      <a:stretch>
                        <a:fillRect/>
                      </a:stretch>
                    </pic:blipFill>
                    <pic:spPr bwMode="auto">
                      <a:xfrm>
                        <a:off x="0" y="0"/>
                        <a:ext cx="3669832" cy="3669832"/>
                      </a:xfrm>
                      <a:prstGeom prst="rect">
                        <a:avLst/>
                      </a:prstGeom>
                      <a:noFill/>
                      <a:ln w="9525">
                        <a:noFill/>
                        <a:headEnd/>
                        <a:tailEnd/>
                      </a:ln>
                    </pic:spPr>
                  </pic:pic>
                </a:graphicData>
              </a:graphic>
            </wp:inline>
          </w:drawing>
        </w:r>
      </w:ins>
    </w:p>
    <w:p w14:paraId="30475AE8" w14:textId="77777777" w:rsidR="00D3555D" w:rsidRPr="0092418A" w:rsidRDefault="005D6F31" w:rsidP="0092418A">
      <w:pPr>
        <w:spacing w:line="276" w:lineRule="auto"/>
        <w:rPr>
          <w:ins w:id="8240" w:author="Hannah McSorley" w:date="2020-08-05T02:53:00Z"/>
          <w:rFonts w:asciiTheme="minorHAnsi" w:hAnsiTheme="minorHAnsi" w:cstheme="minorHAnsi"/>
        </w:rPr>
      </w:pPr>
      <w:ins w:id="8241" w:author="Hannah McSorley" w:date="2020-08-05T02:53:00Z">
        <w:r w:rsidRPr="0092418A">
          <w:rPr>
            <w:rFonts w:asciiTheme="minorHAnsi" w:hAnsiTheme="minorHAnsi" w:cstheme="minorHAnsi"/>
          </w:rPr>
          <w:t xml:space="preserve">Figure 25: </w:t>
        </w:r>
        <w:r w:rsidR="0092418A" w:rsidRPr="0092418A">
          <w:rPr>
            <w:rFonts w:asciiTheme="minorHAnsi" w:hAnsiTheme="minorHAnsi" w:cstheme="minorHAnsi"/>
          </w:rPr>
          <w:t>Sampling stage as a predictor variable for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in the Leech Water Supply Area (including loess trend line)</w:t>
        </w:r>
      </w:ins>
    </w:p>
    <w:p w14:paraId="3C775238" w14:textId="77777777" w:rsidR="00D3555D" w:rsidRDefault="005D6F31">
      <w:pPr>
        <w:rPr>
          <w:ins w:id="8242" w:author="Hannah McSorley" w:date="2020-08-05T02:53:00Z"/>
        </w:rPr>
      </w:pPr>
      <w:ins w:id="8243" w:author="Hannah McSorley" w:date="2020-08-05T02:53:00Z">
        <w:r>
          <w:t> </w:t>
        </w:r>
      </w:ins>
    </w:p>
    <w:p w14:paraId="489A0350" w14:textId="77777777" w:rsidR="00D3555D" w:rsidRDefault="005D6F31">
      <w:pPr>
        <w:rPr>
          <w:ins w:id="8244" w:author="Hannah McSorley" w:date="2020-08-05T02:53:00Z"/>
        </w:rPr>
      </w:pPr>
      <w:ins w:id="8245" w:author="Hannah McSorley" w:date="2020-08-05T02:53:00Z">
        <w:r>
          <w:t>Ranking third for variable importance in predicting E</w:t>
        </w:r>
        <w:r>
          <w:rPr>
            <w:vertAlign w:val="subscript"/>
          </w:rPr>
          <w:t>2</w:t>
        </w:r>
        <w:r>
          <w:t>:E</w:t>
        </w:r>
        <w:r>
          <w:rPr>
            <w:vertAlign w:val="subscript"/>
          </w:rPr>
          <w:t>3</w:t>
        </w:r>
        <w:r>
          <w:t xml:space="preserve"> was average tree age in each monitoring basin. Tree age was partially due to forest harvest, which was the fourth ranked VIM predictor, so these were plotted together for interpretation. The patterns between E</w:t>
        </w:r>
        <w:r>
          <w:rPr>
            <w:vertAlign w:val="subscript"/>
          </w:rPr>
          <w:t>2</w:t>
        </w:r>
        <w:r>
          <w:t>:E</w:t>
        </w:r>
        <w:r>
          <w:rPr>
            <w:vertAlign w:val="subscript"/>
          </w:rPr>
          <w:t>3</w:t>
        </w:r>
        <w:r>
          <w:t xml:space="preserve"> with tree age was more difficult to interpret without area harvested. Sub-basin area harvested between 1980 and 2011 was positively related to E</w:t>
        </w:r>
        <w:r>
          <w:rPr>
            <w:vertAlign w:val="subscript"/>
          </w:rPr>
          <w:t>2</w:t>
        </w:r>
        <w:r>
          <w:t>:E</w:t>
        </w:r>
        <w:r>
          <w:rPr>
            <w:vertAlign w:val="subscript"/>
          </w:rPr>
          <w:t>3</w:t>
        </w:r>
        <w:r>
          <w:t xml:space="preserve"> at four of the six sub-basin sites (West Leech, Weeks, Tunnel, Leech-head), which showed increasing E</w:t>
        </w:r>
        <w:r>
          <w:rPr>
            <w:vertAlign w:val="subscript"/>
          </w:rPr>
          <w:t>2</w:t>
        </w:r>
        <w:r>
          <w:t>:E</w:t>
        </w:r>
        <w:r>
          <w:rPr>
            <w:vertAlign w:val="subscript"/>
          </w:rPr>
          <w:t>3</w:t>
        </w:r>
        <w:r>
          <w:t xml:space="preserve"> with percent area harvested over the past 31 years. However, Leech-head and Chris creek sub-basins, which had higher percent harvest over the past 31 years (thus youngest trees) did not continue this pattern (Figure 26). These results </w:t>
        </w:r>
        <w:proofErr w:type="gramStart"/>
        <w:r>
          <w:t>suggests</w:t>
        </w:r>
        <w:proofErr w:type="gramEnd"/>
        <w:r>
          <w:t xml:space="preserve"> that NOM character was less aromatic in more heavily harvest sub-basins.</w:t>
        </w:r>
      </w:ins>
    </w:p>
    <w:p w14:paraId="577DED27" w14:textId="77777777" w:rsidR="00D3555D" w:rsidRDefault="005D6F31">
      <w:pPr>
        <w:rPr>
          <w:ins w:id="8246" w:author="Hannah McSorley" w:date="2020-08-05T02:53:00Z"/>
        </w:rPr>
      </w:pPr>
      <w:ins w:id="8247" w:author="Hannah McSorley" w:date="2020-08-05T02:53:00Z">
        <w:r>
          <w:t> </w:t>
        </w:r>
      </w:ins>
    </w:p>
    <w:p w14:paraId="14FFC9E3" w14:textId="77777777" w:rsidR="00D3555D" w:rsidRPr="0092418A" w:rsidRDefault="005D6F31" w:rsidP="0092418A">
      <w:pPr>
        <w:spacing w:line="276" w:lineRule="auto"/>
        <w:jc w:val="center"/>
        <w:rPr>
          <w:ins w:id="8248" w:author="Hannah McSorley" w:date="2020-08-05T02:53:00Z"/>
          <w:rFonts w:asciiTheme="minorHAnsi" w:hAnsiTheme="minorHAnsi" w:cstheme="minorHAnsi"/>
        </w:rPr>
      </w:pPr>
      <w:ins w:id="8249" w:author="Hannah McSorley" w:date="2020-08-05T02:53:00Z">
        <w:r w:rsidRPr="0092418A">
          <w:rPr>
            <w:rFonts w:asciiTheme="minorHAnsi" w:hAnsiTheme="minorHAnsi" w:cstheme="minorHAnsi"/>
            <w:noProof/>
            <w:lang w:val="en-CA" w:eastAsia="en-CA"/>
          </w:rPr>
          <w:lastRenderedPageBreak/>
          <w:drawing>
            <wp:inline distT="0" distB="0" distL="0" distR="0" wp14:anchorId="646D6D94" wp14:editId="5511BCA0">
              <wp:extent cx="3669832" cy="5504749"/>
              <wp:effectExtent l="0" t="0" r="0" b="0"/>
              <wp:docPr id="26" name="Picture" descr="Figure 26: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3n4-Trees-Logging.png"/>
                      <pic:cNvPicPr>
                        <a:picLocks noChangeAspect="1" noChangeArrowheads="1"/>
                      </pic:cNvPicPr>
                    </pic:nvPicPr>
                    <pic:blipFill>
                      <a:blip r:embed="rId53"/>
                      <a:stretch>
                        <a:fillRect/>
                      </a:stretch>
                    </pic:blipFill>
                    <pic:spPr bwMode="auto">
                      <a:xfrm>
                        <a:off x="0" y="0"/>
                        <a:ext cx="3669832" cy="5504749"/>
                      </a:xfrm>
                      <a:prstGeom prst="rect">
                        <a:avLst/>
                      </a:prstGeom>
                      <a:noFill/>
                      <a:ln w="9525">
                        <a:noFill/>
                        <a:headEnd/>
                        <a:tailEnd/>
                      </a:ln>
                    </pic:spPr>
                  </pic:pic>
                </a:graphicData>
              </a:graphic>
            </wp:inline>
          </w:drawing>
        </w:r>
      </w:ins>
    </w:p>
    <w:p w14:paraId="33F0BF57" w14:textId="77777777" w:rsidR="00D3555D" w:rsidRPr="0092418A" w:rsidRDefault="005D6F31" w:rsidP="0092418A">
      <w:pPr>
        <w:spacing w:line="276" w:lineRule="auto"/>
        <w:rPr>
          <w:ins w:id="8250" w:author="Hannah McSorley" w:date="2020-08-05T02:53:00Z"/>
          <w:rFonts w:asciiTheme="minorHAnsi" w:hAnsiTheme="minorHAnsi" w:cstheme="minorHAnsi"/>
        </w:rPr>
      </w:pPr>
      <w:ins w:id="8251" w:author="Hannah McSorley" w:date="2020-08-05T02:53:00Z">
        <w:r w:rsidRPr="0092418A">
          <w:rPr>
            <w:rFonts w:asciiTheme="minorHAnsi" w:hAnsiTheme="minorHAnsi" w:cstheme="minorHAnsi"/>
          </w:rPr>
          <w:t xml:space="preserve">Figure 26: </w:t>
        </w:r>
        <w:r w:rsidR="0092418A" w:rsidRPr="0092418A">
          <w:rPr>
            <w:rFonts w:asciiTheme="minorHAnsi" w:hAnsiTheme="minorHAnsi" w:cstheme="minorHAnsi"/>
          </w:rPr>
          <w:t>Average tree age and percent basin area harvested as predictors for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in the Leech Water Supply Area</w:t>
        </w:r>
      </w:ins>
    </w:p>
    <w:p w14:paraId="35E93716" w14:textId="77777777" w:rsidR="00D3555D" w:rsidRDefault="005D6F31">
      <w:pPr>
        <w:rPr>
          <w:ins w:id="8252" w:author="Hannah McSorley" w:date="2020-08-05T02:53:00Z"/>
        </w:rPr>
      </w:pPr>
      <w:ins w:id="8253" w:author="Hannah McSorley" w:date="2020-08-05T02:53:00Z">
        <w:r>
          <w:t> </w:t>
        </w:r>
      </w:ins>
    </w:p>
    <w:p w14:paraId="4EF30F99" w14:textId="77777777" w:rsidR="00D3555D" w:rsidRDefault="005D6F31">
      <w:pPr>
        <w:rPr>
          <w:ins w:id="8254" w:author="Hannah McSorley" w:date="2020-08-05T02:53:00Z"/>
        </w:rPr>
      </w:pPr>
      <w:ins w:id="8255" w:author="Hannah McSorley" w:date="2020-08-05T02:53:00Z">
        <w:r>
          <w:t>Metamorphic parent material ranked fifth in importance for predicting E</w:t>
        </w:r>
        <w:r>
          <w:rPr>
            <w:vertAlign w:val="subscript"/>
          </w:rPr>
          <w:t>2</w:t>
        </w:r>
        <w:r>
          <w:t>:E</w:t>
        </w:r>
        <w:r>
          <w:rPr>
            <w:vertAlign w:val="subscript"/>
          </w:rPr>
          <w:t>3</w:t>
        </w:r>
        <w:r>
          <w:t>, which showed agreement with DOC and SAC</w:t>
        </w:r>
        <w:r>
          <w:rPr>
            <w:vertAlign w:val="subscript"/>
          </w:rPr>
          <w:t>254</w:t>
        </w:r>
        <w:r>
          <w:t>. Greater metamorphic parent material corresponded to lower aromaticity and molecular weight (higher E</w:t>
        </w:r>
        <w:r>
          <w:rPr>
            <w:vertAlign w:val="subscript"/>
          </w:rPr>
          <w:t>2</w:t>
        </w:r>
        <w:r>
          <w:t>:E</w:t>
        </w:r>
        <w:r>
          <w:rPr>
            <w:vertAlign w:val="subscript"/>
          </w:rPr>
          <w:t>3</w:t>
        </w:r>
        <w:r>
          <w:t xml:space="preserve"> values). In contrast to DOC and SAC</w:t>
        </w:r>
        <w:r>
          <w:rPr>
            <w:vertAlign w:val="subscript"/>
          </w:rPr>
          <w:t>254</w:t>
        </w:r>
        <w:r>
          <w:t xml:space="preserve"> the absence of </w:t>
        </w:r>
        <w:proofErr w:type="spellStart"/>
        <w:r>
          <w:t>Wark</w:t>
        </w:r>
        <w:proofErr w:type="spellEnd"/>
        <w:r>
          <w:t>-Gneiss did correspond to the lowest E</w:t>
        </w:r>
        <w:r>
          <w:rPr>
            <w:vertAlign w:val="subscript"/>
          </w:rPr>
          <w:t>2</w:t>
        </w:r>
        <w:r>
          <w:t>:E</w:t>
        </w:r>
        <w:r>
          <w:rPr>
            <w:vertAlign w:val="subscript"/>
          </w:rPr>
          <w:t>3</w:t>
        </w:r>
        <w:r>
          <w:t>, the sub-basin with the greatest aromaticity and molecular weight (Figure 27).</w:t>
        </w:r>
      </w:ins>
    </w:p>
    <w:p w14:paraId="5DAA3ACB" w14:textId="77777777" w:rsidR="00D3555D" w:rsidRDefault="005D6F31">
      <w:pPr>
        <w:rPr>
          <w:ins w:id="8256" w:author="Hannah McSorley" w:date="2020-08-05T02:53:00Z"/>
        </w:rPr>
      </w:pPr>
      <w:ins w:id="8257" w:author="Hannah McSorley" w:date="2020-08-05T02:53:00Z">
        <w:r>
          <w:lastRenderedPageBreak/>
          <w:t> </w:t>
        </w:r>
      </w:ins>
    </w:p>
    <w:p w14:paraId="669E7242" w14:textId="77777777" w:rsidR="00D3555D" w:rsidRPr="0092418A" w:rsidRDefault="005D6F31" w:rsidP="0092418A">
      <w:pPr>
        <w:spacing w:line="276" w:lineRule="auto"/>
        <w:jc w:val="center"/>
        <w:rPr>
          <w:ins w:id="8258" w:author="Hannah McSorley" w:date="2020-08-05T02:53:00Z"/>
          <w:rFonts w:asciiTheme="minorHAnsi" w:hAnsiTheme="minorHAnsi" w:cstheme="minorHAnsi"/>
        </w:rPr>
      </w:pPr>
      <w:ins w:id="8259" w:author="Hannah McSorley" w:date="2020-08-05T02:53:00Z">
        <w:r w:rsidRPr="0092418A">
          <w:rPr>
            <w:rFonts w:asciiTheme="minorHAnsi" w:hAnsiTheme="minorHAnsi" w:cstheme="minorHAnsi"/>
            <w:noProof/>
            <w:lang w:val="en-CA" w:eastAsia="en-CA"/>
          </w:rPr>
          <w:drawing>
            <wp:inline distT="0" distB="0" distL="0" distR="0" wp14:anchorId="247E3B9D" wp14:editId="19C1C8AF">
              <wp:extent cx="3669832" cy="3669832"/>
              <wp:effectExtent l="0" t="0" r="0" b="0"/>
              <wp:docPr id="27" name="Picture" descr="Figure 27: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5-metamorphic.png"/>
                      <pic:cNvPicPr>
                        <a:picLocks noChangeAspect="1" noChangeArrowheads="1"/>
                      </pic:cNvPicPr>
                    </pic:nvPicPr>
                    <pic:blipFill>
                      <a:blip r:embed="rId54"/>
                      <a:stretch>
                        <a:fillRect/>
                      </a:stretch>
                    </pic:blipFill>
                    <pic:spPr bwMode="auto">
                      <a:xfrm>
                        <a:off x="0" y="0"/>
                        <a:ext cx="3669832" cy="3669832"/>
                      </a:xfrm>
                      <a:prstGeom prst="rect">
                        <a:avLst/>
                      </a:prstGeom>
                      <a:noFill/>
                      <a:ln w="9525">
                        <a:noFill/>
                        <a:headEnd/>
                        <a:tailEnd/>
                      </a:ln>
                    </pic:spPr>
                  </pic:pic>
                </a:graphicData>
              </a:graphic>
            </wp:inline>
          </w:drawing>
        </w:r>
      </w:ins>
    </w:p>
    <w:p w14:paraId="6792391F" w14:textId="77777777" w:rsidR="00D3555D" w:rsidRPr="0092418A" w:rsidRDefault="005D6F31" w:rsidP="0092418A">
      <w:pPr>
        <w:spacing w:line="276" w:lineRule="auto"/>
        <w:rPr>
          <w:ins w:id="8260" w:author="Hannah McSorley" w:date="2020-08-05T02:53:00Z"/>
          <w:rFonts w:asciiTheme="minorHAnsi" w:hAnsiTheme="minorHAnsi" w:cstheme="minorHAnsi"/>
        </w:rPr>
      </w:pPr>
      <w:ins w:id="8261" w:author="Hannah McSorley" w:date="2020-08-05T02:53:00Z">
        <w:r w:rsidRPr="0092418A">
          <w:rPr>
            <w:rFonts w:asciiTheme="minorHAnsi" w:hAnsiTheme="minorHAnsi" w:cstheme="minorHAnsi"/>
          </w:rPr>
          <w:t xml:space="preserve">Figure 27: </w:t>
        </w:r>
        <w:r w:rsidR="0092418A" w:rsidRPr="0092418A">
          <w:rPr>
            <w:rFonts w:asciiTheme="minorHAnsi" w:hAnsiTheme="minorHAnsi" w:cstheme="minorHAnsi"/>
          </w:rPr>
          <w:t>Metamorphic parent material (</w:t>
        </w:r>
        <w:proofErr w:type="spellStart"/>
        <w:r w:rsidR="0092418A" w:rsidRPr="0092418A">
          <w:rPr>
            <w:rFonts w:asciiTheme="minorHAnsi" w:hAnsiTheme="minorHAnsi" w:cstheme="minorHAnsi"/>
          </w:rPr>
          <w:t>Wark</w:t>
        </w:r>
        <w:proofErr w:type="spellEnd"/>
        <w:r w:rsidR="0092418A" w:rsidRPr="0092418A">
          <w:rPr>
            <w:rFonts w:asciiTheme="minorHAnsi" w:hAnsiTheme="minorHAnsi" w:cstheme="minorHAnsi"/>
          </w:rPr>
          <w:t>-Gneiss) as a predictor variable of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in the Leech Water Supply Area</w:t>
        </w:r>
      </w:ins>
    </w:p>
    <w:p w14:paraId="6FA650B9" w14:textId="77777777" w:rsidR="00D3555D" w:rsidRDefault="005D6F31">
      <w:pPr>
        <w:rPr>
          <w:ins w:id="8262" w:author="Hannah McSorley" w:date="2020-08-05T02:53:00Z"/>
        </w:rPr>
      </w:pPr>
      <w:ins w:id="8263" w:author="Hannah McSorley" w:date="2020-08-05T02:53:00Z">
        <w:r>
          <w:t> </w:t>
        </w:r>
      </w:ins>
    </w:p>
    <w:p w14:paraId="5A73A9B7" w14:textId="5A349288" w:rsidR="00D3555D" w:rsidRDefault="005D6F31">
      <w:pPr>
        <w:rPr>
          <w:color w:val="FF0000"/>
        </w:rPr>
      </w:pPr>
      <w:r>
        <w:t> </w:t>
      </w:r>
      <w:r w:rsidR="00DD4C81" w:rsidRPr="00DD4C81">
        <w:rPr>
          <w:color w:val="FF0000"/>
        </w:rPr>
        <w:t>add summary to tie it together</w:t>
      </w:r>
    </w:p>
    <w:p w14:paraId="2DE64A0B" w14:textId="77777777" w:rsidR="00DD4C81" w:rsidRDefault="00DD4C81"/>
    <w:p w14:paraId="2242A986" w14:textId="77777777" w:rsidR="00D3555D" w:rsidRDefault="005D6F31">
      <w:pPr>
        <w:pStyle w:val="Heading3"/>
        <w:pPrChange w:id="8264" w:author="Hannah McSorley" w:date="2020-08-05T02:53:00Z">
          <w:pPr>
            <w:pStyle w:val="Heading4"/>
          </w:pPr>
        </w:pPrChange>
      </w:pPr>
      <w:bookmarkStart w:id="8265" w:name="rising-stage-and-nom-dynamics"/>
      <w:bookmarkStart w:id="8266" w:name="_Toc47488312"/>
      <w:r>
        <w:t>Rising stage and NOM dynamics</w:t>
      </w:r>
      <w:bookmarkEnd w:id="8265"/>
      <w:bookmarkEnd w:id="8266"/>
    </w:p>
    <w:p w14:paraId="726E3D90" w14:textId="77777777" w:rsidR="00D3555D" w:rsidRDefault="005D6F31">
      <w:r>
        <w:t>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14:paraId="0A3CACE2" w14:textId="77777777" w:rsidR="00D3555D" w:rsidRDefault="005D6F31">
      <w:r>
        <w:t> </w:t>
      </w:r>
    </w:p>
    <w:p w14:paraId="54C11F69" w14:textId="77777777" w:rsidR="00D3555D" w:rsidRDefault="005D6F31">
      <w:pPr>
        <w:rPr>
          <w:ins w:id="8267" w:author="Hannah McSorley" w:date="2020-08-05T02:53:00Z"/>
        </w:rPr>
      </w:pPr>
      <w:ins w:id="8268" w:author="Hannah McSorley" w:date="2020-08-05T02:53:00Z">
        <w:r>
          <w:lastRenderedPageBreak/>
          <w:t>Rates of change in stream response were calculated for each site to evaluate the fastest and slowest times to peak stage and relative magnitudes of change (Table 15). As expected, rate of change in stage was greatest at the highest order stream, the Tunnel site, and smallest at Weeks creek.</w:t>
        </w:r>
      </w:ins>
    </w:p>
    <w:p w14:paraId="0FDED9A9" w14:textId="77777777" w:rsidR="00D3555D" w:rsidRDefault="005D6F31">
      <w:pPr>
        <w:rPr>
          <w:moveTo w:id="8269" w:author="Hannah McSorley" w:date="2020-08-05T02:53:00Z"/>
        </w:rPr>
      </w:pPr>
      <w:moveToRangeStart w:id="8270" w:author="Hannah McSorley" w:date="2020-08-05T02:53:00Z" w:name="move47488489"/>
      <w:moveTo w:id="8271" w:author="Hannah McSorley" w:date="2020-08-05T02:53:00Z">
        <w:r>
          <w:t> </w:t>
        </w:r>
      </w:moveTo>
    </w:p>
    <w:p w14:paraId="5CDD6B5E" w14:textId="77777777" w:rsidR="00F77BDD" w:rsidRDefault="005D6F31">
      <w:pPr>
        <w:rPr>
          <w:del w:id="8272" w:author="Hannah McSorley" w:date="2020-08-05T02:53:00Z"/>
        </w:rPr>
      </w:pPr>
      <w:moveTo w:id="8273" w:author="Hannah McSorley" w:date="2020-08-05T02:53:00Z">
        <w:r w:rsidRPr="0092418A">
          <w:rPr>
            <w:rFonts w:asciiTheme="minorHAnsi" w:hAnsiTheme="minorHAnsi"/>
            <w:rPrChange w:id="8274" w:author="Hannah McSorley" w:date="2020-08-05T02:53:00Z">
              <w:rPr/>
            </w:rPrChange>
          </w:rPr>
          <w:t xml:space="preserve">Table </w:t>
        </w:r>
      </w:moveTo>
      <w:moveToRangeEnd w:id="8270"/>
      <w:del w:id="8275" w:author="Hannah McSorley" w:date="2020-08-05T02:53:00Z">
        <w:r w:rsidR="006D238B">
          <w:delText xml:space="preserve">Table 16: </w:delText>
        </w:r>
        <w:r w:rsidR="006D238B">
          <w:rPr>
            <w:i/>
          </w:rPr>
          <w:delText>Summary of stream response to precipitation events across the LWSA.</w:delText>
        </w:r>
      </w:del>
    </w:p>
    <w:p w14:paraId="7350EC0D" w14:textId="356CCA1E" w:rsidR="00D3555D" w:rsidRPr="0092418A" w:rsidRDefault="005D6F31" w:rsidP="0092418A">
      <w:pPr>
        <w:spacing w:after="240" w:line="276" w:lineRule="auto"/>
        <w:rPr>
          <w:ins w:id="8276" w:author="Hannah McSorley" w:date="2020-08-05T02:53:00Z"/>
          <w:rFonts w:asciiTheme="minorHAnsi" w:hAnsiTheme="minorHAnsi" w:cstheme="minorHAnsi"/>
        </w:rPr>
      </w:pPr>
      <w:ins w:id="8277" w:author="Hannah McSorley" w:date="2020-08-05T02:53:00Z">
        <w:r w:rsidRPr="0092418A">
          <w:rPr>
            <w:rFonts w:asciiTheme="minorHAnsi" w:hAnsiTheme="minorHAnsi" w:cstheme="minorHAnsi"/>
          </w:rPr>
          <w:t>15: Summary of Stream Response to Rain Events Across Six Monitoring sites in the Leech Water Supply Area</w:t>
        </w:r>
      </w:ins>
    </w:p>
    <w:tbl>
      <w:tblPr>
        <w:tblW w:w="5000" w:type="pct"/>
        <w:tblLook w:val="07E0" w:firstRow="1" w:lastRow="1" w:firstColumn="1" w:lastColumn="1" w:noHBand="1" w:noVBand="1"/>
      </w:tblPr>
      <w:tblGrid>
        <w:gridCol w:w="1205"/>
        <w:gridCol w:w="1324"/>
        <w:gridCol w:w="1240"/>
        <w:gridCol w:w="1294"/>
        <w:gridCol w:w="1182"/>
        <w:gridCol w:w="1539"/>
        <w:gridCol w:w="1576"/>
        <w:tblGridChange w:id="8278">
          <w:tblGrid>
            <w:gridCol w:w="1204"/>
            <w:gridCol w:w="1"/>
            <w:gridCol w:w="1323"/>
            <w:gridCol w:w="1"/>
            <w:gridCol w:w="1240"/>
            <w:gridCol w:w="1"/>
            <w:gridCol w:w="1290"/>
            <w:gridCol w:w="3"/>
            <w:gridCol w:w="1182"/>
            <w:gridCol w:w="4"/>
            <w:gridCol w:w="1535"/>
            <w:gridCol w:w="3"/>
            <w:gridCol w:w="1573"/>
          </w:tblGrid>
        </w:tblGridChange>
      </w:tblGrid>
      <w:tr w:rsidR="00666FAE" w14:paraId="399B80B1" w14:textId="77777777">
        <w:tc>
          <w:tcPr>
            <w:tcW w:w="0" w:type="auto"/>
            <w:vAlign w:val="bottom"/>
          </w:tcPr>
          <w:p w14:paraId="027CAFC1" w14:textId="77777777" w:rsidR="00D3555D" w:rsidRPr="0092418A" w:rsidRDefault="005D6F31">
            <w:pPr>
              <w:spacing w:line="276" w:lineRule="auto"/>
              <w:rPr>
                <w:rFonts w:asciiTheme="minorHAnsi" w:hAnsiTheme="minorHAnsi"/>
                <w:b/>
                <w:sz w:val="22"/>
                <w:rPrChange w:id="8279" w:author="Hannah McSorley" w:date="2020-08-05T02:53:00Z">
                  <w:rPr>
                    <w:rFonts w:asciiTheme="minorHAnsi" w:hAnsiTheme="minorHAnsi"/>
                    <w:sz w:val="22"/>
                  </w:rPr>
                </w:rPrChange>
              </w:rPr>
              <w:pPrChange w:id="8280" w:author="Hannah McSorley" w:date="2020-08-05T02:53:00Z">
                <w:pPr>
                  <w:spacing w:line="240" w:lineRule="auto"/>
                </w:pPr>
              </w:pPrChange>
            </w:pPr>
            <w:r w:rsidRPr="0092418A">
              <w:rPr>
                <w:rFonts w:asciiTheme="minorHAnsi" w:hAnsiTheme="minorHAnsi"/>
                <w:b/>
                <w:sz w:val="22"/>
                <w:rPrChange w:id="8281" w:author="Hannah McSorley" w:date="2020-08-05T02:53:00Z">
                  <w:rPr>
                    <w:rFonts w:asciiTheme="minorHAnsi" w:hAnsiTheme="minorHAnsi"/>
                    <w:sz w:val="22"/>
                  </w:rPr>
                </w:rPrChange>
              </w:rPr>
              <w:t>site</w:t>
            </w:r>
          </w:p>
        </w:tc>
        <w:tc>
          <w:tcPr>
            <w:tcW w:w="0" w:type="auto"/>
            <w:vAlign w:val="bottom"/>
          </w:tcPr>
          <w:p w14:paraId="046F2A80" w14:textId="77777777" w:rsidR="00D3555D" w:rsidRPr="0092418A" w:rsidRDefault="005D6F31">
            <w:pPr>
              <w:spacing w:line="276" w:lineRule="auto"/>
              <w:jc w:val="right"/>
              <w:rPr>
                <w:rFonts w:asciiTheme="minorHAnsi" w:hAnsiTheme="minorHAnsi"/>
                <w:b/>
                <w:sz w:val="22"/>
                <w:rPrChange w:id="8282" w:author="Hannah McSorley" w:date="2020-08-05T02:53:00Z">
                  <w:rPr>
                    <w:rFonts w:asciiTheme="minorHAnsi" w:hAnsiTheme="minorHAnsi"/>
                    <w:sz w:val="22"/>
                  </w:rPr>
                </w:rPrChange>
              </w:rPr>
              <w:pPrChange w:id="8283" w:author="Hannah McSorley" w:date="2020-08-05T02:53:00Z">
                <w:pPr>
                  <w:spacing w:line="240" w:lineRule="auto"/>
                  <w:jc w:val="right"/>
                </w:pPr>
              </w:pPrChange>
            </w:pPr>
            <w:r w:rsidRPr="0092418A">
              <w:rPr>
                <w:rFonts w:asciiTheme="minorHAnsi" w:hAnsiTheme="minorHAnsi"/>
                <w:b/>
                <w:sz w:val="22"/>
                <w:rPrChange w:id="8284" w:author="Hannah McSorley" w:date="2020-08-05T02:53:00Z">
                  <w:rPr>
                    <w:rFonts w:asciiTheme="minorHAnsi" w:hAnsiTheme="minorHAnsi"/>
                    <w:sz w:val="22"/>
                  </w:rPr>
                </w:rPrChange>
              </w:rPr>
              <w:t>shortest time to peak stage (</w:t>
            </w:r>
            <w:proofErr w:type="spellStart"/>
            <w:r w:rsidRPr="0092418A">
              <w:rPr>
                <w:rFonts w:asciiTheme="minorHAnsi" w:hAnsiTheme="minorHAnsi"/>
                <w:b/>
                <w:sz w:val="22"/>
                <w:rPrChange w:id="8285" w:author="Hannah McSorley" w:date="2020-08-05T02:53:00Z">
                  <w:rPr>
                    <w:rFonts w:asciiTheme="minorHAnsi" w:hAnsiTheme="minorHAnsi"/>
                    <w:sz w:val="22"/>
                  </w:rPr>
                </w:rPrChange>
              </w:rPr>
              <w:t>hr</w:t>
            </w:r>
            <w:proofErr w:type="spellEnd"/>
            <w:r w:rsidRPr="0092418A">
              <w:rPr>
                <w:rFonts w:asciiTheme="minorHAnsi" w:hAnsiTheme="minorHAnsi"/>
                <w:b/>
                <w:sz w:val="22"/>
                <w:rPrChange w:id="8286" w:author="Hannah McSorley" w:date="2020-08-05T02:53:00Z">
                  <w:rPr>
                    <w:rFonts w:asciiTheme="minorHAnsi" w:hAnsiTheme="minorHAnsi"/>
                    <w:sz w:val="22"/>
                  </w:rPr>
                </w:rPrChange>
              </w:rPr>
              <w:t>)</w:t>
            </w:r>
          </w:p>
        </w:tc>
        <w:tc>
          <w:tcPr>
            <w:tcW w:w="0" w:type="auto"/>
            <w:vAlign w:val="bottom"/>
          </w:tcPr>
          <w:p w14:paraId="37BE2A7F" w14:textId="77777777" w:rsidR="00D3555D" w:rsidRPr="0092418A" w:rsidRDefault="005D6F31">
            <w:pPr>
              <w:spacing w:line="276" w:lineRule="auto"/>
              <w:jc w:val="right"/>
              <w:rPr>
                <w:rFonts w:asciiTheme="minorHAnsi" w:hAnsiTheme="minorHAnsi"/>
                <w:b/>
                <w:sz w:val="22"/>
                <w:rPrChange w:id="8287" w:author="Hannah McSorley" w:date="2020-08-05T02:53:00Z">
                  <w:rPr>
                    <w:rFonts w:asciiTheme="minorHAnsi" w:hAnsiTheme="minorHAnsi"/>
                    <w:sz w:val="22"/>
                  </w:rPr>
                </w:rPrChange>
              </w:rPr>
              <w:pPrChange w:id="8288" w:author="Hannah McSorley" w:date="2020-08-05T02:53:00Z">
                <w:pPr>
                  <w:spacing w:line="240" w:lineRule="auto"/>
                  <w:jc w:val="right"/>
                </w:pPr>
              </w:pPrChange>
            </w:pPr>
            <w:r w:rsidRPr="0092418A">
              <w:rPr>
                <w:rFonts w:asciiTheme="minorHAnsi" w:hAnsiTheme="minorHAnsi"/>
                <w:b/>
                <w:sz w:val="22"/>
                <w:rPrChange w:id="8289" w:author="Hannah McSorley" w:date="2020-08-05T02:53:00Z">
                  <w:rPr>
                    <w:rFonts w:asciiTheme="minorHAnsi" w:hAnsiTheme="minorHAnsi"/>
                    <w:sz w:val="22"/>
                  </w:rPr>
                </w:rPrChange>
              </w:rPr>
              <w:t>longest time to peak stage (</w:t>
            </w:r>
            <w:proofErr w:type="spellStart"/>
            <w:r w:rsidRPr="0092418A">
              <w:rPr>
                <w:rFonts w:asciiTheme="minorHAnsi" w:hAnsiTheme="minorHAnsi"/>
                <w:b/>
                <w:sz w:val="22"/>
                <w:rPrChange w:id="8290" w:author="Hannah McSorley" w:date="2020-08-05T02:53:00Z">
                  <w:rPr>
                    <w:rFonts w:asciiTheme="minorHAnsi" w:hAnsiTheme="minorHAnsi"/>
                    <w:sz w:val="22"/>
                  </w:rPr>
                </w:rPrChange>
              </w:rPr>
              <w:t>hr</w:t>
            </w:r>
            <w:proofErr w:type="spellEnd"/>
            <w:r w:rsidRPr="0092418A">
              <w:rPr>
                <w:rFonts w:asciiTheme="minorHAnsi" w:hAnsiTheme="minorHAnsi"/>
                <w:b/>
                <w:sz w:val="22"/>
                <w:rPrChange w:id="8291" w:author="Hannah McSorley" w:date="2020-08-05T02:53:00Z">
                  <w:rPr>
                    <w:rFonts w:asciiTheme="minorHAnsi" w:hAnsiTheme="minorHAnsi"/>
                    <w:sz w:val="22"/>
                  </w:rPr>
                </w:rPrChange>
              </w:rPr>
              <w:t>)</w:t>
            </w:r>
          </w:p>
        </w:tc>
        <w:tc>
          <w:tcPr>
            <w:tcW w:w="0" w:type="auto"/>
            <w:vAlign w:val="bottom"/>
          </w:tcPr>
          <w:p w14:paraId="15712B3D" w14:textId="77777777" w:rsidR="00D3555D" w:rsidRPr="0092418A" w:rsidRDefault="005D6F31">
            <w:pPr>
              <w:spacing w:line="276" w:lineRule="auto"/>
              <w:jc w:val="right"/>
              <w:rPr>
                <w:rFonts w:asciiTheme="minorHAnsi" w:hAnsiTheme="minorHAnsi"/>
                <w:b/>
                <w:sz w:val="22"/>
                <w:rPrChange w:id="8292" w:author="Hannah McSorley" w:date="2020-08-05T02:53:00Z">
                  <w:rPr>
                    <w:rFonts w:asciiTheme="minorHAnsi" w:hAnsiTheme="minorHAnsi"/>
                    <w:sz w:val="22"/>
                  </w:rPr>
                </w:rPrChange>
              </w:rPr>
              <w:pPrChange w:id="8293" w:author="Hannah McSorley" w:date="2020-08-05T02:53:00Z">
                <w:pPr>
                  <w:spacing w:line="240" w:lineRule="auto"/>
                  <w:jc w:val="right"/>
                </w:pPr>
              </w:pPrChange>
            </w:pPr>
            <w:r w:rsidRPr="0092418A">
              <w:rPr>
                <w:rFonts w:asciiTheme="minorHAnsi" w:hAnsiTheme="minorHAnsi"/>
                <w:b/>
                <w:sz w:val="22"/>
                <w:rPrChange w:id="8294" w:author="Hannah McSorley" w:date="2020-08-05T02:53:00Z">
                  <w:rPr>
                    <w:rFonts w:asciiTheme="minorHAnsi" w:hAnsiTheme="minorHAnsi"/>
                    <w:sz w:val="22"/>
                  </w:rPr>
                </w:rPrChange>
              </w:rPr>
              <w:t>smallest change in stage (cm)</w:t>
            </w:r>
          </w:p>
        </w:tc>
        <w:tc>
          <w:tcPr>
            <w:tcW w:w="0" w:type="auto"/>
            <w:vAlign w:val="bottom"/>
          </w:tcPr>
          <w:p w14:paraId="319476F0" w14:textId="77777777" w:rsidR="00D3555D" w:rsidRPr="0092418A" w:rsidRDefault="005D6F31">
            <w:pPr>
              <w:spacing w:line="276" w:lineRule="auto"/>
              <w:jc w:val="right"/>
              <w:rPr>
                <w:rFonts w:asciiTheme="minorHAnsi" w:hAnsiTheme="minorHAnsi"/>
                <w:b/>
                <w:sz w:val="22"/>
                <w:rPrChange w:id="8295" w:author="Hannah McSorley" w:date="2020-08-05T02:53:00Z">
                  <w:rPr>
                    <w:rFonts w:asciiTheme="minorHAnsi" w:hAnsiTheme="minorHAnsi"/>
                    <w:sz w:val="22"/>
                  </w:rPr>
                </w:rPrChange>
              </w:rPr>
              <w:pPrChange w:id="8296" w:author="Hannah McSorley" w:date="2020-08-05T02:53:00Z">
                <w:pPr>
                  <w:spacing w:line="240" w:lineRule="auto"/>
                  <w:jc w:val="right"/>
                </w:pPr>
              </w:pPrChange>
            </w:pPr>
            <w:r w:rsidRPr="0092418A">
              <w:rPr>
                <w:rFonts w:asciiTheme="minorHAnsi" w:hAnsiTheme="minorHAnsi"/>
                <w:b/>
                <w:sz w:val="22"/>
                <w:rPrChange w:id="8297" w:author="Hannah McSorley" w:date="2020-08-05T02:53:00Z">
                  <w:rPr>
                    <w:rFonts w:asciiTheme="minorHAnsi" w:hAnsiTheme="minorHAnsi"/>
                    <w:sz w:val="22"/>
                  </w:rPr>
                </w:rPrChange>
              </w:rPr>
              <w:t>largest change in stage (cm)</w:t>
            </w:r>
          </w:p>
        </w:tc>
        <w:tc>
          <w:tcPr>
            <w:tcW w:w="0" w:type="auto"/>
            <w:vAlign w:val="bottom"/>
          </w:tcPr>
          <w:p w14:paraId="27A39C5F" w14:textId="77777777" w:rsidR="00D3555D" w:rsidRPr="0092418A" w:rsidRDefault="005D6F31">
            <w:pPr>
              <w:spacing w:line="276" w:lineRule="auto"/>
              <w:jc w:val="right"/>
              <w:rPr>
                <w:rFonts w:asciiTheme="minorHAnsi" w:hAnsiTheme="minorHAnsi"/>
                <w:b/>
                <w:sz w:val="22"/>
                <w:rPrChange w:id="8298" w:author="Hannah McSorley" w:date="2020-08-05T02:53:00Z">
                  <w:rPr>
                    <w:rFonts w:asciiTheme="minorHAnsi" w:hAnsiTheme="minorHAnsi"/>
                    <w:sz w:val="22"/>
                  </w:rPr>
                </w:rPrChange>
              </w:rPr>
              <w:pPrChange w:id="8299" w:author="Hannah McSorley" w:date="2020-08-05T02:53:00Z">
                <w:pPr>
                  <w:spacing w:line="240" w:lineRule="auto"/>
                  <w:jc w:val="right"/>
                </w:pPr>
              </w:pPrChange>
            </w:pPr>
            <w:r w:rsidRPr="0092418A">
              <w:rPr>
                <w:rFonts w:asciiTheme="minorHAnsi" w:hAnsiTheme="minorHAnsi"/>
                <w:b/>
                <w:sz w:val="22"/>
                <w:rPrChange w:id="8300" w:author="Hannah McSorley" w:date="2020-08-05T02:53:00Z">
                  <w:rPr>
                    <w:rFonts w:asciiTheme="minorHAnsi" w:hAnsiTheme="minorHAnsi"/>
                    <w:sz w:val="22"/>
                  </w:rPr>
                </w:rPrChange>
              </w:rPr>
              <w:t>minimum rate of stage change (cm/</w:t>
            </w:r>
            <w:proofErr w:type="spellStart"/>
            <w:r w:rsidRPr="0092418A">
              <w:rPr>
                <w:rFonts w:asciiTheme="minorHAnsi" w:hAnsiTheme="minorHAnsi"/>
                <w:b/>
                <w:sz w:val="22"/>
                <w:rPrChange w:id="8301" w:author="Hannah McSorley" w:date="2020-08-05T02:53:00Z">
                  <w:rPr>
                    <w:rFonts w:asciiTheme="minorHAnsi" w:hAnsiTheme="minorHAnsi"/>
                    <w:sz w:val="22"/>
                  </w:rPr>
                </w:rPrChange>
              </w:rPr>
              <w:t>hr</w:t>
            </w:r>
            <w:proofErr w:type="spellEnd"/>
            <w:r w:rsidRPr="0092418A">
              <w:rPr>
                <w:rFonts w:asciiTheme="minorHAnsi" w:hAnsiTheme="minorHAnsi"/>
                <w:b/>
                <w:sz w:val="22"/>
                <w:rPrChange w:id="8302" w:author="Hannah McSorley" w:date="2020-08-05T02:53:00Z">
                  <w:rPr>
                    <w:rFonts w:asciiTheme="minorHAnsi" w:hAnsiTheme="minorHAnsi"/>
                    <w:sz w:val="22"/>
                  </w:rPr>
                </w:rPrChange>
              </w:rPr>
              <w:t>)</w:t>
            </w:r>
          </w:p>
        </w:tc>
        <w:tc>
          <w:tcPr>
            <w:tcW w:w="0" w:type="auto"/>
            <w:vAlign w:val="bottom"/>
          </w:tcPr>
          <w:p w14:paraId="4AB2B16B" w14:textId="77777777" w:rsidR="00D3555D" w:rsidRPr="0092418A" w:rsidRDefault="005D6F31">
            <w:pPr>
              <w:spacing w:line="276" w:lineRule="auto"/>
              <w:jc w:val="right"/>
              <w:rPr>
                <w:rFonts w:asciiTheme="minorHAnsi" w:hAnsiTheme="minorHAnsi"/>
                <w:b/>
                <w:sz w:val="22"/>
                <w:rPrChange w:id="8303" w:author="Hannah McSorley" w:date="2020-08-05T02:53:00Z">
                  <w:rPr>
                    <w:rFonts w:asciiTheme="minorHAnsi" w:hAnsiTheme="minorHAnsi"/>
                    <w:sz w:val="22"/>
                  </w:rPr>
                </w:rPrChange>
              </w:rPr>
              <w:pPrChange w:id="8304" w:author="Hannah McSorley" w:date="2020-08-05T02:53:00Z">
                <w:pPr>
                  <w:spacing w:line="240" w:lineRule="auto"/>
                  <w:jc w:val="right"/>
                </w:pPr>
              </w:pPrChange>
            </w:pPr>
            <w:r w:rsidRPr="0092418A">
              <w:rPr>
                <w:rFonts w:asciiTheme="minorHAnsi" w:hAnsiTheme="minorHAnsi"/>
                <w:b/>
                <w:sz w:val="22"/>
                <w:rPrChange w:id="8305" w:author="Hannah McSorley" w:date="2020-08-05T02:53:00Z">
                  <w:rPr>
                    <w:rFonts w:asciiTheme="minorHAnsi" w:hAnsiTheme="minorHAnsi"/>
                    <w:sz w:val="22"/>
                  </w:rPr>
                </w:rPrChange>
              </w:rPr>
              <w:t>maximum rate of stage change (cm/</w:t>
            </w:r>
            <w:proofErr w:type="spellStart"/>
            <w:r w:rsidRPr="0092418A">
              <w:rPr>
                <w:rFonts w:asciiTheme="minorHAnsi" w:hAnsiTheme="minorHAnsi"/>
                <w:b/>
                <w:sz w:val="22"/>
                <w:rPrChange w:id="8306" w:author="Hannah McSorley" w:date="2020-08-05T02:53:00Z">
                  <w:rPr>
                    <w:rFonts w:asciiTheme="minorHAnsi" w:hAnsiTheme="minorHAnsi"/>
                    <w:sz w:val="22"/>
                  </w:rPr>
                </w:rPrChange>
              </w:rPr>
              <w:t>hr</w:t>
            </w:r>
            <w:proofErr w:type="spellEnd"/>
            <w:r w:rsidRPr="0092418A">
              <w:rPr>
                <w:rFonts w:asciiTheme="minorHAnsi" w:hAnsiTheme="minorHAnsi"/>
                <w:b/>
                <w:sz w:val="22"/>
                <w:rPrChange w:id="8307" w:author="Hannah McSorley" w:date="2020-08-05T02:53:00Z">
                  <w:rPr>
                    <w:rFonts w:asciiTheme="minorHAnsi" w:hAnsiTheme="minorHAnsi"/>
                    <w:sz w:val="22"/>
                  </w:rPr>
                </w:rPrChange>
              </w:rPr>
              <w:t>)</w:t>
            </w:r>
          </w:p>
        </w:tc>
      </w:tr>
      <w:tr w:rsidR="00717B93" w:rsidRPr="0092418A" w14:paraId="50C0FE8C" w14:textId="77777777" w:rsidTr="0092418A">
        <w:tc>
          <w:tcPr>
            <w:tcW w:w="0" w:type="auto"/>
            <w:shd w:val="clear" w:color="auto" w:fill="F2F2F2" w:themeFill="background1" w:themeFillShade="F2"/>
          </w:tcPr>
          <w:p w14:paraId="5EA81C3F" w14:textId="77777777" w:rsidR="00D3555D" w:rsidRPr="0092418A" w:rsidRDefault="005D6F31">
            <w:pPr>
              <w:spacing w:line="276" w:lineRule="auto"/>
              <w:rPr>
                <w:rFonts w:asciiTheme="minorHAnsi" w:hAnsiTheme="minorHAnsi" w:cstheme="minorHAnsi"/>
                <w:sz w:val="22"/>
                <w:szCs w:val="22"/>
              </w:rPr>
              <w:pPrChange w:id="8308" w:author="Hannah McSorley" w:date="2020-08-05T02:53:00Z">
                <w:pPr>
                  <w:spacing w:line="240" w:lineRule="auto"/>
                </w:pPr>
              </w:pPrChange>
            </w:pPr>
            <w:r w:rsidRPr="0092418A">
              <w:rPr>
                <w:rFonts w:asciiTheme="minorHAnsi" w:hAnsiTheme="minorHAnsi" w:cstheme="minorHAnsi"/>
                <w:sz w:val="22"/>
                <w:szCs w:val="22"/>
              </w:rPr>
              <w:t>Weeks</w:t>
            </w:r>
          </w:p>
        </w:tc>
        <w:tc>
          <w:tcPr>
            <w:tcW w:w="0" w:type="auto"/>
            <w:shd w:val="clear" w:color="auto" w:fill="F2F2F2" w:themeFill="background1" w:themeFillShade="F2"/>
          </w:tcPr>
          <w:p w14:paraId="72508988" w14:textId="77777777" w:rsidR="00D3555D" w:rsidRPr="0092418A" w:rsidRDefault="005D6F31">
            <w:pPr>
              <w:spacing w:line="276" w:lineRule="auto"/>
              <w:jc w:val="right"/>
              <w:rPr>
                <w:rFonts w:asciiTheme="minorHAnsi" w:hAnsiTheme="minorHAnsi" w:cstheme="minorHAnsi"/>
                <w:sz w:val="22"/>
                <w:szCs w:val="22"/>
              </w:rPr>
              <w:pPrChange w:id="8309" w:author="Hannah McSorley" w:date="2020-08-05T02:53:00Z">
                <w:pPr>
                  <w:spacing w:line="240" w:lineRule="auto"/>
                  <w:jc w:val="right"/>
                </w:pPr>
              </w:pPrChange>
            </w:pPr>
            <w:r w:rsidRPr="0092418A">
              <w:rPr>
                <w:rFonts w:asciiTheme="minorHAnsi" w:hAnsiTheme="minorHAnsi" w:cstheme="minorHAnsi"/>
                <w:sz w:val="22"/>
                <w:szCs w:val="22"/>
              </w:rPr>
              <w:t>16.5</w:t>
            </w:r>
          </w:p>
        </w:tc>
        <w:tc>
          <w:tcPr>
            <w:tcW w:w="0" w:type="auto"/>
            <w:shd w:val="clear" w:color="auto" w:fill="F2F2F2" w:themeFill="background1" w:themeFillShade="F2"/>
          </w:tcPr>
          <w:p w14:paraId="16B90EC9" w14:textId="77777777" w:rsidR="00D3555D" w:rsidRPr="0092418A" w:rsidRDefault="005D6F31">
            <w:pPr>
              <w:spacing w:line="276" w:lineRule="auto"/>
              <w:jc w:val="right"/>
              <w:rPr>
                <w:rFonts w:asciiTheme="minorHAnsi" w:hAnsiTheme="minorHAnsi" w:cstheme="minorHAnsi"/>
                <w:sz w:val="22"/>
                <w:szCs w:val="22"/>
              </w:rPr>
              <w:pPrChange w:id="8310" w:author="Hannah McSorley" w:date="2020-08-05T02:53:00Z">
                <w:pPr>
                  <w:spacing w:line="240" w:lineRule="auto"/>
                  <w:jc w:val="right"/>
                </w:pPr>
              </w:pPrChange>
            </w:pPr>
            <w:r w:rsidRPr="0092418A">
              <w:rPr>
                <w:rFonts w:asciiTheme="minorHAnsi" w:hAnsiTheme="minorHAnsi" w:cstheme="minorHAnsi"/>
                <w:sz w:val="22"/>
                <w:szCs w:val="22"/>
              </w:rPr>
              <w:t>159.8</w:t>
            </w:r>
          </w:p>
        </w:tc>
        <w:tc>
          <w:tcPr>
            <w:tcW w:w="0" w:type="auto"/>
            <w:shd w:val="clear" w:color="auto" w:fill="F2F2F2" w:themeFill="background1" w:themeFillShade="F2"/>
          </w:tcPr>
          <w:p w14:paraId="5478E98B" w14:textId="77777777" w:rsidR="00D3555D" w:rsidRPr="0092418A" w:rsidRDefault="005D6F31">
            <w:pPr>
              <w:spacing w:line="276" w:lineRule="auto"/>
              <w:jc w:val="right"/>
              <w:rPr>
                <w:rFonts w:asciiTheme="minorHAnsi" w:hAnsiTheme="minorHAnsi" w:cstheme="minorHAnsi"/>
                <w:sz w:val="22"/>
                <w:szCs w:val="22"/>
              </w:rPr>
              <w:pPrChange w:id="8311" w:author="Hannah McSorley" w:date="2020-08-05T02:53:00Z">
                <w:pPr>
                  <w:spacing w:line="240" w:lineRule="auto"/>
                  <w:jc w:val="right"/>
                </w:pPr>
              </w:pPrChange>
            </w:pPr>
            <w:r w:rsidRPr="0092418A">
              <w:rPr>
                <w:rFonts w:asciiTheme="minorHAnsi" w:hAnsiTheme="minorHAnsi" w:cstheme="minorHAnsi"/>
                <w:sz w:val="22"/>
                <w:szCs w:val="22"/>
              </w:rPr>
              <w:t>9.9</w:t>
            </w:r>
          </w:p>
        </w:tc>
        <w:tc>
          <w:tcPr>
            <w:tcW w:w="0" w:type="auto"/>
            <w:shd w:val="clear" w:color="auto" w:fill="F2F2F2" w:themeFill="background1" w:themeFillShade="F2"/>
          </w:tcPr>
          <w:p w14:paraId="3DA46000" w14:textId="77777777" w:rsidR="00D3555D" w:rsidRPr="0092418A" w:rsidRDefault="005D6F31">
            <w:pPr>
              <w:spacing w:line="276" w:lineRule="auto"/>
              <w:jc w:val="right"/>
              <w:rPr>
                <w:rFonts w:asciiTheme="minorHAnsi" w:hAnsiTheme="minorHAnsi" w:cstheme="minorHAnsi"/>
                <w:sz w:val="22"/>
                <w:szCs w:val="22"/>
              </w:rPr>
              <w:pPrChange w:id="8312" w:author="Hannah McSorley" w:date="2020-08-05T02:53:00Z">
                <w:pPr>
                  <w:spacing w:line="240" w:lineRule="auto"/>
                  <w:jc w:val="right"/>
                </w:pPr>
              </w:pPrChange>
            </w:pPr>
            <w:r w:rsidRPr="0092418A">
              <w:rPr>
                <w:rFonts w:asciiTheme="minorHAnsi" w:hAnsiTheme="minorHAnsi" w:cstheme="minorHAnsi"/>
                <w:sz w:val="22"/>
                <w:szCs w:val="22"/>
              </w:rPr>
              <w:t>47.9</w:t>
            </w:r>
          </w:p>
        </w:tc>
        <w:tc>
          <w:tcPr>
            <w:tcW w:w="0" w:type="auto"/>
            <w:shd w:val="clear" w:color="auto" w:fill="F2F2F2" w:themeFill="background1" w:themeFillShade="F2"/>
          </w:tcPr>
          <w:p w14:paraId="6603A60E" w14:textId="77777777" w:rsidR="00D3555D" w:rsidRPr="0092418A" w:rsidRDefault="005D6F31">
            <w:pPr>
              <w:spacing w:line="276" w:lineRule="auto"/>
              <w:jc w:val="right"/>
              <w:rPr>
                <w:rFonts w:asciiTheme="minorHAnsi" w:hAnsiTheme="minorHAnsi" w:cstheme="minorHAnsi"/>
                <w:sz w:val="22"/>
                <w:szCs w:val="22"/>
              </w:rPr>
              <w:pPrChange w:id="8313" w:author="Hannah McSorley" w:date="2020-08-05T02:53:00Z">
                <w:pPr>
                  <w:spacing w:line="240" w:lineRule="auto"/>
                  <w:jc w:val="right"/>
                </w:pPr>
              </w:pPrChange>
            </w:pPr>
            <w:r w:rsidRPr="0092418A">
              <w:rPr>
                <w:rFonts w:asciiTheme="minorHAnsi" w:hAnsiTheme="minorHAnsi" w:cstheme="minorHAnsi"/>
                <w:sz w:val="22"/>
                <w:szCs w:val="22"/>
              </w:rPr>
              <w:t>0.17</w:t>
            </w:r>
          </w:p>
        </w:tc>
        <w:tc>
          <w:tcPr>
            <w:tcW w:w="0" w:type="auto"/>
            <w:shd w:val="clear" w:color="auto" w:fill="F2F2F2" w:themeFill="background1" w:themeFillShade="F2"/>
          </w:tcPr>
          <w:p w14:paraId="350660EC" w14:textId="77777777" w:rsidR="00D3555D" w:rsidRPr="0092418A" w:rsidRDefault="005D6F31">
            <w:pPr>
              <w:spacing w:line="276" w:lineRule="auto"/>
              <w:jc w:val="right"/>
              <w:rPr>
                <w:rFonts w:asciiTheme="minorHAnsi" w:hAnsiTheme="minorHAnsi" w:cstheme="minorHAnsi"/>
                <w:sz w:val="22"/>
                <w:szCs w:val="22"/>
              </w:rPr>
              <w:pPrChange w:id="8314" w:author="Hannah McSorley" w:date="2020-08-05T02:53:00Z">
                <w:pPr>
                  <w:spacing w:line="240" w:lineRule="auto"/>
                  <w:jc w:val="right"/>
                </w:pPr>
              </w:pPrChange>
            </w:pPr>
            <w:r w:rsidRPr="0092418A">
              <w:rPr>
                <w:rFonts w:asciiTheme="minorHAnsi" w:hAnsiTheme="minorHAnsi" w:cstheme="minorHAnsi"/>
                <w:sz w:val="22"/>
                <w:szCs w:val="22"/>
              </w:rPr>
              <w:t>0.6</w:t>
            </w:r>
          </w:p>
        </w:tc>
      </w:tr>
      <w:tr w:rsidR="00D3555D" w:rsidRPr="0092418A" w14:paraId="5945CF66" w14:textId="77777777">
        <w:tc>
          <w:tcPr>
            <w:tcW w:w="0" w:type="auto"/>
          </w:tcPr>
          <w:p w14:paraId="16F21F46" w14:textId="77777777" w:rsidR="00D3555D" w:rsidRPr="0092418A" w:rsidRDefault="005D6F31">
            <w:pPr>
              <w:spacing w:line="276" w:lineRule="auto"/>
              <w:rPr>
                <w:rFonts w:asciiTheme="minorHAnsi" w:hAnsiTheme="minorHAnsi" w:cstheme="minorHAnsi"/>
                <w:sz w:val="22"/>
                <w:szCs w:val="22"/>
              </w:rPr>
              <w:pPrChange w:id="8315" w:author="Hannah McSorley" w:date="2020-08-05T02:53:00Z">
                <w:pPr>
                  <w:spacing w:line="240" w:lineRule="auto"/>
                </w:pPr>
              </w:pPrChange>
            </w:pPr>
            <w:proofErr w:type="spellStart"/>
            <w:r w:rsidRPr="0092418A">
              <w:rPr>
                <w:rFonts w:asciiTheme="minorHAnsi" w:hAnsiTheme="minorHAnsi" w:cstheme="minorHAnsi"/>
                <w:sz w:val="22"/>
                <w:szCs w:val="22"/>
              </w:rPr>
              <w:t>ChrisCrk</w:t>
            </w:r>
            <w:proofErr w:type="spellEnd"/>
          </w:p>
        </w:tc>
        <w:tc>
          <w:tcPr>
            <w:tcW w:w="0" w:type="auto"/>
          </w:tcPr>
          <w:p w14:paraId="61A66ECF" w14:textId="77777777" w:rsidR="00D3555D" w:rsidRPr="0092418A" w:rsidRDefault="005D6F31">
            <w:pPr>
              <w:spacing w:line="276" w:lineRule="auto"/>
              <w:jc w:val="right"/>
              <w:rPr>
                <w:rFonts w:asciiTheme="minorHAnsi" w:hAnsiTheme="minorHAnsi" w:cstheme="minorHAnsi"/>
                <w:sz w:val="22"/>
                <w:szCs w:val="22"/>
              </w:rPr>
              <w:pPrChange w:id="8316" w:author="Hannah McSorley" w:date="2020-08-05T02:53:00Z">
                <w:pPr>
                  <w:spacing w:line="240" w:lineRule="auto"/>
                  <w:jc w:val="right"/>
                </w:pPr>
              </w:pPrChange>
            </w:pPr>
            <w:r w:rsidRPr="0092418A">
              <w:rPr>
                <w:rFonts w:asciiTheme="minorHAnsi" w:hAnsiTheme="minorHAnsi" w:cstheme="minorHAnsi"/>
                <w:sz w:val="22"/>
                <w:szCs w:val="22"/>
              </w:rPr>
              <w:t>15.0</w:t>
            </w:r>
          </w:p>
        </w:tc>
        <w:tc>
          <w:tcPr>
            <w:tcW w:w="0" w:type="auto"/>
          </w:tcPr>
          <w:p w14:paraId="48F5E5BF" w14:textId="77777777" w:rsidR="00D3555D" w:rsidRPr="0092418A" w:rsidRDefault="005D6F31">
            <w:pPr>
              <w:spacing w:line="276" w:lineRule="auto"/>
              <w:jc w:val="right"/>
              <w:rPr>
                <w:rFonts w:asciiTheme="minorHAnsi" w:hAnsiTheme="minorHAnsi" w:cstheme="minorHAnsi"/>
                <w:sz w:val="22"/>
                <w:szCs w:val="22"/>
              </w:rPr>
              <w:pPrChange w:id="8317" w:author="Hannah McSorley" w:date="2020-08-05T02:53:00Z">
                <w:pPr>
                  <w:spacing w:line="240" w:lineRule="auto"/>
                  <w:jc w:val="right"/>
                </w:pPr>
              </w:pPrChange>
            </w:pPr>
            <w:r w:rsidRPr="0092418A">
              <w:rPr>
                <w:rFonts w:asciiTheme="minorHAnsi" w:hAnsiTheme="minorHAnsi" w:cstheme="minorHAnsi"/>
                <w:sz w:val="22"/>
                <w:szCs w:val="22"/>
              </w:rPr>
              <w:t>192.3</w:t>
            </w:r>
          </w:p>
        </w:tc>
        <w:tc>
          <w:tcPr>
            <w:tcW w:w="0" w:type="auto"/>
          </w:tcPr>
          <w:p w14:paraId="1C7BB578" w14:textId="77777777" w:rsidR="00D3555D" w:rsidRPr="0092418A" w:rsidRDefault="005D6F31">
            <w:pPr>
              <w:spacing w:line="276" w:lineRule="auto"/>
              <w:jc w:val="right"/>
              <w:rPr>
                <w:rFonts w:asciiTheme="minorHAnsi" w:hAnsiTheme="minorHAnsi" w:cstheme="minorHAnsi"/>
                <w:sz w:val="22"/>
                <w:szCs w:val="22"/>
              </w:rPr>
              <w:pPrChange w:id="8318" w:author="Hannah McSorley" w:date="2020-08-05T02:53:00Z">
                <w:pPr>
                  <w:spacing w:line="240" w:lineRule="auto"/>
                  <w:jc w:val="right"/>
                </w:pPr>
              </w:pPrChange>
            </w:pPr>
            <w:r w:rsidRPr="0092418A">
              <w:rPr>
                <w:rFonts w:asciiTheme="minorHAnsi" w:hAnsiTheme="minorHAnsi" w:cstheme="minorHAnsi"/>
                <w:sz w:val="22"/>
                <w:szCs w:val="22"/>
              </w:rPr>
              <w:t>5.3</w:t>
            </w:r>
          </w:p>
        </w:tc>
        <w:tc>
          <w:tcPr>
            <w:tcW w:w="0" w:type="auto"/>
          </w:tcPr>
          <w:p w14:paraId="50ED7158" w14:textId="77777777" w:rsidR="00D3555D" w:rsidRPr="0092418A" w:rsidRDefault="005D6F31">
            <w:pPr>
              <w:spacing w:line="276" w:lineRule="auto"/>
              <w:jc w:val="right"/>
              <w:rPr>
                <w:rFonts w:asciiTheme="minorHAnsi" w:hAnsiTheme="minorHAnsi" w:cstheme="minorHAnsi"/>
                <w:sz w:val="22"/>
                <w:szCs w:val="22"/>
              </w:rPr>
              <w:pPrChange w:id="8319" w:author="Hannah McSorley" w:date="2020-08-05T02:53:00Z">
                <w:pPr>
                  <w:spacing w:line="240" w:lineRule="auto"/>
                  <w:jc w:val="right"/>
                </w:pPr>
              </w:pPrChange>
            </w:pPr>
            <w:r w:rsidRPr="0092418A">
              <w:rPr>
                <w:rFonts w:asciiTheme="minorHAnsi" w:hAnsiTheme="minorHAnsi" w:cstheme="minorHAnsi"/>
                <w:sz w:val="22"/>
                <w:szCs w:val="22"/>
              </w:rPr>
              <w:t>44.6</w:t>
            </w:r>
          </w:p>
        </w:tc>
        <w:tc>
          <w:tcPr>
            <w:tcW w:w="0" w:type="auto"/>
          </w:tcPr>
          <w:p w14:paraId="40221203" w14:textId="77777777" w:rsidR="00D3555D" w:rsidRPr="0092418A" w:rsidRDefault="005D6F31">
            <w:pPr>
              <w:spacing w:line="276" w:lineRule="auto"/>
              <w:jc w:val="right"/>
              <w:rPr>
                <w:rFonts w:asciiTheme="minorHAnsi" w:hAnsiTheme="minorHAnsi" w:cstheme="minorHAnsi"/>
                <w:sz w:val="22"/>
                <w:szCs w:val="22"/>
              </w:rPr>
              <w:pPrChange w:id="8320" w:author="Hannah McSorley" w:date="2020-08-05T02:53:00Z">
                <w:pPr>
                  <w:spacing w:line="240" w:lineRule="auto"/>
                  <w:jc w:val="right"/>
                </w:pPr>
              </w:pPrChange>
            </w:pPr>
            <w:r w:rsidRPr="0092418A">
              <w:rPr>
                <w:rFonts w:asciiTheme="minorHAnsi" w:hAnsiTheme="minorHAnsi" w:cstheme="minorHAnsi"/>
                <w:sz w:val="22"/>
                <w:szCs w:val="22"/>
              </w:rPr>
              <w:t>0.03</w:t>
            </w:r>
          </w:p>
        </w:tc>
        <w:tc>
          <w:tcPr>
            <w:tcW w:w="0" w:type="auto"/>
          </w:tcPr>
          <w:p w14:paraId="7619DD25" w14:textId="77777777" w:rsidR="00D3555D" w:rsidRPr="0092418A" w:rsidRDefault="005D6F31">
            <w:pPr>
              <w:spacing w:line="276" w:lineRule="auto"/>
              <w:jc w:val="right"/>
              <w:rPr>
                <w:rFonts w:asciiTheme="minorHAnsi" w:hAnsiTheme="minorHAnsi" w:cstheme="minorHAnsi"/>
                <w:sz w:val="22"/>
                <w:szCs w:val="22"/>
              </w:rPr>
              <w:pPrChange w:id="8321" w:author="Hannah McSorley" w:date="2020-08-05T02:53:00Z">
                <w:pPr>
                  <w:spacing w:line="240" w:lineRule="auto"/>
                  <w:jc w:val="right"/>
                </w:pPr>
              </w:pPrChange>
            </w:pPr>
            <w:r w:rsidRPr="0092418A">
              <w:rPr>
                <w:rFonts w:asciiTheme="minorHAnsi" w:hAnsiTheme="minorHAnsi" w:cstheme="minorHAnsi"/>
                <w:sz w:val="22"/>
                <w:szCs w:val="22"/>
              </w:rPr>
              <w:t>2.7</w:t>
            </w:r>
          </w:p>
        </w:tc>
      </w:tr>
      <w:tr w:rsidR="00717B93" w:rsidRPr="0092418A" w14:paraId="08668F46" w14:textId="77777777" w:rsidTr="0092418A">
        <w:tc>
          <w:tcPr>
            <w:tcW w:w="0" w:type="auto"/>
            <w:shd w:val="clear" w:color="auto" w:fill="F2F2F2" w:themeFill="background1" w:themeFillShade="F2"/>
          </w:tcPr>
          <w:p w14:paraId="663258BD" w14:textId="77777777" w:rsidR="00D3555D" w:rsidRPr="0092418A" w:rsidRDefault="005D6F31">
            <w:pPr>
              <w:spacing w:line="276" w:lineRule="auto"/>
              <w:rPr>
                <w:rFonts w:asciiTheme="minorHAnsi" w:hAnsiTheme="minorHAnsi" w:cstheme="minorHAnsi"/>
                <w:sz w:val="22"/>
                <w:szCs w:val="22"/>
              </w:rPr>
              <w:pPrChange w:id="8322" w:author="Hannah McSorley" w:date="2020-08-05T02:53:00Z">
                <w:pPr>
                  <w:spacing w:line="240" w:lineRule="auto"/>
                </w:pPr>
              </w:pPrChange>
            </w:pPr>
            <w:proofErr w:type="spellStart"/>
            <w:r w:rsidRPr="0092418A">
              <w:rPr>
                <w:rFonts w:asciiTheme="minorHAnsi" w:hAnsiTheme="minorHAnsi" w:cstheme="minorHAnsi"/>
                <w:sz w:val="22"/>
                <w:szCs w:val="22"/>
              </w:rPr>
              <w:t>LeechHead</w:t>
            </w:r>
            <w:proofErr w:type="spellEnd"/>
          </w:p>
        </w:tc>
        <w:tc>
          <w:tcPr>
            <w:tcW w:w="0" w:type="auto"/>
            <w:shd w:val="clear" w:color="auto" w:fill="F2F2F2" w:themeFill="background1" w:themeFillShade="F2"/>
          </w:tcPr>
          <w:p w14:paraId="34833EF3" w14:textId="77777777" w:rsidR="00D3555D" w:rsidRPr="0092418A" w:rsidRDefault="005D6F31">
            <w:pPr>
              <w:spacing w:line="276" w:lineRule="auto"/>
              <w:jc w:val="right"/>
              <w:rPr>
                <w:rFonts w:asciiTheme="minorHAnsi" w:hAnsiTheme="minorHAnsi" w:cstheme="minorHAnsi"/>
                <w:sz w:val="22"/>
                <w:szCs w:val="22"/>
              </w:rPr>
              <w:pPrChange w:id="8323" w:author="Hannah McSorley" w:date="2020-08-05T02:53:00Z">
                <w:pPr>
                  <w:spacing w:line="240" w:lineRule="auto"/>
                  <w:jc w:val="right"/>
                </w:pPr>
              </w:pPrChange>
            </w:pPr>
            <w:r w:rsidRPr="0092418A">
              <w:rPr>
                <w:rFonts w:asciiTheme="minorHAnsi" w:hAnsiTheme="minorHAnsi" w:cstheme="minorHAnsi"/>
                <w:sz w:val="22"/>
                <w:szCs w:val="22"/>
              </w:rPr>
              <w:t>33.0</w:t>
            </w:r>
          </w:p>
        </w:tc>
        <w:tc>
          <w:tcPr>
            <w:tcW w:w="0" w:type="auto"/>
            <w:shd w:val="clear" w:color="auto" w:fill="F2F2F2" w:themeFill="background1" w:themeFillShade="F2"/>
          </w:tcPr>
          <w:p w14:paraId="2A12C685" w14:textId="77777777" w:rsidR="00D3555D" w:rsidRPr="0092418A" w:rsidRDefault="005D6F31">
            <w:pPr>
              <w:spacing w:line="276" w:lineRule="auto"/>
              <w:jc w:val="right"/>
              <w:rPr>
                <w:rFonts w:asciiTheme="minorHAnsi" w:hAnsiTheme="minorHAnsi" w:cstheme="minorHAnsi"/>
                <w:sz w:val="22"/>
                <w:szCs w:val="22"/>
              </w:rPr>
              <w:pPrChange w:id="8324" w:author="Hannah McSorley" w:date="2020-08-05T02:53:00Z">
                <w:pPr>
                  <w:spacing w:line="240" w:lineRule="auto"/>
                  <w:jc w:val="right"/>
                </w:pPr>
              </w:pPrChange>
            </w:pPr>
            <w:r w:rsidRPr="0092418A">
              <w:rPr>
                <w:rFonts w:asciiTheme="minorHAnsi" w:hAnsiTheme="minorHAnsi" w:cstheme="minorHAnsi"/>
                <w:sz w:val="22"/>
                <w:szCs w:val="22"/>
              </w:rPr>
              <w:t>167.7</w:t>
            </w:r>
          </w:p>
        </w:tc>
        <w:tc>
          <w:tcPr>
            <w:tcW w:w="0" w:type="auto"/>
            <w:shd w:val="clear" w:color="auto" w:fill="F2F2F2" w:themeFill="background1" w:themeFillShade="F2"/>
          </w:tcPr>
          <w:p w14:paraId="2D56B8C8" w14:textId="77777777" w:rsidR="00D3555D" w:rsidRPr="0092418A" w:rsidRDefault="005D6F31">
            <w:pPr>
              <w:spacing w:line="276" w:lineRule="auto"/>
              <w:jc w:val="right"/>
              <w:rPr>
                <w:rFonts w:asciiTheme="minorHAnsi" w:hAnsiTheme="minorHAnsi" w:cstheme="minorHAnsi"/>
                <w:sz w:val="22"/>
                <w:szCs w:val="22"/>
              </w:rPr>
              <w:pPrChange w:id="8325" w:author="Hannah McSorley" w:date="2020-08-05T02:53:00Z">
                <w:pPr>
                  <w:spacing w:line="240" w:lineRule="auto"/>
                  <w:jc w:val="right"/>
                </w:pPr>
              </w:pPrChange>
            </w:pPr>
            <w:r w:rsidRPr="0092418A">
              <w:rPr>
                <w:rFonts w:asciiTheme="minorHAnsi" w:hAnsiTheme="minorHAnsi" w:cstheme="minorHAnsi"/>
                <w:sz w:val="22"/>
                <w:szCs w:val="22"/>
              </w:rPr>
              <w:t>22.1</w:t>
            </w:r>
          </w:p>
        </w:tc>
        <w:tc>
          <w:tcPr>
            <w:tcW w:w="0" w:type="auto"/>
            <w:shd w:val="clear" w:color="auto" w:fill="F2F2F2" w:themeFill="background1" w:themeFillShade="F2"/>
          </w:tcPr>
          <w:p w14:paraId="72FB89AD" w14:textId="77777777" w:rsidR="00D3555D" w:rsidRPr="0092418A" w:rsidRDefault="005D6F31">
            <w:pPr>
              <w:spacing w:line="276" w:lineRule="auto"/>
              <w:jc w:val="right"/>
              <w:rPr>
                <w:rFonts w:asciiTheme="minorHAnsi" w:hAnsiTheme="minorHAnsi" w:cstheme="minorHAnsi"/>
                <w:sz w:val="22"/>
                <w:szCs w:val="22"/>
              </w:rPr>
              <w:pPrChange w:id="8326" w:author="Hannah McSorley" w:date="2020-08-05T02:53:00Z">
                <w:pPr>
                  <w:spacing w:line="240" w:lineRule="auto"/>
                  <w:jc w:val="right"/>
                </w:pPr>
              </w:pPrChange>
            </w:pPr>
            <w:r w:rsidRPr="0092418A">
              <w:rPr>
                <w:rFonts w:asciiTheme="minorHAnsi" w:hAnsiTheme="minorHAnsi" w:cstheme="minorHAnsi"/>
                <w:sz w:val="22"/>
                <w:szCs w:val="22"/>
              </w:rPr>
              <w:t>57.1</w:t>
            </w:r>
          </w:p>
        </w:tc>
        <w:tc>
          <w:tcPr>
            <w:tcW w:w="0" w:type="auto"/>
            <w:shd w:val="clear" w:color="auto" w:fill="F2F2F2" w:themeFill="background1" w:themeFillShade="F2"/>
          </w:tcPr>
          <w:p w14:paraId="36DD9474" w14:textId="77777777" w:rsidR="00D3555D" w:rsidRPr="0092418A" w:rsidRDefault="005D6F31">
            <w:pPr>
              <w:spacing w:line="276" w:lineRule="auto"/>
              <w:jc w:val="right"/>
              <w:rPr>
                <w:rFonts w:asciiTheme="minorHAnsi" w:hAnsiTheme="minorHAnsi" w:cstheme="minorHAnsi"/>
                <w:sz w:val="22"/>
                <w:szCs w:val="22"/>
              </w:rPr>
              <w:pPrChange w:id="8327" w:author="Hannah McSorley" w:date="2020-08-05T02:53:00Z">
                <w:pPr>
                  <w:spacing w:line="240" w:lineRule="auto"/>
                  <w:jc w:val="right"/>
                </w:pPr>
              </w:pPrChange>
            </w:pPr>
            <w:r w:rsidRPr="0092418A">
              <w:rPr>
                <w:rFonts w:asciiTheme="minorHAnsi" w:hAnsiTheme="minorHAnsi" w:cstheme="minorHAnsi"/>
                <w:sz w:val="22"/>
                <w:szCs w:val="22"/>
              </w:rPr>
              <w:t>0.29</w:t>
            </w:r>
          </w:p>
        </w:tc>
        <w:tc>
          <w:tcPr>
            <w:tcW w:w="0" w:type="auto"/>
            <w:shd w:val="clear" w:color="auto" w:fill="F2F2F2" w:themeFill="background1" w:themeFillShade="F2"/>
          </w:tcPr>
          <w:p w14:paraId="6D95017A" w14:textId="77777777" w:rsidR="00D3555D" w:rsidRPr="0092418A" w:rsidRDefault="005D6F31">
            <w:pPr>
              <w:spacing w:line="276" w:lineRule="auto"/>
              <w:jc w:val="right"/>
              <w:rPr>
                <w:rFonts w:asciiTheme="minorHAnsi" w:hAnsiTheme="minorHAnsi" w:cstheme="minorHAnsi"/>
                <w:sz w:val="22"/>
                <w:szCs w:val="22"/>
              </w:rPr>
              <w:pPrChange w:id="8328" w:author="Hannah McSorley" w:date="2020-08-05T02:53:00Z">
                <w:pPr>
                  <w:spacing w:line="240" w:lineRule="auto"/>
                  <w:jc w:val="right"/>
                </w:pPr>
              </w:pPrChange>
            </w:pPr>
            <w:r w:rsidRPr="0092418A">
              <w:rPr>
                <w:rFonts w:asciiTheme="minorHAnsi" w:hAnsiTheme="minorHAnsi" w:cstheme="minorHAnsi"/>
                <w:sz w:val="22"/>
                <w:szCs w:val="22"/>
              </w:rPr>
              <w:t>1.3</w:t>
            </w:r>
          </w:p>
        </w:tc>
      </w:tr>
      <w:tr w:rsidR="00D3555D" w:rsidRPr="0092418A" w14:paraId="6A30ADA9" w14:textId="77777777">
        <w:tc>
          <w:tcPr>
            <w:tcW w:w="0" w:type="auto"/>
          </w:tcPr>
          <w:p w14:paraId="61931DE9" w14:textId="77777777" w:rsidR="00D3555D" w:rsidRPr="0092418A" w:rsidRDefault="005D6F31">
            <w:pPr>
              <w:spacing w:line="276" w:lineRule="auto"/>
              <w:rPr>
                <w:rFonts w:asciiTheme="minorHAnsi" w:hAnsiTheme="minorHAnsi" w:cstheme="minorHAnsi"/>
                <w:sz w:val="22"/>
                <w:szCs w:val="22"/>
              </w:rPr>
              <w:pPrChange w:id="8329" w:author="Hannah McSorley" w:date="2020-08-05T02:53:00Z">
                <w:pPr>
                  <w:spacing w:line="240" w:lineRule="auto"/>
                </w:pPr>
              </w:pPrChange>
            </w:pPr>
            <w:proofErr w:type="spellStart"/>
            <w:r w:rsidRPr="0092418A">
              <w:rPr>
                <w:rFonts w:asciiTheme="minorHAnsi" w:hAnsiTheme="minorHAnsi" w:cstheme="minorHAnsi"/>
                <w:sz w:val="22"/>
                <w:szCs w:val="22"/>
              </w:rPr>
              <w:t>CraggCrk</w:t>
            </w:r>
            <w:proofErr w:type="spellEnd"/>
          </w:p>
        </w:tc>
        <w:tc>
          <w:tcPr>
            <w:tcW w:w="0" w:type="auto"/>
          </w:tcPr>
          <w:p w14:paraId="63EF574C" w14:textId="77777777" w:rsidR="00D3555D" w:rsidRPr="0092418A" w:rsidRDefault="005D6F31">
            <w:pPr>
              <w:spacing w:line="276" w:lineRule="auto"/>
              <w:jc w:val="right"/>
              <w:rPr>
                <w:rFonts w:asciiTheme="minorHAnsi" w:hAnsiTheme="minorHAnsi" w:cstheme="minorHAnsi"/>
                <w:sz w:val="22"/>
                <w:szCs w:val="22"/>
              </w:rPr>
              <w:pPrChange w:id="8330" w:author="Hannah McSorley" w:date="2020-08-05T02:53:00Z">
                <w:pPr>
                  <w:spacing w:line="240" w:lineRule="auto"/>
                  <w:jc w:val="right"/>
                </w:pPr>
              </w:pPrChange>
            </w:pPr>
            <w:r w:rsidRPr="0092418A">
              <w:rPr>
                <w:rFonts w:asciiTheme="minorHAnsi" w:hAnsiTheme="minorHAnsi" w:cstheme="minorHAnsi"/>
                <w:sz w:val="22"/>
                <w:szCs w:val="22"/>
              </w:rPr>
              <w:t>18.2</w:t>
            </w:r>
          </w:p>
        </w:tc>
        <w:tc>
          <w:tcPr>
            <w:tcW w:w="0" w:type="auto"/>
          </w:tcPr>
          <w:p w14:paraId="6FF4EEC6" w14:textId="77777777" w:rsidR="00D3555D" w:rsidRPr="0092418A" w:rsidRDefault="005D6F31">
            <w:pPr>
              <w:spacing w:line="276" w:lineRule="auto"/>
              <w:jc w:val="right"/>
              <w:rPr>
                <w:rFonts w:asciiTheme="minorHAnsi" w:hAnsiTheme="minorHAnsi" w:cstheme="minorHAnsi"/>
                <w:sz w:val="22"/>
                <w:szCs w:val="22"/>
              </w:rPr>
              <w:pPrChange w:id="8331" w:author="Hannah McSorley" w:date="2020-08-05T02:53:00Z">
                <w:pPr>
                  <w:spacing w:line="240" w:lineRule="auto"/>
                  <w:jc w:val="right"/>
                </w:pPr>
              </w:pPrChange>
            </w:pPr>
            <w:r w:rsidRPr="0092418A">
              <w:rPr>
                <w:rFonts w:asciiTheme="minorHAnsi" w:hAnsiTheme="minorHAnsi" w:cstheme="minorHAnsi"/>
                <w:sz w:val="22"/>
                <w:szCs w:val="22"/>
              </w:rPr>
              <w:t>125.2</w:t>
            </w:r>
          </w:p>
        </w:tc>
        <w:tc>
          <w:tcPr>
            <w:tcW w:w="0" w:type="auto"/>
          </w:tcPr>
          <w:p w14:paraId="22791EEA" w14:textId="77777777" w:rsidR="00D3555D" w:rsidRPr="0092418A" w:rsidRDefault="005D6F31">
            <w:pPr>
              <w:spacing w:line="276" w:lineRule="auto"/>
              <w:jc w:val="right"/>
              <w:rPr>
                <w:rFonts w:asciiTheme="minorHAnsi" w:hAnsiTheme="minorHAnsi" w:cstheme="minorHAnsi"/>
                <w:sz w:val="22"/>
                <w:szCs w:val="22"/>
              </w:rPr>
              <w:pPrChange w:id="8332" w:author="Hannah McSorley" w:date="2020-08-05T02:53:00Z">
                <w:pPr>
                  <w:spacing w:line="240" w:lineRule="auto"/>
                  <w:jc w:val="right"/>
                </w:pPr>
              </w:pPrChange>
            </w:pPr>
            <w:r w:rsidRPr="0092418A">
              <w:rPr>
                <w:rFonts w:asciiTheme="minorHAnsi" w:hAnsiTheme="minorHAnsi" w:cstheme="minorHAnsi"/>
                <w:sz w:val="22"/>
                <w:szCs w:val="22"/>
              </w:rPr>
              <w:t>32.7</w:t>
            </w:r>
          </w:p>
        </w:tc>
        <w:tc>
          <w:tcPr>
            <w:tcW w:w="0" w:type="auto"/>
          </w:tcPr>
          <w:p w14:paraId="1BA3A996" w14:textId="77777777" w:rsidR="00D3555D" w:rsidRPr="0092418A" w:rsidRDefault="005D6F31">
            <w:pPr>
              <w:spacing w:line="276" w:lineRule="auto"/>
              <w:jc w:val="right"/>
              <w:rPr>
                <w:rFonts w:asciiTheme="minorHAnsi" w:hAnsiTheme="minorHAnsi" w:cstheme="minorHAnsi"/>
                <w:sz w:val="22"/>
                <w:szCs w:val="22"/>
              </w:rPr>
              <w:pPrChange w:id="8333" w:author="Hannah McSorley" w:date="2020-08-05T02:53:00Z">
                <w:pPr>
                  <w:spacing w:line="240" w:lineRule="auto"/>
                  <w:jc w:val="right"/>
                </w:pPr>
              </w:pPrChange>
            </w:pPr>
            <w:r w:rsidRPr="0092418A">
              <w:rPr>
                <w:rFonts w:asciiTheme="minorHAnsi" w:hAnsiTheme="minorHAnsi" w:cstheme="minorHAnsi"/>
                <w:sz w:val="22"/>
                <w:szCs w:val="22"/>
              </w:rPr>
              <w:t>97.3</w:t>
            </w:r>
          </w:p>
        </w:tc>
        <w:tc>
          <w:tcPr>
            <w:tcW w:w="0" w:type="auto"/>
          </w:tcPr>
          <w:p w14:paraId="70ADAA45" w14:textId="77777777" w:rsidR="00D3555D" w:rsidRPr="0092418A" w:rsidRDefault="005D6F31">
            <w:pPr>
              <w:spacing w:line="276" w:lineRule="auto"/>
              <w:jc w:val="right"/>
              <w:rPr>
                <w:rFonts w:asciiTheme="minorHAnsi" w:hAnsiTheme="minorHAnsi" w:cstheme="minorHAnsi"/>
                <w:sz w:val="22"/>
                <w:szCs w:val="22"/>
              </w:rPr>
              <w:pPrChange w:id="8334" w:author="Hannah McSorley" w:date="2020-08-05T02:53:00Z">
                <w:pPr>
                  <w:spacing w:line="240" w:lineRule="auto"/>
                  <w:jc w:val="right"/>
                </w:pPr>
              </w:pPrChange>
            </w:pPr>
            <w:r w:rsidRPr="0092418A">
              <w:rPr>
                <w:rFonts w:asciiTheme="minorHAnsi" w:hAnsiTheme="minorHAnsi" w:cstheme="minorHAnsi"/>
                <w:sz w:val="22"/>
                <w:szCs w:val="22"/>
              </w:rPr>
              <w:t>0.26</w:t>
            </w:r>
          </w:p>
        </w:tc>
        <w:tc>
          <w:tcPr>
            <w:tcW w:w="0" w:type="auto"/>
          </w:tcPr>
          <w:p w14:paraId="5169FD8B" w14:textId="77777777" w:rsidR="00D3555D" w:rsidRPr="0092418A" w:rsidRDefault="005D6F31">
            <w:pPr>
              <w:spacing w:line="276" w:lineRule="auto"/>
              <w:jc w:val="right"/>
              <w:rPr>
                <w:rFonts w:asciiTheme="minorHAnsi" w:hAnsiTheme="minorHAnsi" w:cstheme="minorHAnsi"/>
                <w:sz w:val="22"/>
                <w:szCs w:val="22"/>
              </w:rPr>
              <w:pPrChange w:id="8335" w:author="Hannah McSorley" w:date="2020-08-05T02:53:00Z">
                <w:pPr>
                  <w:spacing w:line="240" w:lineRule="auto"/>
                  <w:jc w:val="right"/>
                </w:pPr>
              </w:pPrChange>
            </w:pPr>
            <w:r w:rsidRPr="0092418A">
              <w:rPr>
                <w:rFonts w:asciiTheme="minorHAnsi" w:hAnsiTheme="minorHAnsi" w:cstheme="minorHAnsi"/>
                <w:sz w:val="22"/>
                <w:szCs w:val="22"/>
              </w:rPr>
              <w:t>5.4</w:t>
            </w:r>
          </w:p>
        </w:tc>
      </w:tr>
      <w:tr w:rsidR="00717B93" w:rsidRPr="0092418A" w14:paraId="1CA0518B" w14:textId="77777777" w:rsidTr="0092418A">
        <w:tc>
          <w:tcPr>
            <w:tcW w:w="0" w:type="auto"/>
            <w:shd w:val="clear" w:color="auto" w:fill="F2F2F2" w:themeFill="background1" w:themeFillShade="F2"/>
          </w:tcPr>
          <w:p w14:paraId="6883295F" w14:textId="77777777" w:rsidR="00D3555D" w:rsidRPr="0092418A" w:rsidRDefault="005D6F31">
            <w:pPr>
              <w:spacing w:line="276" w:lineRule="auto"/>
              <w:rPr>
                <w:rFonts w:asciiTheme="minorHAnsi" w:hAnsiTheme="minorHAnsi" w:cstheme="minorHAnsi"/>
                <w:sz w:val="22"/>
                <w:szCs w:val="22"/>
              </w:rPr>
              <w:pPrChange w:id="8336" w:author="Hannah McSorley" w:date="2020-08-05T02:53:00Z">
                <w:pPr>
                  <w:spacing w:line="240" w:lineRule="auto"/>
                </w:pPr>
              </w:pPrChange>
            </w:pPr>
            <w:proofErr w:type="spellStart"/>
            <w:r w:rsidRPr="0092418A">
              <w:rPr>
                <w:rFonts w:asciiTheme="minorHAnsi" w:hAnsiTheme="minorHAnsi" w:cstheme="minorHAnsi"/>
                <w:sz w:val="22"/>
                <w:szCs w:val="22"/>
              </w:rPr>
              <w:t>WestLeech</w:t>
            </w:r>
            <w:proofErr w:type="spellEnd"/>
          </w:p>
        </w:tc>
        <w:tc>
          <w:tcPr>
            <w:tcW w:w="0" w:type="auto"/>
            <w:shd w:val="clear" w:color="auto" w:fill="F2F2F2" w:themeFill="background1" w:themeFillShade="F2"/>
          </w:tcPr>
          <w:p w14:paraId="0AD720D2" w14:textId="77777777" w:rsidR="00D3555D" w:rsidRPr="0092418A" w:rsidRDefault="005D6F31">
            <w:pPr>
              <w:spacing w:line="276" w:lineRule="auto"/>
              <w:jc w:val="right"/>
              <w:rPr>
                <w:rFonts w:asciiTheme="minorHAnsi" w:hAnsiTheme="minorHAnsi" w:cstheme="minorHAnsi"/>
                <w:sz w:val="22"/>
                <w:szCs w:val="22"/>
              </w:rPr>
              <w:pPrChange w:id="8337" w:author="Hannah McSorley" w:date="2020-08-05T02:53:00Z">
                <w:pPr>
                  <w:spacing w:line="240" w:lineRule="auto"/>
                  <w:jc w:val="right"/>
                </w:pPr>
              </w:pPrChange>
            </w:pPr>
            <w:r w:rsidRPr="0092418A">
              <w:rPr>
                <w:rFonts w:asciiTheme="minorHAnsi" w:hAnsiTheme="minorHAnsi" w:cstheme="minorHAnsi"/>
                <w:sz w:val="22"/>
                <w:szCs w:val="22"/>
              </w:rPr>
              <w:t>25.8</w:t>
            </w:r>
          </w:p>
        </w:tc>
        <w:tc>
          <w:tcPr>
            <w:tcW w:w="0" w:type="auto"/>
            <w:shd w:val="clear" w:color="auto" w:fill="F2F2F2" w:themeFill="background1" w:themeFillShade="F2"/>
          </w:tcPr>
          <w:p w14:paraId="7A12BCB3" w14:textId="77777777" w:rsidR="00D3555D" w:rsidRPr="0092418A" w:rsidRDefault="005D6F31">
            <w:pPr>
              <w:spacing w:line="276" w:lineRule="auto"/>
              <w:jc w:val="right"/>
              <w:rPr>
                <w:rFonts w:asciiTheme="minorHAnsi" w:hAnsiTheme="minorHAnsi" w:cstheme="minorHAnsi"/>
                <w:sz w:val="22"/>
                <w:szCs w:val="22"/>
              </w:rPr>
              <w:pPrChange w:id="8338" w:author="Hannah McSorley" w:date="2020-08-05T02:53:00Z">
                <w:pPr>
                  <w:spacing w:line="240" w:lineRule="auto"/>
                  <w:jc w:val="right"/>
                </w:pPr>
              </w:pPrChange>
            </w:pPr>
            <w:r w:rsidRPr="0092418A">
              <w:rPr>
                <w:rFonts w:asciiTheme="minorHAnsi" w:hAnsiTheme="minorHAnsi" w:cstheme="minorHAnsi"/>
                <w:sz w:val="22"/>
                <w:szCs w:val="22"/>
              </w:rPr>
              <w:t>122.8</w:t>
            </w:r>
          </w:p>
        </w:tc>
        <w:tc>
          <w:tcPr>
            <w:tcW w:w="0" w:type="auto"/>
            <w:shd w:val="clear" w:color="auto" w:fill="F2F2F2" w:themeFill="background1" w:themeFillShade="F2"/>
          </w:tcPr>
          <w:p w14:paraId="3BDE29DF" w14:textId="77777777" w:rsidR="00D3555D" w:rsidRPr="0092418A" w:rsidRDefault="005D6F31">
            <w:pPr>
              <w:spacing w:line="276" w:lineRule="auto"/>
              <w:jc w:val="right"/>
              <w:rPr>
                <w:rFonts w:asciiTheme="minorHAnsi" w:hAnsiTheme="minorHAnsi" w:cstheme="minorHAnsi"/>
                <w:sz w:val="22"/>
                <w:szCs w:val="22"/>
              </w:rPr>
              <w:pPrChange w:id="8339" w:author="Hannah McSorley" w:date="2020-08-05T02:53:00Z">
                <w:pPr>
                  <w:spacing w:line="240" w:lineRule="auto"/>
                  <w:jc w:val="right"/>
                </w:pPr>
              </w:pPrChange>
            </w:pPr>
            <w:r w:rsidRPr="0092418A">
              <w:rPr>
                <w:rFonts w:asciiTheme="minorHAnsi" w:hAnsiTheme="minorHAnsi" w:cstheme="minorHAnsi"/>
                <w:sz w:val="22"/>
                <w:szCs w:val="22"/>
              </w:rPr>
              <w:t>36.7</w:t>
            </w:r>
          </w:p>
        </w:tc>
        <w:tc>
          <w:tcPr>
            <w:tcW w:w="0" w:type="auto"/>
            <w:shd w:val="clear" w:color="auto" w:fill="F2F2F2" w:themeFill="background1" w:themeFillShade="F2"/>
          </w:tcPr>
          <w:p w14:paraId="54F919D1" w14:textId="77777777" w:rsidR="00D3555D" w:rsidRPr="0092418A" w:rsidRDefault="005D6F31">
            <w:pPr>
              <w:spacing w:line="276" w:lineRule="auto"/>
              <w:jc w:val="right"/>
              <w:rPr>
                <w:rFonts w:asciiTheme="minorHAnsi" w:hAnsiTheme="minorHAnsi" w:cstheme="minorHAnsi"/>
                <w:sz w:val="22"/>
                <w:szCs w:val="22"/>
              </w:rPr>
              <w:pPrChange w:id="8340" w:author="Hannah McSorley" w:date="2020-08-05T02:53:00Z">
                <w:pPr>
                  <w:spacing w:line="240" w:lineRule="auto"/>
                  <w:jc w:val="right"/>
                </w:pPr>
              </w:pPrChange>
            </w:pPr>
            <w:r w:rsidRPr="0092418A">
              <w:rPr>
                <w:rFonts w:asciiTheme="minorHAnsi" w:hAnsiTheme="minorHAnsi" w:cstheme="minorHAnsi"/>
                <w:sz w:val="22"/>
                <w:szCs w:val="22"/>
              </w:rPr>
              <w:t>70.2</w:t>
            </w:r>
          </w:p>
        </w:tc>
        <w:tc>
          <w:tcPr>
            <w:tcW w:w="0" w:type="auto"/>
            <w:shd w:val="clear" w:color="auto" w:fill="F2F2F2" w:themeFill="background1" w:themeFillShade="F2"/>
          </w:tcPr>
          <w:p w14:paraId="73603D8A" w14:textId="77777777" w:rsidR="00D3555D" w:rsidRPr="0092418A" w:rsidRDefault="005D6F31">
            <w:pPr>
              <w:spacing w:line="276" w:lineRule="auto"/>
              <w:jc w:val="right"/>
              <w:rPr>
                <w:rFonts w:asciiTheme="minorHAnsi" w:hAnsiTheme="minorHAnsi" w:cstheme="minorHAnsi"/>
                <w:sz w:val="22"/>
                <w:szCs w:val="22"/>
              </w:rPr>
              <w:pPrChange w:id="8341" w:author="Hannah McSorley" w:date="2020-08-05T02:53:00Z">
                <w:pPr>
                  <w:spacing w:line="240" w:lineRule="auto"/>
                  <w:jc w:val="right"/>
                </w:pPr>
              </w:pPrChange>
            </w:pPr>
            <w:r w:rsidRPr="0092418A">
              <w:rPr>
                <w:rFonts w:asciiTheme="minorHAnsi" w:hAnsiTheme="minorHAnsi" w:cstheme="minorHAnsi"/>
                <w:sz w:val="22"/>
                <w:szCs w:val="22"/>
              </w:rPr>
              <w:t>0.33</w:t>
            </w:r>
          </w:p>
        </w:tc>
        <w:tc>
          <w:tcPr>
            <w:tcW w:w="0" w:type="auto"/>
            <w:shd w:val="clear" w:color="auto" w:fill="F2F2F2" w:themeFill="background1" w:themeFillShade="F2"/>
          </w:tcPr>
          <w:p w14:paraId="4E25D66F" w14:textId="77777777" w:rsidR="00D3555D" w:rsidRPr="0092418A" w:rsidRDefault="005D6F31">
            <w:pPr>
              <w:spacing w:line="276" w:lineRule="auto"/>
              <w:jc w:val="right"/>
              <w:rPr>
                <w:rFonts w:asciiTheme="minorHAnsi" w:hAnsiTheme="minorHAnsi" w:cstheme="minorHAnsi"/>
                <w:sz w:val="22"/>
                <w:szCs w:val="22"/>
              </w:rPr>
              <w:pPrChange w:id="8342" w:author="Hannah McSorley" w:date="2020-08-05T02:53:00Z">
                <w:pPr>
                  <w:spacing w:line="240" w:lineRule="auto"/>
                  <w:jc w:val="right"/>
                </w:pPr>
              </w:pPrChange>
            </w:pPr>
            <w:r w:rsidRPr="0092418A">
              <w:rPr>
                <w:rFonts w:asciiTheme="minorHAnsi" w:hAnsiTheme="minorHAnsi" w:cstheme="minorHAnsi"/>
                <w:sz w:val="22"/>
                <w:szCs w:val="22"/>
              </w:rPr>
              <w:t>1.4</w:t>
            </w:r>
          </w:p>
        </w:tc>
      </w:tr>
      <w:tr w:rsidR="00D3555D" w:rsidRPr="0092418A" w14:paraId="548724A3" w14:textId="77777777" w:rsidTr="0092418A">
        <w:tblPrEx>
          <w:tblW w:w="5000" w:type="pct"/>
          <w:tblLook w:val="07E0" w:firstRow="1" w:lastRow="1" w:firstColumn="1" w:lastColumn="1" w:noHBand="1" w:noVBand="1"/>
          <w:tblPrExChange w:id="8343" w:author="Hannah McSorley" w:date="2020-08-05T02:53:00Z">
            <w:tblPrEx>
              <w:tblW w:w="5000" w:type="pct"/>
              <w:tblLook w:val="07E0" w:firstRow="1" w:lastRow="1" w:firstColumn="1" w:lastColumn="1" w:noHBand="1" w:noVBand="1"/>
            </w:tblPrEx>
          </w:tblPrExChange>
        </w:tblPrEx>
        <w:tc>
          <w:tcPr>
            <w:tcW w:w="0" w:type="auto"/>
            <w:tcBorders>
              <w:bottom w:val="single" w:sz="4" w:space="0" w:color="auto"/>
            </w:tcBorders>
            <w:tcPrChange w:id="8344" w:author="Hannah McSorley" w:date="2020-08-05T02:53:00Z">
              <w:tcPr>
                <w:tcW w:w="0" w:type="auto"/>
              </w:tcPr>
            </w:tcPrChange>
          </w:tcPr>
          <w:p w14:paraId="4D650694" w14:textId="77777777" w:rsidR="00D3555D" w:rsidRPr="0092418A" w:rsidRDefault="005D6F31">
            <w:pPr>
              <w:spacing w:line="276" w:lineRule="auto"/>
              <w:rPr>
                <w:rFonts w:asciiTheme="minorHAnsi" w:hAnsiTheme="minorHAnsi" w:cstheme="minorHAnsi"/>
                <w:sz w:val="22"/>
                <w:szCs w:val="22"/>
              </w:rPr>
              <w:pPrChange w:id="8345" w:author="Hannah McSorley" w:date="2020-08-05T02:53:00Z">
                <w:pPr>
                  <w:spacing w:line="240" w:lineRule="auto"/>
                </w:pPr>
              </w:pPrChange>
            </w:pPr>
            <w:r w:rsidRPr="0092418A">
              <w:rPr>
                <w:rFonts w:asciiTheme="minorHAnsi" w:hAnsiTheme="minorHAnsi" w:cstheme="minorHAnsi"/>
                <w:sz w:val="22"/>
                <w:szCs w:val="22"/>
              </w:rPr>
              <w:t>Tunnel</w:t>
            </w:r>
          </w:p>
        </w:tc>
        <w:tc>
          <w:tcPr>
            <w:tcW w:w="0" w:type="auto"/>
            <w:tcBorders>
              <w:bottom w:val="single" w:sz="4" w:space="0" w:color="auto"/>
            </w:tcBorders>
            <w:tcPrChange w:id="8346" w:author="Hannah McSorley" w:date="2020-08-05T02:53:00Z">
              <w:tcPr>
                <w:tcW w:w="0" w:type="auto"/>
                <w:gridSpan w:val="2"/>
              </w:tcPr>
            </w:tcPrChange>
          </w:tcPr>
          <w:p w14:paraId="37BA47BD" w14:textId="77777777" w:rsidR="00D3555D" w:rsidRPr="0092418A" w:rsidRDefault="005D6F31">
            <w:pPr>
              <w:spacing w:line="276" w:lineRule="auto"/>
              <w:jc w:val="right"/>
              <w:rPr>
                <w:rFonts w:asciiTheme="minorHAnsi" w:hAnsiTheme="minorHAnsi" w:cstheme="minorHAnsi"/>
                <w:sz w:val="22"/>
                <w:szCs w:val="22"/>
              </w:rPr>
              <w:pPrChange w:id="8347" w:author="Hannah McSorley" w:date="2020-08-05T02:53:00Z">
                <w:pPr>
                  <w:spacing w:line="240" w:lineRule="auto"/>
                  <w:jc w:val="right"/>
                </w:pPr>
              </w:pPrChange>
            </w:pPr>
            <w:r w:rsidRPr="0092418A">
              <w:rPr>
                <w:rFonts w:asciiTheme="minorHAnsi" w:hAnsiTheme="minorHAnsi" w:cstheme="minorHAnsi"/>
                <w:sz w:val="22"/>
                <w:szCs w:val="22"/>
              </w:rPr>
              <w:t>18.2</w:t>
            </w:r>
          </w:p>
        </w:tc>
        <w:tc>
          <w:tcPr>
            <w:tcW w:w="0" w:type="auto"/>
            <w:tcBorders>
              <w:bottom w:val="single" w:sz="4" w:space="0" w:color="auto"/>
            </w:tcBorders>
            <w:tcPrChange w:id="8348" w:author="Hannah McSorley" w:date="2020-08-05T02:53:00Z">
              <w:tcPr>
                <w:tcW w:w="0" w:type="auto"/>
                <w:gridSpan w:val="3"/>
              </w:tcPr>
            </w:tcPrChange>
          </w:tcPr>
          <w:p w14:paraId="005EEDB0" w14:textId="77777777" w:rsidR="00D3555D" w:rsidRPr="0092418A" w:rsidRDefault="005D6F31">
            <w:pPr>
              <w:spacing w:line="276" w:lineRule="auto"/>
              <w:jc w:val="right"/>
              <w:rPr>
                <w:rFonts w:asciiTheme="minorHAnsi" w:hAnsiTheme="minorHAnsi" w:cstheme="minorHAnsi"/>
                <w:sz w:val="22"/>
                <w:szCs w:val="22"/>
              </w:rPr>
              <w:pPrChange w:id="8349" w:author="Hannah McSorley" w:date="2020-08-05T02:53:00Z">
                <w:pPr>
                  <w:spacing w:line="240" w:lineRule="auto"/>
                  <w:jc w:val="right"/>
                </w:pPr>
              </w:pPrChange>
            </w:pPr>
            <w:r w:rsidRPr="0092418A">
              <w:rPr>
                <w:rFonts w:asciiTheme="minorHAnsi" w:hAnsiTheme="minorHAnsi" w:cstheme="minorHAnsi"/>
                <w:sz w:val="22"/>
                <w:szCs w:val="22"/>
              </w:rPr>
              <w:t>123.8</w:t>
            </w:r>
          </w:p>
        </w:tc>
        <w:tc>
          <w:tcPr>
            <w:tcW w:w="0" w:type="auto"/>
            <w:tcBorders>
              <w:bottom w:val="single" w:sz="4" w:space="0" w:color="auto"/>
            </w:tcBorders>
            <w:tcPrChange w:id="8350" w:author="Hannah McSorley" w:date="2020-08-05T02:53:00Z">
              <w:tcPr>
                <w:tcW w:w="0" w:type="auto"/>
              </w:tcPr>
            </w:tcPrChange>
          </w:tcPr>
          <w:p w14:paraId="54D12C1D" w14:textId="77777777" w:rsidR="00D3555D" w:rsidRPr="0092418A" w:rsidRDefault="005D6F31">
            <w:pPr>
              <w:spacing w:line="276" w:lineRule="auto"/>
              <w:jc w:val="right"/>
              <w:rPr>
                <w:rFonts w:asciiTheme="minorHAnsi" w:hAnsiTheme="minorHAnsi" w:cstheme="minorHAnsi"/>
                <w:sz w:val="22"/>
                <w:szCs w:val="22"/>
              </w:rPr>
              <w:pPrChange w:id="8351" w:author="Hannah McSorley" w:date="2020-08-05T02:53:00Z">
                <w:pPr>
                  <w:spacing w:line="240" w:lineRule="auto"/>
                  <w:jc w:val="right"/>
                </w:pPr>
              </w:pPrChange>
            </w:pPr>
            <w:r w:rsidRPr="0092418A">
              <w:rPr>
                <w:rFonts w:asciiTheme="minorHAnsi" w:hAnsiTheme="minorHAnsi" w:cstheme="minorHAnsi"/>
                <w:sz w:val="22"/>
                <w:szCs w:val="22"/>
              </w:rPr>
              <w:t>29.0</w:t>
            </w:r>
          </w:p>
        </w:tc>
        <w:tc>
          <w:tcPr>
            <w:tcW w:w="0" w:type="auto"/>
            <w:tcBorders>
              <w:bottom w:val="single" w:sz="4" w:space="0" w:color="auto"/>
            </w:tcBorders>
            <w:tcPrChange w:id="8352" w:author="Hannah McSorley" w:date="2020-08-05T02:53:00Z">
              <w:tcPr>
                <w:tcW w:w="0" w:type="auto"/>
                <w:gridSpan w:val="3"/>
              </w:tcPr>
            </w:tcPrChange>
          </w:tcPr>
          <w:p w14:paraId="779630B2" w14:textId="77777777" w:rsidR="00D3555D" w:rsidRPr="0092418A" w:rsidRDefault="005D6F31">
            <w:pPr>
              <w:spacing w:line="276" w:lineRule="auto"/>
              <w:jc w:val="right"/>
              <w:rPr>
                <w:rFonts w:asciiTheme="minorHAnsi" w:hAnsiTheme="minorHAnsi" w:cstheme="minorHAnsi"/>
                <w:sz w:val="22"/>
                <w:szCs w:val="22"/>
              </w:rPr>
              <w:pPrChange w:id="8353" w:author="Hannah McSorley" w:date="2020-08-05T02:53:00Z">
                <w:pPr>
                  <w:spacing w:line="240" w:lineRule="auto"/>
                  <w:jc w:val="right"/>
                </w:pPr>
              </w:pPrChange>
            </w:pPr>
            <w:r w:rsidRPr="0092418A">
              <w:rPr>
                <w:rFonts w:asciiTheme="minorHAnsi" w:hAnsiTheme="minorHAnsi" w:cstheme="minorHAnsi"/>
                <w:sz w:val="22"/>
                <w:szCs w:val="22"/>
              </w:rPr>
              <w:t>135.3</w:t>
            </w:r>
          </w:p>
        </w:tc>
        <w:tc>
          <w:tcPr>
            <w:tcW w:w="0" w:type="auto"/>
            <w:tcBorders>
              <w:bottom w:val="single" w:sz="4" w:space="0" w:color="auto"/>
            </w:tcBorders>
            <w:tcPrChange w:id="8354" w:author="Hannah McSorley" w:date="2020-08-05T02:53:00Z">
              <w:tcPr>
                <w:tcW w:w="0" w:type="auto"/>
                <w:gridSpan w:val="2"/>
              </w:tcPr>
            </w:tcPrChange>
          </w:tcPr>
          <w:p w14:paraId="57D714EC" w14:textId="77777777" w:rsidR="00D3555D" w:rsidRPr="0092418A" w:rsidRDefault="005D6F31">
            <w:pPr>
              <w:spacing w:line="276" w:lineRule="auto"/>
              <w:jc w:val="right"/>
              <w:rPr>
                <w:rFonts w:asciiTheme="minorHAnsi" w:hAnsiTheme="minorHAnsi" w:cstheme="minorHAnsi"/>
                <w:sz w:val="22"/>
                <w:szCs w:val="22"/>
              </w:rPr>
              <w:pPrChange w:id="8355" w:author="Hannah McSorley" w:date="2020-08-05T02:53:00Z">
                <w:pPr>
                  <w:spacing w:line="240" w:lineRule="auto"/>
                  <w:jc w:val="right"/>
                </w:pPr>
              </w:pPrChange>
            </w:pPr>
            <w:r w:rsidRPr="0092418A">
              <w:rPr>
                <w:rFonts w:asciiTheme="minorHAnsi" w:hAnsiTheme="minorHAnsi" w:cstheme="minorHAnsi"/>
                <w:sz w:val="22"/>
                <w:szCs w:val="22"/>
              </w:rPr>
              <w:t>0.45</w:t>
            </w:r>
          </w:p>
        </w:tc>
        <w:tc>
          <w:tcPr>
            <w:tcW w:w="0" w:type="auto"/>
            <w:tcBorders>
              <w:bottom w:val="single" w:sz="4" w:space="0" w:color="auto"/>
            </w:tcBorders>
            <w:tcPrChange w:id="8356" w:author="Hannah McSorley" w:date="2020-08-05T02:53:00Z">
              <w:tcPr>
                <w:tcW w:w="0" w:type="auto"/>
              </w:tcPr>
            </w:tcPrChange>
          </w:tcPr>
          <w:p w14:paraId="714A901A" w14:textId="77777777" w:rsidR="00D3555D" w:rsidRPr="0092418A" w:rsidRDefault="005D6F31">
            <w:pPr>
              <w:spacing w:line="276" w:lineRule="auto"/>
              <w:jc w:val="right"/>
              <w:rPr>
                <w:rFonts w:asciiTheme="minorHAnsi" w:hAnsiTheme="minorHAnsi" w:cstheme="minorHAnsi"/>
                <w:sz w:val="22"/>
                <w:szCs w:val="22"/>
              </w:rPr>
              <w:pPrChange w:id="8357" w:author="Hannah McSorley" w:date="2020-08-05T02:53:00Z">
                <w:pPr>
                  <w:spacing w:line="240" w:lineRule="auto"/>
                  <w:jc w:val="right"/>
                </w:pPr>
              </w:pPrChange>
            </w:pPr>
            <w:r w:rsidRPr="0092418A">
              <w:rPr>
                <w:rFonts w:asciiTheme="minorHAnsi" w:hAnsiTheme="minorHAnsi" w:cstheme="minorHAnsi"/>
                <w:sz w:val="22"/>
                <w:szCs w:val="22"/>
              </w:rPr>
              <w:t>7.4</w:t>
            </w:r>
          </w:p>
        </w:tc>
      </w:tr>
    </w:tbl>
    <w:p w14:paraId="5F957055" w14:textId="77777777" w:rsidR="00D3555D" w:rsidRDefault="005D6F31">
      <w:r>
        <w:t> </w:t>
      </w:r>
    </w:p>
    <w:p w14:paraId="2992B9FD" w14:textId="77777777" w:rsidR="00F77BDD" w:rsidRDefault="006D238B">
      <w:pPr>
        <w:rPr>
          <w:del w:id="8358" w:author="Hannah McSorley" w:date="2020-08-05T02:53:00Z"/>
        </w:rPr>
      </w:pPr>
      <w:del w:id="8359" w:author="Hannah McSorley" w:date="2020-08-05T02:53:00Z">
        <w:r>
          <w:delText>Rates of change in stream response were calculated for each site to evaluate the fastest and slowest times to peak stage and relative magnitudes of change (Table 16). As expected, rate of change in stage was greatest at the Tunnel (site 6) and smallest at the Weeks headwater creek (site 1) which drains Weeks Lake and surrounding wetlands.</w:delText>
        </w:r>
      </w:del>
    </w:p>
    <w:p w14:paraId="7CF5F79F" w14:textId="77777777" w:rsidR="00F77BDD" w:rsidRDefault="006D238B">
      <w:pPr>
        <w:rPr>
          <w:del w:id="8360" w:author="Hannah McSorley" w:date="2020-08-05T02:53:00Z"/>
        </w:rPr>
      </w:pPr>
      <w:del w:id="8361" w:author="Hannah McSorley" w:date="2020-08-05T02:53:00Z">
        <w:r>
          <w:delText> </w:delText>
        </w:r>
      </w:del>
    </w:p>
    <w:p w14:paraId="0329915E" w14:textId="77777777" w:rsidR="00F77BDD" w:rsidRPr="005C6396" w:rsidRDefault="006D238B">
      <w:pPr>
        <w:pStyle w:val="Heading4"/>
        <w:rPr>
          <w:del w:id="8362" w:author="Hannah McSorley" w:date="2020-08-05T02:53:00Z"/>
          <w:highlight w:val="cyan"/>
        </w:rPr>
      </w:pPr>
      <w:bookmarkStart w:id="8363" w:name="Xc2630683f9dc53106c8f6f2575ed377c9a57537"/>
      <w:del w:id="8364" w:author="Hannah McSorley" w:date="2020-08-05T02:53:00Z">
        <w:r w:rsidRPr="005C6396">
          <w:rPr>
            <w:highlight w:val="cyan"/>
          </w:rPr>
          <w:delText>Spatiotemporal synchrony in local extrema: river stage and DOC</w:delText>
        </w:r>
        <w:bookmarkEnd w:id="8363"/>
      </w:del>
    </w:p>
    <w:p w14:paraId="4B03FB87" w14:textId="77777777" w:rsidR="00F77BDD" w:rsidRDefault="006D238B">
      <w:pPr>
        <w:rPr>
          <w:del w:id="8365" w:author="Hannah McSorley" w:date="2020-08-05T02:53:00Z"/>
        </w:rPr>
      </w:pPr>
      <w:commentRangeStart w:id="8366"/>
      <w:commentRangeStart w:id="8367"/>
      <w:del w:id="8368" w:author="Hannah McSorley" w:date="2020-08-05T02:53:00Z">
        <w:r>
          <w:delText>A</w:delText>
        </w:r>
        <w:commentRangeEnd w:id="8366"/>
        <w:r w:rsidR="005C6396">
          <w:rPr>
            <w:rStyle w:val="CommentReference"/>
          </w:rPr>
          <w:commentReference w:id="8366"/>
        </w:r>
        <w:r>
          <w:delText xml:space="preserve"> trend</w:delText>
        </w:r>
      </w:del>
      <w:moveFromRangeStart w:id="8369" w:author="Hannah McSorley" w:date="2020-08-05T02:53:00Z" w:name="move47488490"/>
      <w:moveFrom w:id="8370" w:author="Hannah McSorley" w:date="2020-08-05T02:53:00Z">
        <w:r w:rsidR="005D6F31">
          <w:t xml:space="preserve">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(Zarnetske et al. </w:t>
        </w:r>
      </w:moveFrom>
      <w:moveFromRangeEnd w:id="8369"/>
      <w:del w:id="8371" w:author="Hannah McSorley" w:date="2020-08-05T02:53:00Z">
        <w:r w:rsidR="0061415C">
          <w:fldChar w:fldCharType="begin"/>
        </w:r>
        <w:r w:rsidR="0061415C">
          <w:delInstrText xml:space="preserve"> HYPERLINK \l "ref-Zarnetske2018" \h </w:delInstrText>
        </w:r>
        <w:r w:rsidR="0061415C">
          <w:fldChar w:fldCharType="separate"/>
        </w:r>
        <w:r>
          <w:rPr>
            <w:rStyle w:val="Hyperlink"/>
          </w:rPr>
          <w:delText>2018</w:delText>
        </w:r>
        <w:r w:rsidR="0061415C">
          <w:rPr>
            <w:rStyle w:val="Hyperlink"/>
          </w:rPr>
          <w:fldChar w:fldCharType="end"/>
        </w:r>
        <w:r>
          <w:delText>).</w:delText>
        </w:r>
        <w:commentRangeEnd w:id="8367"/>
        <w:r w:rsidR="00BC3621">
          <w:rPr>
            <w:rStyle w:val="CommentReference"/>
          </w:rPr>
          <w:commentReference w:id="8367"/>
        </w:r>
      </w:del>
    </w:p>
    <w:p w14:paraId="72D54E5F" w14:textId="77777777" w:rsidR="00F77BDD" w:rsidRDefault="006D238B">
      <w:pPr>
        <w:rPr>
          <w:del w:id="8372" w:author="Hannah McSorley" w:date="2020-08-05T02:53:00Z"/>
        </w:rPr>
      </w:pPr>
      <w:del w:id="8373" w:author="Hannah McSorley" w:date="2020-08-05T02:53:00Z">
        <w:r>
          <w:delText> </w:delText>
        </w:r>
      </w:del>
    </w:p>
    <w:p w14:paraId="713C27D4" w14:textId="77A2FE5A" w:rsidR="00F77BDD" w:rsidRDefault="006D238B">
      <w:pPr>
        <w:rPr>
          <w:del w:id="8374" w:author="Hannah McSorley" w:date="2020-08-05T02:53:00Z"/>
        </w:rPr>
      </w:pPr>
      <w:del w:id="8375" w:author="Hannah McSorley" w:date="2020-08-05T02:53:00Z">
        <w:r>
          <w:delText>Streams</w:delText>
        </w:r>
      </w:del>
      <w:ins w:id="8376" w:author="Hannah McSorley" w:date="2020-08-05T02:53:00Z">
        <w:r w:rsidR="005D6F31">
          <w:t>While streams across the Leech WSA</w:t>
        </w:r>
      </w:ins>
      <w:r w:rsidR="005D6F31">
        <w:t xml:space="preserve"> responded </w:t>
      </w:r>
      <w:commentRangeStart w:id="8377"/>
      <w:commentRangeStart w:id="8378"/>
      <w:r w:rsidR="005D6F31">
        <w:t>harmoniously</w:t>
      </w:r>
      <w:commentRangeEnd w:id="8377"/>
      <w:r w:rsidR="00BC3621">
        <w:rPr>
          <w:rStyle w:val="CommentReference"/>
        </w:rPr>
        <w:commentReference w:id="8377"/>
      </w:r>
      <w:commentRangeEnd w:id="8378"/>
      <w:r w:rsidR="00E66ECC">
        <w:rPr>
          <w:rStyle w:val="CommentReference"/>
        </w:rPr>
        <w:commentReference w:id="8378"/>
      </w:r>
      <w:r w:rsidR="005D6F31">
        <w:t xml:space="preserve"> to precipitation </w:t>
      </w:r>
      <w:del w:id="8379" w:author="Hannah McSorley" w:date="2020-08-05T02:53:00Z">
        <w:r>
          <w:delText xml:space="preserve">across the LWSA, </w:delText>
        </w:r>
      </w:del>
      <w:r w:rsidR="005D6F31">
        <w:t xml:space="preserve">with synchronous changes in stage, </w:t>
      </w:r>
      <w:del w:id="8380" w:author="Hannah McSorley" w:date="2020-08-05T02:53:00Z">
        <w:r>
          <w:delText>but was</w:delText>
        </w:r>
      </w:del>
      <w:ins w:id="8381" w:author="Hannah McSorley" w:date="2020-08-05T02:53:00Z">
        <w:r w:rsidR="005D6F31">
          <w:t>to determine i</w:t>
        </w:r>
      </w:ins>
      <w:ins w:id="8382" w:author="Bill Floyd" w:date="2020-08-06T15:07:00Z">
        <w:r w:rsidR="00666FAE">
          <w:t>f</w:t>
        </w:r>
      </w:ins>
      <w:ins w:id="8383" w:author="Hannah McSorley" w:date="2020-08-05T02:53:00Z">
        <w:del w:id="8384" w:author="Bill Floyd" w:date="2020-08-06T15:07:00Z">
          <w:r w:rsidR="005D6F31" w:rsidDel="00666FAE">
            <w:delText>s</w:delText>
          </w:r>
        </w:del>
      </w:ins>
      <w:r w:rsidR="005D6F31">
        <w:t xml:space="preserve"> a similar harmony </w:t>
      </w:r>
      <w:ins w:id="8385" w:author="Hannah McSorley" w:date="2020-08-05T02:53:00Z">
        <w:r w:rsidR="005D6F31">
          <w:t xml:space="preserve">was </w:t>
        </w:r>
      </w:ins>
      <w:r w:rsidR="005D6F31">
        <w:t xml:space="preserve">present for fluctuations in DOC or spectral </w:t>
      </w:r>
      <w:commentRangeStart w:id="8386"/>
      <w:r w:rsidR="005D6F31">
        <w:t>properties</w:t>
      </w:r>
      <w:commentRangeEnd w:id="8386"/>
      <w:del w:id="8387" w:author="Hannah McSorley" w:date="2020-08-05T02:53:00Z">
        <w:r w:rsidR="00BC3621">
          <w:rPr>
            <w:rStyle w:val="CommentReference"/>
          </w:rPr>
          <w:commentReference w:id="8386"/>
        </w:r>
        <w:r>
          <w:delText xml:space="preserve">? </w:delText>
        </w:r>
        <w:commentRangeStart w:id="8388"/>
        <w:commentRangeStart w:id="8389"/>
        <w:commentRangeStart w:id="8390"/>
        <w:r>
          <w:delText>Aqueous</w:delText>
        </w:r>
        <w:commentRangeEnd w:id="8388"/>
        <w:commentRangeEnd w:id="8389"/>
        <w:r w:rsidR="00BC3621">
          <w:rPr>
            <w:rStyle w:val="CommentReference"/>
          </w:rPr>
          <w:commentReference w:id="8388"/>
        </w:r>
        <w:r w:rsidR="00BC3621">
          <w:rPr>
            <w:rStyle w:val="CommentReference"/>
          </w:rPr>
          <w:commentReference w:id="8389"/>
        </w:r>
        <w:r>
          <w:delText xml:space="preserve"> DOC was quantified from discrete r</w:delText>
        </w:r>
        <w:commentRangeStart w:id="8391"/>
        <w:r>
          <w:delText>iver</w:delText>
        </w:r>
        <w:commentRangeEnd w:id="8391"/>
        <w:r w:rsidR="00BC3621">
          <w:rPr>
            <w:rStyle w:val="CommentReference"/>
          </w:rPr>
          <w:commentReference w:id="8391"/>
        </w:r>
        <w:r>
          <w:delText xml:space="preserve">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w:delText>
        </w:r>
      </w:del>
      <w:moveFromRangeStart w:id="8392" w:author="Hannah McSorley" w:date="2020-08-05T02:53:00Z" w:name="move47488488"/>
      <w:moveFrom w:id="8393" w:author="Hannah McSorley" w:date="2020-08-05T02:53:00Z">
        <w:r w:rsidR="005D6F31">
          <w:t>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moveFrom>
      <w:moveFromRangeEnd w:id="8392"/>
      <w:del w:id="8394" w:author="Hannah McSorley" w:date="2020-08-05T02:53:00Z">
        <w:r>
          <w:delText xml:space="preserve"> </w:delText>
        </w:r>
        <w:commentRangeEnd w:id="8390"/>
        <w:r w:rsidR="00BC3621">
          <w:rPr>
            <w:rStyle w:val="CommentReference"/>
          </w:rPr>
          <w:commentReference w:id="8390"/>
        </w:r>
        <w:r>
          <w:delText>Table 17 summarizes proportions</w:delText>
        </w:r>
      </w:del>
      <w:ins w:id="8395" w:author="Hannah McSorley" w:date="2020-08-05T02:53:00Z">
        <w:r w:rsidR="005D6F31">
          <w:t>, the proportion</w:t>
        </w:r>
      </w:ins>
      <w:r w:rsidR="005D6F31">
        <w:t xml:space="preserve"> of common DOC and stage extrema samples</w:t>
      </w:r>
      <w:del w:id="8396" w:author="Hannah McSorley" w:date="2020-08-05T02:53:00Z">
        <w:r>
          <w:delText>, where</w:delText>
        </w:r>
      </w:del>
      <w:ins w:id="8397" w:author="Hannah McSorley" w:date="2020-08-05T02:53:00Z">
        <w:r w:rsidR="005D6F31">
          <w:t xml:space="preserve"> were </w:t>
        </w:r>
      </w:ins>
      <w:r w:rsidR="00797D5D">
        <w:t>calculated</w:t>
      </w:r>
      <w:ins w:id="8398" w:author="Hannah McSorley" w:date="2020-08-05T02:53:00Z">
        <w:r w:rsidR="005D6F31">
          <w:t xml:space="preserve"> (Table 16. A proportion of</w:t>
        </w:r>
      </w:ins>
      <w:r w:rsidR="005D6F31">
        <w:t xml:space="preserve"> 1 indicates perfect agreement between samples of extreme DOC and sample</w:t>
      </w:r>
      <w:del w:id="8399" w:author="Hannah McSorley" w:date="2020-08-05T02:53:00Z">
        <w:r>
          <w:delText>-</w:delText>
        </w:r>
      </w:del>
      <w:ins w:id="8400" w:author="Hannah McSorley" w:date="2020-08-05T02:53:00Z">
        <w:r w:rsidR="005D6F31">
          <w:t xml:space="preserve"> </w:t>
        </w:r>
      </w:ins>
      <w:r w:rsidR="005D6F31">
        <w:t>stage, and zero indicates complete asynchrony between DOC and stage highs and lows.</w:t>
      </w:r>
    </w:p>
    <w:p w14:paraId="2BD0D578" w14:textId="77777777" w:rsidR="002F4A36" w:rsidRDefault="002F4A36">
      <w:pPr>
        <w:rPr>
          <w:del w:id="8401" w:author="Hannah McSorley" w:date="2020-08-05T02:53:00Z"/>
        </w:rPr>
      </w:pPr>
    </w:p>
    <w:p w14:paraId="059A3457" w14:textId="77777777" w:rsidR="002F4A36" w:rsidRDefault="002F4A36">
      <w:pPr>
        <w:rPr>
          <w:del w:id="8402" w:author="Hannah McSorley" w:date="2020-08-05T02:53:00Z"/>
        </w:rPr>
      </w:pPr>
    </w:p>
    <w:p w14:paraId="07D6959F" w14:textId="77777777" w:rsidR="002F4A36" w:rsidRDefault="002F4A36">
      <w:pPr>
        <w:rPr>
          <w:del w:id="8403" w:author="Hannah McSorley" w:date="2020-08-05T02:53:00Z"/>
        </w:rPr>
      </w:pPr>
    </w:p>
    <w:p w14:paraId="21DB3E18" w14:textId="77777777" w:rsidR="00D3555D" w:rsidRDefault="005D6F31">
      <w:pPr>
        <w:rPr>
          <w:moveFrom w:id="8404" w:author="Hannah McSorley" w:date="2020-08-05T02:53:00Z"/>
        </w:rPr>
      </w:pPr>
      <w:moveFromRangeStart w:id="8405" w:author="Hannah McSorley" w:date="2020-08-05T02:53:00Z" w:name="move47488489"/>
      <w:moveFrom w:id="8406" w:author="Hannah McSorley" w:date="2020-08-05T02:53:00Z">
        <w:r>
          <w:t> </w:t>
        </w:r>
      </w:moveFrom>
    </w:p>
    <w:p w14:paraId="105C8C64" w14:textId="77777777" w:rsidR="00F77BDD" w:rsidRDefault="005D6F31">
      <w:pPr>
        <w:rPr>
          <w:del w:id="8407" w:author="Hannah McSorley" w:date="2020-08-05T02:53:00Z"/>
        </w:rPr>
      </w:pPr>
      <w:moveFrom w:id="8408" w:author="Hannah McSorley" w:date="2020-08-05T02:53:00Z">
        <w:r w:rsidRPr="0092418A">
          <w:rPr>
            <w:rFonts w:asciiTheme="minorHAnsi" w:hAnsiTheme="minorHAnsi"/>
            <w:rPrChange w:id="8409" w:author="Hannah McSorley" w:date="2020-08-05T02:53:00Z">
              <w:rPr/>
            </w:rPrChange>
          </w:rPr>
          <w:t xml:space="preserve">Table </w:t>
        </w:r>
      </w:moveFrom>
      <w:moveFromRangeEnd w:id="8405"/>
      <w:del w:id="8410" w:author="Hannah McSorley" w:date="2020-08-05T02:53:00Z">
        <w:r w:rsidR="006D238B">
          <w:delText xml:space="preserve">17: </w:delText>
        </w:r>
        <w:r w:rsidR="006D238B">
          <w:rPr>
            <w:i/>
          </w:rPr>
          <w:delText>Proportion of samples for which peak DOC was found in the highest sample stage.</w:delText>
        </w:r>
      </w:del>
    </w:p>
    <w:tbl>
      <w:tblPr>
        <w:tblW w:w="5000" w:type="pct"/>
        <w:tblLook w:val="07E0" w:firstRow="1" w:lastRow="1" w:firstColumn="1" w:lastColumn="1" w:noHBand="1" w:noVBand="1"/>
      </w:tblPr>
      <w:tblGrid>
        <w:gridCol w:w="1526"/>
        <w:gridCol w:w="3942"/>
        <w:gridCol w:w="3892"/>
        <w:tblGridChange w:id="8411">
          <w:tblGrid>
            <w:gridCol w:w="1204"/>
            <w:gridCol w:w="322"/>
            <w:gridCol w:w="2697"/>
            <w:gridCol w:w="1245"/>
            <w:gridCol w:w="1740"/>
            <w:gridCol w:w="2152"/>
          </w:tblGrid>
        </w:tblGridChange>
      </w:tblGrid>
      <w:tr w:rsidR="00666FAE" w14:paraId="564678A2" w14:textId="77777777" w:rsidTr="0092418A">
        <w:tc>
          <w:tcPr>
            <w:tcW w:w="815" w:type="pct"/>
            <w:vAlign w:val="bottom"/>
          </w:tcPr>
          <w:p w14:paraId="2F31BB68" w14:textId="77777777" w:rsidR="00D3555D" w:rsidRPr="0092418A" w:rsidRDefault="005D6F31">
            <w:pPr>
              <w:spacing w:line="276" w:lineRule="auto"/>
              <w:rPr>
                <w:moveFrom w:id="8412" w:author="Hannah McSorley" w:date="2020-08-05T02:53:00Z"/>
                <w:rFonts w:asciiTheme="minorHAnsi" w:hAnsiTheme="minorHAnsi"/>
                <w:b/>
                <w:rPrChange w:id="8413" w:author="Hannah McSorley" w:date="2020-08-05T02:53:00Z">
                  <w:rPr>
                    <w:moveFrom w:id="8414" w:author="Hannah McSorley" w:date="2020-08-05T02:53:00Z"/>
                    <w:rFonts w:asciiTheme="minorHAnsi" w:hAnsiTheme="minorHAnsi"/>
                    <w:sz w:val="22"/>
                  </w:rPr>
                </w:rPrChange>
              </w:rPr>
              <w:pPrChange w:id="8415" w:author="Hannah McSorley" w:date="2020-08-05T02:53:00Z">
                <w:pPr>
                  <w:spacing w:line="240" w:lineRule="auto"/>
                </w:pPr>
              </w:pPrChange>
            </w:pPr>
            <w:moveFromRangeStart w:id="8416" w:author="Hannah McSorley" w:date="2020-08-05T02:53:00Z" w:name="move47488491"/>
            <w:moveFrom w:id="8417" w:author="Hannah McSorley" w:date="2020-08-05T02:53:00Z">
              <w:r w:rsidRPr="0092418A">
                <w:rPr>
                  <w:rFonts w:asciiTheme="minorHAnsi" w:hAnsiTheme="minorHAnsi"/>
                  <w:b/>
                  <w:rPrChange w:id="8418" w:author="Hannah McSorley" w:date="2020-08-05T02:53:00Z">
                    <w:rPr>
                      <w:rFonts w:asciiTheme="minorHAnsi" w:hAnsiTheme="minorHAnsi"/>
                      <w:sz w:val="22"/>
                    </w:rPr>
                  </w:rPrChange>
                </w:rPr>
                <w:t>Site</w:t>
              </w:r>
            </w:moveFrom>
          </w:p>
        </w:tc>
        <w:tc>
          <w:tcPr>
            <w:tcW w:w="2106" w:type="pct"/>
            <w:vAlign w:val="bottom"/>
          </w:tcPr>
          <w:p w14:paraId="21EF59AD" w14:textId="77777777" w:rsidR="00D3555D" w:rsidRPr="0092418A" w:rsidRDefault="005D6F31">
            <w:pPr>
              <w:spacing w:line="276" w:lineRule="auto"/>
              <w:jc w:val="right"/>
              <w:rPr>
                <w:moveFrom w:id="8419" w:author="Hannah McSorley" w:date="2020-08-05T02:53:00Z"/>
                <w:rFonts w:asciiTheme="minorHAnsi" w:hAnsiTheme="minorHAnsi"/>
                <w:b/>
                <w:rPrChange w:id="8420" w:author="Hannah McSorley" w:date="2020-08-05T02:53:00Z">
                  <w:rPr>
                    <w:moveFrom w:id="8421" w:author="Hannah McSorley" w:date="2020-08-05T02:53:00Z"/>
                    <w:rFonts w:asciiTheme="minorHAnsi" w:hAnsiTheme="minorHAnsi"/>
                    <w:sz w:val="22"/>
                  </w:rPr>
                </w:rPrChange>
              </w:rPr>
              <w:pPrChange w:id="8422" w:author="Hannah McSorley" w:date="2020-08-05T02:53:00Z">
                <w:pPr>
                  <w:spacing w:line="240" w:lineRule="auto"/>
                  <w:jc w:val="right"/>
                </w:pPr>
              </w:pPrChange>
            </w:pPr>
            <w:moveFrom w:id="8423" w:author="Hannah McSorley" w:date="2020-08-05T02:53:00Z">
              <w:r w:rsidRPr="0092418A">
                <w:rPr>
                  <w:rFonts w:asciiTheme="minorHAnsi" w:hAnsiTheme="minorHAnsi"/>
                  <w:b/>
                  <w:rPrChange w:id="8424" w:author="Hannah McSorley" w:date="2020-08-05T02:53:00Z">
                    <w:rPr>
                      <w:rFonts w:asciiTheme="minorHAnsi" w:hAnsiTheme="minorHAnsi"/>
                      <w:sz w:val="22"/>
                    </w:rPr>
                  </w:rPrChange>
                </w:rPr>
                <w:t>Proportion of common maxima</w:t>
              </w:r>
            </w:moveFrom>
          </w:p>
        </w:tc>
        <w:tc>
          <w:tcPr>
            <w:tcW w:w="2080" w:type="pct"/>
            <w:vAlign w:val="bottom"/>
          </w:tcPr>
          <w:p w14:paraId="765013F7" w14:textId="77777777" w:rsidR="00D3555D" w:rsidRPr="0092418A" w:rsidRDefault="005D6F31">
            <w:pPr>
              <w:spacing w:line="276" w:lineRule="auto"/>
              <w:jc w:val="right"/>
              <w:rPr>
                <w:moveFrom w:id="8425" w:author="Hannah McSorley" w:date="2020-08-05T02:53:00Z"/>
                <w:rFonts w:asciiTheme="minorHAnsi" w:hAnsiTheme="minorHAnsi"/>
                <w:b/>
                <w:rPrChange w:id="8426" w:author="Hannah McSorley" w:date="2020-08-05T02:53:00Z">
                  <w:rPr>
                    <w:moveFrom w:id="8427" w:author="Hannah McSorley" w:date="2020-08-05T02:53:00Z"/>
                    <w:rFonts w:asciiTheme="minorHAnsi" w:hAnsiTheme="minorHAnsi"/>
                    <w:sz w:val="22"/>
                  </w:rPr>
                </w:rPrChange>
              </w:rPr>
              <w:pPrChange w:id="8428" w:author="Hannah McSorley" w:date="2020-08-05T02:53:00Z">
                <w:pPr>
                  <w:spacing w:line="240" w:lineRule="auto"/>
                  <w:jc w:val="right"/>
                </w:pPr>
              </w:pPrChange>
            </w:pPr>
            <w:moveFrom w:id="8429" w:author="Hannah McSorley" w:date="2020-08-05T02:53:00Z">
              <w:r w:rsidRPr="0092418A">
                <w:rPr>
                  <w:rFonts w:asciiTheme="minorHAnsi" w:hAnsiTheme="minorHAnsi"/>
                  <w:b/>
                  <w:rPrChange w:id="8430" w:author="Hannah McSorley" w:date="2020-08-05T02:53:00Z">
                    <w:rPr>
                      <w:rFonts w:asciiTheme="minorHAnsi" w:hAnsiTheme="minorHAnsi"/>
                      <w:sz w:val="22"/>
                    </w:rPr>
                  </w:rPrChange>
                </w:rPr>
                <w:t>Proportion of common minima</w:t>
              </w:r>
            </w:moveFrom>
          </w:p>
        </w:tc>
      </w:tr>
      <w:tr w:rsidR="00717B93" w:rsidRPr="0092418A" w14:paraId="5C6BC32C" w14:textId="77777777" w:rsidTr="0092418A">
        <w:tc>
          <w:tcPr>
            <w:tcW w:w="815" w:type="pct"/>
            <w:shd w:val="clear" w:color="auto" w:fill="F2F2F2" w:themeFill="background1" w:themeFillShade="F2"/>
          </w:tcPr>
          <w:p w14:paraId="19269F67" w14:textId="77777777" w:rsidR="00D3555D" w:rsidRPr="0092418A" w:rsidRDefault="005D6F31">
            <w:pPr>
              <w:spacing w:line="276" w:lineRule="auto"/>
              <w:rPr>
                <w:moveFrom w:id="8431" w:author="Hannah McSorley" w:date="2020-08-05T02:53:00Z"/>
                <w:rFonts w:asciiTheme="minorHAnsi" w:hAnsiTheme="minorHAnsi"/>
                <w:rPrChange w:id="8432" w:author="Hannah McSorley" w:date="2020-08-05T02:53:00Z">
                  <w:rPr>
                    <w:moveFrom w:id="8433" w:author="Hannah McSorley" w:date="2020-08-05T02:53:00Z"/>
                    <w:rFonts w:asciiTheme="minorHAnsi" w:hAnsiTheme="minorHAnsi"/>
                    <w:sz w:val="22"/>
                  </w:rPr>
                </w:rPrChange>
              </w:rPr>
              <w:pPrChange w:id="8434" w:author="Hannah McSorley" w:date="2020-08-05T02:53:00Z">
                <w:pPr>
                  <w:spacing w:line="240" w:lineRule="auto"/>
                </w:pPr>
              </w:pPrChange>
            </w:pPr>
            <w:moveFrom w:id="8435" w:author="Hannah McSorley" w:date="2020-08-05T02:53:00Z">
              <w:r w:rsidRPr="0092418A">
                <w:rPr>
                  <w:rFonts w:asciiTheme="minorHAnsi" w:hAnsiTheme="minorHAnsi"/>
                  <w:rPrChange w:id="8436" w:author="Hannah McSorley" w:date="2020-08-05T02:53:00Z">
                    <w:rPr>
                      <w:rFonts w:asciiTheme="minorHAnsi" w:hAnsiTheme="minorHAnsi"/>
                      <w:sz w:val="22"/>
                    </w:rPr>
                  </w:rPrChange>
                </w:rPr>
                <w:t>Weeks</w:t>
              </w:r>
            </w:moveFrom>
          </w:p>
        </w:tc>
        <w:tc>
          <w:tcPr>
            <w:tcW w:w="2106" w:type="pct"/>
            <w:shd w:val="clear" w:color="auto" w:fill="F2F2F2" w:themeFill="background1" w:themeFillShade="F2"/>
          </w:tcPr>
          <w:p w14:paraId="79BDE118" w14:textId="77777777" w:rsidR="00D3555D" w:rsidRPr="0092418A" w:rsidRDefault="005D6F31">
            <w:pPr>
              <w:spacing w:line="276" w:lineRule="auto"/>
              <w:jc w:val="right"/>
              <w:rPr>
                <w:moveFrom w:id="8437" w:author="Hannah McSorley" w:date="2020-08-05T02:53:00Z"/>
                <w:rFonts w:asciiTheme="minorHAnsi" w:hAnsiTheme="minorHAnsi"/>
                <w:rPrChange w:id="8438" w:author="Hannah McSorley" w:date="2020-08-05T02:53:00Z">
                  <w:rPr>
                    <w:moveFrom w:id="8439" w:author="Hannah McSorley" w:date="2020-08-05T02:53:00Z"/>
                    <w:rFonts w:asciiTheme="minorHAnsi" w:hAnsiTheme="minorHAnsi"/>
                    <w:sz w:val="22"/>
                  </w:rPr>
                </w:rPrChange>
              </w:rPr>
              <w:pPrChange w:id="8440" w:author="Hannah McSorley" w:date="2020-08-05T02:53:00Z">
                <w:pPr>
                  <w:spacing w:line="240" w:lineRule="auto"/>
                  <w:jc w:val="right"/>
                </w:pPr>
              </w:pPrChange>
            </w:pPr>
            <w:moveFrom w:id="8441" w:author="Hannah McSorley" w:date="2020-08-05T02:53:00Z">
              <w:r w:rsidRPr="0092418A">
                <w:rPr>
                  <w:rFonts w:asciiTheme="minorHAnsi" w:hAnsiTheme="minorHAnsi"/>
                  <w:rPrChange w:id="8442" w:author="Hannah McSorley" w:date="2020-08-05T02:53:00Z">
                    <w:rPr>
                      <w:rFonts w:asciiTheme="minorHAnsi" w:hAnsiTheme="minorHAnsi"/>
                      <w:sz w:val="22"/>
                    </w:rPr>
                  </w:rPrChange>
                </w:rPr>
                <w:t>0.588</w:t>
              </w:r>
            </w:moveFrom>
          </w:p>
        </w:tc>
        <w:tc>
          <w:tcPr>
            <w:tcW w:w="2080" w:type="pct"/>
            <w:shd w:val="clear" w:color="auto" w:fill="F2F2F2" w:themeFill="background1" w:themeFillShade="F2"/>
          </w:tcPr>
          <w:p w14:paraId="04715C25" w14:textId="77777777" w:rsidR="00D3555D" w:rsidRPr="0092418A" w:rsidRDefault="005D6F31">
            <w:pPr>
              <w:spacing w:line="276" w:lineRule="auto"/>
              <w:jc w:val="right"/>
              <w:rPr>
                <w:moveFrom w:id="8443" w:author="Hannah McSorley" w:date="2020-08-05T02:53:00Z"/>
                <w:rFonts w:asciiTheme="minorHAnsi" w:hAnsiTheme="minorHAnsi"/>
                <w:rPrChange w:id="8444" w:author="Hannah McSorley" w:date="2020-08-05T02:53:00Z">
                  <w:rPr>
                    <w:moveFrom w:id="8445" w:author="Hannah McSorley" w:date="2020-08-05T02:53:00Z"/>
                    <w:rFonts w:asciiTheme="minorHAnsi" w:hAnsiTheme="minorHAnsi"/>
                    <w:sz w:val="22"/>
                  </w:rPr>
                </w:rPrChange>
              </w:rPr>
              <w:pPrChange w:id="8446" w:author="Hannah McSorley" w:date="2020-08-05T02:53:00Z">
                <w:pPr>
                  <w:spacing w:line="240" w:lineRule="auto"/>
                  <w:jc w:val="right"/>
                </w:pPr>
              </w:pPrChange>
            </w:pPr>
            <w:moveFrom w:id="8447" w:author="Hannah McSorley" w:date="2020-08-05T02:53:00Z">
              <w:r w:rsidRPr="0092418A">
                <w:rPr>
                  <w:rFonts w:asciiTheme="minorHAnsi" w:hAnsiTheme="minorHAnsi"/>
                  <w:rPrChange w:id="8448" w:author="Hannah McSorley" w:date="2020-08-05T02:53:00Z">
                    <w:rPr>
                      <w:rFonts w:asciiTheme="minorHAnsi" w:hAnsiTheme="minorHAnsi"/>
                      <w:sz w:val="22"/>
                    </w:rPr>
                  </w:rPrChange>
                </w:rPr>
                <w:t>0.647</w:t>
              </w:r>
            </w:moveFrom>
          </w:p>
        </w:tc>
      </w:tr>
      <w:tr w:rsidR="00D3555D" w:rsidRPr="0092418A" w14:paraId="0E361056" w14:textId="77777777" w:rsidTr="0092418A">
        <w:tblPrEx>
          <w:tblW w:w="5000" w:type="pct"/>
          <w:tblLook w:val="07E0" w:firstRow="1" w:lastRow="1" w:firstColumn="1" w:lastColumn="1" w:noHBand="1" w:noVBand="1"/>
          <w:tblPrExChange w:id="8449" w:author="Hannah McSorley" w:date="2020-08-05T02:53:00Z">
            <w:tblPrEx>
              <w:tblW w:w="0" w:type="pct"/>
              <w:tblLook w:val="07E0" w:firstRow="1" w:lastRow="1" w:firstColumn="1" w:lastColumn="1" w:noHBand="1" w:noVBand="1"/>
            </w:tblPrEx>
          </w:tblPrExChange>
        </w:tblPrEx>
        <w:trPr>
          <w:trPrChange w:id="8450" w:author="Hannah McSorley" w:date="2020-08-05T02:53:00Z">
            <w:trPr>
              <w:gridAfter w:val="0"/>
            </w:trPr>
          </w:trPrChange>
        </w:trPr>
        <w:tc>
          <w:tcPr>
            <w:tcW w:w="815" w:type="pct"/>
            <w:tcPrChange w:id="8451" w:author="Hannah McSorley" w:date="2020-08-05T02:53:00Z">
              <w:tcPr>
                <w:tcW w:w="0" w:type="auto"/>
              </w:tcPr>
            </w:tcPrChange>
          </w:tcPr>
          <w:p w14:paraId="772E53D6" w14:textId="77777777" w:rsidR="00D3555D" w:rsidRPr="0092418A" w:rsidRDefault="005D6F31">
            <w:pPr>
              <w:spacing w:line="276" w:lineRule="auto"/>
              <w:rPr>
                <w:moveFrom w:id="8452" w:author="Hannah McSorley" w:date="2020-08-05T02:53:00Z"/>
                <w:rFonts w:asciiTheme="minorHAnsi" w:hAnsiTheme="minorHAnsi"/>
                <w:rPrChange w:id="8453" w:author="Hannah McSorley" w:date="2020-08-05T02:53:00Z">
                  <w:rPr>
                    <w:moveFrom w:id="8454" w:author="Hannah McSorley" w:date="2020-08-05T02:53:00Z"/>
                    <w:rFonts w:asciiTheme="minorHAnsi" w:hAnsiTheme="minorHAnsi"/>
                    <w:sz w:val="22"/>
                  </w:rPr>
                </w:rPrChange>
              </w:rPr>
              <w:pPrChange w:id="8455" w:author="Hannah McSorley" w:date="2020-08-05T02:53:00Z">
                <w:pPr>
                  <w:spacing w:line="240" w:lineRule="auto"/>
                </w:pPr>
              </w:pPrChange>
            </w:pPr>
            <w:moveFrom w:id="8456" w:author="Hannah McSorley" w:date="2020-08-05T02:53:00Z">
              <w:r w:rsidRPr="0092418A">
                <w:rPr>
                  <w:rFonts w:asciiTheme="minorHAnsi" w:hAnsiTheme="minorHAnsi"/>
                  <w:rPrChange w:id="8457" w:author="Hannah McSorley" w:date="2020-08-05T02:53:00Z">
                    <w:rPr>
                      <w:rFonts w:asciiTheme="minorHAnsi" w:hAnsiTheme="minorHAnsi"/>
                      <w:sz w:val="22"/>
                    </w:rPr>
                  </w:rPrChange>
                </w:rPr>
                <w:t>ChrisCrk</w:t>
              </w:r>
            </w:moveFrom>
          </w:p>
        </w:tc>
        <w:tc>
          <w:tcPr>
            <w:tcW w:w="2106" w:type="pct"/>
            <w:tcPrChange w:id="8458" w:author="Hannah McSorley" w:date="2020-08-05T02:53:00Z">
              <w:tcPr>
                <w:tcW w:w="0" w:type="auto"/>
                <w:gridSpan w:val="2"/>
              </w:tcPr>
            </w:tcPrChange>
          </w:tcPr>
          <w:p w14:paraId="47531DD2" w14:textId="77777777" w:rsidR="00D3555D" w:rsidRPr="0092418A" w:rsidRDefault="005D6F31">
            <w:pPr>
              <w:spacing w:line="276" w:lineRule="auto"/>
              <w:jc w:val="right"/>
              <w:rPr>
                <w:moveFrom w:id="8459" w:author="Hannah McSorley" w:date="2020-08-05T02:53:00Z"/>
                <w:rFonts w:asciiTheme="minorHAnsi" w:hAnsiTheme="minorHAnsi"/>
                <w:rPrChange w:id="8460" w:author="Hannah McSorley" w:date="2020-08-05T02:53:00Z">
                  <w:rPr>
                    <w:moveFrom w:id="8461" w:author="Hannah McSorley" w:date="2020-08-05T02:53:00Z"/>
                    <w:rFonts w:asciiTheme="minorHAnsi" w:hAnsiTheme="minorHAnsi"/>
                    <w:sz w:val="22"/>
                  </w:rPr>
                </w:rPrChange>
              </w:rPr>
              <w:pPrChange w:id="8462" w:author="Hannah McSorley" w:date="2020-08-05T02:53:00Z">
                <w:pPr>
                  <w:spacing w:line="240" w:lineRule="auto"/>
                  <w:jc w:val="right"/>
                </w:pPr>
              </w:pPrChange>
            </w:pPr>
            <w:moveFrom w:id="8463" w:author="Hannah McSorley" w:date="2020-08-05T02:53:00Z">
              <w:r w:rsidRPr="0092418A">
                <w:rPr>
                  <w:rFonts w:asciiTheme="minorHAnsi" w:hAnsiTheme="minorHAnsi"/>
                  <w:rPrChange w:id="8464" w:author="Hannah McSorley" w:date="2020-08-05T02:53:00Z">
                    <w:rPr>
                      <w:rFonts w:asciiTheme="minorHAnsi" w:hAnsiTheme="minorHAnsi"/>
                      <w:sz w:val="22"/>
                    </w:rPr>
                  </w:rPrChange>
                </w:rPr>
                <w:t>0.800</w:t>
              </w:r>
            </w:moveFrom>
          </w:p>
        </w:tc>
        <w:tc>
          <w:tcPr>
            <w:tcW w:w="2080" w:type="pct"/>
            <w:tcPrChange w:id="8465" w:author="Hannah McSorley" w:date="2020-08-05T02:53:00Z">
              <w:tcPr>
                <w:tcW w:w="0" w:type="auto"/>
                <w:gridSpan w:val="2"/>
              </w:tcPr>
            </w:tcPrChange>
          </w:tcPr>
          <w:p w14:paraId="5AABDC7A" w14:textId="77777777" w:rsidR="00D3555D" w:rsidRPr="0092418A" w:rsidRDefault="005D6F31">
            <w:pPr>
              <w:spacing w:line="276" w:lineRule="auto"/>
              <w:jc w:val="right"/>
              <w:rPr>
                <w:moveFrom w:id="8466" w:author="Hannah McSorley" w:date="2020-08-05T02:53:00Z"/>
                <w:rFonts w:asciiTheme="minorHAnsi" w:hAnsiTheme="minorHAnsi"/>
                <w:rPrChange w:id="8467" w:author="Hannah McSorley" w:date="2020-08-05T02:53:00Z">
                  <w:rPr>
                    <w:moveFrom w:id="8468" w:author="Hannah McSorley" w:date="2020-08-05T02:53:00Z"/>
                    <w:rFonts w:asciiTheme="minorHAnsi" w:hAnsiTheme="minorHAnsi"/>
                    <w:sz w:val="22"/>
                  </w:rPr>
                </w:rPrChange>
              </w:rPr>
              <w:pPrChange w:id="8469" w:author="Hannah McSorley" w:date="2020-08-05T02:53:00Z">
                <w:pPr>
                  <w:spacing w:line="240" w:lineRule="auto"/>
                  <w:jc w:val="right"/>
                </w:pPr>
              </w:pPrChange>
            </w:pPr>
            <w:moveFrom w:id="8470" w:author="Hannah McSorley" w:date="2020-08-05T02:53:00Z">
              <w:r w:rsidRPr="0092418A">
                <w:rPr>
                  <w:rFonts w:asciiTheme="minorHAnsi" w:hAnsiTheme="minorHAnsi"/>
                  <w:rPrChange w:id="8471" w:author="Hannah McSorley" w:date="2020-08-05T02:53:00Z">
                    <w:rPr>
                      <w:rFonts w:asciiTheme="minorHAnsi" w:hAnsiTheme="minorHAnsi"/>
                      <w:sz w:val="22"/>
                    </w:rPr>
                  </w:rPrChange>
                </w:rPr>
                <w:t>0.800</w:t>
              </w:r>
            </w:moveFrom>
          </w:p>
        </w:tc>
      </w:tr>
      <w:tr w:rsidR="00717B93" w:rsidRPr="0092418A" w14:paraId="133041D8" w14:textId="77777777" w:rsidTr="0092418A">
        <w:tc>
          <w:tcPr>
            <w:tcW w:w="815" w:type="pct"/>
            <w:shd w:val="clear" w:color="auto" w:fill="F2F2F2" w:themeFill="background1" w:themeFillShade="F2"/>
          </w:tcPr>
          <w:p w14:paraId="4B1D68D1" w14:textId="77777777" w:rsidR="00D3555D" w:rsidRPr="0092418A" w:rsidRDefault="005D6F31">
            <w:pPr>
              <w:spacing w:line="276" w:lineRule="auto"/>
              <w:rPr>
                <w:moveFrom w:id="8472" w:author="Hannah McSorley" w:date="2020-08-05T02:53:00Z"/>
                <w:rFonts w:asciiTheme="minorHAnsi" w:hAnsiTheme="minorHAnsi"/>
                <w:rPrChange w:id="8473" w:author="Hannah McSorley" w:date="2020-08-05T02:53:00Z">
                  <w:rPr>
                    <w:moveFrom w:id="8474" w:author="Hannah McSorley" w:date="2020-08-05T02:53:00Z"/>
                    <w:rFonts w:asciiTheme="minorHAnsi" w:hAnsiTheme="minorHAnsi"/>
                    <w:sz w:val="22"/>
                  </w:rPr>
                </w:rPrChange>
              </w:rPr>
              <w:pPrChange w:id="8475" w:author="Hannah McSorley" w:date="2020-08-05T02:53:00Z">
                <w:pPr>
                  <w:spacing w:line="240" w:lineRule="auto"/>
                </w:pPr>
              </w:pPrChange>
            </w:pPr>
            <w:moveFrom w:id="8476" w:author="Hannah McSorley" w:date="2020-08-05T02:53:00Z">
              <w:r w:rsidRPr="0092418A">
                <w:rPr>
                  <w:rFonts w:asciiTheme="minorHAnsi" w:hAnsiTheme="minorHAnsi"/>
                  <w:rPrChange w:id="8477" w:author="Hannah McSorley" w:date="2020-08-05T02:53:00Z">
                    <w:rPr>
                      <w:rFonts w:asciiTheme="minorHAnsi" w:hAnsiTheme="minorHAnsi"/>
                      <w:sz w:val="22"/>
                    </w:rPr>
                  </w:rPrChange>
                </w:rPr>
                <w:t>LeechHead</w:t>
              </w:r>
            </w:moveFrom>
          </w:p>
        </w:tc>
        <w:tc>
          <w:tcPr>
            <w:tcW w:w="2106" w:type="pct"/>
            <w:shd w:val="clear" w:color="auto" w:fill="F2F2F2" w:themeFill="background1" w:themeFillShade="F2"/>
          </w:tcPr>
          <w:p w14:paraId="424AEEE5" w14:textId="77777777" w:rsidR="00D3555D" w:rsidRPr="0092418A" w:rsidRDefault="005D6F31">
            <w:pPr>
              <w:spacing w:line="276" w:lineRule="auto"/>
              <w:jc w:val="right"/>
              <w:rPr>
                <w:moveFrom w:id="8478" w:author="Hannah McSorley" w:date="2020-08-05T02:53:00Z"/>
                <w:rFonts w:asciiTheme="minorHAnsi" w:hAnsiTheme="minorHAnsi"/>
                <w:rPrChange w:id="8479" w:author="Hannah McSorley" w:date="2020-08-05T02:53:00Z">
                  <w:rPr>
                    <w:moveFrom w:id="8480" w:author="Hannah McSorley" w:date="2020-08-05T02:53:00Z"/>
                    <w:rFonts w:asciiTheme="minorHAnsi" w:hAnsiTheme="minorHAnsi"/>
                    <w:sz w:val="22"/>
                  </w:rPr>
                </w:rPrChange>
              </w:rPr>
              <w:pPrChange w:id="8481" w:author="Hannah McSorley" w:date="2020-08-05T02:53:00Z">
                <w:pPr>
                  <w:spacing w:line="240" w:lineRule="auto"/>
                  <w:jc w:val="right"/>
                </w:pPr>
              </w:pPrChange>
            </w:pPr>
            <w:moveFrom w:id="8482" w:author="Hannah McSorley" w:date="2020-08-05T02:53:00Z">
              <w:r w:rsidRPr="0092418A">
                <w:rPr>
                  <w:rFonts w:asciiTheme="minorHAnsi" w:hAnsiTheme="minorHAnsi"/>
                  <w:rPrChange w:id="8483" w:author="Hannah McSorley" w:date="2020-08-05T02:53:00Z">
                    <w:rPr>
                      <w:rFonts w:asciiTheme="minorHAnsi" w:hAnsiTheme="minorHAnsi"/>
                      <w:sz w:val="22"/>
                    </w:rPr>
                  </w:rPrChange>
                </w:rPr>
                <w:t>0.889</w:t>
              </w:r>
            </w:moveFrom>
          </w:p>
        </w:tc>
        <w:tc>
          <w:tcPr>
            <w:tcW w:w="2080" w:type="pct"/>
            <w:shd w:val="clear" w:color="auto" w:fill="F2F2F2" w:themeFill="background1" w:themeFillShade="F2"/>
          </w:tcPr>
          <w:p w14:paraId="4FBBA048" w14:textId="77777777" w:rsidR="00D3555D" w:rsidRPr="0092418A" w:rsidRDefault="005D6F31">
            <w:pPr>
              <w:spacing w:line="276" w:lineRule="auto"/>
              <w:jc w:val="right"/>
              <w:rPr>
                <w:moveFrom w:id="8484" w:author="Hannah McSorley" w:date="2020-08-05T02:53:00Z"/>
                <w:rFonts w:asciiTheme="minorHAnsi" w:hAnsiTheme="minorHAnsi"/>
                <w:rPrChange w:id="8485" w:author="Hannah McSorley" w:date="2020-08-05T02:53:00Z">
                  <w:rPr>
                    <w:moveFrom w:id="8486" w:author="Hannah McSorley" w:date="2020-08-05T02:53:00Z"/>
                    <w:rFonts w:asciiTheme="minorHAnsi" w:hAnsiTheme="minorHAnsi"/>
                    <w:sz w:val="22"/>
                  </w:rPr>
                </w:rPrChange>
              </w:rPr>
              <w:pPrChange w:id="8487" w:author="Hannah McSorley" w:date="2020-08-05T02:53:00Z">
                <w:pPr>
                  <w:spacing w:line="240" w:lineRule="auto"/>
                  <w:jc w:val="right"/>
                </w:pPr>
              </w:pPrChange>
            </w:pPr>
            <w:moveFrom w:id="8488" w:author="Hannah McSorley" w:date="2020-08-05T02:53:00Z">
              <w:r w:rsidRPr="0092418A">
                <w:rPr>
                  <w:rFonts w:asciiTheme="minorHAnsi" w:hAnsiTheme="minorHAnsi"/>
                  <w:rPrChange w:id="8489" w:author="Hannah McSorley" w:date="2020-08-05T02:53:00Z">
                    <w:rPr>
                      <w:rFonts w:asciiTheme="minorHAnsi" w:hAnsiTheme="minorHAnsi"/>
                      <w:sz w:val="22"/>
                    </w:rPr>
                  </w:rPrChange>
                </w:rPr>
                <w:t>0.889</w:t>
              </w:r>
            </w:moveFrom>
          </w:p>
        </w:tc>
      </w:tr>
      <w:tr w:rsidR="00D3555D" w:rsidRPr="0092418A" w14:paraId="0E0C9630" w14:textId="77777777" w:rsidTr="0092418A">
        <w:tblPrEx>
          <w:tblW w:w="5000" w:type="pct"/>
          <w:tblLook w:val="07E0" w:firstRow="1" w:lastRow="1" w:firstColumn="1" w:lastColumn="1" w:noHBand="1" w:noVBand="1"/>
          <w:tblPrExChange w:id="8490" w:author="Hannah McSorley" w:date="2020-08-05T02:53:00Z">
            <w:tblPrEx>
              <w:tblW w:w="0" w:type="pct"/>
              <w:tblLook w:val="07E0" w:firstRow="1" w:lastRow="1" w:firstColumn="1" w:lastColumn="1" w:noHBand="1" w:noVBand="1"/>
            </w:tblPrEx>
          </w:tblPrExChange>
        </w:tblPrEx>
        <w:trPr>
          <w:trPrChange w:id="8491" w:author="Hannah McSorley" w:date="2020-08-05T02:53:00Z">
            <w:trPr>
              <w:gridAfter w:val="0"/>
            </w:trPr>
          </w:trPrChange>
        </w:trPr>
        <w:tc>
          <w:tcPr>
            <w:tcW w:w="815" w:type="pct"/>
            <w:tcPrChange w:id="8492" w:author="Hannah McSorley" w:date="2020-08-05T02:53:00Z">
              <w:tcPr>
                <w:tcW w:w="0" w:type="auto"/>
              </w:tcPr>
            </w:tcPrChange>
          </w:tcPr>
          <w:p w14:paraId="7440C13F" w14:textId="77777777" w:rsidR="00D3555D" w:rsidRPr="0092418A" w:rsidRDefault="005D6F31">
            <w:pPr>
              <w:spacing w:line="276" w:lineRule="auto"/>
              <w:rPr>
                <w:moveFrom w:id="8493" w:author="Hannah McSorley" w:date="2020-08-05T02:53:00Z"/>
                <w:rFonts w:asciiTheme="minorHAnsi" w:hAnsiTheme="minorHAnsi"/>
                <w:rPrChange w:id="8494" w:author="Hannah McSorley" w:date="2020-08-05T02:53:00Z">
                  <w:rPr>
                    <w:moveFrom w:id="8495" w:author="Hannah McSorley" w:date="2020-08-05T02:53:00Z"/>
                    <w:rFonts w:asciiTheme="minorHAnsi" w:hAnsiTheme="minorHAnsi"/>
                    <w:sz w:val="22"/>
                  </w:rPr>
                </w:rPrChange>
              </w:rPr>
              <w:pPrChange w:id="8496" w:author="Hannah McSorley" w:date="2020-08-05T02:53:00Z">
                <w:pPr>
                  <w:spacing w:line="240" w:lineRule="auto"/>
                </w:pPr>
              </w:pPrChange>
            </w:pPr>
            <w:moveFrom w:id="8497" w:author="Hannah McSorley" w:date="2020-08-05T02:53:00Z">
              <w:r w:rsidRPr="0092418A">
                <w:rPr>
                  <w:rFonts w:asciiTheme="minorHAnsi" w:hAnsiTheme="minorHAnsi"/>
                  <w:rPrChange w:id="8498" w:author="Hannah McSorley" w:date="2020-08-05T02:53:00Z">
                    <w:rPr>
                      <w:rFonts w:asciiTheme="minorHAnsi" w:hAnsiTheme="minorHAnsi"/>
                      <w:sz w:val="22"/>
                    </w:rPr>
                  </w:rPrChange>
                </w:rPr>
                <w:t>CraggCrk</w:t>
              </w:r>
            </w:moveFrom>
          </w:p>
        </w:tc>
        <w:tc>
          <w:tcPr>
            <w:tcW w:w="2106" w:type="pct"/>
            <w:tcPrChange w:id="8499" w:author="Hannah McSorley" w:date="2020-08-05T02:53:00Z">
              <w:tcPr>
                <w:tcW w:w="0" w:type="auto"/>
                <w:gridSpan w:val="2"/>
              </w:tcPr>
            </w:tcPrChange>
          </w:tcPr>
          <w:p w14:paraId="73427ECD" w14:textId="77777777" w:rsidR="00D3555D" w:rsidRPr="0092418A" w:rsidRDefault="005D6F31">
            <w:pPr>
              <w:spacing w:line="276" w:lineRule="auto"/>
              <w:jc w:val="right"/>
              <w:rPr>
                <w:moveFrom w:id="8500" w:author="Hannah McSorley" w:date="2020-08-05T02:53:00Z"/>
                <w:rFonts w:asciiTheme="minorHAnsi" w:hAnsiTheme="minorHAnsi"/>
                <w:rPrChange w:id="8501" w:author="Hannah McSorley" w:date="2020-08-05T02:53:00Z">
                  <w:rPr>
                    <w:moveFrom w:id="8502" w:author="Hannah McSorley" w:date="2020-08-05T02:53:00Z"/>
                    <w:rFonts w:asciiTheme="minorHAnsi" w:hAnsiTheme="minorHAnsi"/>
                    <w:sz w:val="22"/>
                  </w:rPr>
                </w:rPrChange>
              </w:rPr>
              <w:pPrChange w:id="8503" w:author="Hannah McSorley" w:date="2020-08-05T02:53:00Z">
                <w:pPr>
                  <w:spacing w:line="240" w:lineRule="auto"/>
                  <w:jc w:val="right"/>
                </w:pPr>
              </w:pPrChange>
            </w:pPr>
            <w:moveFrom w:id="8504" w:author="Hannah McSorley" w:date="2020-08-05T02:53:00Z">
              <w:r w:rsidRPr="0092418A">
                <w:rPr>
                  <w:rFonts w:asciiTheme="minorHAnsi" w:hAnsiTheme="minorHAnsi"/>
                  <w:rPrChange w:id="8505" w:author="Hannah McSorley" w:date="2020-08-05T02:53:00Z">
                    <w:rPr>
                      <w:rFonts w:asciiTheme="minorHAnsi" w:hAnsiTheme="minorHAnsi"/>
                      <w:sz w:val="22"/>
                    </w:rPr>
                  </w:rPrChange>
                </w:rPr>
                <w:t>0.800</w:t>
              </w:r>
            </w:moveFrom>
          </w:p>
        </w:tc>
        <w:tc>
          <w:tcPr>
            <w:tcW w:w="2080" w:type="pct"/>
            <w:tcPrChange w:id="8506" w:author="Hannah McSorley" w:date="2020-08-05T02:53:00Z">
              <w:tcPr>
                <w:tcW w:w="0" w:type="auto"/>
                <w:gridSpan w:val="2"/>
              </w:tcPr>
            </w:tcPrChange>
          </w:tcPr>
          <w:p w14:paraId="5907747C" w14:textId="77777777" w:rsidR="00D3555D" w:rsidRPr="0092418A" w:rsidRDefault="005D6F31">
            <w:pPr>
              <w:spacing w:line="276" w:lineRule="auto"/>
              <w:jc w:val="right"/>
              <w:rPr>
                <w:moveFrom w:id="8507" w:author="Hannah McSorley" w:date="2020-08-05T02:53:00Z"/>
                <w:rFonts w:asciiTheme="minorHAnsi" w:hAnsiTheme="minorHAnsi"/>
                <w:rPrChange w:id="8508" w:author="Hannah McSorley" w:date="2020-08-05T02:53:00Z">
                  <w:rPr>
                    <w:moveFrom w:id="8509" w:author="Hannah McSorley" w:date="2020-08-05T02:53:00Z"/>
                    <w:rFonts w:asciiTheme="minorHAnsi" w:hAnsiTheme="minorHAnsi"/>
                    <w:sz w:val="22"/>
                  </w:rPr>
                </w:rPrChange>
              </w:rPr>
              <w:pPrChange w:id="8510" w:author="Hannah McSorley" w:date="2020-08-05T02:53:00Z">
                <w:pPr>
                  <w:spacing w:line="240" w:lineRule="auto"/>
                  <w:jc w:val="right"/>
                </w:pPr>
              </w:pPrChange>
            </w:pPr>
            <w:moveFrom w:id="8511" w:author="Hannah McSorley" w:date="2020-08-05T02:53:00Z">
              <w:r w:rsidRPr="0092418A">
                <w:rPr>
                  <w:rFonts w:asciiTheme="minorHAnsi" w:hAnsiTheme="minorHAnsi"/>
                  <w:rPrChange w:id="8512" w:author="Hannah McSorley" w:date="2020-08-05T02:53:00Z">
                    <w:rPr>
                      <w:rFonts w:asciiTheme="minorHAnsi" w:hAnsiTheme="minorHAnsi"/>
                      <w:sz w:val="22"/>
                    </w:rPr>
                  </w:rPrChange>
                </w:rPr>
                <w:t>0.900</w:t>
              </w:r>
            </w:moveFrom>
          </w:p>
        </w:tc>
      </w:tr>
      <w:tr w:rsidR="00717B93" w:rsidRPr="0092418A" w14:paraId="4B332D41" w14:textId="77777777" w:rsidTr="0092418A">
        <w:tc>
          <w:tcPr>
            <w:tcW w:w="815" w:type="pct"/>
            <w:shd w:val="clear" w:color="auto" w:fill="F2F2F2" w:themeFill="background1" w:themeFillShade="F2"/>
          </w:tcPr>
          <w:p w14:paraId="13EA5A73" w14:textId="77777777" w:rsidR="00D3555D" w:rsidRPr="0092418A" w:rsidRDefault="005D6F31">
            <w:pPr>
              <w:spacing w:line="276" w:lineRule="auto"/>
              <w:rPr>
                <w:moveFrom w:id="8513" w:author="Hannah McSorley" w:date="2020-08-05T02:53:00Z"/>
                <w:rFonts w:asciiTheme="minorHAnsi" w:hAnsiTheme="minorHAnsi"/>
                <w:rPrChange w:id="8514" w:author="Hannah McSorley" w:date="2020-08-05T02:53:00Z">
                  <w:rPr>
                    <w:moveFrom w:id="8515" w:author="Hannah McSorley" w:date="2020-08-05T02:53:00Z"/>
                    <w:rFonts w:asciiTheme="minorHAnsi" w:hAnsiTheme="minorHAnsi"/>
                    <w:sz w:val="22"/>
                  </w:rPr>
                </w:rPrChange>
              </w:rPr>
              <w:pPrChange w:id="8516" w:author="Hannah McSorley" w:date="2020-08-05T02:53:00Z">
                <w:pPr>
                  <w:spacing w:line="240" w:lineRule="auto"/>
                </w:pPr>
              </w:pPrChange>
            </w:pPr>
            <w:moveFrom w:id="8517" w:author="Hannah McSorley" w:date="2020-08-05T02:53:00Z">
              <w:r w:rsidRPr="0092418A">
                <w:rPr>
                  <w:rFonts w:asciiTheme="minorHAnsi" w:hAnsiTheme="minorHAnsi"/>
                  <w:rPrChange w:id="8518" w:author="Hannah McSorley" w:date="2020-08-05T02:53:00Z">
                    <w:rPr>
                      <w:rFonts w:asciiTheme="minorHAnsi" w:hAnsiTheme="minorHAnsi"/>
                      <w:sz w:val="22"/>
                    </w:rPr>
                  </w:rPrChange>
                </w:rPr>
                <w:t>WestLeech</w:t>
              </w:r>
            </w:moveFrom>
          </w:p>
        </w:tc>
        <w:tc>
          <w:tcPr>
            <w:tcW w:w="2106" w:type="pct"/>
            <w:shd w:val="clear" w:color="auto" w:fill="F2F2F2" w:themeFill="background1" w:themeFillShade="F2"/>
          </w:tcPr>
          <w:p w14:paraId="209CAB4C" w14:textId="77777777" w:rsidR="00D3555D" w:rsidRPr="0092418A" w:rsidRDefault="005D6F31">
            <w:pPr>
              <w:spacing w:line="276" w:lineRule="auto"/>
              <w:jc w:val="right"/>
              <w:rPr>
                <w:moveFrom w:id="8519" w:author="Hannah McSorley" w:date="2020-08-05T02:53:00Z"/>
                <w:rFonts w:asciiTheme="minorHAnsi" w:hAnsiTheme="minorHAnsi"/>
                <w:rPrChange w:id="8520" w:author="Hannah McSorley" w:date="2020-08-05T02:53:00Z">
                  <w:rPr>
                    <w:moveFrom w:id="8521" w:author="Hannah McSorley" w:date="2020-08-05T02:53:00Z"/>
                    <w:rFonts w:asciiTheme="minorHAnsi" w:hAnsiTheme="minorHAnsi"/>
                    <w:sz w:val="22"/>
                  </w:rPr>
                </w:rPrChange>
              </w:rPr>
              <w:pPrChange w:id="8522" w:author="Hannah McSorley" w:date="2020-08-05T02:53:00Z">
                <w:pPr>
                  <w:spacing w:line="240" w:lineRule="auto"/>
                  <w:jc w:val="right"/>
                </w:pPr>
              </w:pPrChange>
            </w:pPr>
            <w:moveFrom w:id="8523" w:author="Hannah McSorley" w:date="2020-08-05T02:53:00Z">
              <w:r w:rsidRPr="0092418A">
                <w:rPr>
                  <w:rFonts w:asciiTheme="minorHAnsi" w:hAnsiTheme="minorHAnsi"/>
                  <w:rPrChange w:id="8524" w:author="Hannah McSorley" w:date="2020-08-05T02:53:00Z">
                    <w:rPr>
                      <w:rFonts w:asciiTheme="minorHAnsi" w:hAnsiTheme="minorHAnsi"/>
                      <w:sz w:val="22"/>
                    </w:rPr>
                  </w:rPrChange>
                </w:rPr>
                <w:t>0.864</w:t>
              </w:r>
            </w:moveFrom>
          </w:p>
        </w:tc>
        <w:tc>
          <w:tcPr>
            <w:tcW w:w="2080" w:type="pct"/>
            <w:shd w:val="clear" w:color="auto" w:fill="F2F2F2" w:themeFill="background1" w:themeFillShade="F2"/>
          </w:tcPr>
          <w:p w14:paraId="35643AF5" w14:textId="77777777" w:rsidR="00D3555D" w:rsidRPr="0092418A" w:rsidRDefault="005D6F31">
            <w:pPr>
              <w:spacing w:line="276" w:lineRule="auto"/>
              <w:jc w:val="right"/>
              <w:rPr>
                <w:moveFrom w:id="8525" w:author="Hannah McSorley" w:date="2020-08-05T02:53:00Z"/>
                <w:rFonts w:asciiTheme="minorHAnsi" w:hAnsiTheme="minorHAnsi"/>
                <w:rPrChange w:id="8526" w:author="Hannah McSorley" w:date="2020-08-05T02:53:00Z">
                  <w:rPr>
                    <w:moveFrom w:id="8527" w:author="Hannah McSorley" w:date="2020-08-05T02:53:00Z"/>
                    <w:rFonts w:asciiTheme="minorHAnsi" w:hAnsiTheme="minorHAnsi"/>
                    <w:sz w:val="22"/>
                  </w:rPr>
                </w:rPrChange>
              </w:rPr>
              <w:pPrChange w:id="8528" w:author="Hannah McSorley" w:date="2020-08-05T02:53:00Z">
                <w:pPr>
                  <w:spacing w:line="240" w:lineRule="auto"/>
                  <w:jc w:val="right"/>
                </w:pPr>
              </w:pPrChange>
            </w:pPr>
            <w:moveFrom w:id="8529" w:author="Hannah McSorley" w:date="2020-08-05T02:53:00Z">
              <w:r w:rsidRPr="0092418A">
                <w:rPr>
                  <w:rFonts w:asciiTheme="minorHAnsi" w:hAnsiTheme="minorHAnsi"/>
                  <w:rPrChange w:id="8530" w:author="Hannah McSorley" w:date="2020-08-05T02:53:00Z">
                    <w:rPr>
                      <w:rFonts w:asciiTheme="minorHAnsi" w:hAnsiTheme="minorHAnsi"/>
                      <w:sz w:val="22"/>
                    </w:rPr>
                  </w:rPrChange>
                </w:rPr>
                <w:t>0.773</w:t>
              </w:r>
            </w:moveFrom>
          </w:p>
        </w:tc>
      </w:tr>
      <w:tr w:rsidR="00D3555D" w:rsidRPr="0092418A" w14:paraId="1DC52C4B" w14:textId="77777777" w:rsidTr="0092418A">
        <w:tblPrEx>
          <w:tblW w:w="5000" w:type="pct"/>
          <w:tblLook w:val="07E0" w:firstRow="1" w:lastRow="1" w:firstColumn="1" w:lastColumn="1" w:noHBand="1" w:noVBand="1"/>
          <w:tblPrExChange w:id="8531" w:author="Hannah McSorley" w:date="2020-08-05T02:53:00Z">
            <w:tblPrEx>
              <w:tblW w:w="0" w:type="pct"/>
              <w:tblLook w:val="07E0" w:firstRow="1" w:lastRow="1" w:firstColumn="1" w:lastColumn="1" w:noHBand="1" w:noVBand="1"/>
            </w:tblPrEx>
          </w:tblPrExChange>
        </w:tblPrEx>
        <w:trPr>
          <w:trPrChange w:id="8532" w:author="Hannah McSorley" w:date="2020-08-05T02:53:00Z">
            <w:trPr>
              <w:gridAfter w:val="0"/>
            </w:trPr>
          </w:trPrChange>
        </w:trPr>
        <w:tc>
          <w:tcPr>
            <w:tcW w:w="815" w:type="pct"/>
            <w:tcPrChange w:id="8533" w:author="Hannah McSorley" w:date="2020-08-05T02:53:00Z">
              <w:tcPr>
                <w:tcW w:w="0" w:type="auto"/>
              </w:tcPr>
            </w:tcPrChange>
          </w:tcPr>
          <w:p w14:paraId="05BC250B" w14:textId="77777777" w:rsidR="00D3555D" w:rsidRPr="0092418A" w:rsidRDefault="005D6F31">
            <w:pPr>
              <w:spacing w:line="276" w:lineRule="auto"/>
              <w:rPr>
                <w:moveFrom w:id="8534" w:author="Hannah McSorley" w:date="2020-08-05T02:53:00Z"/>
                <w:rFonts w:asciiTheme="minorHAnsi" w:hAnsiTheme="minorHAnsi"/>
                <w:rPrChange w:id="8535" w:author="Hannah McSorley" w:date="2020-08-05T02:53:00Z">
                  <w:rPr>
                    <w:moveFrom w:id="8536" w:author="Hannah McSorley" w:date="2020-08-05T02:53:00Z"/>
                    <w:rFonts w:asciiTheme="minorHAnsi" w:hAnsiTheme="minorHAnsi"/>
                    <w:sz w:val="22"/>
                  </w:rPr>
                </w:rPrChange>
              </w:rPr>
              <w:pPrChange w:id="8537" w:author="Hannah McSorley" w:date="2020-08-05T02:53:00Z">
                <w:pPr>
                  <w:spacing w:line="240" w:lineRule="auto"/>
                </w:pPr>
              </w:pPrChange>
            </w:pPr>
            <w:moveFrom w:id="8538" w:author="Hannah McSorley" w:date="2020-08-05T02:53:00Z">
              <w:r w:rsidRPr="0092418A">
                <w:rPr>
                  <w:rFonts w:asciiTheme="minorHAnsi" w:hAnsiTheme="minorHAnsi"/>
                  <w:rPrChange w:id="8539" w:author="Hannah McSorley" w:date="2020-08-05T02:53:00Z">
                    <w:rPr>
                      <w:rFonts w:asciiTheme="minorHAnsi" w:hAnsiTheme="minorHAnsi"/>
                      <w:sz w:val="22"/>
                    </w:rPr>
                  </w:rPrChange>
                </w:rPr>
                <w:t>Tunnel</w:t>
              </w:r>
            </w:moveFrom>
          </w:p>
        </w:tc>
        <w:tc>
          <w:tcPr>
            <w:tcW w:w="2106" w:type="pct"/>
            <w:tcPrChange w:id="8540" w:author="Hannah McSorley" w:date="2020-08-05T02:53:00Z">
              <w:tcPr>
                <w:tcW w:w="0" w:type="auto"/>
                <w:gridSpan w:val="2"/>
              </w:tcPr>
            </w:tcPrChange>
          </w:tcPr>
          <w:p w14:paraId="1DE5D736" w14:textId="77777777" w:rsidR="00D3555D" w:rsidRPr="0092418A" w:rsidRDefault="005D6F31">
            <w:pPr>
              <w:spacing w:line="276" w:lineRule="auto"/>
              <w:jc w:val="right"/>
              <w:rPr>
                <w:moveFrom w:id="8541" w:author="Hannah McSorley" w:date="2020-08-05T02:53:00Z"/>
                <w:rFonts w:asciiTheme="minorHAnsi" w:hAnsiTheme="minorHAnsi"/>
                <w:rPrChange w:id="8542" w:author="Hannah McSorley" w:date="2020-08-05T02:53:00Z">
                  <w:rPr>
                    <w:moveFrom w:id="8543" w:author="Hannah McSorley" w:date="2020-08-05T02:53:00Z"/>
                    <w:rFonts w:asciiTheme="minorHAnsi" w:hAnsiTheme="minorHAnsi"/>
                    <w:sz w:val="22"/>
                  </w:rPr>
                </w:rPrChange>
              </w:rPr>
              <w:pPrChange w:id="8544" w:author="Hannah McSorley" w:date="2020-08-05T02:53:00Z">
                <w:pPr>
                  <w:spacing w:line="240" w:lineRule="auto"/>
                  <w:jc w:val="right"/>
                </w:pPr>
              </w:pPrChange>
            </w:pPr>
            <w:moveFrom w:id="8545" w:author="Hannah McSorley" w:date="2020-08-05T02:53:00Z">
              <w:r w:rsidRPr="0092418A">
                <w:rPr>
                  <w:rFonts w:asciiTheme="minorHAnsi" w:hAnsiTheme="minorHAnsi"/>
                  <w:rPrChange w:id="8546" w:author="Hannah McSorley" w:date="2020-08-05T02:53:00Z">
                    <w:rPr>
                      <w:rFonts w:asciiTheme="minorHAnsi" w:hAnsiTheme="minorHAnsi"/>
                      <w:sz w:val="22"/>
                    </w:rPr>
                  </w:rPrChange>
                </w:rPr>
                <w:t>0.765</w:t>
              </w:r>
            </w:moveFrom>
          </w:p>
        </w:tc>
        <w:tc>
          <w:tcPr>
            <w:tcW w:w="2080" w:type="pct"/>
            <w:tcPrChange w:id="8547" w:author="Hannah McSorley" w:date="2020-08-05T02:53:00Z">
              <w:tcPr>
                <w:tcW w:w="0" w:type="auto"/>
                <w:gridSpan w:val="2"/>
              </w:tcPr>
            </w:tcPrChange>
          </w:tcPr>
          <w:p w14:paraId="157DFFA5" w14:textId="77777777" w:rsidR="00D3555D" w:rsidRPr="0092418A" w:rsidRDefault="005D6F31">
            <w:pPr>
              <w:spacing w:line="276" w:lineRule="auto"/>
              <w:jc w:val="right"/>
              <w:rPr>
                <w:moveFrom w:id="8548" w:author="Hannah McSorley" w:date="2020-08-05T02:53:00Z"/>
                <w:rFonts w:asciiTheme="minorHAnsi" w:hAnsiTheme="minorHAnsi"/>
                <w:rPrChange w:id="8549" w:author="Hannah McSorley" w:date="2020-08-05T02:53:00Z">
                  <w:rPr>
                    <w:moveFrom w:id="8550" w:author="Hannah McSorley" w:date="2020-08-05T02:53:00Z"/>
                    <w:rFonts w:asciiTheme="minorHAnsi" w:hAnsiTheme="minorHAnsi"/>
                    <w:sz w:val="22"/>
                  </w:rPr>
                </w:rPrChange>
              </w:rPr>
              <w:pPrChange w:id="8551" w:author="Hannah McSorley" w:date="2020-08-05T02:53:00Z">
                <w:pPr>
                  <w:spacing w:line="240" w:lineRule="auto"/>
                  <w:jc w:val="right"/>
                </w:pPr>
              </w:pPrChange>
            </w:pPr>
            <w:moveFrom w:id="8552" w:author="Hannah McSorley" w:date="2020-08-05T02:53:00Z">
              <w:r w:rsidRPr="0092418A">
                <w:rPr>
                  <w:rFonts w:asciiTheme="minorHAnsi" w:hAnsiTheme="minorHAnsi"/>
                  <w:rPrChange w:id="8553" w:author="Hannah McSorley" w:date="2020-08-05T02:53:00Z">
                    <w:rPr>
                      <w:rFonts w:asciiTheme="minorHAnsi" w:hAnsiTheme="minorHAnsi"/>
                      <w:sz w:val="22"/>
                    </w:rPr>
                  </w:rPrChange>
                </w:rPr>
                <w:t>0.941</w:t>
              </w:r>
            </w:moveFrom>
          </w:p>
        </w:tc>
      </w:tr>
      <w:tr w:rsidR="00717B93" w:rsidRPr="0092418A" w14:paraId="6BD105DE" w14:textId="77777777" w:rsidTr="0092418A">
        <w:tc>
          <w:tcPr>
            <w:tcW w:w="815" w:type="pct"/>
            <w:tcBorders>
              <w:bottom w:val="single" w:sz="4" w:space="0" w:color="auto"/>
            </w:tcBorders>
            <w:shd w:val="clear" w:color="auto" w:fill="F2F2F2" w:themeFill="background1" w:themeFillShade="F2"/>
          </w:tcPr>
          <w:p w14:paraId="3040FA6F" w14:textId="77777777" w:rsidR="00D3555D" w:rsidRPr="0092418A" w:rsidRDefault="005D6F31">
            <w:pPr>
              <w:spacing w:line="276" w:lineRule="auto"/>
              <w:rPr>
                <w:moveFrom w:id="8554" w:author="Hannah McSorley" w:date="2020-08-05T02:53:00Z"/>
                <w:rFonts w:asciiTheme="minorHAnsi" w:hAnsiTheme="minorHAnsi"/>
                <w:rPrChange w:id="8555" w:author="Hannah McSorley" w:date="2020-08-05T02:53:00Z">
                  <w:rPr>
                    <w:moveFrom w:id="8556" w:author="Hannah McSorley" w:date="2020-08-05T02:53:00Z"/>
                    <w:rFonts w:asciiTheme="minorHAnsi" w:hAnsiTheme="minorHAnsi"/>
                    <w:sz w:val="22"/>
                  </w:rPr>
                </w:rPrChange>
              </w:rPr>
              <w:pPrChange w:id="8557" w:author="Hannah McSorley" w:date="2020-08-05T02:53:00Z">
                <w:pPr>
                  <w:spacing w:line="240" w:lineRule="auto"/>
                </w:pPr>
              </w:pPrChange>
            </w:pPr>
            <w:moveFrom w:id="8558" w:author="Hannah McSorley" w:date="2020-08-05T02:53:00Z">
              <w:r w:rsidRPr="0092418A">
                <w:rPr>
                  <w:rFonts w:asciiTheme="minorHAnsi" w:hAnsiTheme="minorHAnsi"/>
                  <w:rPrChange w:id="8559" w:author="Hannah McSorley" w:date="2020-08-05T02:53:00Z">
                    <w:rPr>
                      <w:rFonts w:asciiTheme="minorHAnsi" w:hAnsiTheme="minorHAnsi"/>
                      <w:sz w:val="22"/>
                    </w:rPr>
                  </w:rPrChange>
                </w:rPr>
                <w:t>all sites</w:t>
              </w:r>
            </w:moveFrom>
          </w:p>
        </w:tc>
        <w:tc>
          <w:tcPr>
            <w:tcW w:w="2106" w:type="pct"/>
            <w:tcBorders>
              <w:bottom w:val="single" w:sz="4" w:space="0" w:color="auto"/>
            </w:tcBorders>
            <w:shd w:val="clear" w:color="auto" w:fill="F2F2F2" w:themeFill="background1" w:themeFillShade="F2"/>
          </w:tcPr>
          <w:p w14:paraId="47D44F36" w14:textId="77777777" w:rsidR="00D3555D" w:rsidRPr="0092418A" w:rsidRDefault="005D6F31">
            <w:pPr>
              <w:spacing w:line="276" w:lineRule="auto"/>
              <w:jc w:val="right"/>
              <w:rPr>
                <w:moveFrom w:id="8560" w:author="Hannah McSorley" w:date="2020-08-05T02:53:00Z"/>
                <w:rFonts w:asciiTheme="minorHAnsi" w:hAnsiTheme="minorHAnsi"/>
                <w:rPrChange w:id="8561" w:author="Hannah McSorley" w:date="2020-08-05T02:53:00Z">
                  <w:rPr>
                    <w:moveFrom w:id="8562" w:author="Hannah McSorley" w:date="2020-08-05T02:53:00Z"/>
                    <w:rFonts w:asciiTheme="minorHAnsi" w:hAnsiTheme="minorHAnsi"/>
                    <w:sz w:val="22"/>
                  </w:rPr>
                </w:rPrChange>
              </w:rPr>
              <w:pPrChange w:id="8563" w:author="Hannah McSorley" w:date="2020-08-05T02:53:00Z">
                <w:pPr>
                  <w:spacing w:line="240" w:lineRule="auto"/>
                  <w:jc w:val="right"/>
                </w:pPr>
              </w:pPrChange>
            </w:pPr>
            <w:moveFrom w:id="8564" w:author="Hannah McSorley" w:date="2020-08-05T02:53:00Z">
              <w:r w:rsidRPr="0092418A">
                <w:rPr>
                  <w:rFonts w:asciiTheme="minorHAnsi" w:hAnsiTheme="minorHAnsi"/>
                  <w:rPrChange w:id="8565" w:author="Hannah McSorley" w:date="2020-08-05T02:53:00Z">
                    <w:rPr>
                      <w:rFonts w:asciiTheme="minorHAnsi" w:hAnsiTheme="minorHAnsi"/>
                      <w:sz w:val="22"/>
                    </w:rPr>
                  </w:rPrChange>
                </w:rPr>
                <w:t>0.789</w:t>
              </w:r>
            </w:moveFrom>
          </w:p>
        </w:tc>
        <w:tc>
          <w:tcPr>
            <w:tcW w:w="2080" w:type="pct"/>
            <w:tcBorders>
              <w:bottom w:val="single" w:sz="4" w:space="0" w:color="auto"/>
            </w:tcBorders>
            <w:shd w:val="clear" w:color="auto" w:fill="F2F2F2" w:themeFill="background1" w:themeFillShade="F2"/>
          </w:tcPr>
          <w:p w14:paraId="36EFB11F" w14:textId="77777777" w:rsidR="00D3555D" w:rsidRPr="0092418A" w:rsidRDefault="005D6F31">
            <w:pPr>
              <w:spacing w:line="276" w:lineRule="auto"/>
              <w:jc w:val="right"/>
              <w:rPr>
                <w:moveFrom w:id="8566" w:author="Hannah McSorley" w:date="2020-08-05T02:53:00Z"/>
                <w:rFonts w:asciiTheme="minorHAnsi" w:hAnsiTheme="minorHAnsi"/>
                <w:rPrChange w:id="8567" w:author="Hannah McSorley" w:date="2020-08-05T02:53:00Z">
                  <w:rPr>
                    <w:moveFrom w:id="8568" w:author="Hannah McSorley" w:date="2020-08-05T02:53:00Z"/>
                    <w:rFonts w:asciiTheme="minorHAnsi" w:hAnsiTheme="minorHAnsi"/>
                    <w:sz w:val="22"/>
                  </w:rPr>
                </w:rPrChange>
              </w:rPr>
              <w:pPrChange w:id="8569" w:author="Hannah McSorley" w:date="2020-08-05T02:53:00Z">
                <w:pPr>
                  <w:spacing w:line="240" w:lineRule="auto"/>
                  <w:jc w:val="right"/>
                </w:pPr>
              </w:pPrChange>
            </w:pPr>
            <w:moveFrom w:id="8570" w:author="Hannah McSorley" w:date="2020-08-05T02:53:00Z">
              <w:r w:rsidRPr="0092418A">
                <w:rPr>
                  <w:rFonts w:asciiTheme="minorHAnsi" w:hAnsiTheme="minorHAnsi"/>
                  <w:rPrChange w:id="8571" w:author="Hannah McSorley" w:date="2020-08-05T02:53:00Z">
                    <w:rPr>
                      <w:rFonts w:asciiTheme="minorHAnsi" w:hAnsiTheme="minorHAnsi"/>
                      <w:sz w:val="22"/>
                    </w:rPr>
                  </w:rPrChange>
                </w:rPr>
                <w:t>0.825</w:t>
              </w:r>
            </w:moveFrom>
          </w:p>
        </w:tc>
      </w:tr>
    </w:tbl>
    <w:p w14:paraId="2D2DF543" w14:textId="77777777" w:rsidR="00D3555D" w:rsidRDefault="005D6F31">
      <w:pPr>
        <w:rPr>
          <w:moveFrom w:id="8572" w:author="Hannah McSorley" w:date="2020-08-05T02:53:00Z"/>
        </w:rPr>
      </w:pPr>
      <w:moveFrom w:id="8573" w:author="Hannah McSorley" w:date="2020-08-05T02:53:00Z">
        <w:r>
          <w:t> </w:t>
        </w:r>
      </w:moveFrom>
    </w:p>
    <w:moveFromRangeEnd w:id="8416"/>
    <w:p w14:paraId="03035509" w14:textId="5726CC27" w:rsidR="00D3555D" w:rsidRDefault="005D6F31">
      <w:ins w:id="8574" w:author="Hannah McSorley" w:date="2020-08-05T02:53:00Z">
        <w:r>
          <w:t xml:space="preserve"> </w:t>
        </w:r>
      </w:ins>
      <w:r>
        <w:t xml:space="preserve">Most samples showed congruence between highs and lows of DOC with stage. West Leech was the only site which had a greater proportion of common maxima compared to minima, all other </w:t>
      </w:r>
      <w:r>
        <w:lastRenderedPageBreak/>
        <w:t>sites had more frequent occurrence of low DOC occurring at low stage that they did of high DOC occurring at high stage.</w:t>
      </w:r>
      <w:del w:id="8575" w:author="Hannah McSorley" w:date="2020-08-05T02:53:00Z">
        <w:r w:rsidR="006D238B">
          <w:delText xml:space="preserve"> Overall, each site’s samples showed majority, but not absolute, agreement in extremes of DOC-stage relationships (Figure </w:delText>
        </w:r>
        <w:commentRangeStart w:id="8576"/>
        <w:r w:rsidR="006D238B">
          <w:delText>21</w:delText>
        </w:r>
        <w:commentRangeEnd w:id="8576"/>
        <w:r w:rsidR="00BC3621">
          <w:rPr>
            <w:rStyle w:val="CommentReference"/>
          </w:rPr>
          <w:commentReference w:id="8576"/>
        </w:r>
        <w:r w:rsidR="006D238B">
          <w:delText>).</w:delText>
        </w:r>
      </w:del>
    </w:p>
    <w:p w14:paraId="31E1D9D1" w14:textId="77777777" w:rsidR="00D3555D" w:rsidRDefault="005D6F31">
      <w:r>
        <w:t> </w:t>
      </w:r>
    </w:p>
    <w:p w14:paraId="406DEC76" w14:textId="77777777" w:rsidR="0092418A" w:rsidRDefault="0092418A">
      <w:pPr>
        <w:rPr>
          <w:ins w:id="8577" w:author="Hannah McSorley" w:date="2020-08-05T02:53:00Z"/>
        </w:rPr>
      </w:pPr>
    </w:p>
    <w:p w14:paraId="54154AED" w14:textId="77777777" w:rsidR="00D3555D" w:rsidRPr="0092418A" w:rsidRDefault="005D6F31" w:rsidP="0092418A">
      <w:pPr>
        <w:spacing w:after="240" w:line="276" w:lineRule="auto"/>
        <w:rPr>
          <w:ins w:id="8578" w:author="Hannah McSorley" w:date="2020-08-05T02:53:00Z"/>
          <w:rFonts w:asciiTheme="minorHAnsi" w:hAnsiTheme="minorHAnsi" w:cstheme="minorHAnsi"/>
        </w:rPr>
      </w:pPr>
      <w:ins w:id="8579" w:author="Hannah McSorley" w:date="2020-08-05T02:53:00Z">
        <w:r w:rsidRPr="0092418A">
          <w:rPr>
            <w:rFonts w:asciiTheme="minorHAnsi" w:hAnsiTheme="minorHAnsi" w:cstheme="minorHAnsi"/>
          </w:rPr>
          <w:t>Table 16: Proportion of Samples for Which Peak Dissolved Organic Carbon (DOC) was Collected at the Highest Sample Stage.</w:t>
        </w:r>
      </w:ins>
    </w:p>
    <w:tbl>
      <w:tblPr>
        <w:tblW w:w="5000" w:type="pct"/>
        <w:tblLook w:val="07E0" w:firstRow="1" w:lastRow="1" w:firstColumn="1" w:lastColumn="1" w:noHBand="1" w:noVBand="1"/>
      </w:tblPr>
      <w:tblGrid>
        <w:gridCol w:w="1526"/>
        <w:gridCol w:w="3942"/>
        <w:gridCol w:w="3892"/>
        <w:tblGridChange w:id="8580">
          <w:tblGrid>
            <w:gridCol w:w="1204"/>
            <w:gridCol w:w="322"/>
            <w:gridCol w:w="2697"/>
            <w:gridCol w:w="1245"/>
            <w:gridCol w:w="1740"/>
            <w:gridCol w:w="2152"/>
          </w:tblGrid>
        </w:tblGridChange>
      </w:tblGrid>
      <w:tr w:rsidR="00666FAE" w14:paraId="4713A72E" w14:textId="77777777" w:rsidTr="0092418A">
        <w:tc>
          <w:tcPr>
            <w:tcW w:w="815" w:type="pct"/>
            <w:vAlign w:val="bottom"/>
          </w:tcPr>
          <w:p w14:paraId="4FE83AB1" w14:textId="77777777" w:rsidR="00D3555D" w:rsidRPr="0092418A" w:rsidRDefault="005D6F31">
            <w:pPr>
              <w:spacing w:line="276" w:lineRule="auto"/>
              <w:rPr>
                <w:moveTo w:id="8581" w:author="Hannah McSorley" w:date="2020-08-05T02:53:00Z"/>
                <w:rFonts w:asciiTheme="minorHAnsi" w:hAnsiTheme="minorHAnsi"/>
                <w:b/>
                <w:rPrChange w:id="8582" w:author="Hannah McSorley" w:date="2020-08-05T02:53:00Z">
                  <w:rPr>
                    <w:moveTo w:id="8583" w:author="Hannah McSorley" w:date="2020-08-05T02:53:00Z"/>
                    <w:rFonts w:asciiTheme="minorHAnsi" w:hAnsiTheme="minorHAnsi"/>
                    <w:sz w:val="22"/>
                  </w:rPr>
                </w:rPrChange>
              </w:rPr>
              <w:pPrChange w:id="8584" w:author="Hannah McSorley" w:date="2020-08-05T02:53:00Z">
                <w:pPr>
                  <w:spacing w:line="240" w:lineRule="auto"/>
                </w:pPr>
              </w:pPrChange>
            </w:pPr>
            <w:moveToRangeStart w:id="8585" w:author="Hannah McSorley" w:date="2020-08-05T02:53:00Z" w:name="move47488491"/>
            <w:moveTo w:id="8586" w:author="Hannah McSorley" w:date="2020-08-05T02:53:00Z">
              <w:r w:rsidRPr="0092418A">
                <w:rPr>
                  <w:rFonts w:asciiTheme="minorHAnsi" w:hAnsiTheme="minorHAnsi"/>
                  <w:b/>
                  <w:rPrChange w:id="8587" w:author="Hannah McSorley" w:date="2020-08-05T02:53:00Z">
                    <w:rPr>
                      <w:rFonts w:asciiTheme="minorHAnsi" w:hAnsiTheme="minorHAnsi"/>
                      <w:sz w:val="22"/>
                    </w:rPr>
                  </w:rPrChange>
                </w:rPr>
                <w:t>Site</w:t>
              </w:r>
            </w:moveTo>
          </w:p>
        </w:tc>
        <w:tc>
          <w:tcPr>
            <w:tcW w:w="2106" w:type="pct"/>
            <w:vAlign w:val="bottom"/>
          </w:tcPr>
          <w:p w14:paraId="1B2074EA" w14:textId="77777777" w:rsidR="00D3555D" w:rsidRPr="0092418A" w:rsidRDefault="005D6F31">
            <w:pPr>
              <w:spacing w:line="276" w:lineRule="auto"/>
              <w:jc w:val="right"/>
              <w:rPr>
                <w:moveTo w:id="8588" w:author="Hannah McSorley" w:date="2020-08-05T02:53:00Z"/>
                <w:rFonts w:asciiTheme="minorHAnsi" w:hAnsiTheme="minorHAnsi"/>
                <w:b/>
                <w:rPrChange w:id="8589" w:author="Hannah McSorley" w:date="2020-08-05T02:53:00Z">
                  <w:rPr>
                    <w:moveTo w:id="8590" w:author="Hannah McSorley" w:date="2020-08-05T02:53:00Z"/>
                    <w:rFonts w:asciiTheme="minorHAnsi" w:hAnsiTheme="minorHAnsi"/>
                    <w:sz w:val="22"/>
                  </w:rPr>
                </w:rPrChange>
              </w:rPr>
              <w:pPrChange w:id="8591" w:author="Hannah McSorley" w:date="2020-08-05T02:53:00Z">
                <w:pPr>
                  <w:spacing w:line="240" w:lineRule="auto"/>
                  <w:jc w:val="right"/>
                </w:pPr>
              </w:pPrChange>
            </w:pPr>
            <w:moveTo w:id="8592" w:author="Hannah McSorley" w:date="2020-08-05T02:53:00Z">
              <w:r w:rsidRPr="0092418A">
                <w:rPr>
                  <w:rFonts w:asciiTheme="minorHAnsi" w:hAnsiTheme="minorHAnsi"/>
                  <w:b/>
                  <w:rPrChange w:id="8593" w:author="Hannah McSorley" w:date="2020-08-05T02:53:00Z">
                    <w:rPr>
                      <w:rFonts w:asciiTheme="minorHAnsi" w:hAnsiTheme="minorHAnsi"/>
                      <w:sz w:val="22"/>
                    </w:rPr>
                  </w:rPrChange>
                </w:rPr>
                <w:t>Proportion of common maxima</w:t>
              </w:r>
            </w:moveTo>
          </w:p>
        </w:tc>
        <w:tc>
          <w:tcPr>
            <w:tcW w:w="2080" w:type="pct"/>
            <w:vAlign w:val="bottom"/>
          </w:tcPr>
          <w:p w14:paraId="4731FBF7" w14:textId="77777777" w:rsidR="00D3555D" w:rsidRPr="0092418A" w:rsidRDefault="005D6F31">
            <w:pPr>
              <w:spacing w:line="276" w:lineRule="auto"/>
              <w:jc w:val="right"/>
              <w:rPr>
                <w:moveTo w:id="8594" w:author="Hannah McSorley" w:date="2020-08-05T02:53:00Z"/>
                <w:rFonts w:asciiTheme="minorHAnsi" w:hAnsiTheme="minorHAnsi"/>
                <w:b/>
                <w:rPrChange w:id="8595" w:author="Hannah McSorley" w:date="2020-08-05T02:53:00Z">
                  <w:rPr>
                    <w:moveTo w:id="8596" w:author="Hannah McSorley" w:date="2020-08-05T02:53:00Z"/>
                    <w:rFonts w:asciiTheme="minorHAnsi" w:hAnsiTheme="minorHAnsi"/>
                    <w:sz w:val="22"/>
                  </w:rPr>
                </w:rPrChange>
              </w:rPr>
              <w:pPrChange w:id="8597" w:author="Hannah McSorley" w:date="2020-08-05T02:53:00Z">
                <w:pPr>
                  <w:spacing w:line="240" w:lineRule="auto"/>
                  <w:jc w:val="right"/>
                </w:pPr>
              </w:pPrChange>
            </w:pPr>
            <w:moveTo w:id="8598" w:author="Hannah McSorley" w:date="2020-08-05T02:53:00Z">
              <w:r w:rsidRPr="0092418A">
                <w:rPr>
                  <w:rFonts w:asciiTheme="minorHAnsi" w:hAnsiTheme="minorHAnsi"/>
                  <w:b/>
                  <w:rPrChange w:id="8599" w:author="Hannah McSorley" w:date="2020-08-05T02:53:00Z">
                    <w:rPr>
                      <w:rFonts w:asciiTheme="minorHAnsi" w:hAnsiTheme="minorHAnsi"/>
                      <w:sz w:val="22"/>
                    </w:rPr>
                  </w:rPrChange>
                </w:rPr>
                <w:t>Proportion of common minima</w:t>
              </w:r>
            </w:moveTo>
          </w:p>
        </w:tc>
      </w:tr>
      <w:tr w:rsidR="00717B93" w:rsidRPr="0092418A" w14:paraId="1E7DEB1C" w14:textId="77777777" w:rsidTr="0092418A">
        <w:tc>
          <w:tcPr>
            <w:tcW w:w="815" w:type="pct"/>
            <w:shd w:val="clear" w:color="auto" w:fill="F2F2F2" w:themeFill="background1" w:themeFillShade="F2"/>
          </w:tcPr>
          <w:p w14:paraId="74AF2DCD" w14:textId="77777777" w:rsidR="00D3555D" w:rsidRPr="0092418A" w:rsidRDefault="005D6F31">
            <w:pPr>
              <w:spacing w:line="276" w:lineRule="auto"/>
              <w:rPr>
                <w:moveTo w:id="8600" w:author="Hannah McSorley" w:date="2020-08-05T02:53:00Z"/>
                <w:rFonts w:asciiTheme="minorHAnsi" w:hAnsiTheme="minorHAnsi"/>
                <w:rPrChange w:id="8601" w:author="Hannah McSorley" w:date="2020-08-05T02:53:00Z">
                  <w:rPr>
                    <w:moveTo w:id="8602" w:author="Hannah McSorley" w:date="2020-08-05T02:53:00Z"/>
                    <w:rFonts w:asciiTheme="minorHAnsi" w:hAnsiTheme="minorHAnsi"/>
                    <w:sz w:val="22"/>
                  </w:rPr>
                </w:rPrChange>
              </w:rPr>
              <w:pPrChange w:id="8603" w:author="Hannah McSorley" w:date="2020-08-05T02:53:00Z">
                <w:pPr>
                  <w:spacing w:line="240" w:lineRule="auto"/>
                </w:pPr>
              </w:pPrChange>
            </w:pPr>
            <w:moveTo w:id="8604" w:author="Hannah McSorley" w:date="2020-08-05T02:53:00Z">
              <w:r w:rsidRPr="0092418A">
                <w:rPr>
                  <w:rFonts w:asciiTheme="minorHAnsi" w:hAnsiTheme="minorHAnsi"/>
                  <w:rPrChange w:id="8605" w:author="Hannah McSorley" w:date="2020-08-05T02:53:00Z">
                    <w:rPr>
                      <w:rFonts w:asciiTheme="minorHAnsi" w:hAnsiTheme="minorHAnsi"/>
                      <w:sz w:val="22"/>
                    </w:rPr>
                  </w:rPrChange>
                </w:rPr>
                <w:t>Weeks</w:t>
              </w:r>
            </w:moveTo>
          </w:p>
        </w:tc>
        <w:tc>
          <w:tcPr>
            <w:tcW w:w="2106" w:type="pct"/>
            <w:shd w:val="clear" w:color="auto" w:fill="F2F2F2" w:themeFill="background1" w:themeFillShade="F2"/>
          </w:tcPr>
          <w:p w14:paraId="7F7D1ABD" w14:textId="77777777" w:rsidR="00D3555D" w:rsidRPr="0092418A" w:rsidRDefault="005D6F31">
            <w:pPr>
              <w:spacing w:line="276" w:lineRule="auto"/>
              <w:jc w:val="right"/>
              <w:rPr>
                <w:moveTo w:id="8606" w:author="Hannah McSorley" w:date="2020-08-05T02:53:00Z"/>
                <w:rFonts w:asciiTheme="minorHAnsi" w:hAnsiTheme="minorHAnsi"/>
                <w:rPrChange w:id="8607" w:author="Hannah McSorley" w:date="2020-08-05T02:53:00Z">
                  <w:rPr>
                    <w:moveTo w:id="8608" w:author="Hannah McSorley" w:date="2020-08-05T02:53:00Z"/>
                    <w:rFonts w:asciiTheme="minorHAnsi" w:hAnsiTheme="minorHAnsi"/>
                    <w:sz w:val="22"/>
                  </w:rPr>
                </w:rPrChange>
              </w:rPr>
              <w:pPrChange w:id="8609" w:author="Hannah McSorley" w:date="2020-08-05T02:53:00Z">
                <w:pPr>
                  <w:spacing w:line="240" w:lineRule="auto"/>
                  <w:jc w:val="right"/>
                </w:pPr>
              </w:pPrChange>
            </w:pPr>
            <w:moveTo w:id="8610" w:author="Hannah McSorley" w:date="2020-08-05T02:53:00Z">
              <w:r w:rsidRPr="0092418A">
                <w:rPr>
                  <w:rFonts w:asciiTheme="minorHAnsi" w:hAnsiTheme="minorHAnsi"/>
                  <w:rPrChange w:id="8611" w:author="Hannah McSorley" w:date="2020-08-05T02:53:00Z">
                    <w:rPr>
                      <w:rFonts w:asciiTheme="minorHAnsi" w:hAnsiTheme="minorHAnsi"/>
                      <w:sz w:val="22"/>
                    </w:rPr>
                  </w:rPrChange>
                </w:rPr>
                <w:t>0.588</w:t>
              </w:r>
            </w:moveTo>
          </w:p>
        </w:tc>
        <w:tc>
          <w:tcPr>
            <w:tcW w:w="2080" w:type="pct"/>
            <w:shd w:val="clear" w:color="auto" w:fill="F2F2F2" w:themeFill="background1" w:themeFillShade="F2"/>
          </w:tcPr>
          <w:p w14:paraId="7D77BBDE" w14:textId="77777777" w:rsidR="00D3555D" w:rsidRPr="0092418A" w:rsidRDefault="005D6F31">
            <w:pPr>
              <w:spacing w:line="276" w:lineRule="auto"/>
              <w:jc w:val="right"/>
              <w:rPr>
                <w:moveTo w:id="8612" w:author="Hannah McSorley" w:date="2020-08-05T02:53:00Z"/>
                <w:rFonts w:asciiTheme="minorHAnsi" w:hAnsiTheme="minorHAnsi"/>
                <w:rPrChange w:id="8613" w:author="Hannah McSorley" w:date="2020-08-05T02:53:00Z">
                  <w:rPr>
                    <w:moveTo w:id="8614" w:author="Hannah McSorley" w:date="2020-08-05T02:53:00Z"/>
                    <w:rFonts w:asciiTheme="minorHAnsi" w:hAnsiTheme="minorHAnsi"/>
                    <w:sz w:val="22"/>
                  </w:rPr>
                </w:rPrChange>
              </w:rPr>
              <w:pPrChange w:id="8615" w:author="Hannah McSorley" w:date="2020-08-05T02:53:00Z">
                <w:pPr>
                  <w:spacing w:line="240" w:lineRule="auto"/>
                  <w:jc w:val="right"/>
                </w:pPr>
              </w:pPrChange>
            </w:pPr>
            <w:moveTo w:id="8616" w:author="Hannah McSorley" w:date="2020-08-05T02:53:00Z">
              <w:r w:rsidRPr="0092418A">
                <w:rPr>
                  <w:rFonts w:asciiTheme="minorHAnsi" w:hAnsiTheme="minorHAnsi"/>
                  <w:rPrChange w:id="8617" w:author="Hannah McSorley" w:date="2020-08-05T02:53:00Z">
                    <w:rPr>
                      <w:rFonts w:asciiTheme="minorHAnsi" w:hAnsiTheme="minorHAnsi"/>
                      <w:sz w:val="22"/>
                    </w:rPr>
                  </w:rPrChange>
                </w:rPr>
                <w:t>0.647</w:t>
              </w:r>
            </w:moveTo>
          </w:p>
        </w:tc>
      </w:tr>
      <w:tr w:rsidR="00D3555D" w:rsidRPr="0092418A" w14:paraId="6D49B64A" w14:textId="77777777" w:rsidTr="0092418A">
        <w:tblPrEx>
          <w:tblW w:w="5000" w:type="pct"/>
          <w:tblLook w:val="07E0" w:firstRow="1" w:lastRow="1" w:firstColumn="1" w:lastColumn="1" w:noHBand="1" w:noVBand="1"/>
          <w:tblPrExChange w:id="8618" w:author="Hannah McSorley" w:date="2020-08-05T02:53:00Z">
            <w:tblPrEx>
              <w:tblW w:w="0" w:type="pct"/>
              <w:tblLook w:val="07E0" w:firstRow="1" w:lastRow="1" w:firstColumn="1" w:lastColumn="1" w:noHBand="1" w:noVBand="1"/>
            </w:tblPrEx>
          </w:tblPrExChange>
        </w:tblPrEx>
        <w:trPr>
          <w:trPrChange w:id="8619" w:author="Hannah McSorley" w:date="2020-08-05T02:53:00Z">
            <w:trPr>
              <w:gridAfter w:val="0"/>
            </w:trPr>
          </w:trPrChange>
        </w:trPr>
        <w:tc>
          <w:tcPr>
            <w:tcW w:w="815" w:type="pct"/>
            <w:tcPrChange w:id="8620" w:author="Hannah McSorley" w:date="2020-08-05T02:53:00Z">
              <w:tcPr>
                <w:tcW w:w="0" w:type="auto"/>
              </w:tcPr>
            </w:tcPrChange>
          </w:tcPr>
          <w:p w14:paraId="46198476" w14:textId="77777777" w:rsidR="00D3555D" w:rsidRPr="0092418A" w:rsidRDefault="005D6F31">
            <w:pPr>
              <w:spacing w:line="276" w:lineRule="auto"/>
              <w:rPr>
                <w:moveTo w:id="8621" w:author="Hannah McSorley" w:date="2020-08-05T02:53:00Z"/>
                <w:rFonts w:asciiTheme="minorHAnsi" w:hAnsiTheme="minorHAnsi"/>
                <w:rPrChange w:id="8622" w:author="Hannah McSorley" w:date="2020-08-05T02:53:00Z">
                  <w:rPr>
                    <w:moveTo w:id="8623" w:author="Hannah McSorley" w:date="2020-08-05T02:53:00Z"/>
                    <w:rFonts w:asciiTheme="minorHAnsi" w:hAnsiTheme="minorHAnsi"/>
                    <w:sz w:val="22"/>
                  </w:rPr>
                </w:rPrChange>
              </w:rPr>
              <w:pPrChange w:id="8624" w:author="Hannah McSorley" w:date="2020-08-05T02:53:00Z">
                <w:pPr>
                  <w:spacing w:line="240" w:lineRule="auto"/>
                </w:pPr>
              </w:pPrChange>
            </w:pPr>
            <w:proofErr w:type="spellStart"/>
            <w:moveTo w:id="8625" w:author="Hannah McSorley" w:date="2020-08-05T02:53:00Z">
              <w:r w:rsidRPr="0092418A">
                <w:rPr>
                  <w:rFonts w:asciiTheme="minorHAnsi" w:hAnsiTheme="minorHAnsi"/>
                  <w:rPrChange w:id="8626" w:author="Hannah McSorley" w:date="2020-08-05T02:53:00Z">
                    <w:rPr>
                      <w:rFonts w:asciiTheme="minorHAnsi" w:hAnsiTheme="minorHAnsi"/>
                      <w:sz w:val="22"/>
                    </w:rPr>
                  </w:rPrChange>
                </w:rPr>
                <w:t>ChrisCrk</w:t>
              </w:r>
              <w:proofErr w:type="spellEnd"/>
            </w:moveTo>
          </w:p>
        </w:tc>
        <w:tc>
          <w:tcPr>
            <w:tcW w:w="2106" w:type="pct"/>
            <w:tcPrChange w:id="8627" w:author="Hannah McSorley" w:date="2020-08-05T02:53:00Z">
              <w:tcPr>
                <w:tcW w:w="0" w:type="auto"/>
                <w:gridSpan w:val="2"/>
              </w:tcPr>
            </w:tcPrChange>
          </w:tcPr>
          <w:p w14:paraId="5BFB6D6B" w14:textId="77777777" w:rsidR="00D3555D" w:rsidRPr="0092418A" w:rsidRDefault="005D6F31">
            <w:pPr>
              <w:spacing w:line="276" w:lineRule="auto"/>
              <w:jc w:val="right"/>
              <w:rPr>
                <w:moveTo w:id="8628" w:author="Hannah McSorley" w:date="2020-08-05T02:53:00Z"/>
                <w:rFonts w:asciiTheme="minorHAnsi" w:hAnsiTheme="minorHAnsi"/>
                <w:rPrChange w:id="8629" w:author="Hannah McSorley" w:date="2020-08-05T02:53:00Z">
                  <w:rPr>
                    <w:moveTo w:id="8630" w:author="Hannah McSorley" w:date="2020-08-05T02:53:00Z"/>
                    <w:rFonts w:asciiTheme="minorHAnsi" w:hAnsiTheme="minorHAnsi"/>
                    <w:sz w:val="22"/>
                  </w:rPr>
                </w:rPrChange>
              </w:rPr>
              <w:pPrChange w:id="8631" w:author="Hannah McSorley" w:date="2020-08-05T02:53:00Z">
                <w:pPr>
                  <w:spacing w:line="240" w:lineRule="auto"/>
                  <w:jc w:val="right"/>
                </w:pPr>
              </w:pPrChange>
            </w:pPr>
            <w:moveTo w:id="8632" w:author="Hannah McSorley" w:date="2020-08-05T02:53:00Z">
              <w:r w:rsidRPr="0092418A">
                <w:rPr>
                  <w:rFonts w:asciiTheme="minorHAnsi" w:hAnsiTheme="minorHAnsi"/>
                  <w:rPrChange w:id="8633" w:author="Hannah McSorley" w:date="2020-08-05T02:53:00Z">
                    <w:rPr>
                      <w:rFonts w:asciiTheme="minorHAnsi" w:hAnsiTheme="minorHAnsi"/>
                      <w:sz w:val="22"/>
                    </w:rPr>
                  </w:rPrChange>
                </w:rPr>
                <w:t>0.800</w:t>
              </w:r>
            </w:moveTo>
          </w:p>
        </w:tc>
        <w:tc>
          <w:tcPr>
            <w:tcW w:w="2080" w:type="pct"/>
            <w:tcPrChange w:id="8634" w:author="Hannah McSorley" w:date="2020-08-05T02:53:00Z">
              <w:tcPr>
                <w:tcW w:w="0" w:type="auto"/>
                <w:gridSpan w:val="2"/>
              </w:tcPr>
            </w:tcPrChange>
          </w:tcPr>
          <w:p w14:paraId="57A197CF" w14:textId="77777777" w:rsidR="00D3555D" w:rsidRPr="0092418A" w:rsidRDefault="005D6F31">
            <w:pPr>
              <w:spacing w:line="276" w:lineRule="auto"/>
              <w:jc w:val="right"/>
              <w:rPr>
                <w:moveTo w:id="8635" w:author="Hannah McSorley" w:date="2020-08-05T02:53:00Z"/>
                <w:rFonts w:asciiTheme="minorHAnsi" w:hAnsiTheme="minorHAnsi"/>
                <w:rPrChange w:id="8636" w:author="Hannah McSorley" w:date="2020-08-05T02:53:00Z">
                  <w:rPr>
                    <w:moveTo w:id="8637" w:author="Hannah McSorley" w:date="2020-08-05T02:53:00Z"/>
                    <w:rFonts w:asciiTheme="minorHAnsi" w:hAnsiTheme="minorHAnsi"/>
                    <w:sz w:val="22"/>
                  </w:rPr>
                </w:rPrChange>
              </w:rPr>
              <w:pPrChange w:id="8638" w:author="Hannah McSorley" w:date="2020-08-05T02:53:00Z">
                <w:pPr>
                  <w:spacing w:line="240" w:lineRule="auto"/>
                  <w:jc w:val="right"/>
                </w:pPr>
              </w:pPrChange>
            </w:pPr>
            <w:moveTo w:id="8639" w:author="Hannah McSorley" w:date="2020-08-05T02:53:00Z">
              <w:r w:rsidRPr="0092418A">
                <w:rPr>
                  <w:rFonts w:asciiTheme="minorHAnsi" w:hAnsiTheme="minorHAnsi"/>
                  <w:rPrChange w:id="8640" w:author="Hannah McSorley" w:date="2020-08-05T02:53:00Z">
                    <w:rPr>
                      <w:rFonts w:asciiTheme="minorHAnsi" w:hAnsiTheme="minorHAnsi"/>
                      <w:sz w:val="22"/>
                    </w:rPr>
                  </w:rPrChange>
                </w:rPr>
                <w:t>0.800</w:t>
              </w:r>
            </w:moveTo>
          </w:p>
        </w:tc>
      </w:tr>
      <w:tr w:rsidR="00717B93" w:rsidRPr="0092418A" w14:paraId="6AC7B762" w14:textId="77777777" w:rsidTr="0092418A">
        <w:tc>
          <w:tcPr>
            <w:tcW w:w="815" w:type="pct"/>
            <w:shd w:val="clear" w:color="auto" w:fill="F2F2F2" w:themeFill="background1" w:themeFillShade="F2"/>
          </w:tcPr>
          <w:p w14:paraId="3FE329C5" w14:textId="77777777" w:rsidR="00D3555D" w:rsidRPr="0092418A" w:rsidRDefault="005D6F31">
            <w:pPr>
              <w:spacing w:line="276" w:lineRule="auto"/>
              <w:rPr>
                <w:moveTo w:id="8641" w:author="Hannah McSorley" w:date="2020-08-05T02:53:00Z"/>
                <w:rFonts w:asciiTheme="minorHAnsi" w:hAnsiTheme="minorHAnsi"/>
                <w:rPrChange w:id="8642" w:author="Hannah McSorley" w:date="2020-08-05T02:53:00Z">
                  <w:rPr>
                    <w:moveTo w:id="8643" w:author="Hannah McSorley" w:date="2020-08-05T02:53:00Z"/>
                    <w:rFonts w:asciiTheme="minorHAnsi" w:hAnsiTheme="minorHAnsi"/>
                    <w:sz w:val="22"/>
                  </w:rPr>
                </w:rPrChange>
              </w:rPr>
              <w:pPrChange w:id="8644" w:author="Hannah McSorley" w:date="2020-08-05T02:53:00Z">
                <w:pPr>
                  <w:spacing w:line="240" w:lineRule="auto"/>
                </w:pPr>
              </w:pPrChange>
            </w:pPr>
            <w:proofErr w:type="spellStart"/>
            <w:moveTo w:id="8645" w:author="Hannah McSorley" w:date="2020-08-05T02:53:00Z">
              <w:r w:rsidRPr="0092418A">
                <w:rPr>
                  <w:rFonts w:asciiTheme="minorHAnsi" w:hAnsiTheme="minorHAnsi"/>
                  <w:rPrChange w:id="8646" w:author="Hannah McSorley" w:date="2020-08-05T02:53:00Z">
                    <w:rPr>
                      <w:rFonts w:asciiTheme="minorHAnsi" w:hAnsiTheme="minorHAnsi"/>
                      <w:sz w:val="22"/>
                    </w:rPr>
                  </w:rPrChange>
                </w:rPr>
                <w:t>LeechHead</w:t>
              </w:r>
              <w:proofErr w:type="spellEnd"/>
            </w:moveTo>
          </w:p>
        </w:tc>
        <w:tc>
          <w:tcPr>
            <w:tcW w:w="2106" w:type="pct"/>
            <w:shd w:val="clear" w:color="auto" w:fill="F2F2F2" w:themeFill="background1" w:themeFillShade="F2"/>
          </w:tcPr>
          <w:p w14:paraId="08C65232" w14:textId="77777777" w:rsidR="00D3555D" w:rsidRPr="0092418A" w:rsidRDefault="005D6F31">
            <w:pPr>
              <w:spacing w:line="276" w:lineRule="auto"/>
              <w:jc w:val="right"/>
              <w:rPr>
                <w:moveTo w:id="8647" w:author="Hannah McSorley" w:date="2020-08-05T02:53:00Z"/>
                <w:rFonts w:asciiTheme="minorHAnsi" w:hAnsiTheme="minorHAnsi"/>
                <w:rPrChange w:id="8648" w:author="Hannah McSorley" w:date="2020-08-05T02:53:00Z">
                  <w:rPr>
                    <w:moveTo w:id="8649" w:author="Hannah McSorley" w:date="2020-08-05T02:53:00Z"/>
                    <w:rFonts w:asciiTheme="minorHAnsi" w:hAnsiTheme="minorHAnsi"/>
                    <w:sz w:val="22"/>
                  </w:rPr>
                </w:rPrChange>
              </w:rPr>
              <w:pPrChange w:id="8650" w:author="Hannah McSorley" w:date="2020-08-05T02:53:00Z">
                <w:pPr>
                  <w:spacing w:line="240" w:lineRule="auto"/>
                  <w:jc w:val="right"/>
                </w:pPr>
              </w:pPrChange>
            </w:pPr>
            <w:moveTo w:id="8651" w:author="Hannah McSorley" w:date="2020-08-05T02:53:00Z">
              <w:r w:rsidRPr="0092418A">
                <w:rPr>
                  <w:rFonts w:asciiTheme="minorHAnsi" w:hAnsiTheme="minorHAnsi"/>
                  <w:rPrChange w:id="8652" w:author="Hannah McSorley" w:date="2020-08-05T02:53:00Z">
                    <w:rPr>
                      <w:rFonts w:asciiTheme="minorHAnsi" w:hAnsiTheme="minorHAnsi"/>
                      <w:sz w:val="22"/>
                    </w:rPr>
                  </w:rPrChange>
                </w:rPr>
                <w:t>0.889</w:t>
              </w:r>
            </w:moveTo>
          </w:p>
        </w:tc>
        <w:tc>
          <w:tcPr>
            <w:tcW w:w="2080" w:type="pct"/>
            <w:shd w:val="clear" w:color="auto" w:fill="F2F2F2" w:themeFill="background1" w:themeFillShade="F2"/>
          </w:tcPr>
          <w:p w14:paraId="3B4C03A8" w14:textId="77777777" w:rsidR="00D3555D" w:rsidRPr="0092418A" w:rsidRDefault="005D6F31">
            <w:pPr>
              <w:spacing w:line="276" w:lineRule="auto"/>
              <w:jc w:val="right"/>
              <w:rPr>
                <w:moveTo w:id="8653" w:author="Hannah McSorley" w:date="2020-08-05T02:53:00Z"/>
                <w:rFonts w:asciiTheme="minorHAnsi" w:hAnsiTheme="minorHAnsi"/>
                <w:rPrChange w:id="8654" w:author="Hannah McSorley" w:date="2020-08-05T02:53:00Z">
                  <w:rPr>
                    <w:moveTo w:id="8655" w:author="Hannah McSorley" w:date="2020-08-05T02:53:00Z"/>
                    <w:rFonts w:asciiTheme="minorHAnsi" w:hAnsiTheme="minorHAnsi"/>
                    <w:sz w:val="22"/>
                  </w:rPr>
                </w:rPrChange>
              </w:rPr>
              <w:pPrChange w:id="8656" w:author="Hannah McSorley" w:date="2020-08-05T02:53:00Z">
                <w:pPr>
                  <w:spacing w:line="240" w:lineRule="auto"/>
                  <w:jc w:val="right"/>
                </w:pPr>
              </w:pPrChange>
            </w:pPr>
            <w:moveTo w:id="8657" w:author="Hannah McSorley" w:date="2020-08-05T02:53:00Z">
              <w:r w:rsidRPr="0092418A">
                <w:rPr>
                  <w:rFonts w:asciiTheme="minorHAnsi" w:hAnsiTheme="minorHAnsi"/>
                  <w:rPrChange w:id="8658" w:author="Hannah McSorley" w:date="2020-08-05T02:53:00Z">
                    <w:rPr>
                      <w:rFonts w:asciiTheme="minorHAnsi" w:hAnsiTheme="minorHAnsi"/>
                      <w:sz w:val="22"/>
                    </w:rPr>
                  </w:rPrChange>
                </w:rPr>
                <w:t>0.889</w:t>
              </w:r>
            </w:moveTo>
          </w:p>
        </w:tc>
      </w:tr>
      <w:tr w:rsidR="00D3555D" w:rsidRPr="0092418A" w14:paraId="7FB652D1" w14:textId="77777777" w:rsidTr="0092418A">
        <w:tblPrEx>
          <w:tblW w:w="5000" w:type="pct"/>
          <w:tblLook w:val="07E0" w:firstRow="1" w:lastRow="1" w:firstColumn="1" w:lastColumn="1" w:noHBand="1" w:noVBand="1"/>
          <w:tblPrExChange w:id="8659" w:author="Hannah McSorley" w:date="2020-08-05T02:53:00Z">
            <w:tblPrEx>
              <w:tblW w:w="0" w:type="pct"/>
              <w:tblLook w:val="07E0" w:firstRow="1" w:lastRow="1" w:firstColumn="1" w:lastColumn="1" w:noHBand="1" w:noVBand="1"/>
            </w:tblPrEx>
          </w:tblPrExChange>
        </w:tblPrEx>
        <w:trPr>
          <w:trPrChange w:id="8660" w:author="Hannah McSorley" w:date="2020-08-05T02:53:00Z">
            <w:trPr>
              <w:gridAfter w:val="0"/>
            </w:trPr>
          </w:trPrChange>
        </w:trPr>
        <w:tc>
          <w:tcPr>
            <w:tcW w:w="815" w:type="pct"/>
            <w:tcPrChange w:id="8661" w:author="Hannah McSorley" w:date="2020-08-05T02:53:00Z">
              <w:tcPr>
                <w:tcW w:w="0" w:type="auto"/>
              </w:tcPr>
            </w:tcPrChange>
          </w:tcPr>
          <w:p w14:paraId="080F76F2" w14:textId="77777777" w:rsidR="00D3555D" w:rsidRPr="0092418A" w:rsidRDefault="005D6F31">
            <w:pPr>
              <w:spacing w:line="276" w:lineRule="auto"/>
              <w:rPr>
                <w:moveTo w:id="8662" w:author="Hannah McSorley" w:date="2020-08-05T02:53:00Z"/>
                <w:rFonts w:asciiTheme="minorHAnsi" w:hAnsiTheme="minorHAnsi"/>
                <w:rPrChange w:id="8663" w:author="Hannah McSorley" w:date="2020-08-05T02:53:00Z">
                  <w:rPr>
                    <w:moveTo w:id="8664" w:author="Hannah McSorley" w:date="2020-08-05T02:53:00Z"/>
                    <w:rFonts w:asciiTheme="minorHAnsi" w:hAnsiTheme="minorHAnsi"/>
                    <w:sz w:val="22"/>
                  </w:rPr>
                </w:rPrChange>
              </w:rPr>
              <w:pPrChange w:id="8665" w:author="Hannah McSorley" w:date="2020-08-05T02:53:00Z">
                <w:pPr>
                  <w:spacing w:line="240" w:lineRule="auto"/>
                </w:pPr>
              </w:pPrChange>
            </w:pPr>
            <w:proofErr w:type="spellStart"/>
            <w:moveTo w:id="8666" w:author="Hannah McSorley" w:date="2020-08-05T02:53:00Z">
              <w:r w:rsidRPr="0092418A">
                <w:rPr>
                  <w:rFonts w:asciiTheme="minorHAnsi" w:hAnsiTheme="minorHAnsi"/>
                  <w:rPrChange w:id="8667" w:author="Hannah McSorley" w:date="2020-08-05T02:53:00Z">
                    <w:rPr>
                      <w:rFonts w:asciiTheme="minorHAnsi" w:hAnsiTheme="minorHAnsi"/>
                      <w:sz w:val="22"/>
                    </w:rPr>
                  </w:rPrChange>
                </w:rPr>
                <w:t>CraggCrk</w:t>
              </w:r>
              <w:proofErr w:type="spellEnd"/>
            </w:moveTo>
          </w:p>
        </w:tc>
        <w:tc>
          <w:tcPr>
            <w:tcW w:w="2106" w:type="pct"/>
            <w:tcPrChange w:id="8668" w:author="Hannah McSorley" w:date="2020-08-05T02:53:00Z">
              <w:tcPr>
                <w:tcW w:w="0" w:type="auto"/>
                <w:gridSpan w:val="2"/>
              </w:tcPr>
            </w:tcPrChange>
          </w:tcPr>
          <w:p w14:paraId="5452CB80" w14:textId="77777777" w:rsidR="00D3555D" w:rsidRPr="0092418A" w:rsidRDefault="005D6F31">
            <w:pPr>
              <w:spacing w:line="276" w:lineRule="auto"/>
              <w:jc w:val="right"/>
              <w:rPr>
                <w:moveTo w:id="8669" w:author="Hannah McSorley" w:date="2020-08-05T02:53:00Z"/>
                <w:rFonts w:asciiTheme="minorHAnsi" w:hAnsiTheme="minorHAnsi"/>
                <w:rPrChange w:id="8670" w:author="Hannah McSorley" w:date="2020-08-05T02:53:00Z">
                  <w:rPr>
                    <w:moveTo w:id="8671" w:author="Hannah McSorley" w:date="2020-08-05T02:53:00Z"/>
                    <w:rFonts w:asciiTheme="minorHAnsi" w:hAnsiTheme="minorHAnsi"/>
                    <w:sz w:val="22"/>
                  </w:rPr>
                </w:rPrChange>
              </w:rPr>
              <w:pPrChange w:id="8672" w:author="Hannah McSorley" w:date="2020-08-05T02:53:00Z">
                <w:pPr>
                  <w:spacing w:line="240" w:lineRule="auto"/>
                  <w:jc w:val="right"/>
                </w:pPr>
              </w:pPrChange>
            </w:pPr>
            <w:moveTo w:id="8673" w:author="Hannah McSorley" w:date="2020-08-05T02:53:00Z">
              <w:r w:rsidRPr="0092418A">
                <w:rPr>
                  <w:rFonts w:asciiTheme="minorHAnsi" w:hAnsiTheme="minorHAnsi"/>
                  <w:rPrChange w:id="8674" w:author="Hannah McSorley" w:date="2020-08-05T02:53:00Z">
                    <w:rPr>
                      <w:rFonts w:asciiTheme="minorHAnsi" w:hAnsiTheme="minorHAnsi"/>
                      <w:sz w:val="22"/>
                    </w:rPr>
                  </w:rPrChange>
                </w:rPr>
                <w:t>0.800</w:t>
              </w:r>
            </w:moveTo>
          </w:p>
        </w:tc>
        <w:tc>
          <w:tcPr>
            <w:tcW w:w="2080" w:type="pct"/>
            <w:tcPrChange w:id="8675" w:author="Hannah McSorley" w:date="2020-08-05T02:53:00Z">
              <w:tcPr>
                <w:tcW w:w="0" w:type="auto"/>
                <w:gridSpan w:val="2"/>
              </w:tcPr>
            </w:tcPrChange>
          </w:tcPr>
          <w:p w14:paraId="0755C013" w14:textId="77777777" w:rsidR="00D3555D" w:rsidRPr="0092418A" w:rsidRDefault="005D6F31">
            <w:pPr>
              <w:spacing w:line="276" w:lineRule="auto"/>
              <w:jc w:val="right"/>
              <w:rPr>
                <w:moveTo w:id="8676" w:author="Hannah McSorley" w:date="2020-08-05T02:53:00Z"/>
                <w:rFonts w:asciiTheme="minorHAnsi" w:hAnsiTheme="minorHAnsi"/>
                <w:rPrChange w:id="8677" w:author="Hannah McSorley" w:date="2020-08-05T02:53:00Z">
                  <w:rPr>
                    <w:moveTo w:id="8678" w:author="Hannah McSorley" w:date="2020-08-05T02:53:00Z"/>
                    <w:rFonts w:asciiTheme="minorHAnsi" w:hAnsiTheme="minorHAnsi"/>
                    <w:sz w:val="22"/>
                  </w:rPr>
                </w:rPrChange>
              </w:rPr>
              <w:pPrChange w:id="8679" w:author="Hannah McSorley" w:date="2020-08-05T02:53:00Z">
                <w:pPr>
                  <w:spacing w:line="240" w:lineRule="auto"/>
                  <w:jc w:val="right"/>
                </w:pPr>
              </w:pPrChange>
            </w:pPr>
            <w:moveTo w:id="8680" w:author="Hannah McSorley" w:date="2020-08-05T02:53:00Z">
              <w:r w:rsidRPr="0092418A">
                <w:rPr>
                  <w:rFonts w:asciiTheme="minorHAnsi" w:hAnsiTheme="minorHAnsi"/>
                  <w:rPrChange w:id="8681" w:author="Hannah McSorley" w:date="2020-08-05T02:53:00Z">
                    <w:rPr>
                      <w:rFonts w:asciiTheme="minorHAnsi" w:hAnsiTheme="minorHAnsi"/>
                      <w:sz w:val="22"/>
                    </w:rPr>
                  </w:rPrChange>
                </w:rPr>
                <w:t>0.900</w:t>
              </w:r>
            </w:moveTo>
          </w:p>
        </w:tc>
      </w:tr>
      <w:tr w:rsidR="00717B93" w:rsidRPr="0092418A" w14:paraId="7582089A" w14:textId="77777777" w:rsidTr="0092418A">
        <w:tc>
          <w:tcPr>
            <w:tcW w:w="815" w:type="pct"/>
            <w:shd w:val="clear" w:color="auto" w:fill="F2F2F2" w:themeFill="background1" w:themeFillShade="F2"/>
          </w:tcPr>
          <w:p w14:paraId="10942BCB" w14:textId="77777777" w:rsidR="00D3555D" w:rsidRPr="0092418A" w:rsidRDefault="005D6F31">
            <w:pPr>
              <w:spacing w:line="276" w:lineRule="auto"/>
              <w:rPr>
                <w:moveTo w:id="8682" w:author="Hannah McSorley" w:date="2020-08-05T02:53:00Z"/>
                <w:rFonts w:asciiTheme="minorHAnsi" w:hAnsiTheme="minorHAnsi"/>
                <w:rPrChange w:id="8683" w:author="Hannah McSorley" w:date="2020-08-05T02:53:00Z">
                  <w:rPr>
                    <w:moveTo w:id="8684" w:author="Hannah McSorley" w:date="2020-08-05T02:53:00Z"/>
                    <w:rFonts w:asciiTheme="minorHAnsi" w:hAnsiTheme="minorHAnsi"/>
                    <w:sz w:val="22"/>
                  </w:rPr>
                </w:rPrChange>
              </w:rPr>
              <w:pPrChange w:id="8685" w:author="Hannah McSorley" w:date="2020-08-05T02:53:00Z">
                <w:pPr>
                  <w:spacing w:line="240" w:lineRule="auto"/>
                </w:pPr>
              </w:pPrChange>
            </w:pPr>
            <w:proofErr w:type="spellStart"/>
            <w:moveTo w:id="8686" w:author="Hannah McSorley" w:date="2020-08-05T02:53:00Z">
              <w:r w:rsidRPr="0092418A">
                <w:rPr>
                  <w:rFonts w:asciiTheme="minorHAnsi" w:hAnsiTheme="minorHAnsi"/>
                  <w:rPrChange w:id="8687" w:author="Hannah McSorley" w:date="2020-08-05T02:53:00Z">
                    <w:rPr>
                      <w:rFonts w:asciiTheme="minorHAnsi" w:hAnsiTheme="minorHAnsi"/>
                      <w:sz w:val="22"/>
                    </w:rPr>
                  </w:rPrChange>
                </w:rPr>
                <w:t>WestLeech</w:t>
              </w:r>
              <w:proofErr w:type="spellEnd"/>
            </w:moveTo>
          </w:p>
        </w:tc>
        <w:tc>
          <w:tcPr>
            <w:tcW w:w="2106" w:type="pct"/>
            <w:shd w:val="clear" w:color="auto" w:fill="F2F2F2" w:themeFill="background1" w:themeFillShade="F2"/>
          </w:tcPr>
          <w:p w14:paraId="1F60B4A2" w14:textId="77777777" w:rsidR="00D3555D" w:rsidRPr="0092418A" w:rsidRDefault="005D6F31">
            <w:pPr>
              <w:spacing w:line="276" w:lineRule="auto"/>
              <w:jc w:val="right"/>
              <w:rPr>
                <w:moveTo w:id="8688" w:author="Hannah McSorley" w:date="2020-08-05T02:53:00Z"/>
                <w:rFonts w:asciiTheme="minorHAnsi" w:hAnsiTheme="minorHAnsi"/>
                <w:rPrChange w:id="8689" w:author="Hannah McSorley" w:date="2020-08-05T02:53:00Z">
                  <w:rPr>
                    <w:moveTo w:id="8690" w:author="Hannah McSorley" w:date="2020-08-05T02:53:00Z"/>
                    <w:rFonts w:asciiTheme="minorHAnsi" w:hAnsiTheme="minorHAnsi"/>
                    <w:sz w:val="22"/>
                  </w:rPr>
                </w:rPrChange>
              </w:rPr>
              <w:pPrChange w:id="8691" w:author="Hannah McSorley" w:date="2020-08-05T02:53:00Z">
                <w:pPr>
                  <w:spacing w:line="240" w:lineRule="auto"/>
                  <w:jc w:val="right"/>
                </w:pPr>
              </w:pPrChange>
            </w:pPr>
            <w:moveTo w:id="8692" w:author="Hannah McSorley" w:date="2020-08-05T02:53:00Z">
              <w:r w:rsidRPr="0092418A">
                <w:rPr>
                  <w:rFonts w:asciiTheme="minorHAnsi" w:hAnsiTheme="minorHAnsi"/>
                  <w:rPrChange w:id="8693" w:author="Hannah McSorley" w:date="2020-08-05T02:53:00Z">
                    <w:rPr>
                      <w:rFonts w:asciiTheme="minorHAnsi" w:hAnsiTheme="minorHAnsi"/>
                      <w:sz w:val="22"/>
                    </w:rPr>
                  </w:rPrChange>
                </w:rPr>
                <w:t>0.864</w:t>
              </w:r>
            </w:moveTo>
          </w:p>
        </w:tc>
        <w:tc>
          <w:tcPr>
            <w:tcW w:w="2080" w:type="pct"/>
            <w:shd w:val="clear" w:color="auto" w:fill="F2F2F2" w:themeFill="background1" w:themeFillShade="F2"/>
          </w:tcPr>
          <w:p w14:paraId="5BFE72EE" w14:textId="77777777" w:rsidR="00D3555D" w:rsidRPr="0092418A" w:rsidRDefault="005D6F31">
            <w:pPr>
              <w:spacing w:line="276" w:lineRule="auto"/>
              <w:jc w:val="right"/>
              <w:rPr>
                <w:moveTo w:id="8694" w:author="Hannah McSorley" w:date="2020-08-05T02:53:00Z"/>
                <w:rFonts w:asciiTheme="minorHAnsi" w:hAnsiTheme="minorHAnsi"/>
                <w:rPrChange w:id="8695" w:author="Hannah McSorley" w:date="2020-08-05T02:53:00Z">
                  <w:rPr>
                    <w:moveTo w:id="8696" w:author="Hannah McSorley" w:date="2020-08-05T02:53:00Z"/>
                    <w:rFonts w:asciiTheme="minorHAnsi" w:hAnsiTheme="minorHAnsi"/>
                    <w:sz w:val="22"/>
                  </w:rPr>
                </w:rPrChange>
              </w:rPr>
              <w:pPrChange w:id="8697" w:author="Hannah McSorley" w:date="2020-08-05T02:53:00Z">
                <w:pPr>
                  <w:spacing w:line="240" w:lineRule="auto"/>
                  <w:jc w:val="right"/>
                </w:pPr>
              </w:pPrChange>
            </w:pPr>
            <w:moveTo w:id="8698" w:author="Hannah McSorley" w:date="2020-08-05T02:53:00Z">
              <w:r w:rsidRPr="0092418A">
                <w:rPr>
                  <w:rFonts w:asciiTheme="minorHAnsi" w:hAnsiTheme="minorHAnsi"/>
                  <w:rPrChange w:id="8699" w:author="Hannah McSorley" w:date="2020-08-05T02:53:00Z">
                    <w:rPr>
                      <w:rFonts w:asciiTheme="minorHAnsi" w:hAnsiTheme="minorHAnsi"/>
                      <w:sz w:val="22"/>
                    </w:rPr>
                  </w:rPrChange>
                </w:rPr>
                <w:t>0.773</w:t>
              </w:r>
            </w:moveTo>
          </w:p>
        </w:tc>
      </w:tr>
      <w:tr w:rsidR="00D3555D" w:rsidRPr="0092418A" w14:paraId="0C10D80C" w14:textId="77777777" w:rsidTr="0092418A">
        <w:tblPrEx>
          <w:tblW w:w="5000" w:type="pct"/>
          <w:tblLook w:val="07E0" w:firstRow="1" w:lastRow="1" w:firstColumn="1" w:lastColumn="1" w:noHBand="1" w:noVBand="1"/>
          <w:tblPrExChange w:id="8700" w:author="Hannah McSorley" w:date="2020-08-05T02:53:00Z">
            <w:tblPrEx>
              <w:tblW w:w="0" w:type="pct"/>
              <w:tblLook w:val="07E0" w:firstRow="1" w:lastRow="1" w:firstColumn="1" w:lastColumn="1" w:noHBand="1" w:noVBand="1"/>
            </w:tblPrEx>
          </w:tblPrExChange>
        </w:tblPrEx>
        <w:trPr>
          <w:trPrChange w:id="8701" w:author="Hannah McSorley" w:date="2020-08-05T02:53:00Z">
            <w:trPr>
              <w:gridAfter w:val="0"/>
            </w:trPr>
          </w:trPrChange>
        </w:trPr>
        <w:tc>
          <w:tcPr>
            <w:tcW w:w="815" w:type="pct"/>
            <w:tcPrChange w:id="8702" w:author="Hannah McSorley" w:date="2020-08-05T02:53:00Z">
              <w:tcPr>
                <w:tcW w:w="0" w:type="auto"/>
              </w:tcPr>
            </w:tcPrChange>
          </w:tcPr>
          <w:p w14:paraId="568060C2" w14:textId="77777777" w:rsidR="00D3555D" w:rsidRPr="0092418A" w:rsidRDefault="005D6F31">
            <w:pPr>
              <w:spacing w:line="276" w:lineRule="auto"/>
              <w:rPr>
                <w:moveTo w:id="8703" w:author="Hannah McSorley" w:date="2020-08-05T02:53:00Z"/>
                <w:rFonts w:asciiTheme="minorHAnsi" w:hAnsiTheme="minorHAnsi"/>
                <w:rPrChange w:id="8704" w:author="Hannah McSorley" w:date="2020-08-05T02:53:00Z">
                  <w:rPr>
                    <w:moveTo w:id="8705" w:author="Hannah McSorley" w:date="2020-08-05T02:53:00Z"/>
                    <w:rFonts w:asciiTheme="minorHAnsi" w:hAnsiTheme="minorHAnsi"/>
                    <w:sz w:val="22"/>
                  </w:rPr>
                </w:rPrChange>
              </w:rPr>
              <w:pPrChange w:id="8706" w:author="Hannah McSorley" w:date="2020-08-05T02:53:00Z">
                <w:pPr>
                  <w:spacing w:line="240" w:lineRule="auto"/>
                </w:pPr>
              </w:pPrChange>
            </w:pPr>
            <w:moveTo w:id="8707" w:author="Hannah McSorley" w:date="2020-08-05T02:53:00Z">
              <w:r w:rsidRPr="0092418A">
                <w:rPr>
                  <w:rFonts w:asciiTheme="minorHAnsi" w:hAnsiTheme="minorHAnsi"/>
                  <w:rPrChange w:id="8708" w:author="Hannah McSorley" w:date="2020-08-05T02:53:00Z">
                    <w:rPr>
                      <w:rFonts w:asciiTheme="minorHAnsi" w:hAnsiTheme="minorHAnsi"/>
                      <w:sz w:val="22"/>
                    </w:rPr>
                  </w:rPrChange>
                </w:rPr>
                <w:t>Tunnel</w:t>
              </w:r>
            </w:moveTo>
          </w:p>
        </w:tc>
        <w:tc>
          <w:tcPr>
            <w:tcW w:w="2106" w:type="pct"/>
            <w:tcPrChange w:id="8709" w:author="Hannah McSorley" w:date="2020-08-05T02:53:00Z">
              <w:tcPr>
                <w:tcW w:w="0" w:type="auto"/>
                <w:gridSpan w:val="2"/>
              </w:tcPr>
            </w:tcPrChange>
          </w:tcPr>
          <w:p w14:paraId="160CDB01" w14:textId="77777777" w:rsidR="00D3555D" w:rsidRPr="0092418A" w:rsidRDefault="005D6F31">
            <w:pPr>
              <w:spacing w:line="276" w:lineRule="auto"/>
              <w:jc w:val="right"/>
              <w:rPr>
                <w:moveTo w:id="8710" w:author="Hannah McSorley" w:date="2020-08-05T02:53:00Z"/>
                <w:rFonts w:asciiTheme="minorHAnsi" w:hAnsiTheme="minorHAnsi"/>
                <w:rPrChange w:id="8711" w:author="Hannah McSorley" w:date="2020-08-05T02:53:00Z">
                  <w:rPr>
                    <w:moveTo w:id="8712" w:author="Hannah McSorley" w:date="2020-08-05T02:53:00Z"/>
                    <w:rFonts w:asciiTheme="minorHAnsi" w:hAnsiTheme="minorHAnsi"/>
                    <w:sz w:val="22"/>
                  </w:rPr>
                </w:rPrChange>
              </w:rPr>
              <w:pPrChange w:id="8713" w:author="Hannah McSorley" w:date="2020-08-05T02:53:00Z">
                <w:pPr>
                  <w:spacing w:line="240" w:lineRule="auto"/>
                  <w:jc w:val="right"/>
                </w:pPr>
              </w:pPrChange>
            </w:pPr>
            <w:moveTo w:id="8714" w:author="Hannah McSorley" w:date="2020-08-05T02:53:00Z">
              <w:r w:rsidRPr="0092418A">
                <w:rPr>
                  <w:rFonts w:asciiTheme="minorHAnsi" w:hAnsiTheme="minorHAnsi"/>
                  <w:rPrChange w:id="8715" w:author="Hannah McSorley" w:date="2020-08-05T02:53:00Z">
                    <w:rPr>
                      <w:rFonts w:asciiTheme="minorHAnsi" w:hAnsiTheme="minorHAnsi"/>
                      <w:sz w:val="22"/>
                    </w:rPr>
                  </w:rPrChange>
                </w:rPr>
                <w:t>0.765</w:t>
              </w:r>
            </w:moveTo>
          </w:p>
        </w:tc>
        <w:tc>
          <w:tcPr>
            <w:tcW w:w="2080" w:type="pct"/>
            <w:tcPrChange w:id="8716" w:author="Hannah McSorley" w:date="2020-08-05T02:53:00Z">
              <w:tcPr>
                <w:tcW w:w="0" w:type="auto"/>
                <w:gridSpan w:val="2"/>
              </w:tcPr>
            </w:tcPrChange>
          </w:tcPr>
          <w:p w14:paraId="063A77C1" w14:textId="77777777" w:rsidR="00D3555D" w:rsidRPr="0092418A" w:rsidRDefault="005D6F31">
            <w:pPr>
              <w:spacing w:line="276" w:lineRule="auto"/>
              <w:jc w:val="right"/>
              <w:rPr>
                <w:moveTo w:id="8717" w:author="Hannah McSorley" w:date="2020-08-05T02:53:00Z"/>
                <w:rFonts w:asciiTheme="minorHAnsi" w:hAnsiTheme="minorHAnsi"/>
                <w:rPrChange w:id="8718" w:author="Hannah McSorley" w:date="2020-08-05T02:53:00Z">
                  <w:rPr>
                    <w:moveTo w:id="8719" w:author="Hannah McSorley" w:date="2020-08-05T02:53:00Z"/>
                    <w:rFonts w:asciiTheme="minorHAnsi" w:hAnsiTheme="minorHAnsi"/>
                    <w:sz w:val="22"/>
                  </w:rPr>
                </w:rPrChange>
              </w:rPr>
              <w:pPrChange w:id="8720" w:author="Hannah McSorley" w:date="2020-08-05T02:53:00Z">
                <w:pPr>
                  <w:spacing w:line="240" w:lineRule="auto"/>
                  <w:jc w:val="right"/>
                </w:pPr>
              </w:pPrChange>
            </w:pPr>
            <w:moveTo w:id="8721" w:author="Hannah McSorley" w:date="2020-08-05T02:53:00Z">
              <w:r w:rsidRPr="0092418A">
                <w:rPr>
                  <w:rFonts w:asciiTheme="minorHAnsi" w:hAnsiTheme="minorHAnsi"/>
                  <w:rPrChange w:id="8722" w:author="Hannah McSorley" w:date="2020-08-05T02:53:00Z">
                    <w:rPr>
                      <w:rFonts w:asciiTheme="minorHAnsi" w:hAnsiTheme="minorHAnsi"/>
                      <w:sz w:val="22"/>
                    </w:rPr>
                  </w:rPrChange>
                </w:rPr>
                <w:t>0.941</w:t>
              </w:r>
            </w:moveTo>
          </w:p>
        </w:tc>
      </w:tr>
      <w:tr w:rsidR="00717B93" w:rsidRPr="0092418A" w14:paraId="270FCA4D" w14:textId="77777777" w:rsidTr="0092418A">
        <w:tc>
          <w:tcPr>
            <w:tcW w:w="815" w:type="pct"/>
            <w:tcBorders>
              <w:bottom w:val="single" w:sz="4" w:space="0" w:color="auto"/>
            </w:tcBorders>
            <w:shd w:val="clear" w:color="auto" w:fill="F2F2F2" w:themeFill="background1" w:themeFillShade="F2"/>
          </w:tcPr>
          <w:p w14:paraId="7D3CE8EC" w14:textId="77777777" w:rsidR="00D3555D" w:rsidRPr="0092418A" w:rsidRDefault="005D6F31">
            <w:pPr>
              <w:spacing w:line="276" w:lineRule="auto"/>
              <w:rPr>
                <w:moveTo w:id="8723" w:author="Hannah McSorley" w:date="2020-08-05T02:53:00Z"/>
                <w:rFonts w:asciiTheme="minorHAnsi" w:hAnsiTheme="minorHAnsi"/>
                <w:rPrChange w:id="8724" w:author="Hannah McSorley" w:date="2020-08-05T02:53:00Z">
                  <w:rPr>
                    <w:moveTo w:id="8725" w:author="Hannah McSorley" w:date="2020-08-05T02:53:00Z"/>
                    <w:rFonts w:asciiTheme="minorHAnsi" w:hAnsiTheme="minorHAnsi"/>
                    <w:sz w:val="22"/>
                  </w:rPr>
                </w:rPrChange>
              </w:rPr>
              <w:pPrChange w:id="8726" w:author="Hannah McSorley" w:date="2020-08-05T02:53:00Z">
                <w:pPr>
                  <w:spacing w:line="240" w:lineRule="auto"/>
                </w:pPr>
              </w:pPrChange>
            </w:pPr>
            <w:moveTo w:id="8727" w:author="Hannah McSorley" w:date="2020-08-05T02:53:00Z">
              <w:r w:rsidRPr="0092418A">
                <w:rPr>
                  <w:rFonts w:asciiTheme="minorHAnsi" w:hAnsiTheme="minorHAnsi"/>
                  <w:rPrChange w:id="8728" w:author="Hannah McSorley" w:date="2020-08-05T02:53:00Z">
                    <w:rPr>
                      <w:rFonts w:asciiTheme="minorHAnsi" w:hAnsiTheme="minorHAnsi"/>
                      <w:sz w:val="22"/>
                    </w:rPr>
                  </w:rPrChange>
                </w:rPr>
                <w:t>all sites</w:t>
              </w:r>
            </w:moveTo>
          </w:p>
        </w:tc>
        <w:tc>
          <w:tcPr>
            <w:tcW w:w="2106" w:type="pct"/>
            <w:tcBorders>
              <w:bottom w:val="single" w:sz="4" w:space="0" w:color="auto"/>
            </w:tcBorders>
            <w:shd w:val="clear" w:color="auto" w:fill="F2F2F2" w:themeFill="background1" w:themeFillShade="F2"/>
          </w:tcPr>
          <w:p w14:paraId="24C09827" w14:textId="77777777" w:rsidR="00D3555D" w:rsidRPr="0092418A" w:rsidRDefault="005D6F31">
            <w:pPr>
              <w:spacing w:line="276" w:lineRule="auto"/>
              <w:jc w:val="right"/>
              <w:rPr>
                <w:moveTo w:id="8729" w:author="Hannah McSorley" w:date="2020-08-05T02:53:00Z"/>
                <w:rFonts w:asciiTheme="minorHAnsi" w:hAnsiTheme="minorHAnsi"/>
                <w:rPrChange w:id="8730" w:author="Hannah McSorley" w:date="2020-08-05T02:53:00Z">
                  <w:rPr>
                    <w:moveTo w:id="8731" w:author="Hannah McSorley" w:date="2020-08-05T02:53:00Z"/>
                    <w:rFonts w:asciiTheme="minorHAnsi" w:hAnsiTheme="minorHAnsi"/>
                    <w:sz w:val="22"/>
                  </w:rPr>
                </w:rPrChange>
              </w:rPr>
              <w:pPrChange w:id="8732" w:author="Hannah McSorley" w:date="2020-08-05T02:53:00Z">
                <w:pPr>
                  <w:spacing w:line="240" w:lineRule="auto"/>
                  <w:jc w:val="right"/>
                </w:pPr>
              </w:pPrChange>
            </w:pPr>
            <w:moveTo w:id="8733" w:author="Hannah McSorley" w:date="2020-08-05T02:53:00Z">
              <w:r w:rsidRPr="0092418A">
                <w:rPr>
                  <w:rFonts w:asciiTheme="minorHAnsi" w:hAnsiTheme="minorHAnsi"/>
                  <w:rPrChange w:id="8734" w:author="Hannah McSorley" w:date="2020-08-05T02:53:00Z">
                    <w:rPr>
                      <w:rFonts w:asciiTheme="minorHAnsi" w:hAnsiTheme="minorHAnsi"/>
                      <w:sz w:val="22"/>
                    </w:rPr>
                  </w:rPrChange>
                </w:rPr>
                <w:t>0.789</w:t>
              </w:r>
            </w:moveTo>
          </w:p>
        </w:tc>
        <w:tc>
          <w:tcPr>
            <w:tcW w:w="2080" w:type="pct"/>
            <w:tcBorders>
              <w:bottom w:val="single" w:sz="4" w:space="0" w:color="auto"/>
            </w:tcBorders>
            <w:shd w:val="clear" w:color="auto" w:fill="F2F2F2" w:themeFill="background1" w:themeFillShade="F2"/>
          </w:tcPr>
          <w:p w14:paraId="0B99D1BC" w14:textId="77777777" w:rsidR="00D3555D" w:rsidRPr="0092418A" w:rsidRDefault="005D6F31">
            <w:pPr>
              <w:spacing w:line="276" w:lineRule="auto"/>
              <w:jc w:val="right"/>
              <w:rPr>
                <w:moveTo w:id="8735" w:author="Hannah McSorley" w:date="2020-08-05T02:53:00Z"/>
                <w:rFonts w:asciiTheme="minorHAnsi" w:hAnsiTheme="minorHAnsi"/>
                <w:rPrChange w:id="8736" w:author="Hannah McSorley" w:date="2020-08-05T02:53:00Z">
                  <w:rPr>
                    <w:moveTo w:id="8737" w:author="Hannah McSorley" w:date="2020-08-05T02:53:00Z"/>
                    <w:rFonts w:asciiTheme="minorHAnsi" w:hAnsiTheme="minorHAnsi"/>
                    <w:sz w:val="22"/>
                  </w:rPr>
                </w:rPrChange>
              </w:rPr>
              <w:pPrChange w:id="8738" w:author="Hannah McSorley" w:date="2020-08-05T02:53:00Z">
                <w:pPr>
                  <w:spacing w:line="240" w:lineRule="auto"/>
                  <w:jc w:val="right"/>
                </w:pPr>
              </w:pPrChange>
            </w:pPr>
            <w:moveTo w:id="8739" w:author="Hannah McSorley" w:date="2020-08-05T02:53:00Z">
              <w:r w:rsidRPr="0092418A">
                <w:rPr>
                  <w:rFonts w:asciiTheme="minorHAnsi" w:hAnsiTheme="minorHAnsi"/>
                  <w:rPrChange w:id="8740" w:author="Hannah McSorley" w:date="2020-08-05T02:53:00Z">
                    <w:rPr>
                      <w:rFonts w:asciiTheme="minorHAnsi" w:hAnsiTheme="minorHAnsi"/>
                      <w:sz w:val="22"/>
                    </w:rPr>
                  </w:rPrChange>
                </w:rPr>
                <w:t>0.825</w:t>
              </w:r>
            </w:moveTo>
          </w:p>
        </w:tc>
      </w:tr>
    </w:tbl>
    <w:p w14:paraId="23D0BDDF" w14:textId="77777777" w:rsidR="00D3555D" w:rsidRDefault="005D6F31">
      <w:pPr>
        <w:rPr>
          <w:moveTo w:id="8741" w:author="Hannah McSorley" w:date="2020-08-05T02:53:00Z"/>
        </w:rPr>
      </w:pPr>
      <w:moveTo w:id="8742" w:author="Hannah McSorley" w:date="2020-08-05T02:53:00Z">
        <w:r>
          <w:t> </w:t>
        </w:r>
      </w:moveTo>
    </w:p>
    <w:moveToRangeEnd w:id="8585"/>
    <w:p w14:paraId="7E054C82" w14:textId="77777777" w:rsidR="00F77BDD" w:rsidRDefault="006D238B" w:rsidP="002F4A36">
      <w:pPr>
        <w:spacing w:line="240" w:lineRule="auto"/>
        <w:jc w:val="center"/>
        <w:rPr>
          <w:del w:id="8743" w:author="Hannah McSorley" w:date="2020-08-05T02:53:00Z"/>
        </w:rPr>
      </w:pPr>
      <w:del w:id="8744" w:author="Hannah McSorley" w:date="2020-08-05T02:53:00Z">
        <w:r>
          <w:rPr>
            <w:noProof/>
            <w:lang w:val="en-CA" w:eastAsia="en-CA"/>
          </w:rPr>
          <w:drawing>
            <wp:inline distT="0" distB="0" distL="0" distR="0" wp14:anchorId="5431EE28" wp14:editId="1A8A5D95">
              <wp:extent cx="5554267" cy="5924550"/>
              <wp:effectExtent l="0" t="0" r="8890" b="0"/>
              <wp:docPr id="209" name="Picture" descr="Figure 21: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55"/>
                      <a:stretch>
                        <a:fillRect/>
                      </a:stretch>
                    </pic:blipFill>
                    <pic:spPr bwMode="auto">
                      <a:xfrm>
                        <a:off x="0" y="0"/>
                        <a:ext cx="5559119" cy="5929726"/>
                      </a:xfrm>
                      <a:prstGeom prst="rect">
                        <a:avLst/>
                      </a:prstGeom>
                      <a:noFill/>
                      <a:ln w="9525">
                        <a:noFill/>
                        <a:headEnd/>
                        <a:tailEnd/>
                      </a:ln>
                    </pic:spPr>
                  </pic:pic>
                </a:graphicData>
              </a:graphic>
            </wp:inline>
          </w:drawing>
        </w:r>
      </w:del>
    </w:p>
    <w:p w14:paraId="1A10DBF2" w14:textId="2C5501C7" w:rsidR="00D3555D" w:rsidRDefault="006D238B">
      <w:pPr>
        <w:rPr>
          <w:ins w:id="8745" w:author="Hannah McSorley" w:date="2020-08-05T02:53:00Z"/>
        </w:rPr>
      </w:pPr>
      <w:del w:id="8746" w:author="Hannah McSorley" w:date="2020-08-05T02:53:00Z">
        <w:r>
          <w:delText>Figure 21</w:delText>
        </w:r>
      </w:del>
      <w:ins w:id="8747" w:author="Hannah McSorley" w:date="2020-08-05T02:53:00Z">
        <w:r w:rsidR="005D6F31">
          <w:t>Each of the six site’s samples showed majority, but not absolute, agreement in extremes of DOC-stage relationships. In general DOC concentrations were lowest at the beginning of events and increased with a rise in stage (Figure 28).</w:t>
        </w:r>
      </w:ins>
    </w:p>
    <w:p w14:paraId="13D294C7" w14:textId="77777777" w:rsidR="00D3555D" w:rsidRDefault="005D6F31">
      <w:pPr>
        <w:rPr>
          <w:ins w:id="8748" w:author="Hannah McSorley" w:date="2020-08-05T02:53:00Z"/>
        </w:rPr>
      </w:pPr>
      <w:ins w:id="8749" w:author="Hannah McSorley" w:date="2020-08-05T02:53:00Z">
        <w:r>
          <w:t> </w:t>
        </w:r>
      </w:ins>
    </w:p>
    <w:p w14:paraId="10A2632C" w14:textId="77777777" w:rsidR="00D3555D" w:rsidRPr="0092418A" w:rsidRDefault="005D6F31" w:rsidP="0092418A">
      <w:pPr>
        <w:spacing w:line="276" w:lineRule="auto"/>
        <w:rPr>
          <w:ins w:id="8750" w:author="Hannah McSorley" w:date="2020-08-05T02:53:00Z"/>
          <w:rFonts w:asciiTheme="minorHAnsi" w:hAnsiTheme="minorHAnsi" w:cstheme="minorHAnsi"/>
        </w:rPr>
      </w:pPr>
      <w:ins w:id="8751" w:author="Hannah McSorley" w:date="2020-08-05T02:53:00Z">
        <w:r w:rsidRPr="0092418A">
          <w:rPr>
            <w:rFonts w:asciiTheme="minorHAnsi" w:hAnsiTheme="minorHAnsi" w:cstheme="minorHAnsi"/>
            <w:noProof/>
            <w:lang w:val="en-CA" w:eastAsia="en-CA"/>
          </w:rPr>
          <w:lastRenderedPageBreak/>
          <w:drawing>
            <wp:inline distT="0" distB="0" distL="0" distR="0" wp14:anchorId="3A3CA276" wp14:editId="43316E3F">
              <wp:extent cx="5943600" cy="6339839"/>
              <wp:effectExtent l="0" t="0" r="0" b="0"/>
              <wp:docPr id="28" name="Picture" descr="Figure 2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55"/>
                      <a:stretch>
                        <a:fillRect/>
                      </a:stretch>
                    </pic:blipFill>
                    <pic:spPr bwMode="auto">
                      <a:xfrm>
                        <a:off x="0" y="0"/>
                        <a:ext cx="5943600" cy="6339839"/>
                      </a:xfrm>
                      <a:prstGeom prst="rect">
                        <a:avLst/>
                      </a:prstGeom>
                      <a:noFill/>
                      <a:ln w="9525">
                        <a:noFill/>
                        <a:headEnd/>
                        <a:tailEnd/>
                      </a:ln>
                    </pic:spPr>
                  </pic:pic>
                </a:graphicData>
              </a:graphic>
            </wp:inline>
          </w:drawing>
        </w:r>
      </w:ins>
    </w:p>
    <w:p w14:paraId="40C35066" w14:textId="77777777" w:rsidR="00D3555D" w:rsidRPr="0092418A" w:rsidRDefault="005D6F31">
      <w:pPr>
        <w:spacing w:line="276" w:lineRule="auto"/>
        <w:rPr>
          <w:rFonts w:asciiTheme="minorHAnsi" w:hAnsiTheme="minorHAnsi"/>
          <w:rPrChange w:id="8752" w:author="Hannah McSorley" w:date="2020-08-05T02:53:00Z">
            <w:rPr/>
          </w:rPrChange>
        </w:rPr>
        <w:pPrChange w:id="8753" w:author="Hannah McSorley" w:date="2020-08-05T02:53:00Z">
          <w:pPr>
            <w:spacing w:line="240" w:lineRule="auto"/>
          </w:pPr>
        </w:pPrChange>
      </w:pPr>
      <w:ins w:id="8754" w:author="Hannah McSorley" w:date="2020-08-05T02:53:00Z">
        <w:r w:rsidRPr="0092418A">
          <w:rPr>
            <w:rFonts w:asciiTheme="minorHAnsi" w:hAnsiTheme="minorHAnsi" w:cstheme="minorHAnsi"/>
          </w:rPr>
          <w:t>Figure 28</w:t>
        </w:r>
      </w:ins>
      <w:r w:rsidRPr="0092418A">
        <w:rPr>
          <w:rFonts w:asciiTheme="minorHAnsi" w:hAnsiTheme="minorHAnsi"/>
          <w:rPrChange w:id="8755" w:author="Hannah McSorley" w:date="2020-08-05T02:53:00Z">
            <w:rPr/>
          </w:rPrChange>
        </w:rPr>
        <w:t xml:space="preserve">:  </w:t>
      </w:r>
      <w:r w:rsidRPr="0092418A">
        <w:rPr>
          <w:rFonts w:asciiTheme="minorHAnsi" w:hAnsiTheme="minorHAnsi"/>
          <w:rPrChange w:id="8756" w:author="Hannah McSorley" w:date="2020-08-05T02:53:00Z">
            <w:rPr>
              <w:i/>
            </w:rPr>
          </w:rPrChange>
        </w:rPr>
        <w:t>Stage and samples collected, highlighting samples with maximum and minimum DOC concentrations for each rain event and collection period. Black vertical lines indicate a subset of samples that were assessed more closely.</w:t>
      </w:r>
    </w:p>
    <w:p w14:paraId="1FF0227D" w14:textId="77777777" w:rsidR="00D3555D" w:rsidRDefault="005D6F31">
      <w:r>
        <w:t> </w:t>
      </w:r>
    </w:p>
    <w:p w14:paraId="5A67C92F" w14:textId="4934E9EE" w:rsidR="00D3555D" w:rsidRDefault="005D6F31">
      <w:r>
        <w:t xml:space="preserve">Changes in DOC during events varied from a little more than 1% DOC change to nearly 100% change during event response (Table </w:t>
      </w:r>
      <w:del w:id="8757" w:author="Hannah McSorley" w:date="2020-08-05T02:53:00Z">
        <w:r w:rsidR="006D238B">
          <w:delText>18</w:delText>
        </w:r>
      </w:del>
      <w:ins w:id="8758" w:author="Hannah McSorley" w:date="2020-08-05T02:53:00Z">
        <w:r>
          <w:t>17</w:t>
        </w:r>
      </w:ins>
      <w:r>
        <w:t>).</w:t>
      </w:r>
    </w:p>
    <w:p w14:paraId="5A9DFD9E" w14:textId="77777777" w:rsidR="00D3555D" w:rsidRDefault="005D6F31">
      <w:pPr>
        <w:rPr>
          <w:ins w:id="8759" w:author="Hannah McSorley" w:date="2020-08-05T02:53:00Z"/>
        </w:rPr>
      </w:pPr>
      <w:ins w:id="8760" w:author="Hannah McSorley" w:date="2020-08-05T02:53:00Z">
        <w:r>
          <w:lastRenderedPageBreak/>
          <w:t> </w:t>
        </w:r>
      </w:ins>
    </w:p>
    <w:p w14:paraId="69121987" w14:textId="77777777" w:rsidR="00797D5D" w:rsidRDefault="00797D5D" w:rsidP="00797D5D">
      <w:pPr>
        <w:rPr>
          <w:color w:val="FF0000"/>
        </w:rPr>
      </w:pPr>
      <w:r w:rsidRPr="005461FA">
        <w:rPr>
          <w:color w:val="FF0000"/>
        </w:rPr>
        <w:t xml:space="preserve">Still to do: </w:t>
      </w:r>
    </w:p>
    <w:p w14:paraId="766A3F29" w14:textId="77777777" w:rsidR="00797D5D" w:rsidRPr="005461FA" w:rsidRDefault="00797D5D" w:rsidP="00797D5D">
      <w:pPr>
        <w:rPr>
          <w:color w:val="FF0000"/>
        </w:rPr>
      </w:pPr>
      <w:r w:rsidRPr="005461FA">
        <w:rPr>
          <w:color w:val="FF0000"/>
        </w:rPr>
        <w:t xml:space="preserve"> </w:t>
      </w:r>
      <w:r w:rsidRPr="005461FA">
        <w:rPr>
          <w:b/>
          <w:i/>
          <w:color w:val="FF0000"/>
        </w:rPr>
        <w:t xml:space="preserve">look at individual events and pull out interesting facts (during this event, DOC concentration tripled or doubled, </w:t>
      </w:r>
      <w:proofErr w:type="spellStart"/>
      <w:proofErr w:type="gramStart"/>
      <w:r w:rsidRPr="005461FA">
        <w:rPr>
          <w:b/>
          <w:i/>
          <w:color w:val="FF0000"/>
        </w:rPr>
        <w:t>etc</w:t>
      </w:r>
      <w:proofErr w:type="spellEnd"/>
      <w:r w:rsidRPr="005461FA">
        <w:rPr>
          <w:b/>
          <w:i/>
          <w:color w:val="FF0000"/>
        </w:rPr>
        <w:t>)…</w:t>
      </w:r>
      <w:proofErr w:type="gramEnd"/>
      <w:r w:rsidRPr="005461FA">
        <w:rPr>
          <w:b/>
          <w:i/>
          <w:color w:val="FF0000"/>
        </w:rPr>
        <w:t xml:space="preserve"> + differences among events</w:t>
      </w:r>
    </w:p>
    <w:p w14:paraId="736FC0D8" w14:textId="77777777" w:rsidR="00D3555D" w:rsidRDefault="005D6F31">
      <w:r>
        <w:t> </w:t>
      </w:r>
    </w:p>
    <w:p w14:paraId="21460280" w14:textId="4D9D54F6" w:rsidR="00D3555D" w:rsidRPr="0092418A" w:rsidRDefault="005D6F31">
      <w:pPr>
        <w:spacing w:line="276" w:lineRule="auto"/>
        <w:rPr>
          <w:rFonts w:asciiTheme="minorHAnsi" w:hAnsiTheme="minorHAnsi"/>
          <w:rPrChange w:id="8761" w:author="Hannah McSorley" w:date="2020-08-05T02:53:00Z">
            <w:rPr/>
          </w:rPrChange>
        </w:rPr>
        <w:pPrChange w:id="8762" w:author="Hannah McSorley" w:date="2020-08-05T02:53:00Z">
          <w:pPr>
            <w:spacing w:line="240" w:lineRule="auto"/>
          </w:pPr>
        </w:pPrChange>
      </w:pPr>
      <w:r w:rsidRPr="0092418A">
        <w:rPr>
          <w:rFonts w:asciiTheme="minorHAnsi" w:hAnsiTheme="minorHAnsi"/>
          <w:rPrChange w:id="8763" w:author="Hannah McSorley" w:date="2020-08-05T02:53:00Z">
            <w:rPr/>
          </w:rPrChange>
        </w:rPr>
        <w:t xml:space="preserve">Table </w:t>
      </w:r>
      <w:del w:id="8764" w:author="Hannah McSorley" w:date="2020-08-05T02:53:00Z">
        <w:r w:rsidR="006D238B">
          <w:delText>18</w:delText>
        </w:r>
      </w:del>
      <w:ins w:id="8765" w:author="Hannah McSorley" w:date="2020-08-05T02:53:00Z">
        <w:r w:rsidRPr="0092418A">
          <w:rPr>
            <w:rFonts w:asciiTheme="minorHAnsi" w:hAnsiTheme="minorHAnsi" w:cstheme="minorHAnsi"/>
          </w:rPr>
          <w:t>17</w:t>
        </w:r>
      </w:ins>
      <w:r w:rsidRPr="0092418A">
        <w:rPr>
          <w:rFonts w:asciiTheme="minorHAnsi" w:hAnsiTheme="minorHAnsi"/>
          <w:rPrChange w:id="8766" w:author="Hannah McSorley" w:date="2020-08-05T02:53:00Z">
            <w:rPr/>
          </w:rPrChange>
        </w:rPr>
        <w:t xml:space="preserve">: </w:t>
      </w:r>
      <w:r w:rsidRPr="0092418A">
        <w:rPr>
          <w:rFonts w:asciiTheme="minorHAnsi" w:hAnsiTheme="minorHAnsi"/>
          <w:rPrChange w:id="8767" w:author="Hannah McSorley" w:date="2020-08-05T02:53:00Z">
            <w:rPr>
              <w:i/>
            </w:rPr>
          </w:rPrChange>
        </w:rPr>
        <w:t xml:space="preserve">Summary of DOC </w:t>
      </w:r>
      <w:del w:id="8768" w:author="Hannah McSorley" w:date="2020-08-05T02:53:00Z">
        <w:r w:rsidR="006D238B">
          <w:rPr>
            <w:i/>
          </w:rPr>
          <w:delText>changes within stormflow response to precipitation events across</w:delText>
        </w:r>
      </w:del>
      <w:ins w:id="8769" w:author="Hannah McSorley" w:date="2020-08-05T02:53:00Z">
        <w:r w:rsidRPr="0092418A">
          <w:rPr>
            <w:rFonts w:asciiTheme="minorHAnsi" w:hAnsiTheme="minorHAnsi" w:cstheme="minorHAnsi"/>
          </w:rPr>
          <w:t>Changes Within Stormflow Response to Precipitation Events Across</w:t>
        </w:r>
      </w:ins>
      <w:r w:rsidRPr="0092418A">
        <w:rPr>
          <w:rFonts w:asciiTheme="minorHAnsi" w:hAnsiTheme="minorHAnsi"/>
          <w:rPrChange w:id="8770" w:author="Hannah McSorley" w:date="2020-08-05T02:53:00Z">
            <w:rPr>
              <w:i/>
            </w:rPr>
          </w:rPrChange>
        </w:rPr>
        <w:t xml:space="preserve"> the </w:t>
      </w:r>
      <w:del w:id="8771" w:author="Hannah McSorley" w:date="2020-08-05T02:53:00Z">
        <w:r w:rsidR="006D238B">
          <w:rPr>
            <w:i/>
          </w:rPr>
          <w:delText>LWSA (samples</w:delText>
        </w:r>
      </w:del>
      <w:ins w:id="8772" w:author="Hannah McSorley" w:date="2020-08-05T02:53:00Z">
        <w:r w:rsidRPr="0092418A">
          <w:rPr>
            <w:rFonts w:asciiTheme="minorHAnsi" w:hAnsiTheme="minorHAnsi" w:cstheme="minorHAnsi"/>
          </w:rPr>
          <w:t>Leech WSA (Samples</w:t>
        </w:r>
      </w:ins>
      <w:r w:rsidRPr="0092418A">
        <w:rPr>
          <w:rFonts w:asciiTheme="minorHAnsi" w:hAnsiTheme="minorHAnsi"/>
          <w:rPrChange w:id="8773" w:author="Hannah McSorley" w:date="2020-08-05T02:53:00Z">
            <w:rPr>
              <w:i/>
            </w:rPr>
          </w:rPrChange>
        </w:rPr>
        <w:t xml:space="preserve"> from </w:t>
      </w:r>
      <w:del w:id="8774" w:author="Hannah McSorley" w:date="2020-08-05T02:53:00Z">
        <w:r w:rsidR="006D238B">
          <w:rPr>
            <w:i/>
          </w:rPr>
          <w:delText xml:space="preserve">wet season </w:delText>
        </w:r>
        <w:commentRangeStart w:id="8775"/>
        <w:r w:rsidR="006D238B">
          <w:rPr>
            <w:i/>
          </w:rPr>
          <w:delText>only</w:delText>
        </w:r>
        <w:commentRangeEnd w:id="8775"/>
        <w:r w:rsidR="00F6786F">
          <w:rPr>
            <w:rStyle w:val="CommentReference"/>
          </w:rPr>
          <w:commentReference w:id="8775"/>
        </w:r>
      </w:del>
      <w:ins w:id="8776" w:author="Hannah McSorley" w:date="2020-08-05T02:53:00Z">
        <w:r w:rsidRPr="0092418A">
          <w:rPr>
            <w:rFonts w:asciiTheme="minorHAnsi" w:hAnsiTheme="minorHAnsi" w:cstheme="minorHAnsi"/>
          </w:rPr>
          <w:t>Wet Season Only</w:t>
        </w:r>
      </w:ins>
      <w:r w:rsidRPr="0092418A">
        <w:rPr>
          <w:rFonts w:asciiTheme="minorHAnsi" w:hAnsiTheme="minorHAnsi"/>
          <w:rPrChange w:id="8777" w:author="Hannah McSorley" w:date="2020-08-05T02:53:00Z">
            <w:rPr>
              <w:i/>
            </w:rPr>
          </w:rPrChange>
        </w:rPr>
        <w:t>).</w:t>
      </w:r>
    </w:p>
    <w:tbl>
      <w:tblPr>
        <w:tblW w:w="5000" w:type="pct"/>
        <w:tblLook w:val="07E0" w:firstRow="1" w:lastRow="1" w:firstColumn="1" w:lastColumn="1" w:noHBand="1" w:noVBand="1"/>
      </w:tblPr>
      <w:tblGrid>
        <w:gridCol w:w="1204"/>
        <w:gridCol w:w="1385"/>
        <w:gridCol w:w="1392"/>
        <w:gridCol w:w="1203"/>
        <w:gridCol w:w="1093"/>
        <w:gridCol w:w="1549"/>
        <w:gridCol w:w="1534"/>
        <w:tblGridChange w:id="8778">
          <w:tblGrid>
            <w:gridCol w:w="1204"/>
            <w:gridCol w:w="1"/>
            <w:gridCol w:w="1377"/>
            <w:gridCol w:w="7"/>
            <w:gridCol w:w="1377"/>
            <w:gridCol w:w="15"/>
            <w:gridCol w:w="1186"/>
            <w:gridCol w:w="17"/>
            <w:gridCol w:w="1084"/>
            <w:gridCol w:w="9"/>
            <w:gridCol w:w="1545"/>
            <w:gridCol w:w="4"/>
            <w:gridCol w:w="1534"/>
          </w:tblGrid>
        </w:tblGridChange>
      </w:tblGrid>
      <w:tr w:rsidR="00666FAE" w14:paraId="47696CD8" w14:textId="77777777">
        <w:tc>
          <w:tcPr>
            <w:tcW w:w="0" w:type="auto"/>
            <w:vAlign w:val="bottom"/>
          </w:tcPr>
          <w:p w14:paraId="15DAAEDC" w14:textId="77777777" w:rsidR="00D3555D" w:rsidRPr="0092418A" w:rsidRDefault="005D6F31">
            <w:pPr>
              <w:spacing w:line="276" w:lineRule="auto"/>
              <w:rPr>
                <w:rFonts w:asciiTheme="minorHAnsi" w:hAnsiTheme="minorHAnsi"/>
                <w:b/>
                <w:sz w:val="22"/>
                <w:rPrChange w:id="8779" w:author="Hannah McSorley" w:date="2020-08-05T02:53:00Z">
                  <w:rPr>
                    <w:rFonts w:asciiTheme="minorHAnsi" w:hAnsiTheme="minorHAnsi"/>
                    <w:sz w:val="22"/>
                  </w:rPr>
                </w:rPrChange>
              </w:rPr>
              <w:pPrChange w:id="8780" w:author="Hannah McSorley" w:date="2020-08-05T02:53:00Z">
                <w:pPr>
                  <w:spacing w:line="240" w:lineRule="auto"/>
                </w:pPr>
              </w:pPrChange>
            </w:pPr>
            <w:r w:rsidRPr="0092418A">
              <w:rPr>
                <w:rFonts w:asciiTheme="minorHAnsi" w:hAnsiTheme="minorHAnsi"/>
                <w:b/>
                <w:sz w:val="22"/>
                <w:rPrChange w:id="8781" w:author="Hannah McSorley" w:date="2020-08-05T02:53:00Z">
                  <w:rPr>
                    <w:rFonts w:asciiTheme="minorHAnsi" w:hAnsiTheme="minorHAnsi"/>
                    <w:sz w:val="22"/>
                  </w:rPr>
                </w:rPrChange>
              </w:rPr>
              <w:t>site</w:t>
            </w:r>
          </w:p>
        </w:tc>
        <w:tc>
          <w:tcPr>
            <w:tcW w:w="0" w:type="auto"/>
            <w:vAlign w:val="bottom"/>
          </w:tcPr>
          <w:p w14:paraId="0172F6E8" w14:textId="77777777" w:rsidR="00D3555D" w:rsidRPr="0092418A" w:rsidRDefault="005D6F31">
            <w:pPr>
              <w:spacing w:line="276" w:lineRule="auto"/>
              <w:jc w:val="right"/>
              <w:rPr>
                <w:rFonts w:asciiTheme="minorHAnsi" w:hAnsiTheme="minorHAnsi"/>
                <w:b/>
                <w:sz w:val="22"/>
                <w:rPrChange w:id="8782" w:author="Hannah McSorley" w:date="2020-08-05T02:53:00Z">
                  <w:rPr>
                    <w:rFonts w:asciiTheme="minorHAnsi" w:hAnsiTheme="minorHAnsi"/>
                    <w:sz w:val="22"/>
                  </w:rPr>
                </w:rPrChange>
              </w:rPr>
              <w:pPrChange w:id="8783" w:author="Hannah McSorley" w:date="2020-08-05T02:53:00Z">
                <w:pPr>
                  <w:spacing w:line="240" w:lineRule="auto"/>
                  <w:jc w:val="right"/>
                </w:pPr>
              </w:pPrChange>
            </w:pPr>
            <w:r w:rsidRPr="0092418A">
              <w:rPr>
                <w:rFonts w:asciiTheme="minorHAnsi" w:hAnsiTheme="minorHAnsi"/>
                <w:b/>
                <w:sz w:val="22"/>
                <w:rPrChange w:id="8784" w:author="Hannah McSorley" w:date="2020-08-05T02:53:00Z">
                  <w:rPr>
                    <w:rFonts w:asciiTheme="minorHAnsi" w:hAnsiTheme="minorHAnsi"/>
                    <w:sz w:val="22"/>
                  </w:rPr>
                </w:rPrChange>
              </w:rPr>
              <w:t>lowest DOC in stormflow (mg/L)</w:t>
            </w:r>
          </w:p>
        </w:tc>
        <w:tc>
          <w:tcPr>
            <w:tcW w:w="0" w:type="auto"/>
            <w:vAlign w:val="bottom"/>
          </w:tcPr>
          <w:p w14:paraId="3276D29C" w14:textId="77777777" w:rsidR="00D3555D" w:rsidRPr="0092418A" w:rsidRDefault="005D6F31">
            <w:pPr>
              <w:spacing w:line="276" w:lineRule="auto"/>
              <w:jc w:val="right"/>
              <w:rPr>
                <w:rFonts w:asciiTheme="minorHAnsi" w:hAnsiTheme="minorHAnsi"/>
                <w:b/>
                <w:sz w:val="22"/>
                <w:rPrChange w:id="8785" w:author="Hannah McSorley" w:date="2020-08-05T02:53:00Z">
                  <w:rPr>
                    <w:rFonts w:asciiTheme="minorHAnsi" w:hAnsiTheme="minorHAnsi"/>
                    <w:sz w:val="22"/>
                  </w:rPr>
                </w:rPrChange>
              </w:rPr>
              <w:pPrChange w:id="8786" w:author="Hannah McSorley" w:date="2020-08-05T02:53:00Z">
                <w:pPr>
                  <w:spacing w:line="240" w:lineRule="auto"/>
                  <w:jc w:val="right"/>
                </w:pPr>
              </w:pPrChange>
            </w:pPr>
            <w:r w:rsidRPr="0092418A">
              <w:rPr>
                <w:rFonts w:asciiTheme="minorHAnsi" w:hAnsiTheme="minorHAnsi"/>
                <w:b/>
                <w:sz w:val="22"/>
                <w:rPrChange w:id="8787" w:author="Hannah McSorley" w:date="2020-08-05T02:53:00Z">
                  <w:rPr>
                    <w:rFonts w:asciiTheme="minorHAnsi" w:hAnsiTheme="minorHAnsi"/>
                    <w:sz w:val="22"/>
                  </w:rPr>
                </w:rPrChange>
              </w:rPr>
              <w:t>highest DOC in stormflow (mg/L)</w:t>
            </w:r>
          </w:p>
        </w:tc>
        <w:tc>
          <w:tcPr>
            <w:tcW w:w="0" w:type="auto"/>
            <w:vAlign w:val="bottom"/>
          </w:tcPr>
          <w:p w14:paraId="137A8A96" w14:textId="77777777" w:rsidR="00D3555D" w:rsidRPr="0092418A" w:rsidRDefault="005D6F31">
            <w:pPr>
              <w:spacing w:line="276" w:lineRule="auto"/>
              <w:jc w:val="right"/>
              <w:rPr>
                <w:rFonts w:asciiTheme="minorHAnsi" w:hAnsiTheme="minorHAnsi"/>
                <w:b/>
                <w:sz w:val="22"/>
                <w:rPrChange w:id="8788" w:author="Hannah McSorley" w:date="2020-08-05T02:53:00Z">
                  <w:rPr>
                    <w:rFonts w:asciiTheme="minorHAnsi" w:hAnsiTheme="minorHAnsi"/>
                    <w:sz w:val="22"/>
                  </w:rPr>
                </w:rPrChange>
              </w:rPr>
              <w:pPrChange w:id="8789" w:author="Hannah McSorley" w:date="2020-08-05T02:53:00Z">
                <w:pPr>
                  <w:spacing w:line="240" w:lineRule="auto"/>
                  <w:jc w:val="right"/>
                </w:pPr>
              </w:pPrChange>
            </w:pPr>
            <w:r w:rsidRPr="0092418A">
              <w:rPr>
                <w:rFonts w:asciiTheme="minorHAnsi" w:hAnsiTheme="minorHAnsi"/>
                <w:b/>
                <w:sz w:val="22"/>
                <w:rPrChange w:id="8790" w:author="Hannah McSorley" w:date="2020-08-05T02:53:00Z">
                  <w:rPr>
                    <w:rFonts w:asciiTheme="minorHAnsi" w:hAnsiTheme="minorHAnsi"/>
                    <w:sz w:val="22"/>
                  </w:rPr>
                </w:rPrChange>
              </w:rPr>
              <w:t>smallest change in DOC (mg/L)</w:t>
            </w:r>
          </w:p>
        </w:tc>
        <w:tc>
          <w:tcPr>
            <w:tcW w:w="0" w:type="auto"/>
            <w:vAlign w:val="bottom"/>
          </w:tcPr>
          <w:p w14:paraId="5F234849" w14:textId="77777777" w:rsidR="00D3555D" w:rsidRPr="0092418A" w:rsidRDefault="005D6F31">
            <w:pPr>
              <w:spacing w:line="276" w:lineRule="auto"/>
              <w:jc w:val="right"/>
              <w:rPr>
                <w:rFonts w:asciiTheme="minorHAnsi" w:hAnsiTheme="minorHAnsi"/>
                <w:b/>
                <w:sz w:val="22"/>
                <w:rPrChange w:id="8791" w:author="Hannah McSorley" w:date="2020-08-05T02:53:00Z">
                  <w:rPr>
                    <w:rFonts w:asciiTheme="minorHAnsi" w:hAnsiTheme="minorHAnsi"/>
                    <w:sz w:val="22"/>
                  </w:rPr>
                </w:rPrChange>
              </w:rPr>
              <w:pPrChange w:id="8792" w:author="Hannah McSorley" w:date="2020-08-05T02:53:00Z">
                <w:pPr>
                  <w:spacing w:line="240" w:lineRule="auto"/>
                  <w:jc w:val="right"/>
                </w:pPr>
              </w:pPrChange>
            </w:pPr>
            <w:r w:rsidRPr="0092418A">
              <w:rPr>
                <w:rFonts w:asciiTheme="minorHAnsi" w:hAnsiTheme="minorHAnsi"/>
                <w:b/>
                <w:sz w:val="22"/>
                <w:rPrChange w:id="8793" w:author="Hannah McSorley" w:date="2020-08-05T02:53:00Z">
                  <w:rPr>
                    <w:rFonts w:asciiTheme="minorHAnsi" w:hAnsiTheme="minorHAnsi"/>
                    <w:sz w:val="22"/>
                  </w:rPr>
                </w:rPrChange>
              </w:rPr>
              <w:t>largest change in DOC (mg/L)</w:t>
            </w:r>
          </w:p>
        </w:tc>
        <w:tc>
          <w:tcPr>
            <w:tcW w:w="0" w:type="auto"/>
            <w:vAlign w:val="bottom"/>
          </w:tcPr>
          <w:p w14:paraId="67990C05" w14:textId="77777777" w:rsidR="00D3555D" w:rsidRPr="0092418A" w:rsidRDefault="005D6F31">
            <w:pPr>
              <w:spacing w:line="276" w:lineRule="auto"/>
              <w:jc w:val="right"/>
              <w:rPr>
                <w:rFonts w:asciiTheme="minorHAnsi" w:hAnsiTheme="minorHAnsi"/>
                <w:b/>
                <w:sz w:val="22"/>
                <w:rPrChange w:id="8794" w:author="Hannah McSorley" w:date="2020-08-05T02:53:00Z">
                  <w:rPr>
                    <w:rFonts w:asciiTheme="minorHAnsi" w:hAnsiTheme="minorHAnsi"/>
                    <w:sz w:val="22"/>
                  </w:rPr>
                </w:rPrChange>
              </w:rPr>
              <w:pPrChange w:id="8795" w:author="Hannah McSorley" w:date="2020-08-05T02:53:00Z">
                <w:pPr>
                  <w:spacing w:line="240" w:lineRule="auto"/>
                  <w:jc w:val="right"/>
                </w:pPr>
              </w:pPrChange>
            </w:pPr>
            <w:r w:rsidRPr="0092418A">
              <w:rPr>
                <w:rFonts w:asciiTheme="minorHAnsi" w:hAnsiTheme="minorHAnsi"/>
                <w:b/>
                <w:sz w:val="22"/>
                <w:rPrChange w:id="8796" w:author="Hannah McSorley" w:date="2020-08-05T02:53:00Z">
                  <w:rPr>
                    <w:rFonts w:asciiTheme="minorHAnsi" w:hAnsiTheme="minorHAnsi"/>
                    <w:sz w:val="22"/>
                  </w:rPr>
                </w:rPrChange>
              </w:rPr>
              <w:t>smallest difference in DOC during stormflow (%)</w:t>
            </w:r>
          </w:p>
        </w:tc>
        <w:tc>
          <w:tcPr>
            <w:tcW w:w="0" w:type="auto"/>
            <w:vAlign w:val="bottom"/>
          </w:tcPr>
          <w:p w14:paraId="756F08C2" w14:textId="77777777" w:rsidR="00D3555D" w:rsidRPr="0092418A" w:rsidRDefault="005D6F31">
            <w:pPr>
              <w:spacing w:line="276" w:lineRule="auto"/>
              <w:jc w:val="right"/>
              <w:rPr>
                <w:rFonts w:asciiTheme="minorHAnsi" w:hAnsiTheme="minorHAnsi"/>
                <w:b/>
                <w:sz w:val="22"/>
                <w:rPrChange w:id="8797" w:author="Hannah McSorley" w:date="2020-08-05T02:53:00Z">
                  <w:rPr>
                    <w:rFonts w:asciiTheme="minorHAnsi" w:hAnsiTheme="minorHAnsi"/>
                    <w:sz w:val="22"/>
                  </w:rPr>
                </w:rPrChange>
              </w:rPr>
              <w:pPrChange w:id="8798" w:author="Hannah McSorley" w:date="2020-08-05T02:53:00Z">
                <w:pPr>
                  <w:spacing w:line="240" w:lineRule="auto"/>
                  <w:jc w:val="right"/>
                </w:pPr>
              </w:pPrChange>
            </w:pPr>
            <w:r w:rsidRPr="0092418A">
              <w:rPr>
                <w:rFonts w:asciiTheme="minorHAnsi" w:hAnsiTheme="minorHAnsi"/>
                <w:b/>
                <w:sz w:val="22"/>
                <w:rPrChange w:id="8799" w:author="Hannah McSorley" w:date="2020-08-05T02:53:00Z">
                  <w:rPr>
                    <w:rFonts w:asciiTheme="minorHAnsi" w:hAnsiTheme="minorHAnsi"/>
                    <w:sz w:val="22"/>
                  </w:rPr>
                </w:rPrChange>
              </w:rPr>
              <w:t>largest difference in DOC during stormflow (%)</w:t>
            </w:r>
          </w:p>
        </w:tc>
      </w:tr>
      <w:tr w:rsidR="00717B93" w:rsidRPr="0092418A" w14:paraId="28534940" w14:textId="77777777" w:rsidTr="0092418A">
        <w:tc>
          <w:tcPr>
            <w:tcW w:w="0" w:type="auto"/>
            <w:shd w:val="clear" w:color="auto" w:fill="F2F2F2" w:themeFill="background1" w:themeFillShade="F2"/>
          </w:tcPr>
          <w:p w14:paraId="5DCBEFF9" w14:textId="77777777" w:rsidR="00D3555D" w:rsidRPr="0092418A" w:rsidRDefault="005D6F31">
            <w:pPr>
              <w:spacing w:line="276" w:lineRule="auto"/>
              <w:rPr>
                <w:rFonts w:asciiTheme="minorHAnsi" w:hAnsiTheme="minorHAnsi" w:cstheme="minorHAnsi"/>
                <w:sz w:val="22"/>
                <w:szCs w:val="22"/>
              </w:rPr>
              <w:pPrChange w:id="8800" w:author="Hannah McSorley" w:date="2020-08-05T02:53:00Z">
                <w:pPr>
                  <w:spacing w:line="240" w:lineRule="auto"/>
                </w:pPr>
              </w:pPrChange>
            </w:pPr>
            <w:r w:rsidRPr="0092418A">
              <w:rPr>
                <w:rFonts w:asciiTheme="minorHAnsi" w:hAnsiTheme="minorHAnsi" w:cstheme="minorHAnsi"/>
                <w:sz w:val="22"/>
                <w:szCs w:val="22"/>
              </w:rPr>
              <w:t>Weeks</w:t>
            </w:r>
          </w:p>
        </w:tc>
        <w:tc>
          <w:tcPr>
            <w:tcW w:w="0" w:type="auto"/>
            <w:shd w:val="clear" w:color="auto" w:fill="F2F2F2" w:themeFill="background1" w:themeFillShade="F2"/>
          </w:tcPr>
          <w:p w14:paraId="73C20B74" w14:textId="77777777" w:rsidR="00D3555D" w:rsidRPr="0092418A" w:rsidRDefault="005D6F31">
            <w:pPr>
              <w:spacing w:line="276" w:lineRule="auto"/>
              <w:jc w:val="right"/>
              <w:rPr>
                <w:rFonts w:asciiTheme="minorHAnsi" w:hAnsiTheme="minorHAnsi" w:cstheme="minorHAnsi"/>
                <w:sz w:val="22"/>
                <w:szCs w:val="22"/>
              </w:rPr>
              <w:pPrChange w:id="8801" w:author="Hannah McSorley" w:date="2020-08-05T02:53:00Z">
                <w:pPr>
                  <w:spacing w:line="240" w:lineRule="auto"/>
                  <w:jc w:val="right"/>
                </w:pPr>
              </w:pPrChange>
            </w:pPr>
            <w:r w:rsidRPr="0092418A">
              <w:rPr>
                <w:rFonts w:asciiTheme="minorHAnsi" w:hAnsiTheme="minorHAnsi" w:cstheme="minorHAnsi"/>
                <w:sz w:val="22"/>
                <w:szCs w:val="22"/>
              </w:rPr>
              <w:t>6.1</w:t>
            </w:r>
          </w:p>
        </w:tc>
        <w:tc>
          <w:tcPr>
            <w:tcW w:w="0" w:type="auto"/>
            <w:shd w:val="clear" w:color="auto" w:fill="F2F2F2" w:themeFill="background1" w:themeFillShade="F2"/>
          </w:tcPr>
          <w:p w14:paraId="763E65D6" w14:textId="77777777" w:rsidR="00D3555D" w:rsidRPr="0092418A" w:rsidRDefault="005D6F31">
            <w:pPr>
              <w:spacing w:line="276" w:lineRule="auto"/>
              <w:jc w:val="right"/>
              <w:rPr>
                <w:rFonts w:asciiTheme="minorHAnsi" w:hAnsiTheme="minorHAnsi" w:cstheme="minorHAnsi"/>
                <w:sz w:val="22"/>
                <w:szCs w:val="22"/>
              </w:rPr>
              <w:pPrChange w:id="8802" w:author="Hannah McSorley" w:date="2020-08-05T02:53:00Z">
                <w:pPr>
                  <w:spacing w:line="240" w:lineRule="auto"/>
                  <w:jc w:val="right"/>
                </w:pPr>
              </w:pPrChange>
            </w:pPr>
            <w:r w:rsidRPr="0092418A">
              <w:rPr>
                <w:rFonts w:asciiTheme="minorHAnsi" w:hAnsiTheme="minorHAnsi" w:cstheme="minorHAnsi"/>
                <w:sz w:val="22"/>
                <w:szCs w:val="22"/>
              </w:rPr>
              <w:t>16.1</w:t>
            </w:r>
          </w:p>
        </w:tc>
        <w:tc>
          <w:tcPr>
            <w:tcW w:w="0" w:type="auto"/>
            <w:shd w:val="clear" w:color="auto" w:fill="F2F2F2" w:themeFill="background1" w:themeFillShade="F2"/>
          </w:tcPr>
          <w:p w14:paraId="52D5B6F5" w14:textId="77777777" w:rsidR="00D3555D" w:rsidRPr="0092418A" w:rsidRDefault="005D6F31">
            <w:pPr>
              <w:spacing w:line="276" w:lineRule="auto"/>
              <w:jc w:val="right"/>
              <w:rPr>
                <w:rFonts w:asciiTheme="minorHAnsi" w:hAnsiTheme="minorHAnsi" w:cstheme="minorHAnsi"/>
                <w:sz w:val="22"/>
                <w:szCs w:val="22"/>
              </w:rPr>
              <w:pPrChange w:id="8803" w:author="Hannah McSorley" w:date="2020-08-05T02:53:00Z">
                <w:pPr>
                  <w:spacing w:line="240" w:lineRule="auto"/>
                  <w:jc w:val="right"/>
                </w:pPr>
              </w:pPrChange>
            </w:pPr>
            <w:r w:rsidRPr="0092418A">
              <w:rPr>
                <w:rFonts w:asciiTheme="minorHAnsi" w:hAnsiTheme="minorHAnsi" w:cstheme="minorHAnsi"/>
                <w:sz w:val="22"/>
                <w:szCs w:val="22"/>
              </w:rPr>
              <w:t>1.0</w:t>
            </w:r>
          </w:p>
        </w:tc>
        <w:tc>
          <w:tcPr>
            <w:tcW w:w="0" w:type="auto"/>
            <w:shd w:val="clear" w:color="auto" w:fill="F2F2F2" w:themeFill="background1" w:themeFillShade="F2"/>
          </w:tcPr>
          <w:p w14:paraId="6BD8A45A" w14:textId="77777777" w:rsidR="00D3555D" w:rsidRPr="0092418A" w:rsidRDefault="005D6F31">
            <w:pPr>
              <w:spacing w:line="276" w:lineRule="auto"/>
              <w:jc w:val="right"/>
              <w:rPr>
                <w:rFonts w:asciiTheme="minorHAnsi" w:hAnsiTheme="minorHAnsi" w:cstheme="minorHAnsi"/>
                <w:sz w:val="22"/>
                <w:szCs w:val="22"/>
              </w:rPr>
              <w:pPrChange w:id="8804" w:author="Hannah McSorley" w:date="2020-08-05T02:53:00Z">
                <w:pPr>
                  <w:spacing w:line="240" w:lineRule="auto"/>
                  <w:jc w:val="right"/>
                </w:pPr>
              </w:pPrChange>
            </w:pPr>
            <w:r w:rsidRPr="0092418A">
              <w:rPr>
                <w:rFonts w:asciiTheme="minorHAnsi" w:hAnsiTheme="minorHAnsi" w:cstheme="minorHAnsi"/>
                <w:sz w:val="22"/>
                <w:szCs w:val="22"/>
              </w:rPr>
              <w:t>6.4</w:t>
            </w:r>
          </w:p>
        </w:tc>
        <w:tc>
          <w:tcPr>
            <w:tcW w:w="0" w:type="auto"/>
            <w:shd w:val="clear" w:color="auto" w:fill="F2F2F2" w:themeFill="background1" w:themeFillShade="F2"/>
          </w:tcPr>
          <w:p w14:paraId="7125F83E" w14:textId="77777777" w:rsidR="00D3555D" w:rsidRPr="0092418A" w:rsidRDefault="005D6F31">
            <w:pPr>
              <w:spacing w:line="276" w:lineRule="auto"/>
              <w:jc w:val="right"/>
              <w:rPr>
                <w:rFonts w:asciiTheme="minorHAnsi" w:hAnsiTheme="minorHAnsi" w:cstheme="minorHAnsi"/>
                <w:sz w:val="22"/>
                <w:szCs w:val="22"/>
              </w:rPr>
              <w:pPrChange w:id="8805" w:author="Hannah McSorley" w:date="2020-08-05T02:53:00Z">
                <w:pPr>
                  <w:spacing w:line="240" w:lineRule="auto"/>
                  <w:jc w:val="right"/>
                </w:pPr>
              </w:pPrChange>
            </w:pPr>
            <w:r w:rsidRPr="0092418A">
              <w:rPr>
                <w:rFonts w:asciiTheme="minorHAnsi" w:hAnsiTheme="minorHAnsi" w:cstheme="minorHAnsi"/>
                <w:sz w:val="22"/>
                <w:szCs w:val="22"/>
              </w:rPr>
              <w:t>9.6</w:t>
            </w:r>
          </w:p>
        </w:tc>
        <w:tc>
          <w:tcPr>
            <w:tcW w:w="0" w:type="auto"/>
            <w:shd w:val="clear" w:color="auto" w:fill="F2F2F2" w:themeFill="background1" w:themeFillShade="F2"/>
          </w:tcPr>
          <w:p w14:paraId="58B163EC" w14:textId="77777777" w:rsidR="00D3555D" w:rsidRPr="0092418A" w:rsidRDefault="005D6F31">
            <w:pPr>
              <w:spacing w:line="276" w:lineRule="auto"/>
              <w:jc w:val="right"/>
              <w:rPr>
                <w:rFonts w:asciiTheme="minorHAnsi" w:hAnsiTheme="minorHAnsi" w:cstheme="minorHAnsi"/>
                <w:sz w:val="22"/>
                <w:szCs w:val="22"/>
              </w:rPr>
              <w:pPrChange w:id="8806" w:author="Hannah McSorley" w:date="2020-08-05T02:53:00Z">
                <w:pPr>
                  <w:spacing w:line="240" w:lineRule="auto"/>
                  <w:jc w:val="right"/>
                </w:pPr>
              </w:pPrChange>
            </w:pPr>
            <w:r w:rsidRPr="0092418A">
              <w:rPr>
                <w:rFonts w:asciiTheme="minorHAnsi" w:hAnsiTheme="minorHAnsi" w:cstheme="minorHAnsi"/>
                <w:sz w:val="22"/>
                <w:szCs w:val="22"/>
              </w:rPr>
              <w:t>53.2</w:t>
            </w:r>
          </w:p>
        </w:tc>
      </w:tr>
      <w:tr w:rsidR="00D3555D" w:rsidRPr="0092418A" w14:paraId="5C43B6D8" w14:textId="77777777">
        <w:tc>
          <w:tcPr>
            <w:tcW w:w="0" w:type="auto"/>
          </w:tcPr>
          <w:p w14:paraId="1E2DE109" w14:textId="77777777" w:rsidR="00D3555D" w:rsidRPr="0092418A" w:rsidRDefault="005D6F31">
            <w:pPr>
              <w:spacing w:line="276" w:lineRule="auto"/>
              <w:rPr>
                <w:rFonts w:asciiTheme="minorHAnsi" w:hAnsiTheme="minorHAnsi" w:cstheme="minorHAnsi"/>
                <w:sz w:val="22"/>
                <w:szCs w:val="22"/>
              </w:rPr>
              <w:pPrChange w:id="8807" w:author="Hannah McSorley" w:date="2020-08-05T02:53:00Z">
                <w:pPr>
                  <w:spacing w:line="240" w:lineRule="auto"/>
                </w:pPr>
              </w:pPrChange>
            </w:pPr>
            <w:proofErr w:type="spellStart"/>
            <w:r w:rsidRPr="0092418A">
              <w:rPr>
                <w:rFonts w:asciiTheme="minorHAnsi" w:hAnsiTheme="minorHAnsi" w:cstheme="minorHAnsi"/>
                <w:sz w:val="22"/>
                <w:szCs w:val="22"/>
              </w:rPr>
              <w:t>ChrisCrk</w:t>
            </w:r>
            <w:proofErr w:type="spellEnd"/>
          </w:p>
        </w:tc>
        <w:tc>
          <w:tcPr>
            <w:tcW w:w="0" w:type="auto"/>
          </w:tcPr>
          <w:p w14:paraId="611EE65E" w14:textId="77777777" w:rsidR="00D3555D" w:rsidRPr="0092418A" w:rsidRDefault="005D6F31">
            <w:pPr>
              <w:spacing w:line="276" w:lineRule="auto"/>
              <w:jc w:val="right"/>
              <w:rPr>
                <w:rFonts w:asciiTheme="minorHAnsi" w:hAnsiTheme="minorHAnsi" w:cstheme="minorHAnsi"/>
                <w:sz w:val="22"/>
                <w:szCs w:val="22"/>
              </w:rPr>
              <w:pPrChange w:id="8808" w:author="Hannah McSorley" w:date="2020-08-05T02:53:00Z">
                <w:pPr>
                  <w:spacing w:line="240" w:lineRule="auto"/>
                  <w:jc w:val="right"/>
                </w:pPr>
              </w:pPrChange>
            </w:pPr>
            <w:r w:rsidRPr="0092418A">
              <w:rPr>
                <w:rFonts w:asciiTheme="minorHAnsi" w:hAnsiTheme="minorHAnsi" w:cstheme="minorHAnsi"/>
                <w:sz w:val="22"/>
                <w:szCs w:val="22"/>
              </w:rPr>
              <w:t>2.3</w:t>
            </w:r>
          </w:p>
        </w:tc>
        <w:tc>
          <w:tcPr>
            <w:tcW w:w="0" w:type="auto"/>
          </w:tcPr>
          <w:p w14:paraId="797884A7" w14:textId="77777777" w:rsidR="00D3555D" w:rsidRPr="0092418A" w:rsidRDefault="005D6F31">
            <w:pPr>
              <w:spacing w:line="276" w:lineRule="auto"/>
              <w:jc w:val="right"/>
              <w:rPr>
                <w:rFonts w:asciiTheme="minorHAnsi" w:hAnsiTheme="minorHAnsi" w:cstheme="minorHAnsi"/>
                <w:sz w:val="22"/>
                <w:szCs w:val="22"/>
              </w:rPr>
              <w:pPrChange w:id="8809" w:author="Hannah McSorley" w:date="2020-08-05T02:53:00Z">
                <w:pPr>
                  <w:spacing w:line="240" w:lineRule="auto"/>
                  <w:jc w:val="right"/>
                </w:pPr>
              </w:pPrChange>
            </w:pPr>
            <w:r w:rsidRPr="0092418A">
              <w:rPr>
                <w:rFonts w:asciiTheme="minorHAnsi" w:hAnsiTheme="minorHAnsi" w:cstheme="minorHAnsi"/>
                <w:sz w:val="22"/>
                <w:szCs w:val="22"/>
              </w:rPr>
              <w:t>9.2</w:t>
            </w:r>
          </w:p>
        </w:tc>
        <w:tc>
          <w:tcPr>
            <w:tcW w:w="0" w:type="auto"/>
          </w:tcPr>
          <w:p w14:paraId="1F85F913" w14:textId="77777777" w:rsidR="00D3555D" w:rsidRPr="0092418A" w:rsidRDefault="005D6F31">
            <w:pPr>
              <w:spacing w:line="276" w:lineRule="auto"/>
              <w:jc w:val="right"/>
              <w:rPr>
                <w:rFonts w:asciiTheme="minorHAnsi" w:hAnsiTheme="minorHAnsi" w:cstheme="minorHAnsi"/>
                <w:sz w:val="22"/>
                <w:szCs w:val="22"/>
              </w:rPr>
              <w:pPrChange w:id="8810" w:author="Hannah McSorley" w:date="2020-08-05T02:53:00Z">
                <w:pPr>
                  <w:spacing w:line="240" w:lineRule="auto"/>
                  <w:jc w:val="right"/>
                </w:pPr>
              </w:pPrChange>
            </w:pPr>
            <w:r w:rsidRPr="0092418A">
              <w:rPr>
                <w:rFonts w:asciiTheme="minorHAnsi" w:hAnsiTheme="minorHAnsi" w:cstheme="minorHAnsi"/>
                <w:sz w:val="22"/>
                <w:szCs w:val="22"/>
              </w:rPr>
              <w:t>1.2</w:t>
            </w:r>
          </w:p>
        </w:tc>
        <w:tc>
          <w:tcPr>
            <w:tcW w:w="0" w:type="auto"/>
          </w:tcPr>
          <w:p w14:paraId="71B111DC" w14:textId="77777777" w:rsidR="00D3555D" w:rsidRPr="0092418A" w:rsidRDefault="005D6F31">
            <w:pPr>
              <w:spacing w:line="276" w:lineRule="auto"/>
              <w:jc w:val="right"/>
              <w:rPr>
                <w:rFonts w:asciiTheme="minorHAnsi" w:hAnsiTheme="minorHAnsi" w:cstheme="minorHAnsi"/>
                <w:sz w:val="22"/>
                <w:szCs w:val="22"/>
              </w:rPr>
              <w:pPrChange w:id="8811" w:author="Hannah McSorley" w:date="2020-08-05T02:53:00Z">
                <w:pPr>
                  <w:spacing w:line="240" w:lineRule="auto"/>
                  <w:jc w:val="right"/>
                </w:pPr>
              </w:pPrChange>
            </w:pPr>
            <w:r w:rsidRPr="0092418A">
              <w:rPr>
                <w:rFonts w:asciiTheme="minorHAnsi" w:hAnsiTheme="minorHAnsi" w:cstheme="minorHAnsi"/>
                <w:sz w:val="22"/>
                <w:szCs w:val="22"/>
              </w:rPr>
              <w:t>3.9</w:t>
            </w:r>
          </w:p>
        </w:tc>
        <w:tc>
          <w:tcPr>
            <w:tcW w:w="0" w:type="auto"/>
          </w:tcPr>
          <w:p w14:paraId="31071B76" w14:textId="77777777" w:rsidR="00D3555D" w:rsidRPr="0092418A" w:rsidRDefault="005D6F31">
            <w:pPr>
              <w:spacing w:line="276" w:lineRule="auto"/>
              <w:jc w:val="right"/>
              <w:rPr>
                <w:rFonts w:asciiTheme="minorHAnsi" w:hAnsiTheme="minorHAnsi" w:cstheme="minorHAnsi"/>
                <w:sz w:val="22"/>
                <w:szCs w:val="22"/>
              </w:rPr>
              <w:pPrChange w:id="8812" w:author="Hannah McSorley" w:date="2020-08-05T02:53:00Z">
                <w:pPr>
                  <w:spacing w:line="240" w:lineRule="auto"/>
                  <w:jc w:val="right"/>
                </w:pPr>
              </w:pPrChange>
            </w:pPr>
            <w:r w:rsidRPr="0092418A">
              <w:rPr>
                <w:rFonts w:asciiTheme="minorHAnsi" w:hAnsiTheme="minorHAnsi" w:cstheme="minorHAnsi"/>
                <w:sz w:val="22"/>
                <w:szCs w:val="22"/>
              </w:rPr>
              <w:t>26.1</w:t>
            </w:r>
          </w:p>
        </w:tc>
        <w:tc>
          <w:tcPr>
            <w:tcW w:w="0" w:type="auto"/>
          </w:tcPr>
          <w:p w14:paraId="78B53F20" w14:textId="77777777" w:rsidR="00D3555D" w:rsidRPr="0092418A" w:rsidRDefault="005D6F31">
            <w:pPr>
              <w:spacing w:line="276" w:lineRule="auto"/>
              <w:jc w:val="right"/>
              <w:rPr>
                <w:rFonts w:asciiTheme="minorHAnsi" w:hAnsiTheme="minorHAnsi" w:cstheme="minorHAnsi"/>
                <w:sz w:val="22"/>
                <w:szCs w:val="22"/>
              </w:rPr>
              <w:pPrChange w:id="8813" w:author="Hannah McSorley" w:date="2020-08-05T02:53:00Z">
                <w:pPr>
                  <w:spacing w:line="240" w:lineRule="auto"/>
                  <w:jc w:val="right"/>
                </w:pPr>
              </w:pPrChange>
            </w:pPr>
            <w:r w:rsidRPr="0092418A">
              <w:rPr>
                <w:rFonts w:asciiTheme="minorHAnsi" w:hAnsiTheme="minorHAnsi" w:cstheme="minorHAnsi"/>
                <w:sz w:val="22"/>
                <w:szCs w:val="22"/>
              </w:rPr>
              <w:t>82.0</w:t>
            </w:r>
          </w:p>
        </w:tc>
      </w:tr>
      <w:tr w:rsidR="00717B93" w:rsidRPr="0092418A" w14:paraId="48CBBDC8" w14:textId="77777777" w:rsidTr="0092418A">
        <w:tc>
          <w:tcPr>
            <w:tcW w:w="0" w:type="auto"/>
            <w:shd w:val="clear" w:color="auto" w:fill="F2F2F2" w:themeFill="background1" w:themeFillShade="F2"/>
          </w:tcPr>
          <w:p w14:paraId="2CCA5F00" w14:textId="77777777" w:rsidR="00D3555D" w:rsidRPr="0092418A" w:rsidRDefault="005D6F31">
            <w:pPr>
              <w:spacing w:line="276" w:lineRule="auto"/>
              <w:rPr>
                <w:rFonts w:asciiTheme="minorHAnsi" w:hAnsiTheme="minorHAnsi" w:cstheme="minorHAnsi"/>
                <w:sz w:val="22"/>
                <w:szCs w:val="22"/>
              </w:rPr>
              <w:pPrChange w:id="8814" w:author="Hannah McSorley" w:date="2020-08-05T02:53:00Z">
                <w:pPr>
                  <w:spacing w:line="240" w:lineRule="auto"/>
                </w:pPr>
              </w:pPrChange>
            </w:pPr>
            <w:proofErr w:type="spellStart"/>
            <w:r w:rsidRPr="0092418A">
              <w:rPr>
                <w:rFonts w:asciiTheme="minorHAnsi" w:hAnsiTheme="minorHAnsi" w:cstheme="minorHAnsi"/>
                <w:sz w:val="22"/>
                <w:szCs w:val="22"/>
              </w:rPr>
              <w:t>LeechHead</w:t>
            </w:r>
            <w:proofErr w:type="spellEnd"/>
          </w:p>
        </w:tc>
        <w:tc>
          <w:tcPr>
            <w:tcW w:w="0" w:type="auto"/>
            <w:shd w:val="clear" w:color="auto" w:fill="F2F2F2" w:themeFill="background1" w:themeFillShade="F2"/>
          </w:tcPr>
          <w:p w14:paraId="6AAB575E" w14:textId="77777777" w:rsidR="00D3555D" w:rsidRPr="0092418A" w:rsidRDefault="005D6F31">
            <w:pPr>
              <w:spacing w:line="276" w:lineRule="auto"/>
              <w:jc w:val="right"/>
              <w:rPr>
                <w:rFonts w:asciiTheme="minorHAnsi" w:hAnsiTheme="minorHAnsi" w:cstheme="minorHAnsi"/>
                <w:sz w:val="22"/>
                <w:szCs w:val="22"/>
              </w:rPr>
              <w:pPrChange w:id="8815" w:author="Hannah McSorley" w:date="2020-08-05T02:53:00Z">
                <w:pPr>
                  <w:spacing w:line="240" w:lineRule="auto"/>
                  <w:jc w:val="right"/>
                </w:pPr>
              </w:pPrChange>
            </w:pPr>
            <w:r w:rsidRPr="0092418A">
              <w:rPr>
                <w:rFonts w:asciiTheme="minorHAnsi" w:hAnsiTheme="minorHAnsi" w:cstheme="minorHAnsi"/>
                <w:sz w:val="22"/>
                <w:szCs w:val="22"/>
              </w:rPr>
              <w:t>5.7</w:t>
            </w:r>
          </w:p>
        </w:tc>
        <w:tc>
          <w:tcPr>
            <w:tcW w:w="0" w:type="auto"/>
            <w:shd w:val="clear" w:color="auto" w:fill="F2F2F2" w:themeFill="background1" w:themeFillShade="F2"/>
          </w:tcPr>
          <w:p w14:paraId="4A439F38" w14:textId="77777777" w:rsidR="00D3555D" w:rsidRPr="0092418A" w:rsidRDefault="005D6F31">
            <w:pPr>
              <w:spacing w:line="276" w:lineRule="auto"/>
              <w:jc w:val="right"/>
              <w:rPr>
                <w:rFonts w:asciiTheme="minorHAnsi" w:hAnsiTheme="minorHAnsi" w:cstheme="minorHAnsi"/>
                <w:sz w:val="22"/>
                <w:szCs w:val="22"/>
              </w:rPr>
              <w:pPrChange w:id="8816" w:author="Hannah McSorley" w:date="2020-08-05T02:53:00Z">
                <w:pPr>
                  <w:spacing w:line="240" w:lineRule="auto"/>
                  <w:jc w:val="right"/>
                </w:pPr>
              </w:pPrChange>
            </w:pPr>
            <w:r w:rsidRPr="0092418A">
              <w:rPr>
                <w:rFonts w:asciiTheme="minorHAnsi" w:hAnsiTheme="minorHAnsi" w:cstheme="minorHAnsi"/>
                <w:sz w:val="22"/>
                <w:szCs w:val="22"/>
              </w:rPr>
              <w:t>10.3</w:t>
            </w:r>
          </w:p>
        </w:tc>
        <w:tc>
          <w:tcPr>
            <w:tcW w:w="0" w:type="auto"/>
            <w:shd w:val="clear" w:color="auto" w:fill="F2F2F2" w:themeFill="background1" w:themeFillShade="F2"/>
          </w:tcPr>
          <w:p w14:paraId="1F3FFAAB" w14:textId="77777777" w:rsidR="00D3555D" w:rsidRPr="0092418A" w:rsidRDefault="005D6F31">
            <w:pPr>
              <w:spacing w:line="276" w:lineRule="auto"/>
              <w:jc w:val="right"/>
              <w:rPr>
                <w:rFonts w:asciiTheme="minorHAnsi" w:hAnsiTheme="minorHAnsi" w:cstheme="minorHAnsi"/>
                <w:sz w:val="22"/>
                <w:szCs w:val="22"/>
              </w:rPr>
              <w:pPrChange w:id="8817" w:author="Hannah McSorley" w:date="2020-08-05T02:53:00Z">
                <w:pPr>
                  <w:spacing w:line="240" w:lineRule="auto"/>
                  <w:jc w:val="right"/>
                </w:pPr>
              </w:pPrChange>
            </w:pPr>
            <w:r w:rsidRPr="0092418A">
              <w:rPr>
                <w:rFonts w:asciiTheme="minorHAnsi" w:hAnsiTheme="minorHAnsi" w:cstheme="minorHAnsi"/>
                <w:sz w:val="22"/>
                <w:szCs w:val="22"/>
              </w:rPr>
              <w:t>0.1</w:t>
            </w:r>
          </w:p>
        </w:tc>
        <w:tc>
          <w:tcPr>
            <w:tcW w:w="0" w:type="auto"/>
            <w:shd w:val="clear" w:color="auto" w:fill="F2F2F2" w:themeFill="background1" w:themeFillShade="F2"/>
          </w:tcPr>
          <w:p w14:paraId="748024FF" w14:textId="77777777" w:rsidR="00D3555D" w:rsidRPr="0092418A" w:rsidRDefault="005D6F31">
            <w:pPr>
              <w:spacing w:line="276" w:lineRule="auto"/>
              <w:jc w:val="right"/>
              <w:rPr>
                <w:rFonts w:asciiTheme="minorHAnsi" w:hAnsiTheme="minorHAnsi" w:cstheme="minorHAnsi"/>
                <w:sz w:val="22"/>
                <w:szCs w:val="22"/>
              </w:rPr>
              <w:pPrChange w:id="8818" w:author="Hannah McSorley" w:date="2020-08-05T02:53:00Z">
                <w:pPr>
                  <w:spacing w:line="240" w:lineRule="auto"/>
                  <w:jc w:val="right"/>
                </w:pPr>
              </w:pPrChange>
            </w:pPr>
            <w:r w:rsidRPr="0092418A">
              <w:rPr>
                <w:rFonts w:asciiTheme="minorHAnsi" w:hAnsiTheme="minorHAnsi" w:cstheme="minorHAnsi"/>
                <w:sz w:val="22"/>
                <w:szCs w:val="22"/>
              </w:rPr>
              <w:t>2.0</w:t>
            </w:r>
          </w:p>
        </w:tc>
        <w:tc>
          <w:tcPr>
            <w:tcW w:w="0" w:type="auto"/>
            <w:shd w:val="clear" w:color="auto" w:fill="F2F2F2" w:themeFill="background1" w:themeFillShade="F2"/>
          </w:tcPr>
          <w:p w14:paraId="73183149" w14:textId="77777777" w:rsidR="00D3555D" w:rsidRPr="0092418A" w:rsidRDefault="005D6F31">
            <w:pPr>
              <w:spacing w:line="276" w:lineRule="auto"/>
              <w:jc w:val="right"/>
              <w:rPr>
                <w:rFonts w:asciiTheme="minorHAnsi" w:hAnsiTheme="minorHAnsi" w:cstheme="minorHAnsi"/>
                <w:sz w:val="22"/>
                <w:szCs w:val="22"/>
              </w:rPr>
              <w:pPrChange w:id="8819" w:author="Hannah McSorley" w:date="2020-08-05T02:53:00Z">
                <w:pPr>
                  <w:spacing w:line="240" w:lineRule="auto"/>
                  <w:jc w:val="right"/>
                </w:pPr>
              </w:pPrChange>
            </w:pPr>
            <w:r w:rsidRPr="0092418A">
              <w:rPr>
                <w:rFonts w:asciiTheme="minorHAnsi" w:hAnsiTheme="minorHAnsi" w:cstheme="minorHAnsi"/>
                <w:sz w:val="22"/>
                <w:szCs w:val="22"/>
              </w:rPr>
              <w:t>1.2</w:t>
            </w:r>
          </w:p>
        </w:tc>
        <w:tc>
          <w:tcPr>
            <w:tcW w:w="0" w:type="auto"/>
            <w:shd w:val="clear" w:color="auto" w:fill="F2F2F2" w:themeFill="background1" w:themeFillShade="F2"/>
          </w:tcPr>
          <w:p w14:paraId="0227B808" w14:textId="77777777" w:rsidR="00D3555D" w:rsidRPr="0092418A" w:rsidRDefault="005D6F31">
            <w:pPr>
              <w:spacing w:line="276" w:lineRule="auto"/>
              <w:jc w:val="right"/>
              <w:rPr>
                <w:rFonts w:asciiTheme="minorHAnsi" w:hAnsiTheme="minorHAnsi" w:cstheme="minorHAnsi"/>
                <w:sz w:val="22"/>
                <w:szCs w:val="22"/>
              </w:rPr>
              <w:pPrChange w:id="8820" w:author="Hannah McSorley" w:date="2020-08-05T02:53:00Z">
                <w:pPr>
                  <w:spacing w:line="240" w:lineRule="auto"/>
                  <w:jc w:val="right"/>
                </w:pPr>
              </w:pPrChange>
            </w:pPr>
            <w:r w:rsidRPr="0092418A">
              <w:rPr>
                <w:rFonts w:asciiTheme="minorHAnsi" w:hAnsiTheme="minorHAnsi" w:cstheme="minorHAnsi"/>
                <w:sz w:val="22"/>
                <w:szCs w:val="22"/>
              </w:rPr>
              <w:t>29.5</w:t>
            </w:r>
          </w:p>
        </w:tc>
      </w:tr>
      <w:tr w:rsidR="00D3555D" w:rsidRPr="0092418A" w14:paraId="0A7E4877" w14:textId="77777777">
        <w:tc>
          <w:tcPr>
            <w:tcW w:w="0" w:type="auto"/>
          </w:tcPr>
          <w:p w14:paraId="4B3C884F" w14:textId="77777777" w:rsidR="00D3555D" w:rsidRPr="0092418A" w:rsidRDefault="005D6F31">
            <w:pPr>
              <w:spacing w:line="276" w:lineRule="auto"/>
              <w:rPr>
                <w:rFonts w:asciiTheme="minorHAnsi" w:hAnsiTheme="minorHAnsi" w:cstheme="minorHAnsi"/>
                <w:sz w:val="22"/>
                <w:szCs w:val="22"/>
              </w:rPr>
              <w:pPrChange w:id="8821" w:author="Hannah McSorley" w:date="2020-08-05T02:53:00Z">
                <w:pPr>
                  <w:spacing w:line="240" w:lineRule="auto"/>
                </w:pPr>
              </w:pPrChange>
            </w:pPr>
            <w:proofErr w:type="spellStart"/>
            <w:r w:rsidRPr="0092418A">
              <w:rPr>
                <w:rFonts w:asciiTheme="minorHAnsi" w:hAnsiTheme="minorHAnsi" w:cstheme="minorHAnsi"/>
                <w:sz w:val="22"/>
                <w:szCs w:val="22"/>
              </w:rPr>
              <w:t>CraggCrk</w:t>
            </w:r>
            <w:proofErr w:type="spellEnd"/>
          </w:p>
        </w:tc>
        <w:tc>
          <w:tcPr>
            <w:tcW w:w="0" w:type="auto"/>
          </w:tcPr>
          <w:p w14:paraId="6C4629B2" w14:textId="77777777" w:rsidR="00D3555D" w:rsidRPr="0092418A" w:rsidRDefault="005D6F31">
            <w:pPr>
              <w:spacing w:line="276" w:lineRule="auto"/>
              <w:jc w:val="right"/>
              <w:rPr>
                <w:rFonts w:asciiTheme="minorHAnsi" w:hAnsiTheme="minorHAnsi" w:cstheme="minorHAnsi"/>
                <w:sz w:val="22"/>
                <w:szCs w:val="22"/>
              </w:rPr>
              <w:pPrChange w:id="8822" w:author="Hannah McSorley" w:date="2020-08-05T02:53:00Z">
                <w:pPr>
                  <w:spacing w:line="240" w:lineRule="auto"/>
                  <w:jc w:val="right"/>
                </w:pPr>
              </w:pPrChange>
            </w:pPr>
            <w:r w:rsidRPr="0092418A">
              <w:rPr>
                <w:rFonts w:asciiTheme="minorHAnsi" w:hAnsiTheme="minorHAnsi" w:cstheme="minorHAnsi"/>
                <w:sz w:val="22"/>
                <w:szCs w:val="22"/>
              </w:rPr>
              <w:t>3.0</w:t>
            </w:r>
          </w:p>
        </w:tc>
        <w:tc>
          <w:tcPr>
            <w:tcW w:w="0" w:type="auto"/>
          </w:tcPr>
          <w:p w14:paraId="5ABA7A30" w14:textId="77777777" w:rsidR="00D3555D" w:rsidRPr="0092418A" w:rsidRDefault="005D6F31">
            <w:pPr>
              <w:spacing w:line="276" w:lineRule="auto"/>
              <w:jc w:val="right"/>
              <w:rPr>
                <w:rFonts w:asciiTheme="minorHAnsi" w:hAnsiTheme="minorHAnsi" w:cstheme="minorHAnsi"/>
                <w:sz w:val="22"/>
                <w:szCs w:val="22"/>
              </w:rPr>
              <w:pPrChange w:id="8823" w:author="Hannah McSorley" w:date="2020-08-05T02:53:00Z">
                <w:pPr>
                  <w:spacing w:line="240" w:lineRule="auto"/>
                  <w:jc w:val="right"/>
                </w:pPr>
              </w:pPrChange>
            </w:pPr>
            <w:r w:rsidRPr="0092418A">
              <w:rPr>
                <w:rFonts w:asciiTheme="minorHAnsi" w:hAnsiTheme="minorHAnsi" w:cstheme="minorHAnsi"/>
                <w:sz w:val="22"/>
                <w:szCs w:val="22"/>
              </w:rPr>
              <w:t>8.2</w:t>
            </w:r>
          </w:p>
        </w:tc>
        <w:tc>
          <w:tcPr>
            <w:tcW w:w="0" w:type="auto"/>
          </w:tcPr>
          <w:p w14:paraId="3EEE6C43" w14:textId="77777777" w:rsidR="00D3555D" w:rsidRPr="0092418A" w:rsidRDefault="005D6F31">
            <w:pPr>
              <w:spacing w:line="276" w:lineRule="auto"/>
              <w:jc w:val="right"/>
              <w:rPr>
                <w:rFonts w:asciiTheme="minorHAnsi" w:hAnsiTheme="minorHAnsi" w:cstheme="minorHAnsi"/>
                <w:sz w:val="22"/>
                <w:szCs w:val="22"/>
              </w:rPr>
              <w:pPrChange w:id="8824" w:author="Hannah McSorley" w:date="2020-08-05T02:53:00Z">
                <w:pPr>
                  <w:spacing w:line="240" w:lineRule="auto"/>
                  <w:jc w:val="right"/>
                </w:pPr>
              </w:pPrChange>
            </w:pPr>
            <w:r w:rsidRPr="0092418A">
              <w:rPr>
                <w:rFonts w:asciiTheme="minorHAnsi" w:hAnsiTheme="minorHAnsi" w:cstheme="minorHAnsi"/>
                <w:sz w:val="22"/>
                <w:szCs w:val="22"/>
              </w:rPr>
              <w:t>1.2</w:t>
            </w:r>
          </w:p>
        </w:tc>
        <w:tc>
          <w:tcPr>
            <w:tcW w:w="0" w:type="auto"/>
          </w:tcPr>
          <w:p w14:paraId="5BBC2499" w14:textId="77777777" w:rsidR="00D3555D" w:rsidRPr="0092418A" w:rsidRDefault="005D6F31">
            <w:pPr>
              <w:spacing w:line="276" w:lineRule="auto"/>
              <w:jc w:val="right"/>
              <w:rPr>
                <w:rFonts w:asciiTheme="minorHAnsi" w:hAnsiTheme="minorHAnsi" w:cstheme="minorHAnsi"/>
                <w:sz w:val="22"/>
                <w:szCs w:val="22"/>
              </w:rPr>
              <w:pPrChange w:id="8825" w:author="Hannah McSorley" w:date="2020-08-05T02:53:00Z">
                <w:pPr>
                  <w:spacing w:line="240" w:lineRule="auto"/>
                  <w:jc w:val="right"/>
                </w:pPr>
              </w:pPrChange>
            </w:pPr>
            <w:r w:rsidRPr="0092418A">
              <w:rPr>
                <w:rFonts w:asciiTheme="minorHAnsi" w:hAnsiTheme="minorHAnsi" w:cstheme="minorHAnsi"/>
                <w:sz w:val="22"/>
                <w:szCs w:val="22"/>
              </w:rPr>
              <w:t>3.2</w:t>
            </w:r>
          </w:p>
        </w:tc>
        <w:tc>
          <w:tcPr>
            <w:tcW w:w="0" w:type="auto"/>
          </w:tcPr>
          <w:p w14:paraId="5BD4EEC0" w14:textId="77777777" w:rsidR="00D3555D" w:rsidRPr="0092418A" w:rsidRDefault="005D6F31">
            <w:pPr>
              <w:spacing w:line="276" w:lineRule="auto"/>
              <w:jc w:val="right"/>
              <w:rPr>
                <w:rFonts w:asciiTheme="minorHAnsi" w:hAnsiTheme="minorHAnsi" w:cstheme="minorHAnsi"/>
                <w:sz w:val="22"/>
                <w:szCs w:val="22"/>
              </w:rPr>
              <w:pPrChange w:id="8826" w:author="Hannah McSorley" w:date="2020-08-05T02:53:00Z">
                <w:pPr>
                  <w:spacing w:line="240" w:lineRule="auto"/>
                  <w:jc w:val="right"/>
                </w:pPr>
              </w:pPrChange>
            </w:pPr>
            <w:r w:rsidRPr="0092418A">
              <w:rPr>
                <w:rFonts w:asciiTheme="minorHAnsi" w:hAnsiTheme="minorHAnsi" w:cstheme="minorHAnsi"/>
                <w:sz w:val="22"/>
                <w:szCs w:val="22"/>
              </w:rPr>
              <w:t>28.8</w:t>
            </w:r>
          </w:p>
        </w:tc>
        <w:tc>
          <w:tcPr>
            <w:tcW w:w="0" w:type="auto"/>
          </w:tcPr>
          <w:p w14:paraId="12D82E8B" w14:textId="77777777" w:rsidR="00D3555D" w:rsidRPr="0092418A" w:rsidRDefault="005D6F31">
            <w:pPr>
              <w:spacing w:line="276" w:lineRule="auto"/>
              <w:jc w:val="right"/>
              <w:rPr>
                <w:rFonts w:asciiTheme="minorHAnsi" w:hAnsiTheme="minorHAnsi" w:cstheme="minorHAnsi"/>
                <w:sz w:val="22"/>
                <w:szCs w:val="22"/>
              </w:rPr>
              <w:pPrChange w:id="8827" w:author="Hannah McSorley" w:date="2020-08-05T02:53:00Z">
                <w:pPr>
                  <w:spacing w:line="240" w:lineRule="auto"/>
                  <w:jc w:val="right"/>
                </w:pPr>
              </w:pPrChange>
            </w:pPr>
            <w:r w:rsidRPr="0092418A">
              <w:rPr>
                <w:rFonts w:asciiTheme="minorHAnsi" w:hAnsiTheme="minorHAnsi" w:cstheme="minorHAnsi"/>
                <w:sz w:val="22"/>
                <w:szCs w:val="22"/>
              </w:rPr>
              <w:t>67.5</w:t>
            </w:r>
          </w:p>
        </w:tc>
      </w:tr>
      <w:tr w:rsidR="00717B93" w:rsidRPr="0092418A" w14:paraId="111881B9" w14:textId="77777777" w:rsidTr="0092418A">
        <w:tc>
          <w:tcPr>
            <w:tcW w:w="0" w:type="auto"/>
            <w:shd w:val="clear" w:color="auto" w:fill="F2F2F2" w:themeFill="background1" w:themeFillShade="F2"/>
          </w:tcPr>
          <w:p w14:paraId="29AEB906" w14:textId="77777777" w:rsidR="00D3555D" w:rsidRPr="0092418A" w:rsidRDefault="005D6F31">
            <w:pPr>
              <w:spacing w:line="276" w:lineRule="auto"/>
              <w:rPr>
                <w:rFonts w:asciiTheme="minorHAnsi" w:hAnsiTheme="minorHAnsi" w:cstheme="minorHAnsi"/>
                <w:sz w:val="22"/>
                <w:szCs w:val="22"/>
              </w:rPr>
              <w:pPrChange w:id="8828" w:author="Hannah McSorley" w:date="2020-08-05T02:53:00Z">
                <w:pPr>
                  <w:spacing w:line="240" w:lineRule="auto"/>
                </w:pPr>
              </w:pPrChange>
            </w:pPr>
            <w:proofErr w:type="spellStart"/>
            <w:r w:rsidRPr="0092418A">
              <w:rPr>
                <w:rFonts w:asciiTheme="minorHAnsi" w:hAnsiTheme="minorHAnsi" w:cstheme="minorHAnsi"/>
                <w:sz w:val="22"/>
                <w:szCs w:val="22"/>
              </w:rPr>
              <w:t>WestLeech</w:t>
            </w:r>
            <w:proofErr w:type="spellEnd"/>
          </w:p>
        </w:tc>
        <w:tc>
          <w:tcPr>
            <w:tcW w:w="0" w:type="auto"/>
            <w:shd w:val="clear" w:color="auto" w:fill="F2F2F2" w:themeFill="background1" w:themeFillShade="F2"/>
          </w:tcPr>
          <w:p w14:paraId="2EFCF312" w14:textId="77777777" w:rsidR="00D3555D" w:rsidRPr="0092418A" w:rsidRDefault="005D6F31">
            <w:pPr>
              <w:spacing w:line="276" w:lineRule="auto"/>
              <w:jc w:val="right"/>
              <w:rPr>
                <w:rFonts w:asciiTheme="minorHAnsi" w:hAnsiTheme="minorHAnsi" w:cstheme="minorHAnsi"/>
                <w:sz w:val="22"/>
                <w:szCs w:val="22"/>
              </w:rPr>
              <w:pPrChange w:id="8829" w:author="Hannah McSorley" w:date="2020-08-05T02:53:00Z">
                <w:pPr>
                  <w:spacing w:line="240" w:lineRule="auto"/>
                  <w:jc w:val="right"/>
                </w:pPr>
              </w:pPrChange>
            </w:pPr>
            <w:r w:rsidRPr="0092418A">
              <w:rPr>
                <w:rFonts w:asciiTheme="minorHAnsi" w:hAnsiTheme="minorHAnsi" w:cstheme="minorHAnsi"/>
                <w:sz w:val="22"/>
                <w:szCs w:val="22"/>
              </w:rPr>
              <w:t>2.5</w:t>
            </w:r>
          </w:p>
        </w:tc>
        <w:tc>
          <w:tcPr>
            <w:tcW w:w="0" w:type="auto"/>
            <w:shd w:val="clear" w:color="auto" w:fill="F2F2F2" w:themeFill="background1" w:themeFillShade="F2"/>
          </w:tcPr>
          <w:p w14:paraId="3905D5DA" w14:textId="77777777" w:rsidR="00D3555D" w:rsidRPr="0092418A" w:rsidRDefault="005D6F31">
            <w:pPr>
              <w:spacing w:line="276" w:lineRule="auto"/>
              <w:jc w:val="right"/>
              <w:rPr>
                <w:rFonts w:asciiTheme="minorHAnsi" w:hAnsiTheme="minorHAnsi" w:cstheme="minorHAnsi"/>
                <w:sz w:val="22"/>
                <w:szCs w:val="22"/>
              </w:rPr>
              <w:pPrChange w:id="8830" w:author="Hannah McSorley" w:date="2020-08-05T02:53:00Z">
                <w:pPr>
                  <w:spacing w:line="240" w:lineRule="auto"/>
                  <w:jc w:val="right"/>
                </w:pPr>
              </w:pPrChange>
            </w:pPr>
            <w:r w:rsidRPr="0092418A">
              <w:rPr>
                <w:rFonts w:asciiTheme="minorHAnsi" w:hAnsiTheme="minorHAnsi" w:cstheme="minorHAnsi"/>
                <w:sz w:val="22"/>
                <w:szCs w:val="22"/>
              </w:rPr>
              <w:t>10.9</w:t>
            </w:r>
          </w:p>
        </w:tc>
        <w:tc>
          <w:tcPr>
            <w:tcW w:w="0" w:type="auto"/>
            <w:shd w:val="clear" w:color="auto" w:fill="F2F2F2" w:themeFill="background1" w:themeFillShade="F2"/>
          </w:tcPr>
          <w:p w14:paraId="2FE9DDA5" w14:textId="77777777" w:rsidR="00D3555D" w:rsidRPr="0092418A" w:rsidRDefault="005D6F31">
            <w:pPr>
              <w:spacing w:line="276" w:lineRule="auto"/>
              <w:jc w:val="right"/>
              <w:rPr>
                <w:rFonts w:asciiTheme="minorHAnsi" w:hAnsiTheme="minorHAnsi" w:cstheme="minorHAnsi"/>
                <w:sz w:val="22"/>
                <w:szCs w:val="22"/>
              </w:rPr>
              <w:pPrChange w:id="8831" w:author="Hannah McSorley" w:date="2020-08-05T02:53:00Z">
                <w:pPr>
                  <w:spacing w:line="240" w:lineRule="auto"/>
                  <w:jc w:val="right"/>
                </w:pPr>
              </w:pPrChange>
            </w:pPr>
            <w:r w:rsidRPr="0092418A">
              <w:rPr>
                <w:rFonts w:asciiTheme="minorHAnsi" w:hAnsiTheme="minorHAnsi" w:cstheme="minorHAnsi"/>
                <w:sz w:val="22"/>
                <w:szCs w:val="22"/>
              </w:rPr>
              <w:t>0.1</w:t>
            </w:r>
          </w:p>
        </w:tc>
        <w:tc>
          <w:tcPr>
            <w:tcW w:w="0" w:type="auto"/>
            <w:shd w:val="clear" w:color="auto" w:fill="F2F2F2" w:themeFill="background1" w:themeFillShade="F2"/>
          </w:tcPr>
          <w:p w14:paraId="39E8C76D" w14:textId="77777777" w:rsidR="00D3555D" w:rsidRPr="0092418A" w:rsidRDefault="005D6F31">
            <w:pPr>
              <w:spacing w:line="276" w:lineRule="auto"/>
              <w:jc w:val="right"/>
              <w:rPr>
                <w:rFonts w:asciiTheme="minorHAnsi" w:hAnsiTheme="minorHAnsi" w:cstheme="minorHAnsi"/>
                <w:sz w:val="22"/>
                <w:szCs w:val="22"/>
              </w:rPr>
              <w:pPrChange w:id="8832" w:author="Hannah McSorley" w:date="2020-08-05T02:53:00Z">
                <w:pPr>
                  <w:spacing w:line="240" w:lineRule="auto"/>
                  <w:jc w:val="right"/>
                </w:pPr>
              </w:pPrChange>
            </w:pPr>
            <w:r w:rsidRPr="0092418A">
              <w:rPr>
                <w:rFonts w:asciiTheme="minorHAnsi" w:hAnsiTheme="minorHAnsi" w:cstheme="minorHAnsi"/>
                <w:sz w:val="22"/>
                <w:szCs w:val="22"/>
              </w:rPr>
              <w:t>5.8</w:t>
            </w:r>
          </w:p>
        </w:tc>
        <w:tc>
          <w:tcPr>
            <w:tcW w:w="0" w:type="auto"/>
            <w:shd w:val="clear" w:color="auto" w:fill="F2F2F2" w:themeFill="background1" w:themeFillShade="F2"/>
          </w:tcPr>
          <w:p w14:paraId="32377B30" w14:textId="77777777" w:rsidR="00D3555D" w:rsidRPr="0092418A" w:rsidRDefault="005D6F31">
            <w:pPr>
              <w:spacing w:line="276" w:lineRule="auto"/>
              <w:jc w:val="right"/>
              <w:rPr>
                <w:rFonts w:asciiTheme="minorHAnsi" w:hAnsiTheme="minorHAnsi" w:cstheme="minorHAnsi"/>
                <w:sz w:val="22"/>
                <w:szCs w:val="22"/>
              </w:rPr>
              <w:pPrChange w:id="8833" w:author="Hannah McSorley" w:date="2020-08-05T02:53:00Z">
                <w:pPr>
                  <w:spacing w:line="240" w:lineRule="auto"/>
                  <w:jc w:val="right"/>
                </w:pPr>
              </w:pPrChange>
            </w:pPr>
            <w:r w:rsidRPr="0092418A">
              <w:rPr>
                <w:rFonts w:asciiTheme="minorHAnsi" w:hAnsiTheme="minorHAnsi" w:cstheme="minorHAnsi"/>
                <w:sz w:val="22"/>
                <w:szCs w:val="22"/>
              </w:rPr>
              <w:t>4.5</w:t>
            </w:r>
          </w:p>
        </w:tc>
        <w:tc>
          <w:tcPr>
            <w:tcW w:w="0" w:type="auto"/>
            <w:shd w:val="clear" w:color="auto" w:fill="F2F2F2" w:themeFill="background1" w:themeFillShade="F2"/>
          </w:tcPr>
          <w:p w14:paraId="157DAB12" w14:textId="77777777" w:rsidR="00D3555D" w:rsidRPr="0092418A" w:rsidRDefault="005D6F31">
            <w:pPr>
              <w:spacing w:line="276" w:lineRule="auto"/>
              <w:jc w:val="right"/>
              <w:rPr>
                <w:rFonts w:asciiTheme="minorHAnsi" w:hAnsiTheme="minorHAnsi" w:cstheme="minorHAnsi"/>
                <w:sz w:val="22"/>
                <w:szCs w:val="22"/>
              </w:rPr>
              <w:pPrChange w:id="8834" w:author="Hannah McSorley" w:date="2020-08-05T02:53:00Z">
                <w:pPr>
                  <w:spacing w:line="240" w:lineRule="auto"/>
                  <w:jc w:val="right"/>
                </w:pPr>
              </w:pPrChange>
            </w:pPr>
            <w:r w:rsidRPr="0092418A">
              <w:rPr>
                <w:rFonts w:asciiTheme="minorHAnsi" w:hAnsiTheme="minorHAnsi" w:cstheme="minorHAnsi"/>
                <w:sz w:val="22"/>
                <w:szCs w:val="22"/>
              </w:rPr>
              <w:t>94.6</w:t>
            </w:r>
          </w:p>
        </w:tc>
      </w:tr>
      <w:tr w:rsidR="00D3555D" w:rsidRPr="0092418A" w14:paraId="31848FBE" w14:textId="77777777" w:rsidTr="0092418A">
        <w:tblPrEx>
          <w:tblW w:w="5000" w:type="pct"/>
          <w:tblLook w:val="07E0" w:firstRow="1" w:lastRow="1" w:firstColumn="1" w:lastColumn="1" w:noHBand="1" w:noVBand="1"/>
          <w:tblPrExChange w:id="8835" w:author="Hannah McSorley" w:date="2020-08-05T02:53:00Z">
            <w:tblPrEx>
              <w:tblW w:w="5000" w:type="pct"/>
              <w:tblLook w:val="07E0" w:firstRow="1" w:lastRow="1" w:firstColumn="1" w:lastColumn="1" w:noHBand="1" w:noVBand="1"/>
            </w:tblPrEx>
          </w:tblPrExChange>
        </w:tblPrEx>
        <w:tc>
          <w:tcPr>
            <w:tcW w:w="0" w:type="auto"/>
            <w:tcBorders>
              <w:bottom w:val="single" w:sz="4" w:space="0" w:color="auto"/>
            </w:tcBorders>
            <w:tcPrChange w:id="8836" w:author="Hannah McSorley" w:date="2020-08-05T02:53:00Z">
              <w:tcPr>
                <w:tcW w:w="0" w:type="auto"/>
                <w:gridSpan w:val="2"/>
              </w:tcPr>
            </w:tcPrChange>
          </w:tcPr>
          <w:p w14:paraId="743541D0" w14:textId="77777777" w:rsidR="00D3555D" w:rsidRPr="0092418A" w:rsidRDefault="005D6F31">
            <w:pPr>
              <w:spacing w:line="276" w:lineRule="auto"/>
              <w:rPr>
                <w:rFonts w:asciiTheme="minorHAnsi" w:hAnsiTheme="minorHAnsi" w:cstheme="minorHAnsi"/>
                <w:sz w:val="22"/>
                <w:szCs w:val="22"/>
              </w:rPr>
              <w:pPrChange w:id="8837" w:author="Hannah McSorley" w:date="2020-08-05T02:53:00Z">
                <w:pPr>
                  <w:spacing w:line="240" w:lineRule="auto"/>
                </w:pPr>
              </w:pPrChange>
            </w:pPr>
            <w:r w:rsidRPr="0092418A">
              <w:rPr>
                <w:rFonts w:asciiTheme="minorHAnsi" w:hAnsiTheme="minorHAnsi" w:cstheme="minorHAnsi"/>
                <w:sz w:val="22"/>
                <w:szCs w:val="22"/>
              </w:rPr>
              <w:t>Tunnel</w:t>
            </w:r>
          </w:p>
        </w:tc>
        <w:tc>
          <w:tcPr>
            <w:tcW w:w="0" w:type="auto"/>
            <w:tcBorders>
              <w:bottom w:val="single" w:sz="4" w:space="0" w:color="auto"/>
            </w:tcBorders>
            <w:tcPrChange w:id="8838" w:author="Hannah McSorley" w:date="2020-08-05T02:53:00Z">
              <w:tcPr>
                <w:tcW w:w="0" w:type="auto"/>
              </w:tcPr>
            </w:tcPrChange>
          </w:tcPr>
          <w:p w14:paraId="3A2ABDD3" w14:textId="77777777" w:rsidR="00D3555D" w:rsidRPr="0092418A" w:rsidRDefault="005D6F31">
            <w:pPr>
              <w:spacing w:line="276" w:lineRule="auto"/>
              <w:jc w:val="right"/>
              <w:rPr>
                <w:rFonts w:asciiTheme="minorHAnsi" w:hAnsiTheme="minorHAnsi" w:cstheme="minorHAnsi"/>
                <w:sz w:val="22"/>
                <w:szCs w:val="22"/>
              </w:rPr>
              <w:pPrChange w:id="8839" w:author="Hannah McSorley" w:date="2020-08-05T02:53:00Z">
                <w:pPr>
                  <w:spacing w:line="240" w:lineRule="auto"/>
                  <w:jc w:val="right"/>
                </w:pPr>
              </w:pPrChange>
            </w:pPr>
            <w:r w:rsidRPr="0092418A">
              <w:rPr>
                <w:rFonts w:asciiTheme="minorHAnsi" w:hAnsiTheme="minorHAnsi" w:cstheme="minorHAnsi"/>
                <w:sz w:val="22"/>
                <w:szCs w:val="22"/>
              </w:rPr>
              <w:t>3.4</w:t>
            </w:r>
          </w:p>
        </w:tc>
        <w:tc>
          <w:tcPr>
            <w:tcW w:w="0" w:type="auto"/>
            <w:tcBorders>
              <w:bottom w:val="single" w:sz="4" w:space="0" w:color="auto"/>
            </w:tcBorders>
            <w:tcPrChange w:id="8840" w:author="Hannah McSorley" w:date="2020-08-05T02:53:00Z">
              <w:tcPr>
                <w:tcW w:w="0" w:type="auto"/>
                <w:gridSpan w:val="2"/>
              </w:tcPr>
            </w:tcPrChange>
          </w:tcPr>
          <w:p w14:paraId="14C12BD6" w14:textId="77777777" w:rsidR="00D3555D" w:rsidRPr="0092418A" w:rsidRDefault="005D6F31">
            <w:pPr>
              <w:spacing w:line="276" w:lineRule="auto"/>
              <w:jc w:val="right"/>
              <w:rPr>
                <w:rFonts w:asciiTheme="minorHAnsi" w:hAnsiTheme="minorHAnsi" w:cstheme="minorHAnsi"/>
                <w:sz w:val="22"/>
                <w:szCs w:val="22"/>
              </w:rPr>
              <w:pPrChange w:id="8841" w:author="Hannah McSorley" w:date="2020-08-05T02:53:00Z">
                <w:pPr>
                  <w:spacing w:line="240" w:lineRule="auto"/>
                  <w:jc w:val="right"/>
                </w:pPr>
              </w:pPrChange>
            </w:pPr>
            <w:r w:rsidRPr="0092418A">
              <w:rPr>
                <w:rFonts w:asciiTheme="minorHAnsi" w:hAnsiTheme="minorHAnsi" w:cstheme="minorHAnsi"/>
                <w:sz w:val="22"/>
                <w:szCs w:val="22"/>
              </w:rPr>
              <w:t>5.9</w:t>
            </w:r>
          </w:p>
        </w:tc>
        <w:tc>
          <w:tcPr>
            <w:tcW w:w="0" w:type="auto"/>
            <w:tcBorders>
              <w:bottom w:val="single" w:sz="4" w:space="0" w:color="auto"/>
            </w:tcBorders>
            <w:tcPrChange w:id="8842" w:author="Hannah McSorley" w:date="2020-08-05T02:53:00Z">
              <w:tcPr>
                <w:tcW w:w="0" w:type="auto"/>
                <w:gridSpan w:val="2"/>
              </w:tcPr>
            </w:tcPrChange>
          </w:tcPr>
          <w:p w14:paraId="51BB5E99" w14:textId="77777777" w:rsidR="00D3555D" w:rsidRPr="0092418A" w:rsidRDefault="005D6F31">
            <w:pPr>
              <w:spacing w:line="276" w:lineRule="auto"/>
              <w:jc w:val="right"/>
              <w:rPr>
                <w:rFonts w:asciiTheme="minorHAnsi" w:hAnsiTheme="minorHAnsi" w:cstheme="minorHAnsi"/>
                <w:sz w:val="22"/>
                <w:szCs w:val="22"/>
              </w:rPr>
              <w:pPrChange w:id="8843" w:author="Hannah McSorley" w:date="2020-08-05T02:53:00Z">
                <w:pPr>
                  <w:spacing w:line="240" w:lineRule="auto"/>
                  <w:jc w:val="right"/>
                </w:pPr>
              </w:pPrChange>
            </w:pPr>
            <w:r w:rsidRPr="0092418A">
              <w:rPr>
                <w:rFonts w:asciiTheme="minorHAnsi" w:hAnsiTheme="minorHAnsi" w:cstheme="minorHAnsi"/>
                <w:sz w:val="22"/>
                <w:szCs w:val="22"/>
              </w:rPr>
              <w:t>0.0</w:t>
            </w:r>
          </w:p>
        </w:tc>
        <w:tc>
          <w:tcPr>
            <w:tcW w:w="0" w:type="auto"/>
            <w:tcBorders>
              <w:bottom w:val="single" w:sz="4" w:space="0" w:color="auto"/>
            </w:tcBorders>
            <w:tcPrChange w:id="8844" w:author="Hannah McSorley" w:date="2020-08-05T02:53:00Z">
              <w:tcPr>
                <w:tcW w:w="0" w:type="auto"/>
                <w:gridSpan w:val="2"/>
              </w:tcPr>
            </w:tcPrChange>
          </w:tcPr>
          <w:p w14:paraId="1C28F3B8" w14:textId="77777777" w:rsidR="00D3555D" w:rsidRPr="0092418A" w:rsidRDefault="005D6F31">
            <w:pPr>
              <w:spacing w:line="276" w:lineRule="auto"/>
              <w:jc w:val="right"/>
              <w:rPr>
                <w:rFonts w:asciiTheme="minorHAnsi" w:hAnsiTheme="minorHAnsi" w:cstheme="minorHAnsi"/>
                <w:sz w:val="22"/>
                <w:szCs w:val="22"/>
              </w:rPr>
              <w:pPrChange w:id="8845" w:author="Hannah McSorley" w:date="2020-08-05T02:53:00Z">
                <w:pPr>
                  <w:spacing w:line="240" w:lineRule="auto"/>
                  <w:jc w:val="right"/>
                </w:pPr>
              </w:pPrChange>
            </w:pPr>
            <w:r w:rsidRPr="0092418A">
              <w:rPr>
                <w:rFonts w:asciiTheme="minorHAnsi" w:hAnsiTheme="minorHAnsi" w:cstheme="minorHAnsi"/>
                <w:sz w:val="22"/>
                <w:szCs w:val="22"/>
              </w:rPr>
              <w:t>2.0</w:t>
            </w:r>
          </w:p>
        </w:tc>
        <w:tc>
          <w:tcPr>
            <w:tcW w:w="0" w:type="auto"/>
            <w:tcBorders>
              <w:bottom w:val="single" w:sz="4" w:space="0" w:color="auto"/>
            </w:tcBorders>
            <w:tcPrChange w:id="8846" w:author="Hannah McSorley" w:date="2020-08-05T02:53:00Z">
              <w:tcPr>
                <w:tcW w:w="0" w:type="auto"/>
                <w:gridSpan w:val="2"/>
              </w:tcPr>
            </w:tcPrChange>
          </w:tcPr>
          <w:p w14:paraId="6A1A8F0A" w14:textId="77777777" w:rsidR="00D3555D" w:rsidRPr="0092418A" w:rsidRDefault="005D6F31">
            <w:pPr>
              <w:spacing w:line="276" w:lineRule="auto"/>
              <w:jc w:val="right"/>
              <w:rPr>
                <w:rFonts w:asciiTheme="minorHAnsi" w:hAnsiTheme="minorHAnsi" w:cstheme="minorHAnsi"/>
                <w:sz w:val="22"/>
                <w:szCs w:val="22"/>
              </w:rPr>
              <w:pPrChange w:id="8847" w:author="Hannah McSorley" w:date="2020-08-05T02:53:00Z">
                <w:pPr>
                  <w:spacing w:line="240" w:lineRule="auto"/>
                  <w:jc w:val="right"/>
                </w:pPr>
              </w:pPrChange>
            </w:pPr>
            <w:r w:rsidRPr="0092418A">
              <w:rPr>
                <w:rFonts w:asciiTheme="minorHAnsi" w:hAnsiTheme="minorHAnsi" w:cstheme="minorHAnsi"/>
                <w:sz w:val="22"/>
                <w:szCs w:val="22"/>
              </w:rPr>
              <w:t>1.4</w:t>
            </w:r>
          </w:p>
        </w:tc>
        <w:tc>
          <w:tcPr>
            <w:tcW w:w="0" w:type="auto"/>
            <w:tcBorders>
              <w:bottom w:val="single" w:sz="4" w:space="0" w:color="auto"/>
            </w:tcBorders>
            <w:tcPrChange w:id="8848" w:author="Hannah McSorley" w:date="2020-08-05T02:53:00Z">
              <w:tcPr>
                <w:tcW w:w="0" w:type="auto"/>
                <w:gridSpan w:val="2"/>
              </w:tcPr>
            </w:tcPrChange>
          </w:tcPr>
          <w:p w14:paraId="17EE717D" w14:textId="77777777" w:rsidR="00D3555D" w:rsidRPr="0092418A" w:rsidRDefault="005D6F31">
            <w:pPr>
              <w:spacing w:line="276" w:lineRule="auto"/>
              <w:jc w:val="right"/>
              <w:rPr>
                <w:rFonts w:asciiTheme="minorHAnsi" w:hAnsiTheme="minorHAnsi" w:cstheme="minorHAnsi"/>
                <w:sz w:val="22"/>
                <w:szCs w:val="22"/>
              </w:rPr>
              <w:pPrChange w:id="8849" w:author="Hannah McSorley" w:date="2020-08-05T02:53:00Z">
                <w:pPr>
                  <w:spacing w:line="240" w:lineRule="auto"/>
                  <w:jc w:val="right"/>
                </w:pPr>
              </w:pPrChange>
            </w:pPr>
            <w:r w:rsidRPr="0092418A">
              <w:rPr>
                <w:rFonts w:asciiTheme="minorHAnsi" w:hAnsiTheme="minorHAnsi" w:cstheme="minorHAnsi"/>
                <w:sz w:val="22"/>
                <w:szCs w:val="22"/>
              </w:rPr>
              <w:t>42.5</w:t>
            </w:r>
          </w:p>
        </w:tc>
      </w:tr>
    </w:tbl>
    <w:p w14:paraId="458B42DE" w14:textId="77777777" w:rsidR="00D3555D" w:rsidRDefault="005D6F31">
      <w:r>
        <w:br/>
      </w:r>
    </w:p>
    <w:p w14:paraId="21660B97" w14:textId="77777777" w:rsidR="00F77BDD" w:rsidRDefault="005D6F31">
      <w:pPr>
        <w:pStyle w:val="Heading4"/>
        <w:rPr>
          <w:del w:id="8850" w:author="Hannah McSorley" w:date="2020-08-05T02:53:00Z"/>
        </w:rPr>
      </w:pPr>
      <w:bookmarkStart w:id="8851" w:name="discussion"/>
      <w:bookmarkStart w:id="8852" w:name="_Toc47488313"/>
      <w:moveToRangeStart w:id="8853" w:author="Hannah McSorley" w:date="2020-08-05T02:53:00Z" w:name="move47488492"/>
      <w:moveTo w:id="8854" w:author="Hannah McSorley" w:date="2020-08-05T02:53:00Z">
        <w:r>
          <w:t>Discussion</w:t>
        </w:r>
      </w:moveTo>
      <w:bookmarkStart w:id="8855" w:name="river-stage-doc-nom"/>
      <w:bookmarkEnd w:id="8851"/>
      <w:bookmarkEnd w:id="8852"/>
      <w:moveToRangeEnd w:id="8853"/>
      <w:del w:id="8856" w:author="Hannah McSorley" w:date="2020-08-05T02:53:00Z">
        <w:r w:rsidR="006D238B">
          <w:delText>River stage, DOC &amp; NOM</w:delText>
        </w:r>
        <w:bookmarkEnd w:id="8855"/>
      </w:del>
    </w:p>
    <w:p w14:paraId="62D76F21" w14:textId="77777777" w:rsidR="00F77BDD" w:rsidRDefault="006D238B">
      <w:pPr>
        <w:rPr>
          <w:del w:id="8857" w:author="Hannah McSorley" w:date="2020-08-05T02:53:00Z"/>
        </w:rPr>
      </w:pPr>
      <w:del w:id="8858" w:author="Hannah McSorley" w:date="2020-08-05T02:53:00Z">
        <w:r>
          <w:delText xml:space="preserve">In general, DOC concentrations </w:delText>
        </w:r>
        <w:r w:rsidR="00F6786F">
          <w:delText xml:space="preserve">increased </w:delText>
        </w:r>
        <w:r>
          <w:delText xml:space="preserve">with increasing stage across the LWSA, thought the </w:delText>
        </w:r>
        <w:r w:rsidR="00F6786F">
          <w:delText xml:space="preserve">patterns </w:delText>
        </w:r>
        <w:r>
          <w:delText xml:space="preserve">were not necessarily linear and not always consistent. The relationships between spectral indicators of NOM character and stage showed tighter patterns than DOC concentration with stage at all sites, but again the relationships were not linear (Figure </w:delText>
        </w:r>
        <w:commentRangeStart w:id="8859"/>
        <w:r>
          <w:delText>22</w:delText>
        </w:r>
        <w:commentRangeEnd w:id="8859"/>
        <w:r w:rsidR="00F6786F">
          <w:rPr>
            <w:rStyle w:val="CommentReference"/>
          </w:rPr>
          <w:commentReference w:id="8859"/>
        </w:r>
        <w:r>
          <w:delText>).</w:delText>
        </w:r>
      </w:del>
    </w:p>
    <w:p w14:paraId="7DCF2591" w14:textId="77777777" w:rsidR="00F77BDD" w:rsidRDefault="006D238B">
      <w:pPr>
        <w:rPr>
          <w:del w:id="8860" w:author="Hannah McSorley" w:date="2020-08-05T02:53:00Z"/>
        </w:rPr>
      </w:pPr>
      <w:del w:id="8861" w:author="Hannah McSorley" w:date="2020-08-05T02:53:00Z">
        <w:r>
          <w:delText> </w:delText>
        </w:r>
      </w:del>
    </w:p>
    <w:p w14:paraId="0EE1310D" w14:textId="77777777" w:rsidR="00F77BDD" w:rsidRDefault="006D238B" w:rsidP="002F4A36">
      <w:pPr>
        <w:spacing w:line="240" w:lineRule="auto"/>
        <w:rPr>
          <w:del w:id="8862" w:author="Hannah McSorley" w:date="2020-08-05T02:53:00Z"/>
        </w:rPr>
      </w:pPr>
      <w:del w:id="8863" w:author="Hannah McSorley" w:date="2020-08-05T02:53:00Z">
        <w:r>
          <w:rPr>
            <w:noProof/>
            <w:lang w:val="en-CA" w:eastAsia="en-CA"/>
          </w:rPr>
          <w:drawing>
            <wp:inline distT="0" distB="0" distL="0" distR="0" wp14:anchorId="2CD07498" wp14:editId="5415ACA1">
              <wp:extent cx="5504749" cy="6880936"/>
              <wp:effectExtent l="0" t="0" r="0" b="0"/>
              <wp:docPr id="210" name="Picture" descr="Figure 22:  Relationships between river stage and sample content and character. Data for each variable were normalized (min-max normalization) to clarify relative scales in each relationship"/>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tageNorm_DOC-NOM.png"/>
                      <pic:cNvPicPr>
                        <a:picLocks noChangeAspect="1" noChangeArrowheads="1"/>
                      </pic:cNvPicPr>
                    </pic:nvPicPr>
                    <pic:blipFill>
                      <a:blip r:embed="rId56"/>
                      <a:stretch>
                        <a:fillRect/>
                      </a:stretch>
                    </pic:blipFill>
                    <pic:spPr bwMode="auto">
                      <a:xfrm>
                        <a:off x="0" y="0"/>
                        <a:ext cx="5504749" cy="6880936"/>
                      </a:xfrm>
                      <a:prstGeom prst="rect">
                        <a:avLst/>
                      </a:prstGeom>
                      <a:noFill/>
                      <a:ln w="9525">
                        <a:noFill/>
                        <a:headEnd/>
                        <a:tailEnd/>
                      </a:ln>
                    </pic:spPr>
                  </pic:pic>
                </a:graphicData>
              </a:graphic>
            </wp:inline>
          </w:drawing>
        </w:r>
      </w:del>
    </w:p>
    <w:p w14:paraId="70237F7C" w14:textId="77777777" w:rsidR="00F77BDD" w:rsidRDefault="006D238B" w:rsidP="002F4A36">
      <w:pPr>
        <w:spacing w:line="240" w:lineRule="auto"/>
        <w:rPr>
          <w:del w:id="8864" w:author="Hannah McSorley" w:date="2020-08-05T02:53:00Z"/>
        </w:rPr>
      </w:pPr>
      <w:del w:id="8865" w:author="Hannah McSorley" w:date="2020-08-05T02:53:00Z">
        <w:r>
          <w:delText xml:space="preserve">Figure 22:  </w:delText>
        </w:r>
        <w:r>
          <w:rPr>
            <w:i/>
          </w:rPr>
          <w:delText xml:space="preserve">Relationships between river stage and sample content and character. Data for each variable were normalized (min-max normalization) to clarify relative scales in each </w:delText>
        </w:r>
        <w:commentRangeStart w:id="8866"/>
        <w:r>
          <w:rPr>
            <w:i/>
          </w:rPr>
          <w:delText>relationship</w:delText>
        </w:r>
        <w:commentRangeEnd w:id="8866"/>
        <w:r w:rsidR="005E6787">
          <w:rPr>
            <w:rStyle w:val="CommentReference"/>
          </w:rPr>
          <w:commentReference w:id="8866"/>
        </w:r>
      </w:del>
    </w:p>
    <w:p w14:paraId="1CDEA7FE" w14:textId="77777777" w:rsidR="00F77BDD" w:rsidRDefault="006D238B">
      <w:pPr>
        <w:rPr>
          <w:del w:id="8867" w:author="Hannah McSorley" w:date="2020-08-05T02:53:00Z"/>
        </w:rPr>
      </w:pPr>
      <w:del w:id="8868" w:author="Hannah McSorley" w:date="2020-08-05T02:53:00Z">
        <w:r>
          <w:delText> </w:delText>
        </w:r>
      </w:del>
    </w:p>
    <w:p w14:paraId="0A910622" w14:textId="24DF7D23" w:rsidR="00D3555D" w:rsidRDefault="00D3555D">
      <w:pPr>
        <w:pStyle w:val="Heading3"/>
        <w:rPr>
          <w:ins w:id="8869" w:author="Hannah McSorley" w:date="2020-08-05T02:53:00Z"/>
        </w:rPr>
      </w:pPr>
    </w:p>
    <w:p w14:paraId="78A504C4" w14:textId="77777777" w:rsidR="0092418A" w:rsidRPr="00F61522" w:rsidRDefault="0092418A" w:rsidP="0092418A">
      <w:pPr>
        <w:rPr>
          <w:ins w:id="8870" w:author="Hannah McSorley" w:date="2020-08-05T02:53:00Z"/>
          <w:color w:val="00B0F0"/>
        </w:rPr>
      </w:pPr>
      <w:ins w:id="8871" w:author="Hannah McSorley" w:date="2020-08-05T02:53:00Z">
        <w:r w:rsidRPr="00F61522">
          <w:rPr>
            <w:color w:val="00B0F0"/>
          </w:rPr>
          <w:t>--- not done ---</w:t>
        </w:r>
      </w:ins>
    </w:p>
    <w:p w14:paraId="68BCAACA" w14:textId="77777777" w:rsidR="00F77BDD" w:rsidRPr="005C6396" w:rsidRDefault="005D6F31">
      <w:pPr>
        <w:pStyle w:val="Heading4"/>
        <w:rPr>
          <w:del w:id="8872" w:author="Hannah McSorley" w:date="2020-08-05T02:53:00Z"/>
          <w:highlight w:val="cyan"/>
        </w:rPr>
      </w:pPr>
      <w:r>
        <w:rPr>
          <w:b w:val="0"/>
          <w:bCs w:val="0"/>
          <w:iCs w:val="0"/>
          <w:rPrChange w:id="8873" w:author="Hannah McSorley" w:date="2020-08-05T02:53:00Z">
            <w:rPr>
              <w:b w:val="0"/>
              <w:bCs w:val="0"/>
              <w:iCs w:val="0"/>
              <w:highlight w:val="cyan"/>
            </w:rPr>
          </w:rPrChange>
        </w:rPr>
        <w:t xml:space="preserve">Random </w:t>
      </w:r>
      <w:del w:id="8874" w:author="Hannah McSorley" w:date="2020-08-05T02:53:00Z">
        <w:r w:rsidR="006D238B" w:rsidRPr="005C6396">
          <w:rPr>
            <w:highlight w:val="cyan"/>
          </w:rPr>
          <w:delText>Forests for variable importance</w:delText>
        </w:r>
      </w:del>
    </w:p>
    <w:p w14:paraId="2A6DC45C" w14:textId="77777777" w:rsidR="00F77BDD" w:rsidRDefault="006D238B">
      <w:pPr>
        <w:rPr>
          <w:del w:id="8875" w:author="Hannah McSorley" w:date="2020-08-05T02:53:00Z"/>
        </w:rPr>
      </w:pPr>
      <w:commentRangeStart w:id="8876"/>
      <w:commentRangeStart w:id="8877"/>
      <w:del w:id="8878" w:author="Hannah McSorley" w:date="2020-08-05T02:53:00Z">
        <w:r>
          <w:delText>Watershed</w:delText>
        </w:r>
        <w:commentRangeEnd w:id="8876"/>
        <w:r w:rsidR="005C6396">
          <w:rPr>
            <w:rStyle w:val="CommentReference"/>
          </w:rPr>
          <w:commentReference w:id="8876"/>
        </w:r>
        <w:r>
          <w:delText xml:space="preserve"> characteristics for each of the six monitoring sites (Figure 14, Table 10) were included with antecedent 7 day temperatures and antecedent 7 day rain, river stage and sampling season as possible predictor variables for DOC concentrations. The variable importance was assessed using the R package randomForest, the backbone of which is Breiman’s Random Forests (RF) algorithm (Breiman </w:delText>
        </w:r>
        <w:r w:rsidR="0061415C">
          <w:fldChar w:fldCharType="begin"/>
        </w:r>
        <w:r w:rsidR="0061415C">
          <w:delInstrText xml:space="preserve"> HYPERLINK \l "ref-Breiman2001" \h </w:delInstrText>
        </w:r>
        <w:r w:rsidR="0061415C">
          <w:fldChar w:fldCharType="separate"/>
        </w:r>
        <w:r>
          <w:rPr>
            <w:rStyle w:val="Hyperlink"/>
          </w:rPr>
          <w:delText>2001</w:delText>
        </w:r>
        <w:r w:rsidR="0061415C">
          <w:rPr>
            <w:rStyle w:val="Hyperlink"/>
          </w:rPr>
          <w:fldChar w:fldCharType="end"/>
        </w:r>
        <w:r>
          <w:delText>). parameters were filtered as much as possible to remove those that could cause spurious correlations (i.e. cross-correlated variables) and the RF</w:delText>
        </w:r>
      </w:del>
      <w:ins w:id="8879" w:author="Hannah McSorley" w:date="2020-08-05T02:53:00Z">
        <w:r w:rsidR="005D6F31">
          <w:t>Forest</w:t>
        </w:r>
      </w:ins>
      <w:r w:rsidR="005D6F31">
        <w:t xml:space="preserve"> variable importance measure </w:t>
      </w:r>
      <w:del w:id="8880" w:author="Hannah McSorley" w:date="2020-08-05T02:53:00Z">
        <w:r>
          <w:delText>(VIM) was evauated for the entire study period (Figure 23), dry season (Figure 25) and wet season (Figure 24).</w:delText>
        </w:r>
      </w:del>
    </w:p>
    <w:p w14:paraId="5012C3B4" w14:textId="77777777" w:rsidR="00F77BDD" w:rsidRDefault="006D238B">
      <w:pPr>
        <w:rPr>
          <w:del w:id="8881" w:author="Hannah McSorley" w:date="2020-08-05T02:53:00Z"/>
        </w:rPr>
      </w:pPr>
      <w:del w:id="8882" w:author="Hannah McSorley" w:date="2020-08-05T02:53:00Z">
        <w:r>
          <w:delText> </w:delText>
        </w:r>
        <w:commentRangeEnd w:id="8877"/>
        <w:r w:rsidR="005E6787">
          <w:rPr>
            <w:rStyle w:val="CommentReference"/>
          </w:rPr>
          <w:commentReference w:id="8877"/>
        </w:r>
      </w:del>
    </w:p>
    <w:p w14:paraId="7AEAB8C3" w14:textId="77777777" w:rsidR="00F77BDD" w:rsidRDefault="006D238B" w:rsidP="002F4A36">
      <w:pPr>
        <w:spacing w:line="240" w:lineRule="auto"/>
        <w:rPr>
          <w:del w:id="8883" w:author="Hannah McSorley" w:date="2020-08-05T02:53:00Z"/>
        </w:rPr>
      </w:pPr>
      <w:del w:id="8884" w:author="Hannah McSorley" w:date="2020-08-05T02:53:00Z">
        <w:r>
          <w:rPr>
            <w:noProof/>
            <w:lang w:val="en-CA" w:eastAsia="en-CA"/>
          </w:rPr>
          <w:drawing>
            <wp:inline distT="0" distB="0" distL="0" distR="0" wp14:anchorId="54206FB7" wp14:editId="7B6A9139">
              <wp:extent cx="5504749" cy="4587290"/>
              <wp:effectExtent l="0" t="0" r="0" b="0"/>
              <wp:docPr id="211" name="Picture" descr="Figure 23:  Variable importance for predicting DOC over the full study period, with importance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type1-relimp_MSE.png"/>
                      <pic:cNvPicPr>
                        <a:picLocks noChangeAspect="1" noChangeArrowheads="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del>
    </w:p>
    <w:p w14:paraId="19BF1205" w14:textId="77777777" w:rsidR="00F77BDD" w:rsidRDefault="006D238B" w:rsidP="002F4A36">
      <w:pPr>
        <w:spacing w:line="240" w:lineRule="auto"/>
        <w:rPr>
          <w:del w:id="8885" w:author="Hannah McSorley" w:date="2020-08-05T02:53:00Z"/>
        </w:rPr>
      </w:pPr>
      <w:del w:id="8886" w:author="Hannah McSorley" w:date="2020-08-05T02:53:00Z">
        <w:r>
          <w:delText xml:space="preserve">Figure 23:  </w:delText>
        </w:r>
        <w:r>
          <w:rPr>
            <w:i/>
          </w:rPr>
          <w:delText>Variable importance for predicting DOC over the full study period, with importance measured by type 1: mean square errors (i.e. mean decrease in accuracy when variable was omitted).</w:delText>
        </w:r>
      </w:del>
    </w:p>
    <w:p w14:paraId="522302FC" w14:textId="77777777" w:rsidR="00F77BDD" w:rsidRDefault="006D238B">
      <w:pPr>
        <w:rPr>
          <w:del w:id="8887" w:author="Hannah McSorley" w:date="2020-08-05T02:53:00Z"/>
        </w:rPr>
      </w:pPr>
      <w:del w:id="8888" w:author="Hannah McSorley" w:date="2020-08-05T02:53:00Z">
        <w:r>
          <w:delText> </w:delText>
        </w:r>
      </w:del>
    </w:p>
    <w:p w14:paraId="24366E17" w14:textId="77777777" w:rsidR="00F77BDD" w:rsidRDefault="006D238B">
      <w:pPr>
        <w:rPr>
          <w:del w:id="8889" w:author="Hannah McSorley" w:date="2020-08-05T02:53:00Z"/>
        </w:rPr>
      </w:pPr>
      <w:del w:id="8890" w:author="Hannah McSorley" w:date="2020-08-05T02:53:00Z">
        <w:r>
          <w:delText>When the entire sixteen month study period was evaluated, the greatest relative importance in predicting DOC concentration was determined to be antecedent 7-day air temperature and antecedent 7-day rain, followed by land cover: wetland, open-water and forest percent cover. Sampling stage was almost as important as metamorphic parent material (i.e. Wark-Gneiss), which was slightly more important than median basin slope and drainage area (Figure 23). Logging history (area clear-cut between 1980 and 2011), was found to be a relatively poor predictor for DOC, along with other parent materials (e.g. meta-sedimentary, igneous, and combinations thereof).</w:delText>
        </w:r>
      </w:del>
    </w:p>
    <w:p w14:paraId="572A3B73" w14:textId="77777777" w:rsidR="00F77BDD" w:rsidRDefault="006D238B">
      <w:pPr>
        <w:rPr>
          <w:del w:id="8891" w:author="Hannah McSorley" w:date="2020-08-05T02:53:00Z"/>
        </w:rPr>
      </w:pPr>
      <w:del w:id="8892" w:author="Hannah McSorley" w:date="2020-08-05T02:53:00Z">
        <w:r>
          <w:delText> </w:delText>
        </w:r>
      </w:del>
    </w:p>
    <w:p w14:paraId="0A37957B" w14:textId="77777777" w:rsidR="00F77BDD" w:rsidRDefault="006D238B" w:rsidP="002F4A36">
      <w:pPr>
        <w:spacing w:line="240" w:lineRule="auto"/>
        <w:rPr>
          <w:del w:id="8893" w:author="Hannah McSorley" w:date="2020-08-05T02:53:00Z"/>
        </w:rPr>
      </w:pPr>
      <w:del w:id="8894" w:author="Hannah McSorley" w:date="2020-08-05T02:53:00Z">
        <w:r>
          <w:rPr>
            <w:noProof/>
            <w:lang w:val="en-CA" w:eastAsia="en-CA"/>
          </w:rPr>
          <w:drawing>
            <wp:inline distT="0" distB="0" distL="0" distR="0" wp14:anchorId="42523E6E" wp14:editId="6831CC36">
              <wp:extent cx="5504749" cy="4587290"/>
              <wp:effectExtent l="0" t="0" r="0" b="0"/>
              <wp:docPr id="212" name="Picture" descr="Figure 24:  Variable importance for predicting DOC during wet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wet-relimp_MSE.png"/>
                      <pic:cNvPicPr>
                        <a:picLocks noChangeAspect="1" noChangeArrowheads="1"/>
                      </pic:cNvPicPr>
                    </pic:nvPicPr>
                    <pic:blipFill>
                      <a:blip r:embed="rId58"/>
                      <a:stretch>
                        <a:fillRect/>
                      </a:stretch>
                    </pic:blipFill>
                    <pic:spPr bwMode="auto">
                      <a:xfrm>
                        <a:off x="0" y="0"/>
                        <a:ext cx="5504749" cy="4587290"/>
                      </a:xfrm>
                      <a:prstGeom prst="rect">
                        <a:avLst/>
                      </a:prstGeom>
                      <a:noFill/>
                      <a:ln w="9525">
                        <a:noFill/>
                        <a:headEnd/>
                        <a:tailEnd/>
                      </a:ln>
                    </pic:spPr>
                  </pic:pic>
                </a:graphicData>
              </a:graphic>
            </wp:inline>
          </w:drawing>
        </w:r>
      </w:del>
    </w:p>
    <w:p w14:paraId="116E35FA" w14:textId="77777777" w:rsidR="00F77BDD" w:rsidRDefault="006D238B" w:rsidP="002F4A36">
      <w:pPr>
        <w:spacing w:line="240" w:lineRule="auto"/>
        <w:rPr>
          <w:del w:id="8895" w:author="Hannah McSorley" w:date="2020-08-05T02:53:00Z"/>
        </w:rPr>
      </w:pPr>
      <w:del w:id="8896" w:author="Hannah McSorley" w:date="2020-08-05T02:53:00Z">
        <w:r>
          <w:delText xml:space="preserve">Figure 24:  </w:delText>
        </w:r>
        <w:r>
          <w:rPr>
            <w:i/>
          </w:rPr>
          <w:delText>Variable importance for predicting DOC during wet season (only), measured by type 1: mean square errors (i.e. mean decrease in accuracy when variable was omitted)</w:delText>
        </w:r>
      </w:del>
    </w:p>
    <w:p w14:paraId="4C196454" w14:textId="77777777" w:rsidR="00F77BDD" w:rsidRDefault="006D238B">
      <w:pPr>
        <w:rPr>
          <w:del w:id="8897" w:author="Hannah McSorley" w:date="2020-08-05T02:53:00Z"/>
        </w:rPr>
      </w:pPr>
      <w:del w:id="8898" w:author="Hannah McSorley" w:date="2020-08-05T02:53:00Z">
        <w:r>
          <w:delText> </w:delText>
        </w:r>
      </w:del>
    </w:p>
    <w:p w14:paraId="59FD7092" w14:textId="77777777" w:rsidR="00F77BDD" w:rsidRDefault="006D238B">
      <w:pPr>
        <w:rPr>
          <w:del w:id="8899" w:author="Hannah McSorley" w:date="2020-08-05T02:53:00Z"/>
        </w:rPr>
      </w:pPr>
      <w:commentRangeStart w:id="8900"/>
      <w:del w:id="8901" w:author="Hannah McSorley" w:date="2020-08-05T02:53:00Z">
        <w:r>
          <w:delText>Oddly, in the wet season antecedent 7-day rain was not found to be an important predictor for DOC but antecedent 7-day air temperature was still</w:delText>
        </w:r>
      </w:del>
      <w:ins w:id="8902" w:author="Hannah McSorley" w:date="2020-08-05T02:53:00Z">
        <w:r w:rsidR="005D6F31">
          <w:t>showed that conditions ranked among</w:t>
        </w:r>
      </w:ins>
      <w:r w:rsidR="005D6F31">
        <w:t xml:space="preserve"> the most important </w:t>
      </w:r>
      <w:del w:id="8903" w:author="Hannah McSorley" w:date="2020-08-05T02:53:00Z">
        <w:r>
          <w:delText>predictor variable, followed by forest, open-water and wetland cover before metamorphic parent material again (Figure 24). Maybe in the wet season, antecedent rain matters less than year-round because the watershed is near saturation and though rain generates stream response the variable NOM source areas are already highly connected to the streams.</w:delText>
        </w:r>
        <w:commentRangeEnd w:id="8900"/>
        <w:r w:rsidR="005E6787">
          <w:rPr>
            <w:rStyle w:val="CommentReference"/>
          </w:rPr>
          <w:commentReference w:id="8900"/>
        </w:r>
      </w:del>
    </w:p>
    <w:p w14:paraId="6AD4846D" w14:textId="77777777" w:rsidR="00F77BDD" w:rsidRDefault="006D238B">
      <w:pPr>
        <w:rPr>
          <w:del w:id="8904" w:author="Hannah McSorley" w:date="2020-08-05T02:53:00Z"/>
        </w:rPr>
      </w:pPr>
      <w:del w:id="8905" w:author="Hannah McSorley" w:date="2020-08-05T02:53:00Z">
        <w:r>
          <w:delText> </w:delText>
        </w:r>
      </w:del>
    </w:p>
    <w:p w14:paraId="75E93F4F" w14:textId="77777777" w:rsidR="00F77BDD" w:rsidRDefault="006D238B" w:rsidP="002F4A36">
      <w:pPr>
        <w:spacing w:line="240" w:lineRule="auto"/>
        <w:rPr>
          <w:del w:id="8906" w:author="Hannah McSorley" w:date="2020-08-05T02:53:00Z"/>
        </w:rPr>
      </w:pPr>
      <w:del w:id="8907" w:author="Hannah McSorley" w:date="2020-08-05T02:53:00Z">
        <w:r>
          <w:rPr>
            <w:noProof/>
            <w:lang w:val="en-CA" w:eastAsia="en-CA"/>
          </w:rPr>
          <w:drawing>
            <wp:inline distT="0" distB="0" distL="0" distR="0" wp14:anchorId="6EC3B1C9" wp14:editId="648859F0">
              <wp:extent cx="5504749" cy="4587290"/>
              <wp:effectExtent l="0" t="0" r="0" b="0"/>
              <wp:docPr id="213" name="Picture" descr="Figure 25:  Variable importance for predicting DOC during dry season (only), measured by type 1: mean square errors (i.e. mean decrease in accuracy when variable was omit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RF_NPOC_type1-dry-relimp_MSE.png"/>
                      <pic:cNvPicPr>
                        <a:picLocks noChangeAspect="1" noChangeArrowheads="1"/>
                      </pic:cNvPicPr>
                    </pic:nvPicPr>
                    <pic:blipFill>
                      <a:blip r:embed="rId59"/>
                      <a:stretch>
                        <a:fillRect/>
                      </a:stretch>
                    </pic:blipFill>
                    <pic:spPr bwMode="auto">
                      <a:xfrm>
                        <a:off x="0" y="0"/>
                        <a:ext cx="5504749" cy="4587290"/>
                      </a:xfrm>
                      <a:prstGeom prst="rect">
                        <a:avLst/>
                      </a:prstGeom>
                      <a:noFill/>
                      <a:ln w="9525">
                        <a:noFill/>
                        <a:headEnd/>
                        <a:tailEnd/>
                      </a:ln>
                    </pic:spPr>
                  </pic:pic>
                </a:graphicData>
              </a:graphic>
            </wp:inline>
          </w:drawing>
        </w:r>
      </w:del>
    </w:p>
    <w:p w14:paraId="102EA154" w14:textId="77777777" w:rsidR="00F77BDD" w:rsidRDefault="006D238B" w:rsidP="002F4A36">
      <w:pPr>
        <w:spacing w:line="240" w:lineRule="auto"/>
        <w:rPr>
          <w:del w:id="8908" w:author="Hannah McSorley" w:date="2020-08-05T02:53:00Z"/>
        </w:rPr>
      </w:pPr>
      <w:del w:id="8909" w:author="Hannah McSorley" w:date="2020-08-05T02:53:00Z">
        <w:r>
          <w:delText xml:space="preserve">Figure 25:  </w:delText>
        </w:r>
        <w:r>
          <w:rPr>
            <w:i/>
          </w:rPr>
          <w:delText>Variable importance for predicting DOC during dry season (only), measured by type 1: mean square errors (i.e. mean decrease in accuracy when variable was omitted).</w:delText>
        </w:r>
      </w:del>
    </w:p>
    <w:p w14:paraId="67EFCF15" w14:textId="77777777" w:rsidR="00F77BDD" w:rsidRDefault="006D238B">
      <w:pPr>
        <w:rPr>
          <w:del w:id="8910" w:author="Hannah McSorley" w:date="2020-08-05T02:53:00Z"/>
        </w:rPr>
      </w:pPr>
      <w:del w:id="8911" w:author="Hannah McSorley" w:date="2020-08-05T02:53:00Z">
        <w:r>
          <w:delText> </w:delText>
        </w:r>
      </w:del>
    </w:p>
    <w:p w14:paraId="75E841FA" w14:textId="77777777" w:rsidR="00F77BDD" w:rsidRDefault="006D238B">
      <w:pPr>
        <w:rPr>
          <w:del w:id="8912" w:author="Hannah McSorley" w:date="2020-08-05T02:53:00Z"/>
        </w:rPr>
      </w:pPr>
      <w:del w:id="8913" w:author="Hannah McSorley" w:date="2020-08-05T02:53:00Z">
        <w:r>
          <w:delText>Looking only at the dry season, antecedent 7-day air temperature was once again the primary predictor for DOC concentrations, followed by land-cover (open-water, wetland cover) and basin slope was found to be more important than forest cover for dry season DOC.</w:delText>
        </w:r>
      </w:del>
    </w:p>
    <w:p w14:paraId="6A37FC7E" w14:textId="77777777" w:rsidR="00F77BDD" w:rsidRDefault="006D238B">
      <w:pPr>
        <w:rPr>
          <w:del w:id="8914" w:author="Hannah McSorley" w:date="2020-08-05T02:53:00Z"/>
        </w:rPr>
      </w:pPr>
      <w:del w:id="8915" w:author="Hannah McSorley" w:date="2020-08-05T02:53:00Z">
        <w:r>
          <w:delText> </w:delText>
        </w:r>
      </w:del>
    </w:p>
    <w:p w14:paraId="6DB4B8CE" w14:textId="3EFF3943" w:rsidR="00D3555D" w:rsidRDefault="006D238B">
      <w:pPr>
        <w:rPr>
          <w:rPrChange w:id="8916" w:author="Hannah McSorley" w:date="2020-08-05T02:53:00Z">
            <w:rPr>
              <w:color w:val="00B0F0"/>
            </w:rPr>
          </w:rPrChange>
        </w:rPr>
      </w:pPr>
      <w:commentRangeStart w:id="8917"/>
      <w:del w:id="8918" w:author="Hannah McSorley" w:date="2020-08-05T02:53:00Z">
        <w:r w:rsidRPr="0046736B">
          <w:rPr>
            <w:b/>
            <w:i/>
            <w:color w:val="00B0F0"/>
          </w:rPr>
          <w:delText>Do this for SAC</w:delText>
        </w:r>
        <w:r w:rsidRPr="0046736B">
          <w:rPr>
            <w:b/>
            <w:i/>
            <w:color w:val="00B0F0"/>
            <w:vertAlign w:val="subscript"/>
          </w:rPr>
          <w:delText>254</w:delText>
        </w:r>
      </w:del>
      <w:ins w:id="8919" w:author="Hannah McSorley" w:date="2020-08-05T02:53:00Z">
        <w:r w:rsidR="005D6F31">
          <w:t>for predicting DOC, SAC~254</w:t>
        </w:r>
      </w:ins>
      <w:r w:rsidR="005D6F31">
        <w:rPr>
          <w:rPrChange w:id="8920" w:author="Hannah McSorley" w:date="2020-08-05T02:53:00Z">
            <w:rPr>
              <w:b/>
              <w:i/>
              <w:color w:val="00B0F0"/>
            </w:rPr>
          </w:rPrChange>
        </w:rPr>
        <w:t xml:space="preserve"> and E</w:t>
      </w:r>
      <w:r w:rsidR="005D6F31">
        <w:rPr>
          <w:vertAlign w:val="subscript"/>
          <w:rPrChange w:id="8921" w:author="Hannah McSorley" w:date="2020-08-05T02:53:00Z">
            <w:rPr>
              <w:b/>
              <w:i/>
              <w:color w:val="00B0F0"/>
              <w:vertAlign w:val="subscript"/>
            </w:rPr>
          </w:rPrChange>
        </w:rPr>
        <w:t>2</w:t>
      </w:r>
      <w:r w:rsidR="005D6F31">
        <w:rPr>
          <w:rPrChange w:id="8922" w:author="Hannah McSorley" w:date="2020-08-05T02:53:00Z">
            <w:rPr>
              <w:b/>
              <w:i/>
              <w:color w:val="00B0F0"/>
            </w:rPr>
          </w:rPrChange>
        </w:rPr>
        <w:t>:E</w:t>
      </w:r>
      <w:r w:rsidR="005D6F31">
        <w:rPr>
          <w:vertAlign w:val="subscript"/>
          <w:rPrChange w:id="8923" w:author="Hannah McSorley" w:date="2020-08-05T02:53:00Z">
            <w:rPr>
              <w:b/>
              <w:i/>
              <w:color w:val="00B0F0"/>
              <w:vertAlign w:val="subscript"/>
            </w:rPr>
          </w:rPrChange>
        </w:rPr>
        <w:t>3</w:t>
      </w:r>
      <w:del w:id="8924" w:author="Hannah McSorley" w:date="2020-08-05T02:53:00Z">
        <w:r w:rsidRPr="0046736B">
          <w:rPr>
            <w:b/>
            <w:i/>
            <w:color w:val="00B0F0"/>
          </w:rPr>
          <w:delText xml:space="preserve"> also</w:delText>
        </w:r>
        <w:commentRangeEnd w:id="8917"/>
        <w:r w:rsidR="0046736B">
          <w:rPr>
            <w:rStyle w:val="CommentReference"/>
          </w:rPr>
          <w:commentReference w:id="8917"/>
        </w:r>
      </w:del>
      <w:ins w:id="8925" w:author="Hannah McSorley" w:date="2020-08-05T02:53:00Z">
        <w:r w:rsidR="005D6F31">
          <w:t>.</w:t>
        </w:r>
      </w:ins>
    </w:p>
    <w:p w14:paraId="49229C5D" w14:textId="77777777" w:rsidR="00D3555D" w:rsidRDefault="005D6F31">
      <w:pPr>
        <w:rPr>
          <w:ins w:id="8926" w:author="Hannah McSorley" w:date="2020-08-05T02:53:00Z"/>
        </w:rPr>
      </w:pPr>
      <w:ins w:id="8927" w:author="Hannah McSorley" w:date="2020-08-05T02:53:00Z">
        <w:r>
          <w:t> </w:t>
        </w:r>
      </w:ins>
    </w:p>
    <w:p w14:paraId="28CAA2CC" w14:textId="77777777" w:rsidR="00F77BDD" w:rsidRDefault="005D6F31">
      <w:pPr>
        <w:pStyle w:val="Heading3"/>
        <w:rPr>
          <w:del w:id="8928" w:author="Hannah McSorley" w:date="2020-08-05T02:53:00Z"/>
        </w:rPr>
      </w:pPr>
      <w:moveToRangeStart w:id="8929" w:author="Hannah McSorley" w:date="2020-08-05T02:53:00Z" w:name="move47488493"/>
      <w:moveTo w:id="8930" w:author="Hannah McSorley" w:date="2020-08-05T02:53:00Z">
        <w:r>
          <w:t xml:space="preserve">Increasing DOC on the rising limb indicates that source material is not </w:t>
        </w:r>
        <w:proofErr w:type="gramStart"/>
        <w:r>
          <w:t>limited</w:t>
        </w:r>
        <w:proofErr w:type="gramEnd"/>
        <w:r>
          <w:t xml:space="preserve"> and flux is driven by hydrologic connectivity; whereas source limited conditions likely drive NOM dynamics if DOC concentration decreases on the rising limb (</w:t>
        </w:r>
        <w:proofErr w:type="spellStart"/>
        <w:r>
          <w:t>Zarnetske</w:t>
        </w:r>
        <w:proofErr w:type="spellEnd"/>
        <w:r>
          <w:t xml:space="preserve"> et al. </w:t>
        </w:r>
      </w:moveTo>
      <w:bookmarkStart w:id="8931" w:name="_Toc46783707"/>
      <w:moveFromRangeStart w:id="8932" w:author="Hannah McSorley" w:date="2020-08-05T02:53:00Z" w:name="move47488492"/>
      <w:moveToRangeEnd w:id="8929"/>
      <w:commentRangeStart w:id="8933"/>
      <w:moveFrom w:id="8934" w:author="Hannah McSorley" w:date="2020-08-05T02:53:00Z">
        <w:r>
          <w:t>Discussion</w:t>
        </w:r>
      </w:moveFrom>
      <w:bookmarkEnd w:id="8931"/>
      <w:moveFromRangeEnd w:id="8932"/>
      <w:commentRangeEnd w:id="8933"/>
      <w:del w:id="8935" w:author="Hannah McSorley" w:date="2020-08-05T02:53:00Z">
        <w:r w:rsidR="0046736B">
          <w:rPr>
            <w:rStyle w:val="CommentReference"/>
            <w:rFonts w:eastAsia="Cambria"/>
            <w:b w:val="0"/>
            <w:bCs w:val="0"/>
          </w:rPr>
          <w:commentReference w:id="8933"/>
        </w:r>
      </w:del>
    </w:p>
    <w:p w14:paraId="4FD57A6B" w14:textId="6B1DB31A" w:rsidR="00D3555D" w:rsidRDefault="005D6F31">
      <w:moveFromRangeStart w:id="8936" w:author="Hannah McSorley" w:date="2020-08-05T02:53:00Z" w:name="move47488493"/>
      <w:moveFrom w:id="8937" w:author="Hannah McSorley" w:date="2020-08-05T02:53:00Z">
        <w:r>
          <w:t xml:space="preserve">Increasing DOC on the rising limb indicates that source material is not limited and flux is driven by hydrologic connectivity; whereas source limited conditions likely drive NOM dynamics if DOC concentration decreases on the rising limb (Zarnetske et al. </w:t>
        </w:r>
      </w:moveFrom>
      <w:moveFromRangeEnd w:id="8936"/>
      <w:del w:id="8938"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r w:rsidR="006D238B">
          <w:delText>).</w:delText>
        </w:r>
      </w:del>
      <w:ins w:id="8939"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r>
          <w:t>).</w:t>
        </w:r>
      </w:ins>
      <w:r>
        <w:t xml:space="preserve"> Analysis of rack samples clarifies the magnitude and direction of water quality changes in response to </w:t>
      </w:r>
      <w:r>
        <w:lastRenderedPageBreak/>
        <w:t>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del w:id="8940" w:author="Hannah McSorley" w:date="2020-08-05T02:53:00Z">
        <w:r w:rsidR="0061415C">
          <w:fldChar w:fldCharType="begin"/>
        </w:r>
        <w:r w:rsidR="0061415C">
          <w:delInstrText xml:space="preserve"> HYPERLINK \l "ref-Vidon2008" \h </w:delInstrText>
        </w:r>
        <w:r w:rsidR="0061415C">
          <w:fldChar w:fldCharType="separate"/>
        </w:r>
        <w:r w:rsidR="006D238B">
          <w:rPr>
            <w:rStyle w:val="Hyperlink"/>
          </w:rPr>
          <w:delText>2008</w:delText>
        </w:r>
        <w:r w:rsidR="0061415C">
          <w:rPr>
            <w:rStyle w:val="Hyperlink"/>
          </w:rPr>
          <w:fldChar w:fldCharType="end"/>
        </w:r>
      </w:del>
      <w:ins w:id="8941" w:author="Hannah McSorley" w:date="2020-08-05T02:53:00Z">
        <w:r>
          <w:fldChar w:fldCharType="begin"/>
        </w:r>
        <w:r>
          <w:instrText xml:space="preserve"> HYPERLINK \l "ref-Vidon2008" \h </w:instrText>
        </w:r>
        <w:r>
          <w:fldChar w:fldCharType="separate"/>
        </w:r>
        <w:r>
          <w:rPr>
            <w:rStyle w:val="Hyperlink"/>
          </w:rPr>
          <w:t>2008</w:t>
        </w:r>
        <w:r>
          <w:rPr>
            <w:rStyle w:val="Hyperlink"/>
          </w:rPr>
          <w:fldChar w:fldCharType="end"/>
        </w:r>
      </w:ins>
      <w:r>
        <w:t xml:space="preserve">; Abbott et al. </w:t>
      </w:r>
      <w:del w:id="8942" w:author="Hannah McSorley" w:date="2020-08-05T02:53:00Z">
        <w:r w:rsidR="0061415C">
          <w:fldChar w:fldCharType="begin"/>
        </w:r>
        <w:r w:rsidR="0061415C">
          <w:delInstrText xml:space="preserve"> HYPERLINK \l "ref-Abbott2018" \h </w:delInstrText>
        </w:r>
        <w:r w:rsidR="0061415C">
          <w:fldChar w:fldCharType="separate"/>
        </w:r>
        <w:r w:rsidR="006D238B">
          <w:rPr>
            <w:rStyle w:val="Hyperlink"/>
          </w:rPr>
          <w:delText>2018</w:delText>
        </w:r>
        <w:r w:rsidR="0061415C">
          <w:rPr>
            <w:rStyle w:val="Hyperlink"/>
          </w:rPr>
          <w:fldChar w:fldCharType="end"/>
        </w:r>
      </w:del>
      <w:ins w:id="8943" w:author="Hannah McSorley" w:date="2020-08-05T02:5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Creed et al. </w:t>
      </w:r>
      <w:del w:id="8944" w:author="Hannah McSorley" w:date="2020-08-05T02:53:00Z">
        <w:r w:rsidR="0061415C">
          <w:fldChar w:fldCharType="begin"/>
        </w:r>
        <w:r w:rsidR="0061415C">
          <w:delInstrText xml:space="preserve"> HYPERLINK \l "ref-Creed2015" \h </w:delInstrText>
        </w:r>
        <w:r w:rsidR="0061415C">
          <w:fldChar w:fldCharType="separate"/>
        </w:r>
        <w:r w:rsidR="006D238B">
          <w:rPr>
            <w:rStyle w:val="Hyperlink"/>
          </w:rPr>
          <w:delText>2015</w:delText>
        </w:r>
        <w:r w:rsidR="0061415C">
          <w:rPr>
            <w:rStyle w:val="Hyperlink"/>
          </w:rPr>
          <w:fldChar w:fldCharType="end"/>
        </w:r>
      </w:del>
      <w:ins w:id="8945" w:author="Hannah McSorley" w:date="2020-08-05T02:53:00Z">
        <w:r>
          <w:fldChar w:fldCharType="begin"/>
        </w:r>
        <w:r>
          <w:instrText xml:space="preserve"> HYPERLINK \l "ref-Creed2015" \h </w:instrText>
        </w:r>
        <w:r>
          <w:fldChar w:fldCharType="separate"/>
        </w:r>
        <w:r>
          <w:rPr>
            <w:rStyle w:val="Hyperlink"/>
          </w:rPr>
          <w:t>2015</w:t>
        </w:r>
        <w:r>
          <w:rPr>
            <w:rStyle w:val="Hyperlink"/>
          </w:rPr>
          <w:fldChar w:fldCharType="end"/>
        </w:r>
      </w:ins>
      <w:r>
        <w:t xml:space="preserve">; </w:t>
      </w:r>
      <w:proofErr w:type="spellStart"/>
      <w:r>
        <w:t>Zarnetske</w:t>
      </w:r>
      <w:proofErr w:type="spellEnd"/>
      <w:r>
        <w:t xml:space="preserve"> et al. </w:t>
      </w:r>
      <w:del w:id="8946" w:author="Hannah McSorley" w:date="2020-08-05T02:53:00Z">
        <w:r w:rsidR="0061415C">
          <w:fldChar w:fldCharType="begin"/>
        </w:r>
        <w:r w:rsidR="0061415C">
          <w:delInstrText xml:space="preserve"> HYPERLINK \l "ref-Zarnetske2018" \h </w:delInstrText>
        </w:r>
        <w:r w:rsidR="0061415C">
          <w:fldChar w:fldCharType="separate"/>
        </w:r>
        <w:r w:rsidR="006D238B">
          <w:rPr>
            <w:rStyle w:val="Hyperlink"/>
          </w:rPr>
          <w:delText>2018</w:delText>
        </w:r>
        <w:r w:rsidR="0061415C">
          <w:rPr>
            <w:rStyle w:val="Hyperlink"/>
          </w:rPr>
          <w:fldChar w:fldCharType="end"/>
        </w:r>
      </w:del>
      <w:ins w:id="8947"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ins>
      <w:r>
        <w:t>).</w:t>
      </w:r>
    </w:p>
    <w:p w14:paraId="4BC64485" w14:textId="77777777" w:rsidR="00D3555D" w:rsidRDefault="005D6F31">
      <w:pPr>
        <w:numPr>
          <w:ilvl w:val="0"/>
          <w:numId w:val="21"/>
        </w:numPr>
        <w:rPr>
          <w:moveTo w:id="8948" w:author="Hannah McSorley" w:date="2020-08-05T02:53:00Z"/>
        </w:rPr>
      </w:pPr>
      <w:moveToRangeStart w:id="8949" w:author="Hannah McSorley" w:date="2020-08-05T02:53:00Z" w:name="move47488494"/>
      <w:moveTo w:id="8950" w:author="Hannah McSorley" w:date="2020-08-05T02:53:00Z">
        <w:r>
          <w:t>variability among sub-basins versus variability within each sub-basin over time</w:t>
        </w:r>
      </w:moveTo>
    </w:p>
    <w:p w14:paraId="103F8081" w14:textId="77777777" w:rsidR="00D3555D" w:rsidRDefault="005D6F31">
      <w:pPr>
        <w:numPr>
          <w:ilvl w:val="0"/>
          <w:numId w:val="21"/>
        </w:numPr>
        <w:rPr>
          <w:moveTo w:id="8951" w:author="Hannah McSorley" w:date="2020-08-05T02:53:00Z"/>
        </w:rPr>
      </w:pPr>
      <w:moveTo w:id="8952" w:author="Hannah McSorley" w:date="2020-08-05T02:53:00Z">
        <w:r>
          <w:t>timing of peaks and valleys of stage – at 10 min resolution was there a lag from upstream to downstream?</w:t>
        </w:r>
      </w:moveTo>
    </w:p>
    <w:p w14:paraId="6F3194B3" w14:textId="77777777" w:rsidR="00D3555D" w:rsidRDefault="005D6F31">
      <w:pPr>
        <w:numPr>
          <w:ilvl w:val="0"/>
          <w:numId w:val="21"/>
        </w:numPr>
        <w:rPr>
          <w:moveTo w:id="8953" w:author="Hannah McSorley" w:date="2020-08-05T02:53:00Z"/>
        </w:rPr>
      </w:pPr>
      <w:moveTo w:id="8954" w:author="Hannah McSorley" w:date="2020-08-05T02:53:00Z">
        <w:r>
          <w:t>source versus transport limitations – DOC in rising limb</w:t>
        </w:r>
      </w:moveTo>
    </w:p>
    <w:p w14:paraId="5C228DF0" w14:textId="77777777" w:rsidR="00D3555D" w:rsidRDefault="005D6F31">
      <w:pPr>
        <w:numPr>
          <w:ilvl w:val="0"/>
          <w:numId w:val="21"/>
        </w:numPr>
        <w:rPr>
          <w:moveTo w:id="8955" w:author="Hannah McSorley" w:date="2020-08-05T02:53:00Z"/>
        </w:rPr>
      </w:pPr>
      <w:moveTo w:id="8956" w:author="Hannah McSorley" w:date="2020-08-05T02:53:00Z">
        <w:r>
          <w:t xml:space="preserve">any hysteretic </w:t>
        </w:r>
        <w:proofErr w:type="spellStart"/>
        <w:r>
          <w:t>behaviour</w:t>
        </w:r>
        <w:proofErr w:type="spellEnd"/>
        <w:r>
          <w:t>? (DOC over time by event)</w:t>
        </w:r>
      </w:moveTo>
    </w:p>
    <w:p w14:paraId="34AC1438" w14:textId="77777777" w:rsidR="00D3555D" w:rsidRDefault="005D6F31">
      <w:pPr>
        <w:numPr>
          <w:ilvl w:val="0"/>
          <w:numId w:val="21"/>
        </w:numPr>
        <w:rPr>
          <w:moveTo w:id="8957" w:author="Hannah McSorley" w:date="2020-08-05T02:53:00Z"/>
        </w:rPr>
      </w:pPr>
      <w:moveTo w:id="8958" w:author="Hannah McSorley" w:date="2020-08-05T02:53:00Z">
        <w:r>
          <w:t>was there a relationship between rain event intensity/duration and DOC?</w:t>
        </w:r>
      </w:moveTo>
    </w:p>
    <w:p w14:paraId="48906EA0" w14:textId="77777777" w:rsidR="00D3555D" w:rsidRDefault="005D6F31">
      <w:pPr>
        <w:numPr>
          <w:ilvl w:val="0"/>
          <w:numId w:val="21"/>
        </w:numPr>
        <w:rPr>
          <w:moveTo w:id="8959" w:author="Hannah McSorley" w:date="2020-08-05T02:53:00Z"/>
        </w:rPr>
      </w:pPr>
      <w:moveToRangeStart w:id="8960" w:author="Hannah McSorley" w:date="2020-08-05T02:53:00Z" w:name="move47488495"/>
      <w:moveToRangeEnd w:id="8949"/>
      <w:moveTo w:id="8961" w:author="Hannah McSorley" w:date="2020-08-05T02:53:00Z">
        <w:r>
          <w:t xml:space="preserve">use RF to in-fill missing NOM absorbance data based on relationship with DOC??? Like </w:t>
        </w:r>
        <w:proofErr w:type="spellStart"/>
        <w:r>
          <w:t>Yeonuk</w:t>
        </w:r>
        <w:proofErr w:type="spellEnd"/>
        <w:r>
          <w:t xml:space="preserve"> did for CH4 flux</w:t>
        </w:r>
      </w:moveTo>
    </w:p>
    <w:p w14:paraId="67F0D87F" w14:textId="77777777" w:rsidR="00D3555D" w:rsidRDefault="005D6F31">
      <w:pPr>
        <w:numPr>
          <w:ilvl w:val="0"/>
          <w:numId w:val="21"/>
        </w:numPr>
        <w:rPr>
          <w:moveTo w:id="8962" w:author="Hannah McSorley" w:date="2020-08-05T02:53:00Z"/>
        </w:rPr>
        <w:pPrChange w:id="8963" w:author="Hannah McSorley" w:date="2020-08-05T02:53:00Z">
          <w:pPr/>
        </w:pPrChange>
      </w:pPr>
      <w:moveTo w:id="8964" w:author="Hannah McSorley" w:date="2020-08-05T02:53:00Z">
        <w:r>
          <w:t> </w:t>
        </w:r>
      </w:moveTo>
    </w:p>
    <w:moveToRangeEnd w:id="8960"/>
    <w:p w14:paraId="6D6CDB1D" w14:textId="77777777" w:rsidR="00D3555D" w:rsidRDefault="005D6F31">
      <w:pPr>
        <w:numPr>
          <w:ilvl w:val="0"/>
          <w:numId w:val="17"/>
        </w:numPr>
        <w:rPr>
          <w:moveFrom w:id="8965" w:author="Hannah McSorley" w:date="2020-08-05T02:53:00Z"/>
        </w:rPr>
      </w:pPr>
      <w:ins w:id="8966" w:author="Hannah McSorley" w:date="2020-08-05T02:53:00Z">
        <w:r>
          <w:t>A pattern</w:t>
        </w:r>
      </w:ins>
      <w:moveToRangeStart w:id="8967" w:author="Hannah McSorley" w:date="2020-08-05T02:53:00Z" w:name="move47488490"/>
      <w:moveTo w:id="8968" w:author="Hannah McSorley" w:date="2020-08-05T02:53:00Z">
        <w:r>
          <w:t xml:space="preserve">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w:t>
        </w:r>
        <w:proofErr w:type="spellStart"/>
        <w:r>
          <w:t>Zarnetske</w:t>
        </w:r>
        <w:proofErr w:type="spellEnd"/>
        <w:r>
          <w:t xml:space="preserve"> et al. </w:t>
        </w:r>
      </w:moveTo>
      <w:moveFromRangeStart w:id="8969" w:author="Hannah McSorley" w:date="2020-08-05T02:53:00Z" w:name="move47488494"/>
      <w:moveToRangeEnd w:id="8967"/>
      <w:moveFrom w:id="8970" w:author="Hannah McSorley" w:date="2020-08-05T02:53:00Z">
        <w:r>
          <w:t>variability among sub-basins versus variability within each sub-basin over time</w:t>
        </w:r>
      </w:moveFrom>
    </w:p>
    <w:p w14:paraId="041ED7DB" w14:textId="77777777" w:rsidR="00D3555D" w:rsidRDefault="005D6F31">
      <w:pPr>
        <w:numPr>
          <w:ilvl w:val="0"/>
          <w:numId w:val="17"/>
        </w:numPr>
        <w:rPr>
          <w:moveFrom w:id="8971" w:author="Hannah McSorley" w:date="2020-08-05T02:53:00Z"/>
        </w:rPr>
      </w:pPr>
      <w:moveFrom w:id="8972" w:author="Hannah McSorley" w:date="2020-08-05T02:53:00Z">
        <w:r>
          <w:t>timing of peaks and valleys of stage – at 10 min resolution was there a lag from upstream to downstream?</w:t>
        </w:r>
      </w:moveFrom>
    </w:p>
    <w:p w14:paraId="2E4BAAD3" w14:textId="77777777" w:rsidR="00D3555D" w:rsidRDefault="005D6F31">
      <w:pPr>
        <w:numPr>
          <w:ilvl w:val="0"/>
          <w:numId w:val="17"/>
        </w:numPr>
        <w:rPr>
          <w:moveFrom w:id="8973" w:author="Hannah McSorley" w:date="2020-08-05T02:53:00Z"/>
        </w:rPr>
      </w:pPr>
      <w:moveFrom w:id="8974" w:author="Hannah McSorley" w:date="2020-08-05T02:53:00Z">
        <w:r>
          <w:t>source versus transport limitations – DOC in rising limb</w:t>
        </w:r>
      </w:moveFrom>
    </w:p>
    <w:p w14:paraId="27E53852" w14:textId="77777777" w:rsidR="00D3555D" w:rsidRDefault="005D6F31">
      <w:pPr>
        <w:numPr>
          <w:ilvl w:val="0"/>
          <w:numId w:val="17"/>
        </w:numPr>
        <w:rPr>
          <w:moveFrom w:id="8975" w:author="Hannah McSorley" w:date="2020-08-05T02:53:00Z"/>
        </w:rPr>
      </w:pPr>
      <w:moveFrom w:id="8976" w:author="Hannah McSorley" w:date="2020-08-05T02:53:00Z">
        <w:r>
          <w:t>any hysteretic behaviour? (DOC over time by event)</w:t>
        </w:r>
      </w:moveFrom>
    </w:p>
    <w:p w14:paraId="1FAE6933" w14:textId="77777777" w:rsidR="00D3555D" w:rsidRDefault="005D6F31">
      <w:pPr>
        <w:numPr>
          <w:ilvl w:val="0"/>
          <w:numId w:val="17"/>
        </w:numPr>
        <w:rPr>
          <w:moveFrom w:id="8977" w:author="Hannah McSorley" w:date="2020-08-05T02:53:00Z"/>
        </w:rPr>
      </w:pPr>
      <w:moveFrom w:id="8978" w:author="Hannah McSorley" w:date="2020-08-05T02:53:00Z">
        <w:r>
          <w:t>was there a relationship between rain event intensity/duration and DOC?</w:t>
        </w:r>
      </w:moveFrom>
    </w:p>
    <w:moveFromRangeEnd w:id="8969"/>
    <w:p w14:paraId="718EBA2E" w14:textId="77777777" w:rsidR="00F77BDD" w:rsidRDefault="006D238B">
      <w:pPr>
        <w:numPr>
          <w:ilvl w:val="0"/>
          <w:numId w:val="17"/>
        </w:numPr>
        <w:tabs>
          <w:tab w:val="clear" w:pos="1200"/>
          <w:tab w:val="num" w:pos="0"/>
        </w:tabs>
        <w:ind w:left="480"/>
        <w:rPr>
          <w:del w:id="8979" w:author="Hannah McSorley" w:date="2020-08-05T02:53:00Z"/>
        </w:rPr>
      </w:pPr>
      <w:del w:id="8980" w:author="Hannah McSorley" w:date="2020-08-05T02:53:00Z">
        <w:r>
          <w:delText>use RF to determine relative importance of watershed characteristics as DOC predictors</w:delText>
        </w:r>
      </w:del>
    </w:p>
    <w:p w14:paraId="0B895BDE" w14:textId="77777777" w:rsidR="00D3555D" w:rsidRDefault="005D6F31">
      <w:pPr>
        <w:numPr>
          <w:ilvl w:val="0"/>
          <w:numId w:val="17"/>
        </w:numPr>
        <w:rPr>
          <w:moveFrom w:id="8981" w:author="Hannah McSorley" w:date="2020-08-05T02:53:00Z"/>
        </w:rPr>
      </w:pPr>
      <w:moveFromRangeStart w:id="8982" w:author="Hannah McSorley" w:date="2020-08-05T02:53:00Z" w:name="move47488495"/>
      <w:moveFrom w:id="8983" w:author="Hannah McSorley" w:date="2020-08-05T02:53:00Z">
        <w:r>
          <w:t>use RF to in-fill missing NOM absorbance data based on relationship with DOC??? Like Yeonuk did for CH4 flux</w:t>
        </w:r>
      </w:moveFrom>
    </w:p>
    <w:p w14:paraId="2F961AE8" w14:textId="77777777" w:rsidR="00D3555D" w:rsidRDefault="005D6F31">
      <w:pPr>
        <w:numPr>
          <w:ilvl w:val="0"/>
          <w:numId w:val="17"/>
        </w:numPr>
        <w:rPr>
          <w:moveFrom w:id="8984" w:author="Hannah McSorley" w:date="2020-08-05T02:53:00Z"/>
        </w:rPr>
        <w:pPrChange w:id="8985" w:author="Hannah McSorley" w:date="2020-08-05T02:53:00Z">
          <w:pPr/>
        </w:pPrChange>
      </w:pPr>
      <w:moveFrom w:id="8986" w:author="Hannah McSorley" w:date="2020-08-05T02:53:00Z">
        <w:r>
          <w:t> </w:t>
        </w:r>
      </w:moveFrom>
    </w:p>
    <w:p w14:paraId="2C930628" w14:textId="77777777" w:rsidR="00F77BDD" w:rsidRDefault="006D238B">
      <w:pPr>
        <w:pStyle w:val="Heading3"/>
        <w:rPr>
          <w:del w:id="8987" w:author="Hannah McSorley" w:date="2020-08-05T02:53:00Z"/>
        </w:rPr>
      </w:pPr>
      <w:bookmarkStart w:id="8988" w:name="_Toc46783708"/>
      <w:moveFromRangeEnd w:id="8982"/>
      <w:commentRangeStart w:id="8989"/>
      <w:del w:id="8990" w:author="Hannah McSorley" w:date="2020-08-05T02:53:00Z">
        <w:r>
          <w:delText>Conculsions</w:delText>
        </w:r>
        <w:bookmarkEnd w:id="8988"/>
        <w:commentRangeEnd w:id="8989"/>
        <w:r w:rsidR="0046736B">
          <w:rPr>
            <w:rStyle w:val="CommentReference"/>
            <w:rFonts w:eastAsia="Cambria"/>
            <w:b w:val="0"/>
            <w:bCs w:val="0"/>
          </w:rPr>
          <w:commentReference w:id="8989"/>
        </w:r>
      </w:del>
    </w:p>
    <w:p w14:paraId="3FBF14C1" w14:textId="77777777" w:rsidR="00D3555D" w:rsidRDefault="005D6F31">
      <w:pPr>
        <w:numPr>
          <w:ilvl w:val="0"/>
          <w:numId w:val="17"/>
        </w:numPr>
        <w:rPr>
          <w:moveFrom w:id="8991" w:author="Hannah McSorley" w:date="2020-08-05T02:53:00Z"/>
        </w:rPr>
      </w:pPr>
      <w:moveFromRangeStart w:id="8992" w:author="Hannah McSorley" w:date="2020-08-05T02:53:00Z" w:name="move47488496"/>
      <w:moveFrom w:id="8993" w:author="Hannah McSorley" w:date="2020-08-05T02:53:00Z">
        <w:r>
          <w:t>establishing connectivity among nested catchments as a baseline for experimental treatments (future)</w:t>
        </w:r>
      </w:moveFrom>
    </w:p>
    <w:moveFromRangeEnd w:id="8992"/>
    <w:p w14:paraId="1DAE8151" w14:textId="010680FA" w:rsidR="00D3555D" w:rsidRDefault="005D6F31">
      <w:pPr>
        <w:rPr>
          <w:ins w:id="8994" w:author="Hannah McSorley" w:date="2020-08-05T02:53:00Z"/>
        </w:rPr>
      </w:pPr>
      <w:ins w:id="8995" w:author="Hannah McSorley" w:date="2020-08-05T02:53:00Z">
        <w:r>
          <w:fldChar w:fldCharType="begin"/>
        </w:r>
        <w:r>
          <w:instrText xml:space="preserve"> HYPERLINK \l "ref-Zarnetske2018" \h </w:instrText>
        </w:r>
        <w:r>
          <w:fldChar w:fldCharType="separate"/>
        </w:r>
        <w:r>
          <w:rPr>
            <w:rStyle w:val="Hyperlink"/>
          </w:rPr>
          <w:t>2018</w:t>
        </w:r>
        <w:r>
          <w:rPr>
            <w:rStyle w:val="Hyperlink"/>
          </w:rPr>
          <w:fldChar w:fldCharType="end"/>
        </w:r>
        <w:r>
          <w:t>).</w:t>
        </w:r>
      </w:ins>
    </w:p>
    <w:p w14:paraId="4AA3B999" w14:textId="77777777" w:rsidR="00D3555D" w:rsidRDefault="005D6F31">
      <w:pPr>
        <w:rPr>
          <w:ins w:id="8996" w:author="Hannah McSorley" w:date="2020-08-05T02:53:00Z"/>
        </w:rPr>
      </w:pPr>
      <w:ins w:id="8997" w:author="Hannah McSorley" w:date="2020-08-05T02:53:00Z">
        <w:r>
          <w:t> </w:t>
        </w:r>
      </w:ins>
    </w:p>
    <w:p w14:paraId="0613ECC4" w14:textId="77777777" w:rsidR="00D3555D" w:rsidRDefault="005D6F31">
      <w:pPr>
        <w:rPr>
          <w:ins w:id="8998" w:author="Hannah McSorley" w:date="2020-08-05T02:53:00Z"/>
        </w:rPr>
      </w:pPr>
      <w:ins w:id="8999" w:author="Hannah McSorley" w:date="2020-08-05T02:53:00Z">
        <w:r>
          <w:rPr>
            <w:b/>
            <w:i/>
          </w:rPr>
          <w:t>Future directions:</w:t>
        </w:r>
      </w:ins>
    </w:p>
    <w:p w14:paraId="456EC7EF" w14:textId="77777777" w:rsidR="00D3555D" w:rsidRDefault="005D6F31">
      <w:pPr>
        <w:rPr>
          <w:ins w:id="9000" w:author="Hannah McSorley" w:date="2020-08-05T02:53:00Z"/>
        </w:rPr>
      </w:pPr>
      <w:ins w:id="9001" w:author="Hannah McSorley" w:date="2020-08-05T02:53:00Z">
        <w:r>
          <w:t> </w:t>
        </w:r>
      </w:ins>
    </w:p>
    <w:p w14:paraId="45F90686" w14:textId="77777777" w:rsidR="00D3555D" w:rsidRDefault="005D6F31">
      <w:pPr>
        <w:rPr>
          <w:ins w:id="9002" w:author="Hannah McSorley" w:date="2020-08-05T02:53:00Z"/>
        </w:rPr>
      </w:pPr>
      <w:ins w:id="9003" w:author="Hannah McSorley" w:date="2020-08-05T02:53:00Z">
        <w:r>
          <w:t>With additional Fire-weather data, it would be interesting to explore whether the variables for fire risk (humidity) were also predictors for increased NOM or DOC.</w:t>
        </w:r>
      </w:ins>
    </w:p>
    <w:p w14:paraId="7D7C0F54" w14:textId="77777777" w:rsidR="00D3555D" w:rsidRDefault="005D6F31">
      <w:pPr>
        <w:rPr>
          <w:ins w:id="9004" w:author="Hannah McSorley" w:date="2020-08-05T02:53:00Z"/>
        </w:rPr>
      </w:pPr>
      <w:ins w:id="9005" w:author="Hannah McSorley" w:date="2020-08-05T02:53:00Z">
        <w:r>
          <w:t> </w:t>
        </w:r>
      </w:ins>
    </w:p>
    <w:p w14:paraId="1B6502C1" w14:textId="77777777" w:rsidR="00D3555D" w:rsidRDefault="005D6F31">
      <w:pPr>
        <w:numPr>
          <w:ilvl w:val="0"/>
          <w:numId w:val="22"/>
        </w:numPr>
        <w:rPr>
          <w:ins w:id="9006" w:author="Hannah McSorley" w:date="2020-08-05T02:53:00Z"/>
        </w:rPr>
      </w:pPr>
      <w:ins w:id="9007" w:author="Hannah McSorley" w:date="2020-08-05T02:53:00Z">
        <w:r>
          <w:lastRenderedPageBreak/>
          <w:t>matched sample filling-stage with continuous logger stage could be combined with rating curve to determine mass transport or loading…</w:t>
        </w:r>
      </w:ins>
    </w:p>
    <w:p w14:paraId="0D2755B2" w14:textId="77777777" w:rsidR="00D3555D" w:rsidRDefault="005D6F31">
      <w:r>
        <w:t>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208C193D" w14:textId="77777777" w:rsidR="00F77BDD" w:rsidRDefault="006D238B">
      <w:pPr>
        <w:rPr>
          <w:del w:id="9008" w:author="Hannah McSorley" w:date="2020-08-05T02:53:00Z"/>
        </w:rPr>
      </w:pPr>
      <w:del w:id="9009" w:author="Hannah McSorley" w:date="2020-08-05T02:53:00Z">
        <w:r>
          <w:delText>future:</w:delText>
        </w:r>
      </w:del>
    </w:p>
    <w:p w14:paraId="39B10CEE" w14:textId="77777777" w:rsidR="00F77BDD" w:rsidRDefault="006D238B">
      <w:pPr>
        <w:numPr>
          <w:ilvl w:val="0"/>
          <w:numId w:val="17"/>
        </w:numPr>
        <w:tabs>
          <w:tab w:val="clear" w:pos="1200"/>
          <w:tab w:val="num" w:pos="0"/>
        </w:tabs>
        <w:ind w:left="480"/>
        <w:rPr>
          <w:del w:id="9010" w:author="Hannah McSorley" w:date="2020-08-05T02:53:00Z"/>
        </w:rPr>
      </w:pPr>
      <w:del w:id="9011" w:author="Hannah McSorley" w:date="2020-08-05T02:53:00Z">
        <w:r>
          <w:delText>matched sample filling-stage with continuous logger stage could be combined with rating curve to determine mass transport or loading (future)</w:delText>
        </w:r>
      </w:del>
    </w:p>
    <w:p w14:paraId="390F4E41" w14:textId="77777777" w:rsidR="00D3555D" w:rsidRDefault="005D6F31">
      <w:pPr>
        <w:rPr>
          <w:ins w:id="9012" w:author="Hannah McSorley" w:date="2020-08-05T02:53:00Z"/>
        </w:rPr>
      </w:pPr>
      <w:ins w:id="9013" w:author="Hannah McSorley" w:date="2020-08-05T02:53:00Z">
        <w:r>
          <w:t> </w:t>
        </w:r>
      </w:ins>
    </w:p>
    <w:p w14:paraId="1B39DD1F" w14:textId="77777777" w:rsidR="00D3555D" w:rsidRDefault="005D6F31">
      <w:pPr>
        <w:pStyle w:val="Heading3"/>
        <w:rPr>
          <w:ins w:id="9014" w:author="Hannah McSorley" w:date="2020-08-05T02:53:00Z"/>
        </w:rPr>
      </w:pPr>
      <w:bookmarkStart w:id="9015" w:name="conculsions"/>
      <w:bookmarkStart w:id="9016" w:name="_Toc47488314"/>
      <w:proofErr w:type="spellStart"/>
      <w:ins w:id="9017" w:author="Hannah McSorley" w:date="2020-08-05T02:53:00Z">
        <w:r>
          <w:t>Conculsions</w:t>
        </w:r>
        <w:bookmarkEnd w:id="9015"/>
        <w:bookmarkEnd w:id="9016"/>
        <w:proofErr w:type="spellEnd"/>
      </w:ins>
    </w:p>
    <w:p w14:paraId="15E4A902" w14:textId="77777777" w:rsidR="00D3555D" w:rsidRDefault="005D6F31">
      <w:pPr>
        <w:numPr>
          <w:ilvl w:val="0"/>
          <w:numId w:val="23"/>
        </w:numPr>
        <w:rPr>
          <w:moveTo w:id="9018" w:author="Hannah McSorley" w:date="2020-08-05T02:53:00Z"/>
        </w:rPr>
      </w:pPr>
      <w:moveToRangeStart w:id="9019" w:author="Hannah McSorley" w:date="2020-08-05T02:53:00Z" w:name="move47488496"/>
      <w:moveTo w:id="9020" w:author="Hannah McSorley" w:date="2020-08-05T02:53:00Z">
        <w:r>
          <w:t>establishing connectivity among nested catchments as a baseline for experimental treatments (future)</w:t>
        </w:r>
      </w:moveTo>
    </w:p>
    <w:p w14:paraId="003474CB" w14:textId="77777777" w:rsidR="00D3555D" w:rsidRDefault="005D6F31">
      <w:pPr>
        <w:pStyle w:val="Heading2"/>
        <w:rPr>
          <w:rPrChange w:id="9021" w:author="Hannah McSorley" w:date="2020-08-05T02:53:00Z">
            <w:rPr>
              <w:highlight w:val="cyan"/>
            </w:rPr>
          </w:rPrChange>
        </w:rPr>
      </w:pPr>
      <w:bookmarkStart w:id="9022" w:name="summary-conclusions"/>
      <w:bookmarkStart w:id="9023" w:name="_Toc47488315"/>
      <w:bookmarkStart w:id="9024" w:name="_Toc46783709"/>
      <w:moveToRangeEnd w:id="9019"/>
      <w:r>
        <w:rPr>
          <w:rPrChange w:id="9025" w:author="Hannah McSorley" w:date="2020-08-05T02:53:00Z">
            <w:rPr>
              <w:highlight w:val="cyan"/>
            </w:rPr>
          </w:rPrChange>
        </w:rPr>
        <w:lastRenderedPageBreak/>
        <w:t>Summary &amp; Conclusions</w:t>
      </w:r>
      <w:bookmarkEnd w:id="9022"/>
      <w:bookmarkEnd w:id="9023"/>
      <w:bookmarkEnd w:id="9024"/>
    </w:p>
    <w:p w14:paraId="777132A9" w14:textId="77777777" w:rsidR="00456834" w:rsidRPr="00F61522" w:rsidRDefault="00456834" w:rsidP="00456834">
      <w:pPr>
        <w:rPr>
          <w:ins w:id="9026" w:author="Hannah McSorley" w:date="2020-08-05T02:53:00Z"/>
          <w:color w:val="00B0F0"/>
        </w:rPr>
      </w:pPr>
      <w:ins w:id="9027" w:author="Hannah McSorley" w:date="2020-08-05T02:53:00Z">
        <w:r w:rsidRPr="00F61522">
          <w:rPr>
            <w:color w:val="00B0F0"/>
          </w:rPr>
          <w:t>--- not done yet ---</w:t>
        </w:r>
      </w:ins>
    </w:p>
    <w:p w14:paraId="4CB16FF6" w14:textId="5849E325" w:rsidR="00D3555D" w:rsidRDefault="005D6F31">
      <w:pPr>
        <w:pStyle w:val="Heading3"/>
      </w:pPr>
      <w:bookmarkStart w:id="9028" w:name="X8db5f38833cbb48dc6afb8e20d30ffa86edd60c"/>
      <w:bookmarkStart w:id="9029" w:name="_Toc47488316"/>
      <w:bookmarkStart w:id="9030" w:name="_Toc46783710"/>
      <w:commentRangeStart w:id="9031"/>
      <w:r>
        <w:t>Discussion</w:t>
      </w:r>
      <w:commentRangeEnd w:id="9031"/>
      <w:r w:rsidR="0046736B">
        <w:rPr>
          <w:rStyle w:val="CommentReference"/>
          <w:rFonts w:eastAsia="Cambria"/>
          <w:b w:val="0"/>
          <w:bCs w:val="0"/>
        </w:rPr>
        <w:commentReference w:id="9031"/>
      </w:r>
      <w:r>
        <w:t xml:space="preserve"> of results in context of drinking water supply</w:t>
      </w:r>
      <w:bookmarkEnd w:id="9028"/>
      <w:bookmarkEnd w:id="9029"/>
      <w:bookmarkEnd w:id="9030"/>
    </w:p>
    <w:p w14:paraId="4E210E40" w14:textId="6B553A2C" w:rsidR="00D3555D" w:rsidRDefault="006D238B">
      <w:del w:id="9032" w:author="Hannah McSorley" w:date="2020-08-05T02:53:00Z">
        <w:r>
          <w:rPr>
            <w:b/>
          </w:rPr>
          <w:delText>RQ.4.</w:delText>
        </w:r>
        <w:r>
          <w:delText xml:space="preserve"> </w:delText>
        </w:r>
      </w:del>
      <w:r w:rsidR="005D6F31">
        <w:t>What are the implications for watershed management and future drinking water supply?</w:t>
      </w:r>
    </w:p>
    <w:p w14:paraId="652C9DF1" w14:textId="3FA5ACCF" w:rsidR="00D3555D" w:rsidRDefault="006D238B">
      <w:del w:id="9033" w:author="Hannah McSorley" w:date="2020-08-05T02:53:00Z">
        <w:r>
          <w:rPr>
            <w:b/>
          </w:rPr>
          <w:delText>Objective 4:</w:delText>
        </w:r>
        <w:r>
          <w:delText xml:space="preserve"> </w:delText>
        </w:r>
      </w:del>
      <w:r w:rsidR="005D6F31">
        <w:t>Provide context of how results can be used to inform watershed management planning for wildfire reduction strategies and design of continued water quality monitoring for future inter-basin transfers.</w:t>
      </w:r>
    </w:p>
    <w:p w14:paraId="7BB40794" w14:textId="77777777" w:rsidR="00D3555D" w:rsidRDefault="005D6F31">
      <w:pPr>
        <w:numPr>
          <w:ilvl w:val="0"/>
          <w:numId w:val="24"/>
        </w:numPr>
        <w:tabs>
          <w:tab w:val="clear" w:pos="1200"/>
          <w:tab w:val="num" w:pos="0"/>
        </w:tabs>
        <w:ind w:left="480"/>
        <w:pPrChange w:id="9034" w:author="Hannah McSorley" w:date="2020-08-05T02:53:00Z">
          <w:pPr>
            <w:numPr>
              <w:numId w:val="24"/>
            </w:numPr>
            <w:tabs>
              <w:tab w:val="num" w:pos="1200"/>
            </w:tabs>
            <w:ind w:left="1680" w:hanging="480"/>
          </w:pPr>
        </w:pPrChange>
      </w:pPr>
      <w:r>
        <w:t xml:space="preserve">conflicting objectives and competing values (Peter </w:t>
      </w:r>
      <w:proofErr w:type="spellStart"/>
      <w:r>
        <w:t>Duinker’s</w:t>
      </w:r>
      <w:proofErr w:type="spellEnd"/>
      <w:r>
        <w:t xml:space="preserve"> work)</w:t>
      </w:r>
    </w:p>
    <w:p w14:paraId="4493C196" w14:textId="77777777" w:rsidR="00D3555D" w:rsidRDefault="005D6F31">
      <w:pPr>
        <w:numPr>
          <w:ilvl w:val="1"/>
          <w:numId w:val="25"/>
        </w:numPr>
        <w:tabs>
          <w:tab w:val="clear" w:pos="1920"/>
          <w:tab w:val="num" w:pos="720"/>
        </w:tabs>
        <w:ind w:left="1200"/>
        <w:pPrChange w:id="9035" w:author="Hannah McSorley" w:date="2020-08-05T02:53:00Z">
          <w:pPr>
            <w:numPr>
              <w:ilvl w:val="1"/>
              <w:numId w:val="25"/>
            </w:numPr>
            <w:tabs>
              <w:tab w:val="num" w:pos="1920"/>
            </w:tabs>
            <w:ind w:left="2400" w:hanging="480"/>
          </w:pPr>
        </w:pPrChange>
      </w:pPr>
      <w:r>
        <w:t>managing temperate forests for timber removes carbon pools, managing for protection may increase the carbon, thus protection does not necessarily improve water quality.</w:t>
      </w:r>
    </w:p>
    <w:p w14:paraId="7376650A" w14:textId="77777777" w:rsidR="00D3555D" w:rsidRDefault="005D6F31">
      <w:pPr>
        <w:numPr>
          <w:ilvl w:val="1"/>
          <w:numId w:val="25"/>
        </w:numPr>
        <w:tabs>
          <w:tab w:val="clear" w:pos="1920"/>
          <w:tab w:val="num" w:pos="720"/>
        </w:tabs>
        <w:ind w:left="1200"/>
        <w:pPrChange w:id="9036" w:author="Hannah McSorley" w:date="2020-08-05T02:53:00Z">
          <w:pPr>
            <w:numPr>
              <w:ilvl w:val="1"/>
              <w:numId w:val="25"/>
            </w:numPr>
            <w:tabs>
              <w:tab w:val="num" w:pos="1920"/>
            </w:tabs>
            <w:ind w:left="2400" w:hanging="480"/>
          </w:pPr>
        </w:pPrChange>
      </w:pPr>
      <w:r>
        <w:t>timber / carbon sequestration / water / biodiversity</w:t>
      </w:r>
    </w:p>
    <w:p w14:paraId="200F30C3" w14:textId="77777777" w:rsidR="00D3555D" w:rsidRDefault="005D6F31">
      <w:pPr>
        <w:numPr>
          <w:ilvl w:val="0"/>
          <w:numId w:val="24"/>
        </w:numPr>
        <w:tabs>
          <w:tab w:val="clear" w:pos="1200"/>
          <w:tab w:val="num" w:pos="0"/>
        </w:tabs>
        <w:ind w:left="480"/>
        <w:pPrChange w:id="9037" w:author="Hannah McSorley" w:date="2020-08-05T02:53:00Z">
          <w:pPr>
            <w:numPr>
              <w:numId w:val="24"/>
            </w:numPr>
            <w:tabs>
              <w:tab w:val="num" w:pos="1200"/>
            </w:tabs>
            <w:ind w:left="1680" w:hanging="480"/>
          </w:pPr>
        </w:pPrChange>
      </w:pPr>
      <w:r>
        <w:t>source water quality in rivers is unlikely to reflect the water at the intake tower</w:t>
      </w:r>
    </w:p>
    <w:p w14:paraId="01CE73B3" w14:textId="77777777" w:rsidR="00D3555D" w:rsidRDefault="005D6F31">
      <w:pPr>
        <w:numPr>
          <w:ilvl w:val="1"/>
          <w:numId w:val="26"/>
        </w:numPr>
        <w:tabs>
          <w:tab w:val="clear" w:pos="1920"/>
          <w:tab w:val="num" w:pos="720"/>
        </w:tabs>
        <w:ind w:left="1200"/>
        <w:pPrChange w:id="9038" w:author="Hannah McSorley" w:date="2020-08-05T02:53:00Z">
          <w:pPr>
            <w:numPr>
              <w:ilvl w:val="1"/>
              <w:numId w:val="26"/>
            </w:numPr>
            <w:tabs>
              <w:tab w:val="num" w:pos="1920"/>
            </w:tabs>
            <w:ind w:left="2400" w:hanging="480"/>
          </w:pPr>
        </w:pPrChange>
      </w:pPr>
      <w:r>
        <w:t>reservoir residence times</w:t>
      </w:r>
    </w:p>
    <w:p w14:paraId="683938BF" w14:textId="77777777" w:rsidR="00D3555D" w:rsidRDefault="005D6F31">
      <w:pPr>
        <w:numPr>
          <w:ilvl w:val="1"/>
          <w:numId w:val="26"/>
        </w:numPr>
        <w:tabs>
          <w:tab w:val="clear" w:pos="1920"/>
          <w:tab w:val="num" w:pos="720"/>
        </w:tabs>
        <w:ind w:left="1200"/>
        <w:pPrChange w:id="9039" w:author="Hannah McSorley" w:date="2020-08-05T02:53:00Z">
          <w:pPr>
            <w:numPr>
              <w:ilvl w:val="1"/>
              <w:numId w:val="26"/>
            </w:numPr>
            <w:tabs>
              <w:tab w:val="num" w:pos="1920"/>
            </w:tabs>
            <w:ind w:left="2400" w:hanging="480"/>
          </w:pPr>
        </w:pPrChange>
      </w:pPr>
      <w:r>
        <w:t>photodegradation</w:t>
      </w:r>
    </w:p>
    <w:p w14:paraId="7642E35C" w14:textId="77777777" w:rsidR="00D3555D" w:rsidRDefault="005D6F31">
      <w:pPr>
        <w:numPr>
          <w:ilvl w:val="1"/>
          <w:numId w:val="26"/>
        </w:numPr>
        <w:tabs>
          <w:tab w:val="clear" w:pos="1920"/>
          <w:tab w:val="num" w:pos="720"/>
        </w:tabs>
        <w:ind w:left="1200"/>
        <w:pPrChange w:id="9040" w:author="Hannah McSorley" w:date="2020-08-05T02:53:00Z">
          <w:pPr>
            <w:numPr>
              <w:ilvl w:val="1"/>
              <w:numId w:val="26"/>
            </w:numPr>
            <w:tabs>
              <w:tab w:val="num" w:pos="1920"/>
            </w:tabs>
            <w:ind w:left="2400" w:hanging="480"/>
          </w:pPr>
        </w:pPrChange>
      </w:pPr>
      <w:proofErr w:type="spellStart"/>
      <w:r>
        <w:t>physiochemcial</w:t>
      </w:r>
      <w:proofErr w:type="spellEnd"/>
      <w:r>
        <w:t xml:space="preserve"> reactions and changes</w:t>
      </w:r>
    </w:p>
    <w:p w14:paraId="7F192772" w14:textId="77777777" w:rsidR="00D3555D" w:rsidRDefault="005D6F31">
      <w:pPr>
        <w:numPr>
          <w:ilvl w:val="1"/>
          <w:numId w:val="26"/>
        </w:numPr>
        <w:tabs>
          <w:tab w:val="clear" w:pos="1920"/>
          <w:tab w:val="num" w:pos="720"/>
        </w:tabs>
        <w:ind w:left="1200"/>
        <w:pPrChange w:id="9041" w:author="Hannah McSorley" w:date="2020-08-05T02:53:00Z">
          <w:pPr>
            <w:numPr>
              <w:ilvl w:val="1"/>
              <w:numId w:val="26"/>
            </w:numPr>
            <w:tabs>
              <w:tab w:val="num" w:pos="1920"/>
            </w:tabs>
            <w:ind w:left="2400" w:hanging="480"/>
          </w:pPr>
        </w:pPrChange>
      </w:pPr>
      <w:r>
        <w:t>biodegradation // transformation // bioproduction of NOM</w:t>
      </w:r>
    </w:p>
    <w:p w14:paraId="030B3754" w14:textId="77777777" w:rsidR="00D3555D" w:rsidRDefault="005D6F31">
      <w:pPr>
        <w:numPr>
          <w:ilvl w:val="1"/>
          <w:numId w:val="26"/>
        </w:numPr>
        <w:tabs>
          <w:tab w:val="clear" w:pos="1920"/>
          <w:tab w:val="num" w:pos="720"/>
        </w:tabs>
        <w:ind w:left="1200"/>
        <w:pPrChange w:id="9042" w:author="Hannah McSorley" w:date="2020-08-05T02:53:00Z">
          <w:pPr>
            <w:numPr>
              <w:ilvl w:val="1"/>
              <w:numId w:val="26"/>
            </w:numPr>
            <w:tabs>
              <w:tab w:val="num" w:pos="1920"/>
            </w:tabs>
            <w:ind w:left="2400" w:hanging="480"/>
          </w:pPr>
        </w:pPrChange>
      </w:pPr>
      <w:r>
        <w:t>the rivers introduce new material and new conditions (e.g. different temperatures, dissolved oxygen, carbonate for buffering or organic acids altering pH, new microbiota) the</w:t>
      </w:r>
    </w:p>
    <w:p w14:paraId="60564F2E" w14:textId="77777777" w:rsidR="00D3555D" w:rsidRDefault="005D6F31">
      <w:pPr>
        <w:numPr>
          <w:ilvl w:val="1"/>
          <w:numId w:val="26"/>
        </w:numPr>
        <w:tabs>
          <w:tab w:val="clear" w:pos="1920"/>
          <w:tab w:val="num" w:pos="720"/>
        </w:tabs>
        <w:ind w:left="1200"/>
        <w:pPrChange w:id="9043" w:author="Hannah McSorley" w:date="2020-08-05T02:53:00Z">
          <w:pPr>
            <w:numPr>
              <w:ilvl w:val="1"/>
              <w:numId w:val="26"/>
            </w:numPr>
            <w:tabs>
              <w:tab w:val="num" w:pos="1920"/>
            </w:tabs>
            <w:ind w:left="2400" w:hanging="480"/>
          </w:pPr>
        </w:pPrChange>
      </w:pPr>
      <w:r>
        <w:t xml:space="preserve">mixing is likely to change river source water – a </w:t>
      </w:r>
      <w:proofErr w:type="spellStart"/>
      <w:r>
        <w:t>blanacing</w:t>
      </w:r>
      <w:proofErr w:type="spellEnd"/>
      <w:r>
        <w:t xml:space="preserve"> reservoir to stabilize between river and reservoir may be extremely useful (like how you add a bit of new water at a time for a goldfish in a bowl, to allow equilibration)</w:t>
      </w:r>
    </w:p>
    <w:p w14:paraId="6A28845B" w14:textId="77777777" w:rsidR="00D3555D" w:rsidRDefault="005D6F31">
      <w:pPr>
        <w:numPr>
          <w:ilvl w:val="1"/>
          <w:numId w:val="26"/>
        </w:numPr>
        <w:tabs>
          <w:tab w:val="clear" w:pos="1920"/>
          <w:tab w:val="num" w:pos="720"/>
        </w:tabs>
        <w:ind w:left="1200"/>
        <w:pPrChange w:id="9044" w:author="Hannah McSorley" w:date="2020-08-05T02:53:00Z">
          <w:pPr>
            <w:numPr>
              <w:ilvl w:val="1"/>
              <w:numId w:val="26"/>
            </w:numPr>
            <w:tabs>
              <w:tab w:val="num" w:pos="1920"/>
            </w:tabs>
            <w:ind w:left="2400" w:hanging="480"/>
          </w:pPr>
        </w:pPrChange>
      </w:pPr>
      <w:r>
        <w:lastRenderedPageBreak/>
        <w:t>UV degradation is likely in lakes</w:t>
      </w:r>
    </w:p>
    <w:p w14:paraId="2F6A9670" w14:textId="77777777" w:rsidR="00D3555D" w:rsidRDefault="005D6F31">
      <w:pPr>
        <w:numPr>
          <w:ilvl w:val="1"/>
          <w:numId w:val="26"/>
        </w:numPr>
        <w:tabs>
          <w:tab w:val="clear" w:pos="1920"/>
          <w:tab w:val="num" w:pos="720"/>
        </w:tabs>
        <w:ind w:left="1200"/>
        <w:pPrChange w:id="9045" w:author="Hannah McSorley" w:date="2020-08-05T02:53:00Z">
          <w:pPr>
            <w:numPr>
              <w:ilvl w:val="1"/>
              <w:numId w:val="26"/>
            </w:numPr>
            <w:tabs>
              <w:tab w:val="num" w:pos="1920"/>
            </w:tabs>
            <w:ind w:left="2400" w:hanging="480"/>
          </w:pPr>
        </w:pPrChange>
      </w:pPr>
      <w:r>
        <w:t xml:space="preserve">while river water quality will not identify source water quality (pre-treatment) it is important to know IN TANDEM with Sooke Res limnology to anticipate </w:t>
      </w:r>
      <w:proofErr w:type="spellStart"/>
      <w:r>
        <w:t>potnetial</w:t>
      </w:r>
      <w:proofErr w:type="spellEnd"/>
      <w:r>
        <w:t xml:space="preserve"> problems based on conditions in each &amp; knowledge of likely or possible interactions</w:t>
      </w:r>
    </w:p>
    <w:p w14:paraId="271A1870" w14:textId="77777777" w:rsidR="00D3555D" w:rsidRDefault="00D3555D">
      <w:pPr>
        <w:rPr>
          <w:ins w:id="9046" w:author="Hannah McSorley" w:date="2020-08-05T02:53:00Z"/>
        </w:rPr>
      </w:pPr>
    </w:p>
    <w:p w14:paraId="2F283AAF" w14:textId="77777777" w:rsidR="00D3555D" w:rsidRDefault="005D6F31">
      <w:pPr>
        <w:rPr>
          <w:ins w:id="9047" w:author="Hannah McSorley" w:date="2020-08-05T02:53:00Z"/>
        </w:rPr>
      </w:pPr>
      <w:ins w:id="9048" w:author="Hannah McSorley" w:date="2020-08-05T02:53:00Z">
        <w:r>
          <w:t> </w:t>
        </w:r>
      </w:ins>
    </w:p>
    <w:p w14:paraId="356015AE" w14:textId="77777777" w:rsidR="00D3555D" w:rsidRDefault="005D6F31">
      <w:pPr>
        <w:rPr>
          <w:ins w:id="9049" w:author="Hannah McSorley" w:date="2020-08-05T02:53:00Z"/>
        </w:rPr>
      </w:pPr>
      <w:moveToRangeStart w:id="9050" w:author="Hannah McSorley" w:date="2020-08-05T02:53:00Z" w:name="move47488483"/>
      <w:moveTo w:id="9051" w:author="Hannah McSorley" w:date="2020-08-05T02:53:00Z">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w:t>
        </w:r>
        <w:proofErr w:type="spellStart"/>
        <w:r>
          <w:t>monitoried</w:t>
        </w:r>
        <w:proofErr w:type="spellEnd"/>
        <w:r>
          <w:t xml:space="preserve"> by UV-Vis </w:t>
        </w:r>
        <w:r>
          <w:rPr>
            <w:i/>
          </w:rPr>
          <w:t>in-situ</w:t>
        </w:r>
        <w:r>
          <w:t>. DOC concentrations were typically higher than BC source water Guidelines suggest, however it should be noted that if Leech River water is transferred to a reservoir prior to treatment that NOM is likely to be photodegraded or diminished through microbial processing</w:t>
        </w:r>
      </w:moveTo>
      <w:moveToRangeEnd w:id="9050"/>
      <w:ins w:id="9052" w:author="Hannah McSorley" w:date="2020-08-05T02:53:00Z">
        <w:r>
          <w:t>.</w:t>
        </w:r>
      </w:ins>
    </w:p>
    <w:p w14:paraId="422C8057" w14:textId="77777777" w:rsidR="00D3555D" w:rsidRDefault="00D3555D">
      <w:pPr>
        <w:rPr>
          <w:ins w:id="9053" w:author="Hannah McSorley" w:date="2020-08-05T02:53:00Z"/>
        </w:rPr>
      </w:pPr>
    </w:p>
    <w:p w14:paraId="40445210" w14:textId="77777777" w:rsidR="00D3555D" w:rsidRDefault="005D6F31">
      <w:pPr>
        <w:pStyle w:val="Heading3"/>
        <w:rPr>
          <w:moveTo w:id="9054" w:author="Hannah McSorley" w:date="2020-08-05T02:53:00Z"/>
        </w:rPr>
      </w:pPr>
      <w:bookmarkStart w:id="9055" w:name="concluding-remarks"/>
      <w:bookmarkStart w:id="9056" w:name="_Toc47488317"/>
      <w:moveToRangeStart w:id="9057" w:author="Hannah McSorley" w:date="2020-08-05T02:53:00Z" w:name="move47488497"/>
      <w:moveTo w:id="9058" w:author="Hannah McSorley" w:date="2020-08-05T02:53:00Z">
        <w:r>
          <w:t>Concluding remarks</w:t>
        </w:r>
        <w:bookmarkEnd w:id="9055"/>
        <w:bookmarkEnd w:id="9056"/>
      </w:moveTo>
    </w:p>
    <w:p w14:paraId="180CFC18" w14:textId="77777777" w:rsidR="00D3555D" w:rsidRDefault="005D6F31">
      <w:pPr>
        <w:rPr>
          <w:moveTo w:id="9059" w:author="Hannah McSorley" w:date="2020-08-05T02:53:00Z"/>
        </w:rPr>
      </w:pPr>
      <w:moveTo w:id="9060" w:author="Hannah McSorley" w:date="2020-08-05T02:53:00Z">
        <w:r>
          <w:rPr>
            <w:b/>
            <w:i/>
          </w:rPr>
          <w:t>answer all these questions in summary</w:t>
        </w:r>
      </w:moveTo>
    </w:p>
    <w:p w14:paraId="51E360BB" w14:textId="77777777" w:rsidR="00D3555D" w:rsidRDefault="005D6F31">
      <w:pPr>
        <w:pStyle w:val="Heading3"/>
        <w:rPr>
          <w:moveFrom w:id="9061" w:author="Hannah McSorley" w:date="2020-08-05T02:53:00Z"/>
        </w:rPr>
      </w:pPr>
      <w:bookmarkStart w:id="9062" w:name="_Toc46783711"/>
      <w:moveFromRangeStart w:id="9063" w:author="Hannah McSorley" w:date="2020-08-05T02:53:00Z" w:name="move47488497"/>
      <w:moveToRangeEnd w:id="9057"/>
      <w:moveFrom w:id="9064" w:author="Hannah McSorley" w:date="2020-08-05T02:53:00Z">
        <w:r>
          <w:t>Concluding remarks</w:t>
        </w:r>
        <w:bookmarkEnd w:id="9062"/>
      </w:moveFrom>
    </w:p>
    <w:p w14:paraId="1B02D67A" w14:textId="77777777" w:rsidR="00D3555D" w:rsidRDefault="005D6F31">
      <w:pPr>
        <w:rPr>
          <w:moveFrom w:id="9065" w:author="Hannah McSorley" w:date="2020-08-05T02:53:00Z"/>
        </w:rPr>
      </w:pPr>
      <w:moveFrom w:id="9066" w:author="Hannah McSorley" w:date="2020-08-05T02:53:00Z">
        <w:r>
          <w:rPr>
            <w:b/>
            <w:i/>
          </w:rPr>
          <w:t>answer all these questions in summary</w:t>
        </w:r>
      </w:moveFrom>
    </w:p>
    <w:moveFromRangeEnd w:id="9063"/>
    <w:p w14:paraId="452FD4BF" w14:textId="335A17F6" w:rsidR="00D3555D" w:rsidRDefault="006D238B">
      <w:del w:id="9067" w:author="Hannah McSorley" w:date="2020-08-05T02:53:00Z">
        <w:r>
          <w:rPr>
            <w:b/>
          </w:rPr>
          <w:delText>RQ.</w:delText>
        </w:r>
      </w:del>
      <w:ins w:id="9068" w:author="Hannah McSorley" w:date="2020-08-05T02:53:00Z">
        <w:r w:rsidR="005D6F31">
          <w:t>*</w:t>
        </w:r>
        <w:r w:rsidR="005D6F31">
          <w:rPr>
            <w:b/>
          </w:rPr>
          <w:t xml:space="preserve">Research Question </w:t>
        </w:r>
      </w:ins>
      <w:r w:rsidR="005D6F31">
        <w:rPr>
          <w:b/>
        </w:rPr>
        <w:t>1.</w:t>
      </w:r>
      <w:r w:rsidR="005D6F31">
        <w:t xml:space="preserve"> </w:t>
      </w:r>
      <w:del w:id="9069" w:author="Hannah McSorley" w:date="2020-08-05T02:53:00Z">
        <w:r>
          <w:delText>What are the ranges for DOC concentration</w:delText>
        </w:r>
      </w:del>
      <w:ins w:id="9070" w:author="Hannah McSorley" w:date="2020-08-05T02:53:00Z">
        <w:r w:rsidR="005D6F31">
          <w:t>How do DOC concentrations</w:t>
        </w:r>
      </w:ins>
      <w:r w:rsidR="005D6F31">
        <w:t xml:space="preserve"> and NOM character </w:t>
      </w:r>
      <w:del w:id="9071" w:author="Hannah McSorley" w:date="2020-08-05T02:53:00Z">
        <w:r>
          <w:delText>between</w:delText>
        </w:r>
      </w:del>
      <w:ins w:id="9072" w:author="Hannah McSorley" w:date="2020-08-05T02:53:00Z">
        <w:r w:rsidR="005D6F31">
          <w:t>vary among</w:t>
        </w:r>
      </w:ins>
      <w:r w:rsidR="005D6F31">
        <w:t xml:space="preserve"> adjacent drainage basins and </w:t>
      </w:r>
      <w:del w:id="9073" w:author="Hannah McSorley" w:date="2020-08-05T02:53:00Z">
        <w:r>
          <w:delText>among</w:delText>
        </w:r>
      </w:del>
      <w:ins w:id="9074" w:author="Hannah McSorley" w:date="2020-08-05T02:53:00Z">
        <w:r w:rsidR="005D6F31">
          <w:t>across</w:t>
        </w:r>
      </w:ins>
      <w:r w:rsidR="005D6F31">
        <w:t xml:space="preserve"> nested sub-catchments in </w:t>
      </w:r>
      <w:del w:id="9075" w:author="Hannah McSorley" w:date="2020-08-05T02:53:00Z">
        <w:r>
          <w:delText>this water supply area</w:delText>
        </w:r>
      </w:del>
      <w:ins w:id="9076" w:author="Hannah McSorley" w:date="2020-08-05T02:53:00Z">
        <w:r w:rsidR="005D6F31">
          <w:t>the Greater Victoria Water Supply Area</w:t>
        </w:r>
      </w:ins>
      <w:r w:rsidR="005D6F31">
        <w:t>, and what influence does seasonality have on concentration of DOC and character of NOM?</w:t>
      </w:r>
    </w:p>
    <w:p w14:paraId="385E6CB1" w14:textId="77777777" w:rsidR="00F77BDD" w:rsidRDefault="005D6F31">
      <w:pPr>
        <w:rPr>
          <w:del w:id="9077" w:author="Hannah McSorley" w:date="2020-08-05T02:53:00Z"/>
        </w:rPr>
      </w:pPr>
      <w:ins w:id="9078" w:author="Hannah McSorley" w:date="2020-08-05T02:53:00Z">
        <w:r>
          <w:t>*</w:t>
        </w:r>
      </w:ins>
      <w:r>
        <w:rPr>
          <w:b/>
        </w:rPr>
        <w:t>Objective 1:</w:t>
      </w:r>
      <w:r>
        <w:t xml:space="preserve"> Design a sampling strategy to </w:t>
      </w:r>
      <w:del w:id="9079" w:author="Hannah McSorley" w:date="2020-08-05T02:53:00Z">
        <w:r w:rsidR="006D238B">
          <w:delText>measure the</w:delText>
        </w:r>
      </w:del>
      <w:ins w:id="9080" w:author="Hannah McSorley" w:date="2020-08-05T02:53:00Z">
        <w:r>
          <w:t>describe</w:t>
        </w:r>
      </w:ins>
      <w:r>
        <w:t xml:space="preserve"> spatial and temporal </w:t>
      </w:r>
      <w:del w:id="9081" w:author="Hannah McSorley" w:date="2020-08-05T02:53:00Z">
        <w:r w:rsidR="006D238B">
          <w:delText xml:space="preserve">variation of DOC concentration and NOM character, then describe spatiotemporal </w:delText>
        </w:r>
      </w:del>
      <w:r>
        <w:t xml:space="preserve">patterns </w:t>
      </w:r>
      <w:del w:id="9082" w:author="Hannah McSorley" w:date="2020-08-05T02:53:00Z">
        <w:r w:rsidR="006D238B">
          <w:delText>that were observed.</w:delText>
        </w:r>
      </w:del>
    </w:p>
    <w:p w14:paraId="197C8C68" w14:textId="77777777" w:rsidR="00F77BDD" w:rsidRDefault="006D238B">
      <w:pPr>
        <w:rPr>
          <w:del w:id="9083" w:author="Hannah McSorley" w:date="2020-08-05T02:53:00Z"/>
        </w:rPr>
      </w:pPr>
      <w:del w:id="9084" w:author="Hannah McSorley" w:date="2020-08-05T02:53:00Z">
        <w:r>
          <w:delText> </w:delText>
        </w:r>
      </w:del>
    </w:p>
    <w:p w14:paraId="150ADC1A" w14:textId="77777777" w:rsidR="00F77BDD" w:rsidRDefault="006D238B">
      <w:pPr>
        <w:rPr>
          <w:del w:id="9085" w:author="Hannah McSorley" w:date="2020-08-05T02:53:00Z"/>
        </w:rPr>
      </w:pPr>
      <w:del w:id="9086" w:author="Hannah McSorley" w:date="2020-08-05T02:53:00Z">
        <w:r>
          <w:rPr>
            <w:b/>
          </w:rPr>
          <w:delText>RQ.2.</w:delText>
        </w:r>
        <w:r>
          <w:delText xml:space="preserve"> Are hydrological processes the main driver for DOC transport </w:delText>
        </w:r>
      </w:del>
      <w:r w:rsidR="005D6F31">
        <w:t xml:space="preserve">and variation </w:t>
      </w:r>
      <w:del w:id="9087" w:author="Hannah McSorley" w:date="2020-08-05T02:53:00Z">
        <w:r>
          <w:delText>in the LWSA and is there a mechanistic relationship between river stage and DOC or NOM?</w:delText>
        </w:r>
      </w:del>
    </w:p>
    <w:p w14:paraId="57018DC9" w14:textId="1871989A" w:rsidR="00D3555D" w:rsidRDefault="006D238B">
      <w:del w:id="9088" w:author="Hannah McSorley" w:date="2020-08-05T02:53:00Z">
        <w:r>
          <w:rPr>
            <w:b/>
          </w:rPr>
          <w:delText>Objective 2:</w:delText>
        </w:r>
        <w:r>
          <w:delText xml:space="preserve"> Relate water sample results to river stage and report on the relationships between DOC </w:delText>
        </w:r>
      </w:del>
      <w:ins w:id="9089" w:author="Hannah McSorley" w:date="2020-08-05T02:53:00Z">
        <w:r w:rsidR="005D6F31">
          <w:t xml:space="preserve">of DOC </w:t>
        </w:r>
      </w:ins>
      <w:r w:rsidR="005D6F31">
        <w:t>concentrations and NOM character</w:t>
      </w:r>
      <w:del w:id="9090" w:author="Hannah McSorley" w:date="2020-08-05T02:53:00Z">
        <w:r>
          <w:delText xml:space="preserve"> with stage, particularly paying attention to differences between baseflow and storm events</w:delText>
        </w:r>
      </w:del>
      <w:r w:rsidR="005D6F31">
        <w:t>.</w:t>
      </w:r>
    </w:p>
    <w:p w14:paraId="71A92F29" w14:textId="77777777" w:rsidR="00D3555D" w:rsidRDefault="005D6F31">
      <w:r>
        <w:t> </w:t>
      </w:r>
    </w:p>
    <w:p w14:paraId="287C3E82" w14:textId="77777777" w:rsidR="00F77BDD" w:rsidRDefault="006D238B">
      <w:pPr>
        <w:rPr>
          <w:del w:id="9091" w:author="Hannah McSorley" w:date="2020-08-05T02:53:00Z"/>
        </w:rPr>
      </w:pPr>
      <w:del w:id="9092" w:author="Hannah McSorley" w:date="2020-08-05T02:53:00Z">
        <w:r>
          <w:rPr>
            <w:b/>
          </w:rPr>
          <w:lastRenderedPageBreak/>
          <w:delText>RQ.3.</w:delText>
        </w:r>
        <w:r>
          <w:delText xml:space="preserve"> Are some </w:delText>
        </w:r>
      </w:del>
      <w:ins w:id="9093" w:author="Hannah McSorley" w:date="2020-08-05T02:53:00Z">
        <w:r w:rsidR="005D6F31">
          <w:t>*</w:t>
        </w:r>
        <w:r w:rsidR="005D6F31">
          <w:rPr>
            <w:b/>
          </w:rPr>
          <w:t>Research Question 2.</w:t>
        </w:r>
        <w:r w:rsidR="005D6F31">
          <w:t xml:space="preserve"> What are the primary drivers (e.g. </w:t>
        </w:r>
      </w:ins>
      <w:r w:rsidR="005D6F31">
        <w:t xml:space="preserve">watershed characteristics </w:t>
      </w:r>
      <w:del w:id="9094" w:author="Hannah McSorley" w:date="2020-08-05T02:53:00Z">
        <w:r>
          <w:delText>more important than others for influencing</w:delText>
        </w:r>
      </w:del>
      <w:ins w:id="9095" w:author="Hannah McSorley" w:date="2020-08-05T02:53:00Z">
        <w:r w:rsidR="005D6F31">
          <w:t>or conditions) for changes in</w:t>
        </w:r>
      </w:ins>
      <w:r w:rsidR="005D6F31">
        <w:t xml:space="preserve"> DOC and NOM </w:t>
      </w:r>
      <w:del w:id="9096" w:author="Hannah McSorley" w:date="2020-08-05T02:53:00Z">
        <w:r>
          <w:delText>dynamics?</w:delText>
        </w:r>
      </w:del>
    </w:p>
    <w:p w14:paraId="02831B41" w14:textId="06EA366C" w:rsidR="00D3555D" w:rsidRDefault="006D238B">
      <w:pPr>
        <w:rPr>
          <w:ins w:id="9097" w:author="Hannah McSorley" w:date="2020-08-05T02:53:00Z"/>
        </w:rPr>
      </w:pPr>
      <w:del w:id="9098" w:author="Hannah McSorley" w:date="2020-08-05T02:53:00Z">
        <w:r>
          <w:rPr>
            <w:b/>
          </w:rPr>
          <w:delText>Objective 3:</w:delText>
        </w:r>
        <w:r>
          <w:delText xml:space="preserve"> Assess</w:delText>
        </w:r>
      </w:del>
      <w:ins w:id="9099" w:author="Hannah McSorley" w:date="2020-08-05T02:53:00Z">
        <w:r w:rsidR="005D6F31">
          <w:t>in</w:t>
        </w:r>
      </w:ins>
      <w:r w:rsidR="005D6F31">
        <w:t xml:space="preserve"> the </w:t>
      </w:r>
      <w:del w:id="9100" w:author="Hannah McSorley" w:date="2020-08-05T02:53:00Z">
        <w:r>
          <w:delText>importance of</w:delText>
        </w:r>
      </w:del>
      <w:ins w:id="9101" w:author="Hannah McSorley" w:date="2020-08-05T02:53:00Z">
        <w:r w:rsidR="005D6F31">
          <w:t>Leech</w:t>
        </w:r>
      </w:ins>
      <w:r w:rsidR="005D6F31">
        <w:t xml:space="preserve"> watershed</w:t>
      </w:r>
      <w:ins w:id="9102" w:author="Hannah McSorley" w:date="2020-08-05T02:53:00Z">
        <w:r w:rsidR="005D6F31">
          <w:t>?</w:t>
        </w:r>
      </w:ins>
    </w:p>
    <w:p w14:paraId="7AB93AB1" w14:textId="5F989BED" w:rsidR="00D3555D" w:rsidRDefault="005D6F31">
      <w:ins w:id="9103" w:author="Hannah McSorley" w:date="2020-08-05T02:53:00Z">
        <w:r>
          <w:t>*</w:t>
        </w:r>
        <w:r>
          <w:rPr>
            <w:b/>
          </w:rPr>
          <w:t>Objective 2:</w:t>
        </w:r>
        <w:r>
          <w:t xml:space="preserve"> Relate water sample results to watershed</w:t>
        </w:r>
      </w:ins>
      <w:r>
        <w:t xml:space="preserve"> characteristics and conditions </w:t>
      </w:r>
      <w:del w:id="9104" w:author="Hannah McSorley" w:date="2020-08-05T02:53:00Z">
        <w:r w:rsidR="006D238B">
          <w:delText>as explanatory</w:delText>
        </w:r>
      </w:del>
      <w:ins w:id="9105" w:author="Hannah McSorley" w:date="2020-08-05T02:53:00Z">
        <w:r>
          <w:t>to report on relationships between DOC, NOM and key</w:t>
        </w:r>
      </w:ins>
      <w:r>
        <w:t xml:space="preserve"> variables</w:t>
      </w:r>
      <w:del w:id="9106" w:author="Hannah McSorley" w:date="2020-08-05T02:53:00Z">
        <w:r w:rsidR="006D238B">
          <w:delText xml:space="preserve"> for DOC and DOM patterns</w:delText>
        </w:r>
      </w:del>
      <w:r>
        <w:t>.</w:t>
      </w:r>
    </w:p>
    <w:p w14:paraId="2F0D8D58" w14:textId="77777777" w:rsidR="00D3555D" w:rsidRDefault="005D6F31">
      <w:r>
        <w:t> </w:t>
      </w:r>
    </w:p>
    <w:p w14:paraId="35F428E2" w14:textId="7CA2BD45" w:rsidR="00D3555D" w:rsidRDefault="006D238B">
      <w:del w:id="9107" w:author="Hannah McSorley" w:date="2020-08-05T02:53:00Z">
        <w:r>
          <w:rPr>
            <w:b/>
          </w:rPr>
          <w:delText>RQ.4.</w:delText>
        </w:r>
      </w:del>
      <w:ins w:id="9108" w:author="Hannah McSorley" w:date="2020-08-05T02:53:00Z">
        <w:r w:rsidR="005D6F31">
          <w:rPr>
            <w:b/>
          </w:rPr>
          <w:t>Research Question 3.</w:t>
        </w:r>
      </w:ins>
      <w:r w:rsidR="005D6F31">
        <w:t xml:space="preserve"> What are the implications for watershed management and future drinking water supply?</w:t>
      </w:r>
    </w:p>
    <w:p w14:paraId="72D13D9D" w14:textId="0A43E8AB" w:rsidR="00D3555D" w:rsidRDefault="005D6F31">
      <w:r>
        <w:rPr>
          <w:b/>
        </w:rPr>
        <w:t xml:space="preserve">Objective </w:t>
      </w:r>
      <w:del w:id="9109" w:author="Hannah McSorley" w:date="2020-08-05T02:53:00Z">
        <w:r w:rsidR="006D238B">
          <w:rPr>
            <w:b/>
          </w:rPr>
          <w:delText>4</w:delText>
        </w:r>
      </w:del>
      <w:ins w:id="9110" w:author="Hannah McSorley" w:date="2020-08-05T02:53:00Z">
        <w:r>
          <w:rPr>
            <w:b/>
          </w:rPr>
          <w:t>3</w:t>
        </w:r>
      </w:ins>
      <w:r>
        <w:rPr>
          <w:b/>
        </w:rPr>
        <w:t>:</w:t>
      </w:r>
      <w:r>
        <w:t xml:space="preserve"> Provide context of how results can be used to inform watershed management planning for wildfire reduction strategies and design of continued water quality monitoring for future inter-basin transfers.</w:t>
      </w:r>
    </w:p>
    <w:p w14:paraId="6035B63B" w14:textId="7542687D" w:rsidR="00D3555D" w:rsidRDefault="00A748CC">
      <w:del w:id="9111" w:author="Hannah McSorley" w:date="2020-08-05T02:53:00Z">
        <w:r>
          <w:pict w14:anchorId="6A41B179">
            <v:rect id="_x0000_i1025" style="width:0;height:1.5pt" o:hralign="center" o:hrstd="t" o:hr="t"/>
          </w:pict>
        </w:r>
      </w:del>
    </w:p>
    <w:p w14:paraId="079CDB91" w14:textId="77777777" w:rsidR="00D3555D" w:rsidRDefault="005D6F31">
      <w:pPr>
        <w:numPr>
          <w:ilvl w:val="0"/>
          <w:numId w:val="27"/>
        </w:numPr>
      </w:pPr>
      <w:r>
        <w:t>in progress: this section will be included in the next draft, following feedback on results</w:t>
      </w:r>
    </w:p>
    <w:p w14:paraId="279FECE5" w14:textId="77777777" w:rsidR="00D3555D" w:rsidRDefault="005D6F31">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w:t>
      </w:r>
      <w:r>
        <w:lastRenderedPageBreak/>
        <w:t>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14:paraId="3D4FCEE7" w14:textId="77777777" w:rsidR="00D3555D" w:rsidRDefault="005D6F31">
      <w:r>
        <w:t>Despite the high RSD for headwaters sites, and the ~50% difference in area of these two sub-basins, LeechHead did show approximately the median of the two sub-basins DOC.</w:t>
      </w:r>
    </w:p>
    <w:p w14:paraId="39C15939" w14:textId="77777777" w:rsidR="00D3555D" w:rsidRDefault="005D6F31">
      <w: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14:paraId="4988A95C" w14:textId="77777777" w:rsidR="00D3555D" w:rsidRDefault="005D6F31">
      <w:pPr>
        <w:numPr>
          <w:ilvl w:val="0"/>
          <w:numId w:val="28"/>
        </w:numPr>
      </w:pPr>
      <w:r>
        <w:t>Across the LWSA, was the variance in DOC greater within each site or among all sites?</w:t>
      </w:r>
    </w:p>
    <w:p w14:paraId="1AD61D78" w14:textId="77777777" w:rsidR="00D3555D" w:rsidRDefault="005D6F31">
      <w:pPr>
        <w:numPr>
          <w:ilvl w:val="0"/>
          <w:numId w:val="28"/>
        </w:numPr>
      </w:pPr>
      <w:r>
        <w:t>Was the variance in DOC greater at the watershed outlet than the variance in each subbasin?</w:t>
      </w:r>
    </w:p>
    <w:p w14:paraId="23353F6A" w14:textId="77777777" w:rsidR="00D3555D" w:rsidRDefault="005D6F31">
      <w:r>
        <w:t>*Seasonal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14:paraId="4CCE8F89" w14:textId="77777777" w:rsidR="00D3555D" w:rsidRDefault="005D6F31">
      <w:pPr>
        <w:pStyle w:val="Heading1"/>
        <w:rPr>
          <w:ins w:id="9112" w:author="Hannah McSorley" w:date="2020-08-05T02:53:00Z"/>
        </w:rPr>
      </w:pPr>
      <w:bookmarkStart w:id="9113" w:name="references"/>
      <w:bookmarkStart w:id="9114" w:name="_Toc47488318"/>
      <w:ins w:id="9115" w:author="Hannah McSorley" w:date="2020-08-05T02:53:00Z">
        <w:r>
          <w:lastRenderedPageBreak/>
          <w:t>References</w:t>
        </w:r>
        <w:bookmarkEnd w:id="9113"/>
        <w:bookmarkEnd w:id="9114"/>
      </w:ins>
    </w:p>
    <w:p w14:paraId="2B65664B" w14:textId="77777777" w:rsidR="00D3555D" w:rsidRDefault="005D6F31" w:rsidP="00B80B9D">
      <w:pPr>
        <w:spacing w:after="240" w:line="360" w:lineRule="auto"/>
        <w:rPr>
          <w:ins w:id="9116" w:author="Hannah McSorley" w:date="2020-08-05T02:53:00Z"/>
        </w:rPr>
      </w:pPr>
      <w:bookmarkStart w:id="9117" w:name="ref-Abbott2018"/>
      <w:bookmarkStart w:id="9118" w:name="refs"/>
      <w:ins w:id="9119" w:author="Hannah McSorley" w:date="2020-08-05T02:53:00Z">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r>
          <w:fldChar w:fldCharType="begin"/>
        </w:r>
        <w:r>
          <w:instrText xml:space="preserve"> HYPERLINK "https://doi.org/10.1111/ele.12897" \h </w:instrText>
        </w:r>
        <w:r>
          <w:fldChar w:fldCharType="separate"/>
        </w:r>
        <w:r>
          <w:rPr>
            <w:rStyle w:val="Hyperlink"/>
          </w:rPr>
          <w:t>https://doi.org/10.1111/ele.12897</w:t>
        </w:r>
        <w:r>
          <w:rPr>
            <w:rStyle w:val="Hyperlink"/>
          </w:rPr>
          <w:fldChar w:fldCharType="end"/>
        </w:r>
        <w:r>
          <w:t>.</w:t>
        </w:r>
      </w:ins>
    </w:p>
    <w:p w14:paraId="6C1217D2" w14:textId="77777777" w:rsidR="00D3555D" w:rsidRDefault="005D6F31" w:rsidP="00B80B9D">
      <w:pPr>
        <w:spacing w:after="240" w:line="360" w:lineRule="auto"/>
        <w:rPr>
          <w:ins w:id="9120" w:author="Hannah McSorley" w:date="2020-08-05T02:53:00Z"/>
        </w:rPr>
      </w:pPr>
      <w:bookmarkStart w:id="9121" w:name="ref-Aiken1995"/>
      <w:bookmarkEnd w:id="9117"/>
      <w:ins w:id="9122" w:author="Hannah McSorley" w:date="2020-08-05T02:53:00Z">
        <w:r>
          <w:t xml:space="preserve">Aiken, George, and Evangelo Cotsaris. 1995. “Soil and hydrology: Their effect on NOM.” </w:t>
        </w:r>
        <w:r>
          <w:rPr>
            <w:i/>
          </w:rPr>
          <w:t>American Water Works Association</w:t>
        </w:r>
        <w:r>
          <w:t xml:space="preserve"> 87 (1): 36–45. </w:t>
        </w:r>
        <w:r>
          <w:fldChar w:fldCharType="begin"/>
        </w:r>
        <w:r>
          <w:instrText xml:space="preserve"> HYPERLINK "https://doi.org/10.1002/j.1551-8833.1995.tb06299.x" \h </w:instrText>
        </w:r>
        <w:r>
          <w:fldChar w:fldCharType="separate"/>
        </w:r>
        <w:r>
          <w:rPr>
            <w:rStyle w:val="Hyperlink"/>
          </w:rPr>
          <w:t>https://doi.org/10.1002/j.1551-8833.1995.tb06299.x</w:t>
        </w:r>
        <w:r>
          <w:rPr>
            <w:rStyle w:val="Hyperlink"/>
          </w:rPr>
          <w:fldChar w:fldCharType="end"/>
        </w:r>
        <w:r>
          <w:t>.</w:t>
        </w:r>
      </w:ins>
    </w:p>
    <w:p w14:paraId="0D28C58F" w14:textId="77777777" w:rsidR="00D3555D" w:rsidRDefault="005D6F31" w:rsidP="00B80B9D">
      <w:pPr>
        <w:spacing w:after="240" w:line="360" w:lineRule="auto"/>
        <w:rPr>
          <w:ins w:id="9123" w:author="Hannah McSorley" w:date="2020-08-05T02:53:00Z"/>
        </w:rPr>
      </w:pPr>
      <w:bookmarkStart w:id="9124" w:name="ref-Aiken2011"/>
      <w:bookmarkEnd w:id="9121"/>
      <w:ins w:id="9125" w:author="Hannah McSorley" w:date="2020-08-05T02:53:00Z">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r>
          <w:fldChar w:fldCharType="begin"/>
        </w:r>
        <w:r>
          <w:instrText xml:space="preserve"> HYPERLINK "https://doi.org/10.1021/es103992s" \h </w:instrText>
        </w:r>
        <w:r>
          <w:fldChar w:fldCharType="separate"/>
        </w:r>
        <w:r>
          <w:rPr>
            <w:rStyle w:val="Hyperlink"/>
          </w:rPr>
          <w:t>https://doi.org/10.1021/es103992s</w:t>
        </w:r>
        <w:r>
          <w:rPr>
            <w:rStyle w:val="Hyperlink"/>
          </w:rPr>
          <w:fldChar w:fldCharType="end"/>
        </w:r>
        <w:r>
          <w:t>.</w:t>
        </w:r>
      </w:ins>
    </w:p>
    <w:p w14:paraId="702FB292" w14:textId="77777777" w:rsidR="00D3555D" w:rsidRDefault="005D6F31" w:rsidP="00B80B9D">
      <w:pPr>
        <w:spacing w:after="240" w:line="360" w:lineRule="auto"/>
        <w:rPr>
          <w:ins w:id="9126" w:author="Hannah McSorley" w:date="2020-08-05T02:53:00Z"/>
        </w:rPr>
      </w:pPr>
      <w:bookmarkStart w:id="9127" w:name="ref-Avagyan2014"/>
      <w:bookmarkEnd w:id="9124"/>
      <w:ins w:id="9128" w:author="Hannah McSorley" w:date="2020-08-05T02:53:00Z">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r>
          <w:fldChar w:fldCharType="begin"/>
        </w:r>
        <w:r>
          <w:instrText xml:space="preserve"> HYPERLINK "https://doi.org/10.1016/j.jhydrol.2014.05.060" \h </w:instrText>
        </w:r>
        <w:r>
          <w:fldChar w:fldCharType="separate"/>
        </w:r>
        <w:r>
          <w:rPr>
            <w:rStyle w:val="Hyperlink"/>
          </w:rPr>
          <w:t>https://doi.org/10.1016/j.jhydrol.2014.05.060</w:t>
        </w:r>
        <w:r>
          <w:rPr>
            <w:rStyle w:val="Hyperlink"/>
          </w:rPr>
          <w:fldChar w:fldCharType="end"/>
        </w:r>
        <w:r>
          <w:t>.</w:t>
        </w:r>
      </w:ins>
    </w:p>
    <w:p w14:paraId="70E29102" w14:textId="77777777" w:rsidR="00D3555D" w:rsidRDefault="005D6F31" w:rsidP="00B80B9D">
      <w:pPr>
        <w:spacing w:after="240" w:line="360" w:lineRule="auto"/>
        <w:rPr>
          <w:ins w:id="9129" w:author="Hannah McSorley" w:date="2020-08-05T02:53:00Z"/>
        </w:rPr>
      </w:pPr>
      <w:bookmarkStart w:id="9130" w:name="ref-Agren2008"/>
      <w:bookmarkEnd w:id="9127"/>
      <w:ins w:id="9131" w:author="Hannah McSorley" w:date="2020-08-05T02:53:00Z">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r>
          <w:fldChar w:fldCharType="begin"/>
        </w:r>
        <w:r>
          <w:instrText xml:space="preserve"> HYPERLINK "https://doi.org/10.1029/2007JG000674" \h </w:instrText>
        </w:r>
        <w:r>
          <w:fldChar w:fldCharType="separate"/>
        </w:r>
        <w:r>
          <w:rPr>
            <w:rStyle w:val="Hyperlink"/>
          </w:rPr>
          <w:t>https://doi.org/10.1029/2007JG000674</w:t>
        </w:r>
        <w:r>
          <w:rPr>
            <w:rStyle w:val="Hyperlink"/>
          </w:rPr>
          <w:fldChar w:fldCharType="end"/>
        </w:r>
        <w:r>
          <w:t>.</w:t>
        </w:r>
      </w:ins>
    </w:p>
    <w:p w14:paraId="3EE1F13D" w14:textId="77777777" w:rsidR="00D3555D" w:rsidRDefault="005D6F31" w:rsidP="00B80B9D">
      <w:pPr>
        <w:spacing w:after="240" w:line="360" w:lineRule="auto"/>
        <w:rPr>
          <w:ins w:id="9132" w:author="Hannah McSorley" w:date="2020-08-05T02:53:00Z"/>
        </w:rPr>
      </w:pPr>
      <w:bookmarkStart w:id="9133" w:name="ref-StdMet5310"/>
      <w:bookmarkEnd w:id="9130"/>
      <w:ins w:id="9134" w:author="Hannah McSorley" w:date="2020-08-05T02:53:00Z">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r>
          <w:fldChar w:fldCharType="begin"/>
        </w:r>
        <w:r>
          <w:instrText xml:space="preserve"> HYPERLINK "http://www.standardmethods.org/" \h </w:instrText>
        </w:r>
        <w:r>
          <w:fldChar w:fldCharType="separate"/>
        </w:r>
        <w:r>
          <w:rPr>
            <w:rStyle w:val="Hyperlink"/>
          </w:rPr>
          <w:t>http://www.standardmethods.org/</w:t>
        </w:r>
        <w:r>
          <w:rPr>
            <w:rStyle w:val="Hyperlink"/>
          </w:rPr>
          <w:fldChar w:fldCharType="end"/>
        </w:r>
        <w:r>
          <w:t>.</w:t>
        </w:r>
      </w:ins>
    </w:p>
    <w:p w14:paraId="7CF08035" w14:textId="77777777" w:rsidR="00D3555D" w:rsidRDefault="005D6F31" w:rsidP="00B80B9D">
      <w:pPr>
        <w:spacing w:after="240" w:line="360" w:lineRule="auto"/>
        <w:rPr>
          <w:ins w:id="9135" w:author="Hannah McSorley" w:date="2020-08-05T02:53:00Z"/>
        </w:rPr>
      </w:pPr>
      <w:bookmarkStart w:id="9136" w:name="ref-StdMet5910"/>
      <w:bookmarkEnd w:id="9133"/>
      <w:ins w:id="9137" w:author="Hannah McSorley" w:date="2020-08-05T02:53:00Z">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r>
          <w:fldChar w:fldCharType="begin"/>
        </w:r>
        <w:r>
          <w:instrText xml:space="preserve"> HYPERLINK "https://doi.org/10.2105/SMWW.2882.113" \h </w:instrText>
        </w:r>
        <w:r>
          <w:fldChar w:fldCharType="separate"/>
        </w:r>
        <w:r>
          <w:rPr>
            <w:rStyle w:val="Hyperlink"/>
          </w:rPr>
          <w:t>https://doi.org/10.2105/SMWW.2882.113</w:t>
        </w:r>
        <w:r>
          <w:rPr>
            <w:rStyle w:val="Hyperlink"/>
          </w:rPr>
          <w:fldChar w:fldCharType="end"/>
        </w:r>
        <w:r>
          <w:t>.</w:t>
        </w:r>
      </w:ins>
    </w:p>
    <w:p w14:paraId="3173634C" w14:textId="77777777" w:rsidR="00D3555D" w:rsidRDefault="005D6F31" w:rsidP="00B80B9D">
      <w:pPr>
        <w:spacing w:after="240" w:line="360" w:lineRule="auto"/>
        <w:rPr>
          <w:ins w:id="9138" w:author="Hannah McSorley" w:date="2020-08-05T02:53:00Z"/>
        </w:rPr>
      </w:pPr>
      <w:bookmarkStart w:id="9139" w:name="ref-Biau2016"/>
      <w:bookmarkEnd w:id="9136"/>
      <w:ins w:id="9140" w:author="Hannah McSorley" w:date="2020-08-05T02:53:00Z">
        <w:r>
          <w:lastRenderedPageBreak/>
          <w:t xml:space="preserve">Biau, Gérard, and Erwan Scornet. 2016. “A random forest guided tour.” </w:t>
        </w:r>
        <w:r>
          <w:rPr>
            <w:i/>
          </w:rPr>
          <w:t>Test</w:t>
        </w:r>
        <w:r>
          <w:t xml:space="preserve"> 25 (2): 197–227. </w:t>
        </w:r>
        <w:r>
          <w:fldChar w:fldCharType="begin"/>
        </w:r>
        <w:r>
          <w:instrText xml:space="preserve"> HYPERLINK "https://doi.org/10.1007/s11749-016-0481-7" \h </w:instrText>
        </w:r>
        <w:r>
          <w:fldChar w:fldCharType="separate"/>
        </w:r>
        <w:r>
          <w:rPr>
            <w:rStyle w:val="Hyperlink"/>
          </w:rPr>
          <w:t>https://doi.org/10.1007/s11749-016-0481-7</w:t>
        </w:r>
        <w:r>
          <w:rPr>
            <w:rStyle w:val="Hyperlink"/>
          </w:rPr>
          <w:fldChar w:fldCharType="end"/>
        </w:r>
        <w:r>
          <w:t>.</w:t>
        </w:r>
      </w:ins>
    </w:p>
    <w:p w14:paraId="32B51FC5" w14:textId="77777777" w:rsidR="00D3555D" w:rsidRDefault="005D6F31" w:rsidP="00B80B9D">
      <w:pPr>
        <w:spacing w:after="240" w:line="360" w:lineRule="auto"/>
        <w:rPr>
          <w:ins w:id="9141" w:author="Hannah McSorley" w:date="2020-08-05T02:53:00Z"/>
        </w:rPr>
      </w:pPr>
      <w:bookmarkStart w:id="9142" w:name="ref-Breiman2001"/>
      <w:bookmarkEnd w:id="9139"/>
      <w:ins w:id="9143" w:author="Hannah McSorley" w:date="2020-08-05T02:53:00Z">
        <w:r>
          <w:t xml:space="preserve">Breiman, Leo. 2001. “Random forests.” </w:t>
        </w:r>
        <w:r>
          <w:rPr>
            <w:i/>
          </w:rPr>
          <w:t>Machine Learning</w:t>
        </w:r>
        <w:r>
          <w:t xml:space="preserve"> 45: 5–32. </w:t>
        </w:r>
        <w:r>
          <w:fldChar w:fldCharType="begin"/>
        </w:r>
        <w:r>
          <w:instrText xml:space="preserve"> HYPERLINK "https://doi.org/10.1201/9780367816377-11" \h </w:instrText>
        </w:r>
        <w:r>
          <w:fldChar w:fldCharType="separate"/>
        </w:r>
        <w:r>
          <w:rPr>
            <w:rStyle w:val="Hyperlink"/>
          </w:rPr>
          <w:t>https://doi.org/10.1201/9780367816377-11</w:t>
        </w:r>
        <w:r>
          <w:rPr>
            <w:rStyle w:val="Hyperlink"/>
          </w:rPr>
          <w:fldChar w:fldCharType="end"/>
        </w:r>
        <w:r>
          <w:t>.</w:t>
        </w:r>
      </w:ins>
    </w:p>
    <w:p w14:paraId="69909524" w14:textId="77777777" w:rsidR="00D3555D" w:rsidRDefault="005D6F31" w:rsidP="00B80B9D">
      <w:pPr>
        <w:spacing w:after="240" w:line="360" w:lineRule="auto"/>
        <w:rPr>
          <w:ins w:id="9144" w:author="Hannah McSorley" w:date="2020-08-05T02:53:00Z"/>
        </w:rPr>
      </w:pPr>
      <w:bookmarkStart w:id="9145" w:name="ref-BC2019"/>
      <w:bookmarkEnd w:id="9142"/>
      <w:ins w:id="9146" w:author="Hannah McSorley" w:date="2020-08-05T02:53:00Z">
        <w:r>
          <w:t xml:space="preserve">British Columbia Ministry of Environment. 2017. “BC Source Drinking Water Quality Guidelines: Guideline Summary.” Victoria, B.C.: Prov. B.C. </w:t>
        </w:r>
        <w:r>
          <w:fldChar w:fldCharType="begin"/>
        </w:r>
        <w:r>
          <w:instrText xml:space="preserve"> HYPERLINK "https://www2.gov.bc.ca/gov/content/governments/organizational-structure/ministries-organizations/ministries/environment-climate-change" \h </w:instrText>
        </w:r>
        <w:r>
          <w:fldChar w:fldCharType="separate"/>
        </w:r>
        <w:r>
          <w:rPr>
            <w:rStyle w:val="Hyperlink"/>
          </w:rPr>
          <w:t>https://www2.gov.bc.ca/gov/content/governments/organizational-structure/ministries-organizations/ministries/environment-climate-change</w:t>
        </w:r>
        <w:r>
          <w:rPr>
            <w:rStyle w:val="Hyperlink"/>
          </w:rPr>
          <w:fldChar w:fldCharType="end"/>
        </w:r>
        <w:r>
          <w:t>.</w:t>
        </w:r>
      </w:ins>
    </w:p>
    <w:p w14:paraId="6AB67857" w14:textId="77777777" w:rsidR="00D3555D" w:rsidRDefault="005D6F31" w:rsidP="00B80B9D">
      <w:pPr>
        <w:spacing w:after="240" w:line="360" w:lineRule="auto"/>
        <w:rPr>
          <w:ins w:id="9147" w:author="Hannah McSorley" w:date="2020-08-05T02:53:00Z"/>
        </w:rPr>
      </w:pPr>
      <w:bookmarkStart w:id="9148" w:name="ref-CCME2004"/>
      <w:bookmarkEnd w:id="9145"/>
      <w:ins w:id="9149" w:author="Hannah McSorley" w:date="2020-08-05T02:53:00Z">
        <w:r>
          <w:t>Canadian Council of Ministers of the Environment. 2004. “From source to tap : guidance on the multi-barrier approach to safe drinking water.”</w:t>
        </w:r>
      </w:ins>
    </w:p>
    <w:p w14:paraId="7533A1E1" w14:textId="77777777" w:rsidR="00D3555D" w:rsidRDefault="005D6F31" w:rsidP="00B80B9D">
      <w:pPr>
        <w:spacing w:after="240" w:line="360" w:lineRule="auto"/>
        <w:rPr>
          <w:ins w:id="9150" w:author="Hannah McSorley" w:date="2020-08-05T02:53:00Z"/>
        </w:rPr>
      </w:pPr>
      <w:bookmarkStart w:id="9151" w:name="ref-CRD"/>
      <w:bookmarkEnd w:id="9148"/>
      <w:ins w:id="9152" w:author="Hannah McSorley" w:date="2020-08-05T02:53:00Z">
        <w:r>
          <w:t xml:space="preserve">Capital Regional District. n.d. “Facts and Figures for the Greater Victoria Water Supply Area.” Accessed July 13, 2018. </w:t>
        </w:r>
        <w:r>
          <w:fldChar w:fldCharType="begin"/>
        </w:r>
        <w:r>
          <w:instrText xml:space="preserve"> HYPERLINK "https://www.crd.bc.ca/service/public-tours/watershed-tours/facts-figures" \h </w:instrText>
        </w:r>
        <w:r>
          <w:fldChar w:fldCharType="separate"/>
        </w:r>
        <w:r>
          <w:rPr>
            <w:rStyle w:val="Hyperlink"/>
          </w:rPr>
          <w:t>https://www.crd.bc.ca/service/public-tours/watershed-tours/facts-figures</w:t>
        </w:r>
        <w:r>
          <w:rPr>
            <w:rStyle w:val="Hyperlink"/>
          </w:rPr>
          <w:fldChar w:fldCharType="end"/>
        </w:r>
        <w:r>
          <w:t>.</w:t>
        </w:r>
      </w:ins>
    </w:p>
    <w:p w14:paraId="58D633BE" w14:textId="77777777" w:rsidR="00D3555D" w:rsidRDefault="005D6F31" w:rsidP="00B80B9D">
      <w:pPr>
        <w:spacing w:after="240" w:line="360" w:lineRule="auto"/>
        <w:rPr>
          <w:ins w:id="9153" w:author="Hannah McSorley" w:date="2020-08-05T02:53:00Z"/>
        </w:rPr>
      </w:pPr>
      <w:bookmarkStart w:id="9154" w:name="ref-CCME2011"/>
      <w:bookmarkEnd w:id="9151"/>
      <w:ins w:id="9155" w:author="Hannah McSorley" w:date="2020-08-05T02:53:00Z">
        <w:r>
          <w:t xml:space="preserve">CCME. 2011. </w:t>
        </w:r>
        <w:r>
          <w:rPr>
            <w:i/>
          </w:rPr>
          <w:t>Protocols Manual for Water Quality Sampling in Canada</w:t>
        </w:r>
        <w:r>
          <w:t>. Canadian Council of Ministers of the Environment.</w:t>
        </w:r>
      </w:ins>
    </w:p>
    <w:p w14:paraId="2C8BD55E" w14:textId="77777777" w:rsidR="00D3555D" w:rsidRDefault="005D6F31" w:rsidP="00B80B9D">
      <w:pPr>
        <w:spacing w:after="240" w:line="360" w:lineRule="auto"/>
        <w:rPr>
          <w:ins w:id="9156" w:author="Hannah McSorley" w:date="2020-08-05T02:53:00Z"/>
        </w:rPr>
      </w:pPr>
      <w:bookmarkStart w:id="9157" w:name="ref-Chow2008"/>
      <w:bookmarkEnd w:id="9154"/>
      <w:ins w:id="9158" w:author="Hannah McSorley" w:date="2020-08-05T02:53:00Z">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r>
          <w:fldChar w:fldCharType="begin"/>
        </w:r>
        <w:r>
          <w:instrText xml:space="preserve"> HYPERLINK "https://doi.org/10.2166/aqua.2008.064" \h </w:instrText>
        </w:r>
        <w:r>
          <w:fldChar w:fldCharType="separate"/>
        </w:r>
        <w:r>
          <w:rPr>
            <w:rStyle w:val="Hyperlink"/>
          </w:rPr>
          <w:t>https://doi.org/10.2166/aqua.2008.064</w:t>
        </w:r>
        <w:r>
          <w:rPr>
            <w:rStyle w:val="Hyperlink"/>
          </w:rPr>
          <w:fldChar w:fldCharType="end"/>
        </w:r>
        <w:r>
          <w:t>.</w:t>
        </w:r>
      </w:ins>
    </w:p>
    <w:p w14:paraId="0B854CB8" w14:textId="77777777" w:rsidR="00D3555D" w:rsidRDefault="005D6F31" w:rsidP="00B80B9D">
      <w:pPr>
        <w:spacing w:after="240" w:line="360" w:lineRule="auto"/>
        <w:rPr>
          <w:ins w:id="9159" w:author="Hannah McSorley" w:date="2020-08-05T02:53:00Z"/>
        </w:rPr>
      </w:pPr>
      <w:bookmarkStart w:id="9160" w:name="ref-Cory2011"/>
      <w:bookmarkEnd w:id="9157"/>
      <w:ins w:id="9161" w:author="Hannah McSorley" w:date="2020-08-05T02:53:00Z">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r>
          <w:fldChar w:fldCharType="begin"/>
        </w:r>
        <w:r>
          <w:instrText xml:space="preserve"> HYPERLINK "https://doi.org/10.1007/978-94-007-1363-5" \h </w:instrText>
        </w:r>
        <w:r>
          <w:fldChar w:fldCharType="separate"/>
        </w:r>
        <w:r>
          <w:rPr>
            <w:rStyle w:val="Hyperlink"/>
          </w:rPr>
          <w:t>https://doi.org/10.1007/978-94-007-1363-5</w:t>
        </w:r>
        <w:r>
          <w:rPr>
            <w:rStyle w:val="Hyperlink"/>
          </w:rPr>
          <w:fldChar w:fldCharType="end"/>
        </w:r>
        <w:r>
          <w:t>.</w:t>
        </w:r>
      </w:ins>
    </w:p>
    <w:p w14:paraId="13DCF2F5" w14:textId="77777777" w:rsidR="00D3555D" w:rsidRDefault="005D6F31" w:rsidP="00B80B9D">
      <w:pPr>
        <w:spacing w:after="240" w:line="360" w:lineRule="auto"/>
        <w:rPr>
          <w:ins w:id="9162" w:author="Hannah McSorley" w:date="2020-08-05T02:53:00Z"/>
        </w:rPr>
      </w:pPr>
      <w:bookmarkStart w:id="9163" w:name="ref-CapitalRegionDistrict2017"/>
      <w:bookmarkEnd w:id="9160"/>
      <w:ins w:id="9164" w:author="Hannah McSorley" w:date="2020-08-05T02:53:00Z">
        <w:r>
          <w:t xml:space="preserve">CRD. 2017. “Regional Water Supply 2017 Strategic Plan.” Victoria, B.C.: Capital Region District, Integrated Water Services. </w:t>
        </w:r>
        <w:r>
          <w:fldChar w:fldCharType="begin"/>
        </w:r>
        <w:r>
          <w:instrText xml:space="preserve"> HYPERLINK "https://www.crd.bc.ca/project/past-capital-projects-and-initiatives/water-supply-plan" \h </w:instrText>
        </w:r>
        <w:r>
          <w:fldChar w:fldCharType="separate"/>
        </w:r>
        <w:r>
          <w:rPr>
            <w:rStyle w:val="Hyperlink"/>
          </w:rPr>
          <w:t>https://www.crd.bc.ca/project/past-capital-projects-and-initiatives/water-supply-plan</w:t>
        </w:r>
        <w:r>
          <w:rPr>
            <w:rStyle w:val="Hyperlink"/>
          </w:rPr>
          <w:fldChar w:fldCharType="end"/>
        </w:r>
        <w:r>
          <w:t>.</w:t>
        </w:r>
      </w:ins>
    </w:p>
    <w:p w14:paraId="1E6158C1" w14:textId="77777777" w:rsidR="00D3555D" w:rsidRDefault="005D6F31" w:rsidP="00B80B9D">
      <w:pPr>
        <w:spacing w:after="240" w:line="360" w:lineRule="auto"/>
        <w:rPr>
          <w:ins w:id="9165" w:author="Hannah McSorley" w:date="2020-08-05T02:53:00Z"/>
        </w:rPr>
      </w:pPr>
      <w:bookmarkStart w:id="9166" w:name="ref-CRD2019"/>
      <w:bookmarkEnd w:id="9163"/>
      <w:ins w:id="9167" w:author="Hannah McSorley" w:date="2020-08-05T02:53:00Z">
        <w:r>
          <w:lastRenderedPageBreak/>
          <w:t xml:space="preserve">———. 2019. “Leech Water Supply Area Restoration Update: Report to Regional Water Supply Commission (Wednesday, June 19, 2019).” Victoria, B.C.: Capital Regional District. </w:t>
        </w:r>
        <w:r>
          <w:fldChar w:fldCharType="begin"/>
        </w:r>
        <w:r>
          <w:instrText xml:space="preserve"> HYPERLINK "https://doi.org/IWSS-297445977-5079" \h </w:instrText>
        </w:r>
        <w:r>
          <w:fldChar w:fldCharType="separate"/>
        </w:r>
        <w:r>
          <w:rPr>
            <w:rStyle w:val="Hyperlink"/>
          </w:rPr>
          <w:t>https://doi.org/IWSS-297445977-5079</w:t>
        </w:r>
        <w:r>
          <w:rPr>
            <w:rStyle w:val="Hyperlink"/>
          </w:rPr>
          <w:fldChar w:fldCharType="end"/>
        </w:r>
        <w:r>
          <w:t>.</w:t>
        </w:r>
      </w:ins>
    </w:p>
    <w:p w14:paraId="17969CFD" w14:textId="77777777" w:rsidR="00D3555D" w:rsidRDefault="005D6F31" w:rsidP="00B80B9D">
      <w:pPr>
        <w:spacing w:after="240" w:line="360" w:lineRule="auto"/>
        <w:rPr>
          <w:ins w:id="9168" w:author="Hannah McSorley" w:date="2020-08-05T02:53:00Z"/>
        </w:rPr>
      </w:pPr>
      <w:bookmarkStart w:id="9169" w:name="ref-Creed2015"/>
      <w:bookmarkEnd w:id="9166"/>
      <w:ins w:id="9170" w:author="Hannah McSorley" w:date="2020-08-05T02:53:00Z">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r>
          <w:fldChar w:fldCharType="begin"/>
        </w:r>
        <w:r>
          <w:instrText xml:space="preserve"> HYPERLINK "https://doi.org/10.1139/cjfas-2014-0400" \h </w:instrText>
        </w:r>
        <w:r>
          <w:fldChar w:fldCharType="separate"/>
        </w:r>
        <w:r>
          <w:rPr>
            <w:rStyle w:val="Hyperlink"/>
          </w:rPr>
          <w:t>https://doi.org/10.1139/cjfas-2014-0400</w:t>
        </w:r>
        <w:r>
          <w:rPr>
            <w:rStyle w:val="Hyperlink"/>
          </w:rPr>
          <w:fldChar w:fldCharType="end"/>
        </w:r>
        <w:r>
          <w:t>.</w:t>
        </w:r>
      </w:ins>
    </w:p>
    <w:p w14:paraId="08114438" w14:textId="77777777" w:rsidR="00D3555D" w:rsidRDefault="005D6F31" w:rsidP="00B80B9D">
      <w:pPr>
        <w:spacing w:after="240" w:line="360" w:lineRule="auto"/>
        <w:rPr>
          <w:ins w:id="9171" w:author="Hannah McSorley" w:date="2020-08-05T02:53:00Z"/>
        </w:rPr>
      </w:pPr>
      <w:bookmarkStart w:id="9172" w:name="ref-MWH2014"/>
      <w:bookmarkEnd w:id="9169"/>
      <w:ins w:id="9173" w:author="Hannah McSorley" w:date="2020-08-05T02:53:00Z">
        <w:r>
          <w:t xml:space="preserve">Critten, John C. Trussell, Rhodes. Hand, David. Howe, Kerry. Tchobanoglous, George. 2014. </w:t>
        </w:r>
        <w:r>
          <w:rPr>
            <w:i/>
          </w:rPr>
          <w:t>MWH Water Treatment Principles and Design</w:t>
        </w:r>
        <w:r>
          <w:t xml:space="preserve">. </w:t>
        </w:r>
        <w:r>
          <w:fldChar w:fldCharType="begin"/>
        </w:r>
        <w:r>
          <w:instrText xml:space="preserve"> HYPERLINK "https://doi.org/10.1016/B978-0-12-382092-1.00019-1" \h </w:instrText>
        </w:r>
        <w:r>
          <w:fldChar w:fldCharType="separate"/>
        </w:r>
        <w:r>
          <w:rPr>
            <w:rStyle w:val="Hyperlink"/>
          </w:rPr>
          <w:t>https://doi.org/10.1016/B978-0-12-382092-1.00019-1</w:t>
        </w:r>
        <w:r>
          <w:rPr>
            <w:rStyle w:val="Hyperlink"/>
          </w:rPr>
          <w:fldChar w:fldCharType="end"/>
        </w:r>
        <w:r>
          <w:t>.</w:t>
        </w:r>
      </w:ins>
    </w:p>
    <w:p w14:paraId="1972D590" w14:textId="77777777" w:rsidR="00D3555D" w:rsidRDefault="005D6F31" w:rsidP="00B80B9D">
      <w:pPr>
        <w:spacing w:after="240" w:line="360" w:lineRule="auto"/>
        <w:rPr>
          <w:ins w:id="9174" w:author="Hannah McSorley" w:date="2020-08-05T02:53:00Z"/>
        </w:rPr>
      </w:pPr>
      <w:bookmarkStart w:id="9175" w:name="ref-Delpla2016"/>
      <w:bookmarkEnd w:id="9172"/>
      <w:ins w:id="9176" w:author="Hannah McSorley" w:date="2020-08-05T02:53:00Z">
        <w:r>
          <w:t xml:space="preserve">Delpla, Ianis, and Manuel J. Rodriguez. 2016. “Experimental disinfection by-product formation potential following rainfall events.” </w:t>
        </w:r>
        <w:r>
          <w:rPr>
            <w:i/>
          </w:rPr>
          <w:t>Water Research</w:t>
        </w:r>
        <w:r>
          <w:t xml:space="preserve"> 104: 340–48. </w:t>
        </w:r>
        <w:r>
          <w:fldChar w:fldCharType="begin"/>
        </w:r>
        <w:r>
          <w:instrText xml:space="preserve"> HYPERLINK "https://doi.org/10.1016/j.watres.2016.08.031" \h </w:instrText>
        </w:r>
        <w:r>
          <w:fldChar w:fldCharType="separate"/>
        </w:r>
        <w:r>
          <w:rPr>
            <w:rStyle w:val="Hyperlink"/>
          </w:rPr>
          <w:t>https://doi.org/10.1016/j.watres.2016.08.031</w:t>
        </w:r>
        <w:r>
          <w:rPr>
            <w:rStyle w:val="Hyperlink"/>
          </w:rPr>
          <w:fldChar w:fldCharType="end"/>
        </w:r>
        <w:r>
          <w:t>.</w:t>
        </w:r>
      </w:ins>
    </w:p>
    <w:p w14:paraId="6577B826" w14:textId="77777777" w:rsidR="00D3555D" w:rsidRDefault="005D6F31" w:rsidP="00B80B9D">
      <w:pPr>
        <w:spacing w:after="240" w:line="360" w:lineRule="auto"/>
        <w:rPr>
          <w:ins w:id="9177" w:author="Hannah McSorley" w:date="2020-08-05T02:53:00Z"/>
        </w:rPr>
      </w:pPr>
      <w:bookmarkStart w:id="9178" w:name="ref-Diehl2007"/>
      <w:bookmarkEnd w:id="9175"/>
      <w:ins w:id="9179" w:author="Hannah McSorley" w:date="2020-08-05T02:53:00Z">
        <w:r>
          <w:t xml:space="preserve">Diehl, Timothy H. 2007. “A Modified Siphon Sampler for Shallow Water.” U.S. Department of the Interior, U.S. Geological Survey. </w:t>
        </w:r>
        <w:r>
          <w:fldChar w:fldCharType="begin"/>
        </w:r>
        <w:r>
          <w:instrText xml:space="preserve"> HYPERLINK "https://pubs.er.usgs.gov/publication/sir20075282" \h </w:instrText>
        </w:r>
        <w:r>
          <w:fldChar w:fldCharType="separate"/>
        </w:r>
        <w:r>
          <w:rPr>
            <w:rStyle w:val="Hyperlink"/>
          </w:rPr>
          <w:t>https://pubs.er.usgs.gov/publication/sir20075282</w:t>
        </w:r>
        <w:r>
          <w:rPr>
            <w:rStyle w:val="Hyperlink"/>
          </w:rPr>
          <w:fldChar w:fldCharType="end"/>
        </w:r>
        <w:r>
          <w:t>.</w:t>
        </w:r>
      </w:ins>
    </w:p>
    <w:p w14:paraId="3CE0648B" w14:textId="77777777" w:rsidR="00D3555D" w:rsidRDefault="005D6F31" w:rsidP="00B80B9D">
      <w:pPr>
        <w:spacing w:after="240" w:line="360" w:lineRule="auto"/>
        <w:rPr>
          <w:ins w:id="9180" w:author="Hannah McSorley" w:date="2020-08-05T02:53:00Z"/>
        </w:rPr>
      </w:pPr>
      <w:bookmarkStart w:id="9181" w:name="ref-Dudley2003"/>
      <w:bookmarkEnd w:id="9178"/>
      <w:ins w:id="9182" w:author="Hannah McSorley" w:date="2020-08-05T02:53:00Z">
        <w:r>
          <w:t xml:space="preserve">Dudley, N, and S Stolton. 2003. “Running Pure: The importance of forest protected areas to drinking water.” World Bank / WWF Alliance for Forest Conservation; Sustainable Use. </w:t>
        </w:r>
        <w:r>
          <w:fldChar w:fldCharType="begin"/>
        </w:r>
        <w:r>
          <w:instrText xml:space="preserve"> HYPERLINK "http://scholar.google.com/scholar?hl=en%7B\\&amp;%7DbtnG=Search%7B\\&amp;%7Dq=intitle:Running+Pure%7B\\" \l "%7D1" \h </w:instrText>
        </w:r>
        <w:r>
          <w:fldChar w:fldCharType="separate"/>
        </w:r>
        <w:r>
          <w:rPr>
            <w:rStyle w:val="Hyperlink"/>
          </w:rPr>
          <w:t>http://scholar.google.com/scholar?hl=en{\&amp;}btnG=Search{\&amp;}q=intitle:Running+Pure{\#}1</w:t>
        </w:r>
        <w:r>
          <w:rPr>
            <w:rStyle w:val="Hyperlink"/>
          </w:rPr>
          <w:fldChar w:fldCharType="end"/>
        </w:r>
        <w:r>
          <w:t>.</w:t>
        </w:r>
      </w:ins>
    </w:p>
    <w:p w14:paraId="077E0111" w14:textId="77777777" w:rsidR="00D3555D" w:rsidRDefault="005D6F31" w:rsidP="00B80B9D">
      <w:pPr>
        <w:spacing w:after="240" w:line="360" w:lineRule="auto"/>
        <w:rPr>
          <w:ins w:id="9183" w:author="Hannah McSorley" w:date="2020-08-05T02:53:00Z"/>
        </w:rPr>
      </w:pPr>
      <w:bookmarkStart w:id="9184" w:name="ref-Emelko2011"/>
      <w:bookmarkEnd w:id="9181"/>
      <w:ins w:id="9185" w:author="Hannah McSorley" w:date="2020-08-05T02:53:00Z">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r>
          <w:fldChar w:fldCharType="begin"/>
        </w:r>
        <w:r>
          <w:instrText xml:space="preserve"> HYPERLINK "https://doi.org/10.1016/j.watres.2010.08.051" \h </w:instrText>
        </w:r>
        <w:r>
          <w:fldChar w:fldCharType="separate"/>
        </w:r>
        <w:r>
          <w:rPr>
            <w:rStyle w:val="Hyperlink"/>
          </w:rPr>
          <w:t>https://doi.org/10.1016/j.watres.2010.08.051</w:t>
        </w:r>
        <w:r>
          <w:rPr>
            <w:rStyle w:val="Hyperlink"/>
          </w:rPr>
          <w:fldChar w:fldCharType="end"/>
        </w:r>
        <w:r>
          <w:t>.</w:t>
        </w:r>
      </w:ins>
    </w:p>
    <w:p w14:paraId="07FB911E" w14:textId="77777777" w:rsidR="00D3555D" w:rsidRDefault="005D6F31" w:rsidP="00B80B9D">
      <w:pPr>
        <w:spacing w:after="240" w:line="360" w:lineRule="auto"/>
        <w:rPr>
          <w:ins w:id="9186" w:author="Hannah McSorley" w:date="2020-08-05T02:53:00Z"/>
        </w:rPr>
      </w:pPr>
      <w:bookmarkStart w:id="9187" w:name="ref-Epps1994"/>
      <w:bookmarkEnd w:id="9184"/>
      <w:ins w:id="9188" w:author="Hannah McSorley" w:date="2020-08-05T02:53:00Z">
        <w:r>
          <w:t>Epps, Deborah Norine. 1994. “Factors Affecting Disinfection By-Products from Surface Source Waters on Vancouver Island.” Master of Science, University of Victoria.</w:t>
        </w:r>
      </w:ins>
    </w:p>
    <w:p w14:paraId="58FAD841" w14:textId="77777777" w:rsidR="00D3555D" w:rsidRDefault="005D6F31" w:rsidP="00B80B9D">
      <w:pPr>
        <w:spacing w:after="240" w:line="360" w:lineRule="auto"/>
        <w:rPr>
          <w:ins w:id="9189" w:author="Hannah McSorley" w:date="2020-08-05T02:53:00Z"/>
        </w:rPr>
      </w:pPr>
      <w:bookmarkStart w:id="9190" w:name="ref-Graczyk2000"/>
      <w:bookmarkEnd w:id="9187"/>
      <w:ins w:id="9191" w:author="Hannah McSorley" w:date="2020-08-05T02:53:00Z">
        <w:r>
          <w:t xml:space="preserve">Graczyk, David J., Dale M. Robertson, William J. Rose, and Jeffrey J. Steur. 2000. “Comparison of water-quality samples collected by siphon samplers and automatic samplers in Wisconsin.” </w:t>
        </w:r>
        <w:r>
          <w:lastRenderedPageBreak/>
          <w:t xml:space="preserve">Middleton, Dane County, Wisconsin: U.S. Department of the Interior U.S. Geological Survey. </w:t>
        </w:r>
        <w:r>
          <w:fldChar w:fldCharType="begin"/>
        </w:r>
        <w:r>
          <w:instrText xml:space="preserve"> HYPERLINK "https://doi.org/10.3133/fs06700" \h </w:instrText>
        </w:r>
        <w:r>
          <w:fldChar w:fldCharType="separate"/>
        </w:r>
        <w:r>
          <w:rPr>
            <w:rStyle w:val="Hyperlink"/>
          </w:rPr>
          <w:t>https://doi.org/10.3133/fs06700</w:t>
        </w:r>
        <w:r>
          <w:rPr>
            <w:rStyle w:val="Hyperlink"/>
          </w:rPr>
          <w:fldChar w:fldCharType="end"/>
        </w:r>
        <w:r>
          <w:t>.</w:t>
        </w:r>
      </w:ins>
    </w:p>
    <w:p w14:paraId="2A4723D6" w14:textId="77777777" w:rsidR="00D3555D" w:rsidRDefault="005D6F31" w:rsidP="00B80B9D">
      <w:pPr>
        <w:spacing w:after="240" w:line="360" w:lineRule="auto"/>
        <w:rPr>
          <w:ins w:id="9192" w:author="Hannah McSorley" w:date="2020-08-05T02:53:00Z"/>
        </w:rPr>
      </w:pPr>
      <w:bookmarkStart w:id="9193" w:name="ref-Harmel2003"/>
      <w:bookmarkEnd w:id="9190"/>
      <w:ins w:id="9194" w:author="Hannah McSorley" w:date="2020-08-05T02:53:00Z">
        <w:r>
          <w:t xml:space="preserve">Harmel, R. D., K. W. King, and R. M. Slade. 2003. “Automated storm water sampling on small watersheds.” </w:t>
        </w:r>
        <w:r>
          <w:rPr>
            <w:i/>
          </w:rPr>
          <w:t>Applied Engineering in Agriculture</w:t>
        </w:r>
        <w:r>
          <w:t xml:space="preserve"> 19 (6): 667–74. </w:t>
        </w:r>
        <w:r>
          <w:fldChar w:fldCharType="begin"/>
        </w:r>
        <w:r>
          <w:instrText xml:space="preserve"> HYPERLINK "https://doi.org/10.13031/2013.15662" \h </w:instrText>
        </w:r>
        <w:r>
          <w:fldChar w:fldCharType="separate"/>
        </w:r>
        <w:r>
          <w:rPr>
            <w:rStyle w:val="Hyperlink"/>
          </w:rPr>
          <w:t>https://doi.org/10.13031/2013.15662</w:t>
        </w:r>
        <w:r>
          <w:rPr>
            <w:rStyle w:val="Hyperlink"/>
          </w:rPr>
          <w:fldChar w:fldCharType="end"/>
        </w:r>
        <w:r>
          <w:t>.</w:t>
        </w:r>
      </w:ins>
    </w:p>
    <w:p w14:paraId="063683A4" w14:textId="77777777" w:rsidR="00D3555D" w:rsidRDefault="005D6F31" w:rsidP="00B80B9D">
      <w:pPr>
        <w:spacing w:after="240" w:line="360" w:lineRule="auto"/>
        <w:rPr>
          <w:ins w:id="9195" w:author="Hannah McSorley" w:date="2020-08-05T02:53:00Z"/>
        </w:rPr>
      </w:pPr>
      <w:bookmarkStart w:id="9196" w:name="ref-HealthCanada2019"/>
      <w:bookmarkEnd w:id="9193"/>
      <w:ins w:id="9197" w:author="Hannah McSorley" w:date="2020-08-05T02:53:00Z">
        <w:r>
          <w:t xml:space="preserve">Health Canada. 2019a. “Guidance on Natural Organic Matter in Drinking Water.” </w:t>
        </w:r>
        <w:r>
          <w:fldChar w:fldCharType="begin"/>
        </w:r>
        <w:r>
          <w:instrText xml:space="preserve"> HYPERLINK "https://www.canada.ca/content/dam/hc-sc/documents/programs/consultation-organic-matter-drinking-water/NOM20190129-eng.pdf" \h </w:instrText>
        </w:r>
        <w:r>
          <w:fldChar w:fldCharType="separate"/>
        </w:r>
        <w:r>
          <w:rPr>
            <w:rStyle w:val="Hyperlink"/>
          </w:rPr>
          <w:t>https://www.canada.ca/content/dam/hc-sc/documents/programs/consultation-organic-matter-drinking-water/NOM20190129-eng.pdf</w:t>
        </w:r>
        <w:r>
          <w:rPr>
            <w:rStyle w:val="Hyperlink"/>
          </w:rPr>
          <w:fldChar w:fldCharType="end"/>
        </w:r>
        <w:r>
          <w:t>.</w:t>
        </w:r>
      </w:ins>
    </w:p>
    <w:p w14:paraId="7464D536" w14:textId="77777777" w:rsidR="00D3555D" w:rsidRDefault="005D6F31" w:rsidP="00B80B9D">
      <w:pPr>
        <w:spacing w:after="240" w:line="360" w:lineRule="auto"/>
        <w:rPr>
          <w:ins w:id="9198" w:author="Hannah McSorley" w:date="2020-08-05T02:53:00Z"/>
        </w:rPr>
      </w:pPr>
      <w:bookmarkStart w:id="9199" w:name="ref-HealthCanada2019a"/>
      <w:bookmarkEnd w:id="9196"/>
      <w:ins w:id="9200" w:author="Hannah McSorley" w:date="2020-08-05T02:53:00Z">
        <w:r>
          <w:t xml:space="preserve">———. 2019b. “Guidelines for Canadian Drinking Water Quality – Summary Table.” Ottawa, Ontario: Water; Air Quality Bureau, Healthy Environments; Consumer Safety Branch. </w:t>
        </w:r>
        <w:r>
          <w:fldChar w:fldCharType="begin"/>
        </w:r>
        <w:r>
          <w:instrText xml:space="preserve"> HYPERLINK "https://www.canada.ca/content/dam/hc-sc/migration/hc-sc/ewh-semt/alt%7B\\_%7Dformats/pdf/pubs/water-eau/sum%7B\\_%7Dguide-res%7B\\_%7Drecom/summary-table-August-15-2019-eng.pdf" \h </w:instrText>
        </w:r>
        <w:r>
          <w:fldChar w:fldCharType="separate"/>
        </w:r>
        <w:r>
          <w:rPr>
            <w:rStyle w:val="Hyperlink"/>
          </w:rPr>
          <w:t>https://www.canada.ca/content/dam/hc-sc/migration/hc-sc/ewh-semt/alt{\_}formats/pdf/pubs/water-eau/sum{\_}guide-res{\_}recom/summary-table-August-15-2019-eng.pdf</w:t>
        </w:r>
        <w:r>
          <w:rPr>
            <w:rStyle w:val="Hyperlink"/>
          </w:rPr>
          <w:fldChar w:fldCharType="end"/>
        </w:r>
        <w:r>
          <w:t>.</w:t>
        </w:r>
      </w:ins>
    </w:p>
    <w:p w14:paraId="5B546004" w14:textId="77777777" w:rsidR="00D3555D" w:rsidRDefault="005D6F31" w:rsidP="00B80B9D">
      <w:pPr>
        <w:spacing w:after="240" w:line="360" w:lineRule="auto"/>
        <w:rPr>
          <w:ins w:id="9201" w:author="Hannah McSorley" w:date="2020-08-05T02:53:00Z"/>
        </w:rPr>
      </w:pPr>
      <w:bookmarkStart w:id="9202" w:name="ref-HealthCanada2006"/>
      <w:bookmarkEnd w:id="9199"/>
      <w:ins w:id="9203" w:author="Hannah McSorley" w:date="2020-08-05T02:53:00Z">
        <w:r>
          <w:t xml:space="preserve">HealthCanada. 2006. “Drinking Water Chlorination.” </w:t>
        </w:r>
        <w:r>
          <w:fldChar w:fldCharType="begin"/>
        </w:r>
        <w:r>
          <w:instrText xml:space="preserve"> HYPERLINK "https://www.canada.ca/en/health-canada/services/healthy-living/your-health/environment/drinking-water-chlorination.html" \h </w:instrText>
        </w:r>
        <w:r>
          <w:fldChar w:fldCharType="separate"/>
        </w:r>
        <w:r>
          <w:rPr>
            <w:rStyle w:val="Hyperlink"/>
          </w:rPr>
          <w:t>https://www.canada.ca/en/health-canada/services/healthy-living/your-health/environment/drinking-water-chlorination.html</w:t>
        </w:r>
        <w:r>
          <w:rPr>
            <w:rStyle w:val="Hyperlink"/>
          </w:rPr>
          <w:fldChar w:fldCharType="end"/>
        </w:r>
        <w:r>
          <w:t>.</w:t>
        </w:r>
      </w:ins>
    </w:p>
    <w:p w14:paraId="4EF46CC4" w14:textId="77777777" w:rsidR="00D3555D" w:rsidRDefault="005D6F31" w:rsidP="00B80B9D">
      <w:pPr>
        <w:spacing w:after="240" w:line="360" w:lineRule="auto"/>
        <w:rPr>
          <w:ins w:id="9204" w:author="Hannah McSorley" w:date="2020-08-05T02:53:00Z"/>
        </w:rPr>
      </w:pPr>
      <w:bookmarkStart w:id="9205" w:name="ref-HealthLinkBC2018"/>
      <w:bookmarkEnd w:id="9202"/>
      <w:ins w:id="9206" w:author="Hannah McSorley" w:date="2020-08-05T02:53:00Z">
        <w:r>
          <w:t xml:space="preserve">HealthLinkBC. 2018. “Drinking Water Chlorination,” no. 49. </w:t>
        </w:r>
        <w:r>
          <w:fldChar w:fldCharType="begin"/>
        </w:r>
        <w:r>
          <w:instrText xml:space="preserve"> HYPERLINK "https://www.healthlinkbc.ca/healthlinkbc-files/drinking-water-chlorination" \h </w:instrText>
        </w:r>
        <w:r>
          <w:fldChar w:fldCharType="separate"/>
        </w:r>
        <w:r>
          <w:rPr>
            <w:rStyle w:val="Hyperlink"/>
          </w:rPr>
          <w:t>https://www.healthlinkbc.ca/healthlinkbc-files/drinking-water-chlorination</w:t>
        </w:r>
        <w:r>
          <w:rPr>
            <w:rStyle w:val="Hyperlink"/>
          </w:rPr>
          <w:fldChar w:fldCharType="end"/>
        </w:r>
        <w:r>
          <w:t>.</w:t>
        </w:r>
      </w:ins>
    </w:p>
    <w:p w14:paraId="11FD89F3" w14:textId="77777777" w:rsidR="00D3555D" w:rsidRDefault="005D6F31" w:rsidP="00B80B9D">
      <w:pPr>
        <w:spacing w:after="240" w:line="360" w:lineRule="auto"/>
        <w:rPr>
          <w:ins w:id="9207" w:author="Hannah McSorley" w:date="2020-08-05T02:53:00Z"/>
        </w:rPr>
      </w:pPr>
      <w:bookmarkStart w:id="9208" w:name="ref-Helms2008"/>
      <w:bookmarkEnd w:id="9205"/>
      <w:ins w:id="9209" w:author="Hannah McSorley" w:date="2020-08-05T02:53:00Z">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r>
          <w:fldChar w:fldCharType="begin"/>
        </w:r>
        <w:r>
          <w:instrText xml:space="preserve"> HYPERLINK "https://www.jstor.org/stable/40058211" \h </w:instrText>
        </w:r>
        <w:r>
          <w:fldChar w:fldCharType="separate"/>
        </w:r>
        <w:r>
          <w:rPr>
            <w:rStyle w:val="Hyperlink"/>
          </w:rPr>
          <w:t>https://www.jstor.org/stable/40058211</w:t>
        </w:r>
        <w:r>
          <w:rPr>
            <w:rStyle w:val="Hyperlink"/>
          </w:rPr>
          <w:fldChar w:fldCharType="end"/>
        </w:r>
        <w:r>
          <w:t>.</w:t>
        </w:r>
      </w:ins>
    </w:p>
    <w:p w14:paraId="46A1F496" w14:textId="77777777" w:rsidR="00D3555D" w:rsidRDefault="005D6F31" w:rsidP="00B80B9D">
      <w:pPr>
        <w:spacing w:after="240" w:line="360" w:lineRule="auto"/>
        <w:rPr>
          <w:ins w:id="9210" w:author="Hannah McSorley" w:date="2020-08-05T02:53:00Z"/>
        </w:rPr>
      </w:pPr>
      <w:bookmarkStart w:id="9211" w:name="ref-Hood2006"/>
      <w:bookmarkEnd w:id="9208"/>
      <w:ins w:id="9212" w:author="Hannah McSorley" w:date="2020-08-05T02:53:00Z">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r>
          <w:fldChar w:fldCharType="begin"/>
        </w:r>
        <w:r>
          <w:instrText xml:space="preserve"> HYPERLINK "https://doi.org/10.1029/2005JG000082" \h </w:instrText>
        </w:r>
        <w:r>
          <w:fldChar w:fldCharType="separate"/>
        </w:r>
        <w:r>
          <w:rPr>
            <w:rStyle w:val="Hyperlink"/>
          </w:rPr>
          <w:t>https://doi.org/10.1029/2005JG000082</w:t>
        </w:r>
        <w:r>
          <w:rPr>
            <w:rStyle w:val="Hyperlink"/>
          </w:rPr>
          <w:fldChar w:fldCharType="end"/>
        </w:r>
        <w:r>
          <w:t>.</w:t>
        </w:r>
      </w:ins>
    </w:p>
    <w:p w14:paraId="4E30F901" w14:textId="77777777" w:rsidR="00D3555D" w:rsidRDefault="005D6F31" w:rsidP="00B80B9D">
      <w:pPr>
        <w:spacing w:after="240" w:line="360" w:lineRule="auto"/>
        <w:rPr>
          <w:ins w:id="9213" w:author="Hannah McSorley" w:date="2020-08-05T02:53:00Z"/>
        </w:rPr>
      </w:pPr>
      <w:bookmarkStart w:id="9214" w:name="ref-Jacangelo1995"/>
      <w:bookmarkEnd w:id="9211"/>
      <w:ins w:id="9215" w:author="Hannah McSorley" w:date="2020-08-05T02:53:00Z">
        <w:r>
          <w:lastRenderedPageBreak/>
          <w:t xml:space="preserve">Jacangelo, Joseph G., Jack DeMarco, Douglas M. Owen, and Stephen J. Randtke. 1995. “Selected processes for removing NOM: An overview.” </w:t>
        </w:r>
        <w:r>
          <w:rPr>
            <w:i/>
          </w:rPr>
          <w:t>Journal / American Water Works Association</w:t>
        </w:r>
        <w:r>
          <w:t xml:space="preserve"> 87 (1): 64–77. </w:t>
        </w:r>
        <w:r>
          <w:fldChar w:fldCharType="begin"/>
        </w:r>
        <w:r>
          <w:instrText xml:space="preserve"> HYPERLINK "https://doi.org/10.1002/j.1551-8833.1995.tb06302.x" \h </w:instrText>
        </w:r>
        <w:r>
          <w:fldChar w:fldCharType="separate"/>
        </w:r>
        <w:r>
          <w:rPr>
            <w:rStyle w:val="Hyperlink"/>
          </w:rPr>
          <w:t>https://doi.org/10.1002/j.1551-8833.1995.tb06302.x</w:t>
        </w:r>
        <w:r>
          <w:rPr>
            <w:rStyle w:val="Hyperlink"/>
          </w:rPr>
          <w:fldChar w:fldCharType="end"/>
        </w:r>
        <w:r>
          <w:t>.</w:t>
        </w:r>
      </w:ins>
    </w:p>
    <w:p w14:paraId="47CD8563" w14:textId="77777777" w:rsidR="00D3555D" w:rsidRDefault="005D6F31" w:rsidP="00B80B9D">
      <w:pPr>
        <w:spacing w:after="240" w:line="360" w:lineRule="auto"/>
        <w:rPr>
          <w:ins w:id="9216" w:author="Hannah McSorley" w:date="2020-08-05T02:53:00Z"/>
        </w:rPr>
      </w:pPr>
      <w:bookmarkStart w:id="9217" w:name="ref-Johnson1997"/>
      <w:bookmarkEnd w:id="9214"/>
      <w:ins w:id="9218" w:author="Hannah McSorley" w:date="2020-08-05T02:53:00Z">
        <w:r>
          <w:t xml:space="preserve">Johnson, Lucinda, Carl Richards, George Host, and John Arthur. 1997. “Landscape influences on water chemistry in Midwestern stream ecosystems.” </w:t>
        </w:r>
        <w:r>
          <w:rPr>
            <w:i/>
          </w:rPr>
          <w:t>Freshwater Biology</w:t>
        </w:r>
        <w:r>
          <w:t xml:space="preserve"> 37: 193–208. </w:t>
        </w:r>
        <w:r>
          <w:fldChar w:fldCharType="begin"/>
        </w:r>
        <w:r>
          <w:instrText xml:space="preserve"> HYPERLINK "https://doi.org/doi:10.1046/j.1365-2427.1997.d01-539.x" \h </w:instrText>
        </w:r>
        <w:r>
          <w:fldChar w:fldCharType="separate"/>
        </w:r>
        <w:r>
          <w:rPr>
            <w:rStyle w:val="Hyperlink"/>
          </w:rPr>
          <w:t>https://doi.org/doi:10.1046/j.1365-2427.1997.d01-539.x</w:t>
        </w:r>
        <w:r>
          <w:rPr>
            <w:rStyle w:val="Hyperlink"/>
          </w:rPr>
          <w:fldChar w:fldCharType="end"/>
        </w:r>
        <w:r>
          <w:t>.</w:t>
        </w:r>
      </w:ins>
    </w:p>
    <w:p w14:paraId="328301A1" w14:textId="77777777" w:rsidR="00D3555D" w:rsidRDefault="005D6F31" w:rsidP="00B80B9D">
      <w:pPr>
        <w:spacing w:after="240" w:line="360" w:lineRule="auto"/>
        <w:rPr>
          <w:ins w:id="9219" w:author="Hannah McSorley" w:date="2020-08-05T02:53:00Z"/>
        </w:rPr>
      </w:pPr>
      <w:bookmarkStart w:id="9220" w:name="ref-Karanfil2003"/>
      <w:bookmarkEnd w:id="9217"/>
      <w:ins w:id="9221" w:author="Hannah McSorley" w:date="2020-08-05T02:53:00Z">
        <w:r>
          <w:t xml:space="preserve">Karanfil, Tanju, Ilke Erdogan, and Mark A. Schlautman. 2003. “Selecting filter membranes for measuring DOC and UV₂₅₄.” </w:t>
        </w:r>
        <w:r>
          <w:rPr>
            <w:i/>
          </w:rPr>
          <w:t>American Water Works Association</w:t>
        </w:r>
        <w:r>
          <w:t xml:space="preserve"> 95 (3): 86–100. </w:t>
        </w:r>
        <w:r>
          <w:fldChar w:fldCharType="begin"/>
        </w:r>
        <w:r>
          <w:instrText xml:space="preserve"> HYPERLINK "https://www.jstor.org/stable/41311011" \h </w:instrText>
        </w:r>
        <w:r>
          <w:fldChar w:fldCharType="separate"/>
        </w:r>
        <w:r>
          <w:rPr>
            <w:rStyle w:val="Hyperlink"/>
          </w:rPr>
          <w:t>https://www.jstor.org/stable/41311011</w:t>
        </w:r>
        <w:r>
          <w:rPr>
            <w:rStyle w:val="Hyperlink"/>
          </w:rPr>
          <w:fldChar w:fldCharType="end"/>
        </w:r>
        <w:r>
          <w:t>.</w:t>
        </w:r>
      </w:ins>
    </w:p>
    <w:p w14:paraId="66E24F15" w14:textId="77777777" w:rsidR="00D3555D" w:rsidRDefault="005D6F31" w:rsidP="00B80B9D">
      <w:pPr>
        <w:spacing w:after="240" w:line="360" w:lineRule="auto"/>
        <w:rPr>
          <w:ins w:id="9222" w:author="Hannah McSorley" w:date="2020-08-05T02:53:00Z"/>
        </w:rPr>
      </w:pPr>
      <w:bookmarkStart w:id="9223" w:name="ref-Karanfil2002"/>
      <w:bookmarkEnd w:id="9220"/>
      <w:ins w:id="9224" w:author="Hannah McSorley" w:date="2020-08-05T02:53:00Z">
        <w:r>
          <w:t xml:space="preserve">Karanfil, Tanju, Mark A. Schlautman, and Ilke Erdogan. 2002. “Survey of DOC and UV measurement practices with implications for SUVA determination.” </w:t>
        </w:r>
        <w:r>
          <w:rPr>
            <w:i/>
          </w:rPr>
          <w:t>Journal / American Water Works Association</w:t>
        </w:r>
        <w:r>
          <w:t xml:space="preserve"> 94 (12): 68–80. </w:t>
        </w:r>
        <w:r>
          <w:fldChar w:fldCharType="begin"/>
        </w:r>
        <w:r>
          <w:instrText xml:space="preserve"> HYPERLINK "https://doi.org/10.1002/j.1551-8833.2002.tb10250.x" \h </w:instrText>
        </w:r>
        <w:r>
          <w:fldChar w:fldCharType="separate"/>
        </w:r>
        <w:r>
          <w:rPr>
            <w:rStyle w:val="Hyperlink"/>
          </w:rPr>
          <w:t>https://doi.org/10.1002/j.1551-8833.2002.tb10250.x</w:t>
        </w:r>
        <w:r>
          <w:rPr>
            <w:rStyle w:val="Hyperlink"/>
          </w:rPr>
          <w:fldChar w:fldCharType="end"/>
        </w:r>
        <w:r>
          <w:t>.</w:t>
        </w:r>
      </w:ins>
    </w:p>
    <w:p w14:paraId="1300D16B" w14:textId="77777777" w:rsidR="00D3555D" w:rsidRDefault="005D6F31" w:rsidP="00B80B9D">
      <w:pPr>
        <w:spacing w:after="240" w:line="360" w:lineRule="auto"/>
        <w:rPr>
          <w:ins w:id="9225" w:author="Hannah McSorley" w:date="2020-08-05T02:53:00Z"/>
        </w:rPr>
      </w:pPr>
      <w:bookmarkStart w:id="9226" w:name="ref-Kirchner2006"/>
      <w:bookmarkEnd w:id="9223"/>
      <w:ins w:id="9227" w:author="Hannah McSorley" w:date="2020-08-05T02:53:00Z">
        <w:r>
          <w:t xml:space="preserve">Kirchner, James W. 2006. “Getting the right answers for the right reasons: Linking measurements, analyses, and models to advance the science of hydrology.” </w:t>
        </w:r>
        <w:r>
          <w:rPr>
            <w:i/>
          </w:rPr>
          <w:t>Water Resources Research</w:t>
        </w:r>
        <w:r>
          <w:t xml:space="preserve"> 42 (3): 1–5. </w:t>
        </w:r>
        <w:r>
          <w:fldChar w:fldCharType="begin"/>
        </w:r>
        <w:r>
          <w:instrText xml:space="preserve"> HYPERLINK "https://doi.org/10.1029/2005WR004362" \h </w:instrText>
        </w:r>
        <w:r>
          <w:fldChar w:fldCharType="separate"/>
        </w:r>
        <w:r>
          <w:rPr>
            <w:rStyle w:val="Hyperlink"/>
          </w:rPr>
          <w:t>https://doi.org/10.1029/2005WR004362</w:t>
        </w:r>
        <w:r>
          <w:rPr>
            <w:rStyle w:val="Hyperlink"/>
          </w:rPr>
          <w:fldChar w:fldCharType="end"/>
        </w:r>
        <w:r>
          <w:t>.</w:t>
        </w:r>
      </w:ins>
    </w:p>
    <w:p w14:paraId="216EA1DB" w14:textId="77777777" w:rsidR="00D3555D" w:rsidRDefault="005D6F31" w:rsidP="00B80B9D">
      <w:pPr>
        <w:spacing w:after="240" w:line="360" w:lineRule="auto"/>
        <w:rPr>
          <w:ins w:id="9228" w:author="Hannah McSorley" w:date="2020-08-05T02:53:00Z"/>
        </w:rPr>
      </w:pPr>
      <w:bookmarkStart w:id="9229" w:name="ref-LaZerte1991"/>
      <w:bookmarkEnd w:id="9226"/>
      <w:ins w:id="9230" w:author="Hannah McSorley" w:date="2020-08-05T02:53:00Z">
        <w:r>
          <w:t xml:space="preserve">LaZerte, Bruce. 1991. “Metal transport and retention: the role of dissolved organic carbon.” December. Ontario: Dorset Research Centre, for Ontario Ministry of the Environment. </w:t>
        </w:r>
        <w:r>
          <w:fldChar w:fldCharType="begin"/>
        </w:r>
        <w:r>
          <w:instrText xml:space="preserve"> HYPERLINK "https://archive.org/details/metaltransportre00lazeuoft/mode/2up" \h </w:instrText>
        </w:r>
        <w:r>
          <w:fldChar w:fldCharType="separate"/>
        </w:r>
        <w:r>
          <w:rPr>
            <w:rStyle w:val="Hyperlink"/>
          </w:rPr>
          <w:t>https://archive.org/details/metaltransportre00lazeuoft/mode/2up</w:t>
        </w:r>
        <w:r>
          <w:rPr>
            <w:rStyle w:val="Hyperlink"/>
          </w:rPr>
          <w:fldChar w:fldCharType="end"/>
        </w:r>
        <w:r>
          <w:t>.</w:t>
        </w:r>
      </w:ins>
    </w:p>
    <w:p w14:paraId="2C4419F0" w14:textId="77777777" w:rsidR="00D3555D" w:rsidRDefault="005D6F31" w:rsidP="00B80B9D">
      <w:pPr>
        <w:spacing w:after="240" w:line="360" w:lineRule="auto"/>
        <w:rPr>
          <w:ins w:id="9231" w:author="Hannah McSorley" w:date="2020-08-05T02:53:00Z"/>
        </w:rPr>
      </w:pPr>
      <w:bookmarkStart w:id="9232" w:name="ref-Li2014"/>
      <w:bookmarkEnd w:id="9229"/>
      <w:ins w:id="9233" w:author="Hannah McSorley" w:date="2020-08-05T02:53:00Z">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r>
          <w:fldChar w:fldCharType="begin"/>
        </w:r>
        <w:r>
          <w:instrText xml:space="preserve"> HYPERLINK "https://doi.org/10.1016/j.jhazmat.2014.02.009" \h </w:instrText>
        </w:r>
        <w:r>
          <w:fldChar w:fldCharType="separate"/>
        </w:r>
        <w:r>
          <w:rPr>
            <w:rStyle w:val="Hyperlink"/>
          </w:rPr>
          <w:t>https://doi.org/10.1016/j.jhazmat.2014.02.009</w:t>
        </w:r>
        <w:r>
          <w:rPr>
            <w:rStyle w:val="Hyperlink"/>
          </w:rPr>
          <w:fldChar w:fldCharType="end"/>
        </w:r>
        <w:r>
          <w:t>.</w:t>
        </w:r>
      </w:ins>
    </w:p>
    <w:p w14:paraId="4BA3DBB0" w14:textId="77777777" w:rsidR="00D3555D" w:rsidRDefault="005D6F31" w:rsidP="00B80B9D">
      <w:pPr>
        <w:spacing w:after="240" w:line="360" w:lineRule="auto"/>
        <w:rPr>
          <w:ins w:id="9234" w:author="Hannah McSorley" w:date="2020-08-05T02:53:00Z"/>
        </w:rPr>
      </w:pPr>
      <w:bookmarkStart w:id="9235" w:name="ref-Mackay2012"/>
      <w:bookmarkEnd w:id="9232"/>
      <w:ins w:id="9236" w:author="Hannah McSorley" w:date="2020-08-05T02:53:00Z">
        <w:r>
          <w:t xml:space="preserve">Mackay, A. K., and M. P. Taylor. 2012. “Event-based water quality sampling method for application in remote rivers.” </w:t>
        </w:r>
        <w:r>
          <w:rPr>
            <w:i/>
          </w:rPr>
          <w:t>River Research and Applications</w:t>
        </w:r>
        <w:r>
          <w:t xml:space="preserve"> 28 (8): 1105–12. </w:t>
        </w:r>
        <w:r>
          <w:fldChar w:fldCharType="begin"/>
        </w:r>
        <w:r>
          <w:instrText xml:space="preserve"> HYPERLINK "https://doi.org/10.1002/rra.1504" \h </w:instrText>
        </w:r>
        <w:r>
          <w:fldChar w:fldCharType="separate"/>
        </w:r>
        <w:r>
          <w:rPr>
            <w:rStyle w:val="Hyperlink"/>
          </w:rPr>
          <w:t>https://doi.org/10.1002/rra.1504</w:t>
        </w:r>
        <w:r>
          <w:rPr>
            <w:rStyle w:val="Hyperlink"/>
          </w:rPr>
          <w:fldChar w:fldCharType="end"/>
        </w:r>
        <w:r>
          <w:t>.</w:t>
        </w:r>
      </w:ins>
    </w:p>
    <w:p w14:paraId="682FBE0F" w14:textId="77777777" w:rsidR="00D3555D" w:rsidRDefault="005D6F31" w:rsidP="00B80B9D">
      <w:pPr>
        <w:spacing w:after="240" w:line="360" w:lineRule="auto"/>
        <w:rPr>
          <w:ins w:id="9237" w:author="Hannah McSorley" w:date="2020-08-05T02:53:00Z"/>
        </w:rPr>
      </w:pPr>
      <w:bookmarkStart w:id="9238" w:name="ref-Matilainen2011"/>
      <w:bookmarkEnd w:id="9235"/>
      <w:ins w:id="9239" w:author="Hannah McSorley" w:date="2020-08-05T02:53:00Z">
        <w:r>
          <w:lastRenderedPageBreak/>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r>
          <w:fldChar w:fldCharType="begin"/>
        </w:r>
        <w:r>
          <w:instrText xml:space="preserve"> HYPERLINK "https://doi.org/10.1016/j.chemosphere.2011.01.018" \h </w:instrText>
        </w:r>
        <w:r>
          <w:fldChar w:fldCharType="separate"/>
        </w:r>
        <w:r>
          <w:rPr>
            <w:rStyle w:val="Hyperlink"/>
          </w:rPr>
          <w:t>https://doi.org/10.1016/j.chemosphere.2011.01.018</w:t>
        </w:r>
        <w:r>
          <w:rPr>
            <w:rStyle w:val="Hyperlink"/>
          </w:rPr>
          <w:fldChar w:fldCharType="end"/>
        </w:r>
        <w:r>
          <w:t>.</w:t>
        </w:r>
      </w:ins>
    </w:p>
    <w:p w14:paraId="0A9B3E76" w14:textId="77777777" w:rsidR="00D3555D" w:rsidRDefault="005D6F31" w:rsidP="00B80B9D">
      <w:pPr>
        <w:spacing w:after="240" w:line="360" w:lineRule="auto"/>
        <w:rPr>
          <w:ins w:id="9240" w:author="Hannah McSorley" w:date="2020-08-05T02:53:00Z"/>
        </w:rPr>
      </w:pPr>
      <w:bookmarkStart w:id="9241" w:name="ref-Matilainen2010"/>
      <w:bookmarkEnd w:id="9238"/>
      <w:ins w:id="9242" w:author="Hannah McSorley" w:date="2020-08-05T02:53:00Z">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r>
          <w:fldChar w:fldCharType="begin"/>
        </w:r>
        <w:r>
          <w:instrText xml:space="preserve"> HYPERLINK "https://doi.org/10.1016/j.cis.2010.06.007" \h </w:instrText>
        </w:r>
        <w:r>
          <w:fldChar w:fldCharType="separate"/>
        </w:r>
        <w:r>
          <w:rPr>
            <w:rStyle w:val="Hyperlink"/>
          </w:rPr>
          <w:t>https://doi.org/10.1016/j.cis.2010.06.007</w:t>
        </w:r>
        <w:r>
          <w:rPr>
            <w:rStyle w:val="Hyperlink"/>
          </w:rPr>
          <w:fldChar w:fldCharType="end"/>
        </w:r>
        <w:r>
          <w:t>.</w:t>
        </w:r>
      </w:ins>
    </w:p>
    <w:p w14:paraId="00B7F5C2" w14:textId="77777777" w:rsidR="00D3555D" w:rsidRDefault="005D6F31" w:rsidP="00B80B9D">
      <w:pPr>
        <w:spacing w:after="240" w:line="360" w:lineRule="auto"/>
        <w:rPr>
          <w:ins w:id="9243" w:author="Hannah McSorley" w:date="2020-08-05T02:53:00Z"/>
        </w:rPr>
      </w:pPr>
      <w:bookmarkStart w:id="9244" w:name="ref-Meyer1983"/>
      <w:bookmarkEnd w:id="9241"/>
      <w:ins w:id="9245" w:author="Hannah McSorley" w:date="2020-08-05T02:53:00Z">
        <w:r>
          <w:t xml:space="preserve">Meyer, Judy L., and Cathy M . Tate. 1983. “The Effects of Watershed Disturbance on Dissolved Organic Carbon Dynamics of a Stream.” </w:t>
        </w:r>
        <w:r>
          <w:rPr>
            <w:i/>
          </w:rPr>
          <w:t>Ecology</w:t>
        </w:r>
        <w:r>
          <w:t xml:space="preserve"> 64 (1): 33–44. </w:t>
        </w:r>
        <w:r>
          <w:fldChar w:fldCharType="begin"/>
        </w:r>
        <w:r>
          <w:instrText xml:space="preserve"> HYPERLINK "https://www.jstor.org/stable/1937326" \h </w:instrText>
        </w:r>
        <w:r>
          <w:fldChar w:fldCharType="separate"/>
        </w:r>
        <w:r>
          <w:rPr>
            <w:rStyle w:val="Hyperlink"/>
          </w:rPr>
          <w:t>https://www.jstor.org/stable/1937326</w:t>
        </w:r>
        <w:r>
          <w:rPr>
            <w:rStyle w:val="Hyperlink"/>
          </w:rPr>
          <w:fldChar w:fldCharType="end"/>
        </w:r>
        <w:r>
          <w:t>.</w:t>
        </w:r>
      </w:ins>
    </w:p>
    <w:p w14:paraId="2C5BD27E" w14:textId="77777777" w:rsidR="00D3555D" w:rsidRDefault="005D6F31" w:rsidP="00B80B9D">
      <w:pPr>
        <w:spacing w:after="240" w:line="360" w:lineRule="auto"/>
        <w:rPr>
          <w:ins w:id="9246" w:author="Hannah McSorley" w:date="2020-08-05T02:53:00Z"/>
        </w:rPr>
      </w:pPr>
      <w:bookmarkStart w:id="9247" w:name="ref-Mistick2019"/>
      <w:bookmarkEnd w:id="9244"/>
      <w:ins w:id="9248" w:author="Hannah McSorley" w:date="2020-08-05T02:53:00Z">
        <w:r>
          <w:t xml:space="preserve">Mistick, Emily. 2019. “Forest harvest and water treatability : analysis of dissolved organic carbon in headwater streams of contrasting forest harvest history during base flow and storm flow.” Master of Science Thesis, University of British Columbia. </w:t>
        </w:r>
        <w:r>
          <w:fldChar w:fldCharType="begin"/>
        </w:r>
        <w:r>
          <w:instrText xml:space="preserve"> HYPERLINK "https://doi.org/10.14288/1.0387350" \h </w:instrText>
        </w:r>
        <w:r>
          <w:fldChar w:fldCharType="separate"/>
        </w:r>
        <w:r>
          <w:rPr>
            <w:rStyle w:val="Hyperlink"/>
          </w:rPr>
          <w:t>https://doi.org/10.14288/1.0387350</w:t>
        </w:r>
        <w:r>
          <w:rPr>
            <w:rStyle w:val="Hyperlink"/>
          </w:rPr>
          <w:fldChar w:fldCharType="end"/>
        </w:r>
        <w:r>
          <w:t>.</w:t>
        </w:r>
      </w:ins>
    </w:p>
    <w:p w14:paraId="59A6FC65" w14:textId="77777777" w:rsidR="00D3555D" w:rsidRDefault="005D6F31" w:rsidP="00B80B9D">
      <w:pPr>
        <w:spacing w:after="240" w:line="360" w:lineRule="auto"/>
        <w:rPr>
          <w:ins w:id="9249" w:author="Hannah McSorley" w:date="2020-08-05T02:53:00Z"/>
        </w:rPr>
      </w:pPr>
      <w:bookmarkStart w:id="9250" w:name="ref-Mosher2015"/>
      <w:bookmarkEnd w:id="9247"/>
      <w:ins w:id="9251" w:author="Hannah McSorley" w:date="2020-08-05T02:53:00Z">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r>
          <w:fldChar w:fldCharType="begin"/>
        </w:r>
        <w:r>
          <w:instrText xml:space="preserve"> HYPERLINK "https://doi.org/10.1007/s10533-015-0103-6" \h </w:instrText>
        </w:r>
        <w:r>
          <w:fldChar w:fldCharType="separate"/>
        </w:r>
        <w:r>
          <w:rPr>
            <w:rStyle w:val="Hyperlink"/>
          </w:rPr>
          <w:t>https://doi.org/10.1007/s10533-015-0103-6</w:t>
        </w:r>
        <w:r>
          <w:rPr>
            <w:rStyle w:val="Hyperlink"/>
          </w:rPr>
          <w:fldChar w:fldCharType="end"/>
        </w:r>
        <w:r>
          <w:t>.</w:t>
        </w:r>
      </w:ins>
    </w:p>
    <w:p w14:paraId="762DA51D" w14:textId="77777777" w:rsidR="00D3555D" w:rsidRDefault="005D6F31" w:rsidP="00B80B9D">
      <w:pPr>
        <w:spacing w:after="240" w:line="360" w:lineRule="auto"/>
        <w:rPr>
          <w:ins w:id="9252" w:author="Hannah McSorley" w:date="2020-08-05T02:53:00Z"/>
        </w:rPr>
      </w:pPr>
      <w:bookmarkStart w:id="9253" w:name="ref-Newham2001"/>
      <w:bookmarkEnd w:id="9250"/>
      <w:ins w:id="9254" w:author="Hannah McSorley" w:date="2020-08-05T02:53:00Z">
        <w:r>
          <w:t xml:space="preserve">Newham, Lachlan T H, Barry F W Croke, and a J Jakeman. 2001. “Design of Water Quality Monitoring Programs and Automatic Sampling Techniques.” In </w:t>
        </w:r>
        <w:r>
          <w:rPr>
            <w:i/>
          </w:rPr>
          <w:t>ANU Research Publications</w:t>
        </w:r>
        <w:r>
          <w:t xml:space="preserve">. 02. </w:t>
        </w:r>
        <w:r>
          <w:fldChar w:fldCharType="begin"/>
        </w:r>
        <w:r>
          <w:instrText xml:space="preserve"> HYPERLINK "http://hdl.handle.net/1885/40940" \h </w:instrText>
        </w:r>
        <w:r>
          <w:fldChar w:fldCharType="separate"/>
        </w:r>
        <w:r>
          <w:rPr>
            <w:rStyle w:val="Hyperlink"/>
          </w:rPr>
          <w:t>http://hdl.handle.net/1885/40940</w:t>
        </w:r>
        <w:r>
          <w:rPr>
            <w:rStyle w:val="Hyperlink"/>
          </w:rPr>
          <w:fldChar w:fldCharType="end"/>
        </w:r>
        <w:r>
          <w:t>.</w:t>
        </w:r>
      </w:ins>
    </w:p>
    <w:p w14:paraId="502439C7" w14:textId="77777777" w:rsidR="00D3555D" w:rsidRDefault="005D6F31" w:rsidP="00B80B9D">
      <w:pPr>
        <w:spacing w:after="240" w:line="360" w:lineRule="auto"/>
        <w:rPr>
          <w:ins w:id="9255" w:author="Hannah McSorley" w:date="2020-08-05T02:53:00Z"/>
        </w:rPr>
      </w:pPr>
      <w:bookmarkStart w:id="9256" w:name="ref-Oni2013"/>
      <w:bookmarkEnd w:id="9253"/>
      <w:ins w:id="9257" w:author="Hannah McSorley" w:date="2020-08-05T02:53:00Z">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r>
          <w:fldChar w:fldCharType="begin"/>
        </w:r>
        <w:r>
          <w:instrText xml:space="preserve"> HYPERLINK "https://doi.org/10.5194/bg-10-2315-2013" \h </w:instrText>
        </w:r>
        <w:r>
          <w:fldChar w:fldCharType="separate"/>
        </w:r>
        <w:r>
          <w:rPr>
            <w:rStyle w:val="Hyperlink"/>
          </w:rPr>
          <w:t>https://doi.org/10.5194/bg-10-2315-2013</w:t>
        </w:r>
        <w:r>
          <w:rPr>
            <w:rStyle w:val="Hyperlink"/>
          </w:rPr>
          <w:fldChar w:fldCharType="end"/>
        </w:r>
        <w:r>
          <w:t>.</w:t>
        </w:r>
      </w:ins>
    </w:p>
    <w:p w14:paraId="18C96508" w14:textId="77777777" w:rsidR="00D3555D" w:rsidRDefault="005D6F31" w:rsidP="00B80B9D">
      <w:pPr>
        <w:spacing w:after="240" w:line="360" w:lineRule="auto"/>
        <w:rPr>
          <w:ins w:id="9258" w:author="Hannah McSorley" w:date="2020-08-05T02:53:00Z"/>
        </w:rPr>
      </w:pPr>
      <w:bookmarkStart w:id="9259" w:name="ref-Owen1995"/>
      <w:bookmarkEnd w:id="9256"/>
      <w:ins w:id="9260" w:author="Hannah McSorley" w:date="2020-08-05T02:53:00Z">
        <w:r>
          <w:lastRenderedPageBreak/>
          <w:t xml:space="preserve">Owen, Douglas M., Gary L. Amy, Zaid K. Chowdhury, Rajendra Paode, George McCoy, and Kathy Viscosil. 1995. “NOM characterizatoin and treatability.” </w:t>
        </w:r>
        <w:r>
          <w:rPr>
            <w:i/>
          </w:rPr>
          <w:t>American Water Works Association</w:t>
        </w:r>
        <w:r>
          <w:t xml:space="preserve"> 87 (1): 46–63. </w:t>
        </w:r>
        <w:r>
          <w:fldChar w:fldCharType="begin"/>
        </w:r>
        <w:r>
          <w:instrText xml:space="preserve"> HYPERLINK "http://www.jstor.com/stable/41295152" \h </w:instrText>
        </w:r>
        <w:r>
          <w:fldChar w:fldCharType="separate"/>
        </w:r>
        <w:r>
          <w:rPr>
            <w:rStyle w:val="Hyperlink"/>
          </w:rPr>
          <w:t>http://www.jstor.com/stable/41295152</w:t>
        </w:r>
        <w:r>
          <w:rPr>
            <w:rStyle w:val="Hyperlink"/>
          </w:rPr>
          <w:fldChar w:fldCharType="end"/>
        </w:r>
        <w:r>
          <w:t>.</w:t>
        </w:r>
      </w:ins>
    </w:p>
    <w:p w14:paraId="0135A04D" w14:textId="77777777" w:rsidR="00D3555D" w:rsidRDefault="005D6F31" w:rsidP="00B80B9D">
      <w:pPr>
        <w:spacing w:after="240" w:line="360" w:lineRule="auto"/>
        <w:rPr>
          <w:ins w:id="9261" w:author="Hannah McSorley" w:date="2020-08-05T02:53:00Z"/>
        </w:rPr>
      </w:pPr>
      <w:bookmarkStart w:id="9262" w:name="ref-Palleiro2013"/>
      <w:bookmarkEnd w:id="9259"/>
      <w:ins w:id="9263" w:author="Hannah McSorley" w:date="2020-08-05T02:53:00Z">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r>
          <w:fldChar w:fldCharType="begin"/>
        </w:r>
        <w:r>
          <w:instrText xml:space="preserve"> HYPERLINK "https://doi.org/10.1007/s11270-013-1651-9" \h </w:instrText>
        </w:r>
        <w:r>
          <w:fldChar w:fldCharType="separate"/>
        </w:r>
        <w:r>
          <w:rPr>
            <w:rStyle w:val="Hyperlink"/>
          </w:rPr>
          <w:t>https://doi.org/10.1007/s11270-013-1651-9</w:t>
        </w:r>
        <w:r>
          <w:rPr>
            <w:rStyle w:val="Hyperlink"/>
          </w:rPr>
          <w:fldChar w:fldCharType="end"/>
        </w:r>
        <w:r>
          <w:t>.</w:t>
        </w:r>
      </w:ins>
    </w:p>
    <w:p w14:paraId="01536CE3" w14:textId="77777777" w:rsidR="00D3555D" w:rsidRDefault="005D6F31" w:rsidP="00B80B9D">
      <w:pPr>
        <w:spacing w:after="240" w:line="360" w:lineRule="auto"/>
        <w:rPr>
          <w:ins w:id="9264" w:author="Hannah McSorley" w:date="2020-08-05T02:53:00Z"/>
        </w:rPr>
      </w:pPr>
      <w:bookmarkStart w:id="9265" w:name="ref-Peuravuori1997"/>
      <w:bookmarkEnd w:id="9262"/>
      <w:ins w:id="9266" w:author="Hannah McSorley" w:date="2020-08-05T02:53:00Z">
        <w:r>
          <w:t xml:space="preserve">Peuravuori, Juhani, and Kalevi Pihlaja. 1997. “Molecular size distribution and spectroscopic properties of aquatic humic substances.” </w:t>
        </w:r>
        <w:r>
          <w:rPr>
            <w:i/>
          </w:rPr>
          <w:t>Analytica Chimica Acta</w:t>
        </w:r>
        <w:r>
          <w:t xml:space="preserve"> 337 (2): 133–49. </w:t>
        </w:r>
        <w:r>
          <w:fldChar w:fldCharType="begin"/>
        </w:r>
        <w:r>
          <w:instrText xml:space="preserve"> HYPERLINK "https://doi.org/10.1016/S0003-2670(96)00412-6" \h </w:instrText>
        </w:r>
        <w:r>
          <w:fldChar w:fldCharType="separate"/>
        </w:r>
        <w:r>
          <w:rPr>
            <w:rStyle w:val="Hyperlink"/>
          </w:rPr>
          <w:t>https://doi.org/10.1016/S0003-2670(96)00412-6</w:t>
        </w:r>
        <w:r>
          <w:rPr>
            <w:rStyle w:val="Hyperlink"/>
          </w:rPr>
          <w:fldChar w:fldCharType="end"/>
        </w:r>
        <w:r>
          <w:t>.</w:t>
        </w:r>
      </w:ins>
    </w:p>
    <w:p w14:paraId="7884FBCE" w14:textId="77777777" w:rsidR="00D3555D" w:rsidRDefault="005D6F31" w:rsidP="00B80B9D">
      <w:pPr>
        <w:spacing w:after="240" w:line="360" w:lineRule="auto"/>
        <w:rPr>
          <w:ins w:id="9267" w:author="Hannah McSorley" w:date="2020-08-05T02:53:00Z"/>
        </w:rPr>
      </w:pPr>
      <w:bookmarkStart w:id="9268" w:name="ref-Pike2010"/>
      <w:bookmarkEnd w:id="9265"/>
      <w:ins w:id="9269" w:author="Hannah McSorley" w:date="2020-08-05T02:53:00Z">
        <w:r>
          <w:t xml:space="preserve">Pike, R., M. Feller, J. Stednick, K Rieberger, and M Carver. 2010. “Water Quality and Forest Management.” In </w:t>
        </w:r>
        <w:r>
          <w:rPr>
            <w:i/>
          </w:rPr>
          <w:t>Compendium of Forest Hydrology and Geomorphology in British Columbia: Volume 2 of 2</w:t>
        </w:r>
        <w:r>
          <w:t xml:space="preserve">, 400–439. </w:t>
        </w:r>
        <w:r>
          <w:fldChar w:fldCharType="begin"/>
        </w:r>
        <w:r>
          <w:instrText xml:space="preserve"> HYPERLINK "https://www.for.gov.bc.ca/hfd/pubs/docs/lmh/Lmh66/LMH66%7B\\_%7Dvolume2of2.pdf" \h </w:instrText>
        </w:r>
        <w:r>
          <w:fldChar w:fldCharType="separate"/>
        </w:r>
        <w:r>
          <w:rPr>
            <w:rStyle w:val="Hyperlink"/>
          </w:rPr>
          <w:t>https://www.for.gov.bc.ca/hfd/pubs/docs/lmh/Lmh66/LMH66{\_}volume2of2.pdf</w:t>
        </w:r>
        <w:r>
          <w:rPr>
            <w:rStyle w:val="Hyperlink"/>
          </w:rPr>
          <w:fldChar w:fldCharType="end"/>
        </w:r>
        <w:r>
          <w:t>.</w:t>
        </w:r>
      </w:ins>
    </w:p>
    <w:p w14:paraId="20BD1425" w14:textId="77777777" w:rsidR="00D3555D" w:rsidRDefault="005D6F31" w:rsidP="00B80B9D">
      <w:pPr>
        <w:spacing w:after="240" w:line="360" w:lineRule="auto"/>
        <w:rPr>
          <w:ins w:id="9270" w:author="Hannah McSorley" w:date="2020-08-05T02:53:00Z"/>
        </w:rPr>
      </w:pPr>
      <w:bookmarkStart w:id="9271" w:name="ref-Rautu2019"/>
      <w:bookmarkEnd w:id="9268"/>
      <w:ins w:id="9272" w:author="Hannah McSorley" w:date="2020-08-05T02:53:00Z">
        <w:r>
          <w:t>Rautu, Roxana. 2019. “Linking Seasonal and Spatial Stream Carbon Dynamics to Landscape Characteristics in Selected Watersheds on the Olympic Peninsula.” PhD thesis, University of Washington.</w:t>
        </w:r>
      </w:ins>
    </w:p>
    <w:p w14:paraId="10BA95CD" w14:textId="77777777" w:rsidR="00D3555D" w:rsidRDefault="005D6F31" w:rsidP="00B80B9D">
      <w:pPr>
        <w:spacing w:after="240" w:line="360" w:lineRule="auto"/>
        <w:rPr>
          <w:ins w:id="9273" w:author="Hannah McSorley" w:date="2020-08-05T02:53:00Z"/>
        </w:rPr>
      </w:pPr>
      <w:bookmarkStart w:id="9274" w:name="ref-Raymond2010"/>
      <w:bookmarkEnd w:id="9271"/>
      <w:ins w:id="9275" w:author="Hannah McSorley" w:date="2020-08-05T02:53:00Z">
        <w:r>
          <w:t xml:space="preserve">Raymond, Peter A, James E Saiers, Source Biogeochemistry, No September, Peter A Raymond, and James E Saiers. 2010. “Event controlled DOC export from forested watersheds.” </w:t>
        </w:r>
        <w:r>
          <w:rPr>
            <w:i/>
          </w:rPr>
          <w:t>Biogeochemistry</w:t>
        </w:r>
        <w:r>
          <w:t xml:space="preserve"> 100 (1): 197–209. </w:t>
        </w:r>
        <w:r>
          <w:fldChar w:fldCharType="begin"/>
        </w:r>
        <w:r>
          <w:instrText xml:space="preserve"> HYPERLINK "https://doi.org/10.1007/sl0533-010-9416-7" \h </w:instrText>
        </w:r>
        <w:r>
          <w:fldChar w:fldCharType="separate"/>
        </w:r>
        <w:r>
          <w:rPr>
            <w:rStyle w:val="Hyperlink"/>
          </w:rPr>
          <w:t>https://doi.org/10.1007/sl0533-010-9416-7</w:t>
        </w:r>
        <w:r>
          <w:rPr>
            <w:rStyle w:val="Hyperlink"/>
          </w:rPr>
          <w:fldChar w:fldCharType="end"/>
        </w:r>
        <w:r>
          <w:t>.</w:t>
        </w:r>
      </w:ins>
    </w:p>
    <w:p w14:paraId="6111A273" w14:textId="77777777" w:rsidR="00D3555D" w:rsidRDefault="005D6F31" w:rsidP="00B80B9D">
      <w:pPr>
        <w:spacing w:after="240" w:line="360" w:lineRule="auto"/>
        <w:rPr>
          <w:ins w:id="9276" w:author="Hannah McSorley" w:date="2020-08-05T02:53:00Z"/>
        </w:rPr>
      </w:pPr>
      <w:bookmarkStart w:id="9277" w:name="ref-Raymond2016"/>
      <w:bookmarkEnd w:id="9274"/>
      <w:ins w:id="9278" w:author="Hannah McSorley" w:date="2020-08-05T02:53:00Z">
        <w:r>
          <w:t xml:space="preserve">Raymond, Peter A, James E Saiers, William V Sobczak, and E James. 2016. “Hydrological and biogeochemical controls on watershed dissolved organic matter transport: pulse-shunt concept.” </w:t>
        </w:r>
        <w:r>
          <w:rPr>
            <w:i/>
          </w:rPr>
          <w:t>Ecology</w:t>
        </w:r>
        <w:r>
          <w:t xml:space="preserve"> 97 (1): 5–16. </w:t>
        </w:r>
        <w:r>
          <w:fldChar w:fldCharType="begin"/>
        </w:r>
        <w:r>
          <w:instrText xml:space="preserve"> HYPERLINK "https://www.jstor.org/stable/24702986" \h </w:instrText>
        </w:r>
        <w:r>
          <w:fldChar w:fldCharType="separate"/>
        </w:r>
        <w:r>
          <w:rPr>
            <w:rStyle w:val="Hyperlink"/>
          </w:rPr>
          <w:t>https://www.jstor.org/stable/24702986</w:t>
        </w:r>
        <w:r>
          <w:rPr>
            <w:rStyle w:val="Hyperlink"/>
          </w:rPr>
          <w:fldChar w:fldCharType="end"/>
        </w:r>
        <w:r>
          <w:t>.</w:t>
        </w:r>
      </w:ins>
    </w:p>
    <w:p w14:paraId="7C9212D4" w14:textId="77777777" w:rsidR="00D3555D" w:rsidRDefault="005D6F31" w:rsidP="00B80B9D">
      <w:pPr>
        <w:spacing w:after="240" w:line="360" w:lineRule="auto"/>
        <w:rPr>
          <w:ins w:id="9279" w:author="Hannah McSorley" w:date="2020-08-05T02:53:00Z"/>
        </w:rPr>
      </w:pPr>
      <w:bookmarkStart w:id="9280" w:name="ref-Ruhala2017"/>
      <w:bookmarkEnd w:id="9277"/>
      <w:ins w:id="9281" w:author="Hannah McSorley" w:date="2020-08-05T02:53:00Z">
        <w:r>
          <w:t xml:space="preserve">Ruhala, Sydney S., and Jay P. Zarnetske. 2017. “Using in-situ optical sensors to study dissolved organic carbon dynamics of streams and watersheds: A review.” </w:t>
        </w:r>
        <w:r>
          <w:rPr>
            <w:i/>
          </w:rPr>
          <w:t>Science of the Total Environment</w:t>
        </w:r>
        <w:r>
          <w:t xml:space="preserve"> 575: 713–23. </w:t>
        </w:r>
        <w:r>
          <w:fldChar w:fldCharType="begin"/>
        </w:r>
        <w:r>
          <w:instrText xml:space="preserve"> HYPERLINK "https://doi.org/10.1016/j.scitotenv.2016.09.113" \h </w:instrText>
        </w:r>
        <w:r>
          <w:fldChar w:fldCharType="separate"/>
        </w:r>
        <w:r>
          <w:rPr>
            <w:rStyle w:val="Hyperlink"/>
          </w:rPr>
          <w:t>https://doi.org/10.1016/j.scitotenv.2016.09.113</w:t>
        </w:r>
        <w:r>
          <w:rPr>
            <w:rStyle w:val="Hyperlink"/>
          </w:rPr>
          <w:fldChar w:fldCharType="end"/>
        </w:r>
        <w:r>
          <w:t>.</w:t>
        </w:r>
      </w:ins>
    </w:p>
    <w:p w14:paraId="0AE9554A" w14:textId="77777777" w:rsidR="00D3555D" w:rsidRDefault="005D6F31" w:rsidP="00B80B9D">
      <w:pPr>
        <w:spacing w:after="240" w:line="360" w:lineRule="auto"/>
        <w:rPr>
          <w:ins w:id="9282" w:author="Hannah McSorley" w:date="2020-08-05T02:53:00Z"/>
        </w:rPr>
      </w:pPr>
      <w:bookmarkStart w:id="9283" w:name="ref-Stanley2012"/>
      <w:bookmarkEnd w:id="9280"/>
      <w:ins w:id="9284" w:author="Hannah McSorley" w:date="2020-08-05T02:53:00Z">
        <w:r>
          <w:lastRenderedPageBreak/>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r>
          <w:fldChar w:fldCharType="begin"/>
        </w:r>
        <w:r>
          <w:instrText xml:space="preserve"> HYPERLINK "https://doi.org/10.1111/j.1365-2427.2011.02613.x" \h </w:instrText>
        </w:r>
        <w:r>
          <w:fldChar w:fldCharType="separate"/>
        </w:r>
        <w:r>
          <w:rPr>
            <w:rStyle w:val="Hyperlink"/>
          </w:rPr>
          <w:t>https://doi.org/10.1111/j.1365-2427.2011.02613.x</w:t>
        </w:r>
        <w:r>
          <w:rPr>
            <w:rStyle w:val="Hyperlink"/>
          </w:rPr>
          <w:fldChar w:fldCharType="end"/>
        </w:r>
        <w:r>
          <w:t>.</w:t>
        </w:r>
      </w:ins>
    </w:p>
    <w:p w14:paraId="3479BE8B" w14:textId="77777777" w:rsidR="00D3555D" w:rsidRDefault="005D6F31" w:rsidP="00B80B9D">
      <w:pPr>
        <w:spacing w:after="240" w:line="360" w:lineRule="auto"/>
        <w:rPr>
          <w:ins w:id="9285" w:author="Hannah McSorley" w:date="2020-08-05T02:53:00Z"/>
        </w:rPr>
      </w:pPr>
      <w:bookmarkStart w:id="9286" w:name="ref-Strobl2008"/>
      <w:bookmarkEnd w:id="9283"/>
      <w:ins w:id="9287" w:author="Hannah McSorley" w:date="2020-08-05T02:53:00Z">
        <w:r>
          <w:t xml:space="preserve">Strobl, Carolin, Anne Laure Boulesteix, Thomas Kneib, Thomas Augustin, and Achim Zeileis. 2008. “Conditional variable importance for random forests.” </w:t>
        </w:r>
        <w:r>
          <w:rPr>
            <w:i/>
          </w:rPr>
          <w:t>BMC Bioinformatics</w:t>
        </w:r>
        <w:r>
          <w:t xml:space="preserve"> 9: 1–11. </w:t>
        </w:r>
        <w:r>
          <w:fldChar w:fldCharType="begin"/>
        </w:r>
        <w:r>
          <w:instrText xml:space="preserve"> HYPERLINK "https://doi.org/10.1186/1471-2105-9-307" \h </w:instrText>
        </w:r>
        <w:r>
          <w:fldChar w:fldCharType="separate"/>
        </w:r>
        <w:r>
          <w:rPr>
            <w:rStyle w:val="Hyperlink"/>
          </w:rPr>
          <w:t>https://doi.org/10.1186/1471-2105-9-307</w:t>
        </w:r>
        <w:r>
          <w:rPr>
            <w:rStyle w:val="Hyperlink"/>
          </w:rPr>
          <w:fldChar w:fldCharType="end"/>
        </w:r>
        <w:r>
          <w:t>.</w:t>
        </w:r>
      </w:ins>
    </w:p>
    <w:p w14:paraId="3D8F98FD" w14:textId="77777777" w:rsidR="00D3555D" w:rsidRDefault="005D6F31" w:rsidP="00B80B9D">
      <w:pPr>
        <w:spacing w:after="240" w:line="360" w:lineRule="auto"/>
        <w:rPr>
          <w:ins w:id="9288" w:author="Hannah McSorley" w:date="2020-08-05T02:53:00Z"/>
        </w:rPr>
      </w:pPr>
      <w:bookmarkStart w:id="9289" w:name="ref-Strobl2009"/>
      <w:bookmarkEnd w:id="9286"/>
      <w:ins w:id="9290" w:author="Hannah McSorley" w:date="2020-08-05T02:53:00Z">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r>
          <w:fldChar w:fldCharType="begin"/>
        </w:r>
        <w:r>
          <w:instrText xml:space="preserve"> HYPERLINK "https://doi.org/10.1037/a0016973" \h </w:instrText>
        </w:r>
        <w:r>
          <w:fldChar w:fldCharType="separate"/>
        </w:r>
        <w:r>
          <w:rPr>
            <w:rStyle w:val="Hyperlink"/>
          </w:rPr>
          <w:t>https://doi.org/10.1037/a0016973</w:t>
        </w:r>
        <w:r>
          <w:rPr>
            <w:rStyle w:val="Hyperlink"/>
          </w:rPr>
          <w:fldChar w:fldCharType="end"/>
        </w:r>
        <w:r>
          <w:t>.</w:t>
        </w:r>
      </w:ins>
    </w:p>
    <w:p w14:paraId="48ECE81E" w14:textId="77777777" w:rsidR="00D3555D" w:rsidRDefault="005D6F31" w:rsidP="00B80B9D">
      <w:pPr>
        <w:spacing w:after="240" w:line="360" w:lineRule="auto"/>
        <w:rPr>
          <w:ins w:id="9291" w:author="Hannah McSorley" w:date="2020-08-05T02:53:00Z"/>
        </w:rPr>
      </w:pPr>
      <w:bookmarkStart w:id="9292" w:name="ref-Strobl2008a"/>
      <w:bookmarkEnd w:id="9289"/>
      <w:ins w:id="9293" w:author="Hannah McSorley" w:date="2020-08-05T02:53:00Z">
        <w:r>
          <w:t xml:space="preserve">Strobl, Robert O., and Paul D. Robillard. 2008. “Network design for water quality monitoring of surface freshwaters: A review.” </w:t>
        </w:r>
        <w:r>
          <w:rPr>
            <w:i/>
          </w:rPr>
          <w:t>Journal of Environmental Management</w:t>
        </w:r>
        <w:r>
          <w:t xml:space="preserve"> 87 (4): 639–48. </w:t>
        </w:r>
        <w:r>
          <w:fldChar w:fldCharType="begin"/>
        </w:r>
        <w:r>
          <w:instrText xml:space="preserve"> HYPERLINK "https://doi.org/10.1016/j.jenvman.2007.03.001" \h </w:instrText>
        </w:r>
        <w:r>
          <w:fldChar w:fldCharType="separate"/>
        </w:r>
        <w:r>
          <w:rPr>
            <w:rStyle w:val="Hyperlink"/>
          </w:rPr>
          <w:t>https://doi.org/10.1016/j.jenvman.2007.03.001</w:t>
        </w:r>
        <w:r>
          <w:rPr>
            <w:rStyle w:val="Hyperlink"/>
          </w:rPr>
          <w:fldChar w:fldCharType="end"/>
        </w:r>
        <w:r>
          <w:t>.</w:t>
        </w:r>
      </w:ins>
    </w:p>
    <w:p w14:paraId="4391A84E" w14:textId="77777777" w:rsidR="00D3555D" w:rsidRDefault="005D6F31" w:rsidP="00B80B9D">
      <w:pPr>
        <w:spacing w:after="240" w:line="360" w:lineRule="auto"/>
        <w:rPr>
          <w:ins w:id="9294" w:author="Hannah McSorley" w:date="2020-08-05T02:53:00Z"/>
        </w:rPr>
      </w:pPr>
      <w:bookmarkStart w:id="9295" w:name="ref-Tyralis2019"/>
      <w:bookmarkEnd w:id="9292"/>
      <w:ins w:id="9296" w:author="Hannah McSorley" w:date="2020-08-05T02:53:00Z">
        <w:r>
          <w:t xml:space="preserve">Tyralis, Hristos, Georgia Papacharalampous, and Andreas Langousis. 2019. “A Brief Review of Random Forests for Water Scientists and Practitioners and Their Recent History in Water Resources.” </w:t>
        </w:r>
        <w:r>
          <w:rPr>
            <w:i/>
          </w:rPr>
          <w:t>Water</w:t>
        </w:r>
        <w:r>
          <w:t>.</w:t>
        </w:r>
      </w:ins>
    </w:p>
    <w:p w14:paraId="45F29745" w14:textId="77777777" w:rsidR="00D3555D" w:rsidRDefault="005D6F31" w:rsidP="00B80B9D">
      <w:pPr>
        <w:spacing w:after="240" w:line="360" w:lineRule="auto"/>
        <w:rPr>
          <w:ins w:id="9297" w:author="Hannah McSorley" w:date="2020-08-05T02:53:00Z"/>
        </w:rPr>
      </w:pPr>
      <w:bookmarkStart w:id="9298" w:name="ref-Ussery2015"/>
      <w:bookmarkEnd w:id="9295"/>
      <w:ins w:id="9299" w:author="Hannah McSorley" w:date="2020-08-05T02:53:00Z">
        <w:r>
          <w:t>Ussery, Joel, and AECOM. 2015. “Leech Water Supply Area: An Assessment for Source Water Protection and Land Management.” April. Victoria, B.C.: Capital Regional District, Watershed Protection Division, Integrated Water Services.</w:t>
        </w:r>
      </w:ins>
    </w:p>
    <w:p w14:paraId="06A2113B" w14:textId="77777777" w:rsidR="00D3555D" w:rsidRDefault="005D6F31" w:rsidP="00B80B9D">
      <w:pPr>
        <w:spacing w:after="240" w:line="360" w:lineRule="auto"/>
        <w:rPr>
          <w:ins w:id="9300" w:author="Hannah McSorley" w:date="2020-08-05T02:53:00Z"/>
        </w:rPr>
      </w:pPr>
      <w:bookmarkStart w:id="9301" w:name="ref-Vannote1980"/>
      <w:bookmarkEnd w:id="9298"/>
      <w:ins w:id="9302" w:author="Hannah McSorley" w:date="2020-08-05T02:53:00Z">
        <w:r>
          <w:t xml:space="preserve">Vannote, Robin L., G. Wayne Minshall, Kenneth W. Cummins, James R. Sedell, and Colbert E. Cushing. 1980. “The River Continuum Concept.” </w:t>
        </w:r>
        <w:r>
          <w:rPr>
            <w:i/>
          </w:rPr>
          <w:t>Canadian Journal of Fisheries and Aquatic Sciences</w:t>
        </w:r>
        <w:r>
          <w:t xml:space="preserve"> 30 (1): 130–37.</w:t>
        </w:r>
      </w:ins>
    </w:p>
    <w:p w14:paraId="127BABC6" w14:textId="77777777" w:rsidR="00D3555D" w:rsidRDefault="005D6F31" w:rsidP="00B80B9D">
      <w:pPr>
        <w:spacing w:after="240" w:line="360" w:lineRule="auto"/>
        <w:rPr>
          <w:ins w:id="9303" w:author="Hannah McSorley" w:date="2020-08-05T02:53:00Z"/>
        </w:rPr>
      </w:pPr>
      <w:bookmarkStart w:id="9304" w:name="ref-Vidon2008"/>
      <w:bookmarkEnd w:id="9301"/>
      <w:ins w:id="9305" w:author="Hannah McSorley" w:date="2020-08-05T02:53:00Z">
        <w:r>
          <w:t xml:space="preserve">Vidon, Philippe, Laura E. Wagner, and Emmanuel Soyeux. 2008. “Changes in the character of DOC in streams during storms in two Midwestern watersheds with contrasting land uses.” </w:t>
        </w:r>
        <w:r>
          <w:rPr>
            <w:i/>
          </w:rPr>
          <w:t>Biogeochemistry</w:t>
        </w:r>
        <w:r>
          <w:t xml:space="preserve"> 88 (3): 257–70. </w:t>
        </w:r>
        <w:r>
          <w:fldChar w:fldCharType="begin"/>
        </w:r>
        <w:r>
          <w:instrText xml:space="preserve"> HYPERLINK "https://doi.org/10.1007/s10533-008-9207-6" \h </w:instrText>
        </w:r>
        <w:r>
          <w:fldChar w:fldCharType="separate"/>
        </w:r>
        <w:r>
          <w:rPr>
            <w:rStyle w:val="Hyperlink"/>
          </w:rPr>
          <w:t>https://doi.org/10.1007/s10533-008-9207-6</w:t>
        </w:r>
        <w:r>
          <w:rPr>
            <w:rStyle w:val="Hyperlink"/>
          </w:rPr>
          <w:fldChar w:fldCharType="end"/>
        </w:r>
        <w:r>
          <w:t>.</w:t>
        </w:r>
      </w:ins>
    </w:p>
    <w:p w14:paraId="2D798C45" w14:textId="77777777" w:rsidR="00D3555D" w:rsidRDefault="005D6F31" w:rsidP="00B80B9D">
      <w:pPr>
        <w:spacing w:after="240" w:line="360" w:lineRule="auto"/>
        <w:rPr>
          <w:ins w:id="9306" w:author="Hannah McSorley" w:date="2020-08-05T02:53:00Z"/>
        </w:rPr>
      </w:pPr>
      <w:bookmarkStart w:id="9307" w:name="ref-Weishaar2003"/>
      <w:bookmarkEnd w:id="9304"/>
      <w:ins w:id="9308" w:author="Hannah McSorley" w:date="2020-08-05T02:53:00Z">
        <w:r>
          <w:lastRenderedPageBreak/>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r>
          <w:fldChar w:fldCharType="begin"/>
        </w:r>
        <w:r>
          <w:instrText xml:space="preserve"> HYPERLINK "https://doi.org/10.1021/es030360x" \h </w:instrText>
        </w:r>
        <w:r>
          <w:fldChar w:fldCharType="separate"/>
        </w:r>
        <w:r>
          <w:rPr>
            <w:rStyle w:val="Hyperlink"/>
          </w:rPr>
          <w:t>https://doi.org/10.1021/es030360x</w:t>
        </w:r>
        <w:r>
          <w:rPr>
            <w:rStyle w:val="Hyperlink"/>
          </w:rPr>
          <w:fldChar w:fldCharType="end"/>
        </w:r>
        <w:r>
          <w:t>.</w:t>
        </w:r>
      </w:ins>
    </w:p>
    <w:p w14:paraId="2B06F588" w14:textId="77777777" w:rsidR="00D3555D" w:rsidRDefault="005D6F31" w:rsidP="00B80B9D">
      <w:pPr>
        <w:spacing w:after="240" w:line="360" w:lineRule="auto"/>
        <w:rPr>
          <w:ins w:id="9309" w:author="Hannah McSorley" w:date="2020-08-05T02:53:00Z"/>
        </w:rPr>
      </w:pPr>
      <w:bookmarkStart w:id="9310" w:name="ref-Yang2015"/>
      <w:bookmarkEnd w:id="9307"/>
      <w:ins w:id="9311" w:author="Hannah McSorley" w:date="2020-08-05T02:53:00Z">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r>
          <w:fldChar w:fldCharType="begin"/>
        </w:r>
        <w:r>
          <w:instrText xml:space="preserve"> HYPERLINK "https://doi.org/10.1007/s11356-015-4078-6" \h </w:instrText>
        </w:r>
        <w:r>
          <w:fldChar w:fldCharType="separate"/>
        </w:r>
        <w:r>
          <w:rPr>
            <w:rStyle w:val="Hyperlink"/>
          </w:rPr>
          <w:t>https://doi.org/10.1007/s11356-015-4078-6</w:t>
        </w:r>
        <w:r>
          <w:rPr>
            <w:rStyle w:val="Hyperlink"/>
          </w:rPr>
          <w:fldChar w:fldCharType="end"/>
        </w:r>
        <w:r>
          <w:t>.</w:t>
        </w:r>
      </w:ins>
    </w:p>
    <w:p w14:paraId="45061A4E" w14:textId="77777777" w:rsidR="00D3555D" w:rsidRDefault="005D6F31">
      <w:pPr>
        <w:spacing w:after="240" w:line="360" w:lineRule="auto"/>
        <w:pPrChange w:id="9312" w:author="Hannah McSorley" w:date="2020-08-05T02:53:00Z">
          <w:pPr>
            <w:spacing w:after="240" w:line="240" w:lineRule="auto"/>
          </w:pPr>
        </w:pPrChange>
      </w:pPr>
      <w:bookmarkStart w:id="9313" w:name="ref-Zarnetske2018"/>
      <w:bookmarkEnd w:id="9310"/>
      <w:ins w:id="9314" w:author="Hannah McSorley" w:date="2020-08-05T02:53:00Z">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r>
          <w:fldChar w:fldCharType="begin"/>
        </w:r>
        <w:r>
          <w:instrText xml:space="preserve"> HYPERLINK "https://doi.org/10.1029/2018GL080005" \h </w:instrText>
        </w:r>
        <w:r>
          <w:fldChar w:fldCharType="separate"/>
        </w:r>
        <w:r>
          <w:rPr>
            <w:rStyle w:val="Hyperlink"/>
          </w:rPr>
          <w:t>https://doi.org/10.1029/2018GL080005</w:t>
        </w:r>
        <w:r>
          <w:rPr>
            <w:rStyle w:val="Hyperlink"/>
          </w:rPr>
          <w:fldChar w:fldCharType="end"/>
        </w:r>
        <w:r>
          <w:t>.</w:t>
        </w:r>
      </w:ins>
      <w:bookmarkEnd w:id="9118"/>
      <w:bookmarkEnd w:id="9313"/>
    </w:p>
    <w:sectPr w:rsidR="00D3555D" w:rsidSect="00717B93">
      <w:pgSz w:w="12240" w:h="15840" w:code="1"/>
      <w:pgMar w:top="1440" w:right="1440" w:bottom="1440" w:left="1440" w:header="706" w:footer="706" w:gutter="0"/>
      <w:pgNumType w:fmt="decimal" w:start="1"/>
      <w:cols w:space="708"/>
      <w:titlePg/>
      <w:docGrid w:linePitch="326"/>
      <w:sectPrChange w:id="9315" w:author="Hannah McSorley" w:date="2020-08-05T02:53:00Z">
        <w:sectPr w:rsidR="00D3555D" w:rsidSect="00717B93">
          <w:pgMar w:top="1440" w:right="1440" w:bottom="1440" w:left="1440" w:header="706" w:footer="706" w:gutter="0"/>
          <w:pgNumType w:fmt="lowerRoman"/>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3" w:author="Bill Floyd" w:date="2020-08-05T08:17:00Z" w:initials="BF">
    <w:p w14:paraId="7298767E" w14:textId="476E2079" w:rsidR="00A748CC" w:rsidRDefault="00A748CC">
      <w:pPr>
        <w:pStyle w:val="CommentText"/>
      </w:pPr>
      <w:r>
        <w:rPr>
          <w:rStyle w:val="CommentReference"/>
        </w:rPr>
        <w:annotationRef/>
      </w:r>
      <w:r>
        <w:t xml:space="preserve">Critten et </w:t>
      </w:r>
      <w:proofErr w:type="gramStart"/>
      <w:r>
        <w:t>a;,</w:t>
      </w:r>
      <w:proofErr w:type="gramEnd"/>
      <w:r>
        <w:t xml:space="preserve"> 2014 – and throughout, if more than 2 authors, “et al”</w:t>
      </w:r>
    </w:p>
  </w:comment>
  <w:comment w:id="285" w:author="Bill Floyd" w:date="2020-08-05T08:21:00Z" w:initials="BF">
    <w:p w14:paraId="4A8661F3" w14:textId="2024705C" w:rsidR="00A748CC" w:rsidRDefault="00A748CC">
      <w:pPr>
        <w:pStyle w:val="CommentText"/>
      </w:pPr>
      <w:r>
        <w:rPr>
          <w:rStyle w:val="CommentReference"/>
        </w:rPr>
        <w:annotationRef/>
      </w:r>
      <w:r>
        <w:t>reference</w:t>
      </w:r>
    </w:p>
  </w:comment>
  <w:comment w:id="288" w:author="Bill Floyd" w:date="2020-08-05T08:21:00Z" w:initials="BF">
    <w:p w14:paraId="30F74A1F" w14:textId="0432298A" w:rsidR="00A748CC" w:rsidRDefault="00A748CC">
      <w:pPr>
        <w:pStyle w:val="CommentText"/>
      </w:pPr>
      <w:r>
        <w:rPr>
          <w:rStyle w:val="CommentReference"/>
        </w:rPr>
        <w:annotationRef/>
      </w:r>
      <w:r>
        <w:t>try to not start a sentence with an acronym</w:t>
      </w:r>
    </w:p>
  </w:comment>
  <w:comment w:id="321" w:author="Bill Floyd" w:date="2020-08-05T08:23:00Z" w:initials="BF">
    <w:p w14:paraId="1370456A" w14:textId="38625DEF" w:rsidR="00A748CC" w:rsidRDefault="00A748CC">
      <w:pPr>
        <w:pStyle w:val="CommentText"/>
      </w:pPr>
      <w:r>
        <w:rPr>
          <w:rStyle w:val="CommentReference"/>
        </w:rPr>
        <w:annotationRef/>
      </w:r>
      <w:r>
        <w:t xml:space="preserve">Throughout this introduction you rely on many of the same references and often there are not many of them – I assume this topic is quite well researched and thus if you are presenting references, either add additional, or if the ones you are referencing are well known papers or a selection of well know, or span a range of years, then use e.g.  If you don’t use </w:t>
      </w:r>
      <w:proofErr w:type="spellStart"/>
      <w:r>
        <w:t>e.g</w:t>
      </w:r>
      <w:proofErr w:type="spellEnd"/>
      <w:r>
        <w:t xml:space="preserve">, it implies this is an exhaustive list of the lit.  I also don’t really see any recent </w:t>
      </w:r>
      <w:proofErr w:type="gramStart"/>
      <w:r>
        <w:t>references?</w:t>
      </w:r>
      <w:proofErr w:type="gramEnd"/>
      <w:r>
        <w:t xml:space="preserve"> </w:t>
      </w:r>
    </w:p>
  </w:comment>
  <w:comment w:id="332" w:author="Bill Floyd" w:date="2020-08-05T08:28:00Z" w:initials="BF">
    <w:p w14:paraId="7430A970" w14:textId="696D6B3E" w:rsidR="00A748CC" w:rsidRDefault="00A748CC">
      <w:pPr>
        <w:pStyle w:val="CommentText"/>
      </w:pPr>
      <w:r>
        <w:rPr>
          <w:rStyle w:val="CommentReference"/>
        </w:rPr>
        <w:annotationRef/>
      </w:r>
      <w:r>
        <w:t xml:space="preserve">Are there any research papers you can reference that supports the </w:t>
      </w:r>
      <w:proofErr w:type="spellStart"/>
      <w:r>
        <w:t>4mg</w:t>
      </w:r>
      <w:proofErr w:type="spellEnd"/>
      <w:r>
        <w:t>/l?  Same goes for many of the references to only a Gov documents – would be nice to see info related to the research they used to come up with recommendations etc.</w:t>
      </w:r>
    </w:p>
  </w:comment>
  <w:comment w:id="334" w:author="Bill Floyd" w:date="2020-08-05T08:30:00Z" w:initials="BF">
    <w:p w14:paraId="25B80756" w14:textId="220CB4B4" w:rsidR="00A748CC" w:rsidRDefault="00A748CC">
      <w:pPr>
        <w:pStyle w:val="CommentText"/>
      </w:pPr>
      <w:r>
        <w:rPr>
          <w:rStyle w:val="CommentReference"/>
        </w:rPr>
        <w:annotationRef/>
      </w:r>
      <w:r>
        <w:t>Such as?</w:t>
      </w:r>
    </w:p>
  </w:comment>
  <w:comment w:id="341" w:author="Bill Floyd" w:date="2020-08-05T08:31:00Z" w:initials="BF">
    <w:p w14:paraId="5C7D1E34" w14:textId="3AE0B4D5" w:rsidR="00A748CC" w:rsidRDefault="00A748CC">
      <w:pPr>
        <w:pStyle w:val="CommentText"/>
      </w:pPr>
      <w:r>
        <w:rPr>
          <w:rStyle w:val="CommentReference"/>
        </w:rPr>
        <w:annotationRef/>
      </w:r>
      <w:r>
        <w:t>Surface? Two “source” same sentence</w:t>
      </w:r>
      <w:proofErr w:type="gramStart"/>
      <w:r>
        <w:t>…..</w:t>
      </w:r>
      <w:proofErr w:type="gramEnd"/>
    </w:p>
  </w:comment>
  <w:comment w:id="347" w:author="Bill Floyd" w:date="2020-08-05T08:32:00Z" w:initials="BF">
    <w:p w14:paraId="59862D90" w14:textId="0F7E4859" w:rsidR="00A748CC" w:rsidRDefault="00A748CC">
      <w:pPr>
        <w:pStyle w:val="CommentText"/>
      </w:pPr>
      <w:r>
        <w:rPr>
          <w:rStyle w:val="CommentReference"/>
        </w:rPr>
        <w:annotationRef/>
      </w:r>
      <w:r>
        <w:t xml:space="preserve">This paragraph is ok, but I think it will be useful to use some of the details in the discussion that provides examples of how they very </w:t>
      </w:r>
      <w:proofErr w:type="spellStart"/>
      <w:r>
        <w:t>ie</w:t>
      </w:r>
      <w:proofErr w:type="spellEnd"/>
      <w:r>
        <w:t xml:space="preserve"> in watersheds from this region, or with these characteristics, NOM looks like this, or the leach compares to other regions like this, </w:t>
      </w:r>
      <w:proofErr w:type="spellStart"/>
      <w:r>
        <w:t>etc</w:t>
      </w:r>
      <w:proofErr w:type="spellEnd"/>
    </w:p>
  </w:comment>
  <w:comment w:id="355" w:author="Bill Floyd" w:date="2020-08-05T08:36:00Z" w:initials="BF">
    <w:p w14:paraId="7AAA334E" w14:textId="700E5A10" w:rsidR="00A748CC" w:rsidRDefault="00A748CC">
      <w:pPr>
        <w:pStyle w:val="CommentText"/>
      </w:pPr>
      <w:r>
        <w:rPr>
          <w:rStyle w:val="CommentReference"/>
        </w:rPr>
        <w:annotationRef/>
      </w:r>
      <w:r>
        <w:t>Not sure this amount of detail is needed here, or better yet try to integrate this info into the referenced sentence below</w:t>
      </w:r>
    </w:p>
  </w:comment>
  <w:comment w:id="365" w:author="Bill Floyd" w:date="2020-08-05T08:37:00Z" w:initials="BF">
    <w:p w14:paraId="71A2177D" w14:textId="35CD7399" w:rsidR="00A748CC" w:rsidRDefault="00A748CC">
      <w:pPr>
        <w:pStyle w:val="CommentText"/>
      </w:pPr>
      <w:r>
        <w:rPr>
          <w:rStyle w:val="CommentReference"/>
        </w:rPr>
        <w:annotationRef/>
      </w:r>
      <w:r>
        <w:t>Is this the only paper to show this?</w:t>
      </w:r>
    </w:p>
  </w:comment>
  <w:comment w:id="370" w:author="Bill Floyd" w:date="2020-08-05T08:38:00Z" w:initials="BF">
    <w:p w14:paraId="1703081A" w14:textId="7251FFCA" w:rsidR="00A748CC" w:rsidRDefault="00A748CC">
      <w:pPr>
        <w:pStyle w:val="CommentText"/>
      </w:pPr>
      <w:r>
        <w:rPr>
          <w:rStyle w:val="CommentReference"/>
        </w:rPr>
        <w:annotationRef/>
      </w:r>
      <w:r>
        <w:t>If widely adopted, reference more than 2 papers.</w:t>
      </w:r>
    </w:p>
  </w:comment>
  <w:comment w:id="368" w:author="Bill Floyd" w:date="2020-08-05T08:40:00Z" w:initials="BF">
    <w:p w14:paraId="20B10351" w14:textId="46734F09" w:rsidR="00A748CC" w:rsidRDefault="00A748CC">
      <w:pPr>
        <w:pStyle w:val="CommentText"/>
      </w:pPr>
      <w:r>
        <w:rPr>
          <w:rStyle w:val="CommentReference"/>
        </w:rPr>
        <w:annotationRef/>
      </w:r>
      <w:r>
        <w:t>This seems more like a method.  And hard to read, break it up if you put in methods.</w:t>
      </w:r>
    </w:p>
  </w:comment>
  <w:comment w:id="384" w:author="Bill Floyd" w:date="2020-08-05T08:49:00Z" w:initials="BF">
    <w:p w14:paraId="2E5952DD" w14:textId="60929F27" w:rsidR="00A748CC" w:rsidRDefault="00A748CC">
      <w:pPr>
        <w:pStyle w:val="CommentText"/>
      </w:pPr>
      <w:r>
        <w:rPr>
          <w:rStyle w:val="CommentReference"/>
        </w:rPr>
        <w:annotationRef/>
      </w:r>
      <w:r>
        <w:t>I like this paragraph</w:t>
      </w:r>
    </w:p>
  </w:comment>
  <w:comment w:id="401" w:author="Hannah McSorley" w:date="2020-07-28T09:06:00Z" w:initials="HM">
    <w:p w14:paraId="0B27CFBB" w14:textId="77777777" w:rsidR="00A748CC" w:rsidRDefault="00A748CC">
      <w:pPr>
        <w:pStyle w:val="CommentText"/>
      </w:pPr>
      <w:r>
        <w:rPr>
          <w:rStyle w:val="CommentReference"/>
        </w:rPr>
        <w:annotationRef/>
      </w:r>
      <w:r>
        <w:t>moved from chapter 3 intro to overall introduction</w:t>
      </w:r>
    </w:p>
  </w:comment>
  <w:comment w:id="453" w:author="Bill Floyd" w:date="2020-08-05T09:11:00Z" w:initials="BF">
    <w:p w14:paraId="7A6827A4" w14:textId="73087EC1" w:rsidR="00A748CC" w:rsidRDefault="00A748CC">
      <w:pPr>
        <w:pStyle w:val="CommentText"/>
      </w:pPr>
      <w:r>
        <w:rPr>
          <w:rStyle w:val="CommentReference"/>
        </w:rPr>
        <w:annotationRef/>
      </w:r>
      <w:r>
        <w:t>there are many references for this, include more than 1</w:t>
      </w:r>
    </w:p>
  </w:comment>
  <w:comment w:id="466" w:author="Bill Floyd" w:date="2020-08-05T09:13:00Z" w:initials="BF">
    <w:p w14:paraId="27F39459" w14:textId="01D2DC21" w:rsidR="00A748CC" w:rsidRDefault="00A748CC">
      <w:pPr>
        <w:pStyle w:val="CommentText"/>
      </w:pPr>
      <w:r>
        <w:rPr>
          <w:rStyle w:val="CommentReference"/>
        </w:rPr>
        <w:annotationRef/>
      </w:r>
      <w:r>
        <w:t xml:space="preserve">again, many papers show this – </w:t>
      </w:r>
      <w:proofErr w:type="spellStart"/>
      <w:r>
        <w:t>D’Amore</w:t>
      </w:r>
      <w:proofErr w:type="spellEnd"/>
      <w:r>
        <w:t xml:space="preserve"> has a few for the areas around SE Alaska, </w:t>
      </w:r>
      <w:proofErr w:type="spellStart"/>
      <w:r>
        <w:t>etc</w:t>
      </w:r>
      <w:proofErr w:type="spellEnd"/>
      <w:r>
        <w:t xml:space="preserve"> </w:t>
      </w:r>
    </w:p>
  </w:comment>
  <w:comment w:id="497" w:author="Bill Floyd" w:date="2020-08-05T09:16:00Z" w:initials="BF">
    <w:p w14:paraId="11538734" w14:textId="56DD225B" w:rsidR="00A748CC" w:rsidRDefault="00A748CC">
      <w:pPr>
        <w:pStyle w:val="CommentText"/>
      </w:pPr>
      <w:r>
        <w:rPr>
          <w:rStyle w:val="CommentReference"/>
        </w:rPr>
        <w:annotationRef/>
      </w:r>
      <w:r>
        <w:t>references – can use local (PCIC related papers) and regional papers (PNW) to reference expected changes</w:t>
      </w:r>
    </w:p>
  </w:comment>
  <w:comment w:id="533" w:author="Bill Floyd" w:date="2020-08-05T09:23:00Z" w:initials="BF">
    <w:p w14:paraId="0F16424B" w14:textId="7C93D381" w:rsidR="00A748CC" w:rsidRDefault="00A748CC">
      <w:pPr>
        <w:pStyle w:val="CommentText"/>
      </w:pPr>
      <w:r>
        <w:rPr>
          <w:rStyle w:val="CommentReference"/>
        </w:rPr>
        <w:annotationRef/>
      </w:r>
      <w:r>
        <w:t xml:space="preserve">5 to </w:t>
      </w:r>
      <w:proofErr w:type="spellStart"/>
      <w:r>
        <w:t>10k</w:t>
      </w:r>
      <w:proofErr w:type="spellEnd"/>
      <w:r>
        <w:t xml:space="preserve"> depending on how you plan to measure stage and collect samples</w:t>
      </w:r>
    </w:p>
  </w:comment>
  <w:comment w:id="538" w:author="Bill Floyd" w:date="2020-08-05T09:25:00Z" w:initials="BF">
    <w:p w14:paraId="77C2F6D0" w14:textId="7DF2984E" w:rsidR="00A748CC" w:rsidRDefault="00A748CC">
      <w:pPr>
        <w:pStyle w:val="CommentText"/>
      </w:pPr>
      <w:r>
        <w:rPr>
          <w:rStyle w:val="CommentReference"/>
        </w:rPr>
        <w:annotationRef/>
      </w:r>
      <w:r>
        <w:t xml:space="preserve">Put in the disadvantage of the siphon sampler is no falling limb data which limits the ability to detect </w:t>
      </w:r>
      <w:proofErr w:type="spellStart"/>
      <w:r>
        <w:t>hysteris</w:t>
      </w:r>
      <w:proofErr w:type="spellEnd"/>
      <w:r>
        <w:t xml:space="preserve"> which is very common in many watersheds when observing nutrient concentrations during events</w:t>
      </w:r>
    </w:p>
  </w:comment>
  <w:comment w:id="565" w:author="Bill Floyd" w:date="2020-08-05T09:28:00Z" w:initials="BF">
    <w:p w14:paraId="692FA108" w14:textId="7FB5BDEB" w:rsidR="00A748CC" w:rsidRDefault="00A748CC">
      <w:pPr>
        <w:pStyle w:val="CommentText"/>
      </w:pPr>
      <w:r>
        <w:rPr>
          <w:rStyle w:val="CommentReference"/>
        </w:rPr>
        <w:annotationRef/>
      </w:r>
      <w:r>
        <w:t xml:space="preserve">Insert a sentence that sums this section up </w:t>
      </w:r>
      <w:proofErr w:type="spellStart"/>
      <w:r>
        <w:t>ie</w:t>
      </w:r>
      <w:proofErr w:type="spellEnd"/>
      <w:r>
        <w:t xml:space="preserve"> a robust monitoring (or observation) network requires a number of methods from passive to synoptic sampling and depends on a number of </w:t>
      </w:r>
      <w:proofErr w:type="gramStart"/>
      <w:r>
        <w:t>fact</w:t>
      </w:r>
      <w:proofErr w:type="gramEnd"/>
    </w:p>
  </w:comment>
  <w:comment w:id="575" w:author="Hannah McSorley" w:date="2020-07-28T09:07:00Z" w:initials="HM">
    <w:p w14:paraId="372296E1" w14:textId="77777777" w:rsidR="00A748CC" w:rsidRDefault="00A748CC">
      <w:pPr>
        <w:pStyle w:val="CommentText"/>
      </w:pPr>
      <w:r>
        <w:rPr>
          <w:rStyle w:val="CommentReference"/>
        </w:rPr>
        <w:annotationRef/>
      </w:r>
      <w:r>
        <w:t>this was previously section 1.1.1</w:t>
      </w:r>
    </w:p>
  </w:comment>
  <w:comment w:id="614" w:author="Bill Floyd" w:date="2020-08-05T09:34:00Z" w:initials="BF">
    <w:p w14:paraId="13A5EE2A" w14:textId="5EC9E983" w:rsidR="00A748CC" w:rsidRDefault="00A748CC">
      <w:pPr>
        <w:pStyle w:val="CommentText"/>
      </w:pPr>
      <w:r>
        <w:rPr>
          <w:rStyle w:val="CommentReference"/>
        </w:rPr>
        <w:annotationRef/>
      </w:r>
      <w:r>
        <w:t>need a map showing this – can include this in figure 1.</w:t>
      </w:r>
    </w:p>
  </w:comment>
  <w:comment w:id="689" w:author="Bill Floyd" w:date="2020-08-05T09:38:00Z" w:initials="BF">
    <w:p w14:paraId="6DC130F2" w14:textId="6BC00174" w:rsidR="00A748CC" w:rsidRDefault="00A748CC">
      <w:pPr>
        <w:pStyle w:val="CommentText"/>
      </w:pPr>
      <w:r>
        <w:rPr>
          <w:rStyle w:val="CommentReference"/>
        </w:rPr>
        <w:annotationRef/>
      </w:r>
      <w:r>
        <w:t>You can include more specific numbers here and the range of ages of forest stands</w:t>
      </w:r>
    </w:p>
  </w:comment>
  <w:comment w:id="696" w:author="Bill Floyd" w:date="2020-08-05T09:40:00Z" w:initials="BF">
    <w:p w14:paraId="4004A079" w14:textId="6A684605" w:rsidR="00A748CC" w:rsidRDefault="00A748CC">
      <w:pPr>
        <w:pStyle w:val="CommentText"/>
      </w:pPr>
      <w:r>
        <w:rPr>
          <w:rStyle w:val="CommentReference"/>
        </w:rPr>
        <w:annotationRef/>
      </w:r>
      <w:r>
        <w:t>Some references for this section?</w:t>
      </w:r>
    </w:p>
  </w:comment>
  <w:comment w:id="697" w:author="Bill Floyd" w:date="2020-08-05T09:42:00Z" w:initials="BF">
    <w:p w14:paraId="3CA91633" w14:textId="3C4FAA09" w:rsidR="00A748CC" w:rsidRDefault="00A748CC">
      <w:pPr>
        <w:pStyle w:val="CommentText"/>
      </w:pPr>
      <w:r>
        <w:rPr>
          <w:rStyle w:val="CommentReference"/>
        </w:rPr>
        <w:annotationRef/>
      </w:r>
      <w:r>
        <w:t xml:space="preserve">A bit repetitive in this paragraph – rewrite – I get what </w:t>
      </w:r>
      <w:proofErr w:type="gramStart"/>
      <w:r>
        <w:t>you  are</w:t>
      </w:r>
      <w:proofErr w:type="gramEnd"/>
      <w:r>
        <w:t xml:space="preserve">  trying to get across, just try to do it more concisely.</w:t>
      </w:r>
    </w:p>
  </w:comment>
  <w:comment w:id="784" w:author="Bill Floyd" w:date="2020-08-05T10:52:00Z" w:initials="BF">
    <w:p w14:paraId="573AF688" w14:textId="40AB9C2A" w:rsidR="00A748CC" w:rsidRDefault="00A748CC">
      <w:pPr>
        <w:pStyle w:val="CommentText"/>
      </w:pPr>
      <w:r>
        <w:rPr>
          <w:rStyle w:val="CommentReference"/>
        </w:rPr>
        <w:annotationRef/>
      </w:r>
      <w:r>
        <w:t>I still don’t see a compelling case for why wildfire and treatment prevention in relation to DOC/NOM from your introduction, and why wildfire is a concern in this watershed</w:t>
      </w:r>
    </w:p>
  </w:comment>
  <w:comment w:id="789" w:author="Bill Floyd" w:date="2020-08-05T10:55:00Z" w:initials="BF">
    <w:p w14:paraId="0F272A66" w14:textId="5E176AF8" w:rsidR="00A748CC" w:rsidRDefault="00A748CC">
      <w:pPr>
        <w:pStyle w:val="CommentText"/>
      </w:pPr>
      <w:r>
        <w:rPr>
          <w:rStyle w:val="CommentReference"/>
        </w:rPr>
        <w:annotationRef/>
      </w:r>
      <w:r>
        <w:t xml:space="preserve">What about water treatment?  </w:t>
      </w:r>
      <w:proofErr w:type="gramStart"/>
      <w:r>
        <w:t>Isn’t</w:t>
      </w:r>
      <w:proofErr w:type="gramEnd"/>
      <w:r>
        <w:t xml:space="preserve"> that ultimately what matters?</w:t>
      </w:r>
    </w:p>
  </w:comment>
  <w:comment w:id="849" w:author="Hannah McSorley" w:date="2020-07-28T09:10:00Z" w:initials="HM">
    <w:p w14:paraId="27D7E0D7" w14:textId="77777777" w:rsidR="00A748CC" w:rsidRDefault="00A748CC">
      <w:pPr>
        <w:pStyle w:val="CommentText"/>
      </w:pPr>
      <w:r>
        <w:rPr>
          <w:rStyle w:val="CommentReference"/>
        </w:rPr>
        <w:annotationRef/>
      </w:r>
      <w:r>
        <w:t>new paragraph break</w:t>
      </w:r>
    </w:p>
  </w:comment>
  <w:comment w:id="861" w:author="Hannah McSorley" w:date="2020-07-28T09:11:00Z" w:initials="HM">
    <w:p w14:paraId="504AEE73" w14:textId="77777777" w:rsidR="00A748CC" w:rsidRDefault="00A748CC">
      <w:pPr>
        <w:pStyle w:val="CommentText"/>
      </w:pPr>
      <w:r>
        <w:rPr>
          <w:rStyle w:val="CommentReference"/>
        </w:rPr>
        <w:annotationRef/>
      </w:r>
      <w:r>
        <w:t>added section (header existed in previous version but had no content) – combined what was previously section 2.1.2.1 (“event-based sampling”) and 2.1.3 (“research objectives”)</w:t>
      </w:r>
    </w:p>
  </w:comment>
  <w:comment w:id="895" w:author="Bill Floyd" w:date="2020-08-05T10:56:00Z" w:initials="BF">
    <w:p w14:paraId="436F83C3" w14:textId="35D2E2FB" w:rsidR="00A748CC" w:rsidRDefault="00A748CC">
      <w:pPr>
        <w:pStyle w:val="CommentText"/>
      </w:pPr>
      <w:r>
        <w:rPr>
          <w:rStyle w:val="CommentReference"/>
        </w:rPr>
        <w:annotationRef/>
      </w:r>
      <w:r>
        <w:t xml:space="preserve">maybe describe what these are – </w:t>
      </w:r>
      <w:proofErr w:type="spellStart"/>
      <w:r>
        <w:t>ie</w:t>
      </w:r>
      <w:proofErr w:type="spellEnd"/>
      <w:r>
        <w:t xml:space="preserve"> results related to QAQC </w:t>
      </w:r>
      <w:proofErr w:type="spellStart"/>
      <w:r>
        <w:t>etc</w:t>
      </w:r>
      <w:proofErr w:type="spellEnd"/>
    </w:p>
  </w:comment>
  <w:comment w:id="927" w:author="Bill Floyd" w:date="2020-08-05T11:09:00Z" w:initials="BF">
    <w:p w14:paraId="7D845F66" w14:textId="1BA6C48F" w:rsidR="00A748CC" w:rsidRDefault="00A748CC">
      <w:pPr>
        <w:pStyle w:val="CommentText"/>
      </w:pPr>
      <w:r>
        <w:rPr>
          <w:rStyle w:val="CommentReference"/>
        </w:rPr>
        <w:annotationRef/>
      </w:r>
      <w:r>
        <w:t xml:space="preserve">Bit of redundancy here.  Could state:  Streamflow on southern </w:t>
      </w:r>
      <w:proofErr w:type="gramStart"/>
      <w:r>
        <w:t>Vancouver island</w:t>
      </w:r>
      <w:proofErr w:type="gramEnd"/>
      <w:r>
        <w:t xml:space="preserve"> is generated primary by rainfall events from Sept through to as late as June (</w:t>
      </w:r>
      <w:proofErr w:type="spellStart"/>
      <w:r>
        <w:t>referecen</w:t>
      </w:r>
      <w:proofErr w:type="spellEnd"/>
      <w:r>
        <w:t xml:space="preserve"> </w:t>
      </w:r>
      <w:proofErr w:type="spellStart"/>
      <w:r>
        <w:t>ClimateWNA</w:t>
      </w:r>
      <w:proofErr w:type="spellEnd"/>
      <w:r>
        <w:t xml:space="preserve"> </w:t>
      </w:r>
      <w:proofErr w:type="spellStart"/>
      <w:r>
        <w:t>etc</w:t>
      </w:r>
      <w:proofErr w:type="spellEnd"/>
      <w:r>
        <w:t xml:space="preserve">), with the majority of rainfall occurring in the fall and early winter.  High flow events are often associated with storms originating from the </w:t>
      </w:r>
      <w:proofErr w:type="gramStart"/>
      <w:r>
        <w:t>pacific ocean</w:t>
      </w:r>
      <w:proofErr w:type="gramEnd"/>
      <w:r>
        <w:t>, with the largest floods driven by atmospheric rivers, which can last from a day to a few days (insert anyone of a many references for this). Because of this, relying on scheduled synoptic sampling would miss many of these events, and combined with the logistical challenges of having multiple people on the ground to collect samples, a combination of manual grab samples and passive autosamplers were used to collect blah, blah blah……</w:t>
      </w:r>
    </w:p>
  </w:comment>
  <w:comment w:id="960" w:author="Bill Floyd" w:date="2020-07-29T09:37:00Z" w:initials="BF">
    <w:p w14:paraId="32A2285B" w14:textId="77777777" w:rsidR="00A748CC" w:rsidRDefault="00A748CC">
      <w:pPr>
        <w:pStyle w:val="CommentText"/>
      </w:pPr>
      <w:r>
        <w:rPr>
          <w:rStyle w:val="CommentReference"/>
        </w:rPr>
        <w:annotationRef/>
      </w:r>
      <w:r>
        <w:t xml:space="preserve">I generally refer to all water bodies as streams 0 </w:t>
      </w:r>
      <w:proofErr w:type="spellStart"/>
      <w:r>
        <w:t>tgerms</w:t>
      </w:r>
      <w:proofErr w:type="spellEnd"/>
      <w:r>
        <w:t xml:space="preserve"> like river and creek are usually associated with a name </w:t>
      </w:r>
      <w:proofErr w:type="spellStart"/>
      <w:r>
        <w:t>ie</w:t>
      </w:r>
      <w:proofErr w:type="spellEnd"/>
      <w:r>
        <w:t xml:space="preserve"> </w:t>
      </w:r>
      <w:proofErr w:type="gramStart"/>
      <w:r>
        <w:t>Fraser  River</w:t>
      </w:r>
      <w:proofErr w:type="gramEnd"/>
      <w:r>
        <w:t xml:space="preserve"> and Russell Creek.  The river is generally associated with the major drainage, and creeks are generally </w:t>
      </w:r>
      <w:proofErr w:type="gramStart"/>
      <w:r>
        <w:t>names</w:t>
      </w:r>
      <w:proofErr w:type="gramEnd"/>
      <w:r>
        <w:t xml:space="preserve"> sub-basins with the greater watershed.  </w:t>
      </w:r>
      <w:proofErr w:type="gramStart"/>
      <w:r>
        <w:t>So</w:t>
      </w:r>
      <w:proofErr w:type="gramEnd"/>
      <w:r>
        <w:t xml:space="preserve"> for this, I would say “Most of the sampling locations were in the Leach WSA, and a few key sub-basins in the Sooke WSA. The </w:t>
      </w:r>
      <w:proofErr w:type="spellStart"/>
      <w:r>
        <w:t>Rithet</w:t>
      </w:r>
      <w:proofErr w:type="spellEnd"/>
      <w:r>
        <w:t xml:space="preserve"> </w:t>
      </w:r>
      <w:proofErr w:type="spellStart"/>
      <w:r>
        <w:t>subbasin</w:t>
      </w:r>
      <w:proofErr w:type="spellEnd"/>
      <w:r>
        <w:t xml:space="preserve"> is the largest draining into Sooke </w:t>
      </w:r>
      <w:proofErr w:type="spellStart"/>
      <w:r>
        <w:t>Resevoir</w:t>
      </w:r>
      <w:proofErr w:type="spellEnd"/>
      <w:r>
        <w:t>……</w:t>
      </w:r>
    </w:p>
  </w:comment>
  <w:comment w:id="972" w:author="Bill Floyd" w:date="2020-07-29T09:44:00Z" w:initials="BF">
    <w:p w14:paraId="6F7C70EA" w14:textId="77777777" w:rsidR="00A748CC" w:rsidRDefault="00A748CC">
      <w:pPr>
        <w:pStyle w:val="CommentText"/>
      </w:pPr>
      <w:r>
        <w:rPr>
          <w:rStyle w:val="CommentReference"/>
        </w:rPr>
        <w:annotationRef/>
      </w:r>
      <w:r>
        <w:t>Please add watershed sizes in brackets when you first describe the sites</w:t>
      </w:r>
    </w:p>
  </w:comment>
  <w:comment w:id="993" w:author="Bill Floyd" w:date="2020-08-05T11:17:00Z" w:initials="BF">
    <w:p w14:paraId="6FFD9C7E" w14:textId="0082685E" w:rsidR="00A748CC" w:rsidRDefault="00A748CC">
      <w:pPr>
        <w:pStyle w:val="CommentText"/>
      </w:pPr>
      <w:r>
        <w:rPr>
          <w:rStyle w:val="CommentReference"/>
        </w:rPr>
        <w:annotationRef/>
      </w:r>
      <w:r>
        <w:t xml:space="preserve">You user creek and </w:t>
      </w:r>
      <w:proofErr w:type="spellStart"/>
      <w:r>
        <w:t>crk</w:t>
      </w:r>
      <w:proofErr w:type="spellEnd"/>
      <w:r>
        <w:t>, be consistent</w:t>
      </w:r>
    </w:p>
  </w:comment>
  <w:comment w:id="1010" w:author="Hannah McSorley" w:date="2020-07-28T09:17:00Z" w:initials="HM">
    <w:p w14:paraId="4E166A79" w14:textId="77777777" w:rsidR="00A748CC" w:rsidRDefault="00A748CC">
      <w:pPr>
        <w:pStyle w:val="CommentText"/>
      </w:pPr>
      <w:r>
        <w:rPr>
          <w:rStyle w:val="CommentReference"/>
        </w:rPr>
        <w:annotationRef/>
      </w:r>
      <w:r>
        <w:t>this was landscape orientation before, which I think might be better / more clear</w:t>
      </w:r>
    </w:p>
  </w:comment>
  <w:comment w:id="1687" w:author="Bill Floyd" w:date="2020-08-05T11:28:00Z" w:initials="BF">
    <w:p w14:paraId="4544AAD7" w14:textId="38D84DFE" w:rsidR="00A748CC" w:rsidRDefault="00A748CC">
      <w:pPr>
        <w:pStyle w:val="CommentText"/>
      </w:pPr>
      <w:r>
        <w:rPr>
          <w:rStyle w:val="CommentReference"/>
        </w:rPr>
        <w:annotationRef/>
      </w:r>
      <w:r>
        <w:t xml:space="preserve">this table has way </w:t>
      </w:r>
      <w:proofErr w:type="gramStart"/>
      <w:r>
        <w:t>to</w:t>
      </w:r>
      <w:proofErr w:type="gramEnd"/>
      <w:r>
        <w:t xml:space="preserve"> much info and watershed names should be in the first column, with characteristics across the first row (lots of examples in lit you can go off).  Compile slope in one column and maybe put SD in brackets), have column for primary parent material, then list material with % in brackets and a descriptor of parent watershed or sub-basin.</w:t>
      </w:r>
    </w:p>
  </w:comment>
  <w:comment w:id="1692" w:author="Bill Floyd" w:date="2020-08-05T11:24:00Z" w:initials="BF">
    <w:p w14:paraId="2D7DA563" w14:textId="7398BAD6" w:rsidR="00A748CC" w:rsidRDefault="00A748CC">
      <w:pPr>
        <w:pStyle w:val="CommentText"/>
      </w:pPr>
      <w:r>
        <w:rPr>
          <w:rStyle w:val="CommentReference"/>
        </w:rPr>
        <w:annotationRef/>
      </w:r>
      <w:r>
        <w:t xml:space="preserve">how about some description of forests ages, major tree species, are there any wetlands of </w:t>
      </w:r>
      <w:proofErr w:type="gramStart"/>
      <w:r>
        <w:t>interest?,</w:t>
      </w:r>
      <w:proofErr w:type="gramEnd"/>
      <w:r>
        <w:t xml:space="preserve"> Any watersheds with specific characteristics?</w:t>
      </w:r>
    </w:p>
  </w:comment>
  <w:comment w:id="1710" w:author="Bill Floyd" w:date="2020-07-29T09:47:00Z" w:initials="BF">
    <w:p w14:paraId="672A5DDF" w14:textId="77777777" w:rsidR="00A748CC" w:rsidRDefault="00A748CC">
      <w:pPr>
        <w:pStyle w:val="CommentText"/>
      </w:pPr>
      <w:r>
        <w:rPr>
          <w:rStyle w:val="CommentReference"/>
        </w:rPr>
        <w:annotationRef/>
      </w:r>
      <w:r>
        <w:t>if you describe what spectroscopic absorbance elsewhere, you don’t need to include this in brackets.</w:t>
      </w:r>
    </w:p>
  </w:comment>
  <w:comment w:id="1713" w:author="Bill Floyd" w:date="2020-08-05T11:35:00Z" w:initials="BF">
    <w:p w14:paraId="4A7E7FCA" w14:textId="27C1D04E" w:rsidR="00A748CC" w:rsidRDefault="00A748CC">
      <w:pPr>
        <w:pStyle w:val="CommentText"/>
      </w:pPr>
      <w:r>
        <w:rPr>
          <w:rStyle w:val="CommentReference"/>
        </w:rPr>
        <w:annotationRef/>
      </w:r>
      <w:r>
        <w:t xml:space="preserve">Did you </w:t>
      </w:r>
      <w:proofErr w:type="gramStart"/>
      <w:r>
        <w:t>using</w:t>
      </w:r>
      <w:proofErr w:type="gramEnd"/>
      <w:r>
        <w:t xml:space="preserve"> a sampling pole? And did you sample from well mixed areas?</w:t>
      </w:r>
    </w:p>
  </w:comment>
  <w:comment w:id="1718" w:author="Hannah McSorley" w:date="2020-07-28T09:17:00Z" w:initials="HM">
    <w:p w14:paraId="082A7A62" w14:textId="77777777" w:rsidR="00A748CC" w:rsidRDefault="00A748CC">
      <w:pPr>
        <w:pStyle w:val="CommentText"/>
      </w:pPr>
      <w:r>
        <w:rPr>
          <w:rStyle w:val="CommentReference"/>
        </w:rPr>
        <w:annotationRef/>
      </w:r>
      <w:r>
        <w:t>updated wording</w:t>
      </w:r>
    </w:p>
  </w:comment>
  <w:comment w:id="1719" w:author="Bill Floyd" w:date="2020-07-29T09:49:00Z" w:initials="BF">
    <w:p w14:paraId="60A5A4BE" w14:textId="77777777" w:rsidR="00A748CC" w:rsidRDefault="00A748CC">
      <w:pPr>
        <w:pStyle w:val="CommentText"/>
      </w:pPr>
      <w:r>
        <w:rPr>
          <w:rStyle w:val="CommentReference"/>
        </w:rPr>
        <w:annotationRef/>
      </w:r>
      <w:r>
        <w:t>how were they confirmed to have zero turbidity?</w:t>
      </w:r>
    </w:p>
  </w:comment>
  <w:comment w:id="1738" w:author="Bill Floyd" w:date="2020-08-05T11:37:00Z" w:initials="BF">
    <w:p w14:paraId="5160F815" w14:textId="437215AC" w:rsidR="00A748CC" w:rsidRDefault="00A748CC">
      <w:pPr>
        <w:pStyle w:val="CommentText"/>
      </w:pPr>
      <w:r>
        <w:rPr>
          <w:rStyle w:val="CommentReference"/>
        </w:rPr>
        <w:annotationRef/>
      </w:r>
      <w:r>
        <w:t xml:space="preserve">Not sure this need to be capitalized </w:t>
      </w:r>
      <w:proofErr w:type="spellStart"/>
      <w:r>
        <w:t>ie</w:t>
      </w:r>
      <w:proofErr w:type="spellEnd"/>
      <w:r>
        <w:t xml:space="preserve"> Vertical Rack</w:t>
      </w:r>
    </w:p>
  </w:comment>
  <w:comment w:id="1790" w:author="Bill Floyd" w:date="2020-07-29T10:08:00Z" w:initials="BF">
    <w:p w14:paraId="50A80D36" w14:textId="77777777" w:rsidR="00A748CC" w:rsidRDefault="00A748CC">
      <w:pPr>
        <w:pStyle w:val="CommentText"/>
      </w:pPr>
      <w:r>
        <w:rPr>
          <w:rStyle w:val="CommentReference"/>
        </w:rPr>
        <w:annotationRef/>
      </w:r>
      <w:r>
        <w:t>??</w:t>
      </w:r>
    </w:p>
  </w:comment>
  <w:comment w:id="1802" w:author="Bill Floyd" w:date="2020-07-29T10:09:00Z" w:initials="BF">
    <w:p w14:paraId="7172C3D5" w14:textId="1ADBA7F1" w:rsidR="00A748CC" w:rsidRDefault="00A748CC">
      <w:pPr>
        <w:pStyle w:val="CommentText"/>
      </w:pPr>
      <w:r>
        <w:rPr>
          <w:rStyle w:val="CommentReference"/>
        </w:rPr>
        <w:annotationRef/>
      </w:r>
      <w:r>
        <w:t>Put in some info on how quickly a bottle fills when submerged</w:t>
      </w:r>
    </w:p>
  </w:comment>
  <w:comment w:id="1838" w:author="Bill Floyd" w:date="2020-07-29T10:15:00Z" w:initials="BF">
    <w:p w14:paraId="4ABEDE1E" w14:textId="77777777" w:rsidR="00A748CC" w:rsidRDefault="00A748CC">
      <w:pPr>
        <w:pStyle w:val="CommentText"/>
      </w:pPr>
      <w:r>
        <w:rPr>
          <w:rStyle w:val="CommentReference"/>
        </w:rPr>
        <w:annotationRef/>
      </w:r>
      <w:r>
        <w:t xml:space="preserve">There are many </w:t>
      </w:r>
      <w:proofErr w:type="spellStart"/>
      <w:r>
        <w:t>many</w:t>
      </w:r>
      <w:proofErr w:type="spellEnd"/>
      <w:r>
        <w:t xml:space="preserve"> studies that have used this design to measure samples (</w:t>
      </w:r>
      <w:proofErr w:type="spellStart"/>
      <w:r>
        <w:t>ie</w:t>
      </w:r>
      <w:proofErr w:type="spellEnd"/>
      <w:r>
        <w:t xml:space="preserve"> </w:t>
      </w:r>
      <w:proofErr w:type="spellStart"/>
      <w:r>
        <w:t>Maartje</w:t>
      </w:r>
      <w:proofErr w:type="spellEnd"/>
      <w:r>
        <w:t>, many of my colleagues and many others out there)</w:t>
      </w:r>
    </w:p>
  </w:comment>
  <w:comment w:id="1874" w:author="Bill Floyd" w:date="2020-08-05T11:49:00Z" w:initials="BF">
    <w:p w14:paraId="6252E766" w14:textId="4C3F2686" w:rsidR="00A748CC" w:rsidRDefault="00A748CC">
      <w:pPr>
        <w:pStyle w:val="CommentText"/>
      </w:pPr>
      <w:r>
        <w:rPr>
          <w:rStyle w:val="CommentReference"/>
        </w:rPr>
        <w:annotationRef/>
      </w:r>
      <w:r>
        <w:t>Don’t need to separately reference 11, 20 and 24, combine into one statement</w:t>
      </w:r>
    </w:p>
  </w:comment>
  <w:comment w:id="1942" w:author="Bill Floyd" w:date="2020-07-29T10:25:00Z" w:initials="BF">
    <w:p w14:paraId="4D69B628" w14:textId="77777777" w:rsidR="00A748CC" w:rsidRDefault="00A748CC">
      <w:pPr>
        <w:pStyle w:val="CommentText"/>
      </w:pPr>
      <w:r>
        <w:rPr>
          <w:rStyle w:val="CommentReference"/>
        </w:rPr>
        <w:annotationRef/>
      </w:r>
      <w:r>
        <w:t xml:space="preserve">You don’t reference cameras anywhere, but you could and say observations of stream flow at the sites during events showed </w:t>
      </w:r>
      <w:proofErr w:type="spellStart"/>
      <w:r>
        <w:t>highlighy</w:t>
      </w:r>
      <w:proofErr w:type="spellEnd"/>
      <w:r>
        <w:t xml:space="preserve"> turbulent flows (if they indeed </w:t>
      </w:r>
      <w:proofErr w:type="gramStart"/>
      <w:r>
        <w:t>were..</w:t>
      </w:r>
      <w:proofErr w:type="gramEnd"/>
      <w:r>
        <w:t>)</w:t>
      </w:r>
    </w:p>
  </w:comment>
  <w:comment w:id="1996" w:author="Bill Floyd" w:date="2020-08-05T11:58:00Z" w:initials="BF">
    <w:p w14:paraId="3EAEACF6" w14:textId="09BFC656" w:rsidR="00A748CC" w:rsidRDefault="00A748CC">
      <w:pPr>
        <w:pStyle w:val="CommentText"/>
      </w:pPr>
      <w:r>
        <w:rPr>
          <w:rStyle w:val="CommentReference"/>
        </w:rPr>
        <w:annotationRef/>
      </w:r>
      <w:r>
        <w:t>And maybe describing and event, like the big flows this winter which were rain-on-snow.</w:t>
      </w:r>
    </w:p>
  </w:comment>
  <w:comment w:id="2246" w:author="Bill Floyd" w:date="2020-08-05T12:21:00Z" w:initials="BF">
    <w:p w14:paraId="5378CF29" w14:textId="5E5F3A9E" w:rsidR="00A748CC" w:rsidRDefault="00A748CC">
      <w:pPr>
        <w:pStyle w:val="CommentText"/>
      </w:pPr>
      <w:r>
        <w:rPr>
          <w:rStyle w:val="CommentReference"/>
        </w:rPr>
        <w:annotationRef/>
      </w:r>
      <w:r>
        <w:t xml:space="preserve">Show snow as depth, not m/day, that implies snow is accumulating that amount per day, which when I look at that graph would be a </w:t>
      </w:r>
      <w:proofErr w:type="gramStart"/>
      <w:r>
        <w:t>snow pack</w:t>
      </w:r>
      <w:proofErr w:type="gramEnd"/>
      <w:r>
        <w:t xml:space="preserve"> many, many meters deep.  And if you have up to 5 years of data, you should really summarize it by month and plot monthly air temp and rain over the </w:t>
      </w:r>
      <w:proofErr w:type="gramStart"/>
      <w:r>
        <w:t>5 year</w:t>
      </w:r>
      <w:proofErr w:type="gramEnd"/>
      <w:r>
        <w:t xml:space="preserve"> period to show how your year or period compares. You show these data below (most of it at least) so no need to show it here.  You could plot average temp monthly temp as a line graph and monthly rain as a bar graph, on the same graph.  Put elevation of the stations in the graph description too.</w:t>
      </w:r>
    </w:p>
  </w:comment>
  <w:comment w:id="2262" w:author="Bill Floyd" w:date="2020-08-06T13:44:00Z" w:initials="BF">
    <w:p w14:paraId="0658A1A2" w14:textId="77C6811E" w:rsidR="00A748CC" w:rsidRDefault="00A748CC">
      <w:pPr>
        <w:pStyle w:val="CommentText"/>
      </w:pPr>
      <w:r>
        <w:rPr>
          <w:rStyle w:val="CommentReference"/>
        </w:rPr>
        <w:annotationRef/>
      </w:r>
      <w:r>
        <w:t xml:space="preserve">These definitions of an event seem different – were </w:t>
      </w:r>
      <w:proofErr w:type="gramStart"/>
      <w:r>
        <w:t>you  really</w:t>
      </w:r>
      <w:proofErr w:type="gramEnd"/>
      <w:r>
        <w:t xml:space="preserve"> able to place the bottles on the rack to ensure they only collected a sample if at least </w:t>
      </w:r>
      <w:proofErr w:type="spellStart"/>
      <w:r>
        <w:t>50mm</w:t>
      </w:r>
      <w:proofErr w:type="spellEnd"/>
      <w:r>
        <w:t xml:space="preserve"> of rain fell with </w:t>
      </w:r>
      <w:proofErr w:type="spellStart"/>
      <w:r>
        <w:t>14hrs</w:t>
      </w:r>
      <w:proofErr w:type="spellEnd"/>
      <w:r>
        <w:t xml:space="preserve"> in between with no rain to define an event?</w:t>
      </w:r>
    </w:p>
  </w:comment>
  <w:comment w:id="2482" w:author="Bill Floyd" w:date="2020-08-06T13:46:00Z" w:initials="BF">
    <w:p w14:paraId="18803A5A" w14:textId="10F4F791" w:rsidR="00A748CC" w:rsidRDefault="00A748CC">
      <w:pPr>
        <w:pStyle w:val="CommentText"/>
      </w:pPr>
      <w:r>
        <w:rPr>
          <w:rStyle w:val="CommentReference"/>
        </w:rPr>
        <w:annotationRef/>
      </w:r>
      <w:r>
        <w:t xml:space="preserve">Governed?  Be </w:t>
      </w:r>
      <w:proofErr w:type="spellStart"/>
      <w:r>
        <w:t>be</w:t>
      </w:r>
      <w:proofErr w:type="spellEnd"/>
      <w:r>
        <w:t xml:space="preserve"> more specific – you’re saying here as I see it that only snow melt </w:t>
      </w:r>
      <w:proofErr w:type="spellStart"/>
      <w:r>
        <w:t>ie</w:t>
      </w:r>
      <w:proofErr w:type="spellEnd"/>
      <w:r>
        <w:t xml:space="preserve"> no rain fell from late January to </w:t>
      </w:r>
      <w:proofErr w:type="spellStart"/>
      <w:r>
        <w:t>mid May</w:t>
      </w:r>
      <w:proofErr w:type="spellEnd"/>
      <w:r>
        <w:t xml:space="preserve">?  Maybe at the higher elevation where the </w:t>
      </w:r>
      <w:proofErr w:type="spellStart"/>
      <w:r>
        <w:t>Wx</w:t>
      </w:r>
      <w:proofErr w:type="spellEnd"/>
      <w:r>
        <w:t xml:space="preserve"> station is, but was it below?</w:t>
      </w:r>
    </w:p>
  </w:comment>
  <w:comment w:id="2503" w:author="Bill Floyd" w:date="2020-08-05T12:04:00Z" w:initials="BF">
    <w:p w14:paraId="74C51D47" w14:textId="26AA0E9A" w:rsidR="00A748CC" w:rsidRDefault="00A748CC">
      <w:pPr>
        <w:pStyle w:val="CommentText"/>
      </w:pPr>
      <w:r>
        <w:rPr>
          <w:rStyle w:val="CommentReference"/>
        </w:rPr>
        <w:annotationRef/>
      </w:r>
      <w:r>
        <w:t>For how long? What events did they capture?</w:t>
      </w:r>
    </w:p>
  </w:comment>
  <w:comment w:id="2513" w:author="Bill Floyd" w:date="2020-07-29T10:27:00Z" w:initials="BF">
    <w:p w14:paraId="73581C14" w14:textId="77777777" w:rsidR="00A748CC" w:rsidRDefault="00A748CC">
      <w:pPr>
        <w:pStyle w:val="CommentText"/>
      </w:pPr>
      <w:r>
        <w:rPr>
          <w:rStyle w:val="CommentReference"/>
        </w:rPr>
        <w:annotationRef/>
      </w:r>
      <w:r>
        <w:t xml:space="preserve">How do you know there was no mixing based on this? There may be a threshold of dye that you cannot detect with your eyes –if not measured with something like a </w:t>
      </w:r>
      <w:proofErr w:type="spellStart"/>
      <w:r>
        <w:t>flourometer</w:t>
      </w:r>
      <w:proofErr w:type="spellEnd"/>
      <w:r>
        <w:t>, you could add set volumes of the dyed water until you can see a change.  Not likely a big deal as I don’t think water getting into a full bottle is a concern.</w:t>
      </w:r>
    </w:p>
  </w:comment>
  <w:comment w:id="2514" w:author="Bill Floyd" w:date="2020-08-05T12:06:00Z" w:initials="BF">
    <w:p w14:paraId="214CA8C7" w14:textId="6C68809D" w:rsidR="00A748CC" w:rsidRDefault="00A748CC">
      <w:pPr>
        <w:pStyle w:val="CommentText"/>
      </w:pPr>
      <w:r>
        <w:rPr>
          <w:rStyle w:val="CommentReference"/>
        </w:rPr>
        <w:annotationRef/>
      </w:r>
      <w:r>
        <w:t xml:space="preserve">The </w:t>
      </w:r>
      <w:proofErr w:type="spellStart"/>
      <w:r>
        <w:t>usgs</w:t>
      </w:r>
      <w:proofErr w:type="spellEnd"/>
      <w:r>
        <w:t xml:space="preserve"> paper you reference suggests that some mixing may be possible, could reference that and say it is possible that some mixing occurred because we only relied on visual comparison that would miss very low levels of dye.  Next time doing it with DI water and tap water or salty water could work with EC as the measurement.</w:t>
      </w:r>
    </w:p>
  </w:comment>
  <w:comment w:id="2509" w:author="Bill Floyd" w:date="2020-07-29T10:36:00Z" w:initials="BF">
    <w:p w14:paraId="163A2E78" w14:textId="77777777" w:rsidR="00A748CC" w:rsidRDefault="00A748CC">
      <w:pPr>
        <w:pStyle w:val="CommentText"/>
      </w:pPr>
      <w:r>
        <w:rPr>
          <w:rStyle w:val="CommentReference"/>
        </w:rPr>
        <w:annotationRef/>
      </w:r>
      <w:r>
        <w:t>This is a result, do not put here</w:t>
      </w:r>
    </w:p>
  </w:comment>
  <w:comment w:id="2539" w:author="Bill Floyd" w:date="2020-07-29T10:31:00Z" w:initials="BF">
    <w:p w14:paraId="3B9906BC" w14:textId="001B073E" w:rsidR="00A748CC" w:rsidRDefault="00A748CC">
      <w:pPr>
        <w:pStyle w:val="CommentText"/>
      </w:pPr>
      <w:r>
        <w:rPr>
          <w:rStyle w:val="CommentReference"/>
        </w:rPr>
        <w:annotationRef/>
      </w:r>
      <w:r>
        <w:t xml:space="preserve">You should put the range in </w:t>
      </w:r>
      <w:proofErr w:type="gramStart"/>
      <w:r>
        <w:t xml:space="preserve">here  </w:t>
      </w:r>
      <w:proofErr w:type="spellStart"/>
      <w:r>
        <w:t>ie</w:t>
      </w:r>
      <w:proofErr w:type="spellEnd"/>
      <w:proofErr w:type="gramEnd"/>
      <w:r>
        <w:t xml:space="preserve"> from a few days to up to x weeks (there were periods during the winter when snow prevented access to sites)</w:t>
      </w:r>
    </w:p>
  </w:comment>
  <w:comment w:id="2540" w:author="Bill Floyd" w:date="2020-07-29T10:38:00Z" w:initials="BF">
    <w:p w14:paraId="78A41F61" w14:textId="77777777" w:rsidR="00A748CC" w:rsidRDefault="00A748CC">
      <w:pPr>
        <w:pStyle w:val="CommentText"/>
      </w:pPr>
      <w:r>
        <w:rPr>
          <w:rStyle w:val="CommentReference"/>
        </w:rPr>
        <w:annotationRef/>
      </w:r>
      <w:r>
        <w:t>You should state why you did not do any over shorter periods</w:t>
      </w:r>
    </w:p>
  </w:comment>
  <w:comment w:id="2546" w:author="Bill Floyd" w:date="2020-07-29T10:34:00Z" w:initials="BF">
    <w:p w14:paraId="4B54B836" w14:textId="77777777" w:rsidR="00A748CC" w:rsidRDefault="00A748CC">
      <w:pPr>
        <w:pStyle w:val="CommentText"/>
      </w:pPr>
      <w:r>
        <w:rPr>
          <w:rStyle w:val="CommentReference"/>
        </w:rPr>
        <w:annotationRef/>
      </w:r>
      <w:r>
        <w:t>No need to repeat this info</w:t>
      </w:r>
    </w:p>
  </w:comment>
  <w:comment w:id="2548" w:author="Bill Floyd" w:date="2020-07-29T10:35:00Z" w:initials="BF">
    <w:p w14:paraId="0C2BBFB8" w14:textId="77777777" w:rsidR="00A748CC" w:rsidRDefault="00A748CC">
      <w:pPr>
        <w:pStyle w:val="CommentText"/>
      </w:pPr>
      <w:r>
        <w:rPr>
          <w:rStyle w:val="CommentReference"/>
        </w:rPr>
        <w:annotationRef/>
      </w:r>
      <w:r>
        <w:t>This doesn’t belong here – this info should be in the introduction, here you just describe how it was measured.</w:t>
      </w:r>
    </w:p>
  </w:comment>
  <w:comment w:id="2549" w:author="Bill Floyd" w:date="2020-07-29T10:36:00Z" w:initials="BF">
    <w:p w14:paraId="0566AFFE" w14:textId="76EB24A3" w:rsidR="00A748CC" w:rsidRDefault="00A748CC">
      <w:pPr>
        <w:pStyle w:val="CommentText"/>
      </w:pPr>
      <w:r>
        <w:rPr>
          <w:rStyle w:val="CommentReference"/>
        </w:rPr>
        <w:annotationRef/>
      </w:r>
      <w:r>
        <w:t>This is a result, should not be here</w:t>
      </w:r>
    </w:p>
  </w:comment>
  <w:comment w:id="2565" w:author="Bill Floyd" w:date="2020-07-29T10:46:00Z" w:initials="BF">
    <w:p w14:paraId="69F46A2B" w14:textId="0DE62FB1" w:rsidR="00A748CC" w:rsidRDefault="00A748CC">
      <w:pPr>
        <w:pStyle w:val="CommentText"/>
      </w:pPr>
      <w:r>
        <w:rPr>
          <w:rStyle w:val="CommentReference"/>
        </w:rPr>
        <w:annotationRef/>
      </w:r>
      <w:r>
        <w:t xml:space="preserve">I think you can boil this down to 3 </w:t>
      </w:r>
      <w:proofErr w:type="gramStart"/>
      <w:r>
        <w:t>sentences.-</w:t>
      </w:r>
      <w:proofErr w:type="gramEnd"/>
      <w:r>
        <w:t xml:space="preserve"> not sure you need all these details.  </w:t>
      </w:r>
      <w:proofErr w:type="spellStart"/>
      <w:r>
        <w:t>Ie</w:t>
      </w:r>
      <w:proofErr w:type="spellEnd"/>
      <w:r>
        <w:t xml:space="preserve"> Each sample was filtered </w:t>
      </w:r>
      <w:proofErr w:type="spellStart"/>
      <w:r>
        <w:t>through0.45</w:t>
      </w:r>
      <w:proofErr w:type="spellEnd"/>
      <w:r>
        <w:t xml:space="preserve"> um </w:t>
      </w:r>
      <w:proofErr w:type="spellStart"/>
      <w:proofErr w:type="gramStart"/>
      <w:r>
        <w:t>polyethersulfone</w:t>
      </w:r>
      <w:proofErr w:type="spellEnd"/>
      <w:r>
        <w:t xml:space="preserve">  and</w:t>
      </w:r>
      <w:proofErr w:type="gramEnd"/>
      <w:r>
        <w:t xml:space="preserve"> then </w:t>
      </w:r>
      <w:proofErr w:type="spellStart"/>
      <w:r>
        <w:t>acidifiedto</w:t>
      </w:r>
      <w:proofErr w:type="spellEnd"/>
      <w:r>
        <w:t xml:space="preserve"> a pH below </w:t>
      </w:r>
      <w:proofErr w:type="spellStart"/>
      <w:r>
        <w:t>2.Samples</w:t>
      </w:r>
      <w:proofErr w:type="spellEnd"/>
      <w:r>
        <w:t xml:space="preserve"> were then sealed with </w:t>
      </w:r>
      <w:proofErr w:type="spellStart"/>
      <w:r>
        <w:t>parafan</w:t>
      </w:r>
      <w:proofErr w:type="spellEnd"/>
      <w:r>
        <w:t xml:space="preserve"> and </w:t>
      </w:r>
      <w:proofErr w:type="spellStart"/>
      <w:r>
        <w:t>analysed</w:t>
      </w:r>
      <w:proofErr w:type="spellEnd"/>
      <w:r>
        <w:t xml:space="preserve"> with the </w:t>
      </w:r>
      <w:proofErr w:type="spellStart"/>
      <w:r>
        <w:t>Shimandzue</w:t>
      </w:r>
      <w:proofErr w:type="spellEnd"/>
      <w:r>
        <w:t xml:space="preserve"> ASI.  If samples were to be stored for greater than </w:t>
      </w:r>
      <w:proofErr w:type="spellStart"/>
      <w:r>
        <w:t>48hrs</w:t>
      </w:r>
      <w:proofErr w:type="spellEnd"/>
      <w:r>
        <w:t xml:space="preserve">, samples were filtered an acidified at the end of the field day and </w:t>
      </w:r>
      <w:proofErr w:type="spellStart"/>
      <w:r>
        <w:t>refridgerated</w:t>
      </w:r>
      <w:proofErr w:type="spellEnd"/>
      <w:r>
        <w:t xml:space="preserve"> before analysis.</w:t>
      </w:r>
    </w:p>
    <w:p w14:paraId="6099D194" w14:textId="77777777" w:rsidR="00A748CC" w:rsidRDefault="00A748CC">
      <w:pPr>
        <w:pStyle w:val="CommentText"/>
      </w:pPr>
    </w:p>
    <w:p w14:paraId="080A126E" w14:textId="77777777" w:rsidR="00A748CC" w:rsidRDefault="00A748CC">
      <w:pPr>
        <w:pStyle w:val="CommentText"/>
      </w:pPr>
      <w:r>
        <w:t>Try to focus on doing this more with your writing – being concise and direct.</w:t>
      </w:r>
    </w:p>
  </w:comment>
  <w:comment w:id="2566" w:author="Hannah McSorley" w:date="2020-08-02T09:38:00Z" w:initials="HM">
    <w:p w14:paraId="0571BC83" w14:textId="77777777" w:rsidR="00A748CC" w:rsidRDefault="00A748CC">
      <w:pPr>
        <w:pStyle w:val="CommentText"/>
      </w:pPr>
      <w:r>
        <w:rPr>
          <w:rStyle w:val="CommentReference"/>
        </w:rPr>
        <w:annotationRef/>
      </w:r>
      <w:r>
        <w:t xml:space="preserve">These details allow the process to be repeated, if anyone wanted to follow the same methods I used. There are many ways to filter (e.g. gravity, </w:t>
      </w:r>
      <w:proofErr w:type="spellStart"/>
      <w:r>
        <w:t>vaccum</w:t>
      </w:r>
      <w:proofErr w:type="spellEnd"/>
      <w:r>
        <w:t xml:space="preserve">, syringe) and the auto-sampler can </w:t>
      </w:r>
      <w:proofErr w:type="spellStart"/>
      <w:r>
        <w:t>acidfy</w:t>
      </w:r>
      <w:proofErr w:type="spellEnd"/>
      <w:r>
        <w:t xml:space="preserve"> samples for you. I think these details are valid for repeatable analysis.  </w:t>
      </w:r>
    </w:p>
  </w:comment>
  <w:comment w:id="2576" w:author="Bill Floyd" w:date="2020-07-29T10:52:00Z" w:initials="BF">
    <w:p w14:paraId="016CAEC4" w14:textId="77777777" w:rsidR="00A748CC" w:rsidRDefault="00A748CC">
      <w:pPr>
        <w:pStyle w:val="CommentText"/>
      </w:pPr>
      <w:r>
        <w:rPr>
          <w:rStyle w:val="CommentReference"/>
        </w:rPr>
        <w:annotationRef/>
      </w:r>
      <w:r>
        <w:t xml:space="preserve">Again, likely too detailed – I assume what you are doing is </w:t>
      </w:r>
      <w:proofErr w:type="gramStart"/>
      <w:r>
        <w:t>fairly standard</w:t>
      </w:r>
      <w:proofErr w:type="gramEnd"/>
      <w:r>
        <w:t xml:space="preserve"> practice – state what is standard, hopefully with a reference, and the describe anything that might be different</w:t>
      </w:r>
    </w:p>
  </w:comment>
  <w:comment w:id="2577" w:author="Hannah McSorley" w:date="2020-08-02T09:45:00Z" w:initials="HM">
    <w:p w14:paraId="41795258" w14:textId="77777777" w:rsidR="00A748CC" w:rsidRDefault="00A748CC">
      <w:pPr>
        <w:pStyle w:val="CommentText"/>
      </w:pPr>
      <w:r>
        <w:rPr>
          <w:rStyle w:val="CommentReference"/>
        </w:rPr>
        <w:annotationRef/>
      </w:r>
      <w:r>
        <w:t xml:space="preserve">These details are pertinent to adjustable methods. While the Shimadzu and high-temp methods are standard practice, these are details </w:t>
      </w:r>
      <w:proofErr w:type="gramStart"/>
      <w:r>
        <w:t>of  the</w:t>
      </w:r>
      <w:proofErr w:type="gramEnd"/>
      <w:r>
        <w:t xml:space="preserve"> specific method I used for analysis.</w:t>
      </w:r>
    </w:p>
  </w:comment>
  <w:comment w:id="2611" w:author="Bill Floyd" w:date="2020-07-29T10:54:00Z" w:initials="BF">
    <w:p w14:paraId="4643AC4D" w14:textId="77777777" w:rsidR="00A748CC" w:rsidRDefault="00A748CC">
      <w:pPr>
        <w:pStyle w:val="CommentText"/>
      </w:pPr>
      <w:r>
        <w:rPr>
          <w:rStyle w:val="CommentReference"/>
        </w:rPr>
        <w:annotationRef/>
      </w:r>
      <w:r>
        <w:t>This should be included in the introduction, here you just say how you measured it, not why.</w:t>
      </w:r>
    </w:p>
  </w:comment>
  <w:comment w:id="2617" w:author="Bill Floyd" w:date="2020-07-29T10:56:00Z" w:initials="BF">
    <w:p w14:paraId="2D35CFEE" w14:textId="77777777" w:rsidR="00A748CC" w:rsidRDefault="00A748CC">
      <w:pPr>
        <w:pStyle w:val="CommentText"/>
      </w:pPr>
      <w:r>
        <w:rPr>
          <w:rStyle w:val="CommentReference"/>
        </w:rPr>
        <w:annotationRef/>
      </w:r>
      <w:r>
        <w:t xml:space="preserve">Water samples were brought to room temperate and mixed prior to analysis.  The </w:t>
      </w:r>
      <w:proofErr w:type="spellStart"/>
      <w:r>
        <w:t>sprectorlizer</w:t>
      </w:r>
      <w:proofErr w:type="spellEnd"/>
      <w:r>
        <w:t xml:space="preserve"> sleeve was triple rinsed with sample water before sample analysis.</w:t>
      </w:r>
    </w:p>
  </w:comment>
  <w:comment w:id="2623" w:author="Bill Floyd" w:date="2020-07-29T10:58:00Z" w:initials="BF">
    <w:p w14:paraId="04769BA8" w14:textId="77777777" w:rsidR="00A748CC" w:rsidRDefault="00A748CC">
      <w:pPr>
        <w:pStyle w:val="CommentText"/>
      </w:pPr>
      <w:r>
        <w:rPr>
          <w:rStyle w:val="CommentReference"/>
        </w:rPr>
        <w:annotationRef/>
      </w:r>
      <w:r>
        <w:t xml:space="preserve">Water samples were unfiltered, and due to suspended matter interfering with UV-Vis absorbance (Baird, Eaton, and Rice </w:t>
      </w:r>
      <w:hyperlink w:anchor="ref-StdMet5910">
        <w:proofErr w:type="spellStart"/>
        <w:r>
          <w:rPr>
            <w:rStyle w:val="Hyperlink"/>
          </w:rPr>
          <w:t>2017</w:t>
        </w:r>
      </w:hyperlink>
      <w:hyperlink w:anchor="ref-StdMet5910">
        <w:r>
          <w:rPr>
            <w:rStyle w:val="Hyperlink"/>
          </w:rPr>
          <w:t>b</w:t>
        </w:r>
        <w:proofErr w:type="spellEnd"/>
      </w:hyperlink>
      <w:r>
        <w:rPr>
          <w:rStyle w:val="Hyperlink"/>
        </w:rPr>
        <w:t>), samples with detectable turbidity were removed from analysis</w:t>
      </w:r>
    </w:p>
  </w:comment>
  <w:comment w:id="2633" w:author="Bill Floyd" w:date="2020-07-29T11:03:00Z" w:initials="BF">
    <w:p w14:paraId="4EF4C268" w14:textId="77777777" w:rsidR="00A748CC" w:rsidRDefault="00A748CC">
      <w:pPr>
        <w:pStyle w:val="CommentText"/>
      </w:pPr>
      <w:r>
        <w:rPr>
          <w:rStyle w:val="CommentReference"/>
        </w:rPr>
        <w:annotationRef/>
      </w:r>
      <w:r>
        <w:t>Too much info – boil this down to a sentence or 2</w:t>
      </w:r>
    </w:p>
  </w:comment>
  <w:comment w:id="2650" w:author="Bill Floyd" w:date="2020-07-29T11:04:00Z" w:initials="BF">
    <w:p w14:paraId="3DDD9DF4" w14:textId="77777777" w:rsidR="00A748CC" w:rsidRDefault="00A748CC">
      <w:pPr>
        <w:pStyle w:val="CommentText"/>
      </w:pPr>
      <w:r>
        <w:rPr>
          <w:rStyle w:val="CommentReference"/>
        </w:rPr>
        <w:annotationRef/>
      </w:r>
      <w:r>
        <w:t>Reduce and make this try to fit into the flow of this section – the middle part you don’t need.</w:t>
      </w:r>
    </w:p>
  </w:comment>
  <w:comment w:id="2663" w:author="Bill Floyd" w:date="2020-07-29T11:06:00Z" w:initials="BF">
    <w:p w14:paraId="606AEB29" w14:textId="77777777" w:rsidR="00A748CC" w:rsidRDefault="00A748CC">
      <w:pPr>
        <w:pStyle w:val="CommentText"/>
      </w:pPr>
      <w:r>
        <w:rPr>
          <w:rStyle w:val="CommentReference"/>
        </w:rPr>
        <w:annotationRef/>
      </w:r>
      <w:r>
        <w:t>This is either something you include in the introduction or the discussion section, not here.</w:t>
      </w:r>
    </w:p>
  </w:comment>
  <w:comment w:id="2675" w:author="Bill Floyd" w:date="2020-07-29T11:07:00Z" w:initials="BF">
    <w:p w14:paraId="00CC671B" w14:textId="77777777" w:rsidR="00A748CC" w:rsidRDefault="00A748CC">
      <w:pPr>
        <w:pStyle w:val="CommentText"/>
      </w:pPr>
      <w:r>
        <w:rPr>
          <w:rStyle w:val="CommentReference"/>
        </w:rPr>
        <w:annotationRef/>
      </w:r>
      <w:r>
        <w:t>As above</w:t>
      </w:r>
    </w:p>
  </w:comment>
  <w:comment w:id="2683" w:author="Bill Floyd" w:date="2020-07-29T11:08:00Z" w:initials="BF">
    <w:p w14:paraId="627E8912" w14:textId="77777777" w:rsidR="00A748CC" w:rsidRDefault="00A748CC">
      <w:pPr>
        <w:pStyle w:val="CommentText"/>
      </w:pPr>
      <w:r>
        <w:rPr>
          <w:rStyle w:val="CommentReference"/>
        </w:rPr>
        <w:annotationRef/>
      </w:r>
      <w:r>
        <w:t>Boil this down to one paragraph.  What you measure and why.</w:t>
      </w:r>
    </w:p>
  </w:comment>
  <w:comment w:id="2701" w:author="Bill Floyd" w:date="2020-07-29T11:10:00Z" w:initials="BF">
    <w:p w14:paraId="2B5D6888" w14:textId="3895C5B6" w:rsidR="00A748CC" w:rsidRDefault="00A748CC">
      <w:pPr>
        <w:pStyle w:val="CommentText"/>
      </w:pPr>
      <w:r>
        <w:rPr>
          <w:rStyle w:val="CommentReference"/>
        </w:rPr>
        <w:annotationRef/>
      </w:r>
      <w:r>
        <w:t xml:space="preserve">You are mixing method and results here.  You should basically describe the location of the stations and the basic parameters they measure, and then describe how you will </w:t>
      </w:r>
      <w:proofErr w:type="gramStart"/>
      <w:r>
        <w:t>used</w:t>
      </w:r>
      <w:proofErr w:type="gramEnd"/>
      <w:r>
        <w:t xml:space="preserve"> the data. Where you describe the watershed and sub-basins, then you can include some general information about climate and watershed characteristics – this can be simply done from PCIC or </w:t>
      </w:r>
      <w:proofErr w:type="spellStart"/>
      <w:r>
        <w:t>ClimateNA</w:t>
      </w:r>
      <w:proofErr w:type="spellEnd"/>
      <w:r>
        <w:t>, or if the CRD has their own summaries.</w:t>
      </w:r>
    </w:p>
  </w:comment>
  <w:comment w:id="2803" w:author="Bill Floyd" w:date="2020-07-29T11:13:00Z" w:initials="BF">
    <w:p w14:paraId="124A1DF5" w14:textId="77777777" w:rsidR="00A748CC" w:rsidRDefault="00A748CC">
      <w:pPr>
        <w:pStyle w:val="CommentText"/>
      </w:pPr>
      <w:r>
        <w:rPr>
          <w:rStyle w:val="CommentReference"/>
        </w:rPr>
        <w:annotationRef/>
      </w:r>
      <w:r>
        <w:t>?</w:t>
      </w:r>
    </w:p>
  </w:comment>
  <w:comment w:id="2807" w:author="Bill Floyd" w:date="2020-07-29T11:13:00Z" w:initials="BF">
    <w:p w14:paraId="75408814" w14:textId="77777777" w:rsidR="00A748CC" w:rsidRDefault="00A748CC">
      <w:pPr>
        <w:pStyle w:val="CommentText"/>
      </w:pPr>
      <w:r>
        <w:rPr>
          <w:rStyle w:val="CommentReference"/>
        </w:rPr>
        <w:annotationRef/>
      </w:r>
      <w:r>
        <w:t xml:space="preserve">Results – you can show this, but also try to have some other data that tries to put this period you measured into context of the </w:t>
      </w:r>
      <w:proofErr w:type="spellStart"/>
      <w:r>
        <w:t>over all</w:t>
      </w:r>
      <w:proofErr w:type="spellEnd"/>
      <w:r>
        <w:t xml:space="preserve"> climate – drier than usual?  Hotter&gt; Colder? Wetter?</w:t>
      </w:r>
    </w:p>
  </w:comment>
  <w:comment w:id="2941" w:author="Hannah McSorley" w:date="2020-07-28T09:34:00Z" w:initials="HM">
    <w:p w14:paraId="12D90AE3" w14:textId="77777777" w:rsidR="00A748CC" w:rsidRDefault="00A748CC">
      <w:pPr>
        <w:pStyle w:val="CommentText"/>
      </w:pPr>
      <w:r>
        <w:rPr>
          <w:rStyle w:val="CommentReference"/>
        </w:rPr>
        <w:annotationRef/>
      </w:r>
      <w:r>
        <w:t>reorganized wording (content is the same)</w:t>
      </w:r>
    </w:p>
  </w:comment>
  <w:comment w:id="2995" w:author="Bill Floyd" w:date="2020-07-29T11:42:00Z" w:initials="BF">
    <w:p w14:paraId="679EEAA1" w14:textId="77777777" w:rsidR="00A748CC" w:rsidRDefault="00A748CC">
      <w:pPr>
        <w:pStyle w:val="CommentText"/>
      </w:pPr>
      <w:r>
        <w:rPr>
          <w:rStyle w:val="CommentReference"/>
        </w:rPr>
        <w:annotationRef/>
      </w:r>
      <w:r>
        <w:t>make that first column easier to differentiate</w:t>
      </w:r>
    </w:p>
  </w:comment>
  <w:comment w:id="2996" w:author="Hannah McSorley" w:date="2020-08-02T10:34:00Z" w:initials="HM">
    <w:p w14:paraId="569C1581" w14:textId="77777777" w:rsidR="00A748CC" w:rsidRDefault="00A748CC">
      <w:pPr>
        <w:pStyle w:val="CommentText"/>
      </w:pPr>
      <w:r>
        <w:rPr>
          <w:rStyle w:val="CommentReference"/>
        </w:rPr>
        <w:annotationRef/>
      </w:r>
      <w:r>
        <w:t xml:space="preserve">I don’t know what you mean… These values didn’t </w:t>
      </w:r>
      <w:proofErr w:type="gramStart"/>
      <w:r>
        <w:t>change .There</w:t>
      </w:r>
      <w:proofErr w:type="gramEnd"/>
      <w:r>
        <w:t xml:space="preserve"> is no difference to show.</w:t>
      </w:r>
    </w:p>
  </w:comment>
  <w:comment w:id="3046" w:author="Bill Floyd" w:date="2020-07-29T11:46:00Z" w:initials="BF">
    <w:p w14:paraId="6BE8D53F" w14:textId="77777777" w:rsidR="00A748CC" w:rsidRDefault="00A748CC">
      <w:pPr>
        <w:pStyle w:val="CommentText"/>
      </w:pPr>
      <w:r>
        <w:rPr>
          <w:rStyle w:val="CommentReference"/>
        </w:rPr>
        <w:annotationRef/>
      </w:r>
      <w:r>
        <w:t>put in methods</w:t>
      </w:r>
    </w:p>
  </w:comment>
  <w:comment w:id="3073" w:author="Bill Floyd" w:date="2020-07-29T11:48:00Z" w:initials="BF">
    <w:p w14:paraId="0F3686A0" w14:textId="77777777" w:rsidR="00A748CC" w:rsidRDefault="00A748CC">
      <w:pPr>
        <w:pStyle w:val="CommentText"/>
      </w:pPr>
      <w:r>
        <w:rPr>
          <w:rStyle w:val="CommentReference"/>
        </w:rPr>
        <w:annotationRef/>
      </w:r>
      <w:r>
        <w:t>methods</w:t>
      </w:r>
    </w:p>
  </w:comment>
  <w:comment w:id="3084" w:author="Bill Floyd" w:date="2020-07-29T11:47:00Z" w:initials="BF">
    <w:p w14:paraId="2953FCA4" w14:textId="6972CCA5" w:rsidR="00A748CC" w:rsidRDefault="00A748CC">
      <w:pPr>
        <w:pStyle w:val="CommentText"/>
      </w:pPr>
      <w:r>
        <w:rPr>
          <w:rStyle w:val="CommentReference"/>
        </w:rPr>
        <w:annotationRef/>
      </w:r>
      <w:r>
        <w:t>not a complete sentence</w:t>
      </w:r>
    </w:p>
  </w:comment>
  <w:comment w:id="3168" w:author="Bill Floyd" w:date="2020-07-29T11:49:00Z" w:initials="BF">
    <w:p w14:paraId="5DB9EEBC" w14:textId="77777777" w:rsidR="00A748CC" w:rsidRDefault="00A748CC">
      <w:pPr>
        <w:pStyle w:val="CommentText"/>
      </w:pPr>
      <w:r>
        <w:rPr>
          <w:rStyle w:val="CommentReference"/>
        </w:rPr>
        <w:annotationRef/>
      </w:r>
      <w:r>
        <w:t xml:space="preserve">this paragraph and ones below move up and place figure and tables where appropriate </w:t>
      </w:r>
      <w:proofErr w:type="spellStart"/>
      <w:r>
        <w:t>ie</w:t>
      </w:r>
      <w:proofErr w:type="spellEnd"/>
      <w:r>
        <w:t xml:space="preserve"> after the paragraph in which you first reference them.  Avoid saying results can be found in figure x or table x, but rather when </w:t>
      </w:r>
      <w:proofErr w:type="gramStart"/>
      <w:r>
        <w:t>you</w:t>
      </w:r>
      <w:proofErr w:type="gramEnd"/>
      <w:r>
        <w:t xml:space="preserve"> present data in text from the table or figure, reference the table or figure at the end of the sentence.</w:t>
      </w:r>
    </w:p>
  </w:comment>
  <w:comment w:id="3191" w:author="Bill Floyd" w:date="2020-08-05T12:18:00Z" w:initials="BF">
    <w:p w14:paraId="5611609E" w14:textId="0FD3971D" w:rsidR="00A748CC" w:rsidRDefault="00A748CC">
      <w:pPr>
        <w:pStyle w:val="CommentText"/>
      </w:pPr>
      <w:r>
        <w:rPr>
          <w:rStyle w:val="CommentReference"/>
        </w:rPr>
        <w:annotationRef/>
      </w:r>
      <w:r>
        <w:t xml:space="preserve">Put in actual percent </w:t>
      </w:r>
      <w:proofErr w:type="spellStart"/>
      <w:r>
        <w:t>ie</w:t>
      </w:r>
      <w:proofErr w:type="spellEnd"/>
      <w:r>
        <w:t xml:space="preserve"> 8.5% (or whatever it is).</w:t>
      </w:r>
    </w:p>
  </w:comment>
  <w:comment w:id="3194" w:author="Hannah McSorley" w:date="2020-07-28T09:35:00Z" w:initials="HM">
    <w:p w14:paraId="0322E69A" w14:textId="77777777" w:rsidR="00A748CC" w:rsidRDefault="00A748CC">
      <w:pPr>
        <w:pStyle w:val="CommentText"/>
      </w:pPr>
      <w:r>
        <w:rPr>
          <w:rStyle w:val="CommentReference"/>
        </w:rPr>
        <w:annotationRef/>
      </w:r>
      <w:r>
        <w:t>new statement.</w:t>
      </w:r>
    </w:p>
  </w:comment>
  <w:comment w:id="3202" w:author="Bill Floyd" w:date="2020-08-05T12:19:00Z" w:initials="BF">
    <w:p w14:paraId="7A75305D" w14:textId="4D085384" w:rsidR="00A748CC" w:rsidRDefault="00A748CC">
      <w:pPr>
        <w:pStyle w:val="CommentText"/>
      </w:pPr>
      <w:r>
        <w:rPr>
          <w:rStyle w:val="CommentReference"/>
        </w:rPr>
        <w:annotationRef/>
      </w:r>
      <w:r>
        <w:t>Would be good to compare to others that have done work like this with references.</w:t>
      </w:r>
    </w:p>
  </w:comment>
  <w:comment w:id="3235" w:author="Bill Floyd" w:date="2020-08-05T13:43:00Z" w:initials="BF">
    <w:p w14:paraId="70FB3F6E" w14:textId="0C33FB44" w:rsidR="00A748CC" w:rsidRDefault="00A748CC">
      <w:pPr>
        <w:pStyle w:val="CommentText"/>
      </w:pPr>
      <w:r>
        <w:rPr>
          <w:rStyle w:val="CommentReference"/>
        </w:rPr>
        <w:annotationRef/>
      </w:r>
      <w:r>
        <w:t>How does that compare to others? Good, OK, bad?</w:t>
      </w:r>
    </w:p>
  </w:comment>
  <w:comment w:id="3167" w:author="Bill Floyd" w:date="2020-07-29T11:54:00Z" w:initials="BF">
    <w:p w14:paraId="1027704B" w14:textId="77777777" w:rsidR="00A748CC" w:rsidRDefault="00A748CC">
      <w:pPr>
        <w:pStyle w:val="CommentText"/>
      </w:pPr>
      <w:r>
        <w:rPr>
          <w:rStyle w:val="CommentReference"/>
        </w:rPr>
        <w:annotationRef/>
      </w:r>
      <w:r>
        <w:t>This section is great – you summarized the results well and provided clear information related to sample inclusion for analysis – some discussion interpretation is in here, but it works for this section.</w:t>
      </w:r>
    </w:p>
  </w:comment>
  <w:comment w:id="3327" w:author="Hannah McSorley" w:date="2020-07-28T09:36:00Z" w:initials="HM">
    <w:p w14:paraId="540BA9F0" w14:textId="77777777" w:rsidR="00A748CC" w:rsidRDefault="00A748CC">
      <w:pPr>
        <w:pStyle w:val="CommentText"/>
      </w:pPr>
      <w:r>
        <w:rPr>
          <w:rStyle w:val="CommentReference"/>
        </w:rPr>
        <w:annotationRef/>
      </w:r>
      <w:r>
        <w:t>re-worded</w:t>
      </w:r>
    </w:p>
  </w:comment>
  <w:comment w:id="3328" w:author="Bill Floyd" w:date="2020-07-29T11:53:00Z" w:initials="BF">
    <w:p w14:paraId="5E833AF8" w14:textId="77777777" w:rsidR="00A748CC" w:rsidRDefault="00A748CC">
      <w:pPr>
        <w:pStyle w:val="CommentText"/>
      </w:pPr>
      <w:r>
        <w:rPr>
          <w:rStyle w:val="CommentReference"/>
        </w:rPr>
        <w:annotationRef/>
      </w:r>
      <w:r>
        <w:t>this is a method, not required here – state how you used these data in the methods as well.</w:t>
      </w:r>
    </w:p>
  </w:comment>
  <w:comment w:id="3335" w:author="Bill Floyd" w:date="2020-07-29T11:55:00Z" w:initials="BF">
    <w:p w14:paraId="5C9055A0" w14:textId="77777777" w:rsidR="00A748CC" w:rsidRDefault="00A748CC">
      <w:pPr>
        <w:pStyle w:val="CommentText"/>
      </w:pPr>
      <w:r>
        <w:rPr>
          <w:rStyle w:val="CommentReference"/>
        </w:rPr>
        <w:annotationRef/>
      </w:r>
      <w:r>
        <w:t>This has already been stated in the methods, do not need here.  Just results</w:t>
      </w:r>
    </w:p>
  </w:comment>
  <w:comment w:id="3337" w:author="Bill Floyd" w:date="2020-07-29T11:57:00Z" w:initials="BF">
    <w:p w14:paraId="2831B80A" w14:textId="77777777" w:rsidR="00A748CC" w:rsidRDefault="00A748CC">
      <w:pPr>
        <w:pStyle w:val="CommentText"/>
      </w:pPr>
      <w:r>
        <w:rPr>
          <w:rStyle w:val="CommentReference"/>
        </w:rPr>
        <w:annotationRef/>
      </w:r>
      <w:r>
        <w:t>Consider putting this in methods if it is something that you set and why you used that threshold.</w:t>
      </w:r>
    </w:p>
  </w:comment>
  <w:comment w:id="3344" w:author="Bill Floyd" w:date="2020-07-29T11:58:00Z" w:initials="BF">
    <w:p w14:paraId="166E141A" w14:textId="77777777" w:rsidR="00A748CC" w:rsidRDefault="00A748CC">
      <w:pPr>
        <w:pStyle w:val="CommentText"/>
      </w:pPr>
      <w:r>
        <w:rPr>
          <w:rStyle w:val="CommentReference"/>
        </w:rPr>
        <w:annotationRef/>
      </w:r>
      <w:r>
        <w:t>All figures and tables need to stand alone – no acronyms unless defined in the figure.  What is the first flush? Need to define this somewhere preferably with some sort of reference.</w:t>
      </w:r>
    </w:p>
  </w:comment>
  <w:comment w:id="3356" w:author="Hannah McSorley" w:date="2020-07-28T09:38:00Z" w:initials="HM">
    <w:p w14:paraId="638898D6" w14:textId="77777777" w:rsidR="00A748CC" w:rsidRDefault="00A748CC">
      <w:pPr>
        <w:pStyle w:val="CommentText"/>
      </w:pPr>
      <w:r>
        <w:rPr>
          <w:rStyle w:val="CommentReference"/>
        </w:rPr>
        <w:annotationRef/>
      </w:r>
      <w:r>
        <w:t>reworded</w:t>
      </w:r>
    </w:p>
  </w:comment>
  <w:comment w:id="3371" w:author="Hannah McSorley" w:date="2020-07-28T09:38:00Z" w:initials="HM">
    <w:p w14:paraId="0CDEF085" w14:textId="77777777" w:rsidR="00A748CC" w:rsidRDefault="00A748CC">
      <w:pPr>
        <w:pStyle w:val="CommentText"/>
      </w:pPr>
      <w:r>
        <w:rPr>
          <w:rStyle w:val="CommentReference"/>
        </w:rPr>
        <w:annotationRef/>
      </w:r>
      <w:r>
        <w:t>new sub-section for clarity</w:t>
      </w:r>
    </w:p>
  </w:comment>
  <w:comment w:id="3385" w:author="Bill Floyd" w:date="2020-08-05T13:47:00Z" w:initials="BF">
    <w:p w14:paraId="413B23BD" w14:textId="43E2986D" w:rsidR="00A748CC" w:rsidRDefault="00A748CC">
      <w:pPr>
        <w:pStyle w:val="CommentText"/>
      </w:pPr>
      <w:r>
        <w:rPr>
          <w:rStyle w:val="CommentReference"/>
        </w:rPr>
        <w:annotationRef/>
      </w:r>
      <w:r>
        <w:t>Did you compare the same sample periods?  There is quite a discrepancy between sample sizes</w:t>
      </w:r>
    </w:p>
  </w:comment>
  <w:comment w:id="3389" w:author="Bill Floyd" w:date="2020-07-29T12:09:00Z" w:initials="BF">
    <w:p w14:paraId="243E3375" w14:textId="77777777" w:rsidR="00A748CC" w:rsidRDefault="00A748CC">
      <w:pPr>
        <w:pStyle w:val="CommentText"/>
      </w:pPr>
      <w:r>
        <w:rPr>
          <w:rStyle w:val="CommentReference"/>
        </w:rPr>
        <w:annotationRef/>
      </w:r>
      <w:r>
        <w:t>you need to highlight other interesting data from here. What are the highest sites?  What are the lowest sites?  How does the Sooke compare to Leach – of comparable sizes/ etc.  Don’t make the reader scan through a giant table and expect them to pull out important details</w:t>
      </w:r>
    </w:p>
  </w:comment>
  <w:comment w:id="3395" w:author="Bill Floyd" w:date="2020-07-29T12:05:00Z" w:initials="BF">
    <w:p w14:paraId="3F770A41" w14:textId="77777777" w:rsidR="00A748CC" w:rsidRDefault="00A748CC">
      <w:pPr>
        <w:pStyle w:val="CommentText"/>
      </w:pPr>
      <w:r>
        <w:rPr>
          <w:rStyle w:val="CommentReference"/>
        </w:rPr>
        <w:annotationRef/>
      </w:r>
      <w:r>
        <w:t>you need to include units and define column titles if unclear</w:t>
      </w:r>
    </w:p>
  </w:comment>
  <w:comment w:id="3629" w:author="Bill Floyd" w:date="2020-07-29T12:07:00Z" w:initials="BF">
    <w:p w14:paraId="2D76E8E4" w14:textId="77777777" w:rsidR="00A748CC" w:rsidRDefault="00A748CC">
      <w:pPr>
        <w:pStyle w:val="CommentText"/>
      </w:pPr>
      <w:r>
        <w:rPr>
          <w:rStyle w:val="CommentReference"/>
        </w:rPr>
        <w:annotationRef/>
      </w:r>
      <w:r>
        <w:t xml:space="preserve">Described how these are organized (from head water to mouth) and use date range rather than 16 </w:t>
      </w:r>
      <w:proofErr w:type="gramStart"/>
      <w:r>
        <w:t>month</w:t>
      </w:r>
      <w:proofErr w:type="gramEnd"/>
    </w:p>
  </w:comment>
  <w:comment w:id="3633" w:author="Hannah McSorley" w:date="2020-07-28T09:38:00Z" w:initials="HM">
    <w:p w14:paraId="45D14600" w14:textId="77777777" w:rsidR="00A748CC" w:rsidRDefault="00A748CC">
      <w:pPr>
        <w:pStyle w:val="CommentText"/>
      </w:pPr>
      <w:r>
        <w:rPr>
          <w:rStyle w:val="CommentReference"/>
        </w:rPr>
        <w:annotationRef/>
      </w:r>
      <w:r>
        <w:t>new summary of NOM results</w:t>
      </w:r>
    </w:p>
  </w:comment>
  <w:comment w:id="3638" w:author="Bill Floyd" w:date="2020-08-05T13:49:00Z" w:initials="BF">
    <w:p w14:paraId="131BC850" w14:textId="4DB6A90F" w:rsidR="00A748CC" w:rsidRDefault="00A748CC">
      <w:pPr>
        <w:pStyle w:val="CommentText"/>
      </w:pPr>
      <w:r>
        <w:rPr>
          <w:rStyle w:val="CommentReference"/>
        </w:rPr>
        <w:annotationRef/>
      </w:r>
      <w:r>
        <w:t>be consistent is abbreviation is creek – I prefer ck.</w:t>
      </w:r>
    </w:p>
  </w:comment>
  <w:comment w:id="3640" w:author="Bill Floyd" w:date="2020-08-05T13:50:00Z" w:initials="BF">
    <w:p w14:paraId="7380961D" w14:textId="552811AF" w:rsidR="00A748CC" w:rsidRDefault="00A748CC">
      <w:pPr>
        <w:pStyle w:val="CommentText"/>
      </w:pPr>
      <w:r>
        <w:rPr>
          <w:rStyle w:val="CommentReference"/>
        </w:rPr>
        <w:annotationRef/>
      </w:r>
      <w:r>
        <w:t>Why is this surprising?  I would remove that and just state the fact.</w:t>
      </w:r>
    </w:p>
  </w:comment>
  <w:comment w:id="3647" w:author="Bill Floyd" w:date="2020-08-05T13:51:00Z" w:initials="BF">
    <w:p w14:paraId="16321FC0" w14:textId="08BBB646" w:rsidR="00A748CC" w:rsidRDefault="00A748CC">
      <w:pPr>
        <w:pStyle w:val="CommentText"/>
      </w:pPr>
      <w:r>
        <w:rPr>
          <w:rStyle w:val="CommentReference"/>
        </w:rPr>
        <w:annotationRef/>
      </w:r>
      <w:r>
        <w:t>Do these basins have any characteristics that are different than others?  Can make link here to those, and then describe why in the discussion?</w:t>
      </w:r>
    </w:p>
  </w:comment>
  <w:comment w:id="3654" w:author="Bill Floyd" w:date="2020-08-05T13:53:00Z" w:initials="BF">
    <w:p w14:paraId="32625080" w14:textId="6BE9CE86" w:rsidR="00A748CC" w:rsidRDefault="00A748CC">
      <w:pPr>
        <w:pStyle w:val="CommentText"/>
      </w:pPr>
      <w:r>
        <w:rPr>
          <w:rStyle w:val="CommentReference"/>
        </w:rPr>
        <w:annotationRef/>
      </w:r>
      <w:r>
        <w:t xml:space="preserve">The sites with </w:t>
      </w:r>
      <w:proofErr w:type="gramStart"/>
      <w:r>
        <w:t>really low</w:t>
      </w:r>
      <w:proofErr w:type="gramEnd"/>
      <w:r>
        <w:t xml:space="preserve"> sample numbers are hard to compare to larger sample sizes especially if they don’t cover the same range of conditions. </w:t>
      </w:r>
    </w:p>
  </w:comment>
  <w:comment w:id="4361" w:author="Hannah McSorley" w:date="2020-07-28T09:39:00Z" w:initials="HM">
    <w:p w14:paraId="6D02CB0E" w14:textId="77777777" w:rsidR="00A748CC" w:rsidRDefault="00A748CC">
      <w:pPr>
        <w:pStyle w:val="CommentText"/>
      </w:pPr>
      <w:r>
        <w:rPr>
          <w:rStyle w:val="CommentReference"/>
        </w:rPr>
        <w:annotationRef/>
      </w:r>
      <w:r>
        <w:t xml:space="preserve">new subsection </w:t>
      </w:r>
    </w:p>
  </w:comment>
  <w:comment w:id="4368" w:author="Bill Floyd" w:date="2020-08-05T13:56:00Z" w:initials="BF">
    <w:p w14:paraId="69EE9FAC" w14:textId="2FA755E8" w:rsidR="00A748CC" w:rsidRDefault="00A748CC">
      <w:pPr>
        <w:pStyle w:val="CommentText"/>
      </w:pPr>
      <w:r>
        <w:rPr>
          <w:rStyle w:val="CommentReference"/>
        </w:rPr>
        <w:annotationRef/>
      </w:r>
      <w:r>
        <w:t xml:space="preserve">again, figure descriptions need to be stand alone, acronyms defined </w:t>
      </w:r>
      <w:proofErr w:type="spellStart"/>
      <w:r>
        <w:t>etc</w:t>
      </w:r>
      <w:proofErr w:type="spellEnd"/>
    </w:p>
  </w:comment>
  <w:comment w:id="4411" w:author="Bill Floyd" w:date="2020-08-05T13:59:00Z" w:initials="BF">
    <w:p w14:paraId="6BDDB1F8" w14:textId="4A245A55" w:rsidR="00A748CC" w:rsidRDefault="00A748CC">
      <w:pPr>
        <w:pStyle w:val="CommentText"/>
      </w:pPr>
      <w:r>
        <w:rPr>
          <w:rStyle w:val="CommentReference"/>
        </w:rPr>
        <w:annotationRef/>
      </w:r>
      <w:r>
        <w:t xml:space="preserve">some methods in here – move those out of here and then focus on results.  And also describe why you are doing this </w:t>
      </w:r>
      <w:proofErr w:type="spellStart"/>
      <w:r>
        <w:t>ie</w:t>
      </w:r>
      <w:proofErr w:type="spellEnd"/>
      <w:r>
        <w:t xml:space="preserve"> we wanted to determine if standard synoptic samples were sufficient to capture range of DOC or if high intensity sample at a downstream location was sufficient to capture variation upstream– this could be a secondary objective for Question 1. </w:t>
      </w:r>
    </w:p>
  </w:comment>
  <w:comment w:id="4436" w:author="Hannah McSorley" w:date="2020-07-28T09:40:00Z" w:initials="HM">
    <w:p w14:paraId="4EB777F8" w14:textId="77777777" w:rsidR="00A748CC" w:rsidRDefault="00A748CC">
      <w:pPr>
        <w:pStyle w:val="CommentText"/>
      </w:pPr>
      <w:r>
        <w:rPr>
          <w:rStyle w:val="CommentReference"/>
        </w:rPr>
        <w:annotationRef/>
      </w:r>
      <w:r>
        <w:t>re-worded and expanded explanation</w:t>
      </w:r>
    </w:p>
  </w:comment>
  <w:comment w:id="4442" w:author="Hannah McSorley" w:date="2020-07-28T09:41:00Z" w:initials="HM">
    <w:p w14:paraId="4AB25EFF" w14:textId="77777777" w:rsidR="00A748CC" w:rsidRDefault="00A748CC">
      <w:pPr>
        <w:pStyle w:val="CommentText"/>
      </w:pPr>
      <w:r>
        <w:rPr>
          <w:rStyle w:val="CommentReference"/>
        </w:rPr>
        <w:annotationRef/>
      </w:r>
      <w:r>
        <w:t>figure caption didn’t show up in last draft</w:t>
      </w:r>
    </w:p>
  </w:comment>
  <w:comment w:id="4447" w:author="Hannah McSorley" w:date="2020-07-28T09:41:00Z" w:initials="HM">
    <w:p w14:paraId="37F343F7" w14:textId="77777777" w:rsidR="00A748CC" w:rsidRDefault="00A748CC">
      <w:pPr>
        <w:pStyle w:val="CommentText"/>
      </w:pPr>
      <w:r>
        <w:rPr>
          <w:rStyle w:val="CommentReference"/>
        </w:rPr>
        <w:annotationRef/>
      </w:r>
      <w:r>
        <w:t>expanded explanation and interpretation</w:t>
      </w:r>
    </w:p>
  </w:comment>
  <w:comment w:id="4469" w:author="Bill Floyd" w:date="2020-08-05T14:04:00Z" w:initials="BF">
    <w:p w14:paraId="624BCDF3" w14:textId="44A1E6D6" w:rsidR="00A748CC" w:rsidRDefault="00A748CC">
      <w:pPr>
        <w:pStyle w:val="CommentText"/>
      </w:pPr>
      <w:r>
        <w:rPr>
          <w:rStyle w:val="CommentReference"/>
        </w:rPr>
        <w:annotationRef/>
      </w:r>
      <w:r>
        <w:t>this seems to make sense as combining sources will generally decrease variance</w:t>
      </w:r>
    </w:p>
  </w:comment>
  <w:comment w:id="4482" w:author="Bill Floyd" w:date="2020-08-05T14:05:00Z" w:initials="BF">
    <w:p w14:paraId="12217C22" w14:textId="1CF71C23" w:rsidR="00A748CC" w:rsidRDefault="00A748CC">
      <w:pPr>
        <w:pStyle w:val="CommentText"/>
      </w:pPr>
      <w:r>
        <w:rPr>
          <w:rStyle w:val="CommentReference"/>
        </w:rPr>
        <w:annotationRef/>
      </w:r>
      <w:r>
        <w:t>not sure what you mean here – higher? Lower?</w:t>
      </w:r>
    </w:p>
  </w:comment>
  <w:comment w:id="4533" w:author="Bill Floyd" w:date="2020-07-29T12:14:00Z" w:initials="BF">
    <w:p w14:paraId="6A97BBC4" w14:textId="77777777" w:rsidR="00A748CC" w:rsidRDefault="00A748CC">
      <w:pPr>
        <w:pStyle w:val="CommentText"/>
      </w:pPr>
      <w:r>
        <w:rPr>
          <w:rStyle w:val="CommentReference"/>
        </w:rPr>
        <w:annotationRef/>
      </w:r>
      <w:r>
        <w:t>a lot going on in this section – pull out what is most important in a final paragraph.</w:t>
      </w:r>
    </w:p>
  </w:comment>
  <w:comment w:id="4548" w:author="Bill Floyd" w:date="2020-08-05T14:09:00Z" w:initials="BF">
    <w:p w14:paraId="30D65A31" w14:textId="755AEDFE" w:rsidR="00A748CC" w:rsidRDefault="00A748CC">
      <w:pPr>
        <w:pStyle w:val="CommentText"/>
      </w:pPr>
      <w:r>
        <w:rPr>
          <w:rStyle w:val="CommentReference"/>
        </w:rPr>
        <w:annotationRef/>
      </w:r>
      <w:r>
        <w:t>General comment – does it really matter if the downstream sites don’t capture the variation of the upstream locations?  What is most important from a treatment perspective is that it captures the variation of DOC from where the water intake is.  From a science perspective, what is interesting as to what happens to the water as it moves downstream to either increase or decrease the DOC variance and mean</w:t>
      </w:r>
    </w:p>
  </w:comment>
  <w:comment w:id="4554" w:author="Bill Floyd" w:date="2020-07-29T12:15:00Z" w:initials="BF">
    <w:p w14:paraId="7AE97AA3" w14:textId="77777777" w:rsidR="00A748CC" w:rsidRDefault="00A748CC">
      <w:pPr>
        <w:pStyle w:val="CommentText"/>
      </w:pPr>
      <w:r>
        <w:rPr>
          <w:rStyle w:val="CommentReference"/>
        </w:rPr>
        <w:annotationRef/>
      </w:r>
      <w:r>
        <w:t>Patterns rather than trends – your dataset does not really have enough length in time to describe trends.</w:t>
      </w:r>
    </w:p>
  </w:comment>
  <w:comment w:id="4576" w:author="Bill Floyd" w:date="2020-07-29T12:17:00Z" w:initials="BF">
    <w:p w14:paraId="43A0E2D8" w14:textId="77777777" w:rsidR="00A748CC" w:rsidRDefault="00A748CC">
      <w:pPr>
        <w:pStyle w:val="CommentText"/>
      </w:pPr>
      <w:r>
        <w:rPr>
          <w:rStyle w:val="CommentReference"/>
        </w:rPr>
        <w:annotationRef/>
      </w:r>
      <w:r>
        <w:t xml:space="preserve">I think it is tough to conclude that the dip in March and April is a true dip – it may be because you have so little data from that period rather than a </w:t>
      </w:r>
      <w:proofErr w:type="spellStart"/>
      <w:r>
        <w:t>descrease</w:t>
      </w:r>
      <w:proofErr w:type="spellEnd"/>
      <w:r>
        <w:t>.</w:t>
      </w:r>
    </w:p>
  </w:comment>
  <w:comment w:id="4577" w:author="Hannah McSorley" w:date="2020-08-02T21:13:00Z" w:initials="HM">
    <w:p w14:paraId="0E2B535C" w14:textId="77777777" w:rsidR="00A748CC" w:rsidRDefault="00A748CC">
      <w:pPr>
        <w:pStyle w:val="CommentText"/>
      </w:pPr>
      <w:r>
        <w:rPr>
          <w:rStyle w:val="CommentReference"/>
        </w:rPr>
        <w:annotationRef/>
      </w:r>
      <w:r>
        <w:t xml:space="preserve">although there were fewer data points in this snowy period, the concentrations were decreasing up to that gap, and were low following it. The trend line is based on the available data and I think the overall pattern visually agrees with the loess trend result.  </w:t>
      </w:r>
    </w:p>
  </w:comment>
  <w:comment w:id="4578" w:author="Bill Floyd" w:date="2020-08-06T14:03:00Z" w:initials="BF">
    <w:p w14:paraId="767BB6F4" w14:textId="34C5FC88" w:rsidR="00A748CC" w:rsidRDefault="00A748CC">
      <w:pPr>
        <w:pStyle w:val="CommentText"/>
      </w:pPr>
      <w:r>
        <w:rPr>
          <w:rStyle w:val="CommentReference"/>
        </w:rPr>
        <w:annotationRef/>
      </w:r>
    </w:p>
  </w:comment>
  <w:comment w:id="4579" w:author="Bill Floyd" w:date="2020-08-05T14:13:00Z" w:initials="BF">
    <w:p w14:paraId="6A8948E2" w14:textId="6D3B08EF" w:rsidR="00A748CC" w:rsidRDefault="00A748CC">
      <w:pPr>
        <w:pStyle w:val="CommentText"/>
      </w:pPr>
      <w:r>
        <w:rPr>
          <w:rStyle w:val="CommentReference"/>
        </w:rPr>
        <w:annotationRef/>
      </w:r>
      <w:r>
        <w:t>You should at least note this data gap and provide an explanation like you did to my comment, you only have 5 samples over what looks like a 3 month period so you can’t really say with much confidence what happened  - at best you can compare the 5 sites – you need to note this.</w:t>
      </w:r>
    </w:p>
  </w:comment>
  <w:comment w:id="4593" w:author="Bill Floyd" w:date="2020-07-29T12:19:00Z" w:initials="BF">
    <w:p w14:paraId="51D86437" w14:textId="77777777" w:rsidR="00A748CC" w:rsidRDefault="00A748CC">
      <w:pPr>
        <w:pStyle w:val="CommentText"/>
      </w:pPr>
      <w:r>
        <w:rPr>
          <w:rStyle w:val="CommentReference"/>
        </w:rPr>
        <w:annotationRef/>
      </w:r>
      <w:r>
        <w:t>Is this from a stat test or just looking at the values?</w:t>
      </w:r>
    </w:p>
  </w:comment>
  <w:comment w:id="4594" w:author="Hannah McSorley" w:date="2020-08-02T21:15:00Z" w:initials="HM">
    <w:p w14:paraId="75897003" w14:textId="77777777" w:rsidR="00A748CC" w:rsidRDefault="00A748CC">
      <w:pPr>
        <w:pStyle w:val="CommentText"/>
      </w:pPr>
      <w:r>
        <w:rPr>
          <w:rStyle w:val="CommentReference"/>
        </w:rPr>
        <w:annotationRef/>
      </w:r>
      <w:r>
        <w:t xml:space="preserve">the values in the table. I can do a </w:t>
      </w:r>
      <w:proofErr w:type="gramStart"/>
      <w:r>
        <w:t>stats</w:t>
      </w:r>
      <w:proofErr w:type="gramEnd"/>
      <w:r>
        <w:t xml:space="preserve"> test also but I don’t think it’s necessary because the means and standard deviations are nearly identical…. </w:t>
      </w:r>
    </w:p>
  </w:comment>
  <w:comment w:id="4719" w:author="Hannah McSorley" w:date="2020-07-28T09:42:00Z" w:initials="HM">
    <w:p w14:paraId="6097960D" w14:textId="77777777" w:rsidR="00A748CC" w:rsidRDefault="00A748CC">
      <w:pPr>
        <w:pStyle w:val="CommentText"/>
      </w:pPr>
      <w:r>
        <w:rPr>
          <w:rStyle w:val="CommentReference"/>
        </w:rPr>
        <w:annotationRef/>
      </w:r>
      <w:r>
        <w:t>new statement</w:t>
      </w:r>
    </w:p>
  </w:comment>
  <w:comment w:id="4729" w:author="Bill Floyd" w:date="2020-08-05T14:16:00Z" w:initials="BF">
    <w:p w14:paraId="7E8B28C7" w14:textId="066DE8C8" w:rsidR="00A748CC" w:rsidRDefault="00A748CC">
      <w:pPr>
        <w:pStyle w:val="CommentText"/>
      </w:pPr>
      <w:r>
        <w:rPr>
          <w:rStyle w:val="CommentReference"/>
        </w:rPr>
        <w:annotationRef/>
      </w:r>
      <w:r>
        <w:t>this could be because the racks never really sampled flows lower than the initial bottle height, missing all those data, while the grab samples could have captured at least some of the same stages as the racks, and the falling limb as well. You could look at stage data to see if this is the case.</w:t>
      </w:r>
    </w:p>
  </w:comment>
  <w:comment w:id="5128" w:author="Bill Floyd" w:date="2020-07-29T12:21:00Z" w:initials="BF">
    <w:p w14:paraId="1E4430EF" w14:textId="3C691BB1" w:rsidR="00A748CC" w:rsidRDefault="00A748CC">
      <w:pPr>
        <w:pStyle w:val="CommentText"/>
      </w:pPr>
      <w:r>
        <w:rPr>
          <w:rStyle w:val="CommentReference"/>
        </w:rPr>
        <w:annotationRef/>
      </w:r>
      <w:r>
        <w:t>what else do you see in these figures?  It looks to be Cragg and Chris are very similar, and Weeks, Leach head and West Leach are very different from each other, and the Chris, Cragg, West leach and the tunnel</w:t>
      </w:r>
    </w:p>
  </w:comment>
  <w:comment w:id="5139" w:author="Hannah McSorley" w:date="2020-07-28T09:42:00Z" w:initials="HM">
    <w:p w14:paraId="1208831E" w14:textId="77777777" w:rsidR="00A748CC" w:rsidRDefault="00A748CC">
      <w:pPr>
        <w:pStyle w:val="CommentText"/>
      </w:pPr>
      <w:r>
        <w:rPr>
          <w:rStyle w:val="CommentReference"/>
        </w:rPr>
        <w:annotationRef/>
      </w:r>
      <w:r>
        <w:t>new statement</w:t>
      </w:r>
    </w:p>
  </w:comment>
  <w:comment w:id="5138" w:author="Bill Floyd" w:date="2020-07-29T12:24:00Z" w:initials="BF">
    <w:p w14:paraId="6B9AD67C" w14:textId="77777777" w:rsidR="00A748CC" w:rsidRDefault="00A748CC">
      <w:pPr>
        <w:pStyle w:val="CommentText"/>
      </w:pPr>
      <w:r>
        <w:rPr>
          <w:rStyle w:val="CommentReference"/>
        </w:rPr>
        <w:annotationRef/>
      </w:r>
      <w:r>
        <w:t>discussion point</w:t>
      </w:r>
    </w:p>
  </w:comment>
  <w:comment w:id="5143" w:author="Bill Floyd" w:date="2020-07-29T12:26:00Z" w:initials="BF">
    <w:p w14:paraId="19CAEC31" w14:textId="77777777" w:rsidR="00A748CC" w:rsidRDefault="00A748CC">
      <w:pPr>
        <w:pStyle w:val="CommentText"/>
      </w:pPr>
      <w:r>
        <w:rPr>
          <w:rStyle w:val="CommentReference"/>
        </w:rPr>
        <w:annotationRef/>
      </w:r>
      <w:r>
        <w:t>for methods, if there do not repeat here</w:t>
      </w:r>
    </w:p>
  </w:comment>
  <w:comment w:id="5152" w:author="Bill Floyd" w:date="2020-08-05T14:23:00Z" w:initials="BF">
    <w:p w14:paraId="5365F047" w14:textId="3C6F31C8" w:rsidR="00A748CC" w:rsidRDefault="00A748CC">
      <w:pPr>
        <w:pStyle w:val="CommentText"/>
      </w:pPr>
      <w:r>
        <w:rPr>
          <w:rStyle w:val="CommentReference"/>
        </w:rPr>
        <w:annotationRef/>
      </w:r>
      <w:r>
        <w:t xml:space="preserve">correlation is a stat and would require an </w:t>
      </w:r>
      <w:proofErr w:type="spellStart"/>
      <w:r>
        <w:t>R2</w:t>
      </w:r>
      <w:proofErr w:type="spellEnd"/>
      <w:r>
        <w:t xml:space="preserve"> to use it as a description</w:t>
      </w:r>
    </w:p>
  </w:comment>
  <w:comment w:id="5154" w:author="Bill Floyd" w:date="2020-08-05T14:24:00Z" w:initials="BF">
    <w:p w14:paraId="0A7FC33A" w14:textId="2C31851A" w:rsidR="00A748CC" w:rsidRDefault="00A748CC">
      <w:pPr>
        <w:pStyle w:val="CommentText"/>
      </w:pPr>
      <w:r>
        <w:rPr>
          <w:rStyle w:val="CommentReference"/>
        </w:rPr>
        <w:annotationRef/>
      </w:r>
      <w:r>
        <w:t>not a suitable description</w:t>
      </w:r>
    </w:p>
  </w:comment>
  <w:comment w:id="5156" w:author="Bill Floyd" w:date="2020-07-29T12:26:00Z" w:initials="BF">
    <w:p w14:paraId="3A3EE505" w14:textId="77777777" w:rsidR="00A748CC" w:rsidRDefault="00A748CC">
      <w:pPr>
        <w:pStyle w:val="CommentText"/>
      </w:pPr>
      <w:r>
        <w:rPr>
          <w:rStyle w:val="CommentReference"/>
        </w:rPr>
        <w:annotationRef/>
      </w:r>
      <w:r>
        <w:t>again, pull out relative data in a sentence, then reference figure.</w:t>
      </w:r>
    </w:p>
  </w:comment>
  <w:comment w:id="5188" w:author="Bill Floyd" w:date="2020-07-29T12:27:00Z" w:initials="BF">
    <w:p w14:paraId="59BA14AE" w14:textId="77777777" w:rsidR="00A748CC" w:rsidRDefault="00A748CC">
      <w:pPr>
        <w:pStyle w:val="CommentText"/>
      </w:pPr>
      <w:r>
        <w:rPr>
          <w:rStyle w:val="CommentReference"/>
        </w:rPr>
        <w:annotationRef/>
      </w:r>
      <w:r>
        <w:t xml:space="preserve">This is a method.  </w:t>
      </w:r>
    </w:p>
  </w:comment>
  <w:comment w:id="5210" w:author="Bill Floyd" w:date="2020-07-29T12:37:00Z" w:initials="BF">
    <w:p w14:paraId="159DC27F" w14:textId="77777777" w:rsidR="00A748CC" w:rsidRDefault="00A748CC">
      <w:pPr>
        <w:pStyle w:val="CommentText"/>
      </w:pPr>
      <w:r>
        <w:rPr>
          <w:rStyle w:val="CommentReference"/>
        </w:rPr>
        <w:annotationRef/>
      </w:r>
      <w:r>
        <w:t xml:space="preserve">This section is </w:t>
      </w:r>
      <w:proofErr w:type="gramStart"/>
      <w:r>
        <w:t>pretty thin</w:t>
      </w:r>
      <w:proofErr w:type="gramEnd"/>
      <w:r>
        <w:t xml:space="preserve">…. You need to look at the dataset and results and pull out what is interesting, what </w:t>
      </w:r>
      <w:proofErr w:type="gramStart"/>
      <w:r>
        <w:t>is  in</w:t>
      </w:r>
      <w:proofErr w:type="gramEnd"/>
      <w:r>
        <w:t xml:space="preserve"> the norm and what his means – how does this compare to the literature? Other areas across BC, the country </w:t>
      </w:r>
      <w:proofErr w:type="spellStart"/>
      <w:r>
        <w:t>etc</w:t>
      </w:r>
      <w:proofErr w:type="spellEnd"/>
      <w:r>
        <w:t xml:space="preserve">, what appears to drive variation, possible differences etc.  What do you think is happening to DOC as it moves from US to </w:t>
      </w:r>
      <w:proofErr w:type="gramStart"/>
      <w:r>
        <w:t>DS.</w:t>
      </w:r>
      <w:proofErr w:type="gramEnd"/>
      <w:r>
        <w:t xml:space="preserve">  How could this be further investigated and then set the story up for the next chapter.</w:t>
      </w:r>
    </w:p>
  </w:comment>
  <w:comment w:id="5215" w:author="Hannah McSorley" w:date="2020-07-28T09:43:00Z" w:initials="HM">
    <w:p w14:paraId="603B31DD" w14:textId="77777777" w:rsidR="00A748CC" w:rsidRDefault="00A748CC">
      <w:pPr>
        <w:pStyle w:val="CommentText"/>
      </w:pPr>
      <w:r>
        <w:rPr>
          <w:rStyle w:val="CommentReference"/>
        </w:rPr>
        <w:annotationRef/>
      </w:r>
      <w:r>
        <w:t>added section content</w:t>
      </w:r>
    </w:p>
  </w:comment>
  <w:comment w:id="5216" w:author="Bill Floyd" w:date="2020-07-29T12:29:00Z" w:initials="BF">
    <w:p w14:paraId="59F4E02C" w14:textId="77777777" w:rsidR="00A748CC" w:rsidRDefault="00A748CC">
      <w:pPr>
        <w:pStyle w:val="CommentText"/>
      </w:pPr>
      <w:r>
        <w:rPr>
          <w:rStyle w:val="CommentReference"/>
        </w:rPr>
        <w:annotationRef/>
      </w:r>
      <w:r>
        <w:t>not here, maybe a version of this in the summary, but not in the discussion.</w:t>
      </w:r>
    </w:p>
  </w:comment>
  <w:comment w:id="5238" w:author="Bill Floyd" w:date="2020-08-05T14:27:00Z" w:initials="BF">
    <w:p w14:paraId="7ABCFEB0" w14:textId="08F78980" w:rsidR="00A748CC" w:rsidRDefault="00A748CC">
      <w:pPr>
        <w:pStyle w:val="CommentText"/>
      </w:pPr>
      <w:r>
        <w:rPr>
          <w:rStyle w:val="CommentReference"/>
        </w:rPr>
        <w:annotationRef/>
      </w:r>
      <w:r>
        <w:t xml:space="preserve">Did you do any comparisons of </w:t>
      </w:r>
      <w:proofErr w:type="gramStart"/>
      <w:r>
        <w:t>DOC  if</w:t>
      </w:r>
      <w:proofErr w:type="gramEnd"/>
      <w:r>
        <w:t xml:space="preserve"> you included the flagged data? Would it have changed conclusions?</w:t>
      </w:r>
    </w:p>
  </w:comment>
  <w:comment w:id="5246" w:author="Bill Floyd" w:date="2020-08-05T14:29:00Z" w:initials="BF">
    <w:p w14:paraId="1E2953EE" w14:textId="1FAC9541" w:rsidR="00A748CC" w:rsidRDefault="00A748CC">
      <w:pPr>
        <w:pStyle w:val="CommentText"/>
      </w:pPr>
      <w:r>
        <w:rPr>
          <w:rStyle w:val="CommentReference"/>
        </w:rPr>
        <w:annotationRef/>
      </w:r>
      <w:r>
        <w:t>Expand on this, describe some possible biogeochemical interactions that may have caused this.</w:t>
      </w:r>
    </w:p>
  </w:comment>
  <w:comment w:id="5255" w:author="Bill Floyd" w:date="2020-08-05T14:31:00Z" w:initials="BF">
    <w:p w14:paraId="3AE6A233" w14:textId="289E492F" w:rsidR="00A748CC" w:rsidRDefault="00A748CC">
      <w:pPr>
        <w:pStyle w:val="CommentText"/>
      </w:pPr>
      <w:r>
        <w:rPr>
          <w:rStyle w:val="CommentReference"/>
        </w:rPr>
        <w:annotationRef/>
      </w:r>
      <w:r>
        <w:t>Could expand on this too, Mark may have some ideas on why this is the case</w:t>
      </w:r>
    </w:p>
  </w:comment>
  <w:comment w:id="5269" w:author="Bill Floyd" w:date="2020-08-05T14:33:00Z" w:initials="BF">
    <w:p w14:paraId="5B6A5DB3" w14:textId="6E2E5AD3" w:rsidR="00A748CC" w:rsidRDefault="00A748CC">
      <w:pPr>
        <w:pStyle w:val="CommentText"/>
      </w:pPr>
      <w:r>
        <w:rPr>
          <w:rStyle w:val="CommentReference"/>
        </w:rPr>
        <w:annotationRef/>
      </w:r>
      <w:r>
        <w:t>You can add more here, I did a few google searches and came up with lots of example papers – look at western NA, Canada, etc.</w:t>
      </w:r>
    </w:p>
  </w:comment>
  <w:comment w:id="5277" w:author="Bill Floyd" w:date="2020-08-05T14:43:00Z" w:initials="BF">
    <w:p w14:paraId="035F343C" w14:textId="790F9632" w:rsidR="00A748CC" w:rsidRDefault="00A748CC">
      <w:pPr>
        <w:pStyle w:val="CommentText"/>
      </w:pPr>
      <w:r>
        <w:rPr>
          <w:rStyle w:val="CommentReference"/>
        </w:rPr>
        <w:annotationRef/>
      </w:r>
      <w:r>
        <w:t>Do these have any bearing on treatability or DBP’s?  You mention this in the intro, but do not really come back to it</w:t>
      </w:r>
    </w:p>
  </w:comment>
  <w:comment w:id="5279" w:author="Bill Floyd" w:date="2020-07-29T12:30:00Z" w:initials="BF">
    <w:p w14:paraId="0472D1F8" w14:textId="77777777" w:rsidR="00A748CC" w:rsidRDefault="00A748CC">
      <w:pPr>
        <w:pStyle w:val="CommentText"/>
      </w:pPr>
      <w:r>
        <w:rPr>
          <w:rStyle w:val="CommentReference"/>
        </w:rPr>
        <w:annotationRef/>
      </w:r>
      <w:r>
        <w:t>Results section</w:t>
      </w:r>
    </w:p>
  </w:comment>
  <w:comment w:id="5284" w:author="Bill Floyd" w:date="2020-07-29T12:32:00Z" w:initials="BF">
    <w:p w14:paraId="43EDD103" w14:textId="77777777" w:rsidR="00A748CC" w:rsidRDefault="00A748CC">
      <w:pPr>
        <w:pStyle w:val="CommentText"/>
      </w:pPr>
      <w:r>
        <w:rPr>
          <w:rStyle w:val="CommentReference"/>
        </w:rPr>
        <w:annotationRef/>
      </w:r>
      <w:r>
        <w:t>This is a repeat, delete.</w:t>
      </w:r>
    </w:p>
  </w:comment>
  <w:comment w:id="5297" w:author="Bill Floyd" w:date="2020-07-29T12:32:00Z" w:initials="BF">
    <w:p w14:paraId="42ABF61B" w14:textId="77777777" w:rsidR="00A748CC" w:rsidRDefault="00A748CC">
      <w:pPr>
        <w:pStyle w:val="CommentText"/>
      </w:pPr>
      <w:r>
        <w:rPr>
          <w:rStyle w:val="CommentReference"/>
        </w:rPr>
        <w:annotationRef/>
      </w:r>
      <w:r>
        <w:t>This is a result</w:t>
      </w:r>
    </w:p>
  </w:comment>
  <w:comment w:id="5301" w:author="Bill Floyd" w:date="2020-08-05T23:42:00Z" w:initials="BF">
    <w:p w14:paraId="7438CEB3" w14:textId="0067FEB8" w:rsidR="00A748CC" w:rsidRDefault="00A748CC">
      <w:pPr>
        <w:pStyle w:val="CommentText"/>
      </w:pPr>
      <w:r>
        <w:rPr>
          <w:rStyle w:val="CommentReference"/>
        </w:rPr>
        <w:annotationRef/>
      </w:r>
      <w:r>
        <w:t>Why do you think this is?</w:t>
      </w:r>
    </w:p>
  </w:comment>
  <w:comment w:id="5299" w:author="Bill Floyd" w:date="2020-07-29T12:33:00Z" w:initials="BF">
    <w:p w14:paraId="74DA301F" w14:textId="77777777" w:rsidR="00A748CC" w:rsidRDefault="00A748CC">
      <w:pPr>
        <w:pStyle w:val="CommentText"/>
      </w:pPr>
      <w:r>
        <w:rPr>
          <w:rStyle w:val="CommentReference"/>
        </w:rPr>
        <w:annotationRef/>
      </w:r>
      <w:r>
        <w:t>This is a discussion point, and a good one at that.</w:t>
      </w:r>
    </w:p>
  </w:comment>
  <w:comment w:id="5312" w:author="Bill Floyd" w:date="2020-07-29T12:34:00Z" w:initials="BF">
    <w:p w14:paraId="25A1713B" w14:textId="77777777" w:rsidR="00A748CC" w:rsidRDefault="00A748CC">
      <w:pPr>
        <w:pStyle w:val="CommentText"/>
      </w:pPr>
      <w:r>
        <w:rPr>
          <w:rStyle w:val="CommentReference"/>
        </w:rPr>
        <w:annotationRef/>
      </w:r>
      <w:r>
        <w:t xml:space="preserve">I’m not sure how this fits in here – also a very wordy conclusion – I think maybe more like, results suggest that there is a downstream dilution </w:t>
      </w:r>
      <w:proofErr w:type="spellStart"/>
      <w:r>
        <w:t>affect</w:t>
      </w:r>
      <w:proofErr w:type="spellEnd"/>
      <w:r>
        <w:t xml:space="preserve"> of DOC, which implies that disturbance in headwater systems that affect DOC </w:t>
      </w:r>
      <w:proofErr w:type="spellStart"/>
      <w:r>
        <w:t>concentations</w:t>
      </w:r>
      <w:proofErr w:type="spellEnd"/>
      <w:r>
        <w:t xml:space="preserve"> may have less of an impact on water quality at the leach tunnel ( or some version of this)</w:t>
      </w:r>
    </w:p>
  </w:comment>
  <w:comment w:id="5314" w:author="Hannah McSorley" w:date="2020-07-28T09:44:00Z" w:initials="HM">
    <w:p w14:paraId="3D81A446" w14:textId="77777777" w:rsidR="00A748CC" w:rsidRDefault="00A748CC">
      <w:pPr>
        <w:pStyle w:val="CommentText"/>
      </w:pPr>
      <w:r>
        <w:rPr>
          <w:rStyle w:val="CommentReference"/>
        </w:rPr>
        <w:annotationRef/>
      </w:r>
      <w:r>
        <w:t xml:space="preserve">note for myself to add reference </w:t>
      </w:r>
    </w:p>
  </w:comment>
  <w:comment w:id="5321" w:author="Bill Floyd" w:date="2020-07-29T12:42:00Z" w:initials="BF">
    <w:p w14:paraId="3187E1FB" w14:textId="77777777" w:rsidR="00A748CC" w:rsidRDefault="00A748CC">
      <w:pPr>
        <w:pStyle w:val="CommentText"/>
      </w:pPr>
      <w:r>
        <w:rPr>
          <w:rStyle w:val="CommentReference"/>
        </w:rPr>
        <w:annotationRef/>
      </w:r>
      <w:r>
        <w:t xml:space="preserve">this section is too thin as well.  Here, high light the most interesting results and primary discussion point and if you met the objectives and answered the research question, and then identify any problems with the methods, data </w:t>
      </w:r>
      <w:proofErr w:type="spellStart"/>
      <w:r>
        <w:t>etc</w:t>
      </w:r>
      <w:proofErr w:type="spellEnd"/>
      <w:r>
        <w:t xml:space="preserve"> that could be fixed with future research and any questions that still need to be answered.</w:t>
      </w:r>
    </w:p>
  </w:comment>
  <w:comment w:id="5325" w:author="Bill Floyd" w:date="2020-07-29T12:41:00Z" w:initials="BF">
    <w:p w14:paraId="6555077C" w14:textId="77777777" w:rsidR="00A748CC" w:rsidRDefault="00A748CC">
      <w:pPr>
        <w:pStyle w:val="CommentText"/>
      </w:pPr>
      <w:r>
        <w:rPr>
          <w:rStyle w:val="CommentReference"/>
        </w:rPr>
        <w:annotationRef/>
      </w:r>
      <w:r>
        <w:t>this should be in the discussion, not here</w:t>
      </w:r>
    </w:p>
  </w:comment>
  <w:comment w:id="5333" w:author="Bill Floyd" w:date="2020-08-05T23:46:00Z" w:initials="BF">
    <w:p w14:paraId="0D4537B9" w14:textId="0EE062CC" w:rsidR="00A748CC" w:rsidRDefault="00A748CC">
      <w:pPr>
        <w:pStyle w:val="CommentText"/>
      </w:pPr>
      <w:r>
        <w:rPr>
          <w:rStyle w:val="CommentReference"/>
        </w:rPr>
        <w:annotationRef/>
      </w:r>
      <w:r>
        <w:t>try to expand in this, lots of things are interesting, but not warrant further investigation.</w:t>
      </w:r>
    </w:p>
  </w:comment>
  <w:comment w:id="5337" w:author="Bill Floyd" w:date="2020-07-29T12:44:00Z" w:initials="BF">
    <w:p w14:paraId="1F6D226B" w14:textId="4187E945" w:rsidR="00A748CC" w:rsidRDefault="00A748CC">
      <w:pPr>
        <w:pStyle w:val="CommentText"/>
      </w:pPr>
      <w:r>
        <w:rPr>
          <w:rStyle w:val="CommentReference"/>
        </w:rPr>
        <w:annotationRef/>
      </w:r>
      <w:r>
        <w:t>should more data be collected?  Why?  Any additional sites?  What about falling limb data?  What about falling limb?</w:t>
      </w:r>
    </w:p>
  </w:comment>
  <w:comment w:id="5351" w:author="Bill Floyd" w:date="2020-07-29T12:45:00Z" w:initials="BF">
    <w:p w14:paraId="57E9B2D7" w14:textId="77777777" w:rsidR="00A748CC" w:rsidRDefault="00A748CC">
      <w:pPr>
        <w:pStyle w:val="CommentText"/>
      </w:pPr>
      <w:r>
        <w:rPr>
          <w:rStyle w:val="CommentReference"/>
        </w:rPr>
        <w:annotationRef/>
      </w:r>
      <w:r>
        <w:t>Treat the chapter title as a paper title that lets the reader know what you are presenting</w:t>
      </w:r>
    </w:p>
  </w:comment>
  <w:comment w:id="5354" w:author="Hannah McSorley" w:date="2020-07-28T10:09:00Z" w:initials="HM">
    <w:p w14:paraId="3B7ED7E5" w14:textId="77777777" w:rsidR="00A748CC" w:rsidRDefault="00A748CC">
      <w:pPr>
        <w:pStyle w:val="CommentText"/>
      </w:pPr>
      <w:r>
        <w:rPr>
          <w:rStyle w:val="CommentReference"/>
        </w:rPr>
        <w:annotationRef/>
      </w:r>
      <w:r>
        <w:t>moved “Watershed processes and water quality” Section to chapter 1 introduction (it applies to both chapter 2 and 3)</w:t>
      </w:r>
    </w:p>
  </w:comment>
  <w:comment w:id="5358" w:author="Bill Floyd" w:date="2020-07-29T12:46:00Z" w:initials="BF">
    <w:p w14:paraId="3D3E1119" w14:textId="77777777" w:rsidR="00A748CC" w:rsidRDefault="00A748CC">
      <w:pPr>
        <w:pStyle w:val="CommentText"/>
      </w:pPr>
      <w:r>
        <w:rPr>
          <w:rStyle w:val="CommentReference"/>
        </w:rPr>
        <w:annotationRef/>
      </w:r>
      <w:r>
        <w:t>references?</w:t>
      </w:r>
    </w:p>
  </w:comment>
  <w:comment w:id="5361" w:author="Hannah McSorley" w:date="2020-07-28T10:10:00Z" w:initials="HM">
    <w:p w14:paraId="1122D2F6" w14:textId="77777777" w:rsidR="00A748CC" w:rsidRDefault="00A748CC">
      <w:pPr>
        <w:pStyle w:val="CommentText"/>
      </w:pPr>
      <w:r>
        <w:rPr>
          <w:rStyle w:val="CommentReference"/>
        </w:rPr>
        <w:annotationRef/>
      </w:r>
      <w:r>
        <w:t>these paragraphs are a summary / paraphrased version of what is stated in chapter 1 intro</w:t>
      </w:r>
    </w:p>
  </w:comment>
  <w:comment w:id="5363" w:author="Bill Floyd" w:date="2020-08-05T23:49:00Z" w:initials="BF">
    <w:p w14:paraId="513AD252" w14:textId="6EB2220C" w:rsidR="00A748CC" w:rsidRDefault="00A748CC">
      <w:pPr>
        <w:pStyle w:val="CommentText"/>
      </w:pPr>
      <w:r>
        <w:rPr>
          <w:rStyle w:val="CommentReference"/>
        </w:rPr>
        <w:annotationRef/>
      </w:r>
      <w:r>
        <w:t xml:space="preserve"> Not a great title, again think about you would use it as a paper title.</w:t>
      </w:r>
    </w:p>
  </w:comment>
  <w:comment w:id="5364" w:author="Hannah McSorley" w:date="2020-08-06T19:13:00Z" w:initials="HM">
    <w:p w14:paraId="6F424CD7" w14:textId="14DD8190" w:rsidR="00A748CC" w:rsidRDefault="00A748CC">
      <w:pPr>
        <w:pStyle w:val="CommentText"/>
      </w:pPr>
      <w:r>
        <w:rPr>
          <w:rStyle w:val="CommentReference"/>
        </w:rPr>
        <w:annotationRef/>
      </w:r>
      <w:r>
        <w:t xml:space="preserve">updated. </w:t>
      </w:r>
    </w:p>
  </w:comment>
  <w:comment w:id="5367" w:author="Bill Floyd" w:date="2020-07-29T12:47:00Z" w:initials="BF">
    <w:p w14:paraId="702C4866" w14:textId="77777777" w:rsidR="00A748CC" w:rsidRDefault="00A748CC">
      <w:pPr>
        <w:pStyle w:val="CommentText"/>
      </w:pPr>
      <w:r>
        <w:rPr>
          <w:rStyle w:val="CommentReference"/>
        </w:rPr>
        <w:annotationRef/>
      </w:r>
      <w:r>
        <w:t xml:space="preserve">the introduction needs to let the reader know why you are doing what you are doing – this does not provide that </w:t>
      </w:r>
      <w:proofErr w:type="gramStart"/>
      <w:r>
        <w:t>info..</w:t>
      </w:r>
      <w:proofErr w:type="gramEnd"/>
      <w:r>
        <w:t xml:space="preserve"> Make a clear link to the next section below</w:t>
      </w:r>
    </w:p>
  </w:comment>
  <w:comment w:id="5372" w:author="Hannah McSorley" w:date="2020-07-28T10:11:00Z" w:initials="HM">
    <w:p w14:paraId="6DE2524F" w14:textId="77777777" w:rsidR="00A748CC" w:rsidRDefault="00A748CC">
      <w:pPr>
        <w:pStyle w:val="CommentText"/>
      </w:pPr>
      <w:r>
        <w:rPr>
          <w:rStyle w:val="CommentReference"/>
        </w:rPr>
        <w:annotationRef/>
      </w:r>
      <w:r>
        <w:t>section expanded</w:t>
      </w:r>
    </w:p>
  </w:comment>
  <w:comment w:id="5400" w:author="Bill Floyd" w:date="2020-08-05T23:56:00Z" w:initials="BF">
    <w:p w14:paraId="7D8B6739" w14:textId="796B4F7E" w:rsidR="00A748CC" w:rsidRDefault="00A748CC">
      <w:pPr>
        <w:pStyle w:val="CommentText"/>
      </w:pPr>
      <w:r>
        <w:rPr>
          <w:rStyle w:val="CommentReference"/>
        </w:rPr>
        <w:annotationRef/>
      </w:r>
      <w:r>
        <w:t>why was it surprising?</w:t>
      </w:r>
    </w:p>
  </w:comment>
  <w:comment w:id="5403" w:author="Bill Floyd" w:date="2020-08-05T23:57:00Z" w:initials="BF">
    <w:p w14:paraId="4D1949B3" w14:textId="0042E33F" w:rsidR="00A748CC" w:rsidRDefault="00A748CC">
      <w:pPr>
        <w:pStyle w:val="CommentText"/>
      </w:pPr>
      <w:r>
        <w:rPr>
          <w:rStyle w:val="CommentReference"/>
        </w:rPr>
        <w:annotationRef/>
      </w:r>
      <w:r>
        <w:t>Any ideas why would parent material result in such a change?</w:t>
      </w:r>
    </w:p>
  </w:comment>
  <w:comment w:id="5415" w:author="Bill Floyd" w:date="2020-08-06T14:16:00Z" w:initials="BF">
    <w:p w14:paraId="04FAB25A" w14:textId="2219459E" w:rsidR="00A748CC" w:rsidRDefault="00A748CC">
      <w:pPr>
        <w:pStyle w:val="CommentText"/>
      </w:pPr>
      <w:r>
        <w:rPr>
          <w:rStyle w:val="CommentReference"/>
        </w:rPr>
        <w:annotationRef/>
      </w:r>
      <w:r>
        <w:t>?</w:t>
      </w:r>
    </w:p>
  </w:comment>
  <w:comment w:id="5417" w:author="Bill Floyd" w:date="2020-08-05T23:58:00Z" w:initials="BF">
    <w:p w14:paraId="588C8F76" w14:textId="3FF79849" w:rsidR="00A748CC" w:rsidRDefault="00A748CC">
      <w:pPr>
        <w:pStyle w:val="CommentText"/>
      </w:pPr>
      <w:r>
        <w:rPr>
          <w:rStyle w:val="CommentReference"/>
        </w:rPr>
        <w:annotationRef/>
      </w:r>
      <w:r>
        <w:t>These two paragraphs can be structured better to convince me why I should care about trying to figure out what controls DOC/NOM differences in this watershed and sub-</w:t>
      </w:r>
      <w:proofErr w:type="spellStart"/>
      <w:r>
        <w:t>basisn</w:t>
      </w:r>
      <w:proofErr w:type="spellEnd"/>
    </w:p>
  </w:comment>
  <w:comment w:id="5439" w:author="Bill Floyd" w:date="2020-08-06T00:01:00Z" w:initials="BF">
    <w:p w14:paraId="1899FC84" w14:textId="77DCEF1F" w:rsidR="00A748CC" w:rsidRDefault="00A748CC">
      <w:pPr>
        <w:pStyle w:val="CommentText"/>
      </w:pPr>
      <w:r>
        <w:rPr>
          <w:rStyle w:val="CommentReference"/>
        </w:rPr>
        <w:annotationRef/>
      </w:r>
      <w:r>
        <w:t>Put that value in sentence and maybe how much more than others in general</w:t>
      </w:r>
    </w:p>
  </w:comment>
  <w:comment w:id="5449" w:author="Bill Floyd" w:date="2020-08-06T00:02:00Z" w:initials="BF">
    <w:p w14:paraId="067DC26C" w14:textId="2D4DE20C" w:rsidR="00A748CC" w:rsidRDefault="00A748CC">
      <w:pPr>
        <w:pStyle w:val="CommentText"/>
      </w:pPr>
      <w:r>
        <w:rPr>
          <w:rStyle w:val="CommentReference"/>
        </w:rPr>
        <w:annotationRef/>
      </w:r>
      <w:r>
        <w:t xml:space="preserve">Same as other table like this – </w:t>
      </w:r>
      <w:proofErr w:type="spellStart"/>
      <w:r>
        <w:t>subbasins</w:t>
      </w:r>
      <w:proofErr w:type="spellEnd"/>
      <w:r>
        <w:t xml:space="preserve"> should be in the first column and other characteristic should be in the first columns</w:t>
      </w:r>
    </w:p>
  </w:comment>
  <w:comment w:id="5376" w:author="Bill Floyd" w:date="2020-07-29T12:49:00Z" w:initials="BF">
    <w:p w14:paraId="6F734C1E" w14:textId="77777777" w:rsidR="00A748CC" w:rsidRDefault="00A748CC">
      <w:pPr>
        <w:pStyle w:val="CommentText"/>
      </w:pPr>
      <w:r>
        <w:rPr>
          <w:rStyle w:val="CommentReference"/>
        </w:rPr>
        <w:annotationRef/>
      </w:r>
      <w:r>
        <w:t>this is a nice paragraph – I would use this in the main introduction and clearly link why this is important to help describe the concepts you describe above.</w:t>
      </w:r>
    </w:p>
  </w:comment>
  <w:comment w:id="5868" w:author="Bill Floyd" w:date="2020-07-29T12:51:00Z" w:initials="BF">
    <w:p w14:paraId="0372034A" w14:textId="77777777" w:rsidR="00A748CC" w:rsidRDefault="00A748CC">
      <w:pPr>
        <w:pStyle w:val="CommentText"/>
      </w:pPr>
      <w:r>
        <w:rPr>
          <w:rStyle w:val="CommentReference"/>
        </w:rPr>
        <w:annotationRef/>
      </w:r>
      <w:r>
        <w:t>Not sure you need to repeat this here, just include a brief description in methods about what you did.</w:t>
      </w:r>
    </w:p>
  </w:comment>
  <w:comment w:id="5887" w:author="Hannah McSorley" w:date="2020-07-28T10:12:00Z" w:initials="HM">
    <w:p w14:paraId="139172F5" w14:textId="77777777" w:rsidR="00A748CC" w:rsidRDefault="00A748CC">
      <w:pPr>
        <w:pStyle w:val="CommentText"/>
      </w:pPr>
      <w:r>
        <w:rPr>
          <w:rStyle w:val="CommentReference"/>
        </w:rPr>
        <w:annotationRef/>
      </w:r>
      <w:r>
        <w:t>section added</w:t>
      </w:r>
    </w:p>
  </w:comment>
  <w:comment w:id="5934" w:author="Bill Floyd" w:date="2020-08-06T00:09:00Z" w:initials="BF">
    <w:p w14:paraId="3885DF2D" w14:textId="2078C83A" w:rsidR="00A748CC" w:rsidRDefault="00A748CC">
      <w:pPr>
        <w:pStyle w:val="CommentText"/>
      </w:pPr>
      <w:r>
        <w:rPr>
          <w:rStyle w:val="CommentReference"/>
        </w:rPr>
        <w:annotationRef/>
      </w:r>
      <w:r>
        <w:t>how well was it correlated?  Put in a stat value</w:t>
      </w:r>
    </w:p>
  </w:comment>
  <w:comment w:id="5936" w:author="Bill Floyd" w:date="2020-08-06T00:10:00Z" w:initials="BF">
    <w:p w14:paraId="54A627AB" w14:textId="56DC8D9C" w:rsidR="00A748CC" w:rsidRDefault="00A748CC">
      <w:pPr>
        <w:pStyle w:val="CommentText"/>
      </w:pPr>
      <w:r>
        <w:rPr>
          <w:rStyle w:val="CommentReference"/>
        </w:rPr>
        <w:annotationRef/>
      </w:r>
      <w:r>
        <w:t xml:space="preserve">anecdotally?  If you have a map showing this, </w:t>
      </w:r>
      <w:proofErr w:type="spellStart"/>
      <w:r>
        <w:t>its</w:t>
      </w:r>
      <w:proofErr w:type="spellEnd"/>
      <w:r>
        <w:t xml:space="preserve"> not anecdotal</w:t>
      </w:r>
    </w:p>
  </w:comment>
  <w:comment w:id="5938" w:author="Bill Floyd" w:date="2020-08-06T00:11:00Z" w:initials="BF">
    <w:p w14:paraId="66318F75" w14:textId="7F453EF1" w:rsidR="00A748CC" w:rsidRDefault="00A748CC">
      <w:pPr>
        <w:pStyle w:val="CommentText"/>
      </w:pPr>
      <w:r>
        <w:rPr>
          <w:rStyle w:val="CommentReference"/>
        </w:rPr>
        <w:annotationRef/>
      </w:r>
      <w:r>
        <w:t>is this relevant?</w:t>
      </w:r>
    </w:p>
  </w:comment>
  <w:comment w:id="5939" w:author="Hannah McSorley" w:date="2020-08-06T18:12:00Z" w:initials="HM">
    <w:p w14:paraId="46F790B9" w14:textId="3671C1B7" w:rsidR="00A748CC" w:rsidRDefault="00A748CC">
      <w:pPr>
        <w:pStyle w:val="CommentText"/>
      </w:pPr>
      <w:r>
        <w:rPr>
          <w:rStyle w:val="CommentReference"/>
        </w:rPr>
        <w:annotationRef/>
      </w:r>
      <w:r>
        <w:t xml:space="preserve">I </w:t>
      </w:r>
      <w:proofErr w:type="spellStart"/>
      <w:r>
        <w:t>dunno</w:t>
      </w:r>
      <w:proofErr w:type="spellEnd"/>
      <w:r>
        <w:t>… that’s why it’s anecdotal… ¯\_(</w:t>
      </w:r>
      <w:r>
        <w:rPr>
          <w:rFonts w:ascii="MS Mincho" w:eastAsia="MS Mincho" w:hAnsi="MS Mincho" w:cs="MS Mincho" w:hint="eastAsia"/>
        </w:rPr>
        <w:t>ツ</w:t>
      </w:r>
      <w:r>
        <w:t>)_/¯</w:t>
      </w:r>
    </w:p>
  </w:comment>
  <w:comment w:id="5943" w:author="Bill Floyd" w:date="2020-08-06T00:12:00Z" w:initials="BF">
    <w:p w14:paraId="37817A75" w14:textId="29EE9FB1" w:rsidR="00A748CC" w:rsidRDefault="00A748CC">
      <w:pPr>
        <w:pStyle w:val="CommentText"/>
      </w:pPr>
      <w:r>
        <w:rPr>
          <w:rStyle w:val="CommentReference"/>
        </w:rPr>
        <w:annotationRef/>
      </w:r>
      <w:r>
        <w:t>Percent?</w:t>
      </w:r>
    </w:p>
  </w:comment>
  <w:comment w:id="5953" w:author="Bill Floyd" w:date="2020-08-06T00:13:00Z" w:initials="BF">
    <w:p w14:paraId="427124F0" w14:textId="6420B352" w:rsidR="00A748CC" w:rsidRDefault="00A748CC">
      <w:pPr>
        <w:pStyle w:val="CommentText"/>
      </w:pPr>
      <w:r>
        <w:rPr>
          <w:rStyle w:val="CommentReference"/>
        </w:rPr>
        <w:annotationRef/>
      </w:r>
      <w:r>
        <w:t>Why not BEC variant?  Any soils data?</w:t>
      </w:r>
    </w:p>
  </w:comment>
  <w:comment w:id="5961" w:author="Bill Floyd" w:date="2020-08-06T00:18:00Z" w:initials="BF">
    <w:p w14:paraId="77DDB790" w14:textId="26777E97" w:rsidR="00A748CC" w:rsidRDefault="00A748CC">
      <w:pPr>
        <w:pStyle w:val="CommentText"/>
      </w:pPr>
      <w:r>
        <w:rPr>
          <w:rStyle w:val="CommentReference"/>
        </w:rPr>
        <w:annotationRef/>
      </w:r>
      <w:r>
        <w:t xml:space="preserve">Why </w:t>
      </w:r>
      <w:proofErr w:type="gramStart"/>
      <w:r>
        <w:t>30 day</w:t>
      </w:r>
      <w:proofErr w:type="gramEnd"/>
      <w:r>
        <w:t xml:space="preserve"> rain?  Did you try other intervals?</w:t>
      </w:r>
    </w:p>
  </w:comment>
  <w:comment w:id="5974" w:author="Bill Floyd" w:date="2020-08-06T00:14:00Z" w:initials="BF">
    <w:p w14:paraId="558C4214" w14:textId="609B41FC" w:rsidR="00A748CC" w:rsidRDefault="00A748CC">
      <w:pPr>
        <w:pStyle w:val="CommentText"/>
      </w:pPr>
      <w:r>
        <w:rPr>
          <w:rStyle w:val="CommentReference"/>
        </w:rPr>
        <w:annotationRef/>
      </w:r>
      <w:r>
        <w:t>Present some results to support this.</w:t>
      </w:r>
    </w:p>
  </w:comment>
  <w:comment w:id="5998" w:author="Bill Floyd" w:date="2020-08-06T14:21:00Z" w:initials="BF">
    <w:p w14:paraId="4016A3F0" w14:textId="2B117ED0" w:rsidR="00A748CC" w:rsidRDefault="00A748CC">
      <w:pPr>
        <w:pStyle w:val="CommentText"/>
      </w:pPr>
      <w:r>
        <w:rPr>
          <w:rStyle w:val="CommentReference"/>
        </w:rPr>
        <w:annotationRef/>
      </w:r>
      <w:r>
        <w:t xml:space="preserve">I’m still not </w:t>
      </w:r>
      <w:proofErr w:type="gramStart"/>
      <w:r>
        <w:t>really sure</w:t>
      </w:r>
      <w:proofErr w:type="gramEnd"/>
      <w:r>
        <w:t xml:space="preserve"> why you are doing this analysis, seems like a bit of a tangent – clearly convince the reader why it is important and relevant to your research questions – if you can’t, then don’t include.</w:t>
      </w:r>
    </w:p>
  </w:comment>
  <w:comment w:id="5888" w:author="Bill Floyd" w:date="2020-07-29T14:42:00Z" w:initials="BF">
    <w:p w14:paraId="713DD809" w14:textId="77777777" w:rsidR="00A748CC" w:rsidRDefault="00A748CC">
      <w:pPr>
        <w:pStyle w:val="CommentText"/>
      </w:pPr>
      <w:r>
        <w:rPr>
          <w:rStyle w:val="CommentReference"/>
        </w:rPr>
        <w:annotationRef/>
      </w:r>
      <w:r>
        <w:t xml:space="preserve">I’m not sure this section needs to be here.  Random forests </w:t>
      </w:r>
      <w:proofErr w:type="gramStart"/>
      <w:r>
        <w:t>is</w:t>
      </w:r>
      <w:proofErr w:type="gramEnd"/>
      <w:r>
        <w:t xml:space="preserve"> fairly well know and should really just be referenced in the methods.  The intro section needs to lay out the problem you are trying to solve </w:t>
      </w:r>
      <w:proofErr w:type="spellStart"/>
      <w:r>
        <w:t>ie</w:t>
      </w:r>
      <w:proofErr w:type="spellEnd"/>
      <w:r>
        <w:t xml:space="preserve"> what are the drivers of DOC and NOM in the watershed and highlight some studies that have done this, and maybe the methods they have used.  </w:t>
      </w:r>
    </w:p>
  </w:comment>
  <w:comment w:id="6008" w:author="Hannah McSorley" w:date="2020-07-28T10:12:00Z" w:initials="HM">
    <w:p w14:paraId="6C95C5C8" w14:textId="77777777" w:rsidR="00A748CC" w:rsidRDefault="00A748CC">
      <w:pPr>
        <w:pStyle w:val="CommentText"/>
      </w:pPr>
      <w:r>
        <w:rPr>
          <w:rStyle w:val="CommentReference"/>
        </w:rPr>
        <w:annotationRef/>
      </w:r>
      <w:r>
        <w:t>new paragraph</w:t>
      </w:r>
    </w:p>
  </w:comment>
  <w:comment w:id="6051" w:author="Bill Floyd" w:date="2020-08-06T14:25:00Z" w:initials="BF">
    <w:p w14:paraId="593AC6D4" w14:textId="094FD68A" w:rsidR="00A748CC" w:rsidRDefault="00A748CC">
      <w:pPr>
        <w:pStyle w:val="CommentText"/>
      </w:pPr>
      <w:r>
        <w:rPr>
          <w:rStyle w:val="CommentReference"/>
        </w:rPr>
        <w:annotationRef/>
      </w:r>
      <w:r>
        <w:t>to be exact, antecedent moisture was important</w:t>
      </w:r>
    </w:p>
  </w:comment>
  <w:comment w:id="6056" w:author="Bill Floyd" w:date="2020-08-06T14:27:00Z" w:initials="BF">
    <w:p w14:paraId="5A9D3CDA" w14:textId="3EF26B74" w:rsidR="00A748CC" w:rsidRDefault="00A748CC">
      <w:pPr>
        <w:pStyle w:val="CommentText"/>
      </w:pPr>
      <w:r>
        <w:rPr>
          <w:rStyle w:val="CommentReference"/>
        </w:rPr>
        <w:annotationRef/>
      </w:r>
      <w:r>
        <w:t>late season of what?  Months or dates might be a better descriptor</w:t>
      </w:r>
    </w:p>
  </w:comment>
  <w:comment w:id="6062" w:author="Bill Floyd" w:date="2020-08-06T14:29:00Z" w:initials="BF">
    <w:p w14:paraId="75111C53" w14:textId="334501B0" w:rsidR="00A748CC" w:rsidRDefault="00A748CC">
      <w:pPr>
        <w:pStyle w:val="CommentText"/>
      </w:pPr>
      <w:r>
        <w:rPr>
          <w:rStyle w:val="CommentReference"/>
        </w:rPr>
        <w:annotationRef/>
      </w:r>
      <w:r>
        <w:t xml:space="preserve">you need to include the sites these samples were collected from </w:t>
      </w:r>
    </w:p>
  </w:comment>
  <w:comment w:id="6063" w:author="Hannah McSorley" w:date="2020-08-06T19:21:00Z" w:initials="HM">
    <w:p w14:paraId="485998A1" w14:textId="670426F7" w:rsidR="00A748CC" w:rsidRDefault="00A748CC">
      <w:pPr>
        <w:pStyle w:val="CommentText"/>
      </w:pPr>
      <w:r>
        <w:rPr>
          <w:rStyle w:val="CommentReference"/>
        </w:rPr>
        <w:annotationRef/>
      </w:r>
      <w:r>
        <w:t>I’m confused… this entire chapter is about the monitoring sites in the Leech WSA… is that not clear?</w:t>
      </w:r>
    </w:p>
  </w:comment>
  <w:comment w:id="6064" w:author="Hannah McSorley" w:date="2020-08-06T19:23:00Z" w:initials="HM">
    <w:p w14:paraId="2557D202" w14:textId="5EE7F626" w:rsidR="00A748CC" w:rsidRDefault="00A748CC">
      <w:pPr>
        <w:pStyle w:val="CommentText"/>
      </w:pPr>
      <w:r>
        <w:rPr>
          <w:rStyle w:val="CommentReference"/>
        </w:rPr>
        <w:annotationRef/>
      </w:r>
      <w:r>
        <w:t>I’ve added “six monitoring sites” to the title of the table… hopefully that’s what you meant.</w:t>
      </w:r>
    </w:p>
  </w:comment>
  <w:comment w:id="6013" w:author="Bill Floyd" w:date="2020-07-29T14:46:00Z" w:initials="BF">
    <w:p w14:paraId="5A9BFF39" w14:textId="77777777" w:rsidR="00A748CC" w:rsidRDefault="00A748CC">
      <w:pPr>
        <w:pStyle w:val="CommentText"/>
      </w:pPr>
      <w:r>
        <w:rPr>
          <w:rStyle w:val="CommentReference"/>
        </w:rPr>
        <w:annotationRef/>
      </w:r>
      <w:r>
        <w:t>you don’t need to repeat this, just reference where this was described before briefly and the data you used for the analysis.</w:t>
      </w:r>
    </w:p>
  </w:comment>
  <w:comment w:id="6083" w:author="Hannah McSorley" w:date="2020-07-28T10:12:00Z" w:initials="HM">
    <w:p w14:paraId="2D9B1E7A" w14:textId="77777777" w:rsidR="00A748CC" w:rsidRDefault="00A748CC">
      <w:pPr>
        <w:pStyle w:val="CommentText"/>
      </w:pPr>
      <w:r>
        <w:rPr>
          <w:rStyle w:val="CommentReference"/>
        </w:rPr>
        <w:annotationRef/>
      </w:r>
      <w:r>
        <w:t>I will also add a similar table for all synoptic sites into chapter 2</w:t>
      </w:r>
    </w:p>
  </w:comment>
  <w:comment w:id="6575" w:author="Bill Floyd" w:date="2020-07-29T14:47:00Z" w:initials="BF">
    <w:p w14:paraId="1CE9D55A" w14:textId="77777777" w:rsidR="00A748CC" w:rsidRDefault="00A748CC">
      <w:pPr>
        <w:pStyle w:val="CommentText"/>
      </w:pPr>
      <w:r>
        <w:rPr>
          <w:rStyle w:val="CommentReference"/>
        </w:rPr>
        <w:annotationRef/>
      </w:r>
      <w:r>
        <w:t>No need to repeat, just make brief reference</w:t>
      </w:r>
    </w:p>
  </w:comment>
  <w:comment w:id="6634" w:author="Hannah McSorley" w:date="2020-07-28T10:13:00Z" w:initials="HM">
    <w:p w14:paraId="0502AC44" w14:textId="77777777" w:rsidR="00A748CC" w:rsidRDefault="00A748CC">
      <w:pPr>
        <w:pStyle w:val="CommentText"/>
      </w:pPr>
      <w:r>
        <w:rPr>
          <w:rStyle w:val="CommentReference"/>
        </w:rPr>
        <w:annotationRef/>
      </w:r>
      <w:r>
        <w:t>note to myself</w:t>
      </w:r>
    </w:p>
  </w:comment>
  <w:comment w:id="6658" w:author="Bill Floyd" w:date="2020-07-29T14:49:00Z" w:initials="BF">
    <w:p w14:paraId="52976114" w14:textId="77777777" w:rsidR="00A748CC" w:rsidRDefault="00A748CC">
      <w:pPr>
        <w:pStyle w:val="CommentText"/>
      </w:pPr>
      <w:r>
        <w:rPr>
          <w:rStyle w:val="CommentReference"/>
        </w:rPr>
        <w:annotationRef/>
      </w:r>
      <w:r>
        <w:t xml:space="preserve">no need to repeat, just say the </w:t>
      </w:r>
      <w:proofErr w:type="spellStart"/>
      <w:r>
        <w:t>the</w:t>
      </w:r>
      <w:proofErr w:type="spellEnd"/>
      <w:r>
        <w:t xml:space="preserve"> 18 events from chapter 2 were used.</w:t>
      </w:r>
    </w:p>
  </w:comment>
  <w:comment w:id="6664" w:author="Hannah McSorley" w:date="2020-07-28T10:14:00Z" w:initials="HM">
    <w:p w14:paraId="147414D5" w14:textId="77777777" w:rsidR="00A748CC" w:rsidRDefault="00A748CC">
      <w:pPr>
        <w:pStyle w:val="CommentText"/>
      </w:pPr>
      <w:r>
        <w:rPr>
          <w:rStyle w:val="CommentReference"/>
        </w:rPr>
        <w:annotationRef/>
      </w:r>
      <w:r>
        <w:t>I added summary of sample results to this event table</w:t>
      </w:r>
    </w:p>
  </w:comment>
  <w:comment w:id="6995" w:author="Hannah McSorley" w:date="2020-07-28T10:14:00Z" w:initials="HM">
    <w:p w14:paraId="444FFDAE" w14:textId="77777777" w:rsidR="00A748CC" w:rsidRDefault="00A748CC">
      <w:pPr>
        <w:pStyle w:val="CommentText"/>
      </w:pPr>
      <w:r>
        <w:rPr>
          <w:rStyle w:val="CommentReference"/>
        </w:rPr>
        <w:annotationRef/>
      </w:r>
      <w:r>
        <w:t>to do: add notes on relative changes in results over subsequent events</w:t>
      </w:r>
    </w:p>
  </w:comment>
  <w:comment w:id="6998" w:author="Hannah McSorley" w:date="2020-07-28T10:15:00Z" w:initials="HM">
    <w:p w14:paraId="4BC3CEEE" w14:textId="77777777" w:rsidR="00A748CC" w:rsidRDefault="00A748CC">
      <w:pPr>
        <w:pStyle w:val="CommentText"/>
      </w:pPr>
      <w:r>
        <w:rPr>
          <w:rStyle w:val="CommentReference"/>
        </w:rPr>
        <w:annotationRef/>
      </w:r>
      <w:r>
        <w:t>new paragraph</w:t>
      </w:r>
    </w:p>
  </w:comment>
  <w:comment w:id="7005" w:author="Hannah McSorley" w:date="2020-07-28T10:15:00Z" w:initials="HM">
    <w:p w14:paraId="31E66EAE" w14:textId="77777777" w:rsidR="00A748CC" w:rsidRDefault="00A748CC">
      <w:pPr>
        <w:pStyle w:val="CommentText"/>
      </w:pPr>
      <w:r>
        <w:rPr>
          <w:rStyle w:val="CommentReference"/>
        </w:rPr>
        <w:annotationRef/>
      </w:r>
      <w:r>
        <w:t>new plot to show events with seasons and samples</w:t>
      </w:r>
    </w:p>
  </w:comment>
  <w:comment w:id="7018" w:author="Bill Floyd" w:date="2020-07-29T14:55:00Z" w:initials="BF">
    <w:p w14:paraId="77FCF5D2" w14:textId="77777777" w:rsidR="00A748CC" w:rsidRDefault="00A748CC">
      <w:pPr>
        <w:pStyle w:val="CommentText"/>
      </w:pPr>
      <w:r>
        <w:rPr>
          <w:rStyle w:val="CommentReference"/>
        </w:rPr>
        <w:annotationRef/>
      </w:r>
      <w:r>
        <w:t xml:space="preserve">don’t really need this table, </w:t>
      </w:r>
      <w:proofErr w:type="gramStart"/>
      <w:r>
        <w:t>all of</w:t>
      </w:r>
      <w:proofErr w:type="gramEnd"/>
      <w:r>
        <w:t xml:space="preserve"> the info is in the broader table and is more informative.  Normally I would suggest creating some IDF curves from the </w:t>
      </w:r>
      <w:proofErr w:type="gramStart"/>
      <w:r>
        <w:t>long term</w:t>
      </w:r>
      <w:proofErr w:type="gramEnd"/>
      <w:r>
        <w:t xml:space="preserve"> data, then you could put some of these events into context, but we’ll hold </w:t>
      </w:r>
      <w:proofErr w:type="spellStart"/>
      <w:r>
        <w:t>of</w:t>
      </w:r>
      <w:proofErr w:type="spellEnd"/>
      <w:r>
        <w:t xml:space="preserve"> on this for now.  You could however put in </w:t>
      </w:r>
      <w:proofErr w:type="gramStart"/>
      <w:r>
        <w:t>this sections</w:t>
      </w:r>
      <w:proofErr w:type="gramEnd"/>
      <w:r>
        <w:t xml:space="preserve"> how the monthly climate compares to normal using the PCIC tool.</w:t>
      </w:r>
    </w:p>
  </w:comment>
  <w:comment w:id="7019" w:author="Hannah McSorley" w:date="2020-08-03T09:32:00Z" w:initials="HM">
    <w:p w14:paraId="3E6F6902" w14:textId="77777777" w:rsidR="00A748CC" w:rsidRDefault="00A748CC">
      <w:pPr>
        <w:pStyle w:val="CommentText"/>
      </w:pPr>
      <w:r>
        <w:rPr>
          <w:rStyle w:val="CommentReference"/>
        </w:rPr>
        <w:annotationRef/>
      </w:r>
      <w:r>
        <w:t>there is no long-term data (5 years only) for LWSA, otherwise I would have made IDF curves.</w:t>
      </w:r>
    </w:p>
  </w:comment>
  <w:comment w:id="7032" w:author="Bill Floyd" w:date="2020-07-29T14:51:00Z" w:initials="BF">
    <w:p w14:paraId="531C44F9" w14:textId="77777777" w:rsidR="00A748CC" w:rsidRDefault="00A748CC">
      <w:pPr>
        <w:pStyle w:val="CommentText"/>
      </w:pPr>
      <w:r>
        <w:rPr>
          <w:rStyle w:val="CommentReference"/>
        </w:rPr>
        <w:annotationRef/>
      </w:r>
      <w:r>
        <w:t>maybe add mm/</w:t>
      </w:r>
      <w:proofErr w:type="spellStart"/>
      <w:r>
        <w:t>24hr</w:t>
      </w:r>
      <w:proofErr w:type="spellEnd"/>
      <w:r>
        <w:t>, much more informative.</w:t>
      </w:r>
    </w:p>
  </w:comment>
  <w:comment w:id="7033" w:author="Hannah McSorley" w:date="2020-08-03T09:32:00Z" w:initials="HM">
    <w:p w14:paraId="7E8ED6BA" w14:textId="77777777" w:rsidR="00A748CC" w:rsidRDefault="00A748CC">
      <w:pPr>
        <w:pStyle w:val="CommentText"/>
      </w:pPr>
      <w:r>
        <w:rPr>
          <w:rStyle w:val="CommentReference"/>
        </w:rPr>
        <w:annotationRef/>
      </w:r>
      <w:r>
        <w:t>ok</w:t>
      </w:r>
    </w:p>
  </w:comment>
  <w:comment w:id="7085" w:author="Bill Floyd" w:date="2020-07-29T14:52:00Z" w:initials="BF">
    <w:p w14:paraId="48D08858" w14:textId="77777777" w:rsidR="00A748CC" w:rsidRDefault="00A748CC">
      <w:pPr>
        <w:pStyle w:val="CommentText"/>
      </w:pPr>
      <w:r>
        <w:rPr>
          <w:rStyle w:val="CommentReference"/>
        </w:rPr>
        <w:annotationRef/>
      </w:r>
      <w:r>
        <w:t xml:space="preserve">Some of this is relevant, but you need to try to describe with other than incredible flows – there are some estimates of return intervals try to use that, and its </w:t>
      </w:r>
      <w:proofErr w:type="spellStart"/>
      <w:r>
        <w:t>wasn;t</w:t>
      </w:r>
      <w:proofErr w:type="spellEnd"/>
      <w:r>
        <w:t xml:space="preserve"> across the while island, it was mostly Cowichan and south.  Just mention there was damage to the stations, but data was able to be collected.</w:t>
      </w:r>
    </w:p>
  </w:comment>
  <w:comment w:id="7086" w:author="Hannah McSorley" w:date="2020-07-28T10:16:00Z" w:initials="HM">
    <w:p w14:paraId="030B6BAB" w14:textId="77777777" w:rsidR="00A748CC" w:rsidRDefault="00A748CC">
      <w:pPr>
        <w:pStyle w:val="CommentText"/>
      </w:pPr>
      <w:r>
        <w:rPr>
          <w:rStyle w:val="CommentReference"/>
        </w:rPr>
        <w:annotationRef/>
      </w:r>
      <w:r>
        <w:t>moved from above</w:t>
      </w:r>
    </w:p>
  </w:comment>
  <w:comment w:id="7419" w:author="Hannah McSorley" w:date="2020-07-28T10:16:00Z" w:initials="HM">
    <w:p w14:paraId="4D17A22E" w14:textId="77777777" w:rsidR="00A748CC" w:rsidRDefault="00A748CC">
      <w:pPr>
        <w:pStyle w:val="CommentText"/>
      </w:pPr>
      <w:r>
        <w:rPr>
          <w:rStyle w:val="CommentReference"/>
        </w:rPr>
        <w:annotationRef/>
      </w:r>
      <w:r>
        <w:t>changed section name from “Spatial and temporal patterns in DOC &amp; NOM”</w:t>
      </w:r>
    </w:p>
  </w:comment>
  <w:comment w:id="7429" w:author="Hannah McSorley" w:date="2020-07-28T10:17:00Z" w:initials="HM">
    <w:p w14:paraId="1EB58AD7" w14:textId="77777777" w:rsidR="00A748CC" w:rsidRDefault="00A748CC">
      <w:pPr>
        <w:pStyle w:val="CommentText"/>
      </w:pPr>
      <w:r>
        <w:rPr>
          <w:rStyle w:val="CommentReference"/>
        </w:rPr>
        <w:annotationRef/>
      </w:r>
      <w:r>
        <w:t>new</w:t>
      </w:r>
    </w:p>
  </w:comment>
  <w:comment w:id="7430" w:author="Bill Floyd" w:date="2020-07-29T15:00:00Z" w:initials="BF">
    <w:p w14:paraId="359C2290" w14:textId="77777777" w:rsidR="00A748CC" w:rsidRDefault="00A748CC">
      <w:pPr>
        <w:pStyle w:val="CommentText"/>
      </w:pPr>
      <w:r>
        <w:rPr>
          <w:rStyle w:val="CommentReference"/>
        </w:rPr>
        <w:annotationRef/>
      </w:r>
    </w:p>
  </w:comment>
  <w:comment w:id="7445" w:author="Hannah McSorley" w:date="2020-07-28T10:17:00Z" w:initials="HM">
    <w:p w14:paraId="41E6BA97" w14:textId="77777777" w:rsidR="00A748CC" w:rsidRDefault="00A748CC">
      <w:pPr>
        <w:pStyle w:val="CommentText"/>
      </w:pPr>
      <w:r>
        <w:rPr>
          <w:rStyle w:val="CommentReference"/>
        </w:rPr>
        <w:annotationRef/>
      </w:r>
      <w:r>
        <w:t>expanded to include all variable results</w:t>
      </w:r>
    </w:p>
  </w:comment>
  <w:comment w:id="7705" w:author="Bill Floyd" w:date="2020-07-29T15:01:00Z" w:initials="BF">
    <w:p w14:paraId="4B91093F" w14:textId="77777777" w:rsidR="00A748CC" w:rsidRDefault="00A748CC">
      <w:pPr>
        <w:pStyle w:val="CommentText"/>
      </w:pPr>
      <w:r>
        <w:rPr>
          <w:rStyle w:val="CommentReference"/>
        </w:rPr>
        <w:annotationRef/>
      </w:r>
      <w:r>
        <w:t>describe what was interesting</w:t>
      </w:r>
    </w:p>
  </w:comment>
  <w:comment w:id="7711" w:author="Hannah McSorley" w:date="2020-07-28T10:18:00Z" w:initials="HM">
    <w:p w14:paraId="1FDE3C82" w14:textId="77777777" w:rsidR="00A748CC" w:rsidRDefault="00A748CC">
      <w:pPr>
        <w:pStyle w:val="CommentText"/>
      </w:pPr>
      <w:r>
        <w:rPr>
          <w:rStyle w:val="CommentReference"/>
        </w:rPr>
        <w:annotationRef/>
      </w:r>
      <w:r>
        <w:t>new</w:t>
      </w:r>
    </w:p>
  </w:comment>
  <w:comment w:id="7706" w:author="Bill Floyd" w:date="2020-07-29T15:01:00Z" w:initials="BF">
    <w:p w14:paraId="2BC418AD" w14:textId="77777777" w:rsidR="00A748CC" w:rsidRDefault="00A748CC">
      <w:pPr>
        <w:pStyle w:val="CommentText"/>
      </w:pPr>
      <w:r>
        <w:rPr>
          <w:rStyle w:val="CommentReference"/>
        </w:rPr>
        <w:annotationRef/>
      </w:r>
      <w:r>
        <w:t>this is a method</w:t>
      </w:r>
    </w:p>
  </w:comment>
  <w:comment w:id="7719" w:author="Hannah McSorley" w:date="2020-07-28T10:18:00Z" w:initials="HM">
    <w:p w14:paraId="1CF36956" w14:textId="77777777" w:rsidR="00A748CC" w:rsidRDefault="00A748CC">
      <w:pPr>
        <w:pStyle w:val="CommentText"/>
      </w:pPr>
      <w:r>
        <w:rPr>
          <w:rStyle w:val="CommentReference"/>
        </w:rPr>
        <w:annotationRef/>
      </w:r>
      <w:r>
        <w:t>new</w:t>
      </w:r>
    </w:p>
  </w:comment>
  <w:comment w:id="8072" w:author="Hannah McSorley" w:date="2020-07-28T10:18:00Z" w:initials="HM">
    <w:p w14:paraId="411CBC78" w14:textId="77777777" w:rsidR="00A748CC" w:rsidRDefault="00A748CC">
      <w:pPr>
        <w:pStyle w:val="CommentText"/>
      </w:pPr>
      <w:r>
        <w:rPr>
          <w:rStyle w:val="CommentReference"/>
        </w:rPr>
        <w:annotationRef/>
      </w:r>
      <w:r>
        <w:t>new</w:t>
      </w:r>
    </w:p>
  </w:comment>
  <w:comment w:id="8075" w:author="Hannah McSorley" w:date="2020-07-28T10:18:00Z" w:initials="HM">
    <w:p w14:paraId="0677123A" w14:textId="77777777" w:rsidR="00A748CC" w:rsidRDefault="00A748CC">
      <w:pPr>
        <w:pStyle w:val="CommentText"/>
      </w:pPr>
      <w:r>
        <w:rPr>
          <w:rStyle w:val="CommentReference"/>
        </w:rPr>
        <w:annotationRef/>
      </w:r>
      <w:r>
        <w:t>new content</w:t>
      </w:r>
    </w:p>
  </w:comment>
  <w:comment w:id="6588" w:author="Bill Floyd" w:date="2020-08-06T14:32:00Z" w:initials="BF">
    <w:p w14:paraId="71029993" w14:textId="777C3154" w:rsidR="00A748CC" w:rsidRDefault="00A748CC">
      <w:pPr>
        <w:pStyle w:val="CommentText"/>
      </w:pPr>
      <w:r>
        <w:rPr>
          <w:rStyle w:val="CommentReference"/>
        </w:rPr>
        <w:annotationRef/>
      </w:r>
      <w:r>
        <w:t>discussion point</w:t>
      </w:r>
    </w:p>
  </w:comment>
  <w:comment w:id="8084" w:author="Bill Floyd" w:date="2020-07-29T15:03:00Z" w:initials="BF">
    <w:p w14:paraId="558E5EC2" w14:textId="77777777" w:rsidR="00A748CC" w:rsidRDefault="00A748CC">
      <w:pPr>
        <w:pStyle w:val="CommentText"/>
      </w:pPr>
      <w:r>
        <w:rPr>
          <w:rStyle w:val="CommentReference"/>
        </w:rPr>
        <w:annotationRef/>
      </w:r>
      <w:r>
        <w:t>pattern – fix throughout</w:t>
      </w:r>
    </w:p>
  </w:comment>
  <w:comment w:id="8093" w:author="Bill Floyd" w:date="2020-07-29T15:03:00Z" w:initials="BF">
    <w:p w14:paraId="42193A46" w14:textId="77777777" w:rsidR="00A748CC" w:rsidRDefault="00A748CC">
      <w:pPr>
        <w:pStyle w:val="CommentText"/>
      </w:pPr>
      <w:r>
        <w:rPr>
          <w:rStyle w:val="CommentReference"/>
        </w:rPr>
        <w:annotationRef/>
      </w:r>
      <w:r>
        <w:t xml:space="preserve">this is a discussion point.  </w:t>
      </w:r>
      <w:proofErr w:type="gramStart"/>
      <w:r>
        <w:t>Also</w:t>
      </w:r>
      <w:proofErr w:type="gramEnd"/>
      <w:r>
        <w:t xml:space="preserve"> if any of this is a repeat from chapter 2, no need to present.</w:t>
      </w:r>
    </w:p>
  </w:comment>
  <w:comment w:id="8098" w:author="Bill Floyd" w:date="2020-08-06T14:33:00Z" w:initials="BF">
    <w:p w14:paraId="727D53C1" w14:textId="7971F3A6" w:rsidR="00A748CC" w:rsidRDefault="00A748CC">
      <w:pPr>
        <w:pStyle w:val="CommentText"/>
      </w:pPr>
      <w:r>
        <w:rPr>
          <w:rStyle w:val="CommentReference"/>
        </w:rPr>
        <w:annotationRef/>
      </w:r>
      <w:r>
        <w:t>Same scale on x axis for wet vs dry graphs.  What is the inset in the 3</w:t>
      </w:r>
      <w:r w:rsidRPr="00666FAE">
        <w:rPr>
          <w:vertAlign w:val="superscript"/>
        </w:rPr>
        <w:t>rd</w:t>
      </w:r>
      <w:r>
        <w:t xml:space="preserve"> panel?  And each panel should have a letter associated with it.  </w:t>
      </w:r>
      <w:proofErr w:type="gramStart"/>
      <w:r>
        <w:t>So</w:t>
      </w:r>
      <w:proofErr w:type="gramEnd"/>
      <w:r>
        <w:t xml:space="preserve"> you can reference a panel as </w:t>
      </w:r>
      <w:proofErr w:type="spellStart"/>
      <w:r>
        <w:t>15a</w:t>
      </w:r>
      <w:proofErr w:type="spellEnd"/>
      <w:r>
        <w:t xml:space="preserve">, </w:t>
      </w:r>
      <w:proofErr w:type="spellStart"/>
      <w:r>
        <w:t>15b</w:t>
      </w:r>
      <w:proofErr w:type="spellEnd"/>
      <w:r>
        <w:t xml:space="preserve"> </w:t>
      </w:r>
      <w:proofErr w:type="spellStart"/>
      <w:r>
        <w:t>etc</w:t>
      </w:r>
      <w:proofErr w:type="spellEnd"/>
    </w:p>
  </w:comment>
  <w:comment w:id="8103" w:author="Bill Floyd" w:date="2020-08-06T14:35:00Z" w:initials="BF">
    <w:p w14:paraId="3AD6D13B" w14:textId="60A0BE5B" w:rsidR="00A748CC" w:rsidRDefault="00A748CC">
      <w:pPr>
        <w:pStyle w:val="CommentText"/>
      </w:pPr>
      <w:r>
        <w:rPr>
          <w:rStyle w:val="CommentReference"/>
        </w:rPr>
        <w:annotationRef/>
      </w:r>
      <w:r>
        <w:t>method</w:t>
      </w:r>
    </w:p>
  </w:comment>
  <w:comment w:id="8159" w:author="Bill Floyd" w:date="2020-08-06T14:40:00Z" w:initials="BF">
    <w:p w14:paraId="05D204F2" w14:textId="59E1BE96" w:rsidR="00A748CC" w:rsidRDefault="00A748CC">
      <w:pPr>
        <w:pStyle w:val="CommentText"/>
      </w:pPr>
      <w:r>
        <w:rPr>
          <w:rStyle w:val="CommentReference"/>
        </w:rPr>
        <w:annotationRef/>
      </w:r>
      <w:r>
        <w:t>what does the width of the box plot represent?</w:t>
      </w:r>
    </w:p>
  </w:comment>
  <w:comment w:id="8160" w:author="Hannah McSorley" w:date="2020-08-06T17:05:00Z" w:initials="HM">
    <w:p w14:paraId="116BF208" w14:textId="3DC8C19E" w:rsidR="00A748CC" w:rsidRDefault="00A748CC">
      <w:pPr>
        <w:pStyle w:val="CommentText"/>
      </w:pPr>
      <w:r>
        <w:rPr>
          <w:rStyle w:val="CommentReference"/>
        </w:rPr>
        <w:annotationRef/>
      </w:r>
      <w:proofErr w:type="spellStart"/>
      <w:r>
        <w:t>ggplot</w:t>
      </w:r>
      <w:proofErr w:type="spellEnd"/>
      <w:r>
        <w:t xml:space="preserve"> compressed the boxes (8.75, 9, 9.25 degrees &amp; 9.8, 10.3) to fit their slopes next to each other… I can see if I can manually </w:t>
      </w:r>
      <w:proofErr w:type="spellStart"/>
      <w:r>
        <w:t>conrol</w:t>
      </w:r>
      <w:proofErr w:type="spellEnd"/>
      <w:r>
        <w:t xml:space="preserve"> this… or maybe do a bar plot or something else</w:t>
      </w:r>
    </w:p>
  </w:comment>
  <w:comment w:id="8173" w:author="Bill Floyd" w:date="2020-08-06T14:41:00Z" w:initials="BF">
    <w:p w14:paraId="44597142" w14:textId="5DD0C5AE" w:rsidR="00A748CC" w:rsidRDefault="00A748CC">
      <w:pPr>
        <w:pStyle w:val="CommentText"/>
      </w:pPr>
      <w:r>
        <w:rPr>
          <w:rStyle w:val="CommentReference"/>
        </w:rPr>
        <w:annotationRef/>
      </w:r>
      <w:r>
        <w:t xml:space="preserve">Simplify sentences </w:t>
      </w:r>
      <w:proofErr w:type="spellStart"/>
      <w:r>
        <w:t>ie</w:t>
      </w:r>
      <w:proofErr w:type="spellEnd"/>
      <w:r>
        <w:t xml:space="preserve"> “Stage at sample collection was the most important variable to predict SAC254”</w:t>
      </w:r>
    </w:p>
  </w:comment>
  <w:comment w:id="8202" w:author="Bill Floyd" w:date="2020-08-06T14:48:00Z" w:initials="BF">
    <w:p w14:paraId="7BF3249B" w14:textId="46B00980" w:rsidR="00A748CC" w:rsidRDefault="00A748CC">
      <w:pPr>
        <w:pStyle w:val="CommentText"/>
      </w:pPr>
      <w:r>
        <w:rPr>
          <w:rStyle w:val="CommentReference"/>
        </w:rPr>
        <w:annotationRef/>
      </w:r>
      <w:r>
        <w:t xml:space="preserve">These are some pretty big gaps – what happens when you just focus on the events around the </w:t>
      </w:r>
      <w:proofErr w:type="spellStart"/>
      <w:r>
        <w:t>200mm</w:t>
      </w:r>
      <w:proofErr w:type="spellEnd"/>
      <w:r>
        <w:t xml:space="preserve"> and </w:t>
      </w:r>
      <w:proofErr w:type="spellStart"/>
      <w:proofErr w:type="gramStart"/>
      <w:r>
        <w:t>lower?jj</w:t>
      </w:r>
      <w:proofErr w:type="spellEnd"/>
      <w:proofErr w:type="gramEnd"/>
    </w:p>
  </w:comment>
  <w:comment w:id="8366" w:author="Hannah McSorley" w:date="2020-07-28T10:19:00Z" w:initials="HM">
    <w:p w14:paraId="461B442E" w14:textId="77777777" w:rsidR="00A748CC" w:rsidRDefault="00A748CC">
      <w:pPr>
        <w:pStyle w:val="CommentText"/>
      </w:pPr>
      <w:r>
        <w:rPr>
          <w:rStyle w:val="CommentReference"/>
        </w:rPr>
        <w:annotationRef/>
      </w:r>
      <w:r>
        <w:t>new</w:t>
      </w:r>
    </w:p>
  </w:comment>
  <w:comment w:id="8367" w:author="Bill Floyd" w:date="2020-07-29T15:05:00Z" w:initials="BF">
    <w:p w14:paraId="50849C29" w14:textId="77777777" w:rsidR="00A748CC" w:rsidRDefault="00A748CC">
      <w:pPr>
        <w:pStyle w:val="CommentText"/>
      </w:pPr>
      <w:r>
        <w:rPr>
          <w:rStyle w:val="CommentReference"/>
        </w:rPr>
        <w:annotationRef/>
      </w:r>
      <w:r>
        <w:t>this is a discussion point, if the data displays this (or not), then talk about this in that sections and compare to this reference.</w:t>
      </w:r>
    </w:p>
  </w:comment>
  <w:comment w:id="8377" w:author="Bill Floyd" w:date="2020-07-29T15:06:00Z" w:initials="BF">
    <w:p w14:paraId="48862384" w14:textId="77777777" w:rsidR="00A748CC" w:rsidRDefault="00A748CC">
      <w:pPr>
        <w:pStyle w:val="CommentText"/>
      </w:pPr>
      <w:r>
        <w:rPr>
          <w:rStyle w:val="CommentReference"/>
        </w:rPr>
        <w:annotationRef/>
      </w:r>
      <w:r>
        <w:t>Is this a common descriptor in the literature?</w:t>
      </w:r>
    </w:p>
  </w:comment>
  <w:comment w:id="8378" w:author="Hannah McSorley" w:date="2020-08-06T17:08:00Z" w:initials="HM">
    <w:p w14:paraId="59B8A5CF" w14:textId="586E8834" w:rsidR="00A748CC" w:rsidRDefault="00A748CC">
      <w:pPr>
        <w:pStyle w:val="CommentText"/>
      </w:pPr>
      <w:r>
        <w:rPr>
          <w:rStyle w:val="CommentReference"/>
        </w:rPr>
        <w:annotationRef/>
      </w:r>
      <w:r>
        <w:t>no but I think it is an appropriate term</w:t>
      </w:r>
    </w:p>
  </w:comment>
  <w:comment w:id="8386" w:author="Bill Floyd" w:date="2020-07-29T15:07:00Z" w:initials="BF">
    <w:p w14:paraId="20609479" w14:textId="2B5504B9" w:rsidR="00A748CC" w:rsidRDefault="00A748CC">
      <w:pPr>
        <w:pStyle w:val="CommentText"/>
      </w:pPr>
      <w:r>
        <w:rPr>
          <w:rStyle w:val="CommentReference"/>
        </w:rPr>
        <w:annotationRef/>
      </w:r>
      <w:r>
        <w:t xml:space="preserve">Don’t start a paragraph with a question, especially in a results section.  </w:t>
      </w:r>
    </w:p>
  </w:comment>
  <w:comment w:id="8388" w:author="Bill Floyd" w:date="2020-07-29T15:07:00Z" w:initials="BF">
    <w:p w14:paraId="342C9696" w14:textId="77777777" w:rsidR="00A748CC" w:rsidRDefault="00A748CC">
      <w:pPr>
        <w:pStyle w:val="CommentText"/>
      </w:pPr>
      <w:r>
        <w:rPr>
          <w:rStyle w:val="CommentReference"/>
        </w:rPr>
        <w:annotationRef/>
      </w:r>
    </w:p>
  </w:comment>
  <w:comment w:id="8389" w:author="Bill Floyd" w:date="2020-07-29T15:07:00Z" w:initials="BF">
    <w:p w14:paraId="2D99CDE9" w14:textId="77777777" w:rsidR="00A748CC" w:rsidRDefault="00A748CC">
      <w:pPr>
        <w:pStyle w:val="CommentText"/>
      </w:pPr>
      <w:r>
        <w:rPr>
          <w:rStyle w:val="CommentReference"/>
        </w:rPr>
        <w:annotationRef/>
      </w:r>
    </w:p>
  </w:comment>
  <w:comment w:id="8391" w:author="Bill Floyd" w:date="2020-07-29T15:08:00Z" w:initials="BF">
    <w:p w14:paraId="007D402F" w14:textId="77777777" w:rsidR="00A748CC" w:rsidRDefault="00A748CC">
      <w:pPr>
        <w:pStyle w:val="CommentText"/>
      </w:pPr>
      <w:r>
        <w:rPr>
          <w:rStyle w:val="CommentReference"/>
        </w:rPr>
        <w:annotationRef/>
      </w:r>
      <w:r>
        <w:t>Use stream or surface water instead of river</w:t>
      </w:r>
    </w:p>
  </w:comment>
  <w:comment w:id="8390" w:author="Bill Floyd" w:date="2020-07-29T15:10:00Z" w:initials="BF">
    <w:p w14:paraId="2497A1CA" w14:textId="77777777" w:rsidR="00A748CC" w:rsidRDefault="00A748CC">
      <w:pPr>
        <w:pStyle w:val="CommentText"/>
      </w:pPr>
      <w:r>
        <w:rPr>
          <w:rStyle w:val="CommentReference"/>
        </w:rPr>
        <w:annotationRef/>
      </w:r>
      <w:r>
        <w:t>method</w:t>
      </w:r>
    </w:p>
  </w:comment>
  <w:comment w:id="8576" w:author="Bill Floyd" w:date="2020-07-29T15:13:00Z" w:initials="BF">
    <w:p w14:paraId="0672D295" w14:textId="77777777" w:rsidR="00A748CC" w:rsidRDefault="00A748CC">
      <w:pPr>
        <w:pStyle w:val="CommentText"/>
      </w:pPr>
      <w:r>
        <w:rPr>
          <w:rStyle w:val="CommentReference"/>
        </w:rPr>
        <w:annotationRef/>
      </w:r>
      <w:r>
        <w:t xml:space="preserve">can this entire section be summarized more simply, such as </w:t>
      </w:r>
      <w:proofErr w:type="gramStart"/>
      <w:r>
        <w:t>“ In</w:t>
      </w:r>
      <w:proofErr w:type="gramEnd"/>
      <w:r>
        <w:t xml:space="preserve"> general DOC </w:t>
      </w:r>
      <w:proofErr w:type="spellStart"/>
      <w:r>
        <w:t>concentations</w:t>
      </w:r>
      <w:proofErr w:type="spellEnd"/>
      <w:r>
        <w:t xml:space="preserve"> were lowest at the beginning of events and increased with a rise in stage.  Then identify instances where this was not the case and if you noticed dilution affects as the season progressed – you could just make a simple plot of stage vs DOC (</w:t>
      </w:r>
      <w:proofErr w:type="spellStart"/>
      <w:r>
        <w:t>ie</w:t>
      </w:r>
      <w:proofErr w:type="spellEnd"/>
      <w:r>
        <w:t xml:space="preserve"> x vs y plot) at each site and see how they group and see if this grouping changes through the season.</w:t>
      </w:r>
    </w:p>
  </w:comment>
  <w:comment w:id="8775" w:author="Bill Floyd" w:date="2020-07-29T15:16:00Z" w:initials="BF">
    <w:p w14:paraId="27D13EE1" w14:textId="77777777" w:rsidR="00A748CC" w:rsidRDefault="00A748CC">
      <w:pPr>
        <w:pStyle w:val="CommentText"/>
      </w:pPr>
      <w:r>
        <w:rPr>
          <w:rStyle w:val="CommentReference"/>
        </w:rPr>
        <w:annotationRef/>
      </w:r>
      <w:r>
        <w:t xml:space="preserve">This table provides some useful info.  I would </w:t>
      </w:r>
      <w:proofErr w:type="spellStart"/>
      <w:r>
        <w:t>tru</w:t>
      </w:r>
      <w:proofErr w:type="spellEnd"/>
      <w:r>
        <w:t xml:space="preserve"> to look at individual events and pull out interesting facts like during this event, DOC concentration tripled or doubled or etc.  And then maybe present mean differences among events</w:t>
      </w:r>
    </w:p>
  </w:comment>
  <w:comment w:id="8859" w:author="Bill Floyd" w:date="2020-07-29T15:19:00Z" w:initials="BF">
    <w:p w14:paraId="5E8C8C48" w14:textId="77777777" w:rsidR="00A748CC" w:rsidRDefault="00A748CC">
      <w:pPr>
        <w:pStyle w:val="CommentText"/>
      </w:pPr>
      <w:r>
        <w:rPr>
          <w:rStyle w:val="CommentReference"/>
        </w:rPr>
        <w:annotationRef/>
      </w:r>
      <w:r>
        <w:t xml:space="preserve">I don’t </w:t>
      </w:r>
      <w:proofErr w:type="gramStart"/>
      <w:r>
        <w:t>actually see</w:t>
      </w:r>
      <w:proofErr w:type="gramEnd"/>
      <w:r>
        <w:t xml:space="preserve"> that pattern at all in those figures – not sure you can do hysteresis plots with the data you have, but you should try</w:t>
      </w:r>
    </w:p>
  </w:comment>
  <w:comment w:id="8866" w:author="Bill Floyd" w:date="2020-07-29T15:23:00Z" w:initials="BF">
    <w:p w14:paraId="50EE804B" w14:textId="77777777" w:rsidR="00A748CC" w:rsidRDefault="00A748CC">
      <w:pPr>
        <w:pStyle w:val="CommentText"/>
      </w:pPr>
      <w:r>
        <w:rPr>
          <w:rStyle w:val="CommentReference"/>
        </w:rPr>
        <w:annotationRef/>
      </w:r>
      <w:r>
        <w:t xml:space="preserve">Those contours are distracting – what do they represent?  Not </w:t>
      </w:r>
      <w:proofErr w:type="gramStart"/>
      <w:r>
        <w:t>really sure</w:t>
      </w:r>
      <w:proofErr w:type="gramEnd"/>
      <w:r>
        <w:t xml:space="preserve"> how to interpret this plot, but I don’t really see any strong linear patterns.</w:t>
      </w:r>
    </w:p>
  </w:comment>
  <w:comment w:id="8876" w:author="Hannah McSorley" w:date="2020-07-28T10:19:00Z" w:initials="HM">
    <w:p w14:paraId="3F333464" w14:textId="77777777" w:rsidR="00A748CC" w:rsidRDefault="00A748CC">
      <w:pPr>
        <w:pStyle w:val="CommentText"/>
      </w:pPr>
      <w:r>
        <w:rPr>
          <w:rStyle w:val="CommentReference"/>
        </w:rPr>
        <w:annotationRef/>
      </w:r>
      <w:r>
        <w:t>new</w:t>
      </w:r>
    </w:p>
  </w:comment>
  <w:comment w:id="8877" w:author="Bill Floyd" w:date="2020-07-29T15:25:00Z" w:initials="BF">
    <w:p w14:paraId="5974340B" w14:textId="77777777" w:rsidR="00A748CC" w:rsidRDefault="00A748CC">
      <w:pPr>
        <w:pStyle w:val="CommentText"/>
      </w:pPr>
      <w:r>
        <w:rPr>
          <w:rStyle w:val="CommentReference"/>
        </w:rPr>
        <w:annotationRef/>
      </w:r>
      <w:r>
        <w:t>this is a method.</w:t>
      </w:r>
    </w:p>
  </w:comment>
  <w:comment w:id="8900" w:author="Bill Floyd" w:date="2020-07-29T15:27:00Z" w:initials="BF">
    <w:p w14:paraId="5DEF438C" w14:textId="77777777" w:rsidR="00A748CC" w:rsidRDefault="00A748CC">
      <w:pPr>
        <w:pStyle w:val="CommentText"/>
      </w:pPr>
      <w:r>
        <w:rPr>
          <w:rStyle w:val="CommentReference"/>
        </w:rPr>
        <w:annotationRef/>
      </w:r>
      <w:r>
        <w:t>Mostly a discussion point</w:t>
      </w:r>
    </w:p>
  </w:comment>
  <w:comment w:id="8917" w:author="Hannah McSorley" w:date="2020-07-28T10:19:00Z" w:initials="HM">
    <w:p w14:paraId="60448C4A" w14:textId="77777777" w:rsidR="00A748CC" w:rsidRDefault="00A748CC">
      <w:pPr>
        <w:pStyle w:val="CommentText"/>
      </w:pPr>
      <w:r>
        <w:rPr>
          <w:rStyle w:val="CommentReference"/>
        </w:rPr>
        <w:annotationRef/>
      </w:r>
      <w:r>
        <w:t>note to self</w:t>
      </w:r>
    </w:p>
  </w:comment>
  <w:comment w:id="8933" w:author="Hannah McSorley" w:date="2020-07-28T10:20:00Z" w:initials="HM">
    <w:p w14:paraId="6AA62BC8" w14:textId="77777777" w:rsidR="00A748CC" w:rsidRDefault="00A748CC">
      <w:pPr>
        <w:pStyle w:val="CommentText"/>
      </w:pPr>
      <w:r>
        <w:rPr>
          <w:rStyle w:val="CommentReference"/>
        </w:rPr>
        <w:annotationRef/>
      </w:r>
      <w:r>
        <w:t>to be built this week</w:t>
      </w:r>
    </w:p>
  </w:comment>
  <w:comment w:id="8989" w:author="Hannah McSorley" w:date="2020-07-28T10:20:00Z" w:initials="HM">
    <w:p w14:paraId="1F5FF823" w14:textId="77777777" w:rsidR="00A748CC" w:rsidRDefault="00A748CC">
      <w:pPr>
        <w:pStyle w:val="CommentText"/>
      </w:pPr>
      <w:r>
        <w:rPr>
          <w:rStyle w:val="CommentReference"/>
        </w:rPr>
        <w:annotationRef/>
      </w:r>
      <w:r>
        <w:t>I will spell “</w:t>
      </w:r>
      <w:proofErr w:type="spellStart"/>
      <w:r>
        <w:t>conculsions</w:t>
      </w:r>
      <w:proofErr w:type="spellEnd"/>
      <w:r>
        <w:t>” correctly in the next draft</w:t>
      </w:r>
    </w:p>
  </w:comment>
  <w:comment w:id="9031" w:author="Hannah McSorley" w:date="2020-07-28T10:21:00Z" w:initials="HM">
    <w:p w14:paraId="259BF6BB" w14:textId="77777777" w:rsidR="00A748CC" w:rsidRDefault="00A748CC">
      <w:pPr>
        <w:pStyle w:val="CommentText"/>
      </w:pPr>
      <w:r>
        <w:rPr>
          <w:rStyle w:val="CommentReference"/>
        </w:rPr>
        <w:annotationRef/>
      </w:r>
      <w:r>
        <w:t xml:space="preserve">this whole section is just </w:t>
      </w:r>
      <w:proofErr w:type="gramStart"/>
      <w:r>
        <w:t>notes</w:t>
      </w:r>
      <w:proofErr w:type="gramEnd"/>
      <w:r>
        <w:t xml:space="preserve"> for me right now, and I will build it up this week and next week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98767E" w15:done="0"/>
  <w15:commentEx w15:paraId="4A8661F3" w15:done="0"/>
  <w15:commentEx w15:paraId="30F74A1F" w15:done="0"/>
  <w15:commentEx w15:paraId="1370456A" w15:done="0"/>
  <w15:commentEx w15:paraId="7430A970" w15:done="0"/>
  <w15:commentEx w15:paraId="25B80756" w15:done="0"/>
  <w15:commentEx w15:paraId="5C7D1E34" w15:done="0"/>
  <w15:commentEx w15:paraId="59862D90" w15:done="0"/>
  <w15:commentEx w15:paraId="7AAA334E" w15:done="0"/>
  <w15:commentEx w15:paraId="71A2177D" w15:done="0"/>
  <w15:commentEx w15:paraId="1703081A" w15:done="0"/>
  <w15:commentEx w15:paraId="20B10351" w15:done="0"/>
  <w15:commentEx w15:paraId="2E5952DD" w15:done="0"/>
  <w15:commentEx w15:paraId="0B27CFBB" w15:done="0"/>
  <w15:commentEx w15:paraId="7A6827A4" w15:done="0"/>
  <w15:commentEx w15:paraId="27F39459" w15:done="0"/>
  <w15:commentEx w15:paraId="11538734" w15:done="0"/>
  <w15:commentEx w15:paraId="0F16424B" w15:done="0"/>
  <w15:commentEx w15:paraId="77C2F6D0" w15:done="0"/>
  <w15:commentEx w15:paraId="692FA108" w15:done="0"/>
  <w15:commentEx w15:paraId="372296E1" w15:done="0"/>
  <w15:commentEx w15:paraId="13A5EE2A" w15:done="0"/>
  <w15:commentEx w15:paraId="6DC130F2" w15:done="0"/>
  <w15:commentEx w15:paraId="4004A079" w15:done="0"/>
  <w15:commentEx w15:paraId="3CA91633" w15:done="0"/>
  <w15:commentEx w15:paraId="573AF688" w15:done="0"/>
  <w15:commentEx w15:paraId="0F272A66" w15:done="0"/>
  <w15:commentEx w15:paraId="27D7E0D7" w15:done="0"/>
  <w15:commentEx w15:paraId="504AEE73" w15:done="0"/>
  <w15:commentEx w15:paraId="436F83C3" w15:done="0"/>
  <w15:commentEx w15:paraId="7D845F66" w15:done="0"/>
  <w15:commentEx w15:paraId="32A2285B" w15:done="0"/>
  <w15:commentEx w15:paraId="6F7C70EA" w15:done="0"/>
  <w15:commentEx w15:paraId="6FFD9C7E" w15:done="0"/>
  <w15:commentEx w15:paraId="4E166A79" w15:done="0"/>
  <w15:commentEx w15:paraId="4544AAD7" w15:done="0"/>
  <w15:commentEx w15:paraId="2D7DA563" w15:done="0"/>
  <w15:commentEx w15:paraId="672A5DDF" w15:done="0"/>
  <w15:commentEx w15:paraId="4A7E7FCA" w15:done="0"/>
  <w15:commentEx w15:paraId="082A7A62" w15:done="0"/>
  <w15:commentEx w15:paraId="60A5A4BE" w15:done="0"/>
  <w15:commentEx w15:paraId="5160F815" w15:done="0"/>
  <w15:commentEx w15:paraId="50A80D36" w15:done="0"/>
  <w15:commentEx w15:paraId="7172C3D5" w15:done="0"/>
  <w15:commentEx w15:paraId="4ABEDE1E" w15:done="0"/>
  <w15:commentEx w15:paraId="6252E766" w15:done="0"/>
  <w15:commentEx w15:paraId="4D69B628" w15:done="0"/>
  <w15:commentEx w15:paraId="3EAEACF6" w15:done="0"/>
  <w15:commentEx w15:paraId="5378CF29" w15:done="0"/>
  <w15:commentEx w15:paraId="0658A1A2" w15:done="0"/>
  <w15:commentEx w15:paraId="18803A5A" w15:done="0"/>
  <w15:commentEx w15:paraId="74C51D47" w15:done="0"/>
  <w15:commentEx w15:paraId="73581C14" w15:done="0"/>
  <w15:commentEx w15:paraId="214CA8C7" w15:done="0"/>
  <w15:commentEx w15:paraId="163A2E78" w15:done="0"/>
  <w15:commentEx w15:paraId="3B9906BC" w15:done="0"/>
  <w15:commentEx w15:paraId="78A41F61" w15:done="0"/>
  <w15:commentEx w15:paraId="4B54B836" w15:done="0"/>
  <w15:commentEx w15:paraId="0C2BBFB8" w15:done="0"/>
  <w15:commentEx w15:paraId="0566AFFE" w15:done="0"/>
  <w15:commentEx w15:paraId="080A126E" w15:done="0"/>
  <w15:commentEx w15:paraId="0571BC83" w15:paraIdParent="080A126E" w15:done="0"/>
  <w15:commentEx w15:paraId="016CAEC4" w15:done="0"/>
  <w15:commentEx w15:paraId="41795258" w15:paraIdParent="016CAEC4" w15:done="0"/>
  <w15:commentEx w15:paraId="4643AC4D" w15:done="0"/>
  <w15:commentEx w15:paraId="2D35CFEE" w15:done="0"/>
  <w15:commentEx w15:paraId="04769BA8" w15:done="0"/>
  <w15:commentEx w15:paraId="4EF4C268" w15:done="0"/>
  <w15:commentEx w15:paraId="3DDD9DF4" w15:done="0"/>
  <w15:commentEx w15:paraId="606AEB29" w15:done="0"/>
  <w15:commentEx w15:paraId="00CC671B" w15:done="0"/>
  <w15:commentEx w15:paraId="627E8912" w15:done="0"/>
  <w15:commentEx w15:paraId="2B5D6888" w15:done="0"/>
  <w15:commentEx w15:paraId="124A1DF5" w15:done="0"/>
  <w15:commentEx w15:paraId="75408814" w15:done="0"/>
  <w15:commentEx w15:paraId="12D90AE3" w15:done="0"/>
  <w15:commentEx w15:paraId="679EEAA1" w15:done="0"/>
  <w15:commentEx w15:paraId="569C1581" w15:paraIdParent="679EEAA1" w15:done="0"/>
  <w15:commentEx w15:paraId="6BE8D53F" w15:done="0"/>
  <w15:commentEx w15:paraId="0F3686A0" w15:done="0"/>
  <w15:commentEx w15:paraId="2953FCA4" w15:done="0"/>
  <w15:commentEx w15:paraId="5DB9EEBC" w15:done="0"/>
  <w15:commentEx w15:paraId="5611609E" w15:done="0"/>
  <w15:commentEx w15:paraId="0322E69A" w15:done="0"/>
  <w15:commentEx w15:paraId="7A75305D" w15:done="0"/>
  <w15:commentEx w15:paraId="70FB3F6E" w15:done="0"/>
  <w15:commentEx w15:paraId="1027704B" w15:done="0"/>
  <w15:commentEx w15:paraId="540BA9F0" w15:done="0"/>
  <w15:commentEx w15:paraId="5E833AF8" w15:paraIdParent="540BA9F0" w15:done="0"/>
  <w15:commentEx w15:paraId="5C9055A0" w15:done="0"/>
  <w15:commentEx w15:paraId="2831B80A" w15:done="0"/>
  <w15:commentEx w15:paraId="166E141A" w15:done="0"/>
  <w15:commentEx w15:paraId="638898D6" w15:done="0"/>
  <w15:commentEx w15:paraId="0CDEF085" w15:done="0"/>
  <w15:commentEx w15:paraId="413B23BD" w15:done="0"/>
  <w15:commentEx w15:paraId="243E3375" w15:done="0"/>
  <w15:commentEx w15:paraId="3F770A41" w15:done="0"/>
  <w15:commentEx w15:paraId="2D76E8E4" w15:done="0"/>
  <w15:commentEx w15:paraId="45D14600" w15:done="0"/>
  <w15:commentEx w15:paraId="131BC850" w15:done="0"/>
  <w15:commentEx w15:paraId="7380961D" w15:done="0"/>
  <w15:commentEx w15:paraId="16321FC0" w15:done="0"/>
  <w15:commentEx w15:paraId="32625080" w15:done="0"/>
  <w15:commentEx w15:paraId="6D02CB0E" w15:done="0"/>
  <w15:commentEx w15:paraId="69EE9FAC" w15:done="0"/>
  <w15:commentEx w15:paraId="6BDDB1F8" w15:done="0"/>
  <w15:commentEx w15:paraId="4EB777F8" w15:done="0"/>
  <w15:commentEx w15:paraId="4AB25EFF" w15:done="0"/>
  <w15:commentEx w15:paraId="37F343F7" w15:done="0"/>
  <w15:commentEx w15:paraId="624BCDF3" w15:done="0"/>
  <w15:commentEx w15:paraId="12217C22" w15:done="0"/>
  <w15:commentEx w15:paraId="6A97BBC4" w15:done="0"/>
  <w15:commentEx w15:paraId="30D65A31" w15:done="0"/>
  <w15:commentEx w15:paraId="7AE97AA3" w15:done="0"/>
  <w15:commentEx w15:paraId="43A0E2D8" w15:done="1"/>
  <w15:commentEx w15:paraId="0E2B535C" w15:paraIdParent="43A0E2D8" w15:done="1"/>
  <w15:commentEx w15:paraId="767BB6F4" w15:paraIdParent="43A0E2D8" w15:done="1"/>
  <w15:commentEx w15:paraId="6A8948E2" w15:done="1"/>
  <w15:commentEx w15:paraId="51D86437" w15:done="1"/>
  <w15:commentEx w15:paraId="75897003" w15:paraIdParent="51D86437" w15:done="1"/>
  <w15:commentEx w15:paraId="6097960D" w15:done="0"/>
  <w15:commentEx w15:paraId="7E8B28C7" w15:done="0"/>
  <w15:commentEx w15:paraId="1E4430EF" w15:done="0"/>
  <w15:commentEx w15:paraId="1208831E" w15:done="0"/>
  <w15:commentEx w15:paraId="6B9AD67C" w15:done="0"/>
  <w15:commentEx w15:paraId="19CAEC31" w15:done="0"/>
  <w15:commentEx w15:paraId="5365F047" w15:done="0"/>
  <w15:commentEx w15:paraId="0A7FC33A" w15:done="0"/>
  <w15:commentEx w15:paraId="3A3EE505" w15:done="0"/>
  <w15:commentEx w15:paraId="59BA14AE" w15:done="1"/>
  <w15:commentEx w15:paraId="159DC27F" w15:done="0"/>
  <w15:commentEx w15:paraId="603B31DD" w15:done="0"/>
  <w15:commentEx w15:paraId="59F4E02C" w15:done="0"/>
  <w15:commentEx w15:paraId="7ABCFEB0" w15:done="0"/>
  <w15:commentEx w15:paraId="1E2953EE" w15:done="0"/>
  <w15:commentEx w15:paraId="3AE6A233" w15:done="0"/>
  <w15:commentEx w15:paraId="5B6A5DB3" w15:done="0"/>
  <w15:commentEx w15:paraId="035F343C" w15:done="0"/>
  <w15:commentEx w15:paraId="0472D1F8" w15:done="0"/>
  <w15:commentEx w15:paraId="43EDD103" w15:done="0"/>
  <w15:commentEx w15:paraId="42ABF61B" w15:done="0"/>
  <w15:commentEx w15:paraId="7438CEB3" w15:done="0"/>
  <w15:commentEx w15:paraId="74DA301F" w15:done="0"/>
  <w15:commentEx w15:paraId="25A1713B" w15:done="0"/>
  <w15:commentEx w15:paraId="3D81A446" w15:done="0"/>
  <w15:commentEx w15:paraId="3187E1FB" w15:done="0"/>
  <w15:commentEx w15:paraId="6555077C" w15:done="0"/>
  <w15:commentEx w15:paraId="0D4537B9" w15:done="0"/>
  <w15:commentEx w15:paraId="1F6D226B" w15:done="0"/>
  <w15:commentEx w15:paraId="57E9B2D7" w15:done="0"/>
  <w15:commentEx w15:paraId="3B7ED7E5" w15:done="0"/>
  <w15:commentEx w15:paraId="3D3E1119" w15:done="1"/>
  <w15:commentEx w15:paraId="1122D2F6" w15:done="0"/>
  <w15:commentEx w15:paraId="513AD252" w15:done="1"/>
  <w15:commentEx w15:paraId="6F424CD7" w15:paraIdParent="513AD252" w15:done="1"/>
  <w15:commentEx w15:paraId="702C4866" w15:done="0"/>
  <w15:commentEx w15:paraId="6DE2524F" w15:done="0"/>
  <w15:commentEx w15:paraId="7D8B6739" w15:done="0"/>
  <w15:commentEx w15:paraId="4D1949B3" w15:done="0"/>
  <w15:commentEx w15:paraId="04FAB25A" w15:done="0"/>
  <w15:commentEx w15:paraId="588C8F76" w15:done="0"/>
  <w15:commentEx w15:paraId="1899FC84" w15:done="0"/>
  <w15:commentEx w15:paraId="067DC26C" w15:done="0"/>
  <w15:commentEx w15:paraId="6F734C1E" w15:done="1"/>
  <w15:commentEx w15:paraId="0372034A" w15:done="1"/>
  <w15:commentEx w15:paraId="139172F5" w15:done="0"/>
  <w15:commentEx w15:paraId="3885DF2D" w15:done="1"/>
  <w15:commentEx w15:paraId="54A627AB" w15:done="0"/>
  <w15:commentEx w15:paraId="66318F75" w15:done="0"/>
  <w15:commentEx w15:paraId="46F790B9" w15:paraIdParent="66318F75" w15:done="0"/>
  <w15:commentEx w15:paraId="37817A75" w15:done="1"/>
  <w15:commentEx w15:paraId="427124F0" w15:done="0"/>
  <w15:commentEx w15:paraId="77DDB790" w15:done="0"/>
  <w15:commentEx w15:paraId="558C4214" w15:done="0"/>
  <w15:commentEx w15:paraId="4016A3F0" w15:done="0"/>
  <w15:commentEx w15:paraId="713DD809" w15:done="1"/>
  <w15:commentEx w15:paraId="6C95C5C8" w15:done="0"/>
  <w15:commentEx w15:paraId="593AC6D4" w15:done="1"/>
  <w15:commentEx w15:paraId="5A9D3CDA" w15:done="1"/>
  <w15:commentEx w15:paraId="75111C53" w15:done="1"/>
  <w15:commentEx w15:paraId="485998A1" w15:paraIdParent="75111C53" w15:done="1"/>
  <w15:commentEx w15:paraId="2557D202" w15:paraIdParent="75111C53" w15:done="1"/>
  <w15:commentEx w15:paraId="5A9BFF39" w15:done="1"/>
  <w15:commentEx w15:paraId="2D9B1E7A" w15:done="0"/>
  <w15:commentEx w15:paraId="1CE9D55A" w15:done="0"/>
  <w15:commentEx w15:paraId="0502AC44" w15:done="0"/>
  <w15:commentEx w15:paraId="52976114" w15:done="0"/>
  <w15:commentEx w15:paraId="147414D5" w15:done="0"/>
  <w15:commentEx w15:paraId="444FFDAE" w15:done="0"/>
  <w15:commentEx w15:paraId="4BC3CEEE" w15:done="0"/>
  <w15:commentEx w15:paraId="31E66EAE" w15:done="0"/>
  <w15:commentEx w15:paraId="77FCF5D2" w15:done="0"/>
  <w15:commentEx w15:paraId="3E6F6902" w15:paraIdParent="77FCF5D2" w15:done="0"/>
  <w15:commentEx w15:paraId="531C44F9" w15:done="0"/>
  <w15:commentEx w15:paraId="7E8ED6BA" w15:paraIdParent="531C44F9" w15:done="0"/>
  <w15:commentEx w15:paraId="48D08858" w15:done="0"/>
  <w15:commentEx w15:paraId="030B6BAB" w15:done="0"/>
  <w15:commentEx w15:paraId="4D17A22E" w15:done="0"/>
  <w15:commentEx w15:paraId="1EB58AD7" w15:done="0"/>
  <w15:commentEx w15:paraId="359C2290" w15:paraIdParent="1EB58AD7" w15:done="0"/>
  <w15:commentEx w15:paraId="41E6BA97" w15:done="0"/>
  <w15:commentEx w15:paraId="4B91093F" w15:done="0"/>
  <w15:commentEx w15:paraId="1FDE3C82" w15:done="0"/>
  <w15:commentEx w15:paraId="2BC418AD" w15:done="1"/>
  <w15:commentEx w15:paraId="1CF36956" w15:done="0"/>
  <w15:commentEx w15:paraId="411CBC78" w15:done="0"/>
  <w15:commentEx w15:paraId="0677123A" w15:done="0"/>
  <w15:commentEx w15:paraId="71029993" w15:done="1"/>
  <w15:commentEx w15:paraId="558E5EC2" w15:done="1"/>
  <w15:commentEx w15:paraId="42193A46" w15:done="0"/>
  <w15:commentEx w15:paraId="727D53C1" w15:done="1"/>
  <w15:commentEx w15:paraId="3AD6D13B" w15:done="1"/>
  <w15:commentEx w15:paraId="05D204F2" w15:done="1"/>
  <w15:commentEx w15:paraId="116BF208" w15:paraIdParent="05D204F2" w15:done="1"/>
  <w15:commentEx w15:paraId="44597142" w15:done="1"/>
  <w15:commentEx w15:paraId="7BF3249B" w15:done="0"/>
  <w15:commentEx w15:paraId="461B442E" w15:done="0"/>
  <w15:commentEx w15:paraId="50849C29" w15:done="0"/>
  <w15:commentEx w15:paraId="48862384" w15:done="1"/>
  <w15:commentEx w15:paraId="59B8A5CF" w15:paraIdParent="48862384" w15:done="1"/>
  <w15:commentEx w15:paraId="20609479" w15:done="1"/>
  <w15:commentEx w15:paraId="342C9696" w15:done="0"/>
  <w15:commentEx w15:paraId="2D99CDE9" w15:done="0"/>
  <w15:commentEx w15:paraId="007D402F" w15:done="0"/>
  <w15:commentEx w15:paraId="2497A1CA" w15:done="0"/>
  <w15:commentEx w15:paraId="0672D295" w15:done="0"/>
  <w15:commentEx w15:paraId="27D13EE1" w15:done="0"/>
  <w15:commentEx w15:paraId="5E8C8C48" w15:done="0"/>
  <w15:commentEx w15:paraId="50EE804B" w15:done="0"/>
  <w15:commentEx w15:paraId="3F333464" w15:done="0"/>
  <w15:commentEx w15:paraId="5974340B" w15:done="1"/>
  <w15:commentEx w15:paraId="5DEF438C" w15:done="1"/>
  <w15:commentEx w15:paraId="60448C4A" w15:done="1"/>
  <w15:commentEx w15:paraId="6AA62BC8" w15:done="0"/>
  <w15:commentEx w15:paraId="1F5FF823" w15:done="0"/>
  <w15:commentEx w15:paraId="259BF6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98767E" w16cid:durableId="22D6B1C3"/>
  <w16cid:commentId w16cid:paraId="4A8661F3" w16cid:durableId="22D6B1C4"/>
  <w16cid:commentId w16cid:paraId="30F74A1F" w16cid:durableId="22D6B1C5"/>
  <w16cid:commentId w16cid:paraId="1370456A" w16cid:durableId="22D6B1C6"/>
  <w16cid:commentId w16cid:paraId="7430A970" w16cid:durableId="22D6B1C7"/>
  <w16cid:commentId w16cid:paraId="25B80756" w16cid:durableId="22D6B1C8"/>
  <w16cid:commentId w16cid:paraId="5C7D1E34" w16cid:durableId="22D6B1C9"/>
  <w16cid:commentId w16cid:paraId="59862D90" w16cid:durableId="22D6B1CA"/>
  <w16cid:commentId w16cid:paraId="7AAA334E" w16cid:durableId="22D6B1CB"/>
  <w16cid:commentId w16cid:paraId="71A2177D" w16cid:durableId="22D6B1CC"/>
  <w16cid:commentId w16cid:paraId="1703081A" w16cid:durableId="22D6B1CD"/>
  <w16cid:commentId w16cid:paraId="20B10351" w16cid:durableId="22D6B1CE"/>
  <w16cid:commentId w16cid:paraId="2E5952DD" w16cid:durableId="22D6B1CF"/>
  <w16cid:commentId w16cid:paraId="0B27CFBB" w16cid:durableId="22D6B1D0"/>
  <w16cid:commentId w16cid:paraId="7A6827A4" w16cid:durableId="22D6B1D1"/>
  <w16cid:commentId w16cid:paraId="27F39459" w16cid:durableId="22D6B1D2"/>
  <w16cid:commentId w16cid:paraId="11538734" w16cid:durableId="22D6B1D3"/>
  <w16cid:commentId w16cid:paraId="0F16424B" w16cid:durableId="22D6B1D4"/>
  <w16cid:commentId w16cid:paraId="77C2F6D0" w16cid:durableId="22D6B1D5"/>
  <w16cid:commentId w16cid:paraId="692FA108" w16cid:durableId="22D6B1D6"/>
  <w16cid:commentId w16cid:paraId="372296E1" w16cid:durableId="22D6B1D7"/>
  <w16cid:commentId w16cid:paraId="13A5EE2A" w16cid:durableId="22D6B1D8"/>
  <w16cid:commentId w16cid:paraId="6DC130F2" w16cid:durableId="22D6B1D9"/>
  <w16cid:commentId w16cid:paraId="4004A079" w16cid:durableId="22D6B1DA"/>
  <w16cid:commentId w16cid:paraId="3CA91633" w16cid:durableId="22D6B1DB"/>
  <w16cid:commentId w16cid:paraId="573AF688" w16cid:durableId="22D6B1DC"/>
  <w16cid:commentId w16cid:paraId="0F272A66" w16cid:durableId="22D6B1DD"/>
  <w16cid:commentId w16cid:paraId="27D7E0D7" w16cid:durableId="22D6B1DE"/>
  <w16cid:commentId w16cid:paraId="504AEE73" w16cid:durableId="22D6B1DF"/>
  <w16cid:commentId w16cid:paraId="436F83C3" w16cid:durableId="22D6B1E0"/>
  <w16cid:commentId w16cid:paraId="7D845F66" w16cid:durableId="22D6B1E1"/>
  <w16cid:commentId w16cid:paraId="32A2285B" w16cid:durableId="22D6B1E2"/>
  <w16cid:commentId w16cid:paraId="6F7C70EA" w16cid:durableId="22D6B1E3"/>
  <w16cid:commentId w16cid:paraId="6FFD9C7E" w16cid:durableId="22D6B1E4"/>
  <w16cid:commentId w16cid:paraId="4E166A79" w16cid:durableId="22D6B1E5"/>
  <w16cid:commentId w16cid:paraId="4544AAD7" w16cid:durableId="22D6B1E6"/>
  <w16cid:commentId w16cid:paraId="2D7DA563" w16cid:durableId="22D6B1E7"/>
  <w16cid:commentId w16cid:paraId="672A5DDF" w16cid:durableId="22D6B1E8"/>
  <w16cid:commentId w16cid:paraId="4A7E7FCA" w16cid:durableId="22D6B1E9"/>
  <w16cid:commentId w16cid:paraId="082A7A62" w16cid:durableId="22D6B1EA"/>
  <w16cid:commentId w16cid:paraId="60A5A4BE" w16cid:durableId="22D6B1EB"/>
  <w16cid:commentId w16cid:paraId="5160F815" w16cid:durableId="22D6B1EC"/>
  <w16cid:commentId w16cid:paraId="50A80D36" w16cid:durableId="22D6B1ED"/>
  <w16cid:commentId w16cid:paraId="7172C3D5" w16cid:durableId="22D6B1EE"/>
  <w16cid:commentId w16cid:paraId="4ABEDE1E" w16cid:durableId="22D6B1EF"/>
  <w16cid:commentId w16cid:paraId="6252E766" w16cid:durableId="22D6B1F0"/>
  <w16cid:commentId w16cid:paraId="4D69B628" w16cid:durableId="22D6B1F1"/>
  <w16cid:commentId w16cid:paraId="3EAEACF6" w16cid:durableId="22D6B1F2"/>
  <w16cid:commentId w16cid:paraId="5378CF29" w16cid:durableId="22D6B1F3"/>
  <w16cid:commentId w16cid:paraId="0658A1A2" w16cid:durableId="22D6B1F4"/>
  <w16cid:commentId w16cid:paraId="18803A5A" w16cid:durableId="22D6B1F5"/>
  <w16cid:commentId w16cid:paraId="74C51D47" w16cid:durableId="22D6B1F6"/>
  <w16cid:commentId w16cid:paraId="73581C14" w16cid:durableId="22D6B1F7"/>
  <w16cid:commentId w16cid:paraId="214CA8C7" w16cid:durableId="22D6B1F8"/>
  <w16cid:commentId w16cid:paraId="163A2E78" w16cid:durableId="22D6B1F9"/>
  <w16cid:commentId w16cid:paraId="3B9906BC" w16cid:durableId="22D6B1FA"/>
  <w16cid:commentId w16cid:paraId="78A41F61" w16cid:durableId="22D6B1FB"/>
  <w16cid:commentId w16cid:paraId="4B54B836" w16cid:durableId="22D6B1FC"/>
  <w16cid:commentId w16cid:paraId="0C2BBFB8" w16cid:durableId="22D6B1FD"/>
  <w16cid:commentId w16cid:paraId="0566AFFE" w16cid:durableId="22D6B1FE"/>
  <w16cid:commentId w16cid:paraId="080A126E" w16cid:durableId="22D6B1FF"/>
  <w16cid:commentId w16cid:paraId="0571BC83" w16cid:durableId="22D6B200"/>
  <w16cid:commentId w16cid:paraId="016CAEC4" w16cid:durableId="22D6B201"/>
  <w16cid:commentId w16cid:paraId="41795258" w16cid:durableId="22D6B202"/>
  <w16cid:commentId w16cid:paraId="4643AC4D" w16cid:durableId="22D6B203"/>
  <w16cid:commentId w16cid:paraId="2D35CFEE" w16cid:durableId="22D6B204"/>
  <w16cid:commentId w16cid:paraId="04769BA8" w16cid:durableId="22D6B205"/>
  <w16cid:commentId w16cid:paraId="4EF4C268" w16cid:durableId="22D6B206"/>
  <w16cid:commentId w16cid:paraId="3DDD9DF4" w16cid:durableId="22D6B207"/>
  <w16cid:commentId w16cid:paraId="606AEB29" w16cid:durableId="22D6B208"/>
  <w16cid:commentId w16cid:paraId="00CC671B" w16cid:durableId="22D6B209"/>
  <w16cid:commentId w16cid:paraId="627E8912" w16cid:durableId="22D6B20A"/>
  <w16cid:commentId w16cid:paraId="2B5D6888" w16cid:durableId="22D6B20B"/>
  <w16cid:commentId w16cid:paraId="124A1DF5" w16cid:durableId="22D6B20C"/>
  <w16cid:commentId w16cid:paraId="75408814" w16cid:durableId="22D6B20D"/>
  <w16cid:commentId w16cid:paraId="12D90AE3" w16cid:durableId="22D6B20E"/>
  <w16cid:commentId w16cid:paraId="679EEAA1" w16cid:durableId="22D6B20F"/>
  <w16cid:commentId w16cid:paraId="569C1581" w16cid:durableId="22D6B210"/>
  <w16cid:commentId w16cid:paraId="6BE8D53F" w16cid:durableId="22D6B211"/>
  <w16cid:commentId w16cid:paraId="0F3686A0" w16cid:durableId="22D6B212"/>
  <w16cid:commentId w16cid:paraId="2953FCA4" w16cid:durableId="22D6B213"/>
  <w16cid:commentId w16cid:paraId="5DB9EEBC" w16cid:durableId="22D6B214"/>
  <w16cid:commentId w16cid:paraId="5611609E" w16cid:durableId="22D6B215"/>
  <w16cid:commentId w16cid:paraId="0322E69A" w16cid:durableId="22D6B216"/>
  <w16cid:commentId w16cid:paraId="7A75305D" w16cid:durableId="22D6B217"/>
  <w16cid:commentId w16cid:paraId="70FB3F6E" w16cid:durableId="22D6B218"/>
  <w16cid:commentId w16cid:paraId="1027704B" w16cid:durableId="22D6B219"/>
  <w16cid:commentId w16cid:paraId="540BA9F0" w16cid:durableId="22D6B21A"/>
  <w16cid:commentId w16cid:paraId="5E833AF8" w16cid:durableId="22D6B21B"/>
  <w16cid:commentId w16cid:paraId="5C9055A0" w16cid:durableId="22D6B21C"/>
  <w16cid:commentId w16cid:paraId="2831B80A" w16cid:durableId="22D6B21D"/>
  <w16cid:commentId w16cid:paraId="166E141A" w16cid:durableId="22D6B21E"/>
  <w16cid:commentId w16cid:paraId="638898D6" w16cid:durableId="22D6B21F"/>
  <w16cid:commentId w16cid:paraId="0CDEF085" w16cid:durableId="22D6B220"/>
  <w16cid:commentId w16cid:paraId="413B23BD" w16cid:durableId="22D6B221"/>
  <w16cid:commentId w16cid:paraId="243E3375" w16cid:durableId="22D6B222"/>
  <w16cid:commentId w16cid:paraId="3F770A41" w16cid:durableId="22D6B223"/>
  <w16cid:commentId w16cid:paraId="2D76E8E4" w16cid:durableId="22D6B224"/>
  <w16cid:commentId w16cid:paraId="45D14600" w16cid:durableId="22D6B225"/>
  <w16cid:commentId w16cid:paraId="131BC850" w16cid:durableId="22D6B226"/>
  <w16cid:commentId w16cid:paraId="7380961D" w16cid:durableId="22D6B227"/>
  <w16cid:commentId w16cid:paraId="16321FC0" w16cid:durableId="22D6B228"/>
  <w16cid:commentId w16cid:paraId="32625080" w16cid:durableId="22D6B229"/>
  <w16cid:commentId w16cid:paraId="6D02CB0E" w16cid:durableId="22D6B22A"/>
  <w16cid:commentId w16cid:paraId="69EE9FAC" w16cid:durableId="22D6B22B"/>
  <w16cid:commentId w16cid:paraId="6BDDB1F8" w16cid:durableId="22D6B22C"/>
  <w16cid:commentId w16cid:paraId="4EB777F8" w16cid:durableId="22D6B22D"/>
  <w16cid:commentId w16cid:paraId="4AB25EFF" w16cid:durableId="22D6B22E"/>
  <w16cid:commentId w16cid:paraId="37F343F7" w16cid:durableId="22D6B22F"/>
  <w16cid:commentId w16cid:paraId="624BCDF3" w16cid:durableId="22D6B230"/>
  <w16cid:commentId w16cid:paraId="12217C22" w16cid:durableId="22D6B231"/>
  <w16cid:commentId w16cid:paraId="6A97BBC4" w16cid:durableId="22D6B232"/>
  <w16cid:commentId w16cid:paraId="30D65A31" w16cid:durableId="22D6B233"/>
  <w16cid:commentId w16cid:paraId="7AE97AA3" w16cid:durableId="22D6B234"/>
  <w16cid:commentId w16cid:paraId="43A0E2D8" w16cid:durableId="22D6B235"/>
  <w16cid:commentId w16cid:paraId="0E2B535C" w16cid:durableId="22D6B236"/>
  <w16cid:commentId w16cid:paraId="767BB6F4" w16cid:durableId="22D6B237"/>
  <w16cid:commentId w16cid:paraId="6A8948E2" w16cid:durableId="22D6B238"/>
  <w16cid:commentId w16cid:paraId="51D86437" w16cid:durableId="22D6B239"/>
  <w16cid:commentId w16cid:paraId="75897003" w16cid:durableId="22D6B23A"/>
  <w16cid:commentId w16cid:paraId="6097960D" w16cid:durableId="22D6B23B"/>
  <w16cid:commentId w16cid:paraId="7E8B28C7" w16cid:durableId="22D6B23C"/>
  <w16cid:commentId w16cid:paraId="1E4430EF" w16cid:durableId="22D6B23D"/>
  <w16cid:commentId w16cid:paraId="1208831E" w16cid:durableId="22D6B23E"/>
  <w16cid:commentId w16cid:paraId="6B9AD67C" w16cid:durableId="22D6B23F"/>
  <w16cid:commentId w16cid:paraId="19CAEC31" w16cid:durableId="22D6B240"/>
  <w16cid:commentId w16cid:paraId="5365F047" w16cid:durableId="22D6B241"/>
  <w16cid:commentId w16cid:paraId="0A7FC33A" w16cid:durableId="22D6B242"/>
  <w16cid:commentId w16cid:paraId="3A3EE505" w16cid:durableId="22D6B243"/>
  <w16cid:commentId w16cid:paraId="59BA14AE" w16cid:durableId="22D6B244"/>
  <w16cid:commentId w16cid:paraId="159DC27F" w16cid:durableId="22D6B245"/>
  <w16cid:commentId w16cid:paraId="603B31DD" w16cid:durableId="22D6B246"/>
  <w16cid:commentId w16cid:paraId="59F4E02C" w16cid:durableId="22D6B247"/>
  <w16cid:commentId w16cid:paraId="7ABCFEB0" w16cid:durableId="22D6B248"/>
  <w16cid:commentId w16cid:paraId="1E2953EE" w16cid:durableId="22D6B249"/>
  <w16cid:commentId w16cid:paraId="3AE6A233" w16cid:durableId="22D6B24A"/>
  <w16cid:commentId w16cid:paraId="5B6A5DB3" w16cid:durableId="22D6B24B"/>
  <w16cid:commentId w16cid:paraId="035F343C" w16cid:durableId="22D6B24C"/>
  <w16cid:commentId w16cid:paraId="0472D1F8" w16cid:durableId="22D6B24D"/>
  <w16cid:commentId w16cid:paraId="43EDD103" w16cid:durableId="22D6B24E"/>
  <w16cid:commentId w16cid:paraId="42ABF61B" w16cid:durableId="22D6B24F"/>
  <w16cid:commentId w16cid:paraId="7438CEB3" w16cid:durableId="22D6B250"/>
  <w16cid:commentId w16cid:paraId="74DA301F" w16cid:durableId="22D6B251"/>
  <w16cid:commentId w16cid:paraId="25A1713B" w16cid:durableId="22D6B252"/>
  <w16cid:commentId w16cid:paraId="3D81A446" w16cid:durableId="22D6B253"/>
  <w16cid:commentId w16cid:paraId="3187E1FB" w16cid:durableId="22D6B254"/>
  <w16cid:commentId w16cid:paraId="6555077C" w16cid:durableId="22D6B255"/>
  <w16cid:commentId w16cid:paraId="0D4537B9" w16cid:durableId="22D6B256"/>
  <w16cid:commentId w16cid:paraId="1F6D226B" w16cid:durableId="22D6B257"/>
  <w16cid:commentId w16cid:paraId="57E9B2D7" w16cid:durableId="22D6B258"/>
  <w16cid:commentId w16cid:paraId="3B7ED7E5" w16cid:durableId="22D6B259"/>
  <w16cid:commentId w16cid:paraId="3D3E1119" w16cid:durableId="22D6B25A"/>
  <w16cid:commentId w16cid:paraId="1122D2F6" w16cid:durableId="22D6B25B"/>
  <w16cid:commentId w16cid:paraId="513AD252" w16cid:durableId="22D6B25C"/>
  <w16cid:commentId w16cid:paraId="6F424CD7" w16cid:durableId="22D6D4CC"/>
  <w16cid:commentId w16cid:paraId="702C4866" w16cid:durableId="22D6B25D"/>
  <w16cid:commentId w16cid:paraId="6DE2524F" w16cid:durableId="22D6B25E"/>
  <w16cid:commentId w16cid:paraId="7D8B6739" w16cid:durableId="22D6B25F"/>
  <w16cid:commentId w16cid:paraId="4D1949B3" w16cid:durableId="22D6B260"/>
  <w16cid:commentId w16cid:paraId="04FAB25A" w16cid:durableId="22D6B261"/>
  <w16cid:commentId w16cid:paraId="588C8F76" w16cid:durableId="22D6B262"/>
  <w16cid:commentId w16cid:paraId="1899FC84" w16cid:durableId="22D6B263"/>
  <w16cid:commentId w16cid:paraId="067DC26C" w16cid:durableId="22D6B264"/>
  <w16cid:commentId w16cid:paraId="6F734C1E" w16cid:durableId="22D6B265"/>
  <w16cid:commentId w16cid:paraId="0372034A" w16cid:durableId="22D6B266"/>
  <w16cid:commentId w16cid:paraId="139172F5" w16cid:durableId="22D6B267"/>
  <w16cid:commentId w16cid:paraId="3885DF2D" w16cid:durableId="22D6B268"/>
  <w16cid:commentId w16cid:paraId="54A627AB" w16cid:durableId="22D6B269"/>
  <w16cid:commentId w16cid:paraId="66318F75" w16cid:durableId="22D6B26A"/>
  <w16cid:commentId w16cid:paraId="46F790B9" w16cid:durableId="22D6C683"/>
  <w16cid:commentId w16cid:paraId="37817A75" w16cid:durableId="22D6B26B"/>
  <w16cid:commentId w16cid:paraId="427124F0" w16cid:durableId="22D6B26C"/>
  <w16cid:commentId w16cid:paraId="77DDB790" w16cid:durableId="22D6B26D"/>
  <w16cid:commentId w16cid:paraId="558C4214" w16cid:durableId="22D6B26E"/>
  <w16cid:commentId w16cid:paraId="4016A3F0" w16cid:durableId="22D6B26F"/>
  <w16cid:commentId w16cid:paraId="713DD809" w16cid:durableId="22D6B270"/>
  <w16cid:commentId w16cid:paraId="6C95C5C8" w16cid:durableId="22D6B271"/>
  <w16cid:commentId w16cid:paraId="593AC6D4" w16cid:durableId="22D6B272"/>
  <w16cid:commentId w16cid:paraId="5A9D3CDA" w16cid:durableId="22D6B273"/>
  <w16cid:commentId w16cid:paraId="75111C53" w16cid:durableId="22D6B274"/>
  <w16cid:commentId w16cid:paraId="485998A1" w16cid:durableId="22D6D6C8"/>
  <w16cid:commentId w16cid:paraId="2557D202" w16cid:durableId="22D6D74F"/>
  <w16cid:commentId w16cid:paraId="5A9BFF39" w16cid:durableId="22D6B275"/>
  <w16cid:commentId w16cid:paraId="2D9B1E7A" w16cid:durableId="22D6B276"/>
  <w16cid:commentId w16cid:paraId="1CE9D55A" w16cid:durableId="22D6B277"/>
  <w16cid:commentId w16cid:paraId="0502AC44" w16cid:durableId="22D6B278"/>
  <w16cid:commentId w16cid:paraId="52976114" w16cid:durableId="22D6B279"/>
  <w16cid:commentId w16cid:paraId="147414D5" w16cid:durableId="22D6B27A"/>
  <w16cid:commentId w16cid:paraId="444FFDAE" w16cid:durableId="22D6B27B"/>
  <w16cid:commentId w16cid:paraId="4BC3CEEE" w16cid:durableId="22D6B27C"/>
  <w16cid:commentId w16cid:paraId="31E66EAE" w16cid:durableId="22D6B27D"/>
  <w16cid:commentId w16cid:paraId="77FCF5D2" w16cid:durableId="22D6B27E"/>
  <w16cid:commentId w16cid:paraId="3E6F6902" w16cid:durableId="22D6B27F"/>
  <w16cid:commentId w16cid:paraId="531C44F9" w16cid:durableId="22D6B280"/>
  <w16cid:commentId w16cid:paraId="7E8ED6BA" w16cid:durableId="22D6B281"/>
  <w16cid:commentId w16cid:paraId="48D08858" w16cid:durableId="22D6B282"/>
  <w16cid:commentId w16cid:paraId="030B6BAB" w16cid:durableId="22D6B283"/>
  <w16cid:commentId w16cid:paraId="4D17A22E" w16cid:durableId="22D6B284"/>
  <w16cid:commentId w16cid:paraId="1EB58AD7" w16cid:durableId="22D6B285"/>
  <w16cid:commentId w16cid:paraId="359C2290" w16cid:durableId="22D6B286"/>
  <w16cid:commentId w16cid:paraId="41E6BA97" w16cid:durableId="22D6B287"/>
  <w16cid:commentId w16cid:paraId="4B91093F" w16cid:durableId="22D6B288"/>
  <w16cid:commentId w16cid:paraId="1FDE3C82" w16cid:durableId="22D6B289"/>
  <w16cid:commentId w16cid:paraId="2BC418AD" w16cid:durableId="22D6B28A"/>
  <w16cid:commentId w16cid:paraId="1CF36956" w16cid:durableId="22D6B28B"/>
  <w16cid:commentId w16cid:paraId="411CBC78" w16cid:durableId="22D6B28C"/>
  <w16cid:commentId w16cid:paraId="0677123A" w16cid:durableId="22D6B28D"/>
  <w16cid:commentId w16cid:paraId="71029993" w16cid:durableId="22D6B28E"/>
  <w16cid:commentId w16cid:paraId="558E5EC2" w16cid:durableId="22D6B28F"/>
  <w16cid:commentId w16cid:paraId="42193A46" w16cid:durableId="22D6B290"/>
  <w16cid:commentId w16cid:paraId="727D53C1" w16cid:durableId="22D6B291"/>
  <w16cid:commentId w16cid:paraId="3AD6D13B" w16cid:durableId="22D6B292"/>
  <w16cid:commentId w16cid:paraId="05D204F2" w16cid:durableId="22D6B293"/>
  <w16cid:commentId w16cid:paraId="116BF208" w16cid:durableId="22D6B6DF"/>
  <w16cid:commentId w16cid:paraId="44597142" w16cid:durableId="22D6B294"/>
  <w16cid:commentId w16cid:paraId="7BF3249B" w16cid:durableId="22D6B295"/>
  <w16cid:commentId w16cid:paraId="461B442E" w16cid:durableId="22D6B296"/>
  <w16cid:commentId w16cid:paraId="50849C29" w16cid:durableId="22D6B297"/>
  <w16cid:commentId w16cid:paraId="48862384" w16cid:durableId="22D6B298"/>
  <w16cid:commentId w16cid:paraId="59B8A5CF" w16cid:durableId="22D6B795"/>
  <w16cid:commentId w16cid:paraId="20609479" w16cid:durableId="22D6B299"/>
  <w16cid:commentId w16cid:paraId="342C9696" w16cid:durableId="22D6B29A"/>
  <w16cid:commentId w16cid:paraId="2D99CDE9" w16cid:durableId="22D6B29B"/>
  <w16cid:commentId w16cid:paraId="007D402F" w16cid:durableId="22D6B29C"/>
  <w16cid:commentId w16cid:paraId="2497A1CA" w16cid:durableId="22D6B29D"/>
  <w16cid:commentId w16cid:paraId="0672D295" w16cid:durableId="22D6B29E"/>
  <w16cid:commentId w16cid:paraId="27D13EE1" w16cid:durableId="22D6B29F"/>
  <w16cid:commentId w16cid:paraId="5E8C8C48" w16cid:durableId="22D6B2A0"/>
  <w16cid:commentId w16cid:paraId="50EE804B" w16cid:durableId="22D6B2A1"/>
  <w16cid:commentId w16cid:paraId="3F333464" w16cid:durableId="22D6B2A2"/>
  <w16cid:commentId w16cid:paraId="5974340B" w16cid:durableId="22D6B2A3"/>
  <w16cid:commentId w16cid:paraId="5DEF438C" w16cid:durableId="22D6B2A4"/>
  <w16cid:commentId w16cid:paraId="60448C4A" w16cid:durableId="22D6B2A5"/>
  <w16cid:commentId w16cid:paraId="6AA62BC8" w16cid:durableId="22D6B2A6"/>
  <w16cid:commentId w16cid:paraId="1F5FF823" w16cid:durableId="22D6B2A7"/>
  <w16cid:commentId w16cid:paraId="259BF6BB" w16cid:durableId="22D6B2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B42261" w14:textId="77777777" w:rsidR="0015350F" w:rsidRDefault="0015350F">
      <w:pPr>
        <w:spacing w:line="240" w:lineRule="auto"/>
      </w:pPr>
      <w:r>
        <w:separator/>
      </w:r>
    </w:p>
  </w:endnote>
  <w:endnote w:type="continuationSeparator" w:id="0">
    <w:p w14:paraId="2A2E980E" w14:textId="77777777" w:rsidR="0015350F" w:rsidRDefault="0015350F">
      <w:pPr>
        <w:spacing w:line="240" w:lineRule="auto"/>
      </w:pPr>
      <w:r>
        <w:continuationSeparator/>
      </w:r>
    </w:p>
  </w:endnote>
  <w:endnote w:type="continuationNotice" w:id="1">
    <w:p w14:paraId="1371A21E" w14:textId="77777777" w:rsidR="0015350F" w:rsidRDefault="0015350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BE925" w14:textId="77777777" w:rsidR="00A748CC" w:rsidRDefault="00A748CC">
    <w:pPr>
      <w:pStyle w:val="Footer"/>
      <w:jc w:val="right"/>
    </w:pPr>
    <w:r>
      <w:fldChar w:fldCharType="begin"/>
    </w:r>
    <w:r>
      <w:instrText xml:space="preserve"> PAGE   \* MERGEFORMAT </w:instrText>
    </w:r>
    <w:r>
      <w:fldChar w:fldCharType="separate"/>
    </w:r>
    <w:r>
      <w:rPr>
        <w:noProof/>
      </w:rPr>
      <w:t>17</w:t>
    </w:r>
    <w:r>
      <w:rPr>
        <w:noProof/>
      </w:rPr>
      <w:fldChar w:fldCharType="end"/>
    </w:r>
  </w:p>
  <w:p w14:paraId="2D9BFCDF" w14:textId="77777777" w:rsidR="00A748CC" w:rsidRDefault="00A748CC" w:rsidP="005D6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BBCFA" w14:textId="77777777" w:rsidR="00A748CC" w:rsidRDefault="00A748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142E4" w14:textId="77777777" w:rsidR="00A748CC" w:rsidRDefault="00A748CC">
    <w:pPr>
      <w:pStyle w:val="Footer"/>
      <w:jc w:val="right"/>
    </w:pPr>
    <w:r>
      <w:fldChar w:fldCharType="begin"/>
    </w:r>
    <w:r>
      <w:instrText xml:space="preserve"> PAGE   \* MERGEFORMAT </w:instrText>
    </w:r>
    <w:r>
      <w:fldChar w:fldCharType="separate"/>
    </w:r>
    <w:r>
      <w:rPr>
        <w:noProof/>
      </w:rPr>
      <w:t>50</w:t>
    </w:r>
    <w:r>
      <w:rPr>
        <w:noProof/>
      </w:rPr>
      <w:fldChar w:fldCharType="end"/>
    </w:r>
  </w:p>
  <w:p w14:paraId="7B001884" w14:textId="77777777" w:rsidR="00A748CC" w:rsidRDefault="00A748CC" w:rsidP="006D238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7394F" w14:textId="77777777" w:rsidR="00A748CC" w:rsidRDefault="00A748C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270E5" w14:textId="77777777" w:rsidR="00A748CC" w:rsidRDefault="00A748C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8BC81" w14:textId="77777777" w:rsidR="00A748CC" w:rsidRDefault="00A748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071F24" w14:textId="77777777" w:rsidR="0015350F" w:rsidRDefault="0015350F">
      <w:r>
        <w:separator/>
      </w:r>
    </w:p>
  </w:footnote>
  <w:footnote w:type="continuationSeparator" w:id="0">
    <w:p w14:paraId="2BBDF7B0" w14:textId="77777777" w:rsidR="0015350F" w:rsidRDefault="0015350F">
      <w:r>
        <w:continuationSeparator/>
      </w:r>
    </w:p>
  </w:footnote>
  <w:footnote w:type="continuationNotice" w:id="1">
    <w:p w14:paraId="2BC40392" w14:textId="77777777" w:rsidR="0015350F" w:rsidRDefault="0015350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804D0" w14:textId="77777777" w:rsidR="00A748CC" w:rsidRDefault="00A748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2641AC"/>
    <w:lvl w:ilvl="0">
      <w:numFmt w:val="bullet"/>
      <w:lvlText w:val="•"/>
      <w:lvlJc w:val="left"/>
      <w:pPr>
        <w:tabs>
          <w:tab w:val="num" w:pos="1200"/>
        </w:tabs>
        <w:ind w:left="1680" w:hanging="480"/>
      </w:pPr>
    </w:lvl>
    <w:lvl w:ilvl="1">
      <w:numFmt w:val="bullet"/>
      <w:lvlText w:val="–"/>
      <w:lvlJc w:val="left"/>
      <w:pPr>
        <w:tabs>
          <w:tab w:val="num" w:pos="1920"/>
        </w:tabs>
        <w:ind w:left="2400" w:hanging="480"/>
      </w:pPr>
    </w:lvl>
    <w:lvl w:ilvl="2">
      <w:numFmt w:val="bullet"/>
      <w:lvlText w:val="•"/>
      <w:lvlJc w:val="left"/>
      <w:pPr>
        <w:tabs>
          <w:tab w:val="num" w:pos="2640"/>
        </w:tabs>
        <w:ind w:left="3120" w:hanging="480"/>
      </w:pPr>
    </w:lvl>
    <w:lvl w:ilvl="3">
      <w:numFmt w:val="bullet"/>
      <w:lvlText w:val="–"/>
      <w:lvlJc w:val="left"/>
      <w:pPr>
        <w:tabs>
          <w:tab w:val="num" w:pos="3360"/>
        </w:tabs>
        <w:ind w:left="3840" w:hanging="480"/>
      </w:pPr>
    </w:lvl>
    <w:lvl w:ilvl="4">
      <w:numFmt w:val="bullet"/>
      <w:lvlText w:val="•"/>
      <w:lvlJc w:val="left"/>
      <w:pPr>
        <w:tabs>
          <w:tab w:val="num" w:pos="4080"/>
        </w:tabs>
        <w:ind w:left="4560" w:hanging="480"/>
      </w:pPr>
    </w:lvl>
    <w:lvl w:ilvl="5">
      <w:numFmt w:val="bullet"/>
      <w:lvlText w:val="–"/>
      <w:lvlJc w:val="left"/>
      <w:pPr>
        <w:tabs>
          <w:tab w:val="num" w:pos="4800"/>
        </w:tabs>
        <w:ind w:left="5280" w:hanging="480"/>
      </w:pPr>
    </w:lvl>
    <w:lvl w:ilvl="6">
      <w:numFmt w:val="bullet"/>
      <w:lvlText w:val="•"/>
      <w:lvlJc w:val="left"/>
      <w:pPr>
        <w:tabs>
          <w:tab w:val="num" w:pos="5520"/>
        </w:tabs>
        <w:ind w:left="6000" w:hanging="480"/>
      </w:pPr>
    </w:lvl>
    <w:lvl w:ilvl="7">
      <w:numFmt w:val="bullet"/>
      <w:lvlText w:val="–"/>
      <w:lvlJc w:val="left"/>
      <w:pPr>
        <w:tabs>
          <w:tab w:val="num" w:pos="6240"/>
        </w:tabs>
        <w:ind w:left="6720" w:hanging="480"/>
      </w:pPr>
    </w:lvl>
    <w:lvl w:ilvl="8">
      <w:numFmt w:val="bullet"/>
      <w:lvlText w:val="•"/>
      <w:lvlJc w:val="left"/>
      <w:pPr>
        <w:tabs>
          <w:tab w:val="num" w:pos="6960"/>
        </w:tabs>
        <w:ind w:left="74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FF7A90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B51EF0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C9C2BD90"/>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37B8"/>
    <w:rsid w:val="00011C8B"/>
    <w:rsid w:val="00013420"/>
    <w:rsid w:val="00042A5D"/>
    <w:rsid w:val="00043123"/>
    <w:rsid w:val="000C7037"/>
    <w:rsid w:val="000D1988"/>
    <w:rsid w:val="001125AE"/>
    <w:rsid w:val="001200AA"/>
    <w:rsid w:val="0014263E"/>
    <w:rsid w:val="0015350F"/>
    <w:rsid w:val="001E54D0"/>
    <w:rsid w:val="001F6532"/>
    <w:rsid w:val="00202E24"/>
    <w:rsid w:val="00222BE5"/>
    <w:rsid w:val="0025055D"/>
    <w:rsid w:val="00270E33"/>
    <w:rsid w:val="002C650C"/>
    <w:rsid w:val="002C6D26"/>
    <w:rsid w:val="002D186A"/>
    <w:rsid w:val="002F321A"/>
    <w:rsid w:val="002F4A36"/>
    <w:rsid w:val="002F6391"/>
    <w:rsid w:val="0030368D"/>
    <w:rsid w:val="003061D1"/>
    <w:rsid w:val="00360EBC"/>
    <w:rsid w:val="00361FC6"/>
    <w:rsid w:val="00364A32"/>
    <w:rsid w:val="00385A4D"/>
    <w:rsid w:val="003C40F1"/>
    <w:rsid w:val="003E09BA"/>
    <w:rsid w:val="00456834"/>
    <w:rsid w:val="0046736B"/>
    <w:rsid w:val="00467FD5"/>
    <w:rsid w:val="0047395D"/>
    <w:rsid w:val="004B06B9"/>
    <w:rsid w:val="004B3930"/>
    <w:rsid w:val="004B49FF"/>
    <w:rsid w:val="004D63F2"/>
    <w:rsid w:val="004E0885"/>
    <w:rsid w:val="004E29B3"/>
    <w:rsid w:val="00540830"/>
    <w:rsid w:val="00584AE5"/>
    <w:rsid w:val="00590D07"/>
    <w:rsid w:val="0059224F"/>
    <w:rsid w:val="005C6396"/>
    <w:rsid w:val="005D6F31"/>
    <w:rsid w:val="005E24AE"/>
    <w:rsid w:val="005E2A0D"/>
    <w:rsid w:val="005E6787"/>
    <w:rsid w:val="005F1E1C"/>
    <w:rsid w:val="00602159"/>
    <w:rsid w:val="00611A89"/>
    <w:rsid w:val="0061415C"/>
    <w:rsid w:val="00624088"/>
    <w:rsid w:val="00653F8E"/>
    <w:rsid w:val="00666FAE"/>
    <w:rsid w:val="0068016A"/>
    <w:rsid w:val="006962C8"/>
    <w:rsid w:val="006D238B"/>
    <w:rsid w:val="00717B93"/>
    <w:rsid w:val="00724C4E"/>
    <w:rsid w:val="007577DD"/>
    <w:rsid w:val="00784D58"/>
    <w:rsid w:val="00797D5D"/>
    <w:rsid w:val="007A5A49"/>
    <w:rsid w:val="007B2B14"/>
    <w:rsid w:val="007C5235"/>
    <w:rsid w:val="007F01CA"/>
    <w:rsid w:val="007F5DB0"/>
    <w:rsid w:val="00801E7E"/>
    <w:rsid w:val="00834D13"/>
    <w:rsid w:val="008473B4"/>
    <w:rsid w:val="0084741B"/>
    <w:rsid w:val="008C0938"/>
    <w:rsid w:val="008D6863"/>
    <w:rsid w:val="008D7003"/>
    <w:rsid w:val="008E1B7B"/>
    <w:rsid w:val="008F5185"/>
    <w:rsid w:val="00915180"/>
    <w:rsid w:val="00920BC0"/>
    <w:rsid w:val="0092418A"/>
    <w:rsid w:val="00964D17"/>
    <w:rsid w:val="009659C7"/>
    <w:rsid w:val="00972622"/>
    <w:rsid w:val="0099224A"/>
    <w:rsid w:val="009E6E2A"/>
    <w:rsid w:val="009F26EB"/>
    <w:rsid w:val="00A17B16"/>
    <w:rsid w:val="00A20331"/>
    <w:rsid w:val="00A35144"/>
    <w:rsid w:val="00A36AD1"/>
    <w:rsid w:val="00A5271B"/>
    <w:rsid w:val="00A542E6"/>
    <w:rsid w:val="00A66204"/>
    <w:rsid w:val="00A748CC"/>
    <w:rsid w:val="00AC0024"/>
    <w:rsid w:val="00AD257A"/>
    <w:rsid w:val="00AD2AB7"/>
    <w:rsid w:val="00AD3E64"/>
    <w:rsid w:val="00AF745E"/>
    <w:rsid w:val="00B046FB"/>
    <w:rsid w:val="00B65E06"/>
    <w:rsid w:val="00B75630"/>
    <w:rsid w:val="00B80B9D"/>
    <w:rsid w:val="00B86B75"/>
    <w:rsid w:val="00BA246E"/>
    <w:rsid w:val="00BB7467"/>
    <w:rsid w:val="00BC3621"/>
    <w:rsid w:val="00BC48D5"/>
    <w:rsid w:val="00BC6721"/>
    <w:rsid w:val="00BF4968"/>
    <w:rsid w:val="00C14AB3"/>
    <w:rsid w:val="00C34A7A"/>
    <w:rsid w:val="00C36279"/>
    <w:rsid w:val="00C571E4"/>
    <w:rsid w:val="00C65F8F"/>
    <w:rsid w:val="00C6637F"/>
    <w:rsid w:val="00C93131"/>
    <w:rsid w:val="00CA1038"/>
    <w:rsid w:val="00CB5DF3"/>
    <w:rsid w:val="00D04FF3"/>
    <w:rsid w:val="00D05BAB"/>
    <w:rsid w:val="00D303FF"/>
    <w:rsid w:val="00D3555D"/>
    <w:rsid w:val="00D43CA6"/>
    <w:rsid w:val="00D53F61"/>
    <w:rsid w:val="00DA22DD"/>
    <w:rsid w:val="00DA5CE3"/>
    <w:rsid w:val="00DC4048"/>
    <w:rsid w:val="00DD4C81"/>
    <w:rsid w:val="00E00EE6"/>
    <w:rsid w:val="00E315A3"/>
    <w:rsid w:val="00E64996"/>
    <w:rsid w:val="00E66ECC"/>
    <w:rsid w:val="00E7098B"/>
    <w:rsid w:val="00ED35D1"/>
    <w:rsid w:val="00EE02AA"/>
    <w:rsid w:val="00F51650"/>
    <w:rsid w:val="00F61522"/>
    <w:rsid w:val="00F6786F"/>
    <w:rsid w:val="00F77B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46BB2"/>
  <w15:docId w15:val="{3E380553-EE14-4F5F-9C48-0A44C0E5E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1" w:qFormat="1"/>
    <w:lsdException w:name="heading 4" w:uiPriority="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2"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717B93"/>
    <w:pPr>
      <w:keepLines/>
      <w:pageBreakBefore/>
      <w:numPr>
        <w:ilvl w:val="1"/>
        <w:numId w:val="8"/>
      </w:numPr>
      <w:outlineLvl w:val="1"/>
      <w:pPrChange w:id="0" w:author="Hannah McSorley" w:date="2020-08-05T02:53:00Z">
        <w:pPr>
          <w:keepLines/>
          <w:pageBreakBefore/>
          <w:numPr>
            <w:ilvl w:val="1"/>
            <w:numId w:val="8"/>
          </w:numPr>
          <w:pBdr>
            <w:bottom w:val="single" w:sz="4" w:space="1" w:color="auto"/>
          </w:pBdr>
          <w:spacing w:after="240"/>
          <w:outlineLvl w:val="1"/>
        </w:pPr>
      </w:pPrChange>
    </w:pPr>
    <w:rPr>
      <w:rFonts w:eastAsia="SimSun"/>
      <w:b/>
      <w:bCs/>
      <w:sz w:val="28"/>
      <w:szCs w:val="26"/>
      <w:rPrChange w:id="0" w:author="Hannah McSorley" w:date="2020-08-05T02:53:00Z">
        <w:rPr>
          <w:rFonts w:eastAsia="SimSun"/>
          <w:b/>
          <w:bCs/>
          <w:sz w:val="28"/>
          <w:szCs w:val="26"/>
          <w:lang w:val="en-US" w:eastAsia="en-US" w:bidi="ar-SA"/>
        </w:rPr>
      </w:rPrChange>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7B2B14"/>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717B93"/>
    <w:rPr>
      <w:sz w:val="16"/>
      <w:szCs w:val="16"/>
    </w:rPr>
  </w:style>
  <w:style w:type="paragraph" w:styleId="CommentText">
    <w:name w:val="annotation text"/>
    <w:basedOn w:val="Normal"/>
    <w:link w:val="CommentTextChar"/>
    <w:semiHidden/>
    <w:unhideWhenUsed/>
    <w:rsid w:val="00717B93"/>
    <w:pPr>
      <w:spacing w:line="240" w:lineRule="auto"/>
    </w:pPr>
    <w:rPr>
      <w:sz w:val="20"/>
      <w:szCs w:val="20"/>
    </w:rPr>
  </w:style>
  <w:style w:type="character" w:customStyle="1" w:styleId="CommentTextChar">
    <w:name w:val="Comment Text Char"/>
    <w:basedOn w:val="DefaultParagraphFont"/>
    <w:link w:val="CommentText"/>
    <w:semiHidden/>
    <w:rsid w:val="00717B93"/>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717B93"/>
    <w:rPr>
      <w:b/>
      <w:bCs/>
    </w:rPr>
  </w:style>
  <w:style w:type="character" w:customStyle="1" w:styleId="CommentSubjectChar">
    <w:name w:val="Comment Subject Char"/>
    <w:basedOn w:val="CommentTextChar"/>
    <w:link w:val="CommentSubject"/>
    <w:semiHidden/>
    <w:rsid w:val="00717B93"/>
    <w:rPr>
      <w:rFonts w:ascii="Times New Roman" w:hAnsi="Times New Roman"/>
      <w:b/>
      <w:bCs/>
      <w:lang w:val="en-US" w:eastAsia="en-US"/>
    </w:rPr>
  </w:style>
  <w:style w:type="paragraph" w:styleId="Revision">
    <w:name w:val="Revision"/>
    <w:hidden/>
    <w:uiPriority w:val="71"/>
    <w:semiHidden/>
    <w:rsid w:val="00717B93"/>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852342">
      <w:bodyDiv w:val="1"/>
      <w:marLeft w:val="0"/>
      <w:marRight w:val="0"/>
      <w:marTop w:val="0"/>
      <w:marBottom w:val="0"/>
      <w:divBdr>
        <w:top w:val="none" w:sz="0" w:space="0" w:color="auto"/>
        <w:left w:val="none" w:sz="0" w:space="0" w:color="auto"/>
        <w:bottom w:val="none" w:sz="0" w:space="0" w:color="auto"/>
        <w:right w:val="none" w:sz="0" w:space="0" w:color="auto"/>
      </w:divBdr>
    </w:div>
    <w:div w:id="959721867">
      <w:bodyDiv w:val="1"/>
      <w:marLeft w:val="0"/>
      <w:marRight w:val="0"/>
      <w:marTop w:val="0"/>
      <w:marBottom w:val="0"/>
      <w:divBdr>
        <w:top w:val="none" w:sz="0" w:space="0" w:color="auto"/>
        <w:left w:val="none" w:sz="0" w:space="0" w:color="auto"/>
        <w:bottom w:val="none" w:sz="0" w:space="0" w:color="auto"/>
        <w:right w:val="none" w:sz="0" w:space="0" w:color="auto"/>
      </w:divBdr>
    </w:div>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 w:id="1480153549">
      <w:bodyDiv w:val="1"/>
      <w:marLeft w:val="0"/>
      <w:marRight w:val="0"/>
      <w:marTop w:val="0"/>
      <w:marBottom w:val="0"/>
      <w:divBdr>
        <w:top w:val="none" w:sz="0" w:space="0" w:color="auto"/>
        <w:left w:val="none" w:sz="0" w:space="0" w:color="auto"/>
        <w:bottom w:val="none" w:sz="0" w:space="0" w:color="auto"/>
        <w:right w:val="none" w:sz="0" w:space="0" w:color="auto"/>
      </w:divBdr>
    </w:div>
    <w:div w:id="1641305947">
      <w:bodyDiv w:val="1"/>
      <w:marLeft w:val="0"/>
      <w:marRight w:val="0"/>
      <w:marTop w:val="0"/>
      <w:marBottom w:val="0"/>
      <w:divBdr>
        <w:top w:val="none" w:sz="0" w:space="0" w:color="auto"/>
        <w:left w:val="none" w:sz="0" w:space="0" w:color="auto"/>
        <w:bottom w:val="none" w:sz="0" w:space="0" w:color="auto"/>
        <w:right w:val="none" w:sz="0" w:space="0" w:color="auto"/>
      </w:divBdr>
    </w:div>
    <w:div w:id="213104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footer" Target="footer3.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footer" Target="footer4.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5B7177-7A9B-4B67-B29A-A116E79B0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117</Pages>
  <Words>38040</Words>
  <Characters>216828</Characters>
  <Application>Microsoft Office Word</Application>
  <DocSecurity>0</DocSecurity>
  <Lines>1806</Lines>
  <Paragraphs>508</Paragraphs>
  <ScaleCrop>false</ScaleCrop>
  <HeadingPairs>
    <vt:vector size="2" baseType="variant">
      <vt:variant>
        <vt:lpstr>Title</vt:lpstr>
      </vt:variant>
      <vt:variant>
        <vt:i4>1</vt:i4>
      </vt:variant>
    </vt:vector>
  </HeadingPairs>
  <TitlesOfParts>
    <vt:vector size="1" baseType="lpstr">
      <vt:lpstr>Spatial and temporal variation in natural organic matter and dissolved organic carbon across a second growth forested watershed on Vancouver Island, BC</vt:lpstr>
    </vt:vector>
  </TitlesOfParts>
  <Company>CTLT</Company>
  <LinksUpToDate>false</LinksUpToDate>
  <CharactersWithSpaces>254360</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subject/>
  <dc:creator>Hannah J. McSorley</dc:creator>
  <cp:keywords/>
  <dc:description/>
  <cp:lastModifiedBy>Hannah McSorley</cp:lastModifiedBy>
  <cp:revision>8</cp:revision>
  <dcterms:created xsi:type="dcterms:W3CDTF">2020-08-06T23:43:00Z</dcterms:created>
  <dcterms:modified xsi:type="dcterms:W3CDTF">2020-08-07T05:08:00Z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