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313B5BCE" w:rsidR="00CD3C3F" w:rsidRDefault="00CD3C3F"/>
    <w:p w14:paraId="1B17AD9D" w14:textId="77777777" w:rsidR="00CD3C3F" w:rsidRDefault="00CD3C3F"/>
    <w:p w14:paraId="766C1D79" w14:textId="77777777" w:rsidR="00CD3C3F" w:rsidRDefault="00CD3C3F"/>
    <w:p w14:paraId="2CB3A910" w14:textId="77777777" w:rsidR="00CD3C3F" w:rsidRDefault="00CD3C3F">
      <w:bookmarkStart w:id="0" w:name="_GoBack"/>
      <w:bookmarkEnd w:id="0"/>
    </w:p>
    <w:p w14:paraId="03699944" w14:textId="77777777" w:rsidR="00CD3C3F" w:rsidRDefault="00CD3C3F"/>
    <w:p w14:paraId="6BCF3EC1" w14:textId="77777777" w:rsidR="001D1A28" w:rsidRDefault="00CD3C3F" w:rsidP="00CD3C3F">
      <w:pPr>
        <w:jc w:val="center"/>
        <w:rPr>
          <w:ins w:id="1" w:author="Hannah McSorley" w:date="2020-10-09T15:27:00Z"/>
        </w:rPr>
      </w:pPr>
      <w:r>
        <w:t xml:space="preserve">Spatial and temporal variation in natural organic matter </w:t>
      </w:r>
      <w:ins w:id="2" w:author="Hannah McSorley" w:date="2020-10-09T15:26:00Z">
        <w:r w:rsidR="001D1A28">
          <w:t xml:space="preserve">quantity and quality </w:t>
        </w:r>
      </w:ins>
      <w:del w:id="3" w:author="Hannah McSorley" w:date="2020-10-09T15:26:00Z">
        <w:r w:rsidDel="001D1A28">
          <w:delText xml:space="preserve">concentration and character </w:delText>
        </w:r>
      </w:del>
      <w:r>
        <w:t>across a second growth forested drinking water supply area on Vancouver Island, BC</w:t>
      </w:r>
    </w:p>
    <w:p w14:paraId="18107F40" w14:textId="77777777" w:rsidR="001D1A28" w:rsidRDefault="001D1A28" w:rsidP="00CD3C3F">
      <w:pPr>
        <w:jc w:val="center"/>
        <w:rPr>
          <w:ins w:id="4" w:author="Hannah McSorley" w:date="2020-10-09T15:27:00Z"/>
        </w:rPr>
      </w:pPr>
    </w:p>
    <w:p w14:paraId="05298000" w14:textId="71C34DC4" w:rsidR="00FD124D" w:rsidRPr="001D1A28" w:rsidDel="00227FF1" w:rsidRDefault="00CD3C3F" w:rsidP="00CD3C3F">
      <w:pPr>
        <w:jc w:val="center"/>
        <w:rPr>
          <w:del w:id="5" w:author="Hannah McSorley" w:date="2020-10-09T15:39:00Z"/>
          <w:color w:val="FF0000"/>
          <w:rPrChange w:id="6" w:author="Hannah McSorley" w:date="2020-10-09T15:27:00Z">
            <w:rPr>
              <w:del w:id="7" w:author="Hannah McSorley" w:date="2020-10-09T15:39:00Z"/>
            </w:rPr>
          </w:rPrChange>
        </w:rPr>
      </w:pPr>
      <w:del w:id="8" w:author="Hannah McSorley" w:date="2020-10-09T15:39:00Z">
        <w:r w:rsidDel="00227FF1">
          <w:delText xml:space="preserve">: </w:delText>
        </w:r>
        <w:r w:rsidRPr="001D1A28" w:rsidDel="00227FF1">
          <w:rPr>
            <w:color w:val="FF0000"/>
            <w:rPrChange w:id="9" w:author="Hannah McSorley" w:date="2020-10-09T15:27:00Z">
              <w:rPr/>
            </w:rPrChange>
          </w:rPr>
          <w:delText>an assessment of dissolved organic carbon and spectral properties</w:delText>
        </w:r>
      </w:del>
    </w:p>
    <w:p w14:paraId="24203F9E" w14:textId="6C8B4333" w:rsidR="00CD3C3F" w:rsidRDefault="00CD3C3F" w:rsidP="00CD3C3F">
      <w:pPr>
        <w:jc w:val="center"/>
        <w:rPr>
          <w:ins w:id="10" w:author="Hannah McSorley" w:date="2020-10-09T15:39:00Z"/>
        </w:rPr>
      </w:pPr>
    </w:p>
    <w:p w14:paraId="359DE40E" w14:textId="77777777" w:rsidR="00227FF1" w:rsidRDefault="00227FF1"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6E74C5"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6E74C5"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6E74C5"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6E74C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6E74C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6E74C5"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6E74C5"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6E74C5"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11" w:name="introduction-background"/>
      <w:bookmarkStart w:id="12" w:name="_Toc51362215"/>
      <w:r>
        <w:lastRenderedPageBreak/>
        <w:t>Introduction &amp; background</w:t>
      </w:r>
      <w:bookmarkEnd w:id="11"/>
      <w:bookmarkEnd w:id="12"/>
    </w:p>
    <w:p w14:paraId="587659FE" w14:textId="77777777" w:rsidR="00FD124D" w:rsidRDefault="00CD3C3F">
      <w:pPr>
        <w:pStyle w:val="Heading3"/>
      </w:pPr>
      <w:bookmarkStart w:id="13" w:name="X950a60ad65bf96ca879ca6f7ac714147c4499d1"/>
      <w:bookmarkStart w:id="14" w:name="_Toc51362216"/>
      <w:r>
        <w:t>Forested source water supplies and drinking water treatment</w:t>
      </w:r>
      <w:bookmarkEnd w:id="13"/>
      <w:bookmarkEnd w:id="14"/>
    </w:p>
    <w:p w14:paraId="4F67578A" w14:textId="1D81DA0D" w:rsidR="00FD124D" w:rsidRDefault="00CD3C3F">
      <w:r>
        <w:t>Drinking water in Canada is primarily sourced from surface water supplies</w:t>
      </w:r>
      <w:ins w:id="15" w:author="Bill Floyd" w:date="2020-09-24T13:50:00Z">
        <w:r w:rsidR="006744FA">
          <w:t>, with over</w:t>
        </w:r>
      </w:ins>
      <w:del w:id="16" w:author="Bill Floyd" w:date="2020-09-24T13:50:00Z">
        <w:r w:rsidDel="006744FA">
          <w:delText xml:space="preserve">. Over </w:delText>
        </w:r>
      </w:del>
      <w:r>
        <w:t>85% of Canadians, and approximately 80% of British Columbians depend</w:t>
      </w:r>
      <w:ins w:id="17" w:author="Bill Floyd" w:date="2020-09-24T13:50:00Z">
        <w:r w:rsidR="006744FA">
          <w:t>ing</w:t>
        </w:r>
      </w:ins>
      <w:r>
        <w:t xml:space="preserve"> on drinking water that originates from forested headwaters (Pike et al. </w:t>
      </w:r>
      <w:hyperlink w:anchor="ref-Pike2010">
        <w:r>
          <w:rPr>
            <w:rStyle w:val="Hyperlink"/>
          </w:rPr>
          <w:t>2010</w:t>
        </w:r>
      </w:hyperlink>
      <w:r>
        <w:t>). Forests offer a variety of ecosystem services</w:t>
      </w:r>
      <w:ins w:id="18" w:author="Bill Floyd" w:date="2020-09-24T13:51:00Z">
        <w:r w:rsidR="006744FA">
          <w:t>, includ</w:t>
        </w:r>
      </w:ins>
      <w:ins w:id="19" w:author="Hannah McSorley" w:date="2020-10-15T12:51:00Z">
        <w:r w:rsidR="001D7D0C">
          <w:t>ing</w:t>
        </w:r>
      </w:ins>
      <w:ins w:id="20" w:author="Bill Floyd" w:date="2020-09-24T13:51:00Z">
        <w:del w:id="21" w:author="Hannah McSorley" w:date="2020-10-15T12:51:00Z">
          <w:r w:rsidR="006744FA" w:rsidDel="001D7D0C">
            <w:delText>es</w:delText>
          </w:r>
        </w:del>
      </w:ins>
      <w:r>
        <w:t xml:space="preserve"> </w:t>
      </w:r>
      <w:del w:id="22" w:author="Bill Floyd" w:date="2020-09-24T13:50:00Z">
        <w:r w:rsidDel="006744FA">
          <w:delText xml:space="preserve">(e.g. biodiversity) </w:delText>
        </w:r>
      </w:del>
      <w:del w:id="23" w:author="Bill Floyd" w:date="2020-09-24T13:51:00Z">
        <w:r w:rsidDel="006744FA">
          <w:delText>and also slow</w:delText>
        </w:r>
      </w:del>
      <w:proofErr w:type="spellStart"/>
      <w:ins w:id="24" w:author="Hannah McSorley" w:date="2020-10-15T12:49:00Z">
        <w:r w:rsidR="00130834">
          <w:t>ing</w:t>
        </w:r>
      </w:ins>
      <w:proofErr w:type="spellEnd"/>
      <w:r>
        <w:t xml:space="preserve"> and filter</w:t>
      </w:r>
      <w:ins w:id="25" w:author="Bill Floyd" w:date="2020-09-24T13:51:00Z">
        <w:r w:rsidR="006744FA">
          <w:t>ing</w:t>
        </w:r>
      </w:ins>
      <w:r>
        <w:t xml:space="preserve"> runoff</w:t>
      </w:r>
      <w:ins w:id="26" w:author="Hannah McSorley" w:date="2020-10-15T12:51:00Z">
        <w:r w:rsidR="001D7D0C">
          <w:t>,</w:t>
        </w:r>
      </w:ins>
      <w:r>
        <w:t xml:space="preserve">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w:t>
      </w:r>
      <w:ins w:id="27" w:author="Bill Floyd" w:date="2020-09-24T13:52:00Z">
        <w:r w:rsidR="006744FA">
          <w:t xml:space="preserve">Further, </w:t>
        </w:r>
      </w:ins>
      <w:ins w:id="28" w:author="Bill Floyd" w:date="2020-09-24T13:53:00Z">
        <w:r w:rsidR="006744FA">
          <w:t>c</w:t>
        </w:r>
      </w:ins>
      <w:del w:id="29" w:author="Bill Floyd" w:date="2020-09-24T13:53:00Z">
        <w:r w:rsidDel="006744FA">
          <w:delText>C</w:delText>
        </w:r>
      </w:del>
      <w:r>
        <w:t>limate, weather, and physical characteristics of a watershed (</w:t>
      </w:r>
      <w:del w:id="30" w:author="Bill Floyd" w:date="2020-09-24T13:53:00Z">
        <w:r w:rsidDel="006744FA">
          <w:delText>such as</w:delText>
        </w:r>
      </w:del>
      <w:ins w:id="31" w:author="Bill Floyd" w:date="2020-09-24T13:53:00Z">
        <w:r w:rsidR="006744FA">
          <w:t>e.g.</w:t>
        </w:r>
      </w:ins>
      <w:r>
        <w:t xml:space="preserve"> topography</w:t>
      </w:r>
      <w:del w:id="32" w:author="Bill Floyd" w:date="2020-09-24T13:52:00Z">
        <w:r w:rsidDel="006744FA">
          <w:delText>,</w:delText>
        </w:r>
      </w:del>
      <w:ins w:id="33" w:author="Bill Floyd" w:date="2020-09-24T13:52:00Z">
        <w:r w:rsidR="006744FA">
          <w:t xml:space="preserve"> </w:t>
        </w:r>
        <w:proofErr w:type="spellStart"/>
        <w:r w:rsidR="006744FA">
          <w:t>soils</w:t>
        </w:r>
      </w:ins>
      <w:del w:id="34" w:author="Bill Floyd" w:date="2020-09-24T13:52:00Z">
        <w:r w:rsidDel="006744FA">
          <w:delText xml:space="preserve"> land cover </w:delText>
        </w:r>
      </w:del>
      <w:commentRangeStart w:id="35"/>
      <w:r>
        <w:t>and</w:t>
      </w:r>
      <w:commentRangeEnd w:id="35"/>
      <w:proofErr w:type="spellEnd"/>
      <w:r w:rsidR="006744FA">
        <w:rPr>
          <w:rStyle w:val="CommentReference"/>
        </w:rPr>
        <w:commentReference w:id="35"/>
      </w:r>
      <w:r>
        <w:t xml:space="preserve">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A96230C" w14:textId="77777777" w:rsidR="00FD124D" w:rsidRDefault="00CD3C3F">
      <w:r>
        <w:t> </w:t>
      </w:r>
    </w:p>
    <w:p w14:paraId="7CCB5BFF" w14:textId="7949A2CF"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w:t>
      </w:r>
      <w:del w:id="36" w:author="Hannah McSorley" w:date="2020-10-15T12:54:00Z">
        <w:r w:rsidDel="001F0462">
          <w:delText xml:space="preserve">or </w:delText>
        </w:r>
      </w:del>
      <w:r>
        <w:t xml:space="preserve">advanced oxidative processes (Critten et al. </w:t>
      </w:r>
      <w:hyperlink w:anchor="ref-MWH2014">
        <w:r>
          <w:rPr>
            <w:rStyle w:val="Hyperlink"/>
          </w:rPr>
          <w:t>2012</w:t>
        </w:r>
      </w:hyperlink>
      <w:r>
        <w:t xml:space="preserve">; </w:t>
      </w:r>
      <w:proofErr w:type="spellStart"/>
      <w:r>
        <w:t>Emelko</w:t>
      </w:r>
      <w:proofErr w:type="spellEnd"/>
      <w:r>
        <w:t xml:space="preserve"> et al. </w:t>
      </w:r>
      <w:commentRangeStart w:id="37"/>
      <w:commentRangeStart w:id="38"/>
      <w:r w:rsidR="00582D03">
        <w:rPr>
          <w:rStyle w:val="Hyperlink"/>
        </w:rPr>
        <w:fldChar w:fldCharType="begin"/>
      </w:r>
      <w:r w:rsidR="00582D03">
        <w:rPr>
          <w:rStyle w:val="Hyperlink"/>
        </w:rPr>
        <w:instrText xml:space="preserve"> HYPERLINK \l "ref-Emelko2011" \h </w:instrText>
      </w:r>
      <w:r w:rsidR="00582D03">
        <w:rPr>
          <w:rStyle w:val="Hyperlink"/>
        </w:rPr>
        <w:fldChar w:fldCharType="separate"/>
      </w:r>
      <w:r>
        <w:rPr>
          <w:rStyle w:val="Hyperlink"/>
        </w:rPr>
        <w:t>2011</w:t>
      </w:r>
      <w:r w:rsidR="00582D03">
        <w:rPr>
          <w:rStyle w:val="Hyperlink"/>
        </w:rPr>
        <w:fldChar w:fldCharType="end"/>
      </w:r>
      <w:commentRangeEnd w:id="37"/>
      <w:r w:rsidR="006744FA">
        <w:rPr>
          <w:rStyle w:val="CommentReference"/>
        </w:rPr>
        <w:commentReference w:id="37"/>
      </w:r>
      <w:commentRangeEnd w:id="38"/>
      <w:r w:rsidR="00B323B3">
        <w:rPr>
          <w:rStyle w:val="CommentReference"/>
        </w:rPr>
        <w:commentReference w:id="38"/>
      </w:r>
      <w:r>
        <w:t xml:space="preserve">). Drinking water treatment technologies differ </w:t>
      </w:r>
      <w:del w:id="39" w:author="Bill Floyd" w:date="2020-09-24T13:55:00Z">
        <w:r w:rsidDel="006744FA">
          <w:delText xml:space="preserve">between </w:delText>
        </w:r>
      </w:del>
      <w:ins w:id="40" w:author="Bill Floyd" w:date="2020-09-24T13:55:00Z">
        <w:r w:rsidR="006744FA">
          <w:t xml:space="preserve">among </w:t>
        </w:r>
      </w:ins>
      <w:r>
        <w:t>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w:t>
      </w:r>
      <w:r>
        <w:lastRenderedPageBreak/>
        <w:t xml:space="preserve">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41"/>
      <w:commentRangeStart w:id="42"/>
      <w:r w:rsidR="00582D03">
        <w:rPr>
          <w:rStyle w:val="Hyperlink"/>
        </w:rPr>
        <w:fldChar w:fldCharType="begin"/>
      </w:r>
      <w:r w:rsidR="00582D03">
        <w:rPr>
          <w:rStyle w:val="Hyperlink"/>
        </w:rPr>
        <w:instrText xml:space="preserve"> HYPERLINK \l "ref-HealthLinkBC2018" \h </w:instrText>
      </w:r>
      <w:r w:rsidR="00582D03">
        <w:rPr>
          <w:rStyle w:val="Hyperlink"/>
        </w:rPr>
        <w:fldChar w:fldCharType="separate"/>
      </w:r>
      <w:r>
        <w:rPr>
          <w:rStyle w:val="Hyperlink"/>
        </w:rPr>
        <w:t>2018</w:t>
      </w:r>
      <w:r w:rsidR="00582D03">
        <w:rPr>
          <w:rStyle w:val="Hyperlink"/>
        </w:rPr>
        <w:fldChar w:fldCharType="end"/>
      </w:r>
      <w:commentRangeEnd w:id="41"/>
      <w:r w:rsidR="006744FA">
        <w:rPr>
          <w:rStyle w:val="CommentReference"/>
        </w:rPr>
        <w:commentReference w:id="41"/>
      </w:r>
      <w:commentRangeEnd w:id="42"/>
      <w:r w:rsidR="001F0462">
        <w:rPr>
          <w:rStyle w:val="CommentReference"/>
        </w:rPr>
        <w:commentReference w:id="42"/>
      </w:r>
      <w:r>
        <w:t>).</w:t>
      </w:r>
    </w:p>
    <w:p w14:paraId="20954145" w14:textId="77777777" w:rsidR="00FD124D" w:rsidRDefault="00CD3C3F">
      <w:r>
        <w:t> </w:t>
      </w:r>
    </w:p>
    <w:p w14:paraId="18F5C2D2" w14:textId="77777777" w:rsidR="00FD124D" w:rsidRDefault="00CD3C3F">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43" w:name="Xf0154c72fa393fdd80636869b14743d3cef7466"/>
      <w:bookmarkStart w:id="44" w:name="_Toc51362217"/>
      <w:r>
        <w:t>Aqueous natural organic matter in drinking source water supply</w:t>
      </w:r>
      <w:bookmarkEnd w:id="43"/>
      <w:bookmarkEnd w:id="44"/>
    </w:p>
    <w:p w14:paraId="09F12320" w14:textId="702DA1CB" w:rsidR="00FD124D" w:rsidRDefault="00CD3C3F">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Terrestrial organic matter (allochthonous NOM) includes humic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ins w:id="45" w:author="Hannah McSorley" w:date="2020-10-15T13:17:00Z">
        <w:r w:rsidR="00BA49A6">
          <w:t xml:space="preserve"> Therefore, </w:t>
        </w:r>
      </w:ins>
      <w:moveToRangeStart w:id="46" w:author="Hannah McSorley" w:date="2020-10-15T13:17:00Z" w:name="move53660248"/>
      <w:moveTo w:id="47" w:author="Hannah McSorley" w:date="2020-10-15T13:17:00Z">
        <w:r w:rsidR="00BA49A6">
          <w:t xml:space="preserve">NOM concentration and character vary widely in source water depending on source material, </w:t>
        </w:r>
        <w:commentRangeStart w:id="48"/>
        <w:commentRangeStart w:id="49"/>
        <w:r w:rsidR="00BA49A6">
          <w:t>hydrology</w:t>
        </w:r>
        <w:commentRangeEnd w:id="48"/>
        <w:r w:rsidR="00BA49A6">
          <w:rPr>
            <w:rStyle w:val="CommentReference"/>
          </w:rPr>
          <w:commentReference w:id="48"/>
        </w:r>
      </w:moveTo>
      <w:commentRangeEnd w:id="49"/>
      <w:r w:rsidR="00BA49A6">
        <w:rPr>
          <w:rStyle w:val="CommentReference"/>
        </w:rPr>
        <w:commentReference w:id="49"/>
      </w:r>
      <w:moveTo w:id="50" w:author="Hannah McSorley" w:date="2020-10-15T13:17:00Z">
        <w:r w:rsidR="00BA49A6">
          <w:t xml:space="preserve">, and biogeochemical factors (Aiken, Hsu-Kim, and Ryan </w:t>
        </w:r>
        <w:r w:rsidR="00BA49A6">
          <w:fldChar w:fldCharType="begin"/>
        </w:r>
        <w:r w:rsidR="00BA49A6">
          <w:instrText xml:space="preserve"> HYPERLINK \l "ref-Aiken2011" \h </w:instrText>
        </w:r>
        <w:r w:rsidR="00BA49A6">
          <w:fldChar w:fldCharType="separate"/>
        </w:r>
        <w:r w:rsidR="00BA49A6">
          <w:rPr>
            <w:rStyle w:val="Hyperlink"/>
          </w:rPr>
          <w:t>2011</w:t>
        </w:r>
        <w:r w:rsidR="00BA49A6">
          <w:rPr>
            <w:rStyle w:val="Hyperlink"/>
          </w:rPr>
          <w:fldChar w:fldCharType="end"/>
        </w:r>
        <w:r w:rsidR="00BA49A6">
          <w:t xml:space="preserve">; Abbott et al. </w:t>
        </w:r>
        <w:r w:rsidR="00BA49A6">
          <w:fldChar w:fldCharType="begin"/>
        </w:r>
        <w:r w:rsidR="00BA49A6">
          <w:instrText xml:space="preserve"> HYPERLINK \l "ref-Abbott2018" \h </w:instrText>
        </w:r>
        <w:r w:rsidR="00BA49A6">
          <w:fldChar w:fldCharType="separate"/>
        </w:r>
        <w:r w:rsidR="00BA49A6">
          <w:rPr>
            <w:rStyle w:val="Hyperlink"/>
          </w:rPr>
          <w:t>2018</w:t>
        </w:r>
        <w:r w:rsidR="00BA49A6">
          <w:rPr>
            <w:rStyle w:val="Hyperlink"/>
          </w:rPr>
          <w:fldChar w:fldCharType="end"/>
        </w:r>
        <w:r w:rsidR="00BA49A6">
          <w:t xml:space="preserve">; </w:t>
        </w:r>
        <w:proofErr w:type="spellStart"/>
        <w:r w:rsidR="00BA49A6">
          <w:t>Zarnetske</w:t>
        </w:r>
        <w:proofErr w:type="spellEnd"/>
        <w:r w:rsidR="00BA49A6">
          <w:t xml:space="preserve"> et al. </w:t>
        </w:r>
        <w:r w:rsidR="00BA49A6">
          <w:fldChar w:fldCharType="begin"/>
        </w:r>
        <w:r w:rsidR="00BA49A6">
          <w:instrText xml:space="preserve"> HYPERLINK \l "ref-Zarnetske2018" \h </w:instrText>
        </w:r>
        <w:r w:rsidR="00BA49A6">
          <w:fldChar w:fldCharType="separate"/>
        </w:r>
        <w:r w:rsidR="00BA49A6">
          <w:rPr>
            <w:rStyle w:val="Hyperlink"/>
          </w:rPr>
          <w:t>2018</w:t>
        </w:r>
        <w:r w:rsidR="00BA49A6">
          <w:rPr>
            <w:rStyle w:val="Hyperlink"/>
          </w:rPr>
          <w:fldChar w:fldCharType="end"/>
        </w:r>
        <w:r w:rsidR="00BA49A6">
          <w:t xml:space="preserve">; </w:t>
        </w:r>
        <w:proofErr w:type="spellStart"/>
        <w:r w:rsidR="00BA49A6">
          <w:t>Matilainen</w:t>
        </w:r>
        <w:proofErr w:type="spellEnd"/>
        <w:r w:rsidR="00BA49A6">
          <w:t xml:space="preserve">, </w:t>
        </w:r>
        <w:proofErr w:type="spellStart"/>
        <w:r w:rsidR="00BA49A6">
          <w:t>Vepsäläinen</w:t>
        </w:r>
        <w:proofErr w:type="spellEnd"/>
        <w:r w:rsidR="00BA49A6">
          <w:t xml:space="preserve">, and </w:t>
        </w:r>
        <w:proofErr w:type="spellStart"/>
        <w:r w:rsidR="00BA49A6">
          <w:t>Sillanpää</w:t>
        </w:r>
        <w:proofErr w:type="spellEnd"/>
        <w:r w:rsidR="00BA49A6">
          <w:t xml:space="preserve"> </w:t>
        </w:r>
        <w:r w:rsidR="00BA49A6">
          <w:fldChar w:fldCharType="begin"/>
        </w:r>
        <w:r w:rsidR="00BA49A6">
          <w:instrText xml:space="preserve"> HYPERLINK \l "ref-Matilainen2010" \h </w:instrText>
        </w:r>
        <w:r w:rsidR="00BA49A6">
          <w:fldChar w:fldCharType="separate"/>
        </w:r>
        <w:r w:rsidR="00BA49A6">
          <w:rPr>
            <w:rStyle w:val="Hyperlink"/>
          </w:rPr>
          <w:t>2010</w:t>
        </w:r>
        <w:r w:rsidR="00BA49A6">
          <w:rPr>
            <w:rStyle w:val="Hyperlink"/>
          </w:rPr>
          <w:fldChar w:fldCharType="end"/>
        </w:r>
        <w:r w:rsidR="00BA49A6">
          <w:t>).</w:t>
        </w:r>
      </w:moveTo>
      <w:moveToRangeEnd w:id="46"/>
    </w:p>
    <w:p w14:paraId="02DD3E7F" w14:textId="77777777" w:rsidR="00FD124D" w:rsidRDefault="00CD3C3F">
      <w:r>
        <w:t> </w:t>
      </w:r>
    </w:p>
    <w:p w14:paraId="7CB346A1" w14:textId="77777777" w:rsidR="00FD124D" w:rsidRDefault="00CD3C3F">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w:t>
      </w:r>
      <w:r>
        <w:lastRenderedPageBreak/>
        <w:t xml:space="preserve">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37B87061" w:rsidR="00FD124D" w:rsidRDefault="00CD3C3F">
      <w:moveFromRangeStart w:id="51" w:author="Hannah McSorley" w:date="2020-10-15T13:17:00Z" w:name="move53660248"/>
      <w:moveFrom w:id="52" w:author="Hannah McSorley" w:date="2020-10-15T13:17:00Z">
        <w:r w:rsidDel="00BA49A6">
          <w:t xml:space="preserve">NOM concentration and character vary widely in source water depending on source material, </w:t>
        </w:r>
        <w:commentRangeStart w:id="53"/>
        <w:commentRangeStart w:id="54"/>
        <w:r w:rsidDel="00BA49A6">
          <w:t>hydrology</w:t>
        </w:r>
        <w:commentRangeEnd w:id="53"/>
        <w:r w:rsidR="006744FA" w:rsidDel="00BA49A6">
          <w:rPr>
            <w:rStyle w:val="CommentReference"/>
          </w:rPr>
          <w:commentReference w:id="53"/>
        </w:r>
      </w:moveFrom>
      <w:commentRangeEnd w:id="54"/>
      <w:r w:rsidR="00313511">
        <w:rPr>
          <w:rStyle w:val="CommentReference"/>
        </w:rPr>
        <w:commentReference w:id="54"/>
      </w:r>
      <w:moveFrom w:id="55" w:author="Hannah McSorley" w:date="2020-10-15T13:17:00Z">
        <w:r w:rsidDel="00BA49A6">
          <w:t xml:space="preserve">, and biogeochemical factors (Aiken, Hsu-Kim, and Ryan </w:t>
        </w:r>
        <w:r w:rsidR="001828E4" w:rsidDel="00BA49A6">
          <w:fldChar w:fldCharType="begin"/>
        </w:r>
        <w:r w:rsidR="001828E4" w:rsidDel="00BA49A6">
          <w:instrText xml:space="preserve"> HYPERLINK \l "ref-Aiken2011" \h </w:instrText>
        </w:r>
        <w:r w:rsidR="001828E4" w:rsidDel="00BA49A6">
          <w:fldChar w:fldCharType="separate"/>
        </w:r>
        <w:r w:rsidDel="00BA49A6">
          <w:rPr>
            <w:rStyle w:val="Hyperlink"/>
          </w:rPr>
          <w:t>2011</w:t>
        </w:r>
        <w:r w:rsidR="001828E4" w:rsidDel="00BA49A6">
          <w:rPr>
            <w:rStyle w:val="Hyperlink"/>
          </w:rPr>
          <w:fldChar w:fldCharType="end"/>
        </w:r>
        <w:r w:rsidDel="00BA49A6">
          <w:t xml:space="preserve">; Abbott et al. </w:t>
        </w:r>
        <w:r w:rsidR="001828E4" w:rsidDel="00BA49A6">
          <w:fldChar w:fldCharType="begin"/>
        </w:r>
        <w:r w:rsidR="001828E4" w:rsidDel="00BA49A6">
          <w:instrText xml:space="preserve"> HYPERLINK \l "ref-Abbott2018" \h </w:instrText>
        </w:r>
        <w:r w:rsidR="001828E4" w:rsidDel="00BA49A6">
          <w:fldChar w:fldCharType="separate"/>
        </w:r>
        <w:r w:rsidDel="00BA49A6">
          <w:rPr>
            <w:rStyle w:val="Hyperlink"/>
          </w:rPr>
          <w:t>2018</w:t>
        </w:r>
        <w:r w:rsidR="001828E4" w:rsidDel="00BA49A6">
          <w:rPr>
            <w:rStyle w:val="Hyperlink"/>
          </w:rPr>
          <w:fldChar w:fldCharType="end"/>
        </w:r>
        <w:r w:rsidDel="00BA49A6">
          <w:t xml:space="preserve">; Zarnetske et al. </w:t>
        </w:r>
        <w:r w:rsidR="001828E4" w:rsidDel="00BA49A6">
          <w:fldChar w:fldCharType="begin"/>
        </w:r>
        <w:r w:rsidR="001828E4" w:rsidDel="00BA49A6">
          <w:instrText xml:space="preserve"> HYPERLINK \l "ref-Zarnetske2018" \h </w:instrText>
        </w:r>
        <w:r w:rsidR="001828E4" w:rsidDel="00BA49A6">
          <w:fldChar w:fldCharType="separate"/>
        </w:r>
        <w:r w:rsidDel="00BA49A6">
          <w:rPr>
            <w:rStyle w:val="Hyperlink"/>
          </w:rPr>
          <w:t>2018</w:t>
        </w:r>
        <w:r w:rsidR="001828E4" w:rsidDel="00BA49A6">
          <w:rPr>
            <w:rStyle w:val="Hyperlink"/>
          </w:rPr>
          <w:fldChar w:fldCharType="end"/>
        </w:r>
        <w:r w:rsidDel="00BA49A6">
          <w:t xml:space="preserve">; Matilainen, Vepsäläinen, and Sillanpää </w:t>
        </w:r>
        <w:r w:rsidR="001828E4" w:rsidDel="00BA49A6">
          <w:fldChar w:fldCharType="begin"/>
        </w:r>
        <w:r w:rsidR="001828E4" w:rsidDel="00BA49A6">
          <w:instrText xml:space="preserve"> HYPERLINK \l "ref-Matilainen2010" \h </w:instrText>
        </w:r>
        <w:r w:rsidR="001828E4" w:rsidDel="00BA49A6">
          <w:fldChar w:fldCharType="separate"/>
        </w:r>
        <w:r w:rsidDel="00BA49A6">
          <w:rPr>
            <w:rStyle w:val="Hyperlink"/>
          </w:rPr>
          <w:t>2010</w:t>
        </w:r>
        <w:r w:rsidR="001828E4" w:rsidDel="00BA49A6">
          <w:rPr>
            <w:rStyle w:val="Hyperlink"/>
          </w:rPr>
          <w:fldChar w:fldCharType="end"/>
        </w:r>
        <w:r w:rsidDel="00BA49A6">
          <w:t xml:space="preserve">). </w:t>
        </w:r>
      </w:moveFrom>
      <w:moveFromRangeEnd w:id="51"/>
      <w:r>
        <w:t>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56" w:name="spectroscopic-assessment-of-nom"/>
      <w:r>
        <w:t>Spectroscopic assessment of NOM</w:t>
      </w:r>
      <w:bookmarkEnd w:id="56"/>
    </w:p>
    <w:p w14:paraId="310A7DEA" w14:textId="4CAB6F74" w:rsidR="00FD124D" w:rsidRDefault="00313511">
      <w:ins w:id="57" w:author="Hannah McSorley" w:date="2020-10-15T13:44:00Z">
        <w:r w:rsidRPr="00313511">
          <w:t xml:space="preserve">The molecular structure of NOM can be assessed through spectrophotometry so long as the molecules absorb ultraviolet (UV) or visible (Vis) light, which a physiochemical ability </w:t>
        </w:r>
        <w:r w:rsidRPr="00313511">
          <w:lastRenderedPageBreak/>
          <w:t>determined by molecular electronic structure.</w:t>
        </w:r>
      </w:ins>
      <w:del w:id="58" w:author="Hannah McSorley" w:date="2020-10-15T13:44:00Z">
        <w:r w:rsidR="00CD3C3F" w:rsidDel="00313511">
          <w:delText>The molecular structure of NOM can be assessed through spectrophotometry. For NOM to be detected by UV-Vis spectroscopy the molecules must absorb ultraviolet (UV) or visible (Vis) light, which is a physiochemical ability determined by the molecules electronic structure</w:delText>
        </w:r>
      </w:del>
      <w:r w:rsidR="00CD3C3F">
        <w:t>. UV-Vis absorption requires the presence of a conjugated pi-bond system (i.e. a chromophore), which is common in aromatic molecules</w:t>
      </w:r>
      <w:ins w:id="59" w:author="Hannah McSorley" w:date="2020-10-15T13:45:00Z">
        <w:r>
          <w:t xml:space="preserve"> </w:t>
        </w:r>
        <w:r w:rsidRPr="00313511">
          <w:t xml:space="preserve">and often absent </w:t>
        </w:r>
        <w:r>
          <w:t>in</w:t>
        </w:r>
        <w:r w:rsidRPr="00313511">
          <w:t xml:space="preserve"> aliphatic molecules</w:t>
        </w:r>
      </w:ins>
      <w:r w:rsidR="00CD3C3F">
        <w:t>. The wavelength of light absorption is proportional to the length of the molecule’s conjugated system – that is, a larger and/or more aromatic molecule will absorb UV-Vis light at longer wavelengths than a smaller, less aromatic molecule. So, higher molecular weight (</w:t>
      </w:r>
      <w:proofErr w:type="spellStart"/>
      <w:r w:rsidR="00CD3C3F">
        <w:t>chromophoric</w:t>
      </w:r>
      <w:proofErr w:type="spellEnd"/>
      <w:r w:rsidR="00CD3C3F">
        <w:t xml:space="preserve">) NOM molecules will have stronger light absorption at longer wavelengths (Helms et al. </w:t>
      </w:r>
      <w:hyperlink w:anchor="ref-Helms2008">
        <w:r w:rsidR="00CD3C3F">
          <w:rPr>
            <w:rStyle w:val="Hyperlink"/>
          </w:rPr>
          <w:t>2008</w:t>
        </w:r>
      </w:hyperlink>
      <w:r w:rsidR="00CD3C3F">
        <w:t>). A more concentrated sample will also lead to greater absorption intensity</w:t>
      </w:r>
      <w:ins w:id="60" w:author="Hannah McSorley" w:date="2020-10-15T13:46:00Z">
        <w:r>
          <w:t xml:space="preserve"> </w:t>
        </w:r>
        <w:r w:rsidRPr="00313511">
          <w:t>(i.e. Beer's Law)</w:t>
        </w:r>
      </w:ins>
      <w:r w:rsidR="00CD3C3F">
        <w:t xml:space="preserve">. Therefore, the UV-Vis spectrum of a water sample can provide valuable information about relative weights, aromaticity and relative concentrations of aqueous NOM (Helms et al. </w:t>
      </w:r>
      <w:hyperlink w:anchor="ref-Helms2008">
        <w:r w:rsidR="00CD3C3F">
          <w:rPr>
            <w:rStyle w:val="Hyperlink"/>
          </w:rPr>
          <w:t>2008</w:t>
        </w:r>
      </w:hyperlink>
      <w:r w:rsidR="00CD3C3F">
        <w:t xml:space="preserve">; Cory, Boyer, and McKnight </w:t>
      </w:r>
      <w:hyperlink w:anchor="ref-Cory2011">
        <w:r w:rsidR="00CD3C3F">
          <w:rPr>
            <w:rStyle w:val="Hyperlink"/>
          </w:rPr>
          <w:t>2011</w:t>
        </w:r>
      </w:hyperlink>
      <w:r w:rsidR="00CD3C3F">
        <w:t xml:space="preserve">; </w:t>
      </w:r>
      <w:proofErr w:type="spellStart"/>
      <w:r w:rsidR="00CD3C3F">
        <w:t>Ågren</w:t>
      </w:r>
      <w:proofErr w:type="spellEnd"/>
      <w:r w:rsidR="00CD3C3F">
        <w:t xml:space="preserve"> et al. </w:t>
      </w:r>
      <w:hyperlink w:anchor="ref-Agren2008">
        <w:r w:rsidR="00CD3C3F">
          <w:rPr>
            <w:rStyle w:val="Hyperlink"/>
          </w:rPr>
          <w:t>2008</w:t>
        </w:r>
      </w:hyperlink>
      <w:r w:rsidR="00CD3C3F">
        <w:t xml:space="preserve">; </w:t>
      </w:r>
      <w:proofErr w:type="spellStart"/>
      <w:r w:rsidR="00CD3C3F">
        <w:t>Karanfil</w:t>
      </w:r>
      <w:proofErr w:type="spellEnd"/>
      <w:r w:rsidR="00CD3C3F">
        <w:t xml:space="preserve">, </w:t>
      </w:r>
      <w:proofErr w:type="spellStart"/>
      <w:r w:rsidR="00CD3C3F">
        <w:t>Schlautman</w:t>
      </w:r>
      <w:proofErr w:type="spellEnd"/>
      <w:r w:rsidR="00CD3C3F">
        <w:t xml:space="preserve">, and Erdogan </w:t>
      </w:r>
      <w:hyperlink w:anchor="ref-Karanfil2002">
        <w:r w:rsidR="00CD3C3F">
          <w:rPr>
            <w:rStyle w:val="Hyperlink"/>
          </w:rPr>
          <w:t>2002</w:t>
        </w:r>
      </w:hyperlink>
      <w:r w:rsidR="00CD3C3F">
        <w:t xml:space="preserve">; </w:t>
      </w:r>
      <w:proofErr w:type="spellStart"/>
      <w:r w:rsidR="00CD3C3F">
        <w:t>Karanfil</w:t>
      </w:r>
      <w:proofErr w:type="spellEnd"/>
      <w:r w:rsidR="00CD3C3F">
        <w:t xml:space="preserve">, Erdogan, and </w:t>
      </w:r>
      <w:proofErr w:type="spellStart"/>
      <w:r w:rsidR="00CD3C3F">
        <w:t>Schlautman</w:t>
      </w:r>
      <w:proofErr w:type="spellEnd"/>
      <w:r w:rsidR="00CD3C3F">
        <w:t xml:space="preserve"> </w:t>
      </w:r>
      <w:hyperlink w:anchor="ref-Karanfil2003">
        <w:r w:rsidR="00CD3C3F">
          <w:rPr>
            <w:rStyle w:val="Hyperlink"/>
          </w:rPr>
          <w:t>2003</w:t>
        </w:r>
      </w:hyperlink>
      <w:r w:rsidR="00CD3C3F">
        <w:t xml:space="preserve">). </w:t>
      </w:r>
      <w:del w:id="61" w:author="Hannah McSorley" w:date="2020-10-15T13:48:00Z">
        <w:r w:rsidR="00CD3C3F" w:rsidDel="009E4E1D">
          <w:delText xml:space="preserve">DOC concentration can be estimated from UV-Vis absorbance; a proxy that represents the chromophoric component of NOM </w:delText>
        </w:r>
        <w:commentRangeStart w:id="62"/>
        <w:commentRangeStart w:id="63"/>
        <w:r w:rsidR="00CD3C3F" w:rsidDel="009E4E1D">
          <w:delText xml:space="preserve">which is proportional to the samples’ average aromatic carbon component </w:delText>
        </w:r>
        <w:commentRangeEnd w:id="62"/>
        <w:r w:rsidR="00AC7637" w:rsidDel="009E4E1D">
          <w:rPr>
            <w:rStyle w:val="CommentReference"/>
          </w:rPr>
          <w:commentReference w:id="62"/>
        </w:r>
        <w:commentRangeEnd w:id="63"/>
        <w:r w:rsidR="009E4E1D" w:rsidDel="009E4E1D">
          <w:rPr>
            <w:rStyle w:val="CommentReference"/>
          </w:rPr>
          <w:commentReference w:id="63"/>
        </w:r>
        <w:r w:rsidR="00CD3C3F" w:rsidDel="009E4E1D">
          <w:delText xml:space="preserve">(Helms et al. </w:delText>
        </w:r>
        <w:commentRangeStart w:id="64"/>
        <w:r w:rsidR="00582D03" w:rsidDel="009E4E1D">
          <w:rPr>
            <w:rStyle w:val="Hyperlink"/>
          </w:rPr>
          <w:fldChar w:fldCharType="begin"/>
        </w:r>
        <w:r w:rsidR="00582D03" w:rsidDel="009E4E1D">
          <w:rPr>
            <w:rStyle w:val="Hyperlink"/>
          </w:rPr>
          <w:delInstrText xml:space="preserve"> HYPERLINK \l "ref-Helms2008" \h </w:delInstrText>
        </w:r>
        <w:r w:rsidR="00582D03" w:rsidDel="009E4E1D">
          <w:rPr>
            <w:rStyle w:val="Hyperlink"/>
          </w:rPr>
          <w:fldChar w:fldCharType="separate"/>
        </w:r>
        <w:r w:rsidR="00CD3C3F" w:rsidDel="009E4E1D">
          <w:rPr>
            <w:rStyle w:val="Hyperlink"/>
          </w:rPr>
          <w:delText>2008</w:delText>
        </w:r>
        <w:r w:rsidR="00582D03" w:rsidDel="009E4E1D">
          <w:rPr>
            <w:rStyle w:val="Hyperlink"/>
          </w:rPr>
          <w:fldChar w:fldCharType="end"/>
        </w:r>
        <w:commentRangeEnd w:id="64"/>
        <w:r w:rsidR="006744FA" w:rsidDel="009E4E1D">
          <w:rPr>
            <w:rStyle w:val="CommentReference"/>
          </w:rPr>
          <w:commentReference w:id="64"/>
        </w:r>
        <w:r w:rsidR="00CD3C3F" w:rsidDel="009E4E1D">
          <w:delText>).</w:delText>
        </w:r>
      </w:del>
    </w:p>
    <w:p w14:paraId="7A8D4515" w14:textId="77777777" w:rsidR="00FD124D" w:rsidRDefault="00CD3C3F">
      <w:r>
        <w:t> </w:t>
      </w:r>
    </w:p>
    <w:p w14:paraId="18A036FC" w14:textId="7C32E508" w:rsidR="00FD124D" w:rsidRDefault="00CD3C3F">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xml:space="preserve">). Because allochthonous NOM (i.e. humic substances) are more aromatic than aliphatic, </w:t>
      </w:r>
      <w:ins w:id="65" w:author="Hannah McSorley" w:date="2020-10-15T13:53:00Z">
        <w:r w:rsidR="009E4E1D">
          <w:t>the specific absorbance coefficient (</w:t>
        </w:r>
      </w:ins>
      <w:r>
        <w:t>SAC</w:t>
      </w:r>
      <w:r>
        <w:rPr>
          <w:vertAlign w:val="subscript"/>
        </w:rPr>
        <w:t>254</w:t>
      </w:r>
      <w:del w:id="66" w:author="Hannah McSorley" w:date="2020-10-15T13:53:00Z">
        <w:r w:rsidDel="009E4E1D">
          <w:delText xml:space="preserve"> </w:delText>
        </w:r>
      </w:del>
      <w:ins w:id="67" w:author="Hannah McSorley" w:date="2020-10-15T13:53:00Z">
        <w:r w:rsidR="009E4E1D">
          <w:t xml:space="preserve">, absorbance relative to pathlength) </w:t>
        </w:r>
      </w:ins>
      <w:r>
        <w:t>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xml:space="preserve">) is a </w:t>
      </w:r>
      <w:r>
        <w:lastRenderedPageBreak/>
        <w:t>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68" w:name="watershed-processes-and-water-quality"/>
      <w:bookmarkStart w:id="69" w:name="_Toc51362218"/>
      <w:r>
        <w:t>Watershed processes and water quality</w:t>
      </w:r>
      <w:bookmarkEnd w:id="68"/>
      <w:bookmarkEnd w:id="69"/>
    </w:p>
    <w:p w14:paraId="68B761BF" w14:textId="59C0C1F9" w:rsidR="00FD124D" w:rsidRDefault="00CD3C3F">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w:t>
      </w:r>
      <w:del w:id="70" w:author="Bill Floyd" w:date="2020-09-24T14:11:00Z">
        <w:r w:rsidDel="006744FA">
          <w:delText>natural organic matter</w:delText>
        </w:r>
      </w:del>
      <w:ins w:id="71" w:author="Bill Floyd" w:date="2020-09-24T14:11:00Z">
        <w:r w:rsidR="006744FA">
          <w:t>NOM</w:t>
        </w:r>
      </w:ins>
      <w:r>
        <w:t xml:space="preserve"> represent an important link between ecosystem processes, land-use, hydrology, and water </w:t>
      </w:r>
      <w:commentRangeStart w:id="72"/>
      <w:r>
        <w:t>resources</w:t>
      </w:r>
      <w:commentRangeEnd w:id="72"/>
      <w:r w:rsidR="006744FA">
        <w:rPr>
          <w:rStyle w:val="CommentReference"/>
        </w:rPr>
        <w:commentReference w:id="72"/>
      </w:r>
      <w:r>
        <w:t xml:space="preserve">.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w:t>
      </w:r>
      <w:r>
        <w:lastRenderedPageBreak/>
        <w:t>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54C14D0E" w14:textId="77777777" w:rsidR="00FD124D" w:rsidRDefault="00CD3C3F">
      <w:r>
        <w:t> </w:t>
      </w:r>
    </w:p>
    <w:p w14:paraId="43781169" w14:textId="77777777" w:rsidR="00C92908" w:rsidRDefault="00CD3C3F">
      <w:pPr>
        <w:rPr>
          <w:ins w:id="73" w:author="Hannah McSorley" w:date="2020-10-15T15:12:00Z"/>
        </w:rPr>
      </w:pPr>
      <w:r>
        <w:t>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The Pulse Shunt Concept</w:t>
      </w:r>
      <w:ins w:id="74" w:author="Hannah McSorley" w:date="2020-10-15T15:11:00Z">
        <w:r w:rsidR="00C92908">
          <w:t xml:space="preserve"> (PSC)</w:t>
        </w:r>
      </w:ins>
      <w:r>
        <w:t xml:space="preserve">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w:t>
      </w:r>
      <w:del w:id="75" w:author="Hannah McSorley" w:date="2020-10-15T15:11:00Z">
        <w:r w:rsidDel="00C92908">
          <w:delText>Pulse Shunt Concept (</w:delText>
        </w:r>
        <w:commentRangeStart w:id="76"/>
        <w:commentRangeStart w:id="77"/>
        <w:r w:rsidDel="00C92908">
          <w:delText>PSC</w:delText>
        </w:r>
        <w:commentRangeEnd w:id="76"/>
        <w:r w:rsidR="006744FA" w:rsidDel="00C92908">
          <w:rPr>
            <w:rStyle w:val="CommentReference"/>
          </w:rPr>
          <w:commentReference w:id="76"/>
        </w:r>
        <w:commentRangeEnd w:id="77"/>
        <w:r w:rsidR="006744FA" w:rsidDel="00C92908">
          <w:rPr>
            <w:rStyle w:val="CommentReference"/>
          </w:rPr>
          <w:commentReference w:id="77"/>
        </w:r>
        <w:r w:rsidDel="00C92908">
          <w:delText xml:space="preserve">) </w:delText>
        </w:r>
      </w:del>
      <w:ins w:id="78" w:author="Hannah McSorley" w:date="2020-10-15T15:11:00Z">
        <w:r w:rsidR="00C92908">
          <w:t>PSC</w:t>
        </w:r>
      </w:ins>
      <w:ins w:id="79" w:author="Hannah McSorley" w:date="2020-10-15T15:12:00Z">
        <w:r w:rsidR="00C92908">
          <w:t xml:space="preserve"> </w:t>
        </w:r>
      </w:ins>
      <w:r>
        <w:t xml:space="preserve">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t>
      </w:r>
    </w:p>
    <w:p w14:paraId="012E7C15" w14:textId="77777777" w:rsidR="00C92908" w:rsidRDefault="00C92908">
      <w:pPr>
        <w:rPr>
          <w:ins w:id="80" w:author="Hannah McSorley" w:date="2020-10-15T15:12:00Z"/>
        </w:rPr>
      </w:pPr>
    </w:p>
    <w:p w14:paraId="16B5FDB0" w14:textId="3F3B82F2" w:rsidR="00FD124D" w:rsidRDefault="00CD3C3F">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Indeed, brief flood events are often responsible for most</w:t>
      </w:r>
      <w:ins w:id="81" w:author="Hannah McSorley" w:date="2020-10-15T15:15:00Z">
        <w:r w:rsidR="00C92908">
          <w:t xml:space="preserve"> </w:t>
        </w:r>
        <w:r w:rsidR="00C92908" w:rsidRPr="00C92908">
          <w:t>(57%-86%)</w:t>
        </w:r>
      </w:ins>
      <w:r>
        <w:t xml:space="preserve"> of the fluvial DOC transport in a watershed (Raymond et al. </w:t>
      </w:r>
      <w:commentRangeStart w:id="82"/>
      <w:commentRangeStart w:id="83"/>
      <w:r w:rsidR="00582D03">
        <w:rPr>
          <w:rStyle w:val="Hyperlink"/>
        </w:rPr>
        <w:fldChar w:fldCharType="begin"/>
      </w:r>
      <w:r w:rsidR="00582D03">
        <w:rPr>
          <w:rStyle w:val="Hyperlink"/>
        </w:rPr>
        <w:instrText xml:space="preserve"> HYPERLINK \l "ref-Raymond2010" \h </w:instrText>
      </w:r>
      <w:r w:rsidR="00582D03">
        <w:rPr>
          <w:rStyle w:val="Hyperlink"/>
        </w:rPr>
        <w:fldChar w:fldCharType="separate"/>
      </w:r>
      <w:r>
        <w:rPr>
          <w:rStyle w:val="Hyperlink"/>
        </w:rPr>
        <w:t>2010</w:t>
      </w:r>
      <w:r w:rsidR="00582D03">
        <w:rPr>
          <w:rStyle w:val="Hyperlink"/>
        </w:rPr>
        <w:fldChar w:fldCharType="end"/>
      </w:r>
      <w:commentRangeEnd w:id="82"/>
      <w:r w:rsidR="006744FA">
        <w:rPr>
          <w:rStyle w:val="CommentReference"/>
        </w:rPr>
        <w:commentReference w:id="82"/>
      </w:r>
      <w:commentRangeEnd w:id="83"/>
      <w:r w:rsidR="006744FA">
        <w:rPr>
          <w:rStyle w:val="CommentReference"/>
        </w:rPr>
        <w:commentReference w:id="83"/>
      </w:r>
      <w:r>
        <w:t xml:space="preserve">). With respect to drinking water supply, the timing and magnitude of DOC flux is important for water treatment considerations because while treatment infrastructure can be designed and adjusted to handle a </w:t>
      </w:r>
      <w:r>
        <w:lastRenderedPageBreak/>
        <w:t>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w:t>
      </w:r>
      <w:commentRangeStart w:id="84"/>
      <w:commentRangeStart w:id="85"/>
      <w:r>
        <w:t>connectivity</w:t>
      </w:r>
      <w:commentRangeEnd w:id="84"/>
      <w:r w:rsidR="006744FA">
        <w:rPr>
          <w:rStyle w:val="CommentReference"/>
        </w:rPr>
        <w:commentReference w:id="84"/>
      </w:r>
      <w:commentRangeEnd w:id="85"/>
      <w:r w:rsidR="00852A9A">
        <w:rPr>
          <w:rStyle w:val="CommentReference"/>
        </w:rPr>
        <w:commentReference w:id="85"/>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t>
      </w:r>
      <w:r>
        <w:lastRenderedPageBreak/>
        <w:t xml:space="preserve">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86" w:name="surface-water-sampling-strategies"/>
      <w:bookmarkStart w:id="87" w:name="_Toc51362219"/>
      <w:r>
        <w:t>Surface water sampling strategies</w:t>
      </w:r>
      <w:bookmarkEnd w:id="86"/>
      <w:bookmarkEnd w:id="87"/>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7124350C" w14:textId="77777777" w:rsidR="006744FA" w:rsidDel="006744FA" w:rsidRDefault="00CD3C3F" w:rsidP="006744FA">
      <w:pPr>
        <w:rPr>
          <w:del w:id="88" w:author="Bill Floyd" w:date="2020-09-24T14:29:00Z"/>
          <w:moveTo w:id="89" w:author="Bill Floyd" w:date="2020-09-24T14:28:00Z"/>
        </w:rPr>
      </w:pPr>
      <w:r>
        <w:t> </w:t>
      </w:r>
      <w:moveToRangeStart w:id="90" w:author="Bill Floyd" w:date="2020-09-24T14:28:00Z" w:name="move51850137"/>
      <w:moveTo w:id="91" w:author="Bill Floyd" w:date="2020-09-24T14:28:00Z">
        <w:r w:rsidR="006744FA">
          <w:t xml:space="preserve">Given that brief flood events are often responsible for most of the DOC transport in a river system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event-based water sampling is an important part of a water quality monitoring program. The rising limb of the hydrograph has been shown to have higher DOC concentration than low flows between storm pulses (Yang et al. </w:t>
        </w:r>
        <w:r w:rsidR="006744FA">
          <w:rPr>
            <w:rStyle w:val="Hyperlink"/>
          </w:rPr>
          <w:fldChar w:fldCharType="begin"/>
        </w:r>
        <w:r w:rsidR="006744FA">
          <w:rPr>
            <w:rStyle w:val="Hyperlink"/>
          </w:rPr>
          <w:instrText xml:space="preserve"> HYPERLINK \l "ref-Yang2015"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w:t>
        </w:r>
        <w:r w:rsidR="006744FA">
          <w:rPr>
            <w:rStyle w:val="Hyperlink"/>
          </w:rPr>
          <w:fldChar w:fldCharType="begin"/>
        </w:r>
        <w:r w:rsidR="006744FA">
          <w:rPr>
            <w:rStyle w:val="Hyperlink"/>
          </w:rPr>
          <w:instrText xml:space="preserve"> HYPERLINK \l "ref-Raymond2010" \h </w:instrText>
        </w:r>
        <w:r w:rsidR="006744FA">
          <w:rPr>
            <w:rStyle w:val="Hyperlink"/>
          </w:rPr>
          <w:fldChar w:fldCharType="separate"/>
        </w:r>
        <w:r w:rsidR="006744FA">
          <w:rPr>
            <w:rStyle w:val="Hyperlink"/>
          </w:rPr>
          <w:t>2010</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rsidR="006744FA">
          <w:t>Vidon</w:t>
        </w:r>
        <w:proofErr w:type="spellEnd"/>
        <w:r w:rsidR="006744FA">
          <w:t xml:space="preserve">, Wagner, and </w:t>
        </w:r>
        <w:proofErr w:type="spellStart"/>
        <w:r w:rsidR="006744FA">
          <w:t>Soyeux</w:t>
        </w:r>
        <w:proofErr w:type="spellEnd"/>
        <w:r w:rsidR="006744FA">
          <w:t xml:space="preserve"> </w:t>
        </w:r>
        <w:r w:rsidR="006744FA">
          <w:rPr>
            <w:rStyle w:val="Hyperlink"/>
          </w:rPr>
          <w:fldChar w:fldCharType="begin"/>
        </w:r>
        <w:r w:rsidR="006744FA">
          <w:rPr>
            <w:rStyle w:val="Hyperlink"/>
          </w:rPr>
          <w:instrText xml:space="preserve"> HYPERLINK \l "ref-Vidon2008" \h </w:instrText>
        </w:r>
        <w:r w:rsidR="006744FA">
          <w:rPr>
            <w:rStyle w:val="Hyperlink"/>
          </w:rPr>
          <w:fldChar w:fldCharType="separate"/>
        </w:r>
        <w:r w:rsidR="006744FA">
          <w:rPr>
            <w:rStyle w:val="Hyperlink"/>
          </w:rPr>
          <w:t>2008</w:t>
        </w:r>
        <w:r w:rsidR="006744FA">
          <w:rPr>
            <w:rStyle w:val="Hyperlink"/>
          </w:rPr>
          <w:fldChar w:fldCharType="end"/>
        </w:r>
        <w:r w:rsidR="006744FA">
          <w:t xml:space="preserve">; Abbott et al. </w:t>
        </w:r>
        <w:r w:rsidR="006744FA">
          <w:rPr>
            <w:rStyle w:val="Hyperlink"/>
          </w:rPr>
          <w:fldChar w:fldCharType="begin"/>
        </w:r>
        <w:r w:rsidR="006744FA">
          <w:rPr>
            <w:rStyle w:val="Hyperlink"/>
          </w:rPr>
          <w:instrText xml:space="preserve"> HYPERLINK \l "ref-Abbott2018"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Creed et al. </w:t>
        </w:r>
        <w:r w:rsidR="006744FA">
          <w:rPr>
            <w:rStyle w:val="Hyperlink"/>
          </w:rPr>
          <w:fldChar w:fldCharType="begin"/>
        </w:r>
        <w:r w:rsidR="006744FA">
          <w:rPr>
            <w:rStyle w:val="Hyperlink"/>
          </w:rPr>
          <w:instrText xml:space="preserve"> HYPERLINK \l "ref-Creed2015"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w:t>
        </w:r>
        <w:del w:id="92" w:author="Bill Floyd" w:date="2020-09-24T14:29:00Z">
          <w:r w:rsidR="006744FA" w:rsidDel="006744FA">
            <w:delText>.</w:delText>
          </w:r>
        </w:del>
      </w:moveTo>
    </w:p>
    <w:moveToRangeEnd w:id="90"/>
    <w:p w14:paraId="232BA98E" w14:textId="77777777" w:rsidR="00FD124D" w:rsidDel="006744FA" w:rsidRDefault="00FD124D">
      <w:pPr>
        <w:rPr>
          <w:del w:id="93" w:author="Bill Floyd" w:date="2020-09-24T14:29:00Z"/>
        </w:rPr>
      </w:pPr>
    </w:p>
    <w:p w14:paraId="5D147591" w14:textId="77777777" w:rsidR="00FD124D" w:rsidRDefault="00CD3C3F">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xml:space="preserve">); Mackay and </w:t>
      </w:r>
      <w:r>
        <w:lastRenderedPageBreak/>
        <w:t>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($2K-3K </w:t>
      </w:r>
      <w:commentRangeStart w:id="94"/>
      <w:r>
        <w:t>CAD</w:t>
      </w:r>
      <w:commentRangeEnd w:id="94"/>
      <w:r w:rsidR="006744FA">
        <w:rPr>
          <w:rStyle w:val="CommentReference"/>
        </w:rPr>
        <w:commentReference w:id="94"/>
      </w:r>
      <w:r>
        <w:t>),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325D861C" w14:textId="77777777" w:rsidR="00FD124D" w:rsidRDefault="00CD3C3F">
      <w:r>
        <w:t> </w:t>
      </w:r>
    </w:p>
    <w:p w14:paraId="48EE9EA9" w14:textId="608533E1" w:rsidR="00FD124D" w:rsidDel="006744FA" w:rsidRDefault="00CD3C3F">
      <w:pPr>
        <w:rPr>
          <w:moveFrom w:id="95" w:author="Bill Floyd" w:date="2020-09-24T14:28:00Z"/>
        </w:rPr>
      </w:pPr>
      <w:moveFromRangeStart w:id="96" w:author="Bill Floyd" w:date="2020-09-24T14:28:00Z" w:name="move51850137"/>
      <w:moveFrom w:id="97" w:author="Bill Floyd" w:date="2020-09-24T14:28:00Z">
        <w:r w:rsidDel="006744FA">
          <w:t xml:space="preserve">Given that brief flood events are often responsible for most of the DOC transport in a river system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event-based water sampling is an important part of a water quality monitoring program. The rising limb of the hydrograph has been shown to have higher DOC concentration than low flows between storm pulses (Yang et al. </w:t>
        </w:r>
        <w:r w:rsidR="00582D03" w:rsidDel="006744FA">
          <w:rPr>
            <w:rStyle w:val="Hyperlink"/>
          </w:rPr>
          <w:fldChar w:fldCharType="begin"/>
        </w:r>
        <w:r w:rsidR="00582D03" w:rsidDel="006744FA">
          <w:rPr>
            <w:rStyle w:val="Hyperlink"/>
          </w:rPr>
          <w:instrText xml:space="preserve"> HYPERLINK \l "ref-Yang2015"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w:t>
        </w:r>
        <w:r w:rsidR="00582D03" w:rsidDel="006744FA">
          <w:rPr>
            <w:rStyle w:val="Hyperlink"/>
          </w:rPr>
          <w:fldChar w:fldCharType="begin"/>
        </w:r>
        <w:r w:rsidR="00582D03" w:rsidDel="006744FA">
          <w:rPr>
            <w:rStyle w:val="Hyperlink"/>
          </w:rPr>
          <w:instrText xml:space="preserve"> HYPERLINK \l "ref-Raymond2010" \h </w:instrText>
        </w:r>
        <w:r w:rsidR="00582D03" w:rsidDel="006744FA">
          <w:rPr>
            <w:rStyle w:val="Hyperlink"/>
          </w:rPr>
          <w:fldChar w:fldCharType="separate"/>
        </w:r>
        <w:r w:rsidDel="006744FA">
          <w:rPr>
            <w:rStyle w:val="Hyperlink"/>
          </w:rPr>
          <w:t>2010</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 change in DOC concentration across the rising limb is indicative of source pools of NOM, where increasing rising limb DOC indicates that source material is unlimited and flux is driven by hydrologic connectivity; whereas NOM is likely </w:t>
        </w:r>
        <w:r w:rsidDel="006744FA">
          <w:lastRenderedPageBreak/>
          <w:t xml:space="preserve">source-limited if DOC concentration decreases on the rising limb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582D03" w:rsidDel="006744FA">
          <w:rPr>
            <w:rStyle w:val="Hyperlink"/>
          </w:rPr>
          <w:fldChar w:fldCharType="begin"/>
        </w:r>
        <w:r w:rsidR="00582D03" w:rsidDel="006744FA">
          <w:rPr>
            <w:rStyle w:val="Hyperlink"/>
          </w:rPr>
          <w:instrText xml:space="preserve"> HYPERLINK \l "ref-Vidon2008" \h </w:instrText>
        </w:r>
        <w:r w:rsidR="00582D03" w:rsidDel="006744FA">
          <w:rPr>
            <w:rStyle w:val="Hyperlink"/>
          </w:rPr>
          <w:fldChar w:fldCharType="separate"/>
        </w:r>
        <w:r w:rsidDel="006744FA">
          <w:rPr>
            <w:rStyle w:val="Hyperlink"/>
          </w:rPr>
          <w:t>2008</w:t>
        </w:r>
        <w:r w:rsidR="00582D03" w:rsidDel="006744FA">
          <w:rPr>
            <w:rStyle w:val="Hyperlink"/>
          </w:rPr>
          <w:fldChar w:fldCharType="end"/>
        </w:r>
        <w:r w:rsidDel="006744FA">
          <w:t xml:space="preserve">; Abbott et al. </w:t>
        </w:r>
        <w:r w:rsidR="00582D03" w:rsidDel="006744FA">
          <w:rPr>
            <w:rStyle w:val="Hyperlink"/>
          </w:rPr>
          <w:fldChar w:fldCharType="begin"/>
        </w:r>
        <w:r w:rsidR="00582D03" w:rsidDel="006744FA">
          <w:rPr>
            <w:rStyle w:val="Hyperlink"/>
          </w:rPr>
          <w:instrText xml:space="preserve"> HYPERLINK \l "ref-Abbott2018"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Creed et al. </w:t>
        </w:r>
        <w:r w:rsidR="00582D03" w:rsidDel="006744FA">
          <w:rPr>
            <w:rStyle w:val="Hyperlink"/>
          </w:rPr>
          <w:fldChar w:fldCharType="begin"/>
        </w:r>
        <w:r w:rsidR="00582D03" w:rsidDel="006744FA">
          <w:rPr>
            <w:rStyle w:val="Hyperlink"/>
          </w:rPr>
          <w:instrText xml:space="preserve"> HYPERLINK \l "ref-Creed2015"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w:t>
        </w:r>
      </w:moveFrom>
    </w:p>
    <w:moveFromRangeEnd w:id="96"/>
    <w:p w14:paraId="0549A5F8" w14:textId="77777777" w:rsidR="00FD124D" w:rsidRDefault="00CD3C3F">
      <w:r>
        <w:t> </w:t>
      </w:r>
    </w:p>
    <w:p w14:paraId="7570D622" w14:textId="77777777" w:rsidR="00FD124D" w:rsidRDefault="00CD3C3F">
      <w:pPr>
        <w:pStyle w:val="Heading3"/>
      </w:pPr>
      <w:bookmarkStart w:id="98" w:name="X2458352b66b8ecb7c67f987a899314109b31192"/>
      <w:bookmarkStart w:id="99" w:name="_Toc51362220"/>
      <w:r>
        <w:t>Source water considerations for Greater Victoria’s water supply areas</w:t>
      </w:r>
      <w:bookmarkEnd w:id="98"/>
      <w:bookmarkEnd w:id="99"/>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xml:space="preserve">) which was designated as the Leech Water Supply </w:t>
      </w:r>
      <w:r>
        <w:lastRenderedPageBreak/>
        <w:t>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lang w:val="en-CA" w:eastAsia="en-CA"/>
        </w:rPr>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lastRenderedPageBreak/>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0638B72F" w:rsidR="00FD124D" w:rsidRDefault="00CD3C3F">
      <w:del w:id="100" w:author="Bill Floyd" w:date="2020-09-24T14:31:00Z">
        <w:r w:rsidDel="006744FA">
          <w:delText>Before work is done on inter-basin transfers, the Leech River system needs to be better understood.</w:delText>
        </w:r>
      </w:del>
      <w:ins w:id="101" w:author="Bill Floyd" w:date="2020-09-24T14:31:00Z">
        <w:r w:rsidR="006744FA">
          <w:t xml:space="preserve">In an effort to gain base-line information in anticipation of the Leach WSA being used for drinking water, </w:t>
        </w:r>
      </w:ins>
      <w:r>
        <w:t xml:space="preserve"> </w:t>
      </w:r>
      <w:ins w:id="102" w:author="Bill Floyd" w:date="2020-09-24T14:32:00Z">
        <w:r w:rsidR="006744FA">
          <w:t>h</w:t>
        </w:r>
      </w:ins>
      <w:del w:id="103" w:author="Bill Floyd" w:date="2020-09-24T14:32:00Z">
        <w:r w:rsidDel="006744FA">
          <w:delText>H</w:delText>
        </w:r>
      </w:del>
      <w:r>
        <w:t>ydrology and water quality monitoring programs for the Leech WSA began in 2017</w:t>
      </w:r>
      <w:ins w:id="104" w:author="Bill Floyd" w:date="2020-09-24T14:33:00Z">
        <w:r w:rsidR="006744FA">
          <w:t>.</w:t>
        </w:r>
      </w:ins>
      <w:r>
        <w:t>,</w:t>
      </w:r>
      <w:del w:id="105" w:author="Bill Floyd" w:date="2020-09-24T14:33:00Z">
        <w:r w:rsidDel="006744FA">
          <w:delText xml:space="preserve"> thus there is currently little historical data to describe hydrochemical dynamics across the watershed</w:delText>
        </w:r>
      </w:del>
      <w:r>
        <w:t xml:space="preserve">. Further understanding the Leech WSA will help to inform forest management strategies and allow for the effects of fire fuel management on water supply to be </w:t>
      </w:r>
      <w:r>
        <w:lastRenderedPageBreak/>
        <w:t>better evaluated. Furthermore, describing relationships of event-based water quality dynamics across the Leech WSA will help to anticipate possible treatment challenges that could occur with future inter-basin transfers an</w:t>
      </w:r>
      <w:ins w:id="106" w:author="Bill Floyd" w:date="2020-09-24T14:33:00Z">
        <w:r w:rsidR="006744FA">
          <w:t>d</w:t>
        </w:r>
      </w:ins>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t> </w:t>
      </w:r>
    </w:p>
    <w:p w14:paraId="0ACCB55D" w14:textId="77777777" w:rsidR="00FD124D" w:rsidRDefault="00CD3C3F">
      <w:pPr>
        <w:pStyle w:val="Heading3"/>
      </w:pPr>
      <w:bookmarkStart w:id="107" w:name="research-questions-and-objectives"/>
      <w:bookmarkStart w:id="108" w:name="_Toc51362221"/>
      <w:r>
        <w:t>Research questions and objectives</w:t>
      </w:r>
      <w:bookmarkEnd w:id="107"/>
      <w:bookmarkEnd w:id="108"/>
    </w:p>
    <w:p w14:paraId="6A5673B2" w14:textId="77777777" w:rsidR="00FD124D" w:rsidRDefault="00CD3C3F">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7B2995D5" w:rsidR="00FD124D" w:rsidRDefault="00CD3C3F">
      <w:r>
        <w:rPr>
          <w:b/>
        </w:rPr>
        <w:t>Research Question 1.</w:t>
      </w:r>
      <w:r>
        <w:t xml:space="preserve"> </w:t>
      </w:r>
      <w:ins w:id="109" w:author="Hannah McSorley" w:date="2020-10-15T18:18:00Z">
        <w:r w:rsidR="00E72493" w:rsidRPr="00E72493">
          <w:t>How does NOM quality and quantity vary through space and time among adjacent drainage basins and across nested sub-catchments in the Greater Victoria Water Supply Area, and what influence does seasonality have?</w:t>
        </w:r>
      </w:ins>
      <w:del w:id="110" w:author="Hannah McSorley" w:date="2020-10-15T18:18:00Z">
        <w:r w:rsidDel="00E72493">
          <w:delText xml:space="preserve">How does NOM concentration and character vary </w:delText>
        </w:r>
      </w:del>
      <w:ins w:id="111" w:author="Bill Floyd" w:date="2020-09-24T14:34:00Z">
        <w:del w:id="112" w:author="Hannah McSorley" w:date="2020-10-15T18:18:00Z">
          <w:r w:rsidR="006744FA" w:rsidDel="00E72493">
            <w:delText xml:space="preserve">through space and time </w:delText>
          </w:r>
        </w:del>
      </w:ins>
      <w:del w:id="113" w:author="Hannah McSorley" w:date="2020-10-15T18:18:00Z">
        <w:r w:rsidDel="00E72493">
          <w:delText>among adjacent drainage basins and across nested sub-catchments in the Greater Victoria Water Supply Area</w:delText>
        </w:r>
      </w:del>
      <w:ins w:id="114" w:author="Bill Floyd" w:date="2020-09-24T14:34:00Z">
        <w:del w:id="115" w:author="Hannah McSorley" w:date="2020-10-15T18:18:00Z">
          <w:r w:rsidR="006744FA" w:rsidDel="00E72493">
            <w:delText>?</w:delText>
          </w:r>
        </w:del>
      </w:ins>
      <w:del w:id="116" w:author="Hannah McSorley" w:date="2020-10-15T18:18:00Z">
        <w:r w:rsidDel="00E72493">
          <w:delText>, and what influence does seasonality have?</w:delText>
        </w:r>
      </w:del>
    </w:p>
    <w:p w14:paraId="56D312AD" w14:textId="170A124F" w:rsidR="00FD124D" w:rsidDel="00E72493" w:rsidRDefault="00CD3C3F">
      <w:pPr>
        <w:rPr>
          <w:del w:id="117" w:author="Hannah McSorley" w:date="2020-10-15T18:18:00Z"/>
        </w:rPr>
      </w:pPr>
      <w:r>
        <w:rPr>
          <w:b/>
        </w:rPr>
        <w:t>Objective 1:</w:t>
      </w:r>
      <w:r>
        <w:t xml:space="preserve"> </w:t>
      </w:r>
      <w:ins w:id="118" w:author="Hannah McSorley" w:date="2020-10-15T18:18:00Z">
        <w:r w:rsidR="00E72493" w:rsidRPr="00E72493">
          <w:t>Design a sampling strategy to describe spatial and temporal patterns and variation of DOC concentrations and UV-Vis spectral properties of NOM characteristics.</w:t>
        </w:r>
      </w:ins>
      <w:del w:id="119" w:author="Hannah McSorley" w:date="2020-10-15T18:18:00Z">
        <w:r w:rsidDel="00E72493">
          <w:delText>Design a sampling strategy to describe spatial and temporal patterns and variation of NOM concentrations and character.</w:delText>
        </w:r>
      </w:del>
    </w:p>
    <w:p w14:paraId="7A806C8F" w14:textId="77777777" w:rsidR="00FD124D" w:rsidRDefault="00CD3C3F">
      <w:r>
        <w:t> </w:t>
      </w:r>
    </w:p>
    <w:p w14:paraId="2BD19180" w14:textId="2D8ED5F7" w:rsidR="00FD124D" w:rsidDel="00E72493" w:rsidRDefault="00CD3C3F">
      <w:pPr>
        <w:rPr>
          <w:del w:id="120" w:author="Hannah McSorley" w:date="2020-10-15T18:17:00Z"/>
        </w:rPr>
      </w:pPr>
      <w:r>
        <w:rPr>
          <w:b/>
        </w:rPr>
        <w:lastRenderedPageBreak/>
        <w:t>Research Question 2.</w:t>
      </w:r>
      <w:r>
        <w:t xml:space="preserve"> </w:t>
      </w:r>
      <w:ins w:id="121" w:author="Hannah McSorley" w:date="2020-10-15T18:17:00Z">
        <w:r w:rsidR="00E72493" w:rsidRPr="00E72493">
          <w:t>What are the primary drivers within watershed characteristics (</w:t>
        </w:r>
        <w:proofErr w:type="spellStart"/>
        <w:r w:rsidR="00E72493" w:rsidRPr="00E72493">
          <w:t>e.g</w:t>
        </w:r>
        <w:proofErr w:type="spellEnd"/>
        <w:r w:rsidR="00E72493" w:rsidRPr="00E72493">
          <w:t xml:space="preserve"> slope or land-cover) and sampling conditions (e.g. antecedent rain) for changes in NOM quantity and quality in the Leech </w:t>
        </w:r>
        <w:proofErr w:type="spellStart"/>
        <w:r w:rsidR="00E72493" w:rsidRPr="00E72493">
          <w:t>watershed?</w:t>
        </w:r>
      </w:ins>
      <w:del w:id="122" w:author="Hannah McSorley" w:date="2020-10-15T18:17:00Z">
        <w:r w:rsidDel="00E72493">
          <w:delText xml:space="preserve">What are the primary drivers (e.g. watershed characteristics or </w:delText>
        </w:r>
        <w:commentRangeStart w:id="123"/>
        <w:commentRangeStart w:id="124"/>
        <w:commentRangeStart w:id="125"/>
        <w:r w:rsidDel="00E72493">
          <w:delText>conditions</w:delText>
        </w:r>
        <w:commentRangeEnd w:id="123"/>
        <w:r w:rsidR="006744FA" w:rsidDel="00E72493">
          <w:rPr>
            <w:rStyle w:val="CommentReference"/>
          </w:rPr>
          <w:commentReference w:id="123"/>
        </w:r>
        <w:commentRangeEnd w:id="124"/>
        <w:r w:rsidR="007E1A0C" w:rsidDel="00E72493">
          <w:rPr>
            <w:rStyle w:val="CommentReference"/>
          </w:rPr>
          <w:commentReference w:id="124"/>
        </w:r>
        <w:commentRangeEnd w:id="125"/>
        <w:r w:rsidR="007E4A4F" w:rsidDel="00E72493">
          <w:rPr>
            <w:rStyle w:val="CommentReference"/>
          </w:rPr>
          <w:commentReference w:id="125"/>
        </w:r>
        <w:r w:rsidDel="00E72493">
          <w:delText>) for changes in NOM concentrations and character in the Leech watershed?</w:delText>
        </w:r>
      </w:del>
    </w:p>
    <w:p w14:paraId="21C7B68A" w14:textId="48632118" w:rsidR="00FD124D" w:rsidDel="00E72493" w:rsidRDefault="00CD3C3F">
      <w:pPr>
        <w:rPr>
          <w:del w:id="126" w:author="Hannah McSorley" w:date="2020-10-15T18:17:00Z"/>
        </w:rPr>
      </w:pPr>
      <w:r>
        <w:rPr>
          <w:b/>
        </w:rPr>
        <w:t>Objective</w:t>
      </w:r>
      <w:proofErr w:type="spellEnd"/>
      <w:r>
        <w:rPr>
          <w:b/>
        </w:rPr>
        <w:t xml:space="preserve"> 2:</w:t>
      </w:r>
      <w:r>
        <w:t xml:space="preserve"> </w:t>
      </w:r>
      <w:ins w:id="127" w:author="Hannah McSorley" w:date="2020-10-15T18:17:00Z">
        <w:r w:rsidR="00E72493" w:rsidRPr="00E72493">
          <w:t>Explore relationships between water sample results of NOM quantity and quality to watershed characteristics and sampling conditions to identify explanatory variables.</w:t>
        </w:r>
      </w:ins>
      <w:del w:id="128" w:author="Hannah McSorley" w:date="2020-10-15T18:17:00Z">
        <w:r w:rsidDel="00E72493">
          <w:delText xml:space="preserve">Relate </w:delText>
        </w:r>
      </w:del>
      <w:ins w:id="129" w:author="Bill Floyd" w:date="2020-09-24T14:36:00Z">
        <w:del w:id="130" w:author="Hannah McSorley" w:date="2020-10-15T18:17:00Z">
          <w:r w:rsidR="006744FA" w:rsidDel="00E72493">
            <w:delText xml:space="preserve">Develop relationships between </w:delText>
          </w:r>
        </w:del>
      </w:ins>
      <w:del w:id="131" w:author="Hannah McSorley" w:date="2020-10-15T18:17:00Z">
        <w:r w:rsidDel="00E72493">
          <w:delText>water sample results</w:delText>
        </w:r>
      </w:del>
      <w:ins w:id="132" w:author="Bill Floyd" w:date="2020-09-24T14:35:00Z">
        <w:del w:id="133" w:author="Hannah McSorley" w:date="2020-10-15T18:17:00Z">
          <w:r w:rsidR="006744FA" w:rsidDel="00E72493">
            <w:delText xml:space="preserve"> chemistry and quality data</w:delText>
          </w:r>
        </w:del>
      </w:ins>
      <w:ins w:id="134" w:author="Bill Floyd" w:date="2020-09-24T14:37:00Z">
        <w:del w:id="135" w:author="Hannah McSorley" w:date="2020-10-15T18:17:00Z">
          <w:r w:rsidR="006744FA" w:rsidDel="00E72493">
            <w:delText>, and</w:delText>
          </w:r>
        </w:del>
      </w:ins>
      <w:del w:id="136" w:author="Hannah McSorley" w:date="2020-10-15T18:17:00Z">
        <w:r w:rsidDel="00E72493">
          <w:delText xml:space="preserve"> to watershed characteristics and conditions to report on relationships between NOM and</w:delText>
        </w:r>
      </w:del>
      <w:ins w:id="137" w:author="Bill Floyd" w:date="2020-09-24T14:37:00Z">
        <w:del w:id="138" w:author="Hannah McSorley" w:date="2020-10-15T18:17:00Z">
          <w:r w:rsidR="006744FA" w:rsidDel="00E72493">
            <w:delText>to identify</w:delText>
          </w:r>
        </w:del>
      </w:ins>
      <w:del w:id="139" w:author="Hannah McSorley" w:date="2020-10-15T18:17:00Z">
        <w:r w:rsidDel="00E72493">
          <w:delText xml:space="preserve"> possible explanatory variables.</w:delText>
        </w:r>
      </w:del>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140" w:name="thesis-structure-outline"/>
      <w:bookmarkStart w:id="141" w:name="_Toc51362222"/>
      <w:r>
        <w:t>Thesis structure outline</w:t>
      </w:r>
      <w:bookmarkEnd w:id="140"/>
      <w:bookmarkEnd w:id="141"/>
    </w:p>
    <w:p w14:paraId="243F68D6" w14:textId="28774CCB" w:rsidR="00FD124D" w:rsidRDefault="00CD3C3F">
      <w:r>
        <w:t xml:space="preserve">Chapter 2 outlines common methods that were used to generate results discussed in later chapters; it introduces details of the study site, and explains methods used for surface water </w:t>
      </w:r>
      <w:r>
        <w:lastRenderedPageBreak/>
        <w:t xml:space="preserve">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w:t>
      </w:r>
      <w:proofErr w:type="gramStart"/>
      <w:r>
        <w:t>GVWSA, and</w:t>
      </w:r>
      <w:proofErr w:type="gramEnd"/>
      <w:r>
        <w:t xml:space="preserve"> assesses the sampling program design. Chapter 4 focuses on six monitoring sites in the Leech WSA to evaluate research findings in context of watershed drivers for DOC and NOM dynamics. A comprehensive summary and discussion </w:t>
      </w:r>
      <w:del w:id="142" w:author="Hannah McSorley" w:date="2020-10-15T18:19:00Z">
        <w:r w:rsidDel="00674DA8">
          <w:delText>follows</w:delText>
        </w:r>
      </w:del>
      <w:ins w:id="143" w:author="Hannah McSorley" w:date="2020-10-15T18:19:00Z">
        <w:r w:rsidR="00674DA8">
          <w:t>follow</w:t>
        </w:r>
      </w:ins>
      <w:r>
        <w:t>.</w:t>
      </w:r>
    </w:p>
    <w:p w14:paraId="2FA5AFE9" w14:textId="77777777" w:rsidR="00FD124D" w:rsidRDefault="00CD3C3F">
      <w:r>
        <w:t> </w:t>
      </w:r>
    </w:p>
    <w:p w14:paraId="025A5324" w14:textId="77777777" w:rsidR="00FD124D" w:rsidRDefault="00CD3C3F">
      <w:pPr>
        <w:pStyle w:val="Heading2"/>
      </w:pPr>
      <w:bookmarkStart w:id="144" w:name="common-methods"/>
      <w:bookmarkStart w:id="145" w:name="_Toc51362223"/>
      <w:r>
        <w:lastRenderedPageBreak/>
        <w:t>Common Methods</w:t>
      </w:r>
      <w:bookmarkEnd w:id="144"/>
      <w:bookmarkEnd w:id="145"/>
    </w:p>
    <w:p w14:paraId="5E344938" w14:textId="77777777" w:rsidR="00FD124D" w:rsidRDefault="00CD3C3F">
      <w:pPr>
        <w:pStyle w:val="Heading3"/>
      </w:pPr>
      <w:bookmarkStart w:id="146" w:name="introduction"/>
      <w:bookmarkStart w:id="147" w:name="_Toc51362224"/>
      <w:r>
        <w:t>Introduction</w:t>
      </w:r>
      <w:bookmarkEnd w:id="146"/>
      <w:bookmarkEnd w:id="147"/>
    </w:p>
    <w:p w14:paraId="16E9CB94" w14:textId="77777777" w:rsidR="00FD124D" w:rsidRDefault="00CD3C3F">
      <w:commentRangeStart w:id="148"/>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148"/>
      <w:r w:rsidR="006744FA">
        <w:rPr>
          <w:rStyle w:val="CommentReference"/>
        </w:rPr>
        <w:commentReference w:id="148"/>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32C8A1CF" w:rsidR="00FD124D" w:rsidDel="00861FE4" w:rsidRDefault="00861FE4">
      <w:pPr>
        <w:rPr>
          <w:del w:id="149" w:author="Hannah McSorley" w:date="2020-10-19T09:36:00Z"/>
        </w:rPr>
      </w:pPr>
      <w:ins w:id="150" w:author="Hannah McSorley" w:date="2020-10-19T09:36:00Z">
        <w:r>
          <w:rPr>
            <w:rFonts w:ascii="Calibri" w:hAnsi="Calibri" w:cs="Calibri"/>
          </w:rPr>
          <w:t>±</w:t>
        </w:r>
      </w:ins>
      <w:del w:id="151" w:author="Hannah McSorley" w:date="2020-10-19T09:36:00Z">
        <w:r w:rsidR="00CD3C3F" w:rsidDel="00861FE4">
          <w:delText> </w:delText>
        </w:r>
      </w:del>
    </w:p>
    <w:p w14:paraId="22F6F8A6" w14:textId="77777777" w:rsidR="00FD124D" w:rsidRDefault="00CD3C3F">
      <w:pPr>
        <w:pStyle w:val="Heading3"/>
      </w:pPr>
      <w:bookmarkStart w:id="152" w:name="sampling-sites"/>
      <w:bookmarkStart w:id="153" w:name="_Toc51362225"/>
      <w:r>
        <w:lastRenderedPageBreak/>
        <w:t>Sampling sites</w:t>
      </w:r>
      <w:bookmarkEnd w:id="152"/>
      <w:bookmarkEnd w:id="153"/>
    </w:p>
    <w:p w14:paraId="77ADB751" w14:textId="77777777" w:rsidR="00FD124D" w:rsidRDefault="00CD3C3F">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3A6718E6" w:rsidR="00CD3C3F" w:rsidRDefault="00CD3C3F">
      <w:pPr>
        <w:sectPr w:rsidR="00CD3C3F" w:rsidSect="00CD3C3F">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154"/>
      <w:proofErr w:type="spellStart"/>
      <w:r>
        <w:t>crk</w:t>
      </w:r>
      <w:commentRangeEnd w:id="154"/>
      <w:proofErr w:type="spellEnd"/>
      <w:r w:rsidR="006744FA">
        <w:rPr>
          <w:rStyle w:val="CommentReference"/>
        </w:rPr>
        <w:commentReference w:id="154"/>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del w:id="155" w:author="Bill Floyd" w:date="2020-09-24T14:49:00Z">
        <w:r w:rsidDel="006744FA">
          <w:delText>, the head of Leech River</w:delText>
        </w:r>
      </w:del>
      <w:r>
        <w:t>.</w:t>
      </w:r>
    </w:p>
    <w:p w14:paraId="4C8615BB" w14:textId="77777777" w:rsidR="00FD124D" w:rsidRDefault="00CD3C3F" w:rsidP="00DF6A6E">
      <w:pPr>
        <w:spacing w:line="276" w:lineRule="auto"/>
        <w:jc w:val="center"/>
      </w:pPr>
      <w:r>
        <w:rPr>
          <w:noProof/>
          <w:lang w:val="en-CA" w:eastAsia="en-CA"/>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30"/>
        <w:gridCol w:w="216"/>
        <w:gridCol w:w="649"/>
        <w:gridCol w:w="370"/>
        <w:gridCol w:w="381"/>
        <w:gridCol w:w="427"/>
        <w:gridCol w:w="644"/>
        <w:gridCol w:w="547"/>
        <w:gridCol w:w="401"/>
        <w:gridCol w:w="408"/>
        <w:gridCol w:w="585"/>
        <w:gridCol w:w="615"/>
        <w:gridCol w:w="664"/>
        <w:gridCol w:w="527"/>
        <w:gridCol w:w="442"/>
        <w:gridCol w:w="428"/>
        <w:gridCol w:w="374"/>
        <w:gridCol w:w="496"/>
        <w:gridCol w:w="1149"/>
        <w:gridCol w:w="216"/>
        <w:gridCol w:w="592"/>
        <w:gridCol w:w="216"/>
        <w:gridCol w:w="592"/>
        <w:gridCol w:w="388"/>
        <w:gridCol w:w="803"/>
      </w:tblGrid>
      <w:tr w:rsidR="006744FA" w14:paraId="701E61F1" w14:textId="77777777" w:rsidTr="00DF6A6E">
        <w:tc>
          <w:tcPr>
            <w:tcW w:w="0" w:type="auto"/>
            <w:gridSpan w:val="2"/>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156"/>
            <w:r w:rsidRPr="00DF6A6E">
              <w:rPr>
                <w:rFonts w:asciiTheme="minorHAnsi" w:hAnsiTheme="minorHAnsi" w:cstheme="minorHAnsi"/>
                <w:sz w:val="18"/>
                <w:szCs w:val="18"/>
              </w:rPr>
              <w:t>Site Name</w:t>
            </w:r>
          </w:p>
        </w:tc>
        <w:tc>
          <w:tcPr>
            <w:tcW w:w="0" w:type="auto"/>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Weeks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Chris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gridSpan w:val="2"/>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Cragg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gridSpan w:val="2"/>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gridSpan w:val="2"/>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Judge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Rithet</w:t>
            </w:r>
            <w:proofErr w:type="spellEnd"/>
            <w:r w:rsidRPr="00DF6A6E">
              <w:rPr>
                <w:rFonts w:asciiTheme="minorHAnsi" w:hAnsiTheme="minorHAnsi" w:cstheme="minorHAnsi"/>
                <w:sz w:val="18"/>
                <w:szCs w:val="18"/>
              </w:rPr>
              <w:t xml:space="preserv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gridSpan w:val="3"/>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Jarvis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Lazar </w:t>
            </w:r>
            <w:proofErr w:type="spellStart"/>
            <w:r w:rsidRPr="00DF6A6E">
              <w:rPr>
                <w:rFonts w:asciiTheme="minorHAnsi" w:hAnsiTheme="minorHAnsi" w:cstheme="minorHAnsi"/>
                <w:sz w:val="18"/>
                <w:szCs w:val="18"/>
              </w:rPr>
              <w:t>crk</w:t>
            </w:r>
            <w:proofErr w:type="spellEnd"/>
          </w:p>
        </w:tc>
        <w:tc>
          <w:tcPr>
            <w:tcW w:w="0" w:type="auto"/>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gridSpan w:val="3"/>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gridSpan w:val="2"/>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gridSpan w:val="2"/>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gridSpan w:val="2"/>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gridSpan w:val="2"/>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gridSpan w:val="2"/>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gridSpan w:val="2"/>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gridSpan w:val="2"/>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gridSpan w:val="2"/>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gridSpan w:val="2"/>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gridSpan w:val="2"/>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gridSpan w:val="3"/>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gridSpan w:val="2"/>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gridSpan w:val="2"/>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gridSpan w:val="2"/>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gridSpan w:val="2"/>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gridSpan w:val="2"/>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gridSpan w:val="2"/>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gridSpan w:val="2"/>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gridSpan w:val="2"/>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gridSpan w:val="2"/>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gridSpan w:val="2"/>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gridSpan w:val="3"/>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gridSpan w:val="2"/>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gridSpan w:val="3"/>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gridSpan w:val="2"/>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gridSpan w:val="2"/>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gridSpan w:val="2"/>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gridSpan w:val="2"/>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gridSpan w:val="2"/>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gridSpan w:val="2"/>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gridSpan w:val="2"/>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gridSpan w:val="2"/>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gridSpan w:val="2"/>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Elevation (m </w:t>
            </w:r>
            <w:proofErr w:type="spellStart"/>
            <w:r w:rsidRPr="00DF6A6E">
              <w:rPr>
                <w:rFonts w:asciiTheme="minorHAnsi" w:hAnsiTheme="minorHAnsi" w:cstheme="minorHAnsi"/>
                <w:sz w:val="18"/>
                <w:szCs w:val="18"/>
              </w:rPr>
              <w:t>a.s.l</w:t>
            </w:r>
            <w:proofErr w:type="spellEnd"/>
            <w:r w:rsidRPr="00DF6A6E">
              <w:rPr>
                <w:rFonts w:asciiTheme="minorHAnsi" w:hAnsiTheme="minorHAnsi" w:cstheme="minorHAnsi"/>
                <w:sz w:val="18"/>
                <w:szCs w:val="18"/>
              </w:rPr>
              <w:t>)</w:t>
            </w:r>
          </w:p>
        </w:tc>
        <w:tc>
          <w:tcPr>
            <w:tcW w:w="0" w:type="auto"/>
            <w:gridSpan w:val="3"/>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gridSpan w:val="2"/>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gridSpan w:val="2"/>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gridSpan w:val="2"/>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gridSpan w:val="2"/>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gridSpan w:val="2"/>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gridSpan w:val="2"/>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gridSpan w:val="2"/>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gridSpan w:val="2"/>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gridSpan w:val="2"/>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gridSpan w:val="2"/>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gridSpan w:val="3"/>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gridSpan w:val="2"/>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gridSpan w:val="2"/>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gridSpan w:val="3"/>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gridSpan w:val="2"/>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gridSpan w:val="2"/>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gridSpan w:val="2"/>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gridSpan w:val="2"/>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gridSpan w:val="2"/>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gridSpan w:val="2"/>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Tree age (average, </w:t>
            </w:r>
            <w:proofErr w:type="spellStart"/>
            <w:r w:rsidRPr="00DF6A6E">
              <w:rPr>
                <w:rFonts w:asciiTheme="minorHAnsi" w:hAnsiTheme="minorHAnsi" w:cstheme="minorHAnsi"/>
                <w:sz w:val="18"/>
                <w:szCs w:val="18"/>
              </w:rPr>
              <w:t>yrs</w:t>
            </w:r>
            <w:proofErr w:type="spellEnd"/>
            <w:r w:rsidRPr="00DF6A6E">
              <w:rPr>
                <w:rFonts w:asciiTheme="minorHAnsi" w:hAnsiTheme="minorHAnsi" w:cstheme="minorHAnsi"/>
                <w:sz w:val="18"/>
                <w:szCs w:val="18"/>
              </w:rPr>
              <w:t>)</w:t>
            </w:r>
          </w:p>
        </w:tc>
        <w:tc>
          <w:tcPr>
            <w:tcW w:w="0" w:type="auto"/>
            <w:gridSpan w:val="3"/>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gridSpan w:val="2"/>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gridSpan w:val="2"/>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gridSpan w:val="2"/>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gridSpan w:val="2"/>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gridSpan w:val="2"/>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gridSpan w:val="2"/>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gridSpan w:val="2"/>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gridSpan w:val="3"/>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gridSpan w:val="2"/>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gridSpan w:val="2"/>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gridSpan w:val="2"/>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gridSpan w:val="2"/>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gridSpan w:val="2"/>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gridSpan w:val="2"/>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gridSpan w:val="2"/>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gridSpan w:val="2"/>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gridSpan w:val="2"/>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gridSpan w:val="2"/>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gridSpan w:val="3"/>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gridSpan w:val="2"/>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gridSpan w:val="2"/>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gridSpan w:val="2"/>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gridSpan w:val="2"/>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gridSpan w:val="2"/>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gridSpan w:val="2"/>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gridSpan w:val="3"/>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gridSpan w:val="2"/>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gridSpan w:val="2"/>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gridSpan w:val="2"/>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gridSpan w:val="2"/>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gridSpan w:val="2"/>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gridSpan w:val="2"/>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gridSpan w:val="2"/>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gridSpan w:val="3"/>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(64.2 %)</w:t>
            </w:r>
          </w:p>
        </w:tc>
        <w:tc>
          <w:tcPr>
            <w:tcW w:w="0" w:type="auto"/>
            <w:gridSpan w:val="2"/>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gridSpan w:val="2"/>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(42.1 %)</w:t>
            </w:r>
          </w:p>
        </w:tc>
        <w:tc>
          <w:tcPr>
            <w:tcW w:w="0" w:type="auto"/>
            <w:gridSpan w:val="2"/>
          </w:tcPr>
          <w:p w14:paraId="6A6517F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(77.6 %)</w:t>
            </w:r>
          </w:p>
        </w:tc>
        <w:tc>
          <w:tcPr>
            <w:tcW w:w="0" w:type="auto"/>
            <w:gridSpan w:val="2"/>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(76.8 %)</w:t>
            </w:r>
          </w:p>
        </w:tc>
        <w:tc>
          <w:tcPr>
            <w:tcW w:w="0" w:type="auto"/>
            <w:gridSpan w:val="2"/>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c>
          <w:tcPr>
            <w:tcW w:w="0" w:type="auto"/>
            <w:gridSpan w:val="2"/>
          </w:tcPr>
          <w:p w14:paraId="491EFE8C"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(72.4 %)</w:t>
            </w:r>
          </w:p>
        </w:tc>
        <w:tc>
          <w:tcPr>
            <w:tcW w:w="0" w:type="auto"/>
            <w:gridSpan w:val="2"/>
          </w:tcPr>
          <w:p w14:paraId="45182EDB"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(79.2 %)</w:t>
            </w:r>
          </w:p>
        </w:tc>
        <w:tc>
          <w:tcPr>
            <w:tcW w:w="0" w:type="auto"/>
            <w:gridSpan w:val="2"/>
          </w:tcPr>
          <w:p w14:paraId="4BCA53E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613ADFA4"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gridSpan w:val="3"/>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gridSpan w:val="2"/>
          </w:tcPr>
          <w:p w14:paraId="47930E9D"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(44.9 %)</w:t>
            </w:r>
          </w:p>
        </w:tc>
        <w:tc>
          <w:tcPr>
            <w:tcW w:w="0" w:type="auto"/>
            <w:gridSpan w:val="2"/>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gridSpan w:val="2"/>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gridSpan w:val="2"/>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Metchosin </w:t>
            </w:r>
            <w:proofErr w:type="spellStart"/>
            <w:r w:rsidRPr="00DF6A6E">
              <w:rPr>
                <w:rFonts w:asciiTheme="minorHAnsi" w:hAnsiTheme="minorHAnsi" w:cstheme="minorHAnsi"/>
                <w:sz w:val="18"/>
                <w:szCs w:val="18"/>
              </w:rPr>
              <w:t>volcanics</w:t>
            </w:r>
            <w:proofErr w:type="spellEnd"/>
            <w:r w:rsidRPr="00DF6A6E">
              <w:rPr>
                <w:rFonts w:asciiTheme="minorHAnsi" w:hAnsiTheme="minorHAnsi" w:cstheme="minorHAnsi"/>
                <w:sz w:val="18"/>
                <w:szCs w:val="18"/>
              </w:rPr>
              <w:t xml:space="preserve"> (16 %)</w:t>
            </w:r>
          </w:p>
        </w:tc>
        <w:tc>
          <w:tcPr>
            <w:tcW w:w="0" w:type="auto"/>
            <w:gridSpan w:val="2"/>
          </w:tcPr>
          <w:p w14:paraId="6406ABB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(30.6 %)</w:t>
            </w:r>
          </w:p>
        </w:tc>
        <w:tc>
          <w:tcPr>
            <w:tcW w:w="0" w:type="auto"/>
            <w:gridSpan w:val="2"/>
          </w:tcPr>
          <w:p w14:paraId="6EF6D1F7"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(27 %)</w:t>
            </w:r>
          </w:p>
        </w:tc>
        <w:tc>
          <w:tcPr>
            <w:tcW w:w="0" w:type="auto"/>
            <w:gridSpan w:val="2"/>
          </w:tcPr>
          <w:p w14:paraId="0DE1D0F1"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(20.3 %)</w:t>
            </w:r>
          </w:p>
        </w:tc>
        <w:tc>
          <w:tcPr>
            <w:tcW w:w="0" w:type="auto"/>
            <w:gridSpan w:val="2"/>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4CD2F04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gridSpan w:val="3"/>
          </w:tcPr>
          <w:p w14:paraId="422D43D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(13.6 %)</w:t>
            </w:r>
          </w:p>
        </w:tc>
        <w:tc>
          <w:tcPr>
            <w:tcW w:w="0" w:type="auto"/>
            <w:gridSpan w:val="2"/>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1168B24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(20.5 %)</w:t>
            </w:r>
          </w:p>
        </w:tc>
        <w:tc>
          <w:tcPr>
            <w:tcW w:w="0" w:type="auto"/>
            <w:gridSpan w:val="2"/>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4DE60A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(7.2 %)</w:t>
            </w:r>
          </w:p>
        </w:tc>
        <w:tc>
          <w:tcPr>
            <w:tcW w:w="0" w:type="auto"/>
            <w:gridSpan w:val="2"/>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gridSpan w:val="2"/>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gridSpan w:val="2"/>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gridSpan w:val="2"/>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156"/>
            <w:r w:rsidR="00B557F4">
              <w:rPr>
                <w:rStyle w:val="CommentReference"/>
              </w:rPr>
              <w:commentReference w:id="156"/>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157" w:name="_Toc51362226"/>
      <w:r>
        <w:lastRenderedPageBreak/>
        <w:t>Sampling methods</w:t>
      </w:r>
      <w:bookmarkEnd w:id="157"/>
    </w:p>
    <w:p w14:paraId="7F288123" w14:textId="77777777" w:rsidR="00FD124D" w:rsidRDefault="00CD3C3F">
      <w:pPr>
        <w:pStyle w:val="Heading4"/>
      </w:pPr>
      <w:bookmarkStart w:id="158" w:name="synoptic-sampling"/>
      <w:bookmarkStart w:id="159" w:name="_Toc51362227"/>
      <w:r>
        <w:t>Synoptic sampling</w:t>
      </w:r>
      <w:bookmarkEnd w:id="158"/>
      <w:bookmarkEnd w:id="159"/>
    </w:p>
    <w:p w14:paraId="0F8E11C0" w14:textId="37324EA7" w:rsidR="006744FA" w:rsidDel="006744FA" w:rsidRDefault="006744FA" w:rsidP="006744FA">
      <w:pPr>
        <w:rPr>
          <w:del w:id="160" w:author="Bill Floyd" w:date="2020-09-24T14:52:00Z"/>
          <w:moveTo w:id="161" w:author="Bill Floyd" w:date="2020-09-24T14:52:00Z"/>
        </w:rPr>
      </w:pPr>
      <w:moveToRangeStart w:id="162" w:author="Bill Floyd" w:date="2020-09-24T14:52:00Z" w:name="move51851552"/>
      <w:moveTo w:id="163" w:author="Bill Floyd" w:date="2020-09-24T14:52:00Z">
        <w:r>
          <w:t xml:space="preserve">Synoptic samples </w:t>
        </w:r>
      </w:moveTo>
      <w:ins w:id="164" w:author="Bill Floyd" w:date="2020-09-24T14:52:00Z">
        <w:r>
          <w:t xml:space="preserve">from the 12 sampling </w:t>
        </w:r>
        <w:proofErr w:type="spellStart"/>
        <w:r>
          <w:t>loations</w:t>
        </w:r>
        <w:proofErr w:type="spellEnd"/>
        <w:r>
          <w:t xml:space="preserve"> </w:t>
        </w:r>
      </w:ins>
      <w:moveTo w:id="165" w:author="Bill Floyd" w:date="2020-09-24T14:52:00Z">
        <w:r>
          <w:t xml:space="preserve">were </w:t>
        </w:r>
      </w:moveTo>
      <w:ins w:id="166" w:author="Bill Floyd" w:date="2020-09-24T14:52:00Z">
        <w:r>
          <w:t xml:space="preserve">generally </w:t>
        </w:r>
      </w:ins>
      <w:moveTo w:id="167" w:author="Bill Floyd" w:date="2020-09-24T14:52:00Z">
        <w:r>
          <w:t>collected every two to four weeks from October 2018 to February 2020</w:t>
        </w:r>
      </w:moveTo>
      <w:ins w:id="168" w:author="Bill Floyd" w:date="2020-09-24T14:52:00Z">
        <w:r>
          <w:t xml:space="preserve"> over a 1 to 2 </w:t>
        </w:r>
        <w:proofErr w:type="spellStart"/>
        <w:r>
          <w:t>period</w:t>
        </w:r>
      </w:ins>
      <w:moveTo w:id="169" w:author="Bill Floyd" w:date="2020-09-24T14:52:00Z">
        <w:r>
          <w:t>.</w:t>
        </w:r>
      </w:moveTo>
    </w:p>
    <w:moveToRangeEnd w:id="162"/>
    <w:p w14:paraId="4FEF0AC2" w14:textId="1B6964D4" w:rsidR="00FD124D" w:rsidRDefault="00CD3C3F">
      <w:del w:id="170" w:author="Bill Floyd" w:date="2020-09-24T14:52:00Z">
        <w:r w:rsidDel="006744FA">
          <w:delText xml:space="preserve">Synoptic sampling </w:delText>
        </w:r>
      </w:del>
      <w:del w:id="171" w:author="Bill Floyd" w:date="2020-09-24T14:51:00Z">
        <w:r w:rsidDel="006744FA">
          <w:delText xml:space="preserve">of </w:delText>
        </w:r>
      </w:del>
      <w:del w:id="172" w:author="Bill Floyd" w:date="2020-09-24T14:52:00Z">
        <w:r w:rsidDel="006744FA">
          <w:delText xml:space="preserve">the twelve sites </w:delText>
        </w:r>
      </w:del>
      <w:del w:id="173" w:author="Bill Floyd" w:date="2020-09-24T14:51:00Z">
        <w:r w:rsidDel="006744FA">
          <w:delText xml:space="preserve">was </w:delText>
        </w:r>
      </w:del>
      <w:del w:id="174" w:author="Bill Floyd" w:date="2020-09-24T14:52:00Z">
        <w:r w:rsidDel="006744FA">
          <w:delText xml:space="preserve">completed over a one- to two-day period. </w:delText>
        </w:r>
      </w:del>
      <w:r>
        <w:t>Surface</w:t>
      </w:r>
      <w:proofErr w:type="spellEnd"/>
      <w:r>
        <w:t xml:space="preserv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w:t>
      </w:r>
      <w:moveFromRangeStart w:id="175" w:author="Bill Floyd" w:date="2020-09-24T14:52:00Z" w:name="move51851552"/>
      <w:moveFrom w:id="176" w:author="Bill Floyd" w:date="2020-09-24T14:52:00Z">
        <w:r w:rsidDel="006744FA">
          <w:t>Synoptic samples were collected every two to four weeks from October 2018 to February 2020.</w:t>
        </w:r>
      </w:moveFrom>
      <w:moveFromRangeEnd w:id="175"/>
    </w:p>
    <w:p w14:paraId="207C95D0" w14:textId="77777777" w:rsidR="00FD124D" w:rsidRDefault="00CD3C3F">
      <w:r>
        <w:t> </w:t>
      </w:r>
    </w:p>
    <w:p w14:paraId="668BFE2A" w14:textId="093F9AAF"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t>
      </w:r>
      <w:del w:id="177" w:author="Bill Floyd" w:date="2020-09-24T14:57:00Z">
        <w:r w:rsidDel="006744FA">
          <w:delText xml:space="preserve">while they were held </w:delText>
        </w:r>
      </w:del>
      <w:r>
        <w:t xml:space="preserve">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14:paraId="23A2748A" w14:textId="77777777" w:rsidR="00FD124D" w:rsidRDefault="00CD3C3F">
      <w:r>
        <w:t> </w:t>
      </w:r>
    </w:p>
    <w:p w14:paraId="2A5D9F76" w14:textId="77777777" w:rsidR="00FD124D" w:rsidRDefault="00CD3C3F">
      <w:pPr>
        <w:pStyle w:val="Heading4"/>
      </w:pPr>
      <w:bookmarkStart w:id="178" w:name="monitoring-sampling-stations"/>
      <w:bookmarkStart w:id="179" w:name="_Toc51362228"/>
      <w:r>
        <w:t>Monitoring &amp; sampling stations</w:t>
      </w:r>
      <w:bookmarkEnd w:id="178"/>
      <w:bookmarkEnd w:id="179"/>
    </w:p>
    <w:p w14:paraId="64BB36B9" w14:textId="2586C2A7" w:rsidR="00FD124D" w:rsidRDefault="00CD3C3F">
      <w:r>
        <w:t xml:space="preserve">Six of the sampling sites in the Leech WSA were selected for more intensive monitoring (numbered sites in Figure 2). These sites represent the drainage area upstream of the Leech River </w:t>
      </w:r>
      <w:r>
        <w:lastRenderedPageBreak/>
        <w:t xml:space="preserve">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del w:id="180" w:author="Bill Floyd" w:date="2020-09-24T15:00:00Z">
        <w:r w:rsidDel="006744FA">
          <w:delText xml:space="preserve">Vertical </w:delText>
        </w:r>
        <w:commentRangeStart w:id="181"/>
        <w:commentRangeStart w:id="182"/>
        <w:r w:rsidDel="006744FA">
          <w:delText>Racks</w:delText>
        </w:r>
        <w:commentRangeEnd w:id="181"/>
        <w:r w:rsidR="006744FA" w:rsidDel="006744FA">
          <w:rPr>
            <w:rStyle w:val="CommentReference"/>
          </w:rPr>
          <w:commentReference w:id="181"/>
        </w:r>
      </w:del>
      <w:commentRangeEnd w:id="182"/>
      <w:r w:rsidR="00E07C3C">
        <w:rPr>
          <w:rStyle w:val="CommentReference"/>
        </w:rPr>
        <w:commentReference w:id="182"/>
      </w:r>
      <w:del w:id="183" w:author="Bill Floyd" w:date="2020-09-24T15:00:00Z">
        <w:r w:rsidDel="006744FA">
          <w:delText xml:space="preserve"> to measure </w:delText>
        </w:r>
      </w:del>
      <w:r>
        <w:t>river stage, air and water temperatures, and collect</w:t>
      </w:r>
      <w:ins w:id="184" w:author="Bill Floyd" w:date="2020-09-24T15:00:00Z">
        <w:r w:rsidR="006744FA">
          <w:t>ing of</w:t>
        </w:r>
      </w:ins>
      <w:r>
        <w:t xml:space="preserve"> surface water samples with passive siphon samplers. Monitoring sites were selected based on year-round access, suitability for </w:t>
      </w:r>
      <w:del w:id="185" w:author="Bill Floyd" w:date="2020-09-24T15:00:00Z">
        <w:r w:rsidDel="006744FA">
          <w:delText>installing Vertical Rack structures</w:delText>
        </w:r>
      </w:del>
      <w:ins w:id="186" w:author="Bill Floyd" w:date="2020-09-24T15:00:00Z">
        <w:r w:rsidR="006744FA">
          <w:t>installation</w:t>
        </w:r>
      </w:ins>
      <w:r>
        <w:t xml:space="preserve"> and safety considerations</w:t>
      </w:r>
      <w:ins w:id="187" w:author="Bill Floyd" w:date="2020-09-24T15:00:00Z">
        <w:r w:rsidR="006744FA">
          <w:t>.</w:t>
        </w:r>
      </w:ins>
      <w:del w:id="188" w:author="Bill Floyd" w:date="2020-09-24T15:00:00Z">
        <w:r w:rsidDel="006744FA">
          <w:delText xml:space="preserve"> for sample and data collection</w:delText>
        </w:r>
      </w:del>
      <w:r>
        <w:t>.</w:t>
      </w:r>
    </w:p>
    <w:p w14:paraId="7D2F54A2" w14:textId="77777777" w:rsidR="00FD124D" w:rsidRDefault="00CD3C3F">
      <w:r>
        <w:t> </w:t>
      </w:r>
    </w:p>
    <w:p w14:paraId="1BCECD9B" w14:textId="423EB4DD"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w:t>
      </w:r>
      <w:ins w:id="189" w:author="Bill Floyd" w:date="2020-09-24T15:01:00Z">
        <w:r w:rsidR="006744FA">
          <w:t xml:space="preserve"> (Odyssey put in relevant info)</w:t>
        </w:r>
      </w:ins>
      <w:r>
        <w:t xml:space="preserve"> and </w:t>
      </w:r>
      <w:del w:id="190" w:author="Bill Floyd" w:date="2020-09-24T15:02:00Z">
        <w:r w:rsidDel="006744FA">
          <w:delText>air/water temperatures (using HOBO TidbiT v2 Temperature Data Loggers, Onset, USA).</w:delText>
        </w:r>
      </w:del>
    </w:p>
    <w:p w14:paraId="67B2656F" w14:textId="77777777" w:rsidR="00FD124D" w:rsidRDefault="00CD3C3F">
      <w:r>
        <w:t> </w:t>
      </w:r>
    </w:p>
    <w:p w14:paraId="67410E78" w14:textId="39EA01B8" w:rsidR="006744FA" w:rsidRDefault="00CD3C3F" w:rsidP="006744FA">
      <w:pPr>
        <w:rPr>
          <w:ins w:id="191" w:author="Bill Floyd" w:date="2020-09-24T15:02:00Z"/>
        </w:rPr>
      </w:pPr>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w:t>
      </w:r>
      <w:ins w:id="192" w:author="Bill Floyd" w:date="2020-09-24T15:03:00Z">
        <w:r w:rsidR="006744FA">
          <w:t xml:space="preserve"> (15</w:t>
        </w:r>
        <w:proofErr w:type="gramStart"/>
        <w:r w:rsidR="006744FA">
          <w:t xml:space="preserve">minutes) </w:t>
        </w:r>
      </w:ins>
      <w:r>
        <w:t xml:space="preserve"> and</w:t>
      </w:r>
      <w:proofErr w:type="gramEnd"/>
      <w:r>
        <w:t xml:space="preserve"> determine the date-time at which each siphon sample was collected. Slotted offset angle bars were installed on either side of the stilling well, which held siphon sampler bottles with hose clamps (Figure 3).</w:t>
      </w:r>
      <w:ins w:id="193" w:author="Bill Floyd" w:date="2020-09-24T15:02:00Z">
        <w:r w:rsidR="006744FA">
          <w:t xml:space="preserve">  Air and water temperature was also measured at each site</w:t>
        </w:r>
      </w:ins>
      <w:ins w:id="194" w:author="Bill Floyd" w:date="2020-09-24T15:03:00Z">
        <w:r w:rsidR="006744FA">
          <w:t xml:space="preserve"> (</w:t>
        </w:r>
        <w:proofErr w:type="spellStart"/>
        <w:r w:rsidR="006744FA">
          <w:t>hrly</w:t>
        </w:r>
        <w:proofErr w:type="spellEnd"/>
        <w:r w:rsidR="006744FA">
          <w:t xml:space="preserve"> or whatever it </w:t>
        </w:r>
        <w:proofErr w:type="gramStart"/>
        <w:r w:rsidR="006744FA">
          <w:t xml:space="preserve">was) </w:t>
        </w:r>
      </w:ins>
      <w:ins w:id="195" w:author="Bill Floyd" w:date="2020-09-24T15:02:00Z">
        <w:r w:rsidR="006744FA">
          <w:t xml:space="preserve"> (</w:t>
        </w:r>
        <w:proofErr w:type="gramEnd"/>
        <w:r w:rsidR="006744FA">
          <w:t xml:space="preserve">HOBO </w:t>
        </w:r>
        <w:proofErr w:type="spellStart"/>
        <w:r w:rsidR="006744FA">
          <w:t>TidbiT</w:t>
        </w:r>
        <w:proofErr w:type="spellEnd"/>
        <w:r w:rsidR="006744FA">
          <w:t xml:space="preserve"> </w:t>
        </w:r>
        <w:proofErr w:type="spellStart"/>
        <w:r w:rsidR="006744FA">
          <w:t>v2</w:t>
        </w:r>
        <w:proofErr w:type="spellEnd"/>
        <w:r w:rsidR="006744FA">
          <w:t xml:space="preserve"> Temperature Data </w:t>
        </w:r>
        <w:r w:rsidR="006744FA">
          <w:lastRenderedPageBreak/>
          <w:t>Loggers, Onset, USA).</w:t>
        </w:r>
      </w:ins>
      <w:ins w:id="196" w:author="Bill Floyd" w:date="2020-09-24T15:04:00Z">
        <w:r w:rsidR="006744FA">
          <w:t xml:space="preserve">  Cameras were also installed at locations with images taken hourly to monitor stream flow and confirm if stream flow was well mixed.</w:t>
        </w:r>
      </w:ins>
    </w:p>
    <w:p w14:paraId="41EA4105" w14:textId="48E32222" w:rsidR="00FD124D" w:rsidRDefault="00FD124D"/>
    <w:p w14:paraId="52CD33A8" w14:textId="77777777" w:rsidR="00FD124D" w:rsidRDefault="00CD3C3F">
      <w:r>
        <w:t> </w:t>
      </w:r>
    </w:p>
    <w:p w14:paraId="2543A1E1" w14:textId="77777777" w:rsidR="00FD124D" w:rsidRDefault="00CD3C3F" w:rsidP="00DF6A6E">
      <w:pPr>
        <w:spacing w:line="276" w:lineRule="auto"/>
        <w:jc w:val="center"/>
      </w:pPr>
      <w:r>
        <w:rPr>
          <w:noProof/>
          <w:lang w:val="en-CA" w:eastAsia="en-CA"/>
        </w:rPr>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w:t>
      </w:r>
      <w:r>
        <w:lastRenderedPageBreak/>
        <w:t>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24A739F5" w:rsidR="00FD124D" w:rsidRDefault="00CD3C3F">
      <w:r>
        <w:t xml:space="preserve">Each site was visited during synoptic sampling campaigns and acid-washed sample bottles with siphon lids were set out on vertical racks. Sampling bottles were generally staggered at 10-20 cm intervals, </w:t>
      </w:r>
      <w:del w:id="197" w:author="Bill Floyd" w:date="2020-09-24T15:06:00Z">
        <w:r w:rsidDel="006744FA">
          <w:delText>though the Rack design allowed for attachment at any height</w:delText>
        </w:r>
      </w:del>
      <w:ins w:id="198" w:author="Bill Floyd" w:date="2020-09-24T15:06:00Z">
        <w:r w:rsidR="006744FA">
          <w:t>but were at times adjusted to ensure the entire rising limb was sampled</w:t>
        </w:r>
      </w:ins>
      <w:r>
        <w:t xml:space="preserve">. Bottle filling-stage was recorded from the stilling-well measuring tape at the height that corresponded to the top of each siphon intake tube bend; these positions were used to relate Rack sample collection to continuously recorded stage. Samples </w:t>
      </w:r>
      <w:del w:id="199" w:author="Bill Floyd" w:date="2020-09-24T15:07:00Z">
        <w:r w:rsidDel="006744FA">
          <w:delText xml:space="preserve">were passively collected as rivers responded to precipitation, and </w:delText>
        </w:r>
      </w:del>
      <w:r>
        <w:t>were retrieved on subsequent field trips (at which point the filling-stage was double checked).</w:t>
      </w:r>
    </w:p>
    <w:p w14:paraId="7A307C42" w14:textId="77777777" w:rsidR="00FD124D" w:rsidRDefault="00CD3C3F">
      <w:r>
        <w:t> </w:t>
      </w:r>
    </w:p>
    <w:p w14:paraId="311BFC2B" w14:textId="211DA480" w:rsidR="00FD124D" w:rsidRDefault="00CD3C3F">
      <w:del w:id="200" w:author="Bill Floyd" w:date="2020-09-24T15:08:00Z">
        <w:r w:rsidDel="006744FA">
          <w:delText>During data analysis, each</w:delText>
        </w:r>
      </w:del>
      <w:ins w:id="201" w:author="Bill Floyd" w:date="2020-09-24T15:08:00Z">
        <w:r w:rsidR="006744FA">
          <w:t>Each</w:t>
        </w:r>
      </w:ins>
      <w:r>
        <w:t xml:space="preserve"> siphon bottle’s filling-stage was reference</w:t>
      </w:r>
      <w:ins w:id="202" w:author="Bill Floyd" w:date="2020-09-24T15:08:00Z">
        <w:r w:rsidR="006744FA">
          <w:t>d</w:t>
        </w:r>
      </w:ins>
      <w:del w:id="203" w:author="Bill Floyd" w:date="2020-09-24T15:08:00Z">
        <w:r w:rsidDel="006744FA">
          <w:delText>s</w:delText>
        </w:r>
      </w:del>
      <w:r>
        <w:t xml:space="preserve"> to level-logger data to determine the date and time of collection for each rising-stage sample. The timestamps were </w:t>
      </w:r>
      <w:r>
        <w:lastRenderedPageBreak/>
        <w:t>used to asses temporal variability in DOC &amp; NOM (later Chapters) and to inform quality management of samples (below).</w:t>
      </w:r>
    </w:p>
    <w:p w14:paraId="19A5D1C5" w14:textId="77777777" w:rsidR="00FD124D" w:rsidRDefault="00CD3C3F">
      <w:r>
        <w:t> </w:t>
      </w:r>
    </w:p>
    <w:p w14:paraId="096D255F" w14:textId="4BDA505B" w:rsidR="00FD124D" w:rsidDel="006744FA" w:rsidRDefault="00CD3C3F">
      <w:pPr>
        <w:pStyle w:val="Heading5"/>
        <w:rPr>
          <w:del w:id="204" w:author="Bill Floyd" w:date="2020-09-24T15:11:00Z"/>
        </w:rPr>
      </w:pPr>
      <w:bookmarkStart w:id="205" w:name="siphon-sampler-assumptions"/>
      <w:del w:id="206" w:author="Bill Floyd" w:date="2020-09-24T15:11:00Z">
        <w:r w:rsidDel="006744FA">
          <w:delText>Siphon sampler assumptions</w:delText>
        </w:r>
        <w:bookmarkEnd w:id="205"/>
      </w:del>
    </w:p>
    <w:p w14:paraId="3B3F66D5" w14:textId="5AD7B136" w:rsidR="00FD124D" w:rsidRDefault="00CD3C3F">
      <w:del w:id="207" w:author="Bill Floyd" w:date="2020-09-24T15:08:00Z">
        <w:r w:rsidDel="006744FA">
          <w:delText>The representativeness of Vertical Rack samples rely on two key assumptions</w:delText>
        </w:r>
      </w:del>
      <w:ins w:id="208" w:author="Bill Floyd" w:date="2020-09-24T15:12:00Z">
        <w:r w:rsidR="006744FA">
          <w:t xml:space="preserve">Siphon water sample collection relies on two key </w:t>
        </w:r>
        <w:proofErr w:type="spellStart"/>
        <w:r w:rsidR="006744FA">
          <w:t>assumptions</w:t>
        </w:r>
      </w:ins>
      <w:del w:id="209" w:author="Bill Floyd" w:date="2020-09-24T15:08:00Z">
        <w:r w:rsidDel="006744FA">
          <w:delText>: (1) the water column was</w:delText>
        </w:r>
      </w:del>
      <w:ins w:id="210" w:author="Bill Floyd" w:date="2020-09-24T15:08:00Z">
        <w:r w:rsidR="006744FA">
          <w:t>a</w:t>
        </w:r>
        <w:proofErr w:type="spellEnd"/>
        <w:r w:rsidR="006744FA">
          <w:t xml:space="preserve"> </w:t>
        </w:r>
      </w:ins>
      <w:ins w:id="211" w:author="Bill Floyd" w:date="2020-09-24T15:09:00Z">
        <w:r w:rsidR="006744FA">
          <w:t xml:space="preserve"> </w:t>
        </w:r>
      </w:ins>
      <w:r>
        <w:t xml:space="preserve"> well mixed </w:t>
      </w:r>
      <w:ins w:id="212" w:author="Bill Floyd" w:date="2020-09-24T15:08:00Z">
        <w:r w:rsidR="006744FA">
          <w:t>water column</w:t>
        </w:r>
      </w:ins>
      <w:ins w:id="213" w:author="Bill Floyd" w:date="2020-09-24T15:09:00Z">
        <w:r w:rsidR="006744FA">
          <w:t xml:space="preserve"> </w:t>
        </w:r>
      </w:ins>
      <w:r>
        <w:t>(no stratification),</w:t>
      </w:r>
      <w:del w:id="214" w:author="Bill Floyd" w:date="2020-09-24T15:09:00Z">
        <w:r w:rsidDel="006744FA">
          <w:delText xml:space="preserve"> therefore the sample collected was representative of water quality at each sampling stage</w:delText>
        </w:r>
      </w:del>
      <w:r>
        <w:t xml:space="preserve">; and (2) </w:t>
      </w:r>
      <w:del w:id="215" w:author="Bill Floyd" w:date="2020-09-24T15:12:00Z">
        <w:r w:rsidDel="006744FA">
          <w:delText xml:space="preserve">the </w:delText>
        </w:r>
      </w:del>
      <w:r>
        <w:t>sample</w:t>
      </w:r>
      <w:ins w:id="216" w:author="Bill Floyd" w:date="2020-09-24T15:13:00Z">
        <w:r w:rsidR="006744FA">
          <w:t>s</w:t>
        </w:r>
      </w:ins>
      <w:r>
        <w:t xml:space="preserve"> </w:t>
      </w:r>
      <w:del w:id="217" w:author="Bill Floyd" w:date="2020-09-24T15:13:00Z">
        <w:r w:rsidDel="006744FA">
          <w:delText xml:space="preserve">was </w:delText>
        </w:r>
      </w:del>
      <w:ins w:id="218" w:author="Bill Floyd" w:date="2020-09-24T15:13:00Z">
        <w:r w:rsidR="006744FA">
          <w:t xml:space="preserve">are </w:t>
        </w:r>
      </w:ins>
      <w:r>
        <w:t xml:space="preserve">discrete, such that there was no infiltration or mixing between surrounding water and the sample in the bottle once it was filled. </w:t>
      </w:r>
      <w:commentRangeStart w:id="219"/>
      <w:r>
        <w:t xml:space="preserve">Observations were used to assess turbulence associated with streamflow at the Vertical Racks and the assumption of fully mixed water seemed justified </w:t>
      </w:r>
      <w:commentRangeEnd w:id="219"/>
      <w:r w:rsidR="006744FA">
        <w:rPr>
          <w:rStyle w:val="CommentReference"/>
        </w:rPr>
        <w:commentReference w:id="219"/>
      </w:r>
      <w:r>
        <w:t xml:space="preserve">(see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220" w:name="sampling-rack-hold-time-experiments"/>
      <w:r>
        <w:t>Sampling rack hold-time experiments</w:t>
      </w:r>
      <w:bookmarkEnd w:id="220"/>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w:t>
      </w:r>
      <w:r>
        <w:lastRenderedPageBreak/>
        <w:t xml:space="preserve">(“fresh”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221" w:name="laboratory-analyses-of-water-samples"/>
      <w:bookmarkStart w:id="222" w:name="_Toc51362229"/>
      <w:r>
        <w:t>Laboratory analyses of water samples</w:t>
      </w:r>
      <w:bookmarkEnd w:id="221"/>
      <w:bookmarkEnd w:id="222"/>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223" w:name="quantifying-doc-dissolved-organic-carbon"/>
      <w:bookmarkStart w:id="224" w:name="_Toc51362230"/>
      <w:r>
        <w:t>Quantifying DOC (dissolved organic carbon)</w:t>
      </w:r>
      <w:bookmarkEnd w:id="223"/>
      <w:bookmarkEnd w:id="224"/>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lastRenderedPageBreak/>
        <w:t> </w:t>
      </w:r>
    </w:p>
    <w:p w14:paraId="20EDC1E8" w14:textId="77777777" w:rsidR="00FD124D" w:rsidRDefault="00CD3C3F">
      <w:pPr>
        <w:pStyle w:val="Heading5"/>
      </w:pPr>
      <w:bookmarkStart w:id="225" w:name="sample-preparation"/>
      <w:r>
        <w:t>Sample preparation</w:t>
      </w:r>
      <w:bookmarkEnd w:id="225"/>
    </w:p>
    <w:p w14:paraId="5C34B520" w14:textId="77777777" w:rsidR="00FD124D" w:rsidRDefault="00CD3C3F">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226" w:name="instrumental-analysis-methods"/>
      <w:r>
        <w:t>Instrumental analysis methods</w:t>
      </w:r>
      <w:bookmarkEnd w:id="226"/>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67CA1E5B" w14:textId="77777777" w:rsidR="00FD124D" w:rsidRDefault="00CD3C3F">
      <w:r>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7CEDC21E" w14:textId="77777777" w:rsidR="00FD124D" w:rsidRDefault="00CD3C3F">
      <w:r>
        <w:t> </w:t>
      </w:r>
    </w:p>
    <w:p w14:paraId="483CE578" w14:textId="18FA8FFB" w:rsidR="00FD124D" w:rsidRDefault="00CD3C3F">
      <w:pPr>
        <w:pStyle w:val="Heading4"/>
      </w:pPr>
      <w:bookmarkStart w:id="227" w:name="Xa19b3801762e0a6c0f55232717f8102b4711780"/>
      <w:bookmarkStart w:id="228" w:name="_Toc51362231"/>
      <w:r>
        <w:t xml:space="preserve">Characterizing </w:t>
      </w:r>
      <w:del w:id="229" w:author="Bill Floyd" w:date="2020-09-24T15:16:00Z">
        <w:r w:rsidDel="006744FA">
          <w:delText>NOM (natural organic matter)</w:delText>
        </w:r>
      </w:del>
      <w:bookmarkEnd w:id="227"/>
      <w:bookmarkEnd w:id="228"/>
      <w:ins w:id="230" w:author="Bill Floyd" w:date="2020-09-24T15:16:00Z">
        <w:r w:rsidR="006744FA">
          <w:t>NOM</w:t>
        </w:r>
      </w:ins>
    </w:p>
    <w:p w14:paraId="633C0E13" w14:textId="3EB42F65" w:rsidR="00FD124D" w:rsidRDefault="00CD3C3F">
      <w:r>
        <w:t xml:space="preserve">To assess the molecular character of NOM, samples were analyzed by UV-Vis spectroscopy </w:t>
      </w:r>
      <w:ins w:id="231" w:author="Bill Floyd" w:date="2020-09-24T15:17:00Z">
        <w:r w:rsidR="006744FA">
          <w:t xml:space="preserve">in a laboratory setting </w:t>
        </w:r>
      </w:ins>
      <w:r>
        <w:t xml:space="preserve">(ultraviolet-visible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t>
      </w:r>
      <w:del w:id="232" w:author="Bill Floyd" w:date="2020-09-24T15:17:00Z">
        <w:r w:rsidDel="006744FA">
          <w:delText>While the spectro::lyser is a field-deployable instrument, it was used in a laboratory setting for these analyses.</w:delText>
        </w:r>
      </w:del>
    </w:p>
    <w:p w14:paraId="11F4D4CF" w14:textId="77777777" w:rsidR="00FD124D" w:rsidRDefault="00CD3C3F">
      <w:r>
        <w:t> </w:t>
      </w:r>
    </w:p>
    <w:p w14:paraId="7894BDDF" w14:textId="77777777" w:rsidR="00FD124D" w:rsidRDefault="00CD3C3F">
      <w:pPr>
        <w:pStyle w:val="Heading5"/>
      </w:pPr>
      <w:bookmarkStart w:id="233" w:name="sample-analysis"/>
      <w:r>
        <w:t>Sample analysis</w:t>
      </w:r>
      <w:bookmarkEnd w:id="233"/>
    </w:p>
    <w:p w14:paraId="7D450872" w14:textId="77777777" w:rsidR="00FD124D" w:rsidRDefault="00CD3C3F">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234" w:name="instrument-and-data-handling"/>
      <w:r>
        <w:t>Instrument and data handling</w:t>
      </w:r>
      <w:bookmarkEnd w:id="234"/>
    </w:p>
    <w:p w14:paraId="54691C7E" w14:textId="6BC649C5" w:rsidR="00FD124D" w:rsidRDefault="00CD3C3F">
      <w:r>
        <w:t xml:space="preserve">The </w:t>
      </w:r>
      <w:proofErr w:type="spellStart"/>
      <w:proofErr w:type="gramStart"/>
      <w:r>
        <w:t>spectro</w:t>
      </w:r>
      <w:proofErr w:type="spellEnd"/>
      <w:r>
        <w:t>::</w:t>
      </w:r>
      <w:proofErr w:type="spellStart"/>
      <w:proofErr w:type="gramEnd"/>
      <w:r>
        <w:t>lyser</w:t>
      </w:r>
      <w:proofErr w:type="spellEnd"/>
      <w:r>
        <w:t xml:space="preserve"> </w:t>
      </w:r>
      <w:ins w:id="235" w:author="Bill Floyd" w:date="2020-09-24T15:18:00Z">
        <w:r w:rsidR="006744FA">
          <w:t>was</w:t>
        </w:r>
      </w:ins>
      <w:del w:id="236" w:author="Bill Floyd" w:date="2020-09-24T15:18:00Z">
        <w:r w:rsidDel="006744FA">
          <w:delText>is</w:delText>
        </w:r>
      </w:del>
      <w:r>
        <w:t xml:space="preserve">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237" w:name="spectral-indices-of-nom-character"/>
      <w:r>
        <w:t>Spectral indices of NOM character</w:t>
      </w:r>
      <w:bookmarkEnd w:id="237"/>
    </w:p>
    <w:p w14:paraId="4FE7EEB3" w14:textId="0F18149E" w:rsidR="00FD124D" w:rsidRDefault="00CD3C3F">
      <w:pPr>
        <w:rPr>
          <w:ins w:id="238" w:author="Hannah McSorley" w:date="2020-10-14T13:15:00Z"/>
        </w:rPr>
      </w:pPr>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xml:space="preserve">) is an indicator of NOM aromaticity relative to </w:t>
      </w:r>
      <w:del w:id="239" w:author="Hannah McSorley" w:date="2020-10-14T13:15:00Z">
        <w:r w:rsidDel="00C77923">
          <w:delText>concentration, and</w:delText>
        </w:r>
      </w:del>
      <w:ins w:id="240" w:author="Hannah McSorley" w:date="2020-10-14T13:15:00Z">
        <w:r w:rsidR="00C77923">
          <w:t>concentration and</w:t>
        </w:r>
      </w:ins>
      <w:r>
        <w:t xml:space="preserve"> is calculated by dividing SAC</w:t>
      </w:r>
      <w:r>
        <w:rPr>
          <w:vertAlign w:val="subscript"/>
        </w:rPr>
        <w:t>254</w:t>
      </w:r>
      <w:r>
        <w:t xml:space="preserve"> by DOC concentration (units of liter per milligram carbon per meter (Lmg-C</w:t>
      </w:r>
      <w:r>
        <w:rPr>
          <w:vertAlign w:val="superscript"/>
        </w:rPr>
        <w:t>-</w:t>
      </w:r>
      <w:r>
        <w:rPr>
          <w:vertAlign w:val="superscript"/>
        </w:rPr>
        <w:lastRenderedPageBreak/>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29DBB18A" w14:textId="77777777" w:rsidR="006F5BA2" w:rsidRDefault="006F5BA2"/>
    <w:p w14:paraId="0FBD372D" w14:textId="77777777" w:rsidR="00FD124D" w:rsidRDefault="00CD3C3F">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241" w:name="defining-seasons"/>
      <w:bookmarkStart w:id="242" w:name="_Toc51362232"/>
      <w:r>
        <w:t>Defining seasons</w:t>
      </w:r>
      <w:bookmarkEnd w:id="241"/>
      <w:bookmarkEnd w:id="242"/>
    </w:p>
    <w:p w14:paraId="0ADF40E4" w14:textId="319B321A" w:rsidR="00FD124D" w:rsidRDefault="00CD3C3F">
      <w:r>
        <w:t xml:space="preserve">Coastal BC climate is characterized by a predominantly wet season and dry season, </w:t>
      </w:r>
      <w:del w:id="243" w:author="Bill Floyd" w:date="2020-09-24T15:19:00Z">
        <w:r w:rsidDel="006744FA">
          <w:delText>but seasonal delineation can be nebulous.</w:delText>
        </w:r>
      </w:del>
      <w:ins w:id="244" w:author="Bill Floyd" w:date="2020-09-24T15:19:00Z">
        <w:r w:rsidR="006744FA">
          <w:t xml:space="preserve">which can vary year to year. </w:t>
        </w:r>
      </w:ins>
      <w:r>
        <w:t xml:space="preserve"> Here, seasons were </w:t>
      </w:r>
      <w:del w:id="245" w:author="Bill Floyd" w:date="2020-09-24T15:19:00Z">
        <w:r w:rsidDel="006744FA">
          <w:delText xml:space="preserve">operationally </w:delText>
        </w:r>
      </w:del>
      <w:r>
        <w:t xml:space="preserve">defined by sampling method restrictions such that the “wet” season was defined as the period when conditions generated stream response significant enough for </w:t>
      </w:r>
      <w:del w:id="246" w:author="Bill Floyd" w:date="2020-09-24T15:20:00Z">
        <w:r w:rsidDel="006744FA">
          <w:delText xml:space="preserve">Vertical Racks </w:delText>
        </w:r>
      </w:del>
      <w:r>
        <w:t xml:space="preserve">to collect rising limb samples, and the “dry” season was defined by the absence of stream response substantial enough for Rack sampler </w:t>
      </w:r>
      <w:commentRangeStart w:id="247"/>
      <w:commentRangeStart w:id="248"/>
      <w:r>
        <w:t>collection</w:t>
      </w:r>
      <w:commentRangeEnd w:id="247"/>
      <w:r w:rsidR="006744FA">
        <w:rPr>
          <w:rStyle w:val="CommentReference"/>
        </w:rPr>
        <w:commentReference w:id="247"/>
      </w:r>
      <w:commentRangeEnd w:id="248"/>
      <w:r w:rsidR="00120BB3">
        <w:rPr>
          <w:rStyle w:val="CommentReference"/>
        </w:rPr>
        <w:commentReference w:id="248"/>
      </w:r>
      <w:r>
        <w:t>.</w:t>
      </w:r>
    </w:p>
    <w:p w14:paraId="31C914F0" w14:textId="77777777" w:rsidR="00FD124D" w:rsidRDefault="00CD3C3F">
      <w:r>
        <w:t> </w:t>
      </w:r>
    </w:p>
    <w:p w14:paraId="0A35182D" w14:textId="75B9F905" w:rsidR="00FD124D" w:rsidRDefault="00CD3C3F">
      <w:pPr>
        <w:rPr>
          <w:ins w:id="249" w:author="Hannah McSorley" w:date="2020-10-14T13:24:00Z"/>
        </w:rPr>
      </w:pPr>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w:t>
      </w:r>
      <w:r>
        <w:lastRenderedPageBreak/>
        <w:t xml:space="preserve">Rack sampling was initiated by stream stage </w:t>
      </w:r>
      <w:proofErr w:type="gramStart"/>
      <w:r>
        <w:t>changes, and</w:t>
      </w:r>
      <w:proofErr w:type="gramEnd"/>
      <w:r>
        <w:t xml:space="preserve"> ended when streamflow dropped off and Vertical Rack samples were no longer collected. Snow was qualitatively considered when defining seasons, as it did not contribute to event definitions but did contribute to stream levels at the monitoring sites.</w:t>
      </w:r>
    </w:p>
    <w:p w14:paraId="7A931F36" w14:textId="77777777" w:rsidR="006F5BA2" w:rsidRDefault="006F5BA2"/>
    <w:p w14:paraId="31ED39C9" w14:textId="77777777" w:rsidR="00FD124D" w:rsidRDefault="00CD3C3F">
      <w:pPr>
        <w:pStyle w:val="Heading3"/>
      </w:pPr>
      <w:bookmarkStart w:id="250" w:name="foundational-results"/>
      <w:bookmarkStart w:id="251" w:name="_Toc51362233"/>
      <w:r>
        <w:t>Foundational Results</w:t>
      </w:r>
      <w:bookmarkEnd w:id="250"/>
      <w:bookmarkEnd w:id="251"/>
    </w:p>
    <w:p w14:paraId="74CE99C6" w14:textId="77777777" w:rsidR="00FD124D" w:rsidRDefault="00CD3C3F">
      <w:r>
        <w:t xml:space="preserve">This section presents results used to </w:t>
      </w:r>
      <w:proofErr w:type="spellStart"/>
      <w:r>
        <w:t>informe</w:t>
      </w:r>
      <w:proofErr w:type="spellEnd"/>
      <w:del w:id="252" w:author="Bill Floyd" w:date="2020-09-23T21:52:00Z">
        <w:r w:rsidDel="00582D03">
          <w:delText>d</w:delText>
        </w:r>
      </w:del>
      <w:r>
        <w:t xml:space="preserve"> all subsequent data analysis, interpretation and evaluations discussed in following chapters. Elemental results presented here include weather data and its application in seasonal delineation and quality control for Vertical </w:t>
      </w:r>
      <w:commentRangeStart w:id="253"/>
      <w:r>
        <w:t>Rack</w:t>
      </w:r>
      <w:commentRangeEnd w:id="253"/>
      <w:r w:rsidR="006744FA">
        <w:rPr>
          <w:rStyle w:val="CommentReference"/>
        </w:rPr>
        <w:commentReference w:id="253"/>
      </w:r>
      <w:r>
        <w:t xml:space="preserve"> sampling method development.</w:t>
      </w:r>
    </w:p>
    <w:p w14:paraId="34EE4541" w14:textId="77777777" w:rsidR="00FD124D" w:rsidRDefault="00CD3C3F">
      <w:r>
        <w:t> </w:t>
      </w:r>
    </w:p>
    <w:p w14:paraId="33E3A010" w14:textId="77777777" w:rsidR="00FD124D" w:rsidRDefault="00CD3C3F">
      <w:pPr>
        <w:pStyle w:val="Heading4"/>
      </w:pPr>
      <w:bookmarkStart w:id="254" w:name="crd-weather-data"/>
      <w:bookmarkStart w:id="255" w:name="_Toc51362234"/>
      <w:r>
        <w:t>CRD weather data</w:t>
      </w:r>
      <w:bookmarkEnd w:id="254"/>
      <w:bookmarkEnd w:id="255"/>
    </w:p>
    <w:p w14:paraId="3E804A4C" w14:textId="62D6B723" w:rsidR="00FD124D" w:rsidRDefault="00CD3C3F">
      <w:r>
        <w:t>The Capital Regional District (CRD) provided data from two fire-weather (“</w:t>
      </w:r>
      <w:proofErr w:type="spellStart"/>
      <w:r>
        <w:t>FWx</w:t>
      </w:r>
      <w:proofErr w:type="spellEnd"/>
      <w:r>
        <w:t>”) stations located in the Leech water supply area (LWSA). Chris Creek weather station</w:t>
      </w:r>
      <w:ins w:id="256" w:author="Bill Floyd" w:date="2020-09-24T15:28:00Z">
        <w:r w:rsidR="006744FA">
          <w:t xml:space="preserve"> (560m asl)</w:t>
        </w:r>
      </w:ins>
      <w:r>
        <w:t xml:space="preserve"> </w:t>
      </w:r>
      <w:del w:id="257" w:author="Bill Floyd" w:date="2020-09-24T15:28:00Z">
        <w:r w:rsidDel="006744FA">
          <w:delText xml:space="preserve">was </w:delText>
        </w:r>
      </w:del>
      <w:ins w:id="258" w:author="Bill Floyd" w:date="2020-09-24T15:28:00Z">
        <w:r w:rsidR="006744FA">
          <w:t xml:space="preserve">is </w:t>
        </w:r>
      </w:ins>
      <w:r>
        <w:t xml:space="preserve">near the headwaters of the Leech watershed and Martin’s Gulch </w:t>
      </w:r>
      <w:ins w:id="259" w:author="Bill Floyd" w:date="2020-09-24T15:28:00Z">
        <w:r w:rsidR="006744FA">
          <w:t xml:space="preserve">(512m asl( </w:t>
        </w:r>
      </w:ins>
      <w:del w:id="260" w:author="Bill Floyd" w:date="2020-09-24T15:28:00Z">
        <w:r w:rsidDel="006744FA">
          <w:delText xml:space="preserve">was </w:delText>
        </w:r>
      </w:del>
      <w:ins w:id="261" w:author="Bill Floyd" w:date="2020-09-24T15:28:00Z">
        <w:r w:rsidR="006744FA">
          <w:t xml:space="preserve">is </w:t>
        </w:r>
      </w:ins>
      <w:r>
        <w:t xml:space="preserve">located near the future point of diversion, the Leech River Tunnel (Table </w:t>
      </w:r>
      <w:commentRangeStart w:id="262"/>
      <w:r>
        <w:t>4</w:t>
      </w:r>
      <w:commentRangeEnd w:id="262"/>
      <w:r w:rsidR="006744FA">
        <w:rPr>
          <w:rStyle w:val="CommentReference"/>
        </w:rPr>
        <w:commentReference w:id="262"/>
      </w:r>
      <w:r>
        <w:t>).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w:t>
      </w:r>
      <w:proofErr w:type="spellStart"/>
      <w:r w:rsidRPr="00DF6A6E">
        <w:rPr>
          <w:rFonts w:asciiTheme="minorHAnsi" w:hAnsiTheme="minorHAnsi" w:cstheme="minorHAnsi"/>
        </w:rPr>
        <w:t>FWx</w:t>
      </w:r>
      <w:proofErr w:type="spellEnd"/>
      <w:r w:rsidRPr="00DF6A6E">
        <w:rPr>
          <w:rFonts w:asciiTheme="minorHAnsi" w:hAnsiTheme="minorHAnsi" w:cstheme="minorHAnsi"/>
        </w:rPr>
        <w:t>)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6744FA" w14:paraId="1AD1EF58" w14:textId="77777777" w:rsidTr="00DF6A6E">
        <w:tc>
          <w:tcPr>
            <w:tcW w:w="967" w:type="dxa"/>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 xml:space="preserve">Elevation (m </w:t>
            </w:r>
            <w:proofErr w:type="spellStart"/>
            <w:r w:rsidRPr="00DF6A6E">
              <w:rPr>
                <w:rFonts w:asciiTheme="minorHAnsi" w:hAnsiTheme="minorHAnsi" w:cstheme="minorHAnsi"/>
                <w:sz w:val="22"/>
                <w:szCs w:val="22"/>
              </w:rPr>
              <w:t>a.s.l</w:t>
            </w:r>
            <w:proofErr w:type="spellEnd"/>
            <w:r w:rsidRPr="00DF6A6E">
              <w:rPr>
                <w:rFonts w:asciiTheme="minorHAnsi" w:hAnsiTheme="minorHAnsi" w:cstheme="minorHAnsi"/>
                <w:sz w:val="22"/>
                <w:szCs w:val="22"/>
              </w:rPr>
              <w:t>)</w:t>
            </w:r>
          </w:p>
        </w:tc>
        <w:tc>
          <w:tcPr>
            <w:tcW w:w="1227" w:type="dxa"/>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48EB3F60" w:rsidR="00FD124D" w:rsidRDefault="00CD3C3F">
      <w:r>
        <w:t xml:space="preserve">Average LWSA weather data </w:t>
      </w:r>
      <w:del w:id="263" w:author="Bill Floyd" w:date="2020-09-24T15:30:00Z">
        <w:r w:rsidDel="006744FA">
          <w:delText xml:space="preserve">was </w:delText>
        </w:r>
      </w:del>
      <w:ins w:id="264" w:author="Bill Floyd" w:date="2020-09-24T15:30:00Z">
        <w:r w:rsidR="006744FA">
          <w:t xml:space="preserve">were </w:t>
        </w:r>
      </w:ins>
      <w:r>
        <w:t xml:space="preserve">calculated as arithmetic means from Chris Creek and Martin’s Gulch </w:t>
      </w:r>
      <w:proofErr w:type="spellStart"/>
      <w:r>
        <w:t>FWx</w:t>
      </w:r>
      <w:proofErr w:type="spellEnd"/>
      <w:r>
        <w:t xml:space="preserve"> stations data (Table 5, Figure 4</w:t>
      </w:r>
      <w:ins w:id="265" w:author="Hannah McSorley" w:date="2020-10-14T13:37:00Z">
        <w:r w:rsidR="007215C1">
          <w:t>;</w:t>
        </w:r>
      </w:ins>
      <w:del w:id="266" w:author="Hannah McSorley" w:date="2020-10-14T13:37:00Z">
        <w:r w:rsidDel="007215C1">
          <w:delText>,</w:delText>
        </w:r>
      </w:del>
      <w:r>
        <w:t xml:space="preserve">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 xml:space="preserve">Table 5: Average Weather Data from Chris Creek and Martin’s Gulch Fire-weather Stations in Leech Water Supply Area in 2018, 2019, and the Period of 2020 Included in This </w:t>
      </w:r>
      <w:commentRangeStart w:id="267"/>
      <w:commentRangeStart w:id="268"/>
      <w:r w:rsidRPr="00DF6A6E">
        <w:rPr>
          <w:rFonts w:asciiTheme="minorHAnsi" w:hAnsiTheme="minorHAnsi" w:cstheme="minorHAnsi"/>
        </w:rPr>
        <w:t>Project</w:t>
      </w:r>
      <w:commentRangeEnd w:id="267"/>
      <w:r w:rsidR="006744FA">
        <w:rPr>
          <w:rStyle w:val="CommentReference"/>
        </w:rPr>
        <w:commentReference w:id="267"/>
      </w:r>
      <w:commentRangeEnd w:id="268"/>
      <w:r w:rsidR="00201123">
        <w:rPr>
          <w:rStyle w:val="CommentReference"/>
        </w:rPr>
        <w:commentReference w:id="268"/>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6744FA" w14:paraId="2CC07413" w14:textId="77777777" w:rsidTr="00DF6A6E">
        <w:tc>
          <w:tcPr>
            <w:tcW w:w="830" w:type="pct"/>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 mm)</w:t>
            </w:r>
          </w:p>
        </w:tc>
        <w:tc>
          <w:tcPr>
            <w:tcW w:w="575" w:type="pct"/>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air temp. (± °C)</w:t>
            </w:r>
          </w:p>
        </w:tc>
        <w:tc>
          <w:tcPr>
            <w:tcW w:w="592" w:type="pct"/>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lang w:val="en-CA" w:eastAsia="en-CA"/>
        </w:rPr>
        <w:lastRenderedPageBreak/>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6F50ED16" w:rsidR="00FD124D" w:rsidRDefault="00CD3C3F" w:rsidP="00DF6A6E">
      <w:pPr>
        <w:spacing w:line="276" w:lineRule="auto"/>
        <w:rPr>
          <w:ins w:id="269" w:author="Hannah McSorley" w:date="2020-10-14T13:48:00Z"/>
        </w:rPr>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14:paraId="0EA447D3" w14:textId="4F64339B" w:rsidR="00201123" w:rsidRDefault="00201123" w:rsidP="00DF6A6E">
      <w:pPr>
        <w:spacing w:line="276" w:lineRule="auto"/>
        <w:rPr>
          <w:ins w:id="270" w:author="Hannah McSorley" w:date="2020-10-14T13:48:00Z"/>
        </w:rPr>
      </w:pPr>
    </w:p>
    <w:p w14:paraId="00EB3988" w14:textId="77777777" w:rsidR="00201123" w:rsidRDefault="00201123" w:rsidP="00201123">
      <w:pPr>
        <w:spacing w:line="276" w:lineRule="auto"/>
        <w:rPr>
          <w:ins w:id="271" w:author="Hannah McSorley" w:date="2020-10-14T13:48:00Z"/>
        </w:rPr>
      </w:pPr>
      <w:ins w:id="272" w:author="Hannah McSorley" w:date="2020-10-14T13:48:00Z">
        <w:r>
          <w:t xml:space="preserve">October 2018 through to February 2020 (the study period) was warmer and drier than historical climate </w:t>
        </w:r>
        <w:proofErr w:type="spellStart"/>
        <w:r>
          <w:t>normals</w:t>
        </w:r>
        <w:proofErr w:type="spellEnd"/>
        <w:r>
          <w:t xml:space="preserve"> 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(Appendix __XXXX__).</w:t>
        </w:r>
      </w:ins>
    </w:p>
    <w:p w14:paraId="521CA5DD" w14:textId="26C52852" w:rsidR="00201123" w:rsidRDefault="00201123" w:rsidP="00201123">
      <w:pPr>
        <w:spacing w:line="276" w:lineRule="auto"/>
      </w:pPr>
    </w:p>
    <w:p w14:paraId="176300F4" w14:textId="77777777" w:rsidR="00FD124D" w:rsidRDefault="00CD3C3F">
      <w:pPr>
        <w:pStyle w:val="Heading4"/>
      </w:pPr>
      <w:bookmarkStart w:id="273" w:name="seasonal-delineation"/>
      <w:bookmarkStart w:id="274" w:name="_Toc51362235"/>
      <w:r>
        <w:t>Seasonal delineation</w:t>
      </w:r>
      <w:bookmarkEnd w:id="273"/>
      <w:bookmarkEnd w:id="274"/>
    </w:p>
    <w:p w14:paraId="4C284FBB" w14:textId="768D809E" w:rsidR="00FD124D" w:rsidRDefault="00A249DD">
      <w:pPr>
        <w:rPr>
          <w:ins w:id="275" w:author="Hannah McSorley" w:date="2020-10-14T14:11:00Z"/>
        </w:rPr>
      </w:pPr>
      <w:ins w:id="276" w:author="Hannah McSorley" w:date="2020-10-14T14:11:00Z">
        <w:r w:rsidRPr="00A249DD">
          <w:t>The wet seasons included 18 rain events big enough to trigger Vertical Rack sample collection. Rack samples were collected for rain events 50 mm and larger, with a period of at least 14 hours between 50 mm rain accumulation</w:t>
        </w:r>
        <w:r w:rsidRPr="00A249DD" w:rsidDel="00A249DD">
          <w:t xml:space="preserve"> </w:t>
        </w:r>
      </w:ins>
      <w:commentRangeStart w:id="277"/>
      <w:del w:id="278" w:author="Hannah McSorley" w:date="2020-10-14T14:11:00Z">
        <w:r w:rsidR="00CD3C3F" w:rsidDel="00A249DD">
          <w:delText xml:space="preserve">Wet seasons were defined by conditions that generated stream responses significant enough to collect Vertical Rack samples, and the dry season was defined by </w:delText>
        </w:r>
        <w:r w:rsidR="00CD3C3F" w:rsidDel="00A249DD">
          <w:lastRenderedPageBreak/>
          <w:delText xml:space="preserve">baseflow conditions where stream response was not detected at the Vertical Racks. </w:delText>
        </w:r>
        <w:commentRangeEnd w:id="277"/>
        <w:r w:rsidR="006744FA" w:rsidDel="00A249DD">
          <w:rPr>
            <w:rStyle w:val="CommentReference"/>
          </w:rPr>
          <w:commentReference w:id="277"/>
        </w:r>
        <w:r w:rsidR="00CD3C3F" w:rsidDel="00A249DD">
          <w:delText xml:space="preserve">There were 18 rain events </w:delText>
        </w:r>
      </w:del>
      <w:del w:id="279" w:author="Hannah McSorley" w:date="2020-10-14T14:03:00Z">
        <w:r w:rsidR="00CD3C3F" w:rsidDel="00A249DD">
          <w:delText>of sufficient magnitude for</w:delText>
        </w:r>
      </w:del>
      <w:del w:id="280" w:author="Hannah McSorley" w:date="2020-10-14T14:11:00Z">
        <w:r w:rsidR="00CD3C3F" w:rsidDel="00A249DD">
          <w:delText xml:space="preserve"> Vertical Rack sample collection; the conditions that corresponded to these major rain events were precipitation accumulating to 50 mm or more with a period of at least 14 hours between 50 mm rain accumulation </w:delText>
        </w:r>
      </w:del>
      <w:r w:rsidR="00CD3C3F">
        <w:t xml:space="preserve">(Table </w:t>
      </w:r>
      <w:commentRangeStart w:id="281"/>
      <w:r w:rsidR="00CD3C3F">
        <w:t>6</w:t>
      </w:r>
      <w:commentRangeEnd w:id="281"/>
      <w:r w:rsidR="006744FA">
        <w:rPr>
          <w:rStyle w:val="CommentReference"/>
        </w:rPr>
        <w:commentReference w:id="281"/>
      </w:r>
      <w:r w:rsidR="00CD3C3F">
        <w:t>).</w:t>
      </w:r>
    </w:p>
    <w:p w14:paraId="0BCAEE1B" w14:textId="031D2B8C" w:rsidR="00A249DD" w:rsidRDefault="00A249DD">
      <w:pPr>
        <w:rPr>
          <w:ins w:id="282" w:author="Hannah McSorley" w:date="2020-10-14T14:11:00Z"/>
        </w:rPr>
      </w:pPr>
    </w:p>
    <w:p w14:paraId="111C5402" w14:textId="77777777" w:rsidR="00A249DD" w:rsidRDefault="00A249DD"/>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6744FA" w14:paraId="04DDAFAF" w14:textId="77777777">
        <w:tc>
          <w:tcPr>
            <w:tcW w:w="0" w:type="auto"/>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Major event no.</w:t>
            </w:r>
          </w:p>
        </w:tc>
        <w:tc>
          <w:tcPr>
            <w:tcW w:w="0" w:type="auto"/>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t xml:space="preserve">The sixteen-month study period was separated into “wet” and “dry” seasons based on detectable stream response at each monitoring site and across the GVWSA, stream response was primarily </w:t>
      </w:r>
      <w:r>
        <w:lastRenderedPageBreak/>
        <w:t>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lang w:val="en-CA" w:eastAsia="en-CA"/>
        </w:rPr>
        <w:lastRenderedPageBreak/>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176D2486" w:rsidR="00FD124D" w:rsidRDefault="00CD3C3F" w:rsidP="00DF6A6E">
      <w:pPr>
        <w:spacing w:line="276" w:lineRule="auto"/>
      </w:pPr>
      <w:r>
        <w:t xml:space="preserve">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w:t>
      </w:r>
      <w:ins w:id="283" w:author="Bill Floyd" w:date="2020-09-23T21:54:00Z">
        <w:r w:rsidR="00582D03">
          <w:t>rain/</w:t>
        </w:r>
      </w:ins>
      <w:r>
        <w:t xml:space="preserve">snowmelt dominated streamflow. The ‘first flush’ period indicates the first event and beginning of the 2019/2020 wet </w:t>
      </w:r>
      <w:commentRangeStart w:id="284"/>
      <w:r>
        <w:t>season</w:t>
      </w:r>
      <w:commentRangeEnd w:id="284"/>
      <w:r w:rsidR="006744FA">
        <w:rPr>
          <w:rStyle w:val="CommentReference"/>
        </w:rPr>
        <w:commentReference w:id="284"/>
      </w:r>
      <w:r>
        <w:t>.</w:t>
      </w:r>
    </w:p>
    <w:p w14:paraId="770834B8" w14:textId="77777777" w:rsidR="00FD124D" w:rsidRDefault="00CD3C3F">
      <w:r>
        <w:t> </w:t>
      </w:r>
    </w:p>
    <w:p w14:paraId="10DB7E64" w14:textId="77777777" w:rsidR="00FD124D" w:rsidRDefault="00CD3C3F">
      <w:pPr>
        <w:pStyle w:val="Heading4"/>
      </w:pPr>
      <w:bookmarkStart w:id="285" w:name="X3d3391d95592755d7e277c23c5f0da103b0707e"/>
      <w:bookmarkStart w:id="286" w:name="_Toc51362236"/>
      <w:r>
        <w:lastRenderedPageBreak/>
        <w:t>NOM reactive character: SAC</w:t>
      </w:r>
      <w:r>
        <w:rPr>
          <w:vertAlign w:val="subscript"/>
        </w:rPr>
        <w:t>254</w:t>
      </w:r>
      <w:r>
        <w:t xml:space="preserve"> rather than SUVA</w:t>
      </w:r>
      <w:r>
        <w:rPr>
          <w:vertAlign w:val="subscript"/>
        </w:rPr>
        <w:t>254</w:t>
      </w:r>
      <w:bookmarkEnd w:id="285"/>
      <w:bookmarkEnd w:id="286"/>
    </w:p>
    <w:p w14:paraId="4F8C8C6E" w14:textId="6A7985E0"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w:t>
      </w:r>
      <w:del w:id="287" w:author="Hannah McSorley" w:date="2020-10-14T14:36:00Z">
        <w:r w:rsidDel="00EC4D12">
          <w:delText xml:space="preserve"> a</w:delText>
        </w:r>
      </w:del>
      <w:r>
        <w:t xml:space="preserve"> better correlated </w:t>
      </w:r>
      <w:commentRangeStart w:id="288"/>
      <w:r>
        <w:t>to</w:t>
      </w:r>
      <w:commentRangeEnd w:id="288"/>
      <w:r w:rsidR="006744FA">
        <w:rPr>
          <w:rStyle w:val="CommentReference"/>
        </w:rPr>
        <w:commentReference w:id="288"/>
      </w:r>
      <w:r>
        <w:t xml:space="preserve"> DBP-FPs </w:t>
      </w:r>
      <w:ins w:id="289" w:author="Hannah McSorley" w:date="2020-10-06T18:28:00Z">
        <w:r w:rsidR="00A024A7" w:rsidRPr="00A024A7">
          <w:t xml:space="preserve">(r=0.68) </w:t>
        </w:r>
      </w:ins>
      <w:r>
        <w:t>than was SUVA</w:t>
      </w:r>
      <w:r>
        <w:rPr>
          <w:vertAlign w:val="subscript"/>
        </w:rPr>
        <w:t>254</w:t>
      </w:r>
      <w:r>
        <w:t xml:space="preserve"> </w:t>
      </w:r>
      <w:ins w:id="290" w:author="Hannah McSorley" w:date="2020-10-06T18:28:00Z">
        <w:r w:rsidR="00A024A7" w:rsidRPr="00A024A7">
          <w:t xml:space="preserve">(r=0.36) </w:t>
        </w:r>
      </w:ins>
      <w:r>
        <w:t>or DOC</w:t>
      </w:r>
      <w:ins w:id="291" w:author="Hannah McSorley" w:date="2020-10-06T18:28:00Z">
        <w:r w:rsidR="00A024A7">
          <w:t xml:space="preserve"> (r=0.50)</w:t>
        </w:r>
      </w:ins>
      <w:r>
        <w:t xml:space="preserve">.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6F1D05B9" w:rsidR="00FD124D" w:rsidRDefault="00CD3C3F">
      <w:r>
        <w:t> </w:t>
      </w:r>
    </w:p>
    <w:p w14:paraId="7FD90C98" w14:textId="77777777" w:rsidR="00FD124D" w:rsidRDefault="00CD3C3F">
      <w:pPr>
        <w:pStyle w:val="Heading4"/>
      </w:pPr>
      <w:bookmarkStart w:id="292" w:name="vertical-rack-sampling-quality-control"/>
      <w:bookmarkStart w:id="293" w:name="_Toc51362237"/>
      <w:r>
        <w:t>Vertical Rack sampling quality control</w:t>
      </w:r>
      <w:bookmarkEnd w:id="292"/>
      <w:bookmarkEnd w:id="293"/>
    </w:p>
    <w:p w14:paraId="44C515DC" w14:textId="77777777" w:rsidR="00FD124D" w:rsidRDefault="00CD3C3F">
      <w:pPr>
        <w:pStyle w:val="Heading5"/>
      </w:pPr>
      <w:bookmarkStart w:id="294" w:name="assumptions-of-mixing"/>
      <w:r>
        <w:t>Assumptions of mixing</w:t>
      </w:r>
      <w:bookmarkEnd w:id="294"/>
    </w:p>
    <w:p w14:paraId="57E46F77" w14:textId="029144E8" w:rsidR="00FD124D" w:rsidDel="001828E4" w:rsidRDefault="001828E4">
      <w:pPr>
        <w:rPr>
          <w:del w:id="295" w:author="Hannah McSorley" w:date="2020-10-15T08:39:00Z"/>
        </w:rPr>
      </w:pPr>
      <w:ins w:id="296" w:author="Hannah McSorley" w:date="2020-10-15T08:39:00Z">
        <w:r w:rsidRPr="001828E4">
          <w:t>Trail cameras installed at four of the six monitoring sites provided observations of streamflow during Rack sample collection. Images (captured hourly) showed highly turbulent flows across rising limb stages. Therefore, the assumption that Vertical Rack samples were collected from well-mixed, un-stratified water was accepted.</w:t>
        </w:r>
      </w:ins>
      <w:del w:id="297" w:author="Hannah McSorley" w:date="2020-10-15T08:39:00Z">
        <w:r w:rsidR="00CD3C3F" w:rsidDel="001828E4">
          <w:delText>Trail cameras were installed at four sites (data not included here) and</w:delText>
        </w:r>
      </w:del>
      <w:ins w:id="298" w:author="Bill Floyd" w:date="2020-09-24T15:40:00Z">
        <w:del w:id="299" w:author="Hannah McSorley" w:date="2020-10-15T08:39:00Z">
          <w:r w:rsidR="006744FA" w:rsidDel="001828E4">
            <w:delText>The trail cameras showed</w:delText>
          </w:r>
        </w:del>
      </w:ins>
      <w:del w:id="300" w:author="Hannah McSorley" w:date="2020-10-15T08:39:00Z">
        <w:r w:rsidR="00CD3C3F" w:rsidDel="001828E4">
          <w:delText xml:space="preserve"> observation of streamflow during Rack sample collection showed highly turbulent flows</w:delText>
        </w:r>
      </w:del>
      <w:ins w:id="301" w:author="Bill Floyd" w:date="2020-09-23T21:55:00Z">
        <w:del w:id="302" w:author="Hannah McSorley" w:date="2020-10-15T08:39:00Z">
          <w:r w:rsidR="00582D03" w:rsidDel="001828E4">
            <w:delText xml:space="preserve"> at all stages</w:delText>
          </w:r>
        </w:del>
      </w:ins>
      <w:del w:id="303" w:author="Hannah McSorley" w:date="2020-10-15T08:39:00Z">
        <w:r w:rsidR="00CD3C3F" w:rsidDel="001828E4">
          <w:delText xml:space="preserve">, thus the assumption of well-mixed water was </w:delText>
        </w:r>
        <w:commentRangeStart w:id="304"/>
        <w:r w:rsidR="00CD3C3F" w:rsidDel="001828E4">
          <w:delText>accepted</w:delText>
        </w:r>
        <w:commentRangeEnd w:id="304"/>
        <w:r w:rsidR="006744FA" w:rsidDel="001828E4">
          <w:rPr>
            <w:rStyle w:val="CommentReference"/>
          </w:rPr>
          <w:commentReference w:id="304"/>
        </w:r>
      </w:del>
      <w:ins w:id="305" w:author="Bill Floyd" w:date="2020-09-24T15:44:00Z">
        <w:del w:id="306" w:author="Hannah McSorley" w:date="2020-10-15T08:39:00Z">
          <w:r w:rsidR="006744FA" w:rsidDel="001828E4">
            <w:delText>and thus it was assumed all samples were well mixed</w:delText>
          </w:r>
        </w:del>
      </w:ins>
      <w:del w:id="307" w:author="Hannah McSorley" w:date="2020-10-15T08:39:00Z">
        <w:r w:rsidR="00CD3C3F" w:rsidDel="001828E4">
          <w:delText>.</w:delText>
        </w:r>
      </w:del>
    </w:p>
    <w:p w14:paraId="7194FA33" w14:textId="77777777" w:rsidR="00FD124D" w:rsidRDefault="00CD3C3F">
      <w:r>
        <w:t> </w:t>
      </w:r>
    </w:p>
    <w:p w14:paraId="7B4F6BC9" w14:textId="53B5278F" w:rsidR="00FD124D" w:rsidDel="006F7DED" w:rsidRDefault="00CD3C3F">
      <w:pPr>
        <w:rPr>
          <w:del w:id="308" w:author="Hannah McSorley" w:date="2020-10-15T08:57:00Z"/>
        </w:rPr>
      </w:pPr>
      <w:r>
        <w:t xml:space="preserve">Discrete sample collection was validated in </w:t>
      </w:r>
      <w:ins w:id="309" w:author="Bill Floyd" w:date="2020-09-24T15:42:00Z">
        <w:r w:rsidR="006744FA">
          <w:t xml:space="preserve">the </w:t>
        </w:r>
      </w:ins>
      <w:r>
        <w:t xml:space="preserve">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w:t>
      </w:r>
      <w:ins w:id="310" w:author="Hannah McSorley" w:date="2020-10-15T08:57:00Z">
        <w:r w:rsidR="006F7DED" w:rsidRPr="006F7DED">
          <w:t xml:space="preserve">Thus, the assumption of </w:t>
        </w:r>
        <w:r w:rsidR="006F7DED" w:rsidRPr="006F7DED">
          <w:lastRenderedPageBreak/>
          <w:t>discrete siphon sample collection was accepted.</w:t>
        </w:r>
      </w:ins>
      <w:del w:id="311" w:author="Hannah McSorley" w:date="2020-10-15T08:57:00Z">
        <w:r w:rsidDel="006F7DED">
          <w:delText>This test satisfied the assumption of discrete siphon sample collection.</w:delText>
        </w:r>
      </w:del>
    </w:p>
    <w:p w14:paraId="30E70890" w14:textId="77777777" w:rsidR="00FD124D" w:rsidRDefault="00CD3C3F">
      <w:r>
        <w:t> </w:t>
      </w:r>
    </w:p>
    <w:p w14:paraId="2A40509C" w14:textId="77777777" w:rsidR="00FD124D" w:rsidRDefault="00CD3C3F">
      <w:pPr>
        <w:pStyle w:val="Heading5"/>
      </w:pPr>
      <w:bookmarkStart w:id="312" w:name="hold-time-experiments"/>
      <w:r>
        <w:t>Hold-time experiments</w:t>
      </w:r>
      <w:bookmarkEnd w:id="312"/>
    </w:p>
    <w:p w14:paraId="0061316A" w14:textId="0DF60E93" w:rsidR="00FD124D" w:rsidRDefault="00CD3C3F">
      <w:r>
        <w:t xml:space="preserve">Hold-time experiments included three sets of </w:t>
      </w:r>
      <w:del w:id="313" w:author="Hannah McSorley" w:date="2020-10-15T08:59:00Z">
        <w:r w:rsidDel="00351B60">
          <w:delText xml:space="preserve">10 </w:delText>
        </w:r>
      </w:del>
      <w:ins w:id="314" w:author="Hannah McSorley" w:date="2020-10-15T08:59:00Z">
        <w:r w:rsidR="00351B60">
          <w:t xml:space="preserve">ten </w:t>
        </w:r>
      </w:ins>
      <w:r>
        <w:t xml:space="preserve">samples, each set compared </w:t>
      </w:r>
      <w:del w:id="315" w:author="Hannah McSorley" w:date="2020-10-15T08:58:00Z">
        <w:r w:rsidDel="00351B60">
          <w:delText xml:space="preserve">5 </w:delText>
        </w:r>
      </w:del>
      <w:ins w:id="316" w:author="Hannah McSorley" w:date="2020-10-15T08:58:00Z">
        <w:r w:rsidR="00351B60">
          <w:t xml:space="preserve">five </w:t>
        </w:r>
      </w:ins>
      <w:r>
        <w:t xml:space="preserve">samples held on the Vertical Rack </w:t>
      </w:r>
      <w:ins w:id="317" w:author="Hannah McSorley" w:date="2020-10-15T08:58:00Z">
        <w:r w:rsidR="00351B60">
          <w:t xml:space="preserve">(“held”) </w:t>
        </w:r>
      </w:ins>
      <w:r>
        <w:t xml:space="preserve">to </w:t>
      </w:r>
      <w:del w:id="318" w:author="Hannah McSorley" w:date="2020-10-15T08:58:00Z">
        <w:r w:rsidDel="00351B60">
          <w:delText xml:space="preserve">5 </w:delText>
        </w:r>
      </w:del>
      <w:ins w:id="319" w:author="Hannah McSorley" w:date="2020-10-15T08:58:00Z">
        <w:r w:rsidR="00351B60">
          <w:t xml:space="preserve">five </w:t>
        </w:r>
      </w:ins>
      <w:r>
        <w:t>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lang w:val="en-CA" w:eastAsia="en-CA"/>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5B0E81CF" w:rsidR="00FD124D" w:rsidRDefault="00CD3C3F" w:rsidP="00507883">
      <w:pPr>
        <w:spacing w:line="276" w:lineRule="auto"/>
      </w:pPr>
      <w:r>
        <w:t xml:space="preserve">Figure 6:  </w:t>
      </w:r>
      <w:ins w:id="320" w:author="Hannah McSorley" w:date="2020-10-15T09:09:00Z">
        <w:r w:rsidR="00351B60" w:rsidRPr="00351B60">
          <w:t xml:space="preserve">Air temperature and sample hold-times for three sets of stream water samples from Vertical Rack hold-time experiments. Red horizontal lines indicate the </w:t>
        </w:r>
        <w:proofErr w:type="spellStart"/>
        <w:r w:rsidR="00351B60" w:rsidRPr="00351B60">
          <w:t>0-7°C</w:t>
        </w:r>
        <w:proofErr w:type="spellEnd"/>
        <w:r w:rsidR="00351B60" w:rsidRPr="00351B60">
          <w:t xml:space="preserve"> range of a typical laboratory refrigerator and dashed vertical lines separate the three sets (A, B, C) of hold-time </w:t>
        </w:r>
        <w:r w:rsidR="00351B60" w:rsidRPr="00351B60">
          <w:lastRenderedPageBreak/>
          <w:t>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ins>
      <w:del w:id="321" w:author="Hannah McSorley" w:date="2020-10-15T09:09:00Z">
        <w:r w:rsidDel="00351B60">
          <w:delText>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delText>
        </w:r>
      </w:del>
      <w:r>
        <w:t>.</w:t>
      </w:r>
    </w:p>
    <w:p w14:paraId="1766229F" w14:textId="77777777" w:rsidR="00FD124D" w:rsidRDefault="00CD3C3F">
      <w:r>
        <w:t> </w:t>
      </w:r>
    </w:p>
    <w:p w14:paraId="444AEB34" w14:textId="77777777" w:rsidR="00FD124D" w:rsidRDefault="00CD3C3F">
      <w:r>
        <w:t>All samples were analyzed to quantify DOC and characterized NOM properties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w:t>
      </w:r>
      <w:commentRangeStart w:id="322"/>
      <w:r>
        <w:t>data</w:t>
      </w:r>
      <w:commentRangeEnd w:id="322"/>
      <w:r w:rsidR="006744FA">
        <w:rPr>
          <w:rStyle w:val="CommentReference"/>
        </w:rPr>
        <w:commentReference w:id="322"/>
      </w:r>
      <w:r>
        <w:t xml:space="preserve">). For a wider margin of error, a 90% confidence level (rather than 95% or 99%) </w:t>
      </w:r>
      <w:commentRangeStart w:id="323"/>
      <w:commentRangeStart w:id="324"/>
      <w:commentRangeStart w:id="325"/>
      <w:r>
        <w:t>was</w:t>
      </w:r>
      <w:commentRangeEnd w:id="323"/>
      <w:r w:rsidR="006744FA">
        <w:rPr>
          <w:rStyle w:val="CommentReference"/>
        </w:rPr>
        <w:commentReference w:id="323"/>
      </w:r>
      <w:commentRangeEnd w:id="324"/>
      <w:r w:rsidR="00FF3D1A">
        <w:rPr>
          <w:rStyle w:val="CommentReference"/>
        </w:rPr>
        <w:commentReference w:id="324"/>
      </w:r>
      <w:commentRangeEnd w:id="325"/>
      <w:r w:rsidR="00CB39F2">
        <w:rPr>
          <w:rStyle w:val="CommentReference"/>
        </w:rPr>
        <w:commentReference w:id="325"/>
      </w:r>
      <w:r>
        <w:t xml:space="preserve">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6744FA" w14:paraId="4A635E42" w14:textId="77777777" w:rsidTr="00507883">
        <w:tc>
          <w:tcPr>
            <w:tcW w:w="0" w:type="auto"/>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56DCBCD1" w:rsidR="00FD124D" w:rsidRDefault="00CD3C3F">
      <w:r>
        <w:t> </w:t>
      </w:r>
    </w:p>
    <w:p w14:paraId="16697DED" w14:textId="411D681D" w:rsidR="00FD124D" w:rsidRDefault="00CD3C3F">
      <w:r>
        <w:t>There was a significant change in DOC concentration (at 90% confidence, p-value = 0.063) for hold-time set A, where mean DOC concentration was 45% lower in the held samples</w:t>
      </w:r>
      <w:ins w:id="326" w:author="Hannah McSorley" w:date="2020-10-15T09:25:00Z">
        <w:r w:rsidR="00DD0ABE">
          <w:t xml:space="preserve"> </w:t>
        </w:r>
        <w:r w:rsidR="00DD0ABE" w:rsidRPr="00DD0ABE">
          <w:t>(4.2 ± 0.1 mg/L)</w:t>
        </w:r>
      </w:ins>
      <w:r>
        <w:t xml:space="preserve"> compared to the fresh grab samples</w:t>
      </w:r>
      <w:ins w:id="327" w:author="Hannah McSorley" w:date="2020-10-15T09:26:00Z">
        <w:r w:rsidR="00DD0ABE">
          <w:t xml:space="preserve"> </w:t>
        </w:r>
        <w:r w:rsidR="00DD0ABE" w:rsidRPr="00DD0ABE">
          <w:t>(7.54 ± 0.04 mg/L)</w:t>
        </w:r>
      </w:ins>
      <w:r>
        <w:t>.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w:t>
      </w:r>
      <w:commentRangeStart w:id="328"/>
      <w:r>
        <w:t>rich</w:t>
      </w:r>
      <w:commentRangeEnd w:id="328"/>
      <w:r w:rsidR="00582D03">
        <w:rPr>
          <w:rStyle w:val="CommentReference"/>
        </w:rPr>
        <w:commentReference w:id="328"/>
      </w:r>
      <w:r>
        <w:t xml:space="preserve"> “first flush” samples (i.e. the first sampling event of </w:t>
      </w:r>
      <w:r>
        <w:lastRenderedPageBreak/>
        <w:t>a wet season), and the Rack samples were held for 11 days at average temperature of 7° C (slightly above laboratory refrigerator temperatures).</w:t>
      </w:r>
    </w:p>
    <w:p w14:paraId="6810B627" w14:textId="77777777" w:rsidR="00FD124D" w:rsidRDefault="00CD3C3F">
      <w:r>
        <w:t> </w:t>
      </w:r>
    </w:p>
    <w:p w14:paraId="6428D3D4" w14:textId="1C3301A1" w:rsidR="00FD124D" w:rsidRDefault="00CD3C3F">
      <w:r>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7, Table 7) there was no </w:t>
      </w:r>
      <w:del w:id="329" w:author="Bill Floyd" w:date="2020-09-23T21:59:00Z">
        <w:r w:rsidDel="00582D03">
          <w:delText xml:space="preserve">real </w:delText>
        </w:r>
      </w:del>
      <w:ins w:id="330" w:author="Bill Floyd" w:date="2020-09-23T21:59:00Z">
        <w:r w:rsidR="00582D03">
          <w:t xml:space="preserve">meaningful </w:t>
        </w:r>
      </w:ins>
      <w:r>
        <w:t>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 xml:space="preserve">Hold-time set C included samples held for 34 days at an average of 4.4° C, including a period of sub-zero temperatures. While set C did not yield statistically significant changes in DOC concentration (23% DOC reduction from fresh to </w:t>
      </w:r>
      <w:commentRangeStart w:id="331"/>
      <w:r>
        <w:t>held</w:t>
      </w:r>
      <w:commentRangeEnd w:id="331"/>
      <w:r w:rsidR="00582D03">
        <w:rPr>
          <w:rStyle w:val="CommentReference"/>
        </w:rPr>
        <w:commentReference w:id="331"/>
      </w:r>
      <w:r>
        <w:t>),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lang w:val="en-CA" w:eastAsia="en-CA"/>
        </w:rPr>
        <w:lastRenderedPageBreak/>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5DAF8131" w:rsidR="00FD124D" w:rsidRDefault="00CD3C3F" w:rsidP="00507883">
      <w:pPr>
        <w:spacing w:line="276" w:lineRule="auto"/>
        <w:rPr>
          <w:ins w:id="332" w:author="Hannah McSorley" w:date="2020-10-15T11:37:00Z"/>
        </w:rPr>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w:t>
      </w:r>
      <w:commentRangeStart w:id="333"/>
      <w:commentRangeStart w:id="334"/>
      <w:r>
        <w:t>SAC</w:t>
      </w:r>
      <w:r>
        <w:rPr>
          <w:vertAlign w:val="subscript"/>
        </w:rPr>
        <w:t>365</w:t>
      </w:r>
      <w:commentRangeEnd w:id="333"/>
      <w:r w:rsidR="006744FA">
        <w:rPr>
          <w:rStyle w:val="CommentReference"/>
        </w:rPr>
        <w:commentReference w:id="333"/>
      </w:r>
      <w:commentRangeEnd w:id="334"/>
      <w:r w:rsidR="00914B1F">
        <w:rPr>
          <w:rStyle w:val="CommentReference"/>
        </w:rPr>
        <w:commentReference w:id="334"/>
      </w:r>
      <w:r>
        <w:t>).</w:t>
      </w:r>
    </w:p>
    <w:p w14:paraId="30FC1250" w14:textId="515754EA" w:rsidR="00E1281F" w:rsidRDefault="00E1281F" w:rsidP="00507883">
      <w:pPr>
        <w:spacing w:line="276" w:lineRule="auto"/>
        <w:rPr>
          <w:ins w:id="335" w:author="Hannah McSorley" w:date="2020-10-15T11:37:00Z"/>
        </w:rPr>
      </w:pPr>
    </w:p>
    <w:p w14:paraId="1E616449" w14:textId="77777777" w:rsidR="00E1281F" w:rsidRDefault="00E1281F" w:rsidP="00507883">
      <w:pPr>
        <w:spacing w:line="276" w:lineRule="auto"/>
      </w:pPr>
    </w:p>
    <w:p w14:paraId="5FA15315" w14:textId="77777777" w:rsidR="00FD124D" w:rsidRDefault="00CD3C3F">
      <w:pPr>
        <w:pStyle w:val="Heading4"/>
      </w:pPr>
      <w:bookmarkStart w:id="336" w:name="foundational-results-summary"/>
      <w:bookmarkStart w:id="337" w:name="_Toc51362238"/>
      <w:r>
        <w:t>Foundational Results summary</w:t>
      </w:r>
      <w:bookmarkEnd w:id="336"/>
      <w:bookmarkEnd w:id="337"/>
    </w:p>
    <w:p w14:paraId="4AFD4051" w14:textId="77777777" w:rsidR="00FD124D" w:rsidRDefault="00CD3C3F">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w:t>
      </w:r>
      <w:r>
        <w:lastRenderedPageBreak/>
        <w:t xml:space="preserve">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338"/>
      <w:commentRangeStart w:id="339"/>
      <w:r>
        <w:t>10</w:t>
      </w:r>
      <w:commentRangeEnd w:id="338"/>
      <w:r w:rsidR="006744FA">
        <w:rPr>
          <w:rStyle w:val="CommentReference"/>
        </w:rPr>
        <w:commentReference w:id="338"/>
      </w:r>
      <w:commentRangeEnd w:id="339"/>
      <w:r w:rsidR="004F2E26">
        <w:rPr>
          <w:rStyle w:val="CommentReference"/>
        </w:rPr>
        <w:commentReference w:id="339"/>
      </w:r>
      <w:r>
        <w:t>%.</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w:t>
      </w:r>
      <w:commentRangeStart w:id="340"/>
      <w:commentRangeStart w:id="341"/>
      <w:r>
        <w:t>held</w:t>
      </w:r>
      <w:commentRangeEnd w:id="340"/>
      <w:r w:rsidR="006744FA">
        <w:rPr>
          <w:rStyle w:val="CommentReference"/>
        </w:rPr>
        <w:commentReference w:id="340"/>
      </w:r>
      <w:commentRangeEnd w:id="341"/>
      <w:r w:rsidR="00E52473">
        <w:rPr>
          <w:rStyle w:val="CommentReference"/>
        </w:rPr>
        <w:commentReference w:id="341"/>
      </w:r>
      <w:r>
        <w:t xml:space="preserve">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w:t>
      </w:r>
      <w:commentRangeStart w:id="342"/>
      <w:commentRangeStart w:id="343"/>
      <w:r>
        <w:t>samples</w:t>
      </w:r>
      <w:commentRangeEnd w:id="342"/>
      <w:r w:rsidR="006744FA">
        <w:rPr>
          <w:rStyle w:val="CommentReference"/>
        </w:rPr>
        <w:commentReference w:id="342"/>
      </w:r>
      <w:commentRangeEnd w:id="343"/>
      <w:r w:rsidR="00E52473">
        <w:rPr>
          <w:rStyle w:val="CommentReference"/>
        </w:rPr>
        <w:commentReference w:id="343"/>
      </w:r>
      <w:r>
        <w:t>.</w:t>
      </w:r>
    </w:p>
    <w:p w14:paraId="59ECD20C" w14:textId="77777777" w:rsidR="00FD124D" w:rsidRDefault="00CD3C3F">
      <w:r>
        <w:t> </w:t>
      </w:r>
    </w:p>
    <w:p w14:paraId="6D42FCB5" w14:textId="77777777" w:rsidR="00FD124D" w:rsidRDefault="00CD3C3F">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w:t>
      </w:r>
      <w:r>
        <w:lastRenderedPageBreak/>
        <w:t>interval (e.g. 10 days) over different weather and stream conditions (e.g. replicate sets in early-, mid-, and late- wet-season).</w:t>
      </w:r>
    </w:p>
    <w:p w14:paraId="3DE5B09A" w14:textId="272D49D3" w:rsidR="00FD124D" w:rsidRDefault="00CD3C3F">
      <w:pPr>
        <w:rPr>
          <w:ins w:id="344" w:author="Hannah McSorley" w:date="2020-10-10T09:07:00Z"/>
        </w:rPr>
      </w:pPr>
      <w:r>
        <w:t> </w:t>
      </w:r>
    </w:p>
    <w:p w14:paraId="1024775E" w14:textId="77777777" w:rsidR="00873E96" w:rsidRDefault="00873E96"/>
    <w:p w14:paraId="2FB4DFBC" w14:textId="77777777" w:rsidR="00FD124D" w:rsidRDefault="00CD3C3F">
      <w:pPr>
        <w:pStyle w:val="Heading2"/>
      </w:pPr>
      <w:bookmarkStart w:id="345" w:name="X388ffc6f5894f330970e070a51d9a736afdaabe"/>
      <w:bookmarkStart w:id="346" w:name="_Toc51362239"/>
      <w:r>
        <w:lastRenderedPageBreak/>
        <w:t>Spatial and Temporal Patterns in NOM Concentration and Character Across the Greater Victoria Water Supply Areas</w:t>
      </w:r>
      <w:bookmarkEnd w:id="345"/>
      <w:bookmarkEnd w:id="346"/>
    </w:p>
    <w:p w14:paraId="48F7F654" w14:textId="77777777" w:rsidR="00FD124D" w:rsidRDefault="00CD3C3F">
      <w:r>
        <w:t> </w:t>
      </w:r>
    </w:p>
    <w:p w14:paraId="6BB1D5D8" w14:textId="77777777" w:rsidR="00FD124D" w:rsidRDefault="00CD3C3F">
      <w:pPr>
        <w:pStyle w:val="Heading3"/>
      </w:pPr>
      <w:bookmarkStart w:id="347" w:name="synopsis"/>
      <w:bookmarkStart w:id="348" w:name="_Toc51362240"/>
      <w:r>
        <w:t>Synopsis</w:t>
      </w:r>
      <w:bookmarkEnd w:id="347"/>
      <w:bookmarkEnd w:id="348"/>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349" w:name="_Toc51362241"/>
      <w:r>
        <w:t>Methods</w:t>
      </w:r>
      <w:bookmarkEnd w:id="349"/>
    </w:p>
    <w:p w14:paraId="0AC558D3" w14:textId="1EE90054" w:rsidR="00FD124D" w:rsidRDefault="00CD3C3F">
      <w:r>
        <w:t xml:space="preserve">All samples were collected by methods described in Chapter 2, and all data </w:t>
      </w:r>
      <w:del w:id="350" w:author="Bill Floyd" w:date="2020-09-24T16:19:00Z">
        <w:r w:rsidDel="006744FA">
          <w:delText xml:space="preserve">was </w:delText>
        </w:r>
      </w:del>
      <w:ins w:id="351" w:author="Bill Floyd" w:date="2020-09-24T16:19:00Z">
        <w:r w:rsidR="006744FA">
          <w:t xml:space="preserve">were </w:t>
        </w:r>
      </w:ins>
      <w:r>
        <w:t>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1EF617E4"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t>
      </w:r>
      <w:del w:id="352" w:author="Bill Floyd" w:date="2020-09-24T16:21:00Z">
        <w:r w:rsidDel="006744FA">
          <w:delText>sampling season (</w:delText>
        </w:r>
      </w:del>
      <w:r>
        <w:t xml:space="preserve">wet </w:t>
      </w:r>
      <w:del w:id="353" w:author="Bill Floyd" w:date="2020-09-24T16:21:00Z">
        <w:r w:rsidDel="006744FA">
          <w:delText xml:space="preserve">&amp; </w:delText>
        </w:r>
      </w:del>
      <w:ins w:id="354" w:author="Bill Floyd" w:date="2020-09-24T16:21:00Z">
        <w:r w:rsidR="006744FA">
          <w:t xml:space="preserve">and </w:t>
        </w:r>
      </w:ins>
      <w:r>
        <w:t>dry seasons</w:t>
      </w:r>
      <w:del w:id="355" w:author="Bill Floyd" w:date="2020-09-24T16:21:00Z">
        <w:r w:rsidDel="006744FA">
          <w:delText>)</w:delText>
        </w:r>
      </w:del>
      <w:r>
        <w:t xml:space="preserve">. For shorter scale temporal pattern assessment, rising limb event-based </w:t>
      </w:r>
      <w:commentRangeStart w:id="356"/>
      <w:commentRangeStart w:id="357"/>
      <w:r>
        <w:t>Rack</w:t>
      </w:r>
      <w:commentRangeEnd w:id="356"/>
      <w:r w:rsidR="00FB127A">
        <w:rPr>
          <w:rStyle w:val="CommentReference"/>
        </w:rPr>
        <w:commentReference w:id="356"/>
      </w:r>
      <w:commentRangeEnd w:id="357"/>
      <w:r w:rsidR="00394E10">
        <w:rPr>
          <w:rStyle w:val="CommentReference"/>
        </w:rPr>
        <w:commentReference w:id="357"/>
      </w:r>
      <w:r>
        <w:t xml:space="preserve">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358" w:name="_Toc51362242"/>
      <w:r>
        <w:t>Results</w:t>
      </w:r>
      <w:bookmarkEnd w:id="358"/>
    </w:p>
    <w:p w14:paraId="6B07B5AD" w14:textId="61FF4750" w:rsidR="00FD124D" w:rsidRDefault="00CD3C3F">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w:t>
      </w:r>
      <w:commentRangeStart w:id="359"/>
      <w:r>
        <w:t>limitations</w:t>
      </w:r>
      <w:commentRangeEnd w:id="359"/>
      <w:r w:rsidR="00FB127A">
        <w:rPr>
          <w:rStyle w:val="CommentReference"/>
        </w:rPr>
        <w:commentReference w:id="359"/>
      </w:r>
      <w:r>
        <w:t xml:space="preserve">. Of the samples collected and analyzed, DOC data were reduced by 9.2% (to 387 samples) during </w:t>
      </w:r>
      <w:ins w:id="360" w:author="Bill Floyd" w:date="2020-09-24T16:21:00Z">
        <w:r w:rsidR="006744FA">
          <w:t>h</w:t>
        </w:r>
      </w:ins>
      <w:del w:id="361" w:author="Bill Floyd" w:date="2020-09-24T16:21:00Z">
        <w:r w:rsidDel="006744FA">
          <w:delText>H</w:delText>
        </w:r>
      </w:del>
      <w:r>
        <w:t xml:space="preserve">old-time quality control checks (described in Chapter 2) and UV-Vis data were reduced by 19.5% (to 256 samples). Quality control </w:t>
      </w:r>
      <w:commentRangeStart w:id="362"/>
      <w:r>
        <w:t>resulted</w:t>
      </w:r>
      <w:commentRangeEnd w:id="362"/>
      <w:r w:rsidR="006744FA">
        <w:rPr>
          <w:rStyle w:val="CommentReference"/>
        </w:rPr>
        <w:commentReference w:id="362"/>
      </w:r>
      <w:r>
        <w:t xml:space="preserve">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6744FA" w14:paraId="3B9F3B4D" w14:textId="77777777">
        <w:tc>
          <w:tcPr>
            <w:tcW w:w="0" w:type="auto"/>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0BA1CFF6" w:rsidR="00FD124D" w:rsidDel="00F84253" w:rsidRDefault="00CD3C3F">
      <w:pPr>
        <w:rPr>
          <w:del w:id="363" w:author="Hannah McSorley" w:date="2020-10-15T18:37:00Z"/>
        </w:rPr>
      </w:pPr>
      <w:del w:id="364" w:author="Hannah McSorley" w:date="2020-10-15T18:37:00Z">
        <w:r w:rsidDel="00F84253">
          <w:lastRenderedPageBreak/>
          <w:delText>Samples were also measured for phosphate concentration using a colourimetric (ascorbic acid) orthophosphate test kit (HACH PO-</w:delText>
        </w:r>
        <w:commentRangeStart w:id="365"/>
        <w:r w:rsidDel="00F84253">
          <w:delText>19</w:delText>
        </w:r>
        <w:commentRangeEnd w:id="365"/>
        <w:r w:rsidR="00FB127A" w:rsidDel="00F84253">
          <w:rPr>
            <w:rStyle w:val="CommentReference"/>
          </w:rPr>
          <w:commentReference w:id="365"/>
        </w:r>
        <w:r w:rsidDel="00F84253">
          <w:delText>); all water samples had ortho-phosphate concentrations below the detectable limit (0.1 mg/L).</w:delText>
        </w:r>
      </w:del>
    </w:p>
    <w:p w14:paraId="3AF78691" w14:textId="77777777" w:rsidR="00FD124D" w:rsidRDefault="00CD3C3F">
      <w:r>
        <w:t> </w:t>
      </w:r>
    </w:p>
    <w:p w14:paraId="44F22BA9" w14:textId="77777777" w:rsidR="00FD124D" w:rsidRDefault="00CD3C3F">
      <w:pPr>
        <w:pStyle w:val="Heading4"/>
      </w:pPr>
      <w:bookmarkStart w:id="366" w:name="spatial-patterns"/>
      <w:bookmarkStart w:id="367" w:name="_Toc51362243"/>
      <w:r>
        <w:t>Spatial patterns</w:t>
      </w:r>
      <w:bookmarkEnd w:id="366"/>
      <w:bookmarkEnd w:id="367"/>
    </w:p>
    <w:p w14:paraId="1981DB12" w14:textId="77777777" w:rsidR="00FD124D" w:rsidRDefault="00CD3C3F">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14:paraId="25BE11DD" w14:textId="77777777" w:rsidR="00FD124D" w:rsidRDefault="00CD3C3F">
      <w:r>
        <w:t> </w:t>
      </w:r>
    </w:p>
    <w:p w14:paraId="07C01A57" w14:textId="7C2D50B1"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and 4.8 mg/L,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w:t>
      </w:r>
      <w:proofErr w:type="spellStart"/>
      <w:r>
        <w:t>Rithet</w:t>
      </w:r>
      <w:proofErr w:type="spellEnd"/>
      <w:r>
        <w:t xml:space="preserve"> – a synoptic sampling site alone (Table </w:t>
      </w:r>
      <w:commentRangeStart w:id="368"/>
      <w:r>
        <w:t>9</w:t>
      </w:r>
      <w:commentRangeEnd w:id="368"/>
      <w:r w:rsidR="00FB127A">
        <w:rPr>
          <w:rStyle w:val="CommentReference"/>
        </w:rPr>
        <w:commentReference w:id="368"/>
      </w:r>
      <w:r>
        <w:t>).</w:t>
      </w:r>
    </w:p>
    <w:p w14:paraId="6FBF20EB" w14:textId="77777777" w:rsidR="00FD124D" w:rsidRDefault="00CD3C3F">
      <w:r>
        <w:t> </w:t>
      </w:r>
    </w:p>
    <w:p w14:paraId="125EC2BF" w14:textId="5252EBFC" w:rsidR="00D104E1" w:rsidRDefault="00CD3C3F">
      <w:r>
        <w:lastRenderedPageBreak/>
        <w:t xml:space="preserve">Mean DOC concentrations were similar between Judge </w:t>
      </w:r>
      <w:proofErr w:type="spellStart"/>
      <w:r>
        <w:t>crk</w:t>
      </w:r>
      <w:proofErr w:type="spellEnd"/>
      <w:r>
        <w:t xml:space="preserve"> (</w:t>
      </w:r>
      <w:ins w:id="369" w:author="Bill Floyd" w:date="2020-09-26T07:13:00Z">
        <w:r w:rsidR="006744FA">
          <w:t>5.7 ± 1.1 mg/L</w:t>
        </w:r>
        <w:r w:rsidR="006744FA" w:rsidDel="006744FA">
          <w:t xml:space="preserve"> </w:t>
        </w:r>
      </w:ins>
      <w:del w:id="370" w:author="Bill Floyd" w:date="2020-09-26T07:12:00Z">
        <w:r w:rsidDel="006744FA">
          <w:delText>8.33 km</w:delText>
        </w:r>
        <w:r w:rsidDel="006744FA">
          <w:rPr>
            <w:vertAlign w:val="superscript"/>
          </w:rPr>
          <w:delText>2</w:delText>
        </w:r>
        <w:r w:rsidDel="006744FA">
          <w:delText xml:space="preserve"> sub-basin</w:delText>
        </w:r>
      </w:del>
      <w:r>
        <w:t xml:space="preserve">) and </w:t>
      </w:r>
      <w:proofErr w:type="spellStart"/>
      <w:r>
        <w:t>Rithet</w:t>
      </w:r>
      <w:proofErr w:type="spellEnd"/>
      <w:r>
        <w:t xml:space="preserve"> </w:t>
      </w:r>
      <w:proofErr w:type="spellStart"/>
      <w:r>
        <w:t>crk</w:t>
      </w:r>
      <w:proofErr w:type="spellEnd"/>
      <w:ins w:id="371" w:author="Bill Floyd" w:date="2020-09-26T07:13:00Z">
        <w:r w:rsidR="006744FA">
          <w:t xml:space="preserve"> (5.4 ± 3.9)</w:t>
        </w:r>
      </w:ins>
      <w:r>
        <w:t>, the Sooke WSA main tributaries</w:t>
      </w:r>
      <w:del w:id="372" w:author="Bill Floyd" w:date="2020-09-26T07:13:00Z">
        <w:r w:rsidDel="006744FA">
          <w:delText xml:space="preserve"> (mean DOC of 5.7 ± 1.1 mg/L and 5.4 ± 3.9 mg/L, respectively)</w:delText>
        </w:r>
      </w:del>
      <w:r>
        <w:t xml:space="preserve">.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w:t>
      </w:r>
      <w:commentRangeStart w:id="373"/>
      <w:r>
        <w:t>9</w:t>
      </w:r>
      <w:commentRangeEnd w:id="373"/>
      <w:r w:rsidR="006744FA">
        <w:rPr>
          <w:rStyle w:val="CommentReference"/>
        </w:rPr>
        <w:commentReference w:id="373"/>
      </w:r>
      <w:r>
        <w:t>).</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27"/>
        <w:gridCol w:w="1738"/>
        <w:gridCol w:w="870"/>
        <w:gridCol w:w="967"/>
        <w:gridCol w:w="529"/>
        <w:gridCol w:w="1052"/>
        <w:gridCol w:w="950"/>
        <w:gridCol w:w="1072"/>
        <w:gridCol w:w="955"/>
      </w:tblGrid>
      <w:tr w:rsidR="006744FA" w14:paraId="7542C7C0" w14:textId="77777777">
        <w:tc>
          <w:tcPr>
            <w:tcW w:w="0" w:type="auto"/>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D00E255" w14:textId="36D339CB" w:rsidR="00FD124D" w:rsidRPr="00D104E1" w:rsidRDefault="00CD3C3F" w:rsidP="00D104E1">
            <w:pPr>
              <w:spacing w:line="276" w:lineRule="auto"/>
              <w:jc w:val="right"/>
              <w:rPr>
                <w:rFonts w:asciiTheme="minorHAnsi" w:hAnsiTheme="minorHAnsi" w:cstheme="minorHAnsi"/>
                <w:sz w:val="22"/>
                <w:szCs w:val="22"/>
              </w:rPr>
            </w:pPr>
            <w:del w:id="374" w:author="Bill Floyd" w:date="2020-09-23T22:20:00Z">
              <w:r w:rsidRPr="00D104E1" w:rsidDel="00FB127A">
                <w:rPr>
                  <w:rFonts w:asciiTheme="minorHAnsi" w:hAnsiTheme="minorHAnsi" w:cstheme="minorHAnsi"/>
                  <w:sz w:val="22"/>
                  <w:szCs w:val="22"/>
                </w:rPr>
                <w:delText>Count</w:delText>
              </w:r>
            </w:del>
            <w:ins w:id="375" w:author="Bill Floyd" w:date="2020-09-23T22:20:00Z">
              <w:r w:rsidR="00FB127A">
                <w:rPr>
                  <w:rFonts w:asciiTheme="minorHAnsi" w:hAnsiTheme="minorHAnsi" w:cstheme="minorHAnsi"/>
                  <w:sz w:val="22"/>
                  <w:szCs w:val="22"/>
                </w:rPr>
                <w:t>n</w:t>
              </w:r>
            </w:ins>
          </w:p>
        </w:tc>
        <w:tc>
          <w:tcPr>
            <w:tcW w:w="0" w:type="auto"/>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w:t>
            </w:r>
          </w:p>
        </w:tc>
        <w:tc>
          <w:tcPr>
            <w:tcW w:w="0" w:type="auto"/>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 xml:space="preserve">Relative </w:t>
            </w: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 %)</w:t>
            </w:r>
          </w:p>
        </w:tc>
        <w:tc>
          <w:tcPr>
            <w:tcW w:w="0" w:type="auto"/>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5A796F65" w:rsidR="00D104E1" w:rsidRPr="00FB127A" w:rsidRDefault="00CD3C3F">
      <w:pPr>
        <w:rPr>
          <w:i/>
          <w:rPrChange w:id="376" w:author="Bill Floyd" w:date="2020-09-23T22:24:00Z">
            <w:rPr/>
          </w:rPrChange>
        </w:rPr>
        <w:sectPr w:rsidR="00D104E1" w:rsidRPr="00FB127A" w:rsidSect="00062235">
          <w:pgSz w:w="12240" w:h="15840" w:code="1"/>
          <w:pgMar w:top="1440" w:right="1440" w:bottom="1440" w:left="1440" w:header="706" w:footer="706" w:gutter="0"/>
          <w:cols w:space="708"/>
          <w:docGrid w:linePitch="326"/>
        </w:sectPr>
      </w:pPr>
      <w:del w:id="377" w:author="Bill Floyd" w:date="2020-09-23T22:20:00Z">
        <w:r w:rsidDel="00FB127A">
          <w:lastRenderedPageBreak/>
          <w:delText xml:space="preserve">Like </w:delText>
        </w:r>
      </w:del>
      <w:proofErr w:type="gramStart"/>
      <w:ins w:id="378" w:author="Bill Floyd" w:date="2020-09-23T22:20:00Z">
        <w:r w:rsidR="00FB127A">
          <w:t>Similar to</w:t>
        </w:r>
        <w:proofErr w:type="gramEnd"/>
        <w:r w:rsidR="00FB127A">
          <w:t xml:space="preserve"> DOC </w:t>
        </w:r>
      </w:ins>
      <w:r>
        <w:t xml:space="preserve">concentration, there was an overall reduction in NOM character (i.e. aromaticity, reactivity, and/or molecular size) from upstream to downstream sites (Table 10, Figure 8). The lowest absolute measurement for NOM aromaticity occurred at the Cragg </w:t>
      </w:r>
      <w:proofErr w:type="spellStart"/>
      <w:r>
        <w:t>crk</w:t>
      </w:r>
      <w:proofErr w:type="spellEnd"/>
      <w:r>
        <w:t xml:space="preserve">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w:t>
      </w:r>
      <w:proofErr w:type="spellStart"/>
      <w:r>
        <w:t>crk</w:t>
      </w:r>
      <w:proofErr w:type="spellEnd"/>
      <w:r>
        <w:t xml:space="preserve"> also had among the lowest mean aromaticity, though it </w:t>
      </w:r>
      <w:del w:id="379" w:author="Bill Floyd" w:date="2020-09-23T22:21:00Z">
        <w:r w:rsidDel="00FB127A">
          <w:delText>tied with</w:delText>
        </w:r>
      </w:del>
      <w:ins w:id="380" w:author="Bill Floyd" w:date="2020-09-23T22:21:00Z">
        <w:r w:rsidR="00FB127A">
          <w:t>was very similar to</w:t>
        </w:r>
      </w:ins>
      <w:r>
        <w:t xml:space="preserve"> Judge </w:t>
      </w:r>
      <w:proofErr w:type="spellStart"/>
      <w:r>
        <w:t>crk</w:t>
      </w:r>
      <w:proofErr w:type="spellEnd"/>
      <w:r>
        <w:t xml:space="preserve"> (mean E</w:t>
      </w:r>
      <w:r>
        <w:rPr>
          <w:vertAlign w:val="subscript"/>
        </w:rPr>
        <w:t>2</w:t>
      </w:r>
      <w:r>
        <w:t>:E</w:t>
      </w:r>
      <w:r>
        <w:rPr>
          <w:vertAlign w:val="subscript"/>
        </w:rPr>
        <w:t>3</w:t>
      </w:r>
      <w:r>
        <w:t xml:space="preserve"> of 4.59), a</w:t>
      </w:r>
      <w:ins w:id="381" w:author="Bill Floyd" w:date="2020-09-23T22:21:00Z">
        <w:r w:rsidR="00FB127A">
          <w:t>n</w:t>
        </w:r>
      </w:ins>
      <w:del w:id="382" w:author="Bill Floyd" w:date="2020-09-23T22:21:00Z">
        <w:r w:rsidDel="00FB127A">
          <w:delText>b</w:delText>
        </w:r>
      </w:del>
      <w:r>
        <w:t xml:space="preserve">d both were very close to Lazar </w:t>
      </w:r>
      <w:proofErr w:type="spellStart"/>
      <w:r>
        <w:t>crk</w:t>
      </w:r>
      <w:proofErr w:type="spellEnd"/>
      <w:r>
        <w:t xml:space="preserve">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commentRangeStart w:id="383"/>
      <w:r>
        <w:t>Surprisingly</w:t>
      </w:r>
      <w:commentRangeEnd w:id="383"/>
      <w:r w:rsidR="00FB127A">
        <w:rPr>
          <w:rStyle w:val="CommentReference"/>
        </w:rPr>
        <w:commentReference w:id="383"/>
      </w:r>
      <w:r>
        <w:t xml:space="preserve">, while the Cragg </w:t>
      </w:r>
      <w:proofErr w:type="spellStart"/>
      <w:r>
        <w:t>crk</w:t>
      </w:r>
      <w:proofErr w:type="spellEnd"/>
      <w:r>
        <w:t xml:space="preserve"> site recorded the lowest absolute (and had among the lowest average) aromaticity, it’s headwater sites (Jarvis and Lazar creeks) had samples with the most aromatic character. Lazar </w:t>
      </w:r>
      <w:proofErr w:type="spellStart"/>
      <w:r>
        <w:t>crk</w:t>
      </w:r>
      <w:proofErr w:type="spellEnd"/>
      <w:r>
        <w:t xml:space="preserve">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xml:space="preserve">). So, Lazar </w:t>
      </w:r>
      <w:proofErr w:type="spellStart"/>
      <w:r>
        <w:t>crk</w:t>
      </w:r>
      <w:proofErr w:type="spellEnd"/>
      <w:r>
        <w:t xml:space="preserve">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w:t>
      </w:r>
      <w:proofErr w:type="spellStart"/>
      <w:r>
        <w:t>crk</w:t>
      </w:r>
      <w:proofErr w:type="spellEnd"/>
      <w:r>
        <w:t xml:space="preserve"> (50% RSD), Jarvis (47% RSD) and Lazar (45% RSD). And the site with the greatest average aromaticity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ins w:id="384" w:author="Bill Floyd" w:date="2020-09-23T22:23:00Z">
        <w:r w:rsidR="00FB127A">
          <w:t xml:space="preserve">, </w:t>
        </w:r>
        <w:r w:rsidR="00FB127A" w:rsidRPr="00FB127A">
          <w:rPr>
            <w:i/>
            <w:rPrChange w:id="385" w:author="Bill Floyd" w:date="2020-09-23T22:24:00Z">
              <w:rPr/>
            </w:rPrChange>
          </w:rPr>
          <w:t xml:space="preserve">briefly describe </w:t>
        </w:r>
      </w:ins>
      <w:ins w:id="386" w:author="Bill Floyd" w:date="2020-09-23T22:24:00Z">
        <w:r w:rsidR="00FB127A" w:rsidRPr="00FB127A">
          <w:rPr>
            <w:i/>
            <w:rPrChange w:id="387" w:author="Bill Floyd" w:date="2020-09-23T22:24:00Z">
              <w:rPr/>
            </w:rPrChange>
          </w:rPr>
          <w:t>characteristics</w:t>
        </w:r>
      </w:ins>
      <w:ins w:id="388" w:author="Bill Floyd" w:date="2020-09-23T22:23:00Z">
        <w:r w:rsidR="00FB127A" w:rsidRPr="00FB127A">
          <w:rPr>
            <w:i/>
            <w:rPrChange w:id="389" w:author="Bill Floyd" w:date="2020-09-23T22:24:00Z">
              <w:rPr/>
            </w:rPrChange>
          </w:rPr>
          <w:t xml:space="preserve">, </w:t>
        </w:r>
      </w:ins>
      <w:ins w:id="390" w:author="Bill Floyd" w:date="2020-09-23T22:24:00Z">
        <w:r w:rsidR="00FB127A" w:rsidRPr="00FB127A">
          <w:rPr>
            <w:i/>
            <w:rPrChange w:id="391" w:author="Bill Floyd" w:date="2020-09-23T22:24:00Z">
              <w:rPr/>
            </w:rPrChange>
          </w:rPr>
          <w:t>especially what makes it different</w:t>
        </w:r>
      </w:ins>
      <w:ins w:id="392" w:author="Bill Floyd" w:date="2020-09-26T07:16:00Z">
        <w:r w:rsidR="006744FA">
          <w:rPr>
            <w:i/>
          </w:rPr>
          <w:t xml:space="preserve"> </w:t>
        </w:r>
        <w:proofErr w:type="spellStart"/>
        <w:r w:rsidR="006744FA">
          <w:rPr>
            <w:i/>
          </w:rPr>
          <w:t>ie</w:t>
        </w:r>
        <w:proofErr w:type="spellEnd"/>
        <w:r w:rsidR="006744FA">
          <w:rPr>
            <w:i/>
          </w:rPr>
          <w:t xml:space="preserve"> presence of wetlands </w:t>
        </w:r>
        <w:commentRangeStart w:id="393"/>
        <w:r w:rsidR="006744FA">
          <w:rPr>
            <w:i/>
          </w:rPr>
          <w:t>etc</w:t>
        </w:r>
      </w:ins>
      <w:commentRangeEnd w:id="393"/>
      <w:r w:rsidR="00183776">
        <w:rPr>
          <w:rStyle w:val="CommentReference"/>
        </w:rPr>
        <w:commentReference w:id="393"/>
      </w:r>
      <w:r w:rsidRPr="00FB127A">
        <w:rPr>
          <w:i/>
          <w:rPrChange w:id="394" w:author="Bill Floyd" w:date="2020-09-23T22:24:00Z">
            <w:rPr/>
          </w:rPrChange>
        </w:rPr>
        <w:t>.</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6744FA" w14:paraId="009C98EE" w14:textId="77777777">
        <w:tc>
          <w:tcPr>
            <w:tcW w:w="0" w:type="auto"/>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lang w:val="en-CA" w:eastAsia="en-CA"/>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w:t>
      </w:r>
      <w:proofErr w:type="spellStart"/>
      <w:r>
        <w:t>crk</w:t>
      </w:r>
      <w:proofErr w:type="spellEnd"/>
      <w:r>
        <w:t xml:space="preserve"> are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w:t>
      </w:r>
      <w:commentRangeStart w:id="395"/>
      <w:r>
        <w:t>2</w:t>
      </w:r>
      <w:commentRangeEnd w:id="395"/>
      <w:r w:rsidR="006744FA">
        <w:rPr>
          <w:rStyle w:val="CommentReference"/>
        </w:rPr>
        <w:commentReference w:id="395"/>
      </w:r>
      <w:r>
        <w:t xml:space="preserve">). </w:t>
      </w:r>
      <w:commentRangeStart w:id="396"/>
      <w:r>
        <w:t xml:space="preserve">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commentRangeEnd w:id="396"/>
      <w:r w:rsidR="006744FA">
        <w:rPr>
          <w:rStyle w:val="CommentReference"/>
        </w:rPr>
        <w:commentReference w:id="396"/>
      </w:r>
    </w:p>
    <w:p w14:paraId="278834FE" w14:textId="77777777" w:rsidR="00FD124D" w:rsidRDefault="00CD3C3F">
      <w:r>
        <w:t> </w:t>
      </w:r>
    </w:p>
    <w:p w14:paraId="2F65B4F0" w14:textId="21A8BEF3" w:rsidR="00FD124D" w:rsidRDefault="00CD3C3F">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Levene’s</w:t>
      </w:r>
      <w:proofErr w:type="spellEnd"/>
      <w:r>
        <w:t xml:space="preserve"> p-value 0.0011). Unlike Leech-Head, which had near-average DOC concentrations </w:t>
      </w:r>
      <w:r>
        <w:lastRenderedPageBreak/>
        <w:t xml:space="preserve">relative to its two headwaters, samples collected at Cragg </w:t>
      </w:r>
      <w:proofErr w:type="spellStart"/>
      <w:r>
        <w:t>crk</w:t>
      </w:r>
      <w:proofErr w:type="spellEnd"/>
      <w:r>
        <w:t xml:space="preserve"> had </w:t>
      </w:r>
      <w:ins w:id="397" w:author="Bill Floyd" w:date="2020-09-26T07:28:00Z">
        <w:r w:rsidR="006744FA">
          <w:t xml:space="preserve">lower </w:t>
        </w:r>
      </w:ins>
      <w:r>
        <w:t xml:space="preserve">DOC </w:t>
      </w:r>
      <w:del w:id="398" w:author="Bill Floyd" w:date="2020-09-26T07:28:00Z">
        <w:r w:rsidDel="006744FA">
          <w:delText xml:space="preserve">that was lower than </w:delText>
        </w:r>
      </w:del>
      <w:r>
        <w:t xml:space="preserve">concentrations </w:t>
      </w:r>
      <w:ins w:id="399" w:author="Bill Floyd" w:date="2020-09-26T07:28:00Z">
        <w:r w:rsidR="006744FA">
          <w:t xml:space="preserve">than </w:t>
        </w:r>
      </w:ins>
      <w:r>
        <w:t xml:space="preserve">in either of its headwater sites (Figure 9, plot B). The differences in DOC attenuation </w:t>
      </w:r>
      <w:commentRangeStart w:id="400"/>
      <w:r>
        <w:t>between</w:t>
      </w:r>
      <w:commentRangeEnd w:id="400"/>
      <w:r w:rsidR="006744FA">
        <w:rPr>
          <w:rStyle w:val="CommentReference"/>
        </w:rPr>
        <w:commentReference w:id="400"/>
      </w:r>
      <w:r>
        <w:t xml:space="preserve">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w:t>
      </w:r>
      <w:commentRangeStart w:id="401"/>
      <w:r>
        <w:t>trends</w:t>
      </w:r>
      <w:commentRangeEnd w:id="401"/>
      <w:r w:rsidR="006744FA">
        <w:rPr>
          <w:rStyle w:val="CommentReference"/>
        </w:rPr>
        <w:commentReference w:id="401"/>
      </w:r>
      <w:r>
        <w:t xml:space="preserve">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commentRangeStart w:id="402"/>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West Leech). </w:t>
      </w:r>
      <w:commentRangeEnd w:id="402"/>
      <w:r w:rsidR="006744FA">
        <w:rPr>
          <w:rStyle w:val="CommentReference"/>
        </w:rPr>
        <w:commentReference w:id="402"/>
      </w:r>
      <w:r>
        <w:t xml:space="preserve">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lang w:val="en-CA" w:eastAsia="en-CA"/>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403" w:name="temporal-patterns-seasonal-changes"/>
      <w:bookmarkStart w:id="404" w:name="_Toc51362244"/>
      <w:r>
        <w:lastRenderedPageBreak/>
        <w:t>Temporal patterns &amp; seasonal changes</w:t>
      </w:r>
      <w:bookmarkEnd w:id="403"/>
      <w:bookmarkEnd w:id="404"/>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lang w:val="en-CA" w:eastAsia="en-CA"/>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 xml:space="preserve">it. Thus, the loess trend line in Figure 10, though it includes this data-sparse period, appears to match with the overall pattern observed in available </w:t>
      </w:r>
      <w:commentRangeStart w:id="405"/>
      <w:commentRangeStart w:id="406"/>
      <w:r>
        <w:t>data</w:t>
      </w:r>
      <w:commentRangeEnd w:id="405"/>
      <w:r w:rsidR="006744FA">
        <w:rPr>
          <w:rStyle w:val="CommentReference"/>
        </w:rPr>
        <w:commentReference w:id="405"/>
      </w:r>
      <w:commentRangeEnd w:id="406"/>
      <w:r w:rsidR="008779CB">
        <w:rPr>
          <w:rStyle w:val="CommentReference"/>
        </w:rPr>
        <w:commentReference w:id="406"/>
      </w:r>
      <w:r>
        <w:t>.</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w:t>
      </w:r>
      <w:proofErr w:type="spellStart"/>
      <w:r>
        <w:t>biolabile</w:t>
      </w:r>
      <w:proofErr w:type="spellEnd"/>
      <w:r>
        <w:t xml:space="preserv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6744FA" w14:paraId="29C73DD6" w14:textId="77777777" w:rsidTr="00A60898">
        <w:tc>
          <w:tcPr>
            <w:tcW w:w="0" w:type="auto"/>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lang w:val="en-CA" w:eastAsia="en-CA"/>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407" w:name="Xe4f5bba6f7a4df2f68c57ee11879d430ca418e6"/>
      <w:r>
        <w:lastRenderedPageBreak/>
        <w:t>Spatiotemporal patterns &amp; event-based sampling at six monitoring sites in the Leech watershed</w:t>
      </w:r>
      <w:bookmarkEnd w:id="407"/>
    </w:p>
    <w:p w14:paraId="45DE9950" w14:textId="77777777" w:rsidR="00FD124D" w:rsidRDefault="00CD3C3F">
      <w:r>
        <w:t> </w:t>
      </w:r>
    </w:p>
    <w:p w14:paraId="07AC7921" w14:textId="1AA9807E" w:rsidR="00FD124D" w:rsidRDefault="00CD3C3F">
      <w:commentRangeStart w:id="408"/>
      <w:del w:id="409" w:author="Hannah McSorley" w:date="2020-10-16T13:35:00Z">
        <w:r w:rsidDel="007D4FDE">
          <w:delTex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w:delText>
        </w:r>
        <w:commentRangeEnd w:id="408"/>
        <w:r w:rsidR="006744FA" w:rsidDel="007D4FDE">
          <w:rPr>
            <w:rStyle w:val="CommentReference"/>
          </w:rPr>
          <w:commentReference w:id="408"/>
        </w:r>
      </w:del>
      <w:r>
        <w:t>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6744FA" w14:paraId="09C5084C" w14:textId="77777777" w:rsidTr="00A60898">
        <w:tc>
          <w:tcPr>
            <w:tcW w:w="360" w:type="pct"/>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679242F4" w:rsidR="00FD124D" w:rsidRDefault="00CD3C3F">
      <w:r>
        <w:lastRenderedPageBreak/>
        <w:t>Leech-head was the only site where the maximum DOC concentration was obtained by Grab sampling (11.6 mg/L), rather than Rack (max 10.6 mg/L). At all other monitoring sites, event-</w:t>
      </w:r>
      <w:commentRangeStart w:id="410"/>
      <w:r>
        <w:t>based</w:t>
      </w:r>
      <w:commentRangeEnd w:id="410"/>
      <w:r w:rsidR="006744FA">
        <w:rPr>
          <w:rStyle w:val="CommentReference"/>
        </w:rPr>
        <w:commentReference w:id="410"/>
      </w:r>
      <w:r>
        <w:t xml:space="preserve"> samples collected by Vertical Racks had higher mean DOC compared to Grab samples (Table 13). </w:t>
      </w:r>
      <w:del w:id="411" w:author="Bill Floyd" w:date="2020-09-26T07:55:00Z">
        <w:r w:rsidDel="006744FA">
          <w:delText xml:space="preserve">For NOM character, </w:delText>
        </w:r>
      </w:del>
      <w:r>
        <w:t xml:space="preserve">Leech-head and Weeks </w:t>
      </w:r>
      <w:proofErr w:type="spellStart"/>
      <w:r>
        <w:t>crk</w:t>
      </w:r>
      <w:proofErr w:type="spellEnd"/>
      <w:r>
        <w:t xml:space="preserve">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 xml:space="preserve">Weeks </w:t>
      </w:r>
      <w:proofErr w:type="spellStart"/>
      <w:r>
        <w:t>crk</w:t>
      </w:r>
      <w:proofErr w:type="spellEnd"/>
      <w:r>
        <w:t xml:space="preserve">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w:t>
      </w:r>
      <w:proofErr w:type="spellStart"/>
      <w:r>
        <w:t>crk</w:t>
      </w:r>
      <w:proofErr w:type="spellEnd"/>
      <w:r>
        <w:t xml:space="preserve">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 xml:space="preserve">Interestingly, Rack sampling at Weeks </w:t>
      </w:r>
      <w:proofErr w:type="spellStart"/>
      <w:r>
        <w:t>crk</w:t>
      </w:r>
      <w:proofErr w:type="spellEnd"/>
      <w:r>
        <w:t xml:space="preserve">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6744FA" w14:paraId="2173D98E" w14:textId="77777777" w:rsidTr="00A60898">
        <w:tc>
          <w:tcPr>
            <w:tcW w:w="485" w:type="pct"/>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lang w:val="en-CA" w:eastAsia="en-CA"/>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 xml:space="preserve">Figure 12:  NOM concentration and character during the wet </w:t>
      </w:r>
      <w:proofErr w:type="spellStart"/>
      <w:r>
        <w:t>saeason</w:t>
      </w:r>
      <w:proofErr w:type="spellEnd"/>
      <w:r>
        <w:t xml:space="preserve">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412" w:name="_Toc51362245"/>
      <w:r>
        <w:t>Discussion</w:t>
      </w:r>
      <w:bookmarkEnd w:id="412"/>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w:t>
      </w:r>
      <w:commentRangeStart w:id="413"/>
      <w:r>
        <w:t>surprising</w:t>
      </w:r>
      <w:commentRangeEnd w:id="413"/>
      <w:r w:rsidR="006744FA">
        <w:rPr>
          <w:rStyle w:val="CommentReference"/>
        </w:rPr>
        <w:commentReference w:id="413"/>
      </w:r>
      <w:r>
        <w:t xml:space="preserve">. </w:t>
      </w:r>
      <w:proofErr w:type="gramStart"/>
      <w:r>
        <w:t>So</w:t>
      </w:r>
      <w:proofErr w:type="gramEnd"/>
      <w:r>
        <w:t xml:space="preserve">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w:t>
      </w:r>
      <w:commentRangeStart w:id="414"/>
      <w:commentRangeStart w:id="415"/>
      <w:r>
        <w:t>Johnson</w:t>
      </w:r>
      <w:commentRangeEnd w:id="414"/>
      <w:r w:rsidR="006744FA">
        <w:rPr>
          <w:rStyle w:val="CommentReference"/>
        </w:rPr>
        <w:commentReference w:id="414"/>
      </w:r>
      <w:commentRangeEnd w:id="415"/>
      <w:r w:rsidR="008B5BBB">
        <w:rPr>
          <w:rStyle w:val="CommentReference"/>
        </w:rPr>
        <w:commentReference w:id="415"/>
      </w:r>
      <w:r>
        <w:t xml:space="preserve"> </w:t>
      </w:r>
      <w:hyperlink w:anchor="ref-Hood2006">
        <w:r>
          <w:rPr>
            <w:rStyle w:val="Hyperlink"/>
          </w:rPr>
          <w:t>2006</w:t>
        </w:r>
      </w:hyperlink>
      <w:r>
        <w:t xml:space="preserve">). </w:t>
      </w:r>
      <w:commentRangeStart w:id="416"/>
      <w:commentRangeStart w:id="417"/>
      <w:commentRangeStart w:id="418"/>
      <w:commentRangeStart w:id="419"/>
      <w:r>
        <w:t>Evaluating</w:t>
      </w:r>
      <w:commentRangeEnd w:id="416"/>
      <w:commentRangeEnd w:id="418"/>
      <w:commentRangeEnd w:id="419"/>
      <w:r w:rsidR="006744FA">
        <w:rPr>
          <w:rStyle w:val="CommentReference"/>
        </w:rPr>
        <w:commentReference w:id="416"/>
      </w:r>
      <w:commentRangeEnd w:id="417"/>
      <w:r w:rsidR="008B5BBB">
        <w:rPr>
          <w:rStyle w:val="CommentReference"/>
        </w:rPr>
        <w:commentReference w:id="417"/>
      </w:r>
      <w:r w:rsidR="006744FA">
        <w:rPr>
          <w:rStyle w:val="CommentReference"/>
        </w:rPr>
        <w:commentReference w:id="418"/>
      </w:r>
      <w:r w:rsidR="008B5BBB">
        <w:rPr>
          <w:rStyle w:val="CommentReference"/>
        </w:rPr>
        <w:commentReference w:id="419"/>
      </w:r>
      <w:r>
        <w:t xml:space="preserve">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 xml:space="preserve">Rack sampling also more than doubled the number of samples collected when compared to Grab sampling alone. Therefore, the Vertical Rack method was a useful tool for collection of event-based samples with increased sampling </w:t>
      </w:r>
      <w:commentRangeStart w:id="420"/>
      <w:commentRangeStart w:id="421"/>
      <w:r>
        <w:t>frequency</w:t>
      </w:r>
      <w:commentRangeEnd w:id="420"/>
      <w:r w:rsidR="006744FA">
        <w:rPr>
          <w:rStyle w:val="CommentReference"/>
        </w:rPr>
        <w:commentReference w:id="420"/>
      </w:r>
      <w:commentRangeEnd w:id="421"/>
      <w:r w:rsidR="00D11CA5">
        <w:rPr>
          <w:rStyle w:val="CommentReference"/>
        </w:rPr>
        <w:commentReference w:id="421"/>
      </w:r>
      <w:r>
        <w:t>.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3FFBF600" w:rsidR="00FD124D" w:rsidRDefault="00CD3C3F">
      <w:r>
        <w:t xml:space="preserve">DOC concentrations in the GVWSA were similar to concentrations measured in Malcolm Knapp Research Forest near Maple Ridge on the lower mainland (near Vancouver, BC), </w:t>
      </w:r>
      <w:del w:id="422" w:author="Bill Floyd" w:date="2020-09-26T08:06:00Z">
        <w:r w:rsidDel="006744FA">
          <w:delText>where Emily Mistick found a forested</w:delText>
        </w:r>
      </w:del>
      <w:ins w:id="423" w:author="Bill Floyd" w:date="2020-09-26T08:06:00Z">
        <w:r w:rsidR="006744FA">
          <w:t>where a forested</w:t>
        </w:r>
      </w:ins>
      <w:r>
        <w:t xml:space="preserve"> basin (0.97 km</w:t>
      </w:r>
      <w:r>
        <w:rPr>
          <w:vertAlign w:val="superscript"/>
        </w:rPr>
        <w:t>2</w:t>
      </w:r>
      <w:r>
        <w:t xml:space="preserve">) </w:t>
      </w:r>
      <w:del w:id="424" w:author="Bill Floyd" w:date="2020-09-26T08:07:00Z">
        <w:r w:rsidDel="006744FA">
          <w:delText>to have</w:delText>
        </w:r>
      </w:del>
      <w:ins w:id="425" w:author="Bill Floyd" w:date="2020-09-26T08:07:00Z">
        <w:r w:rsidR="006744FA">
          <w:t>had a</w:t>
        </w:r>
      </w:ins>
      <w:r>
        <w:t xml:space="preserve"> mean baseflow DOC of 4.3 ± 0.8 mg/L with approximately 2 mg/L increase during events (</w:t>
      </w:r>
      <w:proofErr w:type="spellStart"/>
      <w:r>
        <w:t>Mistick</w:t>
      </w:r>
      <w:proofErr w:type="spellEnd"/>
      <w:r>
        <w:t xml:space="preserve"> </w:t>
      </w:r>
      <w:commentRangeStart w:id="426"/>
      <w:r w:rsidR="00582D03">
        <w:rPr>
          <w:rStyle w:val="Hyperlink"/>
        </w:rPr>
        <w:fldChar w:fldCharType="begin"/>
      </w:r>
      <w:r w:rsidR="00582D03">
        <w:rPr>
          <w:rStyle w:val="Hyperlink"/>
        </w:rPr>
        <w:instrText xml:space="preserve"> HYPERLINK \l "ref-Mistick2019" \h </w:instrText>
      </w:r>
      <w:r w:rsidR="00582D03">
        <w:rPr>
          <w:rStyle w:val="Hyperlink"/>
        </w:rPr>
        <w:fldChar w:fldCharType="separate"/>
      </w:r>
      <w:r>
        <w:rPr>
          <w:rStyle w:val="Hyperlink"/>
        </w:rPr>
        <w:t>2019</w:t>
      </w:r>
      <w:r w:rsidR="00582D03">
        <w:rPr>
          <w:rStyle w:val="Hyperlink"/>
        </w:rPr>
        <w:fldChar w:fldCharType="end"/>
      </w:r>
      <w:commentRangeEnd w:id="426"/>
      <w:r w:rsidR="006744FA">
        <w:rPr>
          <w:rStyle w:val="CommentReference"/>
        </w:rPr>
        <w:commentReference w:id="426"/>
      </w:r>
      <w:r>
        <w:t>).</w:t>
      </w:r>
      <w:ins w:id="427" w:author="Bill Floyd" w:date="2020-09-26T08:07:00Z">
        <w:r w:rsidR="006744FA">
          <w:t xml:space="preserve"> </w:t>
        </w:r>
      </w:ins>
    </w:p>
    <w:p w14:paraId="4A7BE3FB" w14:textId="77777777" w:rsidR="00FD124D" w:rsidRDefault="00CD3C3F">
      <w:r>
        <w:t> </w:t>
      </w:r>
    </w:p>
    <w:p w14:paraId="0DE5FCB6" w14:textId="77777777" w:rsidR="00FD124D" w:rsidRDefault="00CD3C3F">
      <w:pPr>
        <w:pStyle w:val="Heading4"/>
      </w:pPr>
      <w:bookmarkStart w:id="428" w:name="spatial-patterns-1"/>
      <w:bookmarkStart w:id="429" w:name="_Toc51362246"/>
      <w:r>
        <w:t>Spatial patterns</w:t>
      </w:r>
      <w:bookmarkEnd w:id="428"/>
      <w:bookmarkEnd w:id="429"/>
    </w:p>
    <w:p w14:paraId="4B1C9481" w14:textId="294C4064" w:rsidR="00FD124D" w:rsidRDefault="00CD3C3F">
      <w:r>
        <w:t xml:space="preserve">Spatially, lower DOC was observed in the streams draining </w:t>
      </w:r>
      <w:del w:id="430" w:author="Bill Floyd" w:date="2020-09-26T08:09:00Z">
        <w:r w:rsidDel="006744FA">
          <w:delText>from the east of the</w:delText>
        </w:r>
      </w:del>
      <w:ins w:id="431" w:author="Bill Floyd" w:date="2020-09-26T08:09:00Z">
        <w:r w:rsidR="006744FA">
          <w:t>the eastern portion of the</w:t>
        </w:r>
      </w:ins>
      <w:r>
        <w:t xml:space="preserve"> Leech WSA catchment (Cragg and Chris </w:t>
      </w:r>
      <w:proofErr w:type="spellStart"/>
      <w:r>
        <w:t>crks</w:t>
      </w:r>
      <w:proofErr w:type="spellEnd"/>
      <w:r>
        <w:t xml:space="preserve">) and higher DOC was observed in </w:t>
      </w:r>
      <w:r>
        <w:lastRenderedPageBreak/>
        <w:t xml:space="preserve">the streams draining from the west (West Leech and Weeks </w:t>
      </w:r>
      <w:commentRangeStart w:id="432"/>
      <w:proofErr w:type="spellStart"/>
      <w:r>
        <w:t>crk</w:t>
      </w:r>
      <w:commentRangeEnd w:id="432"/>
      <w:proofErr w:type="spellEnd"/>
      <w:r w:rsidR="006744FA">
        <w:rPr>
          <w:rStyle w:val="CommentReference"/>
        </w:rPr>
        <w:commentReference w:id="432"/>
      </w:r>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4EFB2AF6" w:rsidR="00FD124D" w:rsidRDefault="00CD3C3F">
      <w:r>
        <w:t>It seems that hydrologic pulses in the West Leech sub-basin created notably different NOM transport than non-stormflow, suggesting that theories of the pulse shunt concept could be particularly relevant in the West Leech sub-</w:t>
      </w:r>
      <w:commentRangeStart w:id="433"/>
      <w:r>
        <w:t>basin</w:t>
      </w:r>
      <w:commentRangeEnd w:id="433"/>
      <w:r w:rsidR="006744FA">
        <w:rPr>
          <w:rStyle w:val="CommentReference"/>
        </w:rPr>
        <w:commentReference w:id="433"/>
      </w:r>
      <w:r>
        <w:t xml:space="preserve">. Samples from the West Leech site had high aromaticity compared to other higher-order </w:t>
      </w:r>
      <w:proofErr w:type="gramStart"/>
      <w:r>
        <w:t>streams, and</w:t>
      </w:r>
      <w:proofErr w:type="gramEnd"/>
      <w:r>
        <w:t xml:space="preserve">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w:t>
      </w:r>
      <w:del w:id="434" w:author="Bill Floyd" w:date="2020-09-26T08:23:00Z">
        <w:r w:rsidDel="006744FA">
          <w:delText>differenced</w:delText>
        </w:r>
      </w:del>
      <w:ins w:id="435" w:author="Bill Floyd" w:date="2020-09-26T08:23:00Z">
        <w:r w:rsidR="006744FA">
          <w:t>differences</w:t>
        </w:r>
      </w:ins>
      <w:r>
        <w:t xml:space="preserve"> </w:t>
      </w:r>
      <w:del w:id="436" w:author="Bill Floyd" w:date="2020-09-26T08:23:00Z">
        <w:r w:rsidDel="006744FA">
          <w:delText xml:space="preserve">between </w:delText>
        </w:r>
      </w:del>
      <w:ins w:id="437" w:author="Bill Floyd" w:date="2020-09-26T08:23:00Z">
        <w:r w:rsidR="006744FA">
          <w:t xml:space="preserve">among </w:t>
        </w:r>
      </w:ins>
      <w:r>
        <w:t>site’s NOM dynamics.</w:t>
      </w:r>
    </w:p>
    <w:p w14:paraId="62B4EFEB" w14:textId="77777777" w:rsidR="00FD124D" w:rsidRDefault="00CD3C3F">
      <w:r>
        <w:lastRenderedPageBreak/>
        <w:t> </w:t>
      </w:r>
    </w:p>
    <w:p w14:paraId="5264F239" w14:textId="2D713148" w:rsidR="00FD124D" w:rsidDel="009F005D" w:rsidRDefault="00CD3C3F">
      <w:pPr>
        <w:rPr>
          <w:moveFrom w:id="438" w:author="Hannah McSorley" w:date="2020-10-16T18:51:00Z"/>
        </w:rPr>
      </w:pPr>
      <w:moveFromRangeStart w:id="439" w:author="Hannah McSorley" w:date="2020-10-16T18:51:00Z" w:name="move53766679"/>
      <w:commentRangeStart w:id="440"/>
      <w:moveFrom w:id="441" w:author="Hannah McSorley" w:date="2020-10-16T18:51:00Z">
        <w:r w:rsidDel="009F005D">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sidDel="009F005D">
          <w:rPr>
            <w:vertAlign w:val="subscript"/>
          </w:rPr>
          <w:t>254</w:t>
        </w:r>
        <w:r w:rsidDel="009F005D">
          <w:t xml:space="preserve">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commentRangeEnd w:id="440"/>
        <w:r w:rsidR="006744FA" w:rsidDel="009F005D">
          <w:rPr>
            <w:rStyle w:val="CommentReference"/>
          </w:rPr>
          <w:commentReference w:id="440"/>
        </w:r>
      </w:moveFrom>
    </w:p>
    <w:moveFromRangeEnd w:id="439"/>
    <w:p w14:paraId="05AD451C" w14:textId="77777777" w:rsidR="00FD124D" w:rsidRDefault="00CD3C3F">
      <w:r>
        <w:t> </w:t>
      </w:r>
    </w:p>
    <w:p w14:paraId="6340F2D3" w14:textId="77777777" w:rsidR="00FD124D" w:rsidRDefault="00CD3C3F">
      <w:pPr>
        <w:pStyle w:val="Heading4"/>
      </w:pPr>
      <w:bookmarkStart w:id="442" w:name="temporal-patterns"/>
      <w:bookmarkStart w:id="443" w:name="_Toc51362247"/>
      <w:r>
        <w:t>Temporal patterns</w:t>
      </w:r>
      <w:bookmarkEnd w:id="442"/>
      <w:bookmarkEnd w:id="443"/>
    </w:p>
    <w:p w14:paraId="4DB07692" w14:textId="77777777" w:rsidR="00FD124D" w:rsidRDefault="00CD3C3F">
      <w:r>
        <w:t> </w:t>
      </w:r>
    </w:p>
    <w:p w14:paraId="05C1AACA" w14:textId="4AF1D4F8" w:rsidR="00FD124D" w:rsidRDefault="00CD3C3F">
      <w:r>
        <w:t xml:space="preserve">While the absolute magnitude of DOC varied between sites, DOC concentrations across the GVWSA followed a near-sinusoidal pattern over time. DOC was highest in the early wet season, then progressively decreased with </w:t>
      </w:r>
      <w:ins w:id="444" w:author="Bill Floyd" w:date="2020-09-26T08:26:00Z">
        <w:del w:id="445" w:author="Hannah McSorley" w:date="2020-10-16T18:51:00Z">
          <w:r w:rsidR="006744FA" w:rsidDel="009F005D">
            <w:delText>f</w:delText>
          </w:r>
        </w:del>
      </w:ins>
      <w:r>
        <w:t xml:space="preserve">lows during the coldest </w:t>
      </w:r>
      <w:commentRangeStart w:id="446"/>
      <w:r>
        <w:t>periods</w:t>
      </w:r>
      <w:commentRangeEnd w:id="446"/>
      <w:r w:rsidR="006744FA">
        <w:rPr>
          <w:rStyle w:val="CommentReference"/>
        </w:rPr>
        <w:commentReference w:id="446"/>
      </w:r>
      <w:r>
        <w:t>. DOC concentrations increased over the summer, reaching highs for the start of the wet season. Overall, there was negligible difference in NOM concentrations between seasons; both wet and dry seasons had mean DOC of 6 ± 3 mg/</w:t>
      </w:r>
      <w:proofErr w:type="gramStart"/>
      <w:r>
        <w:t>L .</w:t>
      </w:r>
      <w:proofErr w:type="gramEnd"/>
      <w:r>
        <w:t xml:space="preserve"> Overall, stream DOC was higher than the recommended 4 mg/L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w:t>
      </w:r>
      <w:commentRangeStart w:id="447"/>
      <w:r>
        <w:t>treatment</w:t>
      </w:r>
      <w:commentRangeEnd w:id="447"/>
      <w:r w:rsidR="006744FA">
        <w:rPr>
          <w:rStyle w:val="CommentReference"/>
        </w:rPr>
        <w:commentReference w:id="447"/>
      </w:r>
      <w:r>
        <w:t>.</w:t>
      </w:r>
    </w:p>
    <w:p w14:paraId="71C1C280" w14:textId="77777777" w:rsidR="00FD124D" w:rsidRDefault="00CD3C3F">
      <w:r>
        <w:lastRenderedPageBreak/>
        <w:t> </w:t>
      </w:r>
    </w:p>
    <w:p w14:paraId="314F8E67" w14:textId="1F371481" w:rsidR="00FD124D" w:rsidRDefault="00CD3C3F">
      <w:commentRangeStart w:id="448"/>
      <w:del w:id="449" w:author="Hannah McSorley" w:date="2020-10-16T19:18:00Z">
        <w:r w:rsidDel="00376BF6">
          <w:delText>While concentrations remained similar on average over seasons, NOM character was considerably more aromatic in the wet season (18.33 m</w:delText>
        </w:r>
        <w:r w:rsidDel="00376BF6">
          <w:rPr>
            <w:vertAlign w:val="superscript"/>
          </w:rPr>
          <w:delText>-1</w:delText>
        </w:r>
        <w:r w:rsidDel="00376BF6">
          <w:delText xml:space="preserve"> ± 44%) than in the dry season (8.99 m</w:delText>
        </w:r>
        <w:r w:rsidDel="00376BF6">
          <w:rPr>
            <w:vertAlign w:val="superscript"/>
          </w:rPr>
          <w:delText>-1</w:delText>
        </w:r>
        <w:r w:rsidDel="00376BF6">
          <w:delText xml:space="preserve"> ± 63%). </w:delText>
        </w:r>
        <w:commentRangeEnd w:id="448"/>
        <w:r w:rsidR="006744FA" w:rsidDel="00376BF6">
          <w:rPr>
            <w:rStyle w:val="CommentReference"/>
          </w:rPr>
          <w:commentReference w:id="448"/>
        </w:r>
      </w:del>
      <w:r>
        <w:t>Seasonal changes in the relationship between DOC and SAC</w:t>
      </w:r>
      <w:r>
        <w:rPr>
          <w:vertAlign w:val="subscript"/>
        </w:rPr>
        <w:t>254</w:t>
      </w:r>
      <w:r>
        <w:t xml:space="preserve"> were observed across the </w:t>
      </w:r>
      <w:proofErr w:type="gramStart"/>
      <w:r>
        <w:t>GVWSA, and</w:t>
      </w:r>
      <w:proofErr w:type="gramEnd"/>
      <w:r>
        <w:t xml:space="preserve">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commentRangeStart w:id="450"/>
      <w:commentRangeStart w:id="451"/>
      <w:r w:rsidR="00582D03">
        <w:rPr>
          <w:rStyle w:val="Hyperlink"/>
        </w:rPr>
        <w:fldChar w:fldCharType="begin"/>
      </w:r>
      <w:r w:rsidR="00582D03">
        <w:rPr>
          <w:rStyle w:val="Hyperlink"/>
        </w:rPr>
        <w:instrText xml:space="preserve"> HYPERLINK \l "ref-Meyer1983" \h </w:instrText>
      </w:r>
      <w:r w:rsidR="00582D03">
        <w:rPr>
          <w:rStyle w:val="Hyperlink"/>
        </w:rPr>
        <w:fldChar w:fldCharType="separate"/>
      </w:r>
      <w:r>
        <w:rPr>
          <w:rStyle w:val="Hyperlink"/>
        </w:rPr>
        <w:t>1983</w:t>
      </w:r>
      <w:r w:rsidR="00582D03">
        <w:rPr>
          <w:rStyle w:val="Hyperlink"/>
        </w:rPr>
        <w:fldChar w:fldCharType="end"/>
      </w:r>
      <w:commentRangeEnd w:id="450"/>
      <w:r w:rsidR="006744FA">
        <w:rPr>
          <w:rStyle w:val="CommentReference"/>
        </w:rPr>
        <w:commentReference w:id="450"/>
      </w:r>
      <w:commentRangeEnd w:id="451"/>
      <w:r w:rsidR="00376BF6">
        <w:rPr>
          <w:rStyle w:val="CommentReference"/>
        </w:rPr>
        <w:commentReference w:id="451"/>
      </w:r>
      <w:r>
        <w:t>).</w:t>
      </w:r>
    </w:p>
    <w:p w14:paraId="5416E074" w14:textId="77777777" w:rsidR="00FD124D" w:rsidRDefault="00CD3C3F">
      <w:r>
        <w:t> </w:t>
      </w:r>
    </w:p>
    <w:p w14:paraId="0CADB695" w14:textId="77777777" w:rsidR="00FD124D" w:rsidRDefault="00CD3C3F">
      <w:pPr>
        <w:pStyle w:val="Heading3"/>
      </w:pPr>
      <w:bookmarkStart w:id="452" w:name="conclusions-and-future-directions"/>
      <w:bookmarkStart w:id="453" w:name="_Toc51362248"/>
      <w:r>
        <w:t>Conclusions and future directions</w:t>
      </w:r>
      <w:bookmarkEnd w:id="452"/>
      <w:bookmarkEnd w:id="453"/>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3CFEB87E"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interesting </w:t>
      </w:r>
      <w:commentRangeStart w:id="454"/>
      <w:r>
        <w:t>to</w:t>
      </w:r>
      <w:commentRangeEnd w:id="454"/>
      <w:r w:rsidR="006744FA">
        <w:rPr>
          <w:rStyle w:val="CommentReference"/>
        </w:rPr>
        <w:commentReference w:id="454"/>
      </w:r>
      <w:r>
        <w:t xml:space="preserve"> install Vertical Racks at the main tributaries to Sooke Reservoir, </w:t>
      </w:r>
      <w:proofErr w:type="spellStart"/>
      <w:r>
        <w:t>Rithet</w:t>
      </w:r>
      <w:proofErr w:type="spellEnd"/>
      <w:r>
        <w:t xml:space="preserve"> and Judge creeks, to compare event-based changes in more detail to Leech River. </w:t>
      </w:r>
      <w:del w:id="455" w:author="Bill Floyd" w:date="2020-09-26T08:37:00Z">
        <w:r w:rsidDel="006744FA">
          <w:delText>Such an expanded</w:delText>
        </w:r>
      </w:del>
      <w:ins w:id="456" w:author="Bill Floyd" w:date="2020-09-26T08:37:00Z">
        <w:r w:rsidR="006744FA">
          <w:t>Expanded</w:t>
        </w:r>
      </w:ins>
      <w:r>
        <w:t xml:space="preserve">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14:paraId="09BD4B9D" w14:textId="6A7C5019" w:rsidR="00FD124D" w:rsidRDefault="00CD3C3F">
      <w:pPr>
        <w:rPr>
          <w:ins w:id="457" w:author="Hannah McSorley" w:date="2020-10-16T18:51:00Z"/>
        </w:rPr>
      </w:pPr>
      <w:r>
        <w:t> </w:t>
      </w:r>
    </w:p>
    <w:p w14:paraId="7F76F216" w14:textId="77777777" w:rsidR="009F005D" w:rsidRDefault="009F005D" w:rsidP="009F005D">
      <w:pPr>
        <w:rPr>
          <w:moveTo w:id="458" w:author="Hannah McSorley" w:date="2020-10-16T18:51:00Z"/>
        </w:rPr>
      </w:pPr>
      <w:moveToRangeStart w:id="459" w:author="Hannah McSorley" w:date="2020-10-16T18:51:00Z" w:name="move53766679"/>
      <w:commentRangeStart w:id="460"/>
      <w:moveTo w:id="461" w:author="Hannah McSorley" w:date="2020-10-16T18:51:00Z">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commentRangeEnd w:id="460"/>
        <w:r>
          <w:rPr>
            <w:rStyle w:val="CommentReference"/>
          </w:rPr>
          <w:commentReference w:id="460"/>
        </w:r>
      </w:moveTo>
    </w:p>
    <w:moveToRangeEnd w:id="459"/>
    <w:p w14:paraId="3E19D115" w14:textId="77777777" w:rsidR="009F005D" w:rsidRDefault="009F005D"/>
    <w:p w14:paraId="3E0A782A" w14:textId="77777777" w:rsidR="00FD124D" w:rsidRDefault="00CD3C3F">
      <w:pPr>
        <w:pStyle w:val="Heading2"/>
      </w:pPr>
      <w:bookmarkStart w:id="462" w:name="X9412f07105d07da2acfbf06a052fadb4118a49a"/>
      <w:bookmarkStart w:id="463" w:name="_Toc51362249"/>
      <w:r>
        <w:lastRenderedPageBreak/>
        <w:t>Watershed Characteristics and Sampling Conditions as Driving Forces for Dynamics of Aqueous Natural Organic Matter Across the Leech River Watershed</w:t>
      </w:r>
      <w:bookmarkEnd w:id="462"/>
      <w:bookmarkEnd w:id="463"/>
    </w:p>
    <w:p w14:paraId="32B0AA97" w14:textId="77777777" w:rsidR="00FD124D" w:rsidRDefault="00CD3C3F">
      <w:r>
        <w:t> </w:t>
      </w:r>
    </w:p>
    <w:p w14:paraId="3E8D39B3" w14:textId="77777777" w:rsidR="00FD124D" w:rsidRDefault="00CD3C3F">
      <w:pPr>
        <w:pStyle w:val="Heading3"/>
      </w:pPr>
      <w:bookmarkStart w:id="464" w:name="synopsis-introduction"/>
      <w:bookmarkStart w:id="465" w:name="_Toc51362250"/>
      <w:r>
        <w:t xml:space="preserve">Synopsis / </w:t>
      </w:r>
      <w:commentRangeStart w:id="466"/>
      <w:r>
        <w:t>Introduction</w:t>
      </w:r>
      <w:bookmarkEnd w:id="464"/>
      <w:bookmarkEnd w:id="465"/>
      <w:commentRangeEnd w:id="466"/>
      <w:r w:rsidR="006744FA">
        <w:rPr>
          <w:rStyle w:val="CommentReference"/>
          <w:rFonts w:eastAsia="Cambria"/>
          <w:b w:val="0"/>
          <w:bCs w:val="0"/>
        </w:rPr>
        <w:commentReference w:id="466"/>
      </w:r>
    </w:p>
    <w:p w14:paraId="4AEB4F82" w14:textId="3E5768C3" w:rsidR="00FD124D" w:rsidRDefault="00CD3C3F">
      <w:r>
        <w:t xml:space="preserve">The previous chapter showed that across the </w:t>
      </w:r>
      <w:del w:id="467" w:author="Bill Floyd" w:date="2020-09-26T10:12:00Z">
        <w:r w:rsidDel="006744FA">
          <w:delText>Greater Victoria Water Supply Area (GVWSA)</w:delText>
        </w:r>
      </w:del>
      <w:ins w:id="468" w:author="Bill Floyd" w:date="2020-09-26T10:12:00Z">
        <w:r w:rsidR="006744FA">
          <w:t>Leach River and portions of the Sooke watershed</w:t>
        </w:r>
      </w:ins>
      <w:r>
        <w:t xml:space="preserve">, the character of natural organic matter (NOM) shifted from aliphatic in the dry season to aromatic during the wet seasons. Additionally, Chapter 3 results confirmed that event-based </w:t>
      </w:r>
      <w:del w:id="469" w:author="Bill Floyd" w:date="2020-09-26T10:13:00Z">
        <w:r w:rsidDel="006744FA">
          <w:delText xml:space="preserve">Rack </w:delText>
        </w:r>
      </w:del>
      <w:r>
        <w:t xml:space="preserve">samples had higher DOC concentrations than </w:t>
      </w:r>
      <w:del w:id="470" w:author="Bill Floyd" w:date="2020-09-26T10:13:00Z">
        <w:r w:rsidDel="006744FA">
          <w:delText>standard Grab samples</w:delText>
        </w:r>
      </w:del>
      <w:ins w:id="471" w:author="Bill Floyd" w:date="2020-09-26T10:13:00Z">
        <w:r w:rsidR="006744FA">
          <w:t>synoptic samples collected during base flows or between events</w:t>
        </w:r>
      </w:ins>
      <w:r>
        <w:t>.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 xml:space="preserve">Of the main tributaries to the Leech River mainstem, Cragg </w:t>
      </w:r>
      <w:proofErr w:type="spellStart"/>
      <w:r>
        <w:t>crk</w:t>
      </w:r>
      <w:proofErr w:type="spellEnd"/>
      <w:r>
        <w:t xml:space="preserve">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w:t>
      </w:r>
      <w:r>
        <w:lastRenderedPageBreak/>
        <w:t xml:space="preserve">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472" w:name="random-forests"/>
      <w:bookmarkStart w:id="473" w:name="_Toc51362251"/>
      <w:commentRangeStart w:id="474"/>
      <w:r>
        <w:t>Random Forests</w:t>
      </w:r>
      <w:bookmarkEnd w:id="472"/>
      <w:bookmarkEnd w:id="473"/>
    </w:p>
    <w:p w14:paraId="2E2A8F74" w14:textId="77777777" w:rsidR="00FD124D" w:rsidRDefault="00CD3C3F">
      <w:r>
        <w:t> </w:t>
      </w:r>
    </w:p>
    <w:p w14:paraId="31CE1116" w14:textId="265B74E4" w:rsidR="00FD124D" w:rsidRDefault="00CD3C3F">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and does not require independence among samples</w:t>
      </w:r>
      <w:del w:id="475" w:author="Bill Floyd" w:date="2020-09-26T10:17:00Z">
        <w:r w:rsidDel="006744FA">
          <w:delText xml:space="preserve"> (good news for analysis of nested catchments)</w:delText>
        </w:r>
      </w:del>
      <w:r>
        <w:t xml:space="preserve">.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w:t>
      </w:r>
      <w:proofErr w:type="spellStart"/>
      <w:r>
        <w:t>Liaw</w:t>
      </w:r>
      <w:proofErr w:type="spellEnd"/>
      <w:r>
        <w:t xml:space="preserve">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node impurity is measured by the Gini index. For regression, it is measured by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commentRangeEnd w:id="474"/>
      <w:r w:rsidR="006744FA">
        <w:rPr>
          <w:rStyle w:val="CommentReference"/>
        </w:rPr>
        <w:commentReference w:id="474"/>
      </w:r>
    </w:p>
    <w:p w14:paraId="35F57FB5" w14:textId="77777777" w:rsidR="00FD124D" w:rsidRDefault="00CD3C3F">
      <w:r>
        <w:t> </w:t>
      </w:r>
    </w:p>
    <w:p w14:paraId="26311121" w14:textId="77777777" w:rsidR="00FD124D" w:rsidRDefault="00CD3C3F">
      <w:pPr>
        <w:pStyle w:val="Heading4"/>
      </w:pPr>
      <w:bookmarkStart w:id="476" w:name="hysteresis"/>
      <w:bookmarkStart w:id="477" w:name="_Toc51362252"/>
      <w:commentRangeStart w:id="478"/>
      <w:r>
        <w:t>Hysteresis</w:t>
      </w:r>
      <w:bookmarkEnd w:id="476"/>
      <w:bookmarkEnd w:id="477"/>
    </w:p>
    <w:p w14:paraId="436AF8AD" w14:textId="77777777" w:rsidR="00FD124D" w:rsidRDefault="00CD3C3F">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w:t>
      </w:r>
      <w:proofErr w:type="spellStart"/>
      <w:r>
        <w:t>Melack</w:t>
      </w:r>
      <w:proofErr w:type="spellEnd"/>
      <w:r>
        <w:t xml:space="preserve">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commentRangeEnd w:id="478"/>
      <w:r w:rsidR="006744FA">
        <w:rPr>
          <w:rStyle w:val="CommentReference"/>
        </w:rPr>
        <w:commentReference w:id="478"/>
      </w:r>
    </w:p>
    <w:p w14:paraId="33018052" w14:textId="77777777" w:rsidR="00FD124D" w:rsidRDefault="00CD3C3F">
      <w:r>
        <w:t>  </w:t>
      </w:r>
    </w:p>
    <w:p w14:paraId="5BA49923" w14:textId="77777777" w:rsidR="00FD124D" w:rsidRDefault="00CD3C3F">
      <w:pPr>
        <w:pStyle w:val="Heading3"/>
      </w:pPr>
      <w:bookmarkStart w:id="479" w:name="methods"/>
      <w:bookmarkStart w:id="480" w:name="_Toc51362253"/>
      <w:r>
        <w:t>Methods</w:t>
      </w:r>
      <w:bookmarkEnd w:id="479"/>
      <w:bookmarkEnd w:id="480"/>
    </w:p>
    <w:p w14:paraId="5493BB44" w14:textId="77777777" w:rsidR="00FD124D" w:rsidRDefault="00CD3C3F">
      <w:r>
        <w:t> </w:t>
      </w:r>
    </w:p>
    <w:p w14:paraId="4283FA97" w14:textId="77777777" w:rsidR="00FD124D" w:rsidRDefault="00CD3C3F">
      <w:pPr>
        <w:pStyle w:val="Heading4"/>
      </w:pPr>
      <w:bookmarkStart w:id="481" w:name="site-details"/>
      <w:bookmarkStart w:id="482" w:name="_Toc51362254"/>
      <w:r>
        <w:t>Site details</w:t>
      </w:r>
      <w:bookmarkEnd w:id="481"/>
      <w:bookmarkEnd w:id="482"/>
    </w:p>
    <w:p w14:paraId="5C31595B" w14:textId="77777777" w:rsidR="00FD124D" w:rsidRDefault="00CD3C3F">
      <w:r>
        <w:t xml:space="preserve">This chapter focuses on the six Leech WSA monitoring sites (Figure 13),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lang w:val="en-CA" w:eastAsia="en-CA"/>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744FA" w14:paraId="3449A22F" w14:textId="77777777" w:rsidTr="0064177F">
        <w:tc>
          <w:tcPr>
            <w:tcW w:w="1422" w:type="pct"/>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Weeks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(1)</w:t>
            </w:r>
          </w:p>
        </w:tc>
        <w:tc>
          <w:tcPr>
            <w:tcW w:w="546" w:type="pct"/>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Chris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(2)</w:t>
            </w:r>
          </w:p>
        </w:tc>
        <w:tc>
          <w:tcPr>
            <w:tcW w:w="601" w:type="pct"/>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Cragg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(4)</w:t>
            </w:r>
          </w:p>
        </w:tc>
        <w:tc>
          <w:tcPr>
            <w:tcW w:w="601" w:type="pct"/>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Elevation (m </w:t>
            </w:r>
            <w:proofErr w:type="spellStart"/>
            <w:r w:rsidRPr="0064177F">
              <w:rPr>
                <w:rFonts w:asciiTheme="minorHAnsi" w:hAnsiTheme="minorHAnsi" w:cstheme="minorHAnsi"/>
                <w:sz w:val="23"/>
                <w:szCs w:val="23"/>
              </w:rPr>
              <w:t>a.s.l</w:t>
            </w:r>
            <w:proofErr w:type="spellEnd"/>
            <w:r w:rsidRPr="0064177F">
              <w:rPr>
                <w:rFonts w:asciiTheme="minorHAnsi" w:hAnsiTheme="minorHAnsi" w:cstheme="minorHAnsi"/>
                <w:sz w:val="23"/>
                <w:szCs w:val="23"/>
              </w:rPr>
              <w:t>)</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Wark</w:t>
            </w:r>
            <w:proofErr w:type="spellEnd"/>
            <w:r w:rsidRPr="0064177F">
              <w:rPr>
                <w:rFonts w:asciiTheme="minorHAnsi" w:hAnsiTheme="minorHAnsi" w:cstheme="minorHAnsi"/>
                <w:sz w:val="23"/>
                <w:szCs w:val="23"/>
              </w:rPr>
              <w:t>-Gneiss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Metchosin </w:t>
            </w:r>
            <w:proofErr w:type="spellStart"/>
            <w:r w:rsidRPr="0064177F">
              <w:rPr>
                <w:rFonts w:asciiTheme="minorHAnsi" w:hAnsiTheme="minorHAnsi" w:cstheme="minorHAnsi"/>
                <w:sz w:val="23"/>
                <w:szCs w:val="23"/>
              </w:rPr>
              <w:t>Volcanics</w:t>
            </w:r>
            <w:proofErr w:type="spellEnd"/>
            <w:r w:rsidRPr="0064177F">
              <w:rPr>
                <w:rFonts w:asciiTheme="minorHAnsi" w:hAnsiTheme="minorHAnsi" w:cstheme="minorHAnsi"/>
                <w:sz w:val="23"/>
                <w:szCs w:val="23"/>
              </w:rPr>
              <w:t xml:space="preserve">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483" w:name="X0a3693c4e48e6ba001e862b0ed887799ff56edb"/>
      <w:bookmarkStart w:id="484" w:name="_Toc51362255"/>
      <w:r>
        <w:t>Random Forests predictor variable refinement &amp; quality control</w:t>
      </w:r>
      <w:bookmarkEnd w:id="483"/>
      <w:bookmarkEnd w:id="484"/>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A41A1" w:rsidR="00FD124D" w:rsidRDefault="00CD3C3F">
      <w:commentRangeStart w:id="485"/>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w:t>
      </w:r>
      <w:del w:id="486" w:author="Bill Floyd" w:date="2020-09-26T10:28:00Z">
        <w:r w:rsidDel="006744FA">
          <w:delText>Interestingly, the</w:delText>
        </w:r>
      </w:del>
      <w:ins w:id="487" w:author="Bill Floyd" w:date="2020-09-26T10:28:00Z">
        <w:r w:rsidR="006744FA">
          <w:t>The</w:t>
        </w:r>
      </w:ins>
      <w:r>
        <w:t xml:space="preserve"> percent of sub-basins underlain by the meta-sedimentary Leech River formation (including argillite-</w:t>
      </w:r>
      <w:proofErr w:type="spellStart"/>
      <w:r>
        <w:lastRenderedPageBreak/>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commentRangeEnd w:id="485"/>
      <w:r w:rsidR="006744FA">
        <w:rPr>
          <w:rStyle w:val="CommentReference"/>
        </w:rPr>
        <w:commentReference w:id="485"/>
      </w:r>
    </w:p>
    <w:p w14:paraId="4C55A21E" w14:textId="77777777" w:rsidR="00FD124D" w:rsidRDefault="00CD3C3F">
      <w:r>
        <w:t> </w:t>
      </w:r>
      <w:commentRangeStart w:id="488"/>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t>
      </w:r>
      <w:proofErr w:type="spellStart"/>
      <w:r>
        <w:t>wark</w:t>
      </w:r>
      <w:proofErr w:type="spellEnd"/>
      <w:r>
        <w:t xml:space="preserve"> gneiss, percent of basin)</w:t>
      </w:r>
    </w:p>
    <w:p w14:paraId="6C87CCDF" w14:textId="77777777" w:rsidR="00FD124D" w:rsidRDefault="00CD3C3F" w:rsidP="0064177F">
      <w:pPr>
        <w:numPr>
          <w:ilvl w:val="0"/>
          <w:numId w:val="18"/>
        </w:numPr>
        <w:spacing w:line="276" w:lineRule="auto"/>
      </w:pPr>
      <w:r>
        <w:t xml:space="preserve">igneous parent material (Metchosin </w:t>
      </w:r>
      <w:proofErr w:type="spellStart"/>
      <w:r>
        <w:t>volcanics</w:t>
      </w:r>
      <w:proofErr w:type="spellEnd"/>
      <w:r>
        <w:t xml:space="preserve">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commentRangeEnd w:id="488"/>
      <w:r w:rsidR="006744FA">
        <w:rPr>
          <w:rStyle w:val="CommentReference"/>
        </w:rPr>
        <w:commentReference w:id="488"/>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w:t>
      </w:r>
      <w:commentRangeStart w:id="489"/>
      <w:r>
        <w:t xml:space="preserve">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commentRangeEnd w:id="489"/>
      <w:r w:rsidR="006744FA">
        <w:rPr>
          <w:rStyle w:val="CommentReference"/>
        </w:rPr>
        <w:commentReference w:id="489"/>
      </w:r>
    </w:p>
    <w:p w14:paraId="7BDBAB79" w14:textId="77777777" w:rsidR="00FD124D" w:rsidRDefault="00CD3C3F">
      <w:r>
        <w:t> </w:t>
      </w:r>
    </w:p>
    <w:p w14:paraId="354E4116" w14:textId="58E0EB8E" w:rsidR="00FD124D" w:rsidRDefault="00CD3C3F">
      <w:commentRangeStart w:id="490"/>
      <w:r>
        <w:t xml:space="preserve">Furthermore, 30 days of rain could be considered as an indicator of overall antecedent landscape </w:t>
      </w:r>
      <w:proofErr w:type="spellStart"/>
      <w:r>
        <w:t>wetness</w:t>
      </w:r>
      <w:del w:id="491" w:author="Hannah McSorley" w:date="2020-10-16T20:59:00Z">
        <w:r w:rsidDel="00213672">
          <w:delText xml:space="preserve">, whereas shorter periods of rain may not have been adequate indicators of wetness due to interception, evaporation, or evapotranspiration </w:delText>
        </w:r>
        <w:commentRangeStart w:id="492"/>
        <w:r w:rsidDel="00213672">
          <w:delText>losses</w:delText>
        </w:r>
        <w:commentRangeEnd w:id="492"/>
        <w:r w:rsidR="006744FA" w:rsidDel="00213672">
          <w:rPr>
            <w:rStyle w:val="CommentReference"/>
          </w:rPr>
          <w:commentReference w:id="492"/>
        </w:r>
        <w:r w:rsidDel="00213672">
          <w:delText xml:space="preserve">. </w:delText>
        </w:r>
      </w:del>
      <w:r>
        <w:t>A</w:t>
      </w:r>
      <w:proofErr w:type="spellEnd"/>
      <w:r>
        <w:t xml:space="preserve">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commentRangeEnd w:id="490"/>
      <w:r w:rsidR="006744FA">
        <w:rPr>
          <w:rStyle w:val="CommentReference"/>
        </w:rPr>
        <w:commentReference w:id="490"/>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21A3BA40" w14:textId="77777777" w:rsidR="00FD124D" w:rsidRDefault="00CD3C3F">
      <w:r>
        <w:t> </w:t>
      </w:r>
    </w:p>
    <w:p w14:paraId="212CF2E8" w14:textId="77777777" w:rsidR="00FD124D" w:rsidRDefault="00CD3C3F">
      <w:pPr>
        <w:pStyle w:val="Heading4"/>
      </w:pPr>
      <w:bookmarkStart w:id="493" w:name="hysteresis-1"/>
      <w:bookmarkStart w:id="494" w:name="_Toc51362256"/>
      <w:r>
        <w:t>Hysteresis</w:t>
      </w:r>
      <w:bookmarkEnd w:id="493"/>
      <w:bookmarkEnd w:id="494"/>
    </w:p>
    <w:p w14:paraId="546F76F6" w14:textId="77777777" w:rsidR="00FD124D" w:rsidRDefault="00CD3C3F">
      <w:r>
        <w:t>Hydrochemical hysteresis is most often evaluated through C-</w:t>
      </w:r>
      <w:commentRangeStart w:id="495"/>
      <w:commentRangeStart w:id="496"/>
      <w:r>
        <w:t>Q</w:t>
      </w:r>
      <w:commentRangeEnd w:id="495"/>
      <w:r w:rsidR="006744FA">
        <w:rPr>
          <w:rStyle w:val="CommentReference"/>
        </w:rPr>
        <w:commentReference w:id="495"/>
      </w:r>
      <w:commentRangeEnd w:id="496"/>
      <w:r w:rsidR="00213672">
        <w:rPr>
          <w:rStyle w:val="CommentReference"/>
        </w:rPr>
        <w:commentReference w:id="496"/>
      </w:r>
      <w:r>
        <w:t xml:space="preserve">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r>
        <w:lastRenderedPageBreak/>
        <w:t>predictant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497" w:name="evaluating-local-extrema"/>
      <w:bookmarkStart w:id="498" w:name="_Toc51362257"/>
      <w:r>
        <w:t>Evaluating local extrema</w:t>
      </w:r>
      <w:bookmarkEnd w:id="497"/>
      <w:bookmarkEnd w:id="498"/>
    </w:p>
    <w:p w14:paraId="112EC401" w14:textId="00518454" w:rsidR="00FD124D" w:rsidRDefault="00CD3C3F">
      <w:r>
        <w:t>Results in the previous chapter showed elevated NOM in event-based samples</w:t>
      </w:r>
      <w:ins w:id="499" w:author="Bill Floyd" w:date="2020-09-27T19:27:00Z">
        <w:r w:rsidR="006744FA">
          <w:t>. To</w:t>
        </w:r>
      </w:ins>
      <w:del w:id="500" w:author="Bill Floyd" w:date="2020-09-27T19:27:00Z">
        <w:r w:rsidDel="006744FA">
          <w:delText>, t</w:delText>
        </w:r>
      </w:del>
      <w:r>
        <w:t xml:space="preserve">o </w:t>
      </w:r>
      <w:proofErr w:type="gramStart"/>
      <w:r>
        <w:t>explore</w:t>
      </w:r>
      <w:proofErr w:type="gramEnd"/>
      <w:r>
        <w:t xml:space="preserv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501" w:name="results"/>
      <w:bookmarkStart w:id="502" w:name="_Toc51362258"/>
      <w:r>
        <w:lastRenderedPageBreak/>
        <w:t>Results</w:t>
      </w:r>
      <w:bookmarkEnd w:id="501"/>
      <w:bookmarkEnd w:id="502"/>
    </w:p>
    <w:p w14:paraId="16E44981" w14:textId="77777777" w:rsidR="00FD124D" w:rsidRDefault="00CD3C3F">
      <w:pPr>
        <w:pStyle w:val="Heading4"/>
      </w:pPr>
      <w:bookmarkStart w:id="503" w:name="random-forest-variable-importance"/>
      <w:bookmarkStart w:id="504" w:name="_Toc51362259"/>
      <w:r>
        <w:t>Random Forest variable importance</w:t>
      </w:r>
      <w:bookmarkEnd w:id="503"/>
      <w:bookmarkEnd w:id="504"/>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t>
      </w:r>
      <w:r>
        <w:lastRenderedPageBreak/>
        <w:t xml:space="preserve">were analyzed separately (see Appendix </w:t>
      </w:r>
      <w:r>
        <w:rPr>
          <w:i/>
        </w:rPr>
        <w:t>XXXX</w:t>
      </w:r>
      <w:r>
        <w:t xml:space="preserve">, Figure 41,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505" w:name="doc-concentration"/>
      <w:r>
        <w:t>DOC: concentration</w:t>
      </w:r>
      <w:bookmarkEnd w:id="505"/>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lang w:val="en-CA" w:eastAsia="en-CA"/>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w:t>
      </w:r>
      <w:commentRangeStart w:id="506"/>
      <w:r>
        <w:t>measure</w:t>
      </w:r>
      <w:commentRangeEnd w:id="506"/>
      <w:r w:rsidR="006744FA">
        <w:rPr>
          <w:rStyle w:val="CommentReference"/>
        </w:rPr>
        <w:commentReference w:id="506"/>
      </w:r>
      <w:r>
        <w:t>).</w:t>
      </w:r>
    </w:p>
    <w:p w14:paraId="090CD3EE" w14:textId="77777777" w:rsidR="00FD124D" w:rsidRDefault="00CD3C3F">
      <w:r>
        <w:t> </w:t>
      </w:r>
    </w:p>
    <w:p w14:paraId="4C2B1053" w14:textId="77777777" w:rsidR="00FD124D" w:rsidRDefault="00CD3C3F">
      <w:pPr>
        <w:pStyle w:val="Heading5"/>
      </w:pPr>
      <w:bookmarkStart w:id="507" w:name="sac254-reactivity-aromaticity"/>
      <w:r>
        <w:t>SAC</w:t>
      </w:r>
      <w:r>
        <w:rPr>
          <w:vertAlign w:val="subscript"/>
        </w:rPr>
        <w:t>254</w:t>
      </w:r>
      <w:r>
        <w:t>: reactivity &amp; aromaticity</w:t>
      </w:r>
      <w:bookmarkEnd w:id="507"/>
    </w:p>
    <w:p w14:paraId="2B1E2934" w14:textId="79A20F33" w:rsidR="00FD124D" w:rsidRDefault="00CD3C3F">
      <w:r>
        <w:t xml:space="preserve">Like </w:t>
      </w:r>
      <w:ins w:id="508" w:author="Bill Floyd" w:date="2020-09-27T19:33:00Z">
        <w:r w:rsidR="006744FA">
          <w:t xml:space="preserve">DOC </w:t>
        </w:r>
      </w:ins>
      <w:r>
        <w:t>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lang w:val="en-CA" w:eastAsia="en-CA"/>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509" w:name="e2e3-molecular-size-aromaticity"/>
      <w:r>
        <w:t>E</w:t>
      </w:r>
      <w:r>
        <w:rPr>
          <w:vertAlign w:val="subscript"/>
        </w:rPr>
        <w:t>2</w:t>
      </w:r>
      <w:r>
        <w:t>:E</w:t>
      </w:r>
      <w:r>
        <w:rPr>
          <w:vertAlign w:val="subscript"/>
        </w:rPr>
        <w:t>3</w:t>
      </w:r>
      <w:r>
        <w:t>: molecular size &amp; aromaticity</w:t>
      </w:r>
      <w:bookmarkEnd w:id="509"/>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lang w:val="en-CA" w:eastAsia="en-CA"/>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510" w:name="X05806a16612bf99e348f6b4d67c096a5e8ca3ee"/>
      <w:bookmarkStart w:id="511" w:name="_Toc51362260"/>
      <w:r>
        <w:t>Predictors in relation to NOM concentration and character</w:t>
      </w:r>
      <w:bookmarkEnd w:id="510"/>
      <w:bookmarkEnd w:id="511"/>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512" w:name="sampling-conditions"/>
      <w:r>
        <w:t>Sampling conditions</w:t>
      </w:r>
      <w:bookmarkEnd w:id="512"/>
    </w:p>
    <w:p w14:paraId="503AE08C" w14:textId="592DFDBA"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w:t>
      </w:r>
      <w:ins w:id="513" w:author="Bill Floyd" w:date="2020-09-27T19:35:00Z">
        <w:r w:rsidR="006744FA">
          <w:t>d</w:t>
        </w:r>
      </w:ins>
      <w:r>
        <w:t xml:space="preserv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514" w:name="sampling-stage"/>
      <w:r>
        <w:t>Sampling stage</w:t>
      </w:r>
      <w:bookmarkEnd w:id="514"/>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lang w:val="en-CA" w:eastAsia="en-CA"/>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515" w:name="antecedent-7-day-air-temperature"/>
      <w:r>
        <w:t>Antecedent 7-day air temperature</w:t>
      </w:r>
      <w:bookmarkEnd w:id="515"/>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lang w:val="en-CA" w:eastAsia="en-CA"/>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516" w:name="antecedent-30-day-rain"/>
      <w:r>
        <w:t>Antecedent 30-day rain</w:t>
      </w:r>
      <w:bookmarkEnd w:id="516"/>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546BBF7B"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w:t>
      </w:r>
      <w:ins w:id="517" w:author="Bill Floyd" w:date="2020-09-27T19:38:00Z">
        <w:r w:rsidR="006744FA">
          <w:t>se</w:t>
        </w:r>
      </w:ins>
      <w:r>
        <w:t xml:space="preserv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lang w:val="en-CA" w:eastAsia="en-CA"/>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518" w:name="watershed-characteristics"/>
      <w:r>
        <w:lastRenderedPageBreak/>
        <w:t>Watershed characteristics</w:t>
      </w:r>
      <w:bookmarkEnd w:id="518"/>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519" w:name="sub-basin-slope"/>
      <w:r>
        <w:t>Sub-basin slope</w:t>
      </w:r>
      <w:bookmarkEnd w:id="519"/>
    </w:p>
    <w:p w14:paraId="2965EB4F" w14:textId="77777777" w:rsidR="00FD124D" w:rsidRDefault="00CD3C3F">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w:t>
      </w:r>
      <w:proofErr w:type="gramStart"/>
      <w:r>
        <w:t>An</w:t>
      </w:r>
      <w:proofErr w:type="gramEnd"/>
      <w:r>
        <w:t xml:space="preserve">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 xml:space="preserve">(Figure 20). Slope was negatively correlated to percent wetland (-0.73), and </w:t>
      </w:r>
      <w:commentRangeStart w:id="520"/>
      <w:r>
        <w:t>wetlands</w:t>
      </w:r>
      <w:commentRangeEnd w:id="520"/>
      <w:r w:rsidR="006744FA">
        <w:rPr>
          <w:rStyle w:val="CommentReference"/>
        </w:rPr>
        <w:commentReference w:id="520"/>
      </w:r>
      <w:r>
        <w:t xml:space="preserve">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lang w:val="en-CA" w:eastAsia="en-CA"/>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521" w:name="parent-material-metamorphic-wark-gneiss"/>
      <w:r>
        <w:t xml:space="preserve">Parent material (metamorphic </w:t>
      </w:r>
      <w:proofErr w:type="spellStart"/>
      <w:r>
        <w:t>wark</w:t>
      </w:r>
      <w:proofErr w:type="spellEnd"/>
      <w:r>
        <w:t xml:space="preserve"> gneiss)</w:t>
      </w:r>
      <w:bookmarkEnd w:id="521"/>
    </w:p>
    <w:p w14:paraId="79343991" w14:textId="77777777" w:rsidR="00FD124D" w:rsidRDefault="00CD3C3F">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lang w:val="en-CA" w:eastAsia="en-CA"/>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 xml:space="preserve">Figure 21: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522" w:name="logging-history-and-mean-tree-age"/>
      <w:r>
        <w:t>Logging history and mean tree age</w:t>
      </w:r>
      <w:bookmarkEnd w:id="522"/>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523"/>
      <w:r>
        <w:t>different</w:t>
      </w:r>
      <w:commentRangeEnd w:id="523"/>
      <w:r w:rsidR="0064177F">
        <w:rPr>
          <w:rStyle w:val="CommentReference"/>
        </w:rPr>
        <w:commentReference w:id="523"/>
      </w:r>
      <w:r>
        <w:t xml:space="preserve">; Cragg </w:t>
      </w:r>
      <w:proofErr w:type="spellStart"/>
      <w:r>
        <w:t>crk</w:t>
      </w:r>
      <w:proofErr w:type="spellEnd"/>
      <w:r>
        <w:t xml:space="preserve"> had greater molecular weight NOM than West Leech (but their error bars overlapped entirely).</w:t>
      </w:r>
    </w:p>
    <w:p w14:paraId="72183BD5" w14:textId="77777777" w:rsidR="00FD124D" w:rsidRDefault="00CD3C3F" w:rsidP="0064177F">
      <w:pPr>
        <w:spacing w:line="276" w:lineRule="auto"/>
      </w:pPr>
      <w:r>
        <w:rPr>
          <w:noProof/>
          <w:lang w:val="en-CA" w:eastAsia="en-CA"/>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524" w:name="drainage-area"/>
      <w:r>
        <w:t>Drainage area</w:t>
      </w:r>
      <w:bookmarkEnd w:id="524"/>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lang w:val="en-CA" w:eastAsia="en-CA"/>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525" w:name="variable-importance-summary"/>
      <w:r>
        <w:t>Variable importance Summary</w:t>
      </w:r>
      <w:bookmarkEnd w:id="525"/>
    </w:p>
    <w:p w14:paraId="1276651B" w14:textId="77777777" w:rsidR="00FD124D" w:rsidRDefault="00CD3C3F">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w:t>
      </w:r>
      <w:r>
        <w:lastRenderedPageBreak/>
        <w:t xml:space="preserve">highest DOC, despite DOC decreasing with increasing metamorphic representation. Because 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526" w:name="X8a5360c2131915aff3d568048020d54c1b1f742"/>
      <w:bookmarkStart w:id="527" w:name="_Toc51362261"/>
      <w:r>
        <w:t>Warm and wet: seasonal patterns and rain events</w:t>
      </w:r>
      <w:bookmarkEnd w:id="526"/>
      <w:bookmarkEnd w:id="527"/>
    </w:p>
    <w:p w14:paraId="2BA0F757" w14:textId="77777777" w:rsidR="00FD124D" w:rsidRDefault="00CD3C3F">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lang w:val="en-CA" w:eastAsia="en-CA"/>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3F9EABFA" w14:textId="77777777" w:rsidR="00FD124D" w:rsidRDefault="00CD3C3F">
      <w:r>
        <w:t> </w:t>
      </w:r>
    </w:p>
    <w:p w14:paraId="45387EF2" w14:textId="77777777" w:rsidR="00FD124D" w:rsidRDefault="00CD3C3F">
      <w:pPr>
        <w:pStyle w:val="Heading5"/>
      </w:pPr>
      <w:bookmarkStart w:id="528" w:name="rising-stage-and-aqueous-nom-dynamics"/>
      <w:r>
        <w:t>Rising stage and aqueous NOM dynamics</w:t>
      </w:r>
      <w:bookmarkEnd w:id="528"/>
    </w:p>
    <w:p w14:paraId="236ADDB0" w14:textId="77777777" w:rsidR="00FD124D" w:rsidRDefault="00CD3C3F">
      <w:r>
        <w:t>Antecedent moisture and/or sampling stage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6744FA" w14:paraId="2B4A8419" w14:textId="77777777" w:rsidTr="00945F76">
        <w:tc>
          <w:tcPr>
            <w:tcW w:w="0" w:type="auto"/>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rate of change in stage was greatest at the highest order stream, the Tunnel site, and smallest at Weeks </w:t>
      </w:r>
      <w:proofErr w:type="spellStart"/>
      <w:r>
        <w:t>crk</w:t>
      </w:r>
      <w:proofErr w:type="spellEnd"/>
      <w:r>
        <w:t>.</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6744FA" w14:paraId="625E5B2F" w14:textId="77777777">
        <w:tc>
          <w:tcPr>
            <w:tcW w:w="0" w:type="auto"/>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6744FA" w14:paraId="30102379" w14:textId="77777777" w:rsidTr="00945F76">
        <w:tc>
          <w:tcPr>
            <w:tcW w:w="829" w:type="pct"/>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lang w:val="en-CA" w:eastAsia="en-CA"/>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6744FA" w14:paraId="5139D8E7" w14:textId="77777777">
        <w:tc>
          <w:tcPr>
            <w:tcW w:w="0" w:type="auto"/>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 xml:space="preserve">At the Tunnel, Cragg </w:t>
      </w:r>
      <w:proofErr w:type="spellStart"/>
      <w:r>
        <w:t>crk</w:t>
      </w:r>
      <w:proofErr w:type="spellEnd"/>
      <w:r>
        <w:t xml:space="preserve"> and Chris </w:t>
      </w:r>
      <w:proofErr w:type="spellStart"/>
      <w:r>
        <w:t>crk</w:t>
      </w:r>
      <w:proofErr w:type="spellEnd"/>
      <w:r>
        <w:t xml:space="preserve">, NOM concentration and aromaticity generally increased with stage; while at West Leech, aromaticity was inversely related to stage. Weeks </w:t>
      </w:r>
      <w:proofErr w:type="spellStart"/>
      <w:r>
        <w:t>crk</w:t>
      </w:r>
      <w:proofErr w:type="spellEnd"/>
      <w:r>
        <w:t xml:space="preserve">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lang w:val="en-CA" w:eastAsia="en-CA"/>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529" w:name="X13c228b9c6713a570794a6e9e994c61f206d14b"/>
      <w:bookmarkStart w:id="530" w:name="_Toc51362262"/>
      <w:r>
        <w:lastRenderedPageBreak/>
        <w:t>Hysteresis of NOM with antecedent wetness</w:t>
      </w:r>
      <w:bookmarkEnd w:id="529"/>
      <w:bookmarkEnd w:id="530"/>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lang w:val="en-CA" w:eastAsia="en-CA"/>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lang w:val="en-CA" w:eastAsia="en-CA"/>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531"/>
      <w:commentRangeEnd w:id="531"/>
      <w:r>
        <w:rPr>
          <w:rStyle w:val="CommentReference"/>
        </w:rPr>
        <w:commentReference w:id="531"/>
      </w:r>
    </w:p>
    <w:p w14:paraId="0403115C" w14:textId="5B7890F3" w:rsidR="00FD124D" w:rsidRDefault="00CD3C3F">
      <w:pPr>
        <w:pStyle w:val="Heading3"/>
      </w:pPr>
      <w:bookmarkStart w:id="532" w:name="discussion"/>
      <w:bookmarkStart w:id="533" w:name="_Toc51362263"/>
      <w:r>
        <w:t>Discussion</w:t>
      </w:r>
      <w:bookmarkEnd w:id="532"/>
      <w:bookmarkEnd w:id="533"/>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t>
      </w:r>
      <w:proofErr w:type="spellStart"/>
      <w:r>
        <w:t>wark</w:t>
      </w:r>
      <w:proofErr w:type="spellEnd"/>
      <w:r>
        <w:t xml:space="preserve">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w:t>
      </w:r>
      <w:commentRangeStart w:id="534"/>
      <w:r>
        <w:t>As</w:t>
      </w:r>
      <w:commentRangeEnd w:id="534"/>
      <w:r w:rsidR="006744FA">
        <w:rPr>
          <w:rStyle w:val="CommentReference"/>
        </w:rPr>
        <w:commentReference w:id="534"/>
      </w:r>
      <w:r>
        <w:t xml:space="preserve"> the percent of </w:t>
      </w:r>
      <w:proofErr w:type="spellStart"/>
      <w:r>
        <w:t>wark</w:t>
      </w:r>
      <w:proofErr w:type="spellEnd"/>
      <w:r>
        <w:t xml:space="preserve"> gneiss was correlated to other parent materials, what is observed as an inverse relationship between DOC and amount of </w:t>
      </w:r>
      <w:proofErr w:type="spellStart"/>
      <w:r>
        <w:t>wark</w:t>
      </w:r>
      <w:proofErr w:type="spellEnd"/>
      <w:r>
        <w:t xml:space="preserve"> gneiss could potentially indicate a relationship of increasing DOC with the increase of the Leech River formation (argillite </w:t>
      </w:r>
      <w:proofErr w:type="spellStart"/>
      <w:r>
        <w:t>metagreywacke</w:t>
      </w:r>
      <w:proofErr w:type="spellEnd"/>
      <w:r>
        <w:t xml:space="preserve"> and </w:t>
      </w:r>
      <w:proofErr w:type="spellStart"/>
      <w:r>
        <w:t>metagreywacke</w:t>
      </w:r>
      <w:proofErr w:type="spellEnd"/>
      <w:r>
        <w:t xml:space="preserve">), which was inversely correlated (-0.92) to </w:t>
      </w:r>
      <w:proofErr w:type="spellStart"/>
      <w:r>
        <w:t>wark</w:t>
      </w:r>
      <w:proofErr w:type="spellEnd"/>
      <w:r>
        <w:t xml:space="preserve">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The magnitude and direction of water quality changes in response to precipitation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535" w:name="conclusions"/>
      <w:bookmarkStart w:id="536" w:name="_Toc51362264"/>
      <w:r>
        <w:t>Conclusions</w:t>
      </w:r>
      <w:bookmarkEnd w:id="535"/>
      <w:bookmarkEnd w:id="536"/>
    </w:p>
    <w:p w14:paraId="6669C6A7" w14:textId="0D7DD6CC" w:rsidR="00FD124D" w:rsidRDefault="00CD3C3F">
      <w:pPr>
        <w:pStyle w:val="Heading2"/>
      </w:pPr>
      <w:bookmarkStart w:id="537" w:name="summary-conclusions"/>
      <w:bookmarkStart w:id="538" w:name="_Toc51362265"/>
      <w:r>
        <w:lastRenderedPageBreak/>
        <w:t>Summary &amp; Conclusions</w:t>
      </w:r>
      <w:bookmarkEnd w:id="537"/>
      <w:bookmarkEnd w:id="538"/>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539" w:name="appendices"/>
      <w:bookmarkStart w:id="540" w:name="_Toc51362266"/>
      <w:r>
        <w:lastRenderedPageBreak/>
        <w:t>Appendices</w:t>
      </w:r>
      <w:bookmarkEnd w:id="539"/>
      <w:bookmarkEnd w:id="540"/>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6744FA" w14:paraId="2B422826" w14:textId="77777777">
        <w:tc>
          <w:tcPr>
            <w:tcW w:w="0" w:type="auto"/>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 xml:space="preserve">Hobo </w:t>
            </w:r>
            <w:proofErr w:type="spellStart"/>
            <w:r w:rsidRPr="00CC7A63">
              <w:rPr>
                <w:rFonts w:asciiTheme="minorHAnsi" w:hAnsiTheme="minorHAnsi" w:cstheme="minorHAnsi"/>
              </w:rPr>
              <w:t>TidbiT</w:t>
            </w:r>
            <w:proofErr w:type="spellEnd"/>
            <w:r w:rsidRPr="00CC7A63">
              <w:rPr>
                <w:rFonts w:asciiTheme="minorHAnsi" w:hAnsiTheme="minorHAnsi" w:cstheme="minorHAnsi"/>
              </w:rPr>
              <w:t xml:space="preserve">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HOBOware</w:t>
            </w:r>
            <w:proofErr w:type="spellEnd"/>
            <w:r w:rsidRPr="00CC7A63">
              <w:rPr>
                <w:rFonts w:asciiTheme="minorHAnsi" w:hAnsiTheme="minorHAnsi" w:cstheme="minorHAnsi"/>
              </w:rPr>
              <w:t xml:space="preserv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Reconyx</w:t>
            </w:r>
            <w:proofErr w:type="spellEnd"/>
            <w:r w:rsidRPr="00CC7A63">
              <w:rPr>
                <w:rFonts w:asciiTheme="minorHAnsi" w:hAnsiTheme="minorHAnsi" w:cstheme="minorHAnsi"/>
              </w:rPr>
              <w:t xml:space="preserve">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proofErr w:type="gramStart"/>
            <w:r w:rsidRPr="00CC7A63">
              <w:rPr>
                <w:rFonts w:asciiTheme="minorHAnsi" w:hAnsiTheme="minorHAnsi" w:cstheme="minorHAnsi"/>
              </w:rPr>
              <w:t>Sc::</w:t>
            </w:r>
            <w:proofErr w:type="gramEnd"/>
            <w:r w:rsidRPr="00CC7A63">
              <w:rPr>
                <w:rFonts w:asciiTheme="minorHAnsi" w:hAnsiTheme="minorHAnsi" w:cstheme="minorHAnsi"/>
              </w:rPr>
              <w:t>an Spectro::</w:t>
            </w:r>
            <w:proofErr w:type="spellStart"/>
            <w:r w:rsidRPr="00CC7A63">
              <w:rPr>
                <w:rFonts w:asciiTheme="minorHAnsi" w:hAnsiTheme="minorHAnsi" w:cstheme="minorHAnsi"/>
              </w:rPr>
              <w:t>lyser</w:t>
            </w:r>
            <w:proofErr w:type="spellEnd"/>
          </w:p>
        </w:tc>
        <w:tc>
          <w:tcPr>
            <w:tcW w:w="0" w:type="auto"/>
            <w:tcBorders>
              <w:bottom w:val="single" w:sz="4" w:space="0" w:color="auto"/>
            </w:tcBorders>
          </w:tcPr>
          <w:p w14:paraId="725A8CA4" w14:textId="77777777" w:rsidR="00FD124D" w:rsidRPr="00AC7637" w:rsidRDefault="00CD3C3F" w:rsidP="00CC7A63">
            <w:pPr>
              <w:spacing w:line="276" w:lineRule="auto"/>
              <w:rPr>
                <w:rFonts w:asciiTheme="minorHAnsi" w:hAnsiTheme="minorHAnsi" w:cstheme="minorHAnsi"/>
                <w:lang w:val="pt-BR"/>
                <w:rPrChange w:id="541" w:author="Mark Johnson" w:date="2020-10-05T15:51:00Z">
                  <w:rPr>
                    <w:rFonts w:asciiTheme="minorHAnsi" w:hAnsiTheme="minorHAnsi" w:cstheme="minorHAnsi"/>
                  </w:rPr>
                </w:rPrChange>
              </w:rPr>
            </w:pPr>
            <w:r w:rsidRPr="00AC7637">
              <w:rPr>
                <w:rFonts w:asciiTheme="minorHAnsi" w:hAnsiTheme="minorHAnsi" w:cstheme="minorHAnsi"/>
                <w:lang w:val="pt-BR"/>
                <w:rPrChange w:id="542" w:author="Mark Johnson" w:date="2020-10-05T15:51:00Z">
                  <w:rPr>
                    <w:rFonts w:asciiTheme="minorHAnsi" w:hAnsiTheme="minorHAnsi" w:cstheme="minorHAnsi"/>
                  </w:rPr>
                </w:rPrChange>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543" w:name="example-calculations"/>
      <w:r>
        <w:lastRenderedPageBreak/>
        <w:t>Example calculations</w:t>
      </w:r>
      <w:bookmarkEnd w:id="543"/>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544" w:name="Xe94dc613e79104e648a7e62ba8d389c33fd5369"/>
      <w:r>
        <w:lastRenderedPageBreak/>
        <w:t xml:space="preserve">NSERC </w:t>
      </w:r>
      <w:proofErr w:type="spellStart"/>
      <w:r>
        <w:t>forWater</w:t>
      </w:r>
      <w:proofErr w:type="spellEnd"/>
      <w:r>
        <w:t xml:space="preserve"> Network &amp; the Capital Regional District</w:t>
      </w:r>
      <w:bookmarkEnd w:id="544"/>
    </w:p>
    <w:p w14:paraId="1DE88BE6" w14:textId="77777777" w:rsidR="00FD124D" w:rsidRDefault="00CD3C3F">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w:t>
      </w:r>
      <w:proofErr w:type="gramStart"/>
      <w:r>
        <w:t>ultimate goal</w:t>
      </w:r>
      <w:proofErr w:type="gramEnd"/>
      <w:r>
        <w:t xml:space="preserve">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 xml:space="preserve">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545" w:name="weeks-creek-site-1"/>
      <w:r>
        <w:t>Weeks Creek (site 1)</w:t>
      </w:r>
      <w:bookmarkEnd w:id="545"/>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546" w:name="chris-creek-site-2"/>
      <w:r w:rsidRPr="00CC7A63">
        <w:t>Chris Creek (site 2)</w:t>
      </w:r>
      <w:bookmarkEnd w:id="546"/>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7306DFF4" w14:textId="77777777" w:rsidR="00FD124D" w:rsidRDefault="00CD3C3F">
      <w:r>
        <w:t> </w:t>
      </w:r>
    </w:p>
    <w:p w14:paraId="69CA89E0" w14:textId="77777777" w:rsidR="00FD124D" w:rsidRDefault="00CD3C3F" w:rsidP="00CC7A63">
      <w:pPr>
        <w:pStyle w:val="Heading9"/>
      </w:pPr>
      <w:bookmarkStart w:id="547" w:name="leech-head-site-3"/>
      <w:r>
        <w:t>Leech Head (site 3)</w:t>
      </w:r>
      <w:bookmarkEnd w:id="547"/>
    </w:p>
    <w:p w14:paraId="1A18487E" w14:textId="77777777" w:rsidR="00FD124D" w:rsidRDefault="00CD3C3F">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14:paraId="30A1D5C1" w14:textId="77777777" w:rsidR="00FD124D" w:rsidRDefault="00CD3C3F">
      <w:r>
        <w:t> </w:t>
      </w:r>
    </w:p>
    <w:p w14:paraId="4B9207A2" w14:textId="77777777" w:rsidR="00FD124D" w:rsidRDefault="00CD3C3F" w:rsidP="00CC7A63">
      <w:pPr>
        <w:pStyle w:val="Heading9"/>
      </w:pPr>
      <w:bookmarkStart w:id="548" w:name="cragg-creek-site-4"/>
      <w:r>
        <w:lastRenderedPageBreak/>
        <w:t>Cragg Creek (site 4)</w:t>
      </w:r>
      <w:bookmarkEnd w:id="548"/>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lang w:val="en-CA" w:eastAsia="en-CA"/>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proofErr w:type="spellStart"/>
      <w:r>
        <w:rPr>
          <w:i/>
        </w:rPr>
        <w:t>Draparnaldia</w:t>
      </w:r>
      <w:proofErr w:type="spellEnd"/>
      <w:r>
        <w:rPr>
          <w:i/>
        </w:rPr>
        <w:t xml:space="preserve"> species of green algae (</w:t>
      </w:r>
      <w:proofErr w:type="spellStart"/>
      <w:r>
        <w:rPr>
          <w:i/>
        </w:rPr>
        <w:t>nic</w:t>
      </w:r>
      <w:proofErr w:type="spellEnd"/>
      <w:r>
        <w:rPr>
          <w:i/>
        </w:rPr>
        <w:t>-named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549" w:name="west-leech-site-5"/>
      <w:r>
        <w:t>West Leech (site 5)</w:t>
      </w:r>
      <w:bookmarkEnd w:id="549"/>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550" w:name="leech-tunnel-site-6"/>
      <w:r>
        <w:lastRenderedPageBreak/>
        <w:t>Leech Tunnel (site 6)</w:t>
      </w:r>
      <w:bookmarkEnd w:id="550"/>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w:t>
      </w:r>
      <w:proofErr w:type="spellStart"/>
      <w:r>
        <w:t>is</w:t>
      </w:r>
      <w:proofErr w:type="spellEnd"/>
      <w:r>
        <w:t xml:space="preserve"> deep. The Tunnel site was approximately 1 km downstream of the West Leech confluence.</w:t>
      </w:r>
    </w:p>
    <w:p w14:paraId="46FE8088" w14:textId="77777777" w:rsidR="00FD124D" w:rsidRDefault="00CD3C3F">
      <w:r>
        <w:t xml:space="preserve">  ## Treatability ######## Treatability: </w:t>
      </w:r>
      <w:proofErr w:type="spellStart"/>
      <w:r>
        <w:t>forWater</w:t>
      </w:r>
      <w:proofErr w:type="spellEnd"/>
      <w:r>
        <w:t xml:space="preserve"> coordinated treatability analyses for disinfection by-product formation potentials (DBP-FP)</w:t>
      </w:r>
    </w:p>
    <w:p w14:paraId="2C95BBD9" w14:textId="77777777" w:rsidR="00FD124D" w:rsidRDefault="00CD3C3F">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proofErr w:type="spellStart"/>
      <w:r>
        <w:t>Rithet</w:t>
      </w:r>
      <w:proofErr w:type="spellEnd"/>
      <w:r>
        <w:t xml:space="preserve">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 xml:space="preserve">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w:t>
      </w:r>
      <w:proofErr w:type="gramStart"/>
      <w:r>
        <w:t>UV{</w:t>
      </w:r>
      <w:proofErr w:type="gramEnd"/>
      <w:r>
        <w:t>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lang w:val="en-CA" w:eastAsia="en-CA"/>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551" w:name="X4b7b3e6ac6573f953e6980479d08b8ee7c28f75"/>
      <w:r>
        <w:lastRenderedPageBreak/>
        <w:t>Metals &amp; DOC: collaborative sampling for Metals on behalf of the CRD</w:t>
      </w:r>
      <w:bookmarkEnd w:id="551"/>
    </w:p>
    <w:p w14:paraId="2DD3E340" w14:textId="77777777" w:rsidR="00FD124D" w:rsidRDefault="00CD3C3F">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31 shows DOC with total metals in </w:t>
      </w:r>
      <w:proofErr w:type="spellStart"/>
      <w:r>
        <w:t>μg</w:t>
      </w:r>
      <w:proofErr w:type="spellEnd"/>
      <w:r>
        <w:t>/L,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lang w:val="en-CA" w:eastAsia="en-CA"/>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lang w:val="en-CA" w:eastAsia="en-CA"/>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6744FA" w14:paraId="5545D1E9" w14:textId="77777777" w:rsidTr="00CC7A63">
        <w:tc>
          <w:tcPr>
            <w:tcW w:w="1723" w:type="pct"/>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proofErr w:type="spellStart"/>
      <w:r>
        <w:lastRenderedPageBreak/>
        <w:t>FWx</w:t>
      </w:r>
      <w:proofErr w:type="spellEnd"/>
      <w:r>
        <w:t xml:space="preserve"> stations in the LWSA: </w:t>
      </w:r>
      <w:proofErr w:type="spellStart"/>
      <w:r>
        <w:t>ancilary</w:t>
      </w:r>
      <w:proofErr w:type="spellEnd"/>
      <w:r>
        <w:t xml:space="preserve"> data</w:t>
      </w:r>
    </w:p>
    <w:p w14:paraId="222CF99D" w14:textId="77777777" w:rsidR="00FD124D" w:rsidRDefault="00CD3C3F">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 xml:space="preserve">The CRD provided weather station data from Chris Creek and Martin’s Gulch weather stations from January 2018 to March 2020. Slightly more precipitation was recorded at Martin’s Gulch than Chris Creek station (Figure 33, Table 20). Data from these two </w:t>
      </w:r>
      <w:proofErr w:type="spellStart"/>
      <w:r>
        <w:t>FWx</w:t>
      </w:r>
      <w:proofErr w:type="spellEnd"/>
      <w:r>
        <w:t xml:space="preserve">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lang w:val="en-CA" w:eastAsia="en-CA"/>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 xml:space="preserve">Figure 33:  Weather from </w:t>
      </w:r>
      <w:proofErr w:type="spellStart"/>
      <w:r w:rsidRPr="00C84838">
        <w:t>FWx</w:t>
      </w:r>
      <w:proofErr w:type="spellEnd"/>
      <w:r w:rsidRPr="00C84838">
        <w:t xml:space="preserve"> stations in the Leech water supply area. </w:t>
      </w:r>
      <w:proofErr w:type="spellStart"/>
      <w:r w:rsidRPr="00C84838">
        <w:t>Coloured</w:t>
      </w:r>
      <w:proofErr w:type="spellEnd"/>
      <w:r w:rsidRPr="00C84838">
        <w:t xml:space="preserve">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 xml:space="preserve">Table 20: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6744FA" w14:paraId="0098B4C2" w14:textId="77777777" w:rsidTr="00C84838">
        <w:tc>
          <w:tcPr>
            <w:tcW w:w="0" w:type="auto"/>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proofErr w:type="spellStart"/>
            <w:r w:rsidRPr="00C84838">
              <w:rPr>
                <w:rFonts w:asciiTheme="minorHAnsi" w:hAnsiTheme="minorHAnsi" w:cstheme="minorHAnsi"/>
                <w:sz w:val="22"/>
                <w:szCs w:val="22"/>
              </w:rPr>
              <w:t>stdev</w:t>
            </w:r>
            <w:proofErr w:type="spellEnd"/>
            <w:r w:rsidRPr="00C84838">
              <w:rPr>
                <w:rFonts w:asciiTheme="minorHAnsi" w:hAnsiTheme="minorHAnsi" w:cstheme="minorHAnsi"/>
                <w:sz w:val="22"/>
                <w:szCs w:val="22"/>
              </w:rPr>
              <w:t xml:space="preserve"> air temp. (± °C)</w:t>
            </w:r>
          </w:p>
        </w:tc>
        <w:tc>
          <w:tcPr>
            <w:tcW w:w="0" w:type="auto"/>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lang w:val="en-CA" w:eastAsia="en-CA"/>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1670CF4E" w14:textId="77777777" w:rsidR="00C84838" w:rsidRDefault="00C84838"/>
    <w:p w14:paraId="1DFFA830" w14:textId="77777777" w:rsidR="00FD124D" w:rsidRDefault="00CD3C3F" w:rsidP="00C84838">
      <w:pPr>
        <w:spacing w:line="276" w:lineRule="auto"/>
      </w:pPr>
      <w:r>
        <w:rPr>
          <w:noProof/>
          <w:lang w:val="en-CA" w:eastAsia="en-CA"/>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14:paraId="34184739" w14:textId="77777777" w:rsidR="00FD124D" w:rsidRDefault="00CD3C3F" w:rsidP="00C84838">
      <w:pPr>
        <w:spacing w:line="276" w:lineRule="auto"/>
        <w:jc w:val="center"/>
      </w:pPr>
      <w:r>
        <w:rPr>
          <w:noProof/>
          <w:lang w:val="en-CA" w:eastAsia="en-CA"/>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21) with no statistical difference (at 90% confidence) for Cragg </w:t>
      </w:r>
      <w:proofErr w:type="spellStart"/>
      <w:r>
        <w:t>Crk</w:t>
      </w:r>
      <w:proofErr w:type="spellEnd"/>
      <w:r>
        <w:t>,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6744FA" w14:paraId="2C8AD125" w14:textId="77777777" w:rsidTr="00C84838">
        <w:tc>
          <w:tcPr>
            <w:tcW w:w="2896" w:type="pct"/>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ChrisCrk</w:t>
            </w:r>
            <w:proofErr w:type="spellEnd"/>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LeechHead</w:t>
            </w:r>
            <w:proofErr w:type="spellEnd"/>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CraggCrk</w:t>
            </w:r>
            <w:proofErr w:type="spellEnd"/>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WestLeech</w:t>
            </w:r>
            <w:proofErr w:type="spellEnd"/>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 xml:space="preserve">Table 22: Summary of predicted air temperature at each site compared to mean LWSA temperature from CRD </w:t>
      </w:r>
      <w:proofErr w:type="spellStart"/>
      <w:r w:rsidRPr="00C84838">
        <w:rPr>
          <w:rFonts w:asciiTheme="minorHAnsi" w:hAnsiTheme="minorHAnsi" w:cstheme="minorHAnsi"/>
        </w:rPr>
        <w:t>FWx</w:t>
      </w:r>
      <w:proofErr w:type="spellEnd"/>
      <w:r w:rsidRPr="00C84838">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6744FA" w14:paraId="0CEA8A0B" w14:textId="77777777">
        <w:tc>
          <w:tcPr>
            <w:tcW w:w="0" w:type="auto"/>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lang w:val="en-CA" w:eastAsia="en-CA"/>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552"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552"/>
    </w:p>
    <w:p w14:paraId="3BE8CF33" w14:textId="77777777" w:rsidR="00FD124D" w:rsidRDefault="00CD3C3F">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lang w:val="en-CA" w:eastAsia="en-CA"/>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553" w:name="Xb062a35fa65c601d9b61eaa15affd59e6cc37d7"/>
      <w:r>
        <w:lastRenderedPageBreak/>
        <w:t>Ch.</w:t>
      </w:r>
      <w:r w:rsidR="00C84838">
        <w:t>3</w:t>
      </w:r>
      <w:r>
        <w:t xml:space="preserve"> extended: NOM sampling in nested catchments</w:t>
      </w:r>
      <w:bookmarkEnd w:id="553"/>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lang w:val="en-CA" w:eastAsia="en-CA"/>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39B40CBC" w14:textId="77777777" w:rsidR="00FD124D" w:rsidRPr="00C84838" w:rsidRDefault="00CD3C3F" w:rsidP="00C84838">
      <w:pPr>
        <w:spacing w:line="276" w:lineRule="auto"/>
      </w:pPr>
      <w:r w:rsidRPr="00C84838">
        <w:rPr>
          <w:noProof/>
          <w:lang w:val="en-CA" w:eastAsia="en-CA"/>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554" w:name="ch.4-extended-rf-vim"/>
      <w:r w:rsidR="00C84838">
        <w:br w:type="page"/>
      </w:r>
    </w:p>
    <w:p w14:paraId="288FD690" w14:textId="59E809F8" w:rsidR="00FD124D" w:rsidRDefault="00CD3C3F" w:rsidP="00C84838">
      <w:pPr>
        <w:pStyle w:val="Heading8"/>
      </w:pPr>
      <w:r>
        <w:lastRenderedPageBreak/>
        <w:t>Ch.4 extended: RF VIM</w:t>
      </w:r>
      <w:bookmarkEnd w:id="554"/>
    </w:p>
    <w:p w14:paraId="3127142D" w14:textId="77777777" w:rsidR="00FD124D" w:rsidRDefault="00CD3C3F">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41 and see how the relative rankings changed.</w:t>
      </w:r>
    </w:p>
    <w:p w14:paraId="433DCF39" w14:textId="77777777" w:rsidR="00FD124D" w:rsidRDefault="00CD3C3F">
      <w:r>
        <w:rPr>
          <w:noProof/>
          <w:lang w:val="en-CA" w:eastAsia="en-CA"/>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 xml:space="preserve">Enough samples were collected in both the dry and wet seasons for DOC assessment to tease apart a wet season increase in DOC with increasing antecedent air temperatures, while there was no </w:t>
      </w:r>
      <w:proofErr w:type="spellStart"/>
      <w:r>
        <w:t>apaprent</w:t>
      </w:r>
      <w:proofErr w:type="spellEnd"/>
      <w:r>
        <w:t xml:space="preserve"> trend in the dry season (Figure 42).</w:t>
      </w:r>
    </w:p>
    <w:p w14:paraId="637F76A9" w14:textId="77777777" w:rsidR="00C84838" w:rsidRDefault="00C84838"/>
    <w:p w14:paraId="0CBAD721" w14:textId="77777777" w:rsidR="00FD124D" w:rsidRDefault="00CD3C3F" w:rsidP="00C84838">
      <w:pPr>
        <w:jc w:val="center"/>
      </w:pPr>
      <w:r>
        <w:rPr>
          <w:noProof/>
          <w:lang w:val="en-CA" w:eastAsia="en-CA"/>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w:t>
      </w:r>
      <w:proofErr w:type="gramStart"/>
      <w:r>
        <w:t>…(</w:t>
      </w:r>
      <w:proofErr w:type="gramEnd"/>
      <w:r>
        <w:t>Figure 43)</w:t>
      </w:r>
    </w:p>
    <w:p w14:paraId="59965AE6" w14:textId="77777777" w:rsidR="00FD124D" w:rsidRDefault="00CD3C3F">
      <w:r>
        <w:t> </w:t>
      </w:r>
    </w:p>
    <w:p w14:paraId="782A1812" w14:textId="77777777" w:rsidR="00FD124D" w:rsidRDefault="00CD3C3F" w:rsidP="00C84838">
      <w:pPr>
        <w:spacing w:line="276" w:lineRule="auto"/>
      </w:pPr>
      <w:r>
        <w:rPr>
          <w:noProof/>
          <w:lang w:val="en-CA" w:eastAsia="en-CA"/>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555" w:name="possible-trash-1"/>
      <w:r>
        <w:br w:type="page"/>
      </w:r>
    </w:p>
    <w:p w14:paraId="3B13D3C8" w14:textId="73D0EAC1" w:rsidR="00FD124D" w:rsidRDefault="00CD3C3F">
      <w:pPr>
        <w:pStyle w:val="Heading7"/>
      </w:pPr>
      <w:r>
        <w:lastRenderedPageBreak/>
        <w:t>possible trash</w:t>
      </w:r>
      <w:bookmarkEnd w:id="555"/>
    </w:p>
    <w:p w14:paraId="483A42E9" w14:textId="1A6497BC" w:rsidR="00FD124D" w:rsidRDefault="00CD3C3F" w:rsidP="004D6C34">
      <w:pPr>
        <w:pStyle w:val="Heading8"/>
      </w:pPr>
      <w:bookmarkStart w:id="556" w:name="sampling-methods"/>
      <w:r>
        <w:t>sampling methods</w:t>
      </w:r>
      <w:bookmarkStart w:id="557" w:name="sampling-methods-extended"/>
      <w:bookmarkEnd w:id="556"/>
      <w:r w:rsidR="00C84838">
        <w:t xml:space="preserve"> </w:t>
      </w:r>
      <w:r>
        <w:t>extended</w:t>
      </w:r>
      <w:bookmarkEnd w:id="557"/>
    </w:p>
    <w:p w14:paraId="7E25C287" w14:textId="77777777" w:rsidR="00FD124D" w:rsidRDefault="00CD3C3F">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w:t>
      </w:r>
      <w:r>
        <w:lastRenderedPageBreak/>
        <w:t xml:space="preserve">The assumption of river-as-a-refrigerator was addressed by deploying temperature sensors on each vertical rack (August 2019), </w:t>
      </w:r>
      <w:proofErr w:type="gramStart"/>
      <w:r>
        <w:t>and also</w:t>
      </w:r>
      <w:proofErr w:type="gramEnd"/>
      <w:r>
        <w:t xml:space="preserve"> </w:t>
      </w:r>
      <w:proofErr w:type="spellStart"/>
      <w:r>
        <w:t>with hold</w:t>
      </w:r>
      <w:proofErr w:type="spellEnd"/>
      <w:r>
        <w:t>-time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 xml:space="preserve">Malahat </w:t>
      </w:r>
      <w:proofErr w:type="gramStart"/>
      <w:r>
        <w:t>5 year</w:t>
      </w:r>
      <w:proofErr w:type="gramEnd"/>
      <w:r>
        <w:t xml:space="preserve"> weather</w:t>
      </w:r>
    </w:p>
    <w:p w14:paraId="6ACE59C0" w14:textId="77777777" w:rsidR="00FD124D" w:rsidRDefault="00CD3C3F">
      <w:pPr>
        <w:numPr>
          <w:ilvl w:val="0"/>
          <w:numId w:val="28"/>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lang w:val="en-CA" w:eastAsia="en-CA"/>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 xml:space="preserve">Figure 44:  </w:t>
      </w:r>
      <w:proofErr w:type="gramStart"/>
      <w:r w:rsidRPr="00C84838">
        <w:t>Five year</w:t>
      </w:r>
      <w:proofErr w:type="gramEnd"/>
      <w:r w:rsidRPr="00C84838">
        <w:t xml:space="preserve"> weather from nearby Malahat station (</w:t>
      </w:r>
      <w:proofErr w:type="spellStart"/>
      <w:r w:rsidRPr="00C84838">
        <w:t>MoTI</w:t>
      </w:r>
      <w:proofErr w:type="spellEnd"/>
      <w:r w:rsidRPr="00C84838">
        <w:t xml:space="preserve">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w:t>
      </w:r>
      <w:proofErr w:type="spellStart"/>
      <w:r>
        <w:rPr>
          <w:i/>
        </w:rPr>
        <w:t>MoTI</w:t>
      </w:r>
      <w:proofErr w:type="spellEnd"/>
      <w:r>
        <w:rPr>
          <w:i/>
        </w:rPr>
        <w:t xml:space="preserve"> ID 62091)</w:t>
      </w:r>
    </w:p>
    <w:tbl>
      <w:tblPr>
        <w:tblW w:w="5000" w:type="pct"/>
        <w:tblLook w:val="07E0" w:firstRow="1" w:lastRow="1" w:firstColumn="1" w:lastColumn="1" w:noHBand="1" w:noVBand="1"/>
      </w:tblPr>
      <w:tblGrid>
        <w:gridCol w:w="1000"/>
        <w:gridCol w:w="3113"/>
        <w:gridCol w:w="3010"/>
        <w:gridCol w:w="2237"/>
      </w:tblGrid>
      <w:tr w:rsidR="006744FA" w14:paraId="52F55E3B" w14:textId="77777777" w:rsidTr="00C84838">
        <w:tc>
          <w:tcPr>
            <w:tcW w:w="534" w:type="pct"/>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 xml:space="preserve">annual </w:t>
            </w:r>
            <w:proofErr w:type="spellStart"/>
            <w:r w:rsidRPr="00C84838">
              <w:rPr>
                <w:rFonts w:asciiTheme="minorHAnsi" w:hAnsiTheme="minorHAnsi" w:cstheme="minorHAnsi"/>
              </w:rPr>
              <w:t>precip</w:t>
            </w:r>
            <w:proofErr w:type="spellEnd"/>
            <w:r w:rsidRPr="00C84838">
              <w:rPr>
                <w:rFonts w:asciiTheme="minorHAnsi" w:hAnsiTheme="minorHAnsi" w:cstheme="minorHAnsi"/>
              </w:rPr>
              <w:t>. (mm)</w:t>
            </w:r>
          </w:p>
        </w:tc>
        <w:tc>
          <w:tcPr>
            <w:tcW w:w="1608" w:type="pct"/>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vAlign w:val="bottom"/>
          </w:tcPr>
          <w:p w14:paraId="1E2C12A0"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std.dev</w:t>
            </w:r>
            <w:proofErr w:type="spellEnd"/>
            <w:r w:rsidRPr="00C84838">
              <w:rPr>
                <w:rFonts w:asciiTheme="minorHAnsi" w:hAnsiTheme="minorHAnsi" w:cstheme="minorHAnsi"/>
              </w:rPr>
              <w:t>.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w:t>
      </w:r>
      <w:proofErr w:type="spellStart"/>
      <w:proofErr w:type="gramStart"/>
      <w:r>
        <w:t>tab:MalahatTest</w:t>
      </w:r>
      <w:proofErr w:type="spellEnd"/>
      <w:proofErr w:type="gramEnd"/>
      <w:r>
        <w: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lang w:val="en-CA" w:eastAsia="en-CA"/>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 xml:space="preserve">Figure 45:  Weather from the Malahat station for </w:t>
      </w:r>
      <w:proofErr w:type="gramStart"/>
      <w:r w:rsidRPr="00C84838">
        <w:t>two year</w:t>
      </w:r>
      <w:proofErr w:type="gramEnd"/>
      <w:r w:rsidRPr="00C84838">
        <w:t xml:space="preserve"> periods prior to and during this study (</w:t>
      </w:r>
      <w:proofErr w:type="spellStart"/>
      <w:r w:rsidRPr="00C84838">
        <w:t>MoTI</w:t>
      </w:r>
      <w:proofErr w:type="spellEnd"/>
      <w:r w:rsidRPr="00C84838">
        <w:t xml:space="preserve">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6744FA" w14:paraId="1739D3DC" w14:textId="77777777">
        <w:tc>
          <w:tcPr>
            <w:tcW w:w="0" w:type="auto"/>
            <w:vAlign w:val="bottom"/>
          </w:tcPr>
          <w:p w14:paraId="7007797D" w14:textId="77777777" w:rsidR="00FD124D" w:rsidRDefault="00CD3C3F" w:rsidP="00C84838">
            <w:pPr>
              <w:spacing w:line="276" w:lineRule="auto"/>
            </w:pPr>
            <w:r>
              <w:t>Parameter</w:t>
            </w:r>
          </w:p>
        </w:tc>
        <w:tc>
          <w:tcPr>
            <w:tcW w:w="0" w:type="auto"/>
            <w:vAlign w:val="bottom"/>
          </w:tcPr>
          <w:p w14:paraId="69CCA838" w14:textId="77777777" w:rsidR="00FD124D" w:rsidRDefault="00CD3C3F" w:rsidP="00C84838">
            <w:pPr>
              <w:spacing w:line="276" w:lineRule="auto"/>
              <w:jc w:val="right"/>
            </w:pPr>
            <w:proofErr w:type="spellStart"/>
            <w:r>
              <w:t>p.value</w:t>
            </w:r>
            <w:proofErr w:type="spellEnd"/>
          </w:p>
        </w:tc>
        <w:tc>
          <w:tcPr>
            <w:tcW w:w="0" w:type="auto"/>
            <w:vAlign w:val="bottom"/>
          </w:tcPr>
          <w:p w14:paraId="6B5E5744" w14:textId="77777777" w:rsidR="00FD124D" w:rsidRDefault="00CD3C3F" w:rsidP="00C84838">
            <w:pPr>
              <w:spacing w:line="276" w:lineRule="auto"/>
            </w:pPr>
            <w:proofErr w:type="spellStart"/>
            <w:r>
              <w:t>signifcance</w:t>
            </w:r>
            <w:proofErr w:type="spellEnd"/>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proofErr w:type="spellStart"/>
            <w:r>
              <w:t>temp_mean</w:t>
            </w:r>
            <w:proofErr w:type="spellEnd"/>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proofErr w:type="spellStart"/>
            <w:r>
              <w:t>temp_min</w:t>
            </w:r>
            <w:proofErr w:type="spellEnd"/>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proofErr w:type="spellStart"/>
            <w:r>
              <w:t>temp_max</w:t>
            </w:r>
            <w:proofErr w:type="spellEnd"/>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6744FA" w14:paraId="1F3402D8" w14:textId="77777777">
        <w:tc>
          <w:tcPr>
            <w:tcW w:w="0" w:type="auto"/>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vAlign w:val="bottom"/>
          </w:tcPr>
          <w:p w14:paraId="12011979"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Stdev</w:t>
            </w:r>
            <w:proofErr w:type="spellEnd"/>
            <w:r w:rsidRPr="00C84838">
              <w:rPr>
                <w:rFonts w:asciiTheme="minorHAnsi" w:hAnsiTheme="minorHAnsi" w:cstheme="minorHAnsi"/>
              </w:rPr>
              <w:t xml:space="preserve"> (± mg/L DOC)</w:t>
            </w:r>
          </w:p>
        </w:tc>
        <w:tc>
          <w:tcPr>
            <w:tcW w:w="0" w:type="auto"/>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w:t>
      </w:r>
      <w:r>
        <w:lastRenderedPageBreak/>
        <w:t xml:space="preserve">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 xml:space="preserve">To identify which pairs of sites had equal DOC variance </w:t>
      </w:r>
      <w:proofErr w:type="spellStart"/>
      <w:r>
        <w:t>Levene’s</w:t>
      </w:r>
      <w:proofErr w:type="spellEnd"/>
      <w:r>
        <w:t xml:space="preserve"> test was applied to sample DOC results. Table 26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 xml:space="preserve">Table 26: Results of </w:t>
      </w:r>
      <w:proofErr w:type="spellStart"/>
      <w:r w:rsidRPr="00C84838">
        <w:rPr>
          <w:sz w:val="23"/>
          <w:szCs w:val="23"/>
        </w:rPr>
        <w:t>Levene’s</w:t>
      </w:r>
      <w:proofErr w:type="spellEnd"/>
      <w:r w:rsidRPr="00C84838">
        <w:rPr>
          <w:sz w:val="23"/>
          <w:szCs w:val="23"/>
        </w:rPr>
        <w:t xml:space="preserve"> test comparing DOC variance between pairs of sites. Significance stars indicate confidence levels: ** 99% (alpha = 0.01); ** 95% (alpha = 0.05); * 90% (alpha = 0.1), 90% confidence was the threshold for supporting the null hypothesis of </w:t>
      </w:r>
      <w:proofErr w:type="gramStart"/>
      <w:r w:rsidRPr="00C84838">
        <w:rPr>
          <w:sz w:val="23"/>
          <w:szCs w:val="23"/>
        </w:rPr>
        <w:t>homoscedasticity.*</w:t>
      </w:r>
      <w:proofErr w:type="gramEnd"/>
    </w:p>
    <w:tbl>
      <w:tblPr>
        <w:tblW w:w="5000" w:type="pct"/>
        <w:tblLook w:val="07E0" w:firstRow="1" w:lastRow="1" w:firstColumn="1" w:lastColumn="1" w:noHBand="1" w:noVBand="1"/>
      </w:tblPr>
      <w:tblGrid>
        <w:gridCol w:w="2642"/>
        <w:gridCol w:w="3334"/>
        <w:gridCol w:w="1271"/>
        <w:gridCol w:w="2113"/>
      </w:tblGrid>
      <w:tr w:rsidR="006744FA" w14:paraId="133F9CB8" w14:textId="77777777" w:rsidTr="00C84838">
        <w:tc>
          <w:tcPr>
            <w:tcW w:w="1411" w:type="pct"/>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proofErr w:type="spellStart"/>
            <w:r w:rsidRPr="00C84838">
              <w:rPr>
                <w:rFonts w:asciiTheme="minorHAnsi" w:hAnsiTheme="minorHAnsi" w:cstheme="minorHAnsi"/>
                <w:sz w:val="23"/>
                <w:szCs w:val="23"/>
              </w:rPr>
              <w:t>p.value</w:t>
            </w:r>
            <w:proofErr w:type="spellEnd"/>
          </w:p>
        </w:tc>
        <w:tc>
          <w:tcPr>
            <w:tcW w:w="1129" w:type="pct"/>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 xml:space="preserve">Weeks &amp; </w:t>
            </w:r>
            <w:proofErr w:type="spellStart"/>
            <w:r w:rsidRPr="00C84838">
              <w:rPr>
                <w:rFonts w:asciiTheme="minorHAnsi" w:hAnsiTheme="minorHAnsi" w:cstheme="minorHAnsi"/>
                <w:sz w:val="23"/>
                <w:szCs w:val="23"/>
              </w:rPr>
              <w:t>ChrisCrk</w:t>
            </w:r>
            <w:proofErr w:type="spellEnd"/>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ChrisCrk</w:t>
            </w:r>
            <w:proofErr w:type="spellEnd"/>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CraggCrk</w:t>
            </w:r>
            <w:proofErr w:type="spellEnd"/>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WestLeech</w:t>
            </w:r>
            <w:proofErr w:type="spellEnd"/>
            <w:r w:rsidRPr="00C84838">
              <w:rPr>
                <w:rFonts w:asciiTheme="minorHAnsi" w:hAnsiTheme="minorHAnsi" w:cstheme="minorHAnsi"/>
                <w:sz w:val="23"/>
                <w:szCs w:val="23"/>
              </w:rPr>
              <w:t xml:space="preserve">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558" w:name="e2e3-over-time"/>
      <w:r>
        <w:lastRenderedPageBreak/>
        <w:t>E2E3 over time</w:t>
      </w:r>
      <w:bookmarkEnd w:id="558"/>
    </w:p>
    <w:p w14:paraId="2BA16D5E" w14:textId="77777777" w:rsidR="00FD124D" w:rsidRDefault="00CD3C3F">
      <w:r>
        <w:rPr>
          <w:noProof/>
          <w:lang w:val="en-CA" w:eastAsia="en-CA"/>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559" w:name="_Toc51362267"/>
      <w:r>
        <w:lastRenderedPageBreak/>
        <w:t>References</w:t>
      </w:r>
      <w:bookmarkEnd w:id="559"/>
    </w:p>
    <w:p w14:paraId="0412C6FA" w14:textId="77777777" w:rsidR="00FD124D" w:rsidRDefault="00CD3C3F" w:rsidP="00C84838">
      <w:pPr>
        <w:spacing w:after="240" w:line="276" w:lineRule="auto"/>
      </w:pPr>
      <w:bookmarkStart w:id="560" w:name="ref-Abbott2018"/>
      <w:bookmarkStart w:id="561"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562" w:name="ref-Aguilera2018"/>
      <w:bookmarkEnd w:id="560"/>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563" w:name="ref-Aiken1995"/>
      <w:bookmarkEnd w:id="562"/>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564" w:name="ref-Aiken2011"/>
      <w:bookmarkEnd w:id="563"/>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565" w:name="ref-Avagyan2014"/>
      <w:bookmarkEnd w:id="564"/>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566" w:name="ref-Agren2008"/>
      <w:bookmarkEnd w:id="565"/>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567" w:name="ref-StdMet5310"/>
      <w:bookmarkEnd w:id="566"/>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568" w:name="ref-StdMet5910"/>
      <w:bookmarkEnd w:id="567"/>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569" w:name="ref-Biau2016"/>
      <w:bookmarkEnd w:id="568"/>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570" w:name="ref-Breiman2001"/>
      <w:bookmarkEnd w:id="569"/>
      <w:proofErr w:type="spellStart"/>
      <w:r>
        <w:lastRenderedPageBreak/>
        <w:t>Breiman</w:t>
      </w:r>
      <w:proofErr w:type="spellEnd"/>
      <w:r>
        <w:t xml:space="preserve">,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571" w:name="ref-BC2019"/>
      <w:bookmarkEnd w:id="570"/>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572" w:name="ref-CCME2004"/>
      <w:bookmarkEnd w:id="571"/>
      <w:r>
        <w:t xml:space="preserve">Canadian Council of Ministers of the Environment. 2004. “From source to </w:t>
      </w:r>
      <w:proofErr w:type="gramStart"/>
      <w:r>
        <w:t>tap :</w:t>
      </w:r>
      <w:proofErr w:type="gramEnd"/>
      <w:r>
        <w:t xml:space="preserve"> guidance on the multi-barrier approach to safe drinking water.”</w:t>
      </w:r>
    </w:p>
    <w:p w14:paraId="5550FAE8" w14:textId="77777777" w:rsidR="00FD124D" w:rsidRDefault="00CD3C3F" w:rsidP="00C84838">
      <w:pPr>
        <w:spacing w:after="240" w:line="276" w:lineRule="auto"/>
      </w:pPr>
      <w:bookmarkStart w:id="573" w:name="ref-SoilScience2020"/>
      <w:bookmarkEnd w:id="572"/>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574" w:name="ref-CRD"/>
      <w:bookmarkEnd w:id="573"/>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575" w:name="ref-CCME2011"/>
      <w:bookmarkEnd w:id="574"/>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576" w:name="ref-Chow2008"/>
      <w:bookmarkEnd w:id="575"/>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577" w:name="ref-Cory2011"/>
      <w:bookmarkEnd w:id="576"/>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578" w:name="ref-CapitalRegionDistrict2017"/>
      <w:bookmarkEnd w:id="577"/>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579" w:name="ref-CRD2019"/>
      <w:bookmarkEnd w:id="578"/>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580" w:name="ref-Creed2015"/>
      <w:bookmarkEnd w:id="579"/>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Pr="00AC7637" w:rsidRDefault="00CD3C3F" w:rsidP="00C84838">
      <w:pPr>
        <w:spacing w:after="240" w:line="276" w:lineRule="auto"/>
        <w:rPr>
          <w:lang w:val="pt-BR"/>
          <w:rPrChange w:id="581" w:author="Mark Johnson" w:date="2020-10-05T15:51:00Z">
            <w:rPr/>
          </w:rPrChange>
        </w:rPr>
      </w:pPr>
      <w:bookmarkStart w:id="582" w:name="ref-MWH2014"/>
      <w:bookmarkEnd w:id="580"/>
      <w:r>
        <w:lastRenderedPageBreak/>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r w:rsidR="00FF4AED">
        <w:fldChar w:fldCharType="begin"/>
      </w:r>
      <w:r w:rsidR="00FF4AED">
        <w:instrText xml:space="preserve"> HYPERLINK "https://doi.org/10.1016/B978-0-12-382092-1.00019-1" \h </w:instrText>
      </w:r>
      <w:r w:rsidR="00FF4AED">
        <w:fldChar w:fldCharType="separate"/>
      </w:r>
      <w:r w:rsidRPr="00AC7637">
        <w:rPr>
          <w:rStyle w:val="Hyperlink"/>
          <w:lang w:val="pt-BR"/>
          <w:rPrChange w:id="583" w:author="Mark Johnson" w:date="2020-10-05T15:51:00Z">
            <w:rPr>
              <w:rStyle w:val="Hyperlink"/>
            </w:rPr>
          </w:rPrChange>
        </w:rPr>
        <w:t>https://doi.org/10.1016/B978-0-12-382092-1.00019-1</w:t>
      </w:r>
      <w:r w:rsidR="00FF4AED">
        <w:rPr>
          <w:rStyle w:val="Hyperlink"/>
        </w:rPr>
        <w:fldChar w:fldCharType="end"/>
      </w:r>
      <w:r w:rsidRPr="00AC7637">
        <w:rPr>
          <w:lang w:val="pt-BR"/>
          <w:rPrChange w:id="584" w:author="Mark Johnson" w:date="2020-10-05T15:51:00Z">
            <w:rPr/>
          </w:rPrChange>
        </w:rPr>
        <w:t>.</w:t>
      </w:r>
    </w:p>
    <w:p w14:paraId="202EDD9C" w14:textId="77777777" w:rsidR="00FD124D" w:rsidRDefault="00CD3C3F" w:rsidP="00C84838">
      <w:pPr>
        <w:spacing w:after="240" w:line="276" w:lineRule="auto"/>
      </w:pPr>
      <w:bookmarkStart w:id="585" w:name="ref-Delpla2016"/>
      <w:bookmarkEnd w:id="582"/>
      <w:r w:rsidRPr="00AC7637">
        <w:rPr>
          <w:lang w:val="pt-BR"/>
          <w:rPrChange w:id="586" w:author="Mark Johnson" w:date="2020-10-05T15:51:00Z">
            <w:rPr/>
          </w:rPrChange>
        </w:rPr>
        <w:t xml:space="preserve">Delpla, Ianis, and Manuel J. Rodriguez. </w:t>
      </w:r>
      <w:r>
        <w:t xml:space="preserve">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14:paraId="40F877BF" w14:textId="77777777" w:rsidR="00FD124D" w:rsidRDefault="00CD3C3F" w:rsidP="00C84838">
      <w:pPr>
        <w:spacing w:after="240" w:line="276" w:lineRule="auto"/>
      </w:pPr>
      <w:bookmarkStart w:id="587" w:name="ref-Diehl2007"/>
      <w:bookmarkEnd w:id="585"/>
      <w:r>
        <w:t xml:space="preserve">Diehl, Timothy H. 2007. “A Modified Siphon Sampler for Shallow Water.” U.S. Department of the Interior, U.S. Geological Survey. </w:t>
      </w:r>
      <w:hyperlink r:id="rId77">
        <w:r>
          <w:rPr>
            <w:rStyle w:val="Hyperlink"/>
          </w:rPr>
          <w:t>https://pubs.er.usgs.gov/publication/sir20075282</w:t>
        </w:r>
      </w:hyperlink>
      <w:r>
        <w:t>.</w:t>
      </w:r>
    </w:p>
    <w:p w14:paraId="1716BE92" w14:textId="77777777" w:rsidR="00FD124D" w:rsidRDefault="00CD3C3F" w:rsidP="00C84838">
      <w:pPr>
        <w:spacing w:after="240" w:line="276" w:lineRule="auto"/>
      </w:pPr>
      <w:bookmarkStart w:id="588" w:name="ref-Dudley2003"/>
      <w:bookmarkEnd w:id="587"/>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589" w:name="ref-Emelko2011"/>
      <w:bookmarkEnd w:id="588"/>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14:paraId="44F1F553" w14:textId="77777777" w:rsidR="00FD124D" w:rsidRDefault="00CD3C3F" w:rsidP="00C84838">
      <w:pPr>
        <w:spacing w:after="240" w:line="276" w:lineRule="auto"/>
      </w:pPr>
      <w:bookmarkStart w:id="590" w:name="ref-Epps1994"/>
      <w:bookmarkEnd w:id="589"/>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591" w:name="ref-Evans1999"/>
      <w:bookmarkEnd w:id="590"/>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80">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592" w:name="ref-Evans1998"/>
      <w:bookmarkEnd w:id="591"/>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14:paraId="2A4777CA" w14:textId="77777777" w:rsidR="00FD124D" w:rsidRDefault="00CD3C3F" w:rsidP="00C84838">
      <w:pPr>
        <w:spacing w:after="240" w:line="276" w:lineRule="auto"/>
      </w:pPr>
      <w:bookmarkStart w:id="593" w:name="ref-SoilsCanada2018"/>
      <w:bookmarkEnd w:id="592"/>
      <w:r>
        <w:t xml:space="preserve">Government of Canada. 2018. “Soils of British Columbia.” </w:t>
      </w:r>
      <w:hyperlink r:id="rId82">
        <w:r>
          <w:rPr>
            <w:rStyle w:val="Hyperlink"/>
          </w:rPr>
          <w:t>http://sis.agr.gc.ca/cansis/soils/bc/soils.html</w:t>
        </w:r>
      </w:hyperlink>
      <w:r>
        <w:t>.</w:t>
      </w:r>
    </w:p>
    <w:p w14:paraId="12CB573A" w14:textId="77777777" w:rsidR="00FD124D" w:rsidRDefault="00CD3C3F" w:rsidP="00C84838">
      <w:pPr>
        <w:spacing w:after="240" w:line="276" w:lineRule="auto"/>
      </w:pPr>
      <w:bookmarkStart w:id="594" w:name="ref-Graczyk2000"/>
      <w:bookmarkEnd w:id="593"/>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83">
        <w:r>
          <w:rPr>
            <w:rStyle w:val="Hyperlink"/>
          </w:rPr>
          <w:t>https://doi.org/10.3133/fs06700</w:t>
        </w:r>
      </w:hyperlink>
      <w:r>
        <w:t>.</w:t>
      </w:r>
    </w:p>
    <w:p w14:paraId="1DDE138E" w14:textId="77777777" w:rsidR="00FD124D" w:rsidRDefault="00CD3C3F" w:rsidP="00C84838">
      <w:pPr>
        <w:spacing w:after="240" w:line="276" w:lineRule="auto"/>
      </w:pPr>
      <w:bookmarkStart w:id="595" w:name="ref-Groome2003"/>
      <w:bookmarkEnd w:id="594"/>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596" w:name="ref-Harmel2003"/>
      <w:bookmarkEnd w:id="595"/>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84">
        <w:r>
          <w:rPr>
            <w:rStyle w:val="Hyperlink"/>
          </w:rPr>
          <w:t>https://doi.org/10.13031/2013.15662</w:t>
        </w:r>
      </w:hyperlink>
      <w:r>
        <w:t>.</w:t>
      </w:r>
    </w:p>
    <w:p w14:paraId="17B0FE9B" w14:textId="77777777" w:rsidR="00FD124D" w:rsidRDefault="00CD3C3F" w:rsidP="00C84838">
      <w:pPr>
        <w:spacing w:after="240" w:line="276" w:lineRule="auto"/>
      </w:pPr>
      <w:bookmarkStart w:id="597" w:name="ref-HealthCanada2019"/>
      <w:bookmarkEnd w:id="596"/>
      <w:r>
        <w:t xml:space="preserve">Health Canada. 2019a. “Guidance on Natural Organic Matter in Drinking Water.” </w:t>
      </w:r>
      <w:hyperlink r:id="rId85">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598" w:name="ref-HealthCanada2019a"/>
      <w:bookmarkEnd w:id="597"/>
      <w:r>
        <w:t xml:space="preserve">———. 2019b. “Guidelines for Canadian Drinking Water Quality – Summary Table.” Ottawa, Ontario: Water; Air Quality Bureau, Healthy Environments; Consumer Safety Branch. </w:t>
      </w:r>
      <w:hyperlink r:id="rId86">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599" w:name="ref-HealthCanada2006"/>
      <w:bookmarkEnd w:id="598"/>
      <w:proofErr w:type="spellStart"/>
      <w:r>
        <w:t>HealthCanada</w:t>
      </w:r>
      <w:proofErr w:type="spellEnd"/>
      <w:r>
        <w:t xml:space="preserve">. 2006. “Drinking Water Chlorination.” </w:t>
      </w:r>
      <w:hyperlink r:id="rId87">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600" w:name="ref-HealthLinkBC2018"/>
      <w:bookmarkEnd w:id="599"/>
      <w:proofErr w:type="spellStart"/>
      <w:r>
        <w:t>HealthLinkBC</w:t>
      </w:r>
      <w:proofErr w:type="spellEnd"/>
      <w:r>
        <w:t xml:space="preserve">. 2018. “Drinking Water Chlorination,” no. 49. </w:t>
      </w:r>
      <w:hyperlink r:id="rId88">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601" w:name="ref-Helms2008"/>
      <w:bookmarkEnd w:id="600"/>
      <w:r>
        <w:t xml:space="preserve">Helms, John R, Avon Stubbins, Jason D Ritchie, Elizabeth C Minor, and Kenneth Mopper.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89">
        <w:r>
          <w:rPr>
            <w:rStyle w:val="Hyperlink"/>
          </w:rPr>
          <w:t>https://www.jstor.org/stable/40058211</w:t>
        </w:r>
      </w:hyperlink>
      <w:r>
        <w:t>.</w:t>
      </w:r>
    </w:p>
    <w:p w14:paraId="26E88624" w14:textId="77777777" w:rsidR="00FD124D" w:rsidRDefault="00CD3C3F" w:rsidP="00C84838">
      <w:pPr>
        <w:spacing w:after="240" w:line="276" w:lineRule="auto"/>
      </w:pPr>
      <w:bookmarkStart w:id="602" w:name="ref-Hood2006"/>
      <w:bookmarkEnd w:id="601"/>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Journal of Geophysical Research: Biogeosciences</w:t>
      </w:r>
      <w:r>
        <w:t xml:space="preserve"> 111 (1): 1–8. </w:t>
      </w:r>
      <w:hyperlink r:id="rId90">
        <w:r>
          <w:rPr>
            <w:rStyle w:val="Hyperlink"/>
          </w:rPr>
          <w:t>https://doi.org/10.1029/2005JG000082</w:t>
        </w:r>
      </w:hyperlink>
      <w:r>
        <w:t>.</w:t>
      </w:r>
    </w:p>
    <w:p w14:paraId="416EE7E6" w14:textId="77777777" w:rsidR="00FD124D" w:rsidRDefault="00CD3C3F" w:rsidP="00C84838">
      <w:pPr>
        <w:spacing w:after="240" w:line="276" w:lineRule="auto"/>
      </w:pPr>
      <w:bookmarkStart w:id="603" w:name="ref-Jacangelo1995"/>
      <w:bookmarkEnd w:id="602"/>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91">
        <w:r>
          <w:rPr>
            <w:rStyle w:val="Hyperlink"/>
          </w:rPr>
          <w:t>https://doi.org/10.1002/j.1551-8833.1995.tb06302.x</w:t>
        </w:r>
      </w:hyperlink>
      <w:r>
        <w:t>.</w:t>
      </w:r>
    </w:p>
    <w:p w14:paraId="56C32DB5" w14:textId="77777777" w:rsidR="00FD124D" w:rsidRDefault="00CD3C3F" w:rsidP="00C84838">
      <w:pPr>
        <w:spacing w:after="240" w:line="276" w:lineRule="auto"/>
      </w:pPr>
      <w:bookmarkStart w:id="604" w:name="ref-Johnson1997"/>
      <w:bookmarkEnd w:id="603"/>
      <w:r>
        <w:t xml:space="preserve">Johnson, Lucinda, Carl Richards, George Host, and John Arthur. 1997. “Landscape influences on water chemistry in Midwestern stream ecosystems.” </w:t>
      </w:r>
      <w:r>
        <w:rPr>
          <w:i/>
        </w:rPr>
        <w:t>Freshwater Biology</w:t>
      </w:r>
      <w:r>
        <w:t xml:space="preserve"> 37: 193–208. </w:t>
      </w:r>
      <w:hyperlink r:id="rId92">
        <w:r>
          <w:rPr>
            <w:rStyle w:val="Hyperlink"/>
          </w:rPr>
          <w:t>https://doi.org/doi:10.1046/j.1365-2427.1997.d01-539.x</w:t>
        </w:r>
      </w:hyperlink>
      <w:r>
        <w:t>.</w:t>
      </w:r>
    </w:p>
    <w:p w14:paraId="18BD59B7" w14:textId="77777777" w:rsidR="00FD124D" w:rsidRDefault="00CD3C3F" w:rsidP="00C84838">
      <w:pPr>
        <w:spacing w:after="240" w:line="276" w:lineRule="auto"/>
      </w:pPr>
      <w:bookmarkStart w:id="605" w:name="ref-Karanfil2003"/>
      <w:bookmarkEnd w:id="604"/>
      <w:proofErr w:type="spellStart"/>
      <w:r>
        <w:lastRenderedPageBreak/>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93">
        <w:r>
          <w:rPr>
            <w:rStyle w:val="Hyperlink"/>
          </w:rPr>
          <w:t>https://www.jstor.org/stable/41311011</w:t>
        </w:r>
      </w:hyperlink>
      <w:r>
        <w:t>.</w:t>
      </w:r>
    </w:p>
    <w:p w14:paraId="3327769B" w14:textId="77777777" w:rsidR="00FD124D" w:rsidRDefault="00CD3C3F" w:rsidP="00C84838">
      <w:pPr>
        <w:spacing w:after="240" w:line="276" w:lineRule="auto"/>
      </w:pPr>
      <w:bookmarkStart w:id="606" w:name="ref-Karanfil2002"/>
      <w:bookmarkEnd w:id="605"/>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94">
        <w:r>
          <w:rPr>
            <w:rStyle w:val="Hyperlink"/>
          </w:rPr>
          <w:t>https://doi.org/10.1002/j.1551-8833.2002.tb10250.x</w:t>
        </w:r>
      </w:hyperlink>
      <w:r>
        <w:t>.</w:t>
      </w:r>
    </w:p>
    <w:p w14:paraId="0BFDE9D6" w14:textId="77777777" w:rsidR="00FD124D" w:rsidRDefault="00CD3C3F" w:rsidP="00C84838">
      <w:pPr>
        <w:spacing w:after="240" w:line="276" w:lineRule="auto"/>
      </w:pPr>
      <w:bookmarkStart w:id="607" w:name="ref-Kirchner2006"/>
      <w:bookmarkEnd w:id="606"/>
      <w:r>
        <w:t xml:space="preserve">Kirchner, James W. 2006. “Getting the right answers for the right reasons: Linking measurements, analyses, and models to advance the science of hydrology.” </w:t>
      </w:r>
      <w:r>
        <w:rPr>
          <w:i/>
        </w:rPr>
        <w:t>Water Resources Research</w:t>
      </w:r>
      <w:r>
        <w:t xml:space="preserve"> 42 (3): 1–5. </w:t>
      </w:r>
      <w:hyperlink r:id="rId95">
        <w:r>
          <w:rPr>
            <w:rStyle w:val="Hyperlink"/>
          </w:rPr>
          <w:t>https://doi.org/10.1029/2005WR004362</w:t>
        </w:r>
      </w:hyperlink>
      <w:r>
        <w:t>.</w:t>
      </w:r>
    </w:p>
    <w:p w14:paraId="27005BD5" w14:textId="77777777" w:rsidR="00FD124D" w:rsidRDefault="00CD3C3F" w:rsidP="00C84838">
      <w:pPr>
        <w:spacing w:after="240" w:line="276" w:lineRule="auto"/>
      </w:pPr>
      <w:bookmarkStart w:id="608" w:name="ref-Lambert2014"/>
      <w:bookmarkEnd w:id="607"/>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r>
        <w:rPr>
          <w:i/>
        </w:rPr>
        <w:t>Biogeosciences</w:t>
      </w:r>
      <w:r>
        <w:t xml:space="preserve"> 11 (11): 3043–56. </w:t>
      </w:r>
      <w:hyperlink r:id="rId96">
        <w:r>
          <w:rPr>
            <w:rStyle w:val="Hyperlink"/>
          </w:rPr>
          <w:t>https://doi.org/10.5194/bg-11-3043-2014</w:t>
        </w:r>
      </w:hyperlink>
      <w:r>
        <w:t>.</w:t>
      </w:r>
    </w:p>
    <w:p w14:paraId="53CFD0D8" w14:textId="77777777" w:rsidR="00FD124D" w:rsidRDefault="00CD3C3F" w:rsidP="00C84838">
      <w:pPr>
        <w:spacing w:after="240" w:line="276" w:lineRule="auto"/>
      </w:pPr>
      <w:bookmarkStart w:id="609" w:name="ref-LaZerte1991"/>
      <w:bookmarkEnd w:id="608"/>
      <w:proofErr w:type="spellStart"/>
      <w:r>
        <w:t>LaZerte</w:t>
      </w:r>
      <w:proofErr w:type="spellEnd"/>
      <w:r>
        <w:t xml:space="preserve">, Bruce. 1991. “Metal transport and retention: the role of dissolved organic carbon.” December. Ontario: Dorset Research Centre, for Ontario Ministry of the Environment. </w:t>
      </w:r>
      <w:hyperlink r:id="rId97">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610" w:name="ref-Li2014"/>
      <w:bookmarkEnd w:id="609"/>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8">
        <w:r>
          <w:rPr>
            <w:rStyle w:val="Hyperlink"/>
          </w:rPr>
          <w:t>https://doi.org/10.1016/j.jhazmat.2014.02.009</w:t>
        </w:r>
      </w:hyperlink>
      <w:r>
        <w:t>.</w:t>
      </w:r>
    </w:p>
    <w:p w14:paraId="1F16E7C4" w14:textId="77777777" w:rsidR="00FD124D" w:rsidRDefault="00CD3C3F" w:rsidP="00C84838">
      <w:pPr>
        <w:spacing w:after="240" w:line="276" w:lineRule="auto"/>
      </w:pPr>
      <w:bookmarkStart w:id="611" w:name="ref-Liaw2018"/>
      <w:bookmarkEnd w:id="610"/>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9">
        <w:r>
          <w:rPr>
            <w:rStyle w:val="Hyperlink"/>
          </w:rPr>
          <w:t>https://doi.org/10.1023/A:1010933404324</w:t>
        </w:r>
      </w:hyperlink>
      <w:r>
        <w:t>.</w:t>
      </w:r>
    </w:p>
    <w:p w14:paraId="4CC60792" w14:textId="77777777" w:rsidR="00FD124D" w:rsidRDefault="00CD3C3F" w:rsidP="00C84838">
      <w:pPr>
        <w:spacing w:after="240" w:line="276" w:lineRule="auto"/>
      </w:pPr>
      <w:bookmarkStart w:id="612" w:name="ref-Mackay2012"/>
      <w:bookmarkEnd w:id="611"/>
      <w:r>
        <w:t xml:space="preserve">Mackay, A. K., and M. P. Taylor. 2012. “Event-based water quality sampling method for application in remote rivers.” </w:t>
      </w:r>
      <w:r>
        <w:rPr>
          <w:i/>
        </w:rPr>
        <w:t>River Research and Applications</w:t>
      </w:r>
      <w:r>
        <w:t xml:space="preserve"> 28 (8): 1105–12. </w:t>
      </w:r>
      <w:hyperlink r:id="rId100">
        <w:r>
          <w:rPr>
            <w:rStyle w:val="Hyperlink"/>
          </w:rPr>
          <w:t>https://doi.org/10.1002/rra.1504</w:t>
        </w:r>
      </w:hyperlink>
      <w:r>
        <w:t>.</w:t>
      </w:r>
    </w:p>
    <w:p w14:paraId="641D3CCF" w14:textId="77777777" w:rsidR="00FD124D" w:rsidRDefault="00CD3C3F" w:rsidP="00C84838">
      <w:pPr>
        <w:spacing w:after="240" w:line="276" w:lineRule="auto"/>
      </w:pPr>
      <w:bookmarkStart w:id="613" w:name="ref-Matilainen2011"/>
      <w:bookmarkEnd w:id="612"/>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101">
        <w:r>
          <w:rPr>
            <w:rStyle w:val="Hyperlink"/>
          </w:rPr>
          <w:t>https://doi.org/10.1016/j.chemosphere.2011.01.018</w:t>
        </w:r>
      </w:hyperlink>
      <w:r>
        <w:t>.</w:t>
      </w:r>
    </w:p>
    <w:p w14:paraId="50B2CA0F" w14:textId="77777777" w:rsidR="00FD124D" w:rsidRDefault="00CD3C3F" w:rsidP="00C84838">
      <w:pPr>
        <w:spacing w:after="240" w:line="276" w:lineRule="auto"/>
      </w:pPr>
      <w:bookmarkStart w:id="614" w:name="ref-Matilainen2010"/>
      <w:bookmarkEnd w:id="613"/>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102">
        <w:r>
          <w:rPr>
            <w:rStyle w:val="Hyperlink"/>
          </w:rPr>
          <w:t>https://doi.org/10.1016/j.cis.2010.06.007</w:t>
        </w:r>
      </w:hyperlink>
      <w:r>
        <w:t>.</w:t>
      </w:r>
    </w:p>
    <w:p w14:paraId="75FE7AC3" w14:textId="77777777" w:rsidR="00FD124D" w:rsidRDefault="00CD3C3F" w:rsidP="00C84838">
      <w:pPr>
        <w:spacing w:after="240" w:line="276" w:lineRule="auto"/>
      </w:pPr>
      <w:bookmarkStart w:id="615" w:name="ref-McMillan2018"/>
      <w:bookmarkEnd w:id="614"/>
      <w:r>
        <w:lastRenderedPageBreak/>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103">
        <w:r>
          <w:rPr>
            <w:rStyle w:val="Hyperlink"/>
          </w:rPr>
          <w:t>https://doi.org/10.1007/s10533-018-0482-6</w:t>
        </w:r>
      </w:hyperlink>
      <w:r>
        <w:t>.</w:t>
      </w:r>
    </w:p>
    <w:p w14:paraId="3EB87876" w14:textId="77777777" w:rsidR="00FD124D" w:rsidRDefault="00CD3C3F" w:rsidP="00C84838">
      <w:pPr>
        <w:spacing w:after="240" w:line="276" w:lineRule="auto"/>
      </w:pPr>
      <w:bookmarkStart w:id="616" w:name="ref-Meyer1983"/>
      <w:bookmarkEnd w:id="615"/>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104">
        <w:r>
          <w:rPr>
            <w:rStyle w:val="Hyperlink"/>
          </w:rPr>
          <w:t>https://www.jstor.org/stable/1937326</w:t>
        </w:r>
      </w:hyperlink>
      <w:r>
        <w:t>.</w:t>
      </w:r>
    </w:p>
    <w:p w14:paraId="45F216D1" w14:textId="77777777" w:rsidR="00FD124D" w:rsidRDefault="00CD3C3F" w:rsidP="00C84838">
      <w:pPr>
        <w:spacing w:after="240" w:line="276" w:lineRule="auto"/>
      </w:pPr>
      <w:bookmarkStart w:id="617" w:name="ref-Mistick2019"/>
      <w:bookmarkEnd w:id="616"/>
      <w:r>
        <w:t xml:space="preserve">Mistick,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105">
        <w:r>
          <w:rPr>
            <w:rStyle w:val="Hyperlink"/>
          </w:rPr>
          <w:t>https://doi.org/10.14288/1.0387350</w:t>
        </w:r>
      </w:hyperlink>
      <w:r>
        <w:t>.</w:t>
      </w:r>
    </w:p>
    <w:p w14:paraId="7362227E" w14:textId="77777777" w:rsidR="00FD124D" w:rsidRDefault="00CD3C3F" w:rsidP="00C84838">
      <w:pPr>
        <w:spacing w:after="240" w:line="276" w:lineRule="auto"/>
      </w:pPr>
      <w:bookmarkStart w:id="618" w:name="ref-Mosher2015"/>
      <w:bookmarkEnd w:id="617"/>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6">
        <w:r>
          <w:rPr>
            <w:rStyle w:val="Hyperlink"/>
          </w:rPr>
          <w:t>https://doi.org/10.1007/s10533-015-0103-6</w:t>
        </w:r>
      </w:hyperlink>
      <w:r>
        <w:t>.</w:t>
      </w:r>
    </w:p>
    <w:p w14:paraId="16D2426C" w14:textId="77777777" w:rsidR="00FD124D" w:rsidRDefault="00CD3C3F" w:rsidP="00C84838">
      <w:pPr>
        <w:spacing w:after="240" w:line="276" w:lineRule="auto"/>
      </w:pPr>
      <w:bookmarkStart w:id="619" w:name="ref-Musolff2015"/>
      <w:bookmarkEnd w:id="618"/>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7">
        <w:r>
          <w:rPr>
            <w:rStyle w:val="Hyperlink"/>
          </w:rPr>
          <w:t>https://doi.org/10.1016/j.advwatres.2015.09.026</w:t>
        </w:r>
      </w:hyperlink>
      <w:r>
        <w:t>.</w:t>
      </w:r>
    </w:p>
    <w:p w14:paraId="1B4AEC73" w14:textId="77777777" w:rsidR="00FD124D" w:rsidRDefault="00CD3C3F" w:rsidP="00C84838">
      <w:pPr>
        <w:spacing w:after="240" w:line="276" w:lineRule="auto"/>
      </w:pPr>
      <w:bookmarkStart w:id="620" w:name="ref-Newham2001"/>
      <w:bookmarkEnd w:id="619"/>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8">
        <w:r>
          <w:rPr>
            <w:rStyle w:val="Hyperlink"/>
          </w:rPr>
          <w:t>http://hdl.handle.net/1885/40940</w:t>
        </w:r>
      </w:hyperlink>
      <w:r>
        <w:t>.</w:t>
      </w:r>
    </w:p>
    <w:p w14:paraId="245DA8A2" w14:textId="77777777" w:rsidR="00FD124D" w:rsidRDefault="00CD3C3F" w:rsidP="00C84838">
      <w:pPr>
        <w:spacing w:after="240" w:line="276" w:lineRule="auto"/>
      </w:pPr>
      <w:bookmarkStart w:id="621" w:name="ref-Oni2013"/>
      <w:bookmarkEnd w:id="620"/>
      <w:r>
        <w:t xml:space="preserve">Oni, S. K., M. N. Futter,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r>
        <w:rPr>
          <w:i/>
        </w:rPr>
        <w:t>Biogeosciences</w:t>
      </w:r>
      <w:r>
        <w:t xml:space="preserve"> 10 (4): 2315–30. </w:t>
      </w:r>
      <w:hyperlink r:id="rId109">
        <w:r>
          <w:rPr>
            <w:rStyle w:val="Hyperlink"/>
          </w:rPr>
          <w:t>https://doi.org/10.5194/bg-10-2315-2013</w:t>
        </w:r>
      </w:hyperlink>
      <w:r>
        <w:t>.</w:t>
      </w:r>
    </w:p>
    <w:p w14:paraId="381B12D0" w14:textId="77777777" w:rsidR="00FD124D" w:rsidRDefault="00CD3C3F" w:rsidP="00C84838">
      <w:pPr>
        <w:spacing w:after="240" w:line="276" w:lineRule="auto"/>
      </w:pPr>
      <w:bookmarkStart w:id="622" w:name="ref-Owen1995"/>
      <w:bookmarkEnd w:id="621"/>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10">
        <w:r>
          <w:rPr>
            <w:rStyle w:val="Hyperlink"/>
          </w:rPr>
          <w:t>http://www.jstor.com/stable/41295152</w:t>
        </w:r>
      </w:hyperlink>
      <w:r>
        <w:t>.</w:t>
      </w:r>
    </w:p>
    <w:p w14:paraId="01AD85BD" w14:textId="77777777" w:rsidR="00FD124D" w:rsidRDefault="00CD3C3F" w:rsidP="00C84838">
      <w:pPr>
        <w:spacing w:after="240" w:line="276" w:lineRule="auto"/>
      </w:pPr>
      <w:bookmarkStart w:id="623" w:name="ref-Palleiro2013"/>
      <w:bookmarkEnd w:id="622"/>
      <w:r w:rsidRPr="00AC7637">
        <w:rPr>
          <w:lang w:val="pt-BR"/>
          <w:rPrChange w:id="624" w:author="Mark Johnson" w:date="2020-10-05T15:51:00Z">
            <w:rPr/>
          </w:rPrChange>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111">
        <w:r>
          <w:rPr>
            <w:rStyle w:val="Hyperlink"/>
          </w:rPr>
          <w:t>https://doi.org/10.1007/s11270-013-1651-9</w:t>
        </w:r>
      </w:hyperlink>
      <w:r>
        <w:t>.</w:t>
      </w:r>
    </w:p>
    <w:p w14:paraId="78F064C5" w14:textId="77777777" w:rsidR="00FD124D" w:rsidRDefault="00CD3C3F" w:rsidP="00C84838">
      <w:pPr>
        <w:spacing w:after="240" w:line="276" w:lineRule="auto"/>
      </w:pPr>
      <w:bookmarkStart w:id="625" w:name="ref-Peuravuori1997"/>
      <w:bookmarkEnd w:id="623"/>
      <w:proofErr w:type="spellStart"/>
      <w:r>
        <w:lastRenderedPageBreak/>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humic substances.” </w:t>
      </w:r>
      <w:r>
        <w:rPr>
          <w:i/>
        </w:rPr>
        <w:t xml:space="preserve">Analytica </w:t>
      </w:r>
      <w:proofErr w:type="spellStart"/>
      <w:r>
        <w:rPr>
          <w:i/>
        </w:rPr>
        <w:t>Chimica</w:t>
      </w:r>
      <w:proofErr w:type="spellEnd"/>
      <w:r>
        <w:rPr>
          <w:i/>
        </w:rPr>
        <w:t xml:space="preserve"> Acta</w:t>
      </w:r>
      <w:r>
        <w:t xml:space="preserve"> 337 (2): 133–49. </w:t>
      </w:r>
      <w:hyperlink r:id="rId112">
        <w:r>
          <w:rPr>
            <w:rStyle w:val="Hyperlink"/>
          </w:rPr>
          <w:t>https://doi.org/10.1016/S0003-2670(96)00412-6</w:t>
        </w:r>
      </w:hyperlink>
      <w:r>
        <w:t>.</w:t>
      </w:r>
    </w:p>
    <w:p w14:paraId="3956D3DA" w14:textId="77777777" w:rsidR="00FD124D" w:rsidRDefault="00CD3C3F" w:rsidP="00C84838">
      <w:pPr>
        <w:spacing w:after="240" w:line="276" w:lineRule="auto"/>
      </w:pPr>
      <w:bookmarkStart w:id="626" w:name="ref-Pike2010"/>
      <w:bookmarkEnd w:id="625"/>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3">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627" w:name="ref-Rautu2019"/>
      <w:bookmarkEnd w:id="626"/>
      <w:proofErr w:type="spellStart"/>
      <w:r>
        <w:t>Rautu</w:t>
      </w:r>
      <w:proofErr w:type="spellEnd"/>
      <w:r>
        <w:t>,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628" w:name="ref-Raymond2010"/>
      <w:bookmarkEnd w:id="627"/>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4">
        <w:r>
          <w:rPr>
            <w:rStyle w:val="Hyperlink"/>
          </w:rPr>
          <w:t>https://doi.org/10.1007/sl0533-010-9416-7</w:t>
        </w:r>
      </w:hyperlink>
      <w:r>
        <w:t>.</w:t>
      </w:r>
    </w:p>
    <w:p w14:paraId="308B0AC1" w14:textId="77777777" w:rsidR="00FD124D" w:rsidRDefault="00CD3C3F" w:rsidP="00C84838">
      <w:pPr>
        <w:spacing w:after="240" w:line="276" w:lineRule="auto"/>
      </w:pPr>
      <w:bookmarkStart w:id="629" w:name="ref-Raymond2016"/>
      <w:bookmarkEnd w:id="628"/>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5">
        <w:r>
          <w:rPr>
            <w:rStyle w:val="Hyperlink"/>
          </w:rPr>
          <w:t>https://www.jstor.org/stable/24702986</w:t>
        </w:r>
      </w:hyperlink>
      <w:r>
        <w:t>.</w:t>
      </w:r>
    </w:p>
    <w:p w14:paraId="612863D4" w14:textId="77777777" w:rsidR="00FD124D" w:rsidRDefault="00CD3C3F" w:rsidP="00C84838">
      <w:pPr>
        <w:spacing w:after="240" w:line="276" w:lineRule="auto"/>
      </w:pPr>
      <w:bookmarkStart w:id="630" w:name="ref-Ruhala2017"/>
      <w:bookmarkEnd w:id="629"/>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6">
        <w:r>
          <w:rPr>
            <w:rStyle w:val="Hyperlink"/>
          </w:rPr>
          <w:t>https://doi.org/10.1016/j.scitotenv.2016.09.113</w:t>
        </w:r>
      </w:hyperlink>
      <w:r>
        <w:t>.</w:t>
      </w:r>
    </w:p>
    <w:p w14:paraId="658AB46C" w14:textId="77777777" w:rsidR="00FD124D" w:rsidRDefault="00CD3C3F" w:rsidP="00C84838">
      <w:pPr>
        <w:spacing w:after="240" w:line="276" w:lineRule="auto"/>
      </w:pPr>
      <w:bookmarkStart w:id="631" w:name="ref-Stanley2012"/>
      <w:bookmarkEnd w:id="630"/>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7">
        <w:r>
          <w:rPr>
            <w:rStyle w:val="Hyperlink"/>
          </w:rPr>
          <w:t>https://doi.org/10.1111/j.1365-2427.2011.02613.x</w:t>
        </w:r>
      </w:hyperlink>
      <w:r>
        <w:t>.</w:t>
      </w:r>
    </w:p>
    <w:p w14:paraId="15388F78" w14:textId="77777777" w:rsidR="00FD124D" w:rsidRDefault="00CD3C3F" w:rsidP="00C84838">
      <w:pPr>
        <w:spacing w:after="240" w:line="276" w:lineRule="auto"/>
      </w:pPr>
      <w:bookmarkStart w:id="632" w:name="ref-Strobl2008"/>
      <w:bookmarkEnd w:id="631"/>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8">
        <w:r>
          <w:rPr>
            <w:rStyle w:val="Hyperlink"/>
          </w:rPr>
          <w:t>https://doi.org/10.1186/1471-2105-9-307</w:t>
        </w:r>
      </w:hyperlink>
      <w:r>
        <w:t>.</w:t>
      </w:r>
    </w:p>
    <w:p w14:paraId="35E4A837" w14:textId="77777777" w:rsidR="00FD124D" w:rsidRDefault="00CD3C3F" w:rsidP="00C84838">
      <w:pPr>
        <w:spacing w:after="240" w:line="276" w:lineRule="auto"/>
      </w:pPr>
      <w:bookmarkStart w:id="633" w:name="ref-Strobl2009"/>
      <w:bookmarkEnd w:id="632"/>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9">
        <w:r>
          <w:rPr>
            <w:rStyle w:val="Hyperlink"/>
          </w:rPr>
          <w:t>https://doi.org/10.1037/a0016973</w:t>
        </w:r>
      </w:hyperlink>
      <w:r>
        <w:t>.</w:t>
      </w:r>
    </w:p>
    <w:p w14:paraId="2016139C" w14:textId="77777777" w:rsidR="00FD124D" w:rsidRDefault="00CD3C3F" w:rsidP="00C84838">
      <w:pPr>
        <w:spacing w:after="240" w:line="276" w:lineRule="auto"/>
      </w:pPr>
      <w:bookmarkStart w:id="634" w:name="ref-Strobl2008a"/>
      <w:bookmarkEnd w:id="633"/>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0">
        <w:r>
          <w:rPr>
            <w:rStyle w:val="Hyperlink"/>
          </w:rPr>
          <w:t>https://doi.org/10.1016/j.jenvman.2007.03.001</w:t>
        </w:r>
      </w:hyperlink>
      <w:r>
        <w:t>.</w:t>
      </w:r>
    </w:p>
    <w:p w14:paraId="09FB020B" w14:textId="77777777" w:rsidR="00FD124D" w:rsidRDefault="00CD3C3F" w:rsidP="00C84838">
      <w:pPr>
        <w:spacing w:after="240" w:line="276" w:lineRule="auto"/>
      </w:pPr>
      <w:bookmarkStart w:id="635" w:name="ref-Tyralis2019"/>
      <w:bookmarkEnd w:id="634"/>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21">
        <w:r>
          <w:rPr>
            <w:rStyle w:val="Hyperlink"/>
          </w:rPr>
          <w:t>https://doi.org/10.3390</w:t>
        </w:r>
      </w:hyperlink>
      <w:r>
        <w:t>.</w:t>
      </w:r>
    </w:p>
    <w:p w14:paraId="7D8A2693" w14:textId="77777777" w:rsidR="00FD124D" w:rsidRDefault="00CD3C3F" w:rsidP="00C84838">
      <w:pPr>
        <w:spacing w:after="240" w:line="276" w:lineRule="auto"/>
      </w:pPr>
      <w:bookmarkStart w:id="636" w:name="ref-Ussery2015"/>
      <w:bookmarkEnd w:id="635"/>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637" w:name="ref-Vannote1980"/>
      <w:bookmarkEnd w:id="636"/>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638" w:name="ref-Vaughan2019"/>
      <w:bookmarkEnd w:id="637"/>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2">
        <w:r>
          <w:rPr>
            <w:rStyle w:val="Hyperlink"/>
          </w:rPr>
          <w:t>https://doi.org/10.1007/s10533-019-00561-w</w:t>
        </w:r>
      </w:hyperlink>
      <w:r>
        <w:t>.</w:t>
      </w:r>
    </w:p>
    <w:p w14:paraId="2AD7E88B" w14:textId="77777777" w:rsidR="00FD124D" w:rsidRDefault="00CD3C3F" w:rsidP="00C84838">
      <w:pPr>
        <w:spacing w:after="240" w:line="276" w:lineRule="auto"/>
      </w:pPr>
      <w:bookmarkStart w:id="639" w:name="ref-Vidon2008"/>
      <w:bookmarkEnd w:id="638"/>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3">
        <w:r>
          <w:rPr>
            <w:rStyle w:val="Hyperlink"/>
          </w:rPr>
          <w:t>https://doi.org/10.1007/s10533-008-9207-6</w:t>
        </w:r>
      </w:hyperlink>
      <w:r>
        <w:t>.</w:t>
      </w:r>
    </w:p>
    <w:p w14:paraId="3800D478" w14:textId="77777777" w:rsidR="00FD124D" w:rsidRDefault="00CD3C3F" w:rsidP="00C84838">
      <w:pPr>
        <w:spacing w:after="240" w:line="276" w:lineRule="auto"/>
      </w:pPr>
      <w:bookmarkStart w:id="640" w:name="ref-Weishaar2003"/>
      <w:bookmarkEnd w:id="639"/>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4">
        <w:r>
          <w:rPr>
            <w:rStyle w:val="Hyperlink"/>
          </w:rPr>
          <w:t>https://doi.org/10.1021/es030360x</w:t>
        </w:r>
      </w:hyperlink>
      <w:r>
        <w:t>.</w:t>
      </w:r>
    </w:p>
    <w:p w14:paraId="12E3CD5F" w14:textId="77777777" w:rsidR="00FD124D" w:rsidRDefault="00CD3C3F" w:rsidP="00C84838">
      <w:pPr>
        <w:spacing w:after="240" w:line="276" w:lineRule="auto"/>
      </w:pPr>
      <w:bookmarkStart w:id="641" w:name="ref-Yang2015"/>
      <w:bookmarkEnd w:id="640"/>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5">
        <w:r>
          <w:rPr>
            <w:rStyle w:val="Hyperlink"/>
          </w:rPr>
          <w:t>https://doi.org/10.1007/s11356-015-4078-6</w:t>
        </w:r>
      </w:hyperlink>
      <w:r>
        <w:t>.</w:t>
      </w:r>
    </w:p>
    <w:p w14:paraId="484A7DD1" w14:textId="3E697F74" w:rsidR="00FD124D" w:rsidRDefault="00CD3C3F" w:rsidP="00C84838">
      <w:pPr>
        <w:spacing w:after="240" w:line="276" w:lineRule="auto"/>
        <w:rPr>
          <w:ins w:id="642" w:author="Hannah McSorley" w:date="2020-10-07T08:09:00Z"/>
        </w:rPr>
      </w:pPr>
      <w:bookmarkStart w:id="643" w:name="ref-Zarnetske2018"/>
      <w:bookmarkEnd w:id="641"/>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6">
        <w:r>
          <w:rPr>
            <w:rStyle w:val="Hyperlink"/>
          </w:rPr>
          <w:t>https://doi.org/10.1029/2018GL080005</w:t>
        </w:r>
      </w:hyperlink>
      <w:r>
        <w:t>.</w:t>
      </w:r>
      <w:bookmarkEnd w:id="561"/>
      <w:bookmarkEnd w:id="643"/>
    </w:p>
    <w:p w14:paraId="704B6D10" w14:textId="18A3FC8B" w:rsidR="004F1A71" w:rsidRDefault="004F1A71" w:rsidP="00C84838">
      <w:pPr>
        <w:spacing w:after="240" w:line="276" w:lineRule="auto"/>
        <w:rPr>
          <w:ins w:id="644" w:author="Hannah McSorley" w:date="2020-10-07T08:09:00Z"/>
        </w:rPr>
      </w:pPr>
    </w:p>
    <w:p w14:paraId="409ED3C5" w14:textId="16647661" w:rsidR="004F1A71" w:rsidRDefault="004F1A71" w:rsidP="00C84838">
      <w:pPr>
        <w:spacing w:after="240" w:line="276" w:lineRule="auto"/>
      </w:pPr>
    </w:p>
    <w:sectPr w:rsidR="004F1A71"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Bill Floyd" w:date="2020-09-24T13:52:00Z" w:initials="BF">
    <w:p w14:paraId="2AE3EB83" w14:textId="0C5818E4" w:rsidR="006E74C5" w:rsidRDefault="006E74C5">
      <w:pPr>
        <w:pStyle w:val="CommentText"/>
      </w:pPr>
      <w:r>
        <w:rPr>
          <w:rStyle w:val="CommentReference"/>
        </w:rPr>
        <w:annotationRef/>
      </w:r>
      <w:r>
        <w:rPr>
          <w:rStyle w:val="CommentReference"/>
        </w:rPr>
        <w:t xml:space="preserve">You make a link to </w:t>
      </w:r>
      <w:proofErr w:type="spellStart"/>
      <w:r>
        <w:rPr>
          <w:rStyle w:val="CommentReference"/>
        </w:rPr>
        <w:t>landscover</w:t>
      </w:r>
      <w:proofErr w:type="spellEnd"/>
      <w:r>
        <w:rPr>
          <w:rStyle w:val="CommentReference"/>
        </w:rPr>
        <w:t xml:space="preserve"> above </w:t>
      </w:r>
      <w:proofErr w:type="spellStart"/>
      <w:r>
        <w:rPr>
          <w:rStyle w:val="CommentReference"/>
        </w:rPr>
        <w:t>ie</w:t>
      </w:r>
      <w:proofErr w:type="spellEnd"/>
      <w:r>
        <w:rPr>
          <w:rStyle w:val="CommentReference"/>
        </w:rPr>
        <w:t xml:space="preserve"> forests</w:t>
      </w:r>
    </w:p>
  </w:comment>
  <w:comment w:id="37" w:author="Bill Floyd" w:date="2020-09-24T13:55:00Z" w:initials="BF">
    <w:p w14:paraId="2ABF93D5" w14:textId="76CBC46E" w:rsidR="006E74C5" w:rsidRDefault="006E74C5">
      <w:pPr>
        <w:pStyle w:val="CommentText"/>
      </w:pPr>
      <w:r>
        <w:rPr>
          <w:rStyle w:val="CommentReference"/>
        </w:rPr>
        <w:annotationRef/>
      </w:r>
      <w:r>
        <w:t>UV is very common these days</w:t>
      </w:r>
    </w:p>
  </w:comment>
  <w:comment w:id="38" w:author="Hannah McSorley" w:date="2020-10-05T16:54:00Z" w:initials="HM">
    <w:p w14:paraId="78E8CDBE" w14:textId="280F9812" w:rsidR="006E74C5" w:rsidRDefault="006E74C5">
      <w:pPr>
        <w:pStyle w:val="CommentText"/>
      </w:pPr>
      <w:r>
        <w:rPr>
          <w:rStyle w:val="CommentReference"/>
        </w:rPr>
        <w:annotationRef/>
      </w:r>
      <w:r>
        <w:t xml:space="preserve">UV is an advanced oxidative process </w:t>
      </w:r>
    </w:p>
  </w:comment>
  <w:comment w:id="41" w:author="Bill Floyd" w:date="2020-09-24T13:56:00Z" w:initials="BF">
    <w:p w14:paraId="5C1A1C4A" w14:textId="3264E032" w:rsidR="006E74C5" w:rsidRDefault="006E74C5">
      <w:pPr>
        <w:pStyle w:val="CommentText"/>
      </w:pPr>
      <w:r>
        <w:rPr>
          <w:rStyle w:val="CommentReference"/>
        </w:rPr>
        <w:annotationRef/>
      </w:r>
      <w:r>
        <w:t xml:space="preserve">I think that the introduction or chlorination here would lead nicely into a sentence about disinfection by-products and relation to DOC.  </w:t>
      </w:r>
      <w:proofErr w:type="spellStart"/>
      <w:r>
        <w:t>Ie</w:t>
      </w:r>
      <w:proofErr w:type="spellEnd"/>
      <w:r>
        <w:t xml:space="preserve"> while chlorination is effective at killing </w:t>
      </w:r>
      <w:proofErr w:type="spellStart"/>
      <w:r>
        <w:t>microranisims</w:t>
      </w:r>
      <w:proofErr w:type="spellEnd"/>
      <w:r>
        <w:t xml:space="preserve">, in the presence of DOC, NOM </w:t>
      </w:r>
      <w:proofErr w:type="spellStart"/>
      <w:r>
        <w:t>etc</w:t>
      </w:r>
      <w:proofErr w:type="spellEnd"/>
      <w:r>
        <w:t>, harmful disinfection by-products can be formed.</w:t>
      </w:r>
    </w:p>
  </w:comment>
  <w:comment w:id="42" w:author="Hannah McSorley" w:date="2020-10-15T12:56:00Z" w:initials="HM">
    <w:p w14:paraId="74E10B2A" w14:textId="741DFBA6" w:rsidR="006E74C5" w:rsidRDefault="006E74C5">
      <w:pPr>
        <w:pStyle w:val="CommentText"/>
      </w:pPr>
      <w:r>
        <w:rPr>
          <w:rStyle w:val="CommentReference"/>
        </w:rPr>
        <w:annotationRef/>
      </w:r>
      <w:r>
        <w:t>I don’t think the focus should be on DBPs, based on Monica’s workshops and communications. And DBPs are generally classified as ‘possibly harmful’. I do include DBP’s below.</w:t>
      </w:r>
    </w:p>
  </w:comment>
  <w:comment w:id="48" w:author="Bill Floyd" w:date="2020-09-24T14:03:00Z" w:initials="BF">
    <w:p w14:paraId="63CC13C2" w14:textId="77777777" w:rsidR="006E74C5" w:rsidRDefault="006E74C5" w:rsidP="00BA49A6">
      <w:pPr>
        <w:pStyle w:val="CommentText"/>
      </w:pPr>
      <w:r>
        <w:rPr>
          <w:rStyle w:val="CommentReference"/>
        </w:rPr>
        <w:annotationRef/>
      </w:r>
      <w:r>
        <w:t xml:space="preserve">Some of this is a repeated from above and some could </w:t>
      </w:r>
      <w:proofErr w:type="gramStart"/>
      <w:r>
        <w:t>actually be</w:t>
      </w:r>
      <w:proofErr w:type="gramEnd"/>
      <w:r>
        <w:t xml:space="preserve"> placed within some of the above paragraphs – it’s a good paragraph but doesn’t really fit at the end of this section. The first sentence belongs in section 1.1.2</w:t>
      </w:r>
    </w:p>
  </w:comment>
  <w:comment w:id="49" w:author="Hannah McSorley" w:date="2020-10-15T13:17:00Z" w:initials="HM">
    <w:p w14:paraId="21A4D133" w14:textId="6CE31927" w:rsidR="006E74C5" w:rsidRDefault="006E74C5">
      <w:pPr>
        <w:pStyle w:val="CommentText"/>
      </w:pPr>
      <w:r>
        <w:rPr>
          <w:rStyle w:val="CommentReference"/>
        </w:rPr>
        <w:annotationRef/>
      </w:r>
      <w:r>
        <w:t>moved it up instead</w:t>
      </w:r>
    </w:p>
  </w:comment>
  <w:comment w:id="53" w:author="Bill Floyd" w:date="2020-09-24T14:03:00Z" w:initials="BF">
    <w:p w14:paraId="62F99C5A" w14:textId="0D255B65" w:rsidR="006E74C5" w:rsidRDefault="006E74C5">
      <w:pPr>
        <w:pStyle w:val="CommentText"/>
      </w:pPr>
      <w:r>
        <w:rPr>
          <w:rStyle w:val="CommentReference"/>
        </w:rPr>
        <w:annotationRef/>
      </w:r>
      <w:r>
        <w:t xml:space="preserve">Some of this is a repeated from above and some could </w:t>
      </w:r>
      <w:proofErr w:type="gramStart"/>
      <w:r>
        <w:t>actually be</w:t>
      </w:r>
      <w:proofErr w:type="gramEnd"/>
      <w:r>
        <w:t xml:space="preserve"> placed within some of the above paragraphs – it’s a good paragraph but doesn’t really fit at the end of this section. The first sentence belongs in section 1.1.2</w:t>
      </w:r>
    </w:p>
  </w:comment>
  <w:comment w:id="54" w:author="Hannah McSorley" w:date="2020-10-15T13:42:00Z" w:initials="HM">
    <w:p w14:paraId="134628C1" w14:textId="1CF056D4" w:rsidR="006E74C5" w:rsidRDefault="006E74C5">
      <w:pPr>
        <w:pStyle w:val="CommentText"/>
      </w:pPr>
      <w:r>
        <w:rPr>
          <w:rStyle w:val="CommentReference"/>
        </w:rPr>
        <w:annotationRef/>
      </w:r>
      <w:r>
        <w:t>adjusted</w:t>
      </w:r>
    </w:p>
  </w:comment>
  <w:comment w:id="62" w:author="Mark Johnson" w:date="2020-10-05T15:52:00Z" w:initials="MJ">
    <w:p w14:paraId="3FCB03F6" w14:textId="77777777" w:rsidR="006E74C5" w:rsidRDefault="006E74C5">
      <w:pPr>
        <w:pStyle w:val="CommentText"/>
      </w:pPr>
      <w:r>
        <w:rPr>
          <w:rStyle w:val="CommentReference"/>
        </w:rPr>
        <w:annotationRef/>
      </w:r>
      <w:r>
        <w:t xml:space="preserve">UV-Vis absorbance refers to absorbance across the UV and Vis portions of the electromagnetic spectrum, not only its </w:t>
      </w:r>
      <w:proofErr w:type="spellStart"/>
      <w:r>
        <w:t>its</w:t>
      </w:r>
      <w:proofErr w:type="spellEnd"/>
      <w:r>
        <w:t xml:space="preserve"> aromatic content</w:t>
      </w:r>
    </w:p>
    <w:p w14:paraId="120757A3" w14:textId="77777777" w:rsidR="006E74C5" w:rsidRDefault="006E74C5">
      <w:pPr>
        <w:pStyle w:val="CommentText"/>
      </w:pPr>
    </w:p>
    <w:p w14:paraId="62E50E57" w14:textId="2819987C" w:rsidR="006E74C5" w:rsidRDefault="006E74C5">
      <w:pPr>
        <w:pStyle w:val="CommentText"/>
      </w:pPr>
      <w:r>
        <w:t>That said, SUVA (specific absorbance at 254 divided by DOC), the proxy for aromaticity, is normalized by DOC, as you state below</w:t>
      </w:r>
    </w:p>
  </w:comment>
  <w:comment w:id="63" w:author="Hannah McSorley" w:date="2020-10-15T13:47:00Z" w:initials="HM">
    <w:p w14:paraId="7440A38B" w14:textId="41EFBD99" w:rsidR="006E74C5" w:rsidRDefault="006E74C5">
      <w:pPr>
        <w:pStyle w:val="CommentText"/>
      </w:pPr>
      <w:r>
        <w:rPr>
          <w:rStyle w:val="CommentReference"/>
        </w:rPr>
        <w:annotationRef/>
      </w:r>
      <w:r>
        <w:t xml:space="preserve">a molecule cannot absorb light if it does not contain a chromophore, therefore UV-Vis is inherently indicative of aromaticity. </w:t>
      </w:r>
    </w:p>
  </w:comment>
  <w:comment w:id="64" w:author="Bill Floyd" w:date="2020-09-24T14:07:00Z" w:initials="BF">
    <w:p w14:paraId="6D538F24" w14:textId="61DC0FC4" w:rsidR="006E74C5" w:rsidRDefault="006E74C5">
      <w:pPr>
        <w:pStyle w:val="CommentText"/>
      </w:pPr>
      <w:r>
        <w:rPr>
          <w:rStyle w:val="CommentReference"/>
        </w:rPr>
        <w:annotationRef/>
      </w:r>
      <w:r>
        <w:t>Maybe state some of the limitations and advantages of using UV-Vis for estimation of DOC</w:t>
      </w:r>
    </w:p>
  </w:comment>
  <w:comment w:id="72" w:author="Bill Floyd" w:date="2020-09-24T14:14:00Z" w:initials="BF">
    <w:p w14:paraId="5255B4E2" w14:textId="2D311A18" w:rsidR="006E74C5" w:rsidRDefault="006E74C5">
      <w:pPr>
        <w:pStyle w:val="CommentText"/>
      </w:pPr>
      <w:r>
        <w:rPr>
          <w:rStyle w:val="CommentReference"/>
        </w:rPr>
        <w:annotationRef/>
      </w:r>
      <w:r>
        <w:t xml:space="preserve">Largely a repeat of info from the Introduction.  You have </w:t>
      </w:r>
      <w:proofErr w:type="gramStart"/>
      <w:r>
        <w:t>establish</w:t>
      </w:r>
      <w:proofErr w:type="gramEnd"/>
      <w:r>
        <w:t xml:space="preserve"> the importance of these, no need to do it here – you have also established that NOM is important.  Could incorporate second sentence in the paragraph below </w:t>
      </w:r>
      <w:proofErr w:type="spellStart"/>
      <w:r>
        <w:t>ie</w:t>
      </w:r>
      <w:proofErr w:type="spellEnd"/>
      <w:r>
        <w:t xml:space="preserve"> NOM can be a useful tracer to better understand </w:t>
      </w:r>
      <w:proofErr w:type="spellStart"/>
      <w:r>
        <w:t>catchement</w:t>
      </w:r>
      <w:proofErr w:type="spellEnd"/>
      <w:r>
        <w:t xml:space="preserve"> processes, and then describe the RCC.</w:t>
      </w:r>
    </w:p>
  </w:comment>
  <w:comment w:id="76" w:author="Bill Floyd" w:date="2020-09-24T14:18:00Z" w:initials="BF">
    <w:p w14:paraId="4FC2E7B4" w14:textId="704340DB" w:rsidR="006E74C5" w:rsidRDefault="006E74C5">
      <w:pPr>
        <w:pStyle w:val="CommentText"/>
      </w:pPr>
      <w:r>
        <w:rPr>
          <w:rStyle w:val="CommentReference"/>
        </w:rPr>
        <w:annotationRef/>
      </w:r>
      <w:r>
        <w:t>Define acronym the first time you use it.</w:t>
      </w:r>
    </w:p>
  </w:comment>
  <w:comment w:id="77" w:author="Bill Floyd" w:date="2020-09-24T14:18:00Z" w:initials="BF">
    <w:p w14:paraId="5052D512" w14:textId="14C506C8" w:rsidR="006E74C5" w:rsidRDefault="006E74C5">
      <w:pPr>
        <w:pStyle w:val="CommentText"/>
      </w:pPr>
      <w:r>
        <w:rPr>
          <w:rStyle w:val="CommentReference"/>
        </w:rPr>
        <w:annotationRef/>
      </w:r>
    </w:p>
  </w:comment>
  <w:comment w:id="82" w:author="Bill Floyd" w:date="2020-09-24T14:19:00Z" w:initials="BF">
    <w:p w14:paraId="65A1E811" w14:textId="2EEB33E5" w:rsidR="006E74C5" w:rsidRDefault="006E74C5">
      <w:pPr>
        <w:pStyle w:val="CommentText"/>
      </w:pPr>
      <w:r>
        <w:rPr>
          <w:rStyle w:val="CommentReference"/>
        </w:rPr>
        <w:annotationRef/>
      </w:r>
      <w:r>
        <w:t>Does this paper say how much?</w:t>
      </w:r>
    </w:p>
  </w:comment>
  <w:comment w:id="83" w:author="Bill Floyd" w:date="2020-09-24T14:19:00Z" w:initials="BF">
    <w:p w14:paraId="287ADB3C" w14:textId="0C3953FB" w:rsidR="006E74C5" w:rsidRDefault="006E74C5">
      <w:pPr>
        <w:pStyle w:val="CommentText"/>
      </w:pPr>
      <w:r>
        <w:rPr>
          <w:rStyle w:val="CommentReference"/>
        </w:rPr>
        <w:annotationRef/>
      </w:r>
    </w:p>
  </w:comment>
  <w:comment w:id="84" w:author="Bill Floyd" w:date="2020-09-24T14:23:00Z" w:initials="BF">
    <w:p w14:paraId="10329A5B" w14:textId="00FD6161" w:rsidR="006E74C5" w:rsidRDefault="006E74C5">
      <w:pPr>
        <w:pStyle w:val="CommentText"/>
      </w:pPr>
      <w:r>
        <w:rPr>
          <w:rStyle w:val="CommentReference"/>
        </w:rPr>
        <w:annotationRef/>
      </w:r>
      <w:r>
        <w:t>Lots of references you can put in here that predict his occurring or have been shown to occur</w:t>
      </w:r>
    </w:p>
  </w:comment>
  <w:comment w:id="85" w:author="Hannah McSorley" w:date="2020-10-15T17:58:00Z" w:initials="HM">
    <w:p w14:paraId="44ECA07E" w14:textId="23280F0D" w:rsidR="006E74C5" w:rsidRDefault="006E74C5">
      <w:pPr>
        <w:pStyle w:val="CommentText"/>
      </w:pPr>
      <w:r>
        <w:rPr>
          <w:rStyle w:val="CommentReference"/>
        </w:rPr>
        <w:annotationRef/>
      </w:r>
    </w:p>
  </w:comment>
  <w:comment w:id="94" w:author="Bill Floyd" w:date="2020-09-24T14:26:00Z" w:initials="BF">
    <w:p w14:paraId="138D89C0" w14:textId="61222A69" w:rsidR="006E74C5" w:rsidRDefault="006E74C5">
      <w:pPr>
        <w:pStyle w:val="CommentText"/>
      </w:pPr>
      <w:r>
        <w:rPr>
          <w:rStyle w:val="CommentReference"/>
        </w:rPr>
        <w:annotationRef/>
      </w:r>
      <w:r>
        <w:t xml:space="preserve">Try $5000+, then the other costs for a sensor to collect by stage, power </w:t>
      </w:r>
      <w:proofErr w:type="spellStart"/>
      <w:r>
        <w:t>etc</w:t>
      </w:r>
      <w:proofErr w:type="spellEnd"/>
      <w:r>
        <w:t>/</w:t>
      </w:r>
    </w:p>
  </w:comment>
  <w:comment w:id="123" w:author="Bill Floyd" w:date="2020-09-24T14:34:00Z" w:initials="BF">
    <w:p w14:paraId="4AB6FB3B" w14:textId="303C871B" w:rsidR="006E74C5" w:rsidRDefault="006E74C5">
      <w:pPr>
        <w:pStyle w:val="CommentText"/>
      </w:pPr>
      <w:r>
        <w:rPr>
          <w:rStyle w:val="CommentReference"/>
        </w:rPr>
        <w:annotationRef/>
      </w:r>
      <w:r>
        <w:t>What are conditions?  Be more specific</w:t>
      </w:r>
    </w:p>
  </w:comment>
  <w:comment w:id="124" w:author="Mark Johnson" w:date="2020-10-05T16:11:00Z" w:initials="MJ">
    <w:p w14:paraId="2BA5D691" w14:textId="453ABEBF" w:rsidR="006E74C5" w:rsidRDefault="006E74C5">
      <w:pPr>
        <w:pStyle w:val="CommentText"/>
      </w:pPr>
      <w:r>
        <w:rPr>
          <w:rStyle w:val="CommentReference"/>
        </w:rPr>
        <w:annotationRef/>
      </w:r>
      <w:r>
        <w:t>Is this where seasonality belongs? E.g., “watershed characteristics, flow conditions, or seasonality”</w:t>
      </w:r>
    </w:p>
  </w:comment>
  <w:comment w:id="125" w:author="Hannah McSorley" w:date="2020-10-15T18:12:00Z" w:initials="HM">
    <w:p w14:paraId="0723F138" w14:textId="1A1CC90A" w:rsidR="006E74C5" w:rsidRDefault="006E74C5">
      <w:pPr>
        <w:pStyle w:val="CommentText"/>
      </w:pPr>
      <w:r>
        <w:rPr>
          <w:rStyle w:val="CommentReference"/>
        </w:rPr>
        <w:annotationRef/>
      </w:r>
      <w:r>
        <w:t xml:space="preserve">I don’t assess seasonality as a possible predictor variable. </w:t>
      </w:r>
      <w:r>
        <w:br/>
        <w:t xml:space="preserve">I think seasonality fits with space and time. </w:t>
      </w:r>
    </w:p>
  </w:comment>
  <w:comment w:id="148" w:author="Bill Floyd" w:date="2020-09-24T14:44:00Z" w:initials="BF">
    <w:p w14:paraId="16F44DA6" w14:textId="6B6CE7BD" w:rsidR="006E74C5" w:rsidRDefault="006E74C5">
      <w:pPr>
        <w:pStyle w:val="CommentText"/>
      </w:pPr>
      <w:r>
        <w:rPr>
          <w:rStyle w:val="CommentReference"/>
        </w:rPr>
        <w:annotationRef/>
      </w:r>
      <w:r>
        <w:t xml:space="preserve">You have largely established this above. All you have to say is that a combination of synoptic and </w:t>
      </w:r>
      <w:proofErr w:type="gramStart"/>
      <w:r>
        <w:t>event based</w:t>
      </w:r>
      <w:proofErr w:type="gramEnd"/>
      <w:r>
        <w:t xml:space="preserve"> sampling was used to capture the broad spatial </w:t>
      </w:r>
      <w:proofErr w:type="spellStart"/>
      <w:r>
        <w:t>characterstics</w:t>
      </w:r>
      <w:proofErr w:type="spellEnd"/>
      <w:r>
        <w:t xml:space="preserve"> of NOM along with the event based export </w:t>
      </w:r>
      <w:proofErr w:type="spellStart"/>
      <w:r>
        <w:t>etc</w:t>
      </w:r>
      <w:proofErr w:type="spellEnd"/>
      <w:r>
        <w:t xml:space="preserve"> in the watershed.  The sampling design considered both limitations in ability to manually collect data and resource constraints to sample continuously.</w:t>
      </w:r>
    </w:p>
  </w:comment>
  <w:comment w:id="154" w:author="Bill Floyd" w:date="2020-09-24T14:49:00Z" w:initials="BF">
    <w:p w14:paraId="4C03408F" w14:textId="7541E1CC" w:rsidR="006E74C5" w:rsidRDefault="006E74C5">
      <w:pPr>
        <w:pStyle w:val="CommentText"/>
      </w:pPr>
      <w:r>
        <w:rPr>
          <w:rStyle w:val="CommentReference"/>
        </w:rPr>
        <w:annotationRef/>
      </w:r>
      <w:r>
        <w:t xml:space="preserve">Be consistent between </w:t>
      </w:r>
      <w:proofErr w:type="spellStart"/>
      <w:r>
        <w:t>crk</w:t>
      </w:r>
      <w:proofErr w:type="spellEnd"/>
      <w:r>
        <w:t xml:space="preserve"> and creek</w:t>
      </w:r>
    </w:p>
  </w:comment>
  <w:comment w:id="156" w:author="Hannah McSorley" w:date="2020-09-18T23:00:00Z" w:initials="HM">
    <w:p w14:paraId="015EB88C" w14:textId="4D248FB8" w:rsidR="006E74C5" w:rsidRDefault="006E74C5">
      <w:pPr>
        <w:pStyle w:val="CommentText"/>
      </w:pPr>
      <w:r>
        <w:rPr>
          <w:rStyle w:val="CommentReference"/>
        </w:rPr>
        <w:annotationRef/>
      </w:r>
      <w:r>
        <w:rPr>
          <w:noProof/>
        </w:rPr>
        <w:t>this table is unruly - it will be simplified further</w:t>
      </w:r>
    </w:p>
  </w:comment>
  <w:comment w:id="181" w:author="Bill Floyd" w:date="2020-09-24T14:58:00Z" w:initials="BF">
    <w:p w14:paraId="681DE531" w14:textId="42BDE02B" w:rsidR="006E74C5" w:rsidRDefault="006E74C5">
      <w:pPr>
        <w:pStyle w:val="CommentText"/>
      </w:pPr>
      <w:r>
        <w:rPr>
          <w:rStyle w:val="CommentReference"/>
        </w:rPr>
        <w:annotationRef/>
      </w:r>
      <w:r>
        <w:t>why do you capitalize these?  They aren’t a brand or a name.</w:t>
      </w:r>
    </w:p>
  </w:comment>
  <w:comment w:id="182" w:author="Hannah McSorley" w:date="2020-10-14T12:17:00Z" w:initials="HM">
    <w:p w14:paraId="049E4960" w14:textId="34161211" w:rsidR="006E74C5" w:rsidRDefault="006E74C5">
      <w:pPr>
        <w:pStyle w:val="CommentText"/>
      </w:pPr>
      <w:r>
        <w:rPr>
          <w:rStyle w:val="CommentReference"/>
        </w:rPr>
        <w:annotationRef/>
      </w:r>
      <w:r>
        <w:t>stylistic choice</w:t>
      </w:r>
    </w:p>
  </w:comment>
  <w:comment w:id="219" w:author="Bill Floyd" w:date="2020-09-24T15:10:00Z" w:initials="BF">
    <w:p w14:paraId="489001D8" w14:textId="2F5E4AF8" w:rsidR="006E74C5" w:rsidRDefault="006E74C5">
      <w:pPr>
        <w:pStyle w:val="CommentText"/>
      </w:pPr>
      <w:r>
        <w:rPr>
          <w:rStyle w:val="CommentReference"/>
        </w:rPr>
        <w:annotationRef/>
      </w:r>
      <w:r>
        <w:t xml:space="preserve">this is a result – rather put a statement here on how you tested these assumptions, and no need for a separate section </w:t>
      </w:r>
      <w:proofErr w:type="spellStart"/>
      <w:r>
        <w:t>ie</w:t>
      </w:r>
      <w:proofErr w:type="spellEnd"/>
      <w:r>
        <w:t xml:space="preserve"> die test and cameras</w:t>
      </w:r>
    </w:p>
  </w:comment>
  <w:comment w:id="247" w:author="Bill Floyd" w:date="2020-09-24T15:20:00Z" w:initials="BF">
    <w:p w14:paraId="29DDD428" w14:textId="0512BB10" w:rsidR="006E74C5" w:rsidRDefault="006E74C5">
      <w:pPr>
        <w:pStyle w:val="CommentText"/>
      </w:pPr>
      <w:r>
        <w:rPr>
          <w:rStyle w:val="CommentReference"/>
        </w:rPr>
        <w:annotationRef/>
      </w:r>
      <w:r>
        <w:t>this seems subjective as the height you put the lowest bottle changed based on water that was there on site.  It is acceptable to just look at the hydrograph and rain data and define it based on that.</w:t>
      </w:r>
    </w:p>
  </w:comment>
  <w:comment w:id="248" w:author="Hannah McSorley" w:date="2020-10-05T17:11:00Z" w:initials="HM">
    <w:p w14:paraId="7D979FBF" w14:textId="61182114" w:rsidR="006E74C5" w:rsidRDefault="006E74C5">
      <w:pPr>
        <w:pStyle w:val="CommentText"/>
      </w:pPr>
      <w:r>
        <w:rPr>
          <w:rStyle w:val="CommentReference"/>
        </w:rPr>
        <w:annotationRef/>
      </w:r>
      <w:r>
        <w:t xml:space="preserve">looking at the hydrograph and picking a time would be equally as subjective as looking at when the hydrograph correlated to vertical rack sampling and setting that as the wet season. </w:t>
      </w:r>
    </w:p>
  </w:comment>
  <w:comment w:id="253" w:author="Bill Floyd" w:date="2020-09-24T15:26:00Z" w:initials="BF">
    <w:p w14:paraId="3A9EFE79" w14:textId="527D8202" w:rsidR="006E74C5" w:rsidRDefault="006E74C5">
      <w:pPr>
        <w:pStyle w:val="CommentText"/>
      </w:pPr>
      <w:r>
        <w:rPr>
          <w:rStyle w:val="CommentReference"/>
        </w:rPr>
        <w:annotationRef/>
      </w:r>
      <w:r>
        <w:t>This needs to be better defined – you define syphon samples, but also rack sampling – to me they are the same, so pick one and keep it consistent</w:t>
      </w:r>
    </w:p>
  </w:comment>
  <w:comment w:id="262" w:author="Bill Floyd" w:date="2020-09-24T15:29:00Z" w:initials="BF">
    <w:p w14:paraId="623CB7D1" w14:textId="0877471D" w:rsidR="006E74C5" w:rsidRDefault="006E74C5">
      <w:pPr>
        <w:pStyle w:val="CommentText"/>
      </w:pPr>
      <w:r>
        <w:rPr>
          <w:rStyle w:val="CommentReference"/>
        </w:rPr>
        <w:annotationRef/>
      </w:r>
      <w:r>
        <w:t xml:space="preserve">Is the leach river tunnel that high in elevation? </w:t>
      </w:r>
      <w:proofErr w:type="spellStart"/>
      <w:r>
        <w:t>Ie</w:t>
      </w:r>
      <w:proofErr w:type="spellEnd"/>
      <w:r>
        <w:t xml:space="preserve"> </w:t>
      </w:r>
      <w:proofErr w:type="spellStart"/>
      <w:r>
        <w:t>512m</w:t>
      </w:r>
      <w:proofErr w:type="spellEnd"/>
      <w:r>
        <w:t>)</w:t>
      </w:r>
    </w:p>
  </w:comment>
  <w:comment w:id="267" w:author="Bill Floyd" w:date="2020-09-24T15:31:00Z" w:initials="BF">
    <w:p w14:paraId="6DC2EAE3" w14:textId="05CF7964" w:rsidR="006E74C5" w:rsidRDefault="006E74C5">
      <w:pPr>
        <w:pStyle w:val="CommentText"/>
      </w:pPr>
      <w:r>
        <w:rPr>
          <w:rStyle w:val="CommentReference"/>
        </w:rPr>
        <w:annotationRef/>
      </w:r>
    </w:p>
  </w:comment>
  <w:comment w:id="268" w:author="Hannah McSorley" w:date="2020-10-14T13:37:00Z" w:initials="HM">
    <w:p w14:paraId="0FBB1DD1" w14:textId="26E83789" w:rsidR="006E74C5" w:rsidRDefault="006E74C5">
      <w:pPr>
        <w:pStyle w:val="CommentText"/>
      </w:pPr>
      <w:r>
        <w:rPr>
          <w:rStyle w:val="CommentReference"/>
        </w:rPr>
        <w:annotationRef/>
      </w:r>
      <w:r>
        <w:t>?</w:t>
      </w:r>
    </w:p>
  </w:comment>
  <w:comment w:id="277" w:author="Bill Floyd" w:date="2020-09-24T15:32:00Z" w:initials="BF">
    <w:p w14:paraId="0370AA81" w14:textId="160BAC9C" w:rsidR="006E74C5" w:rsidRDefault="006E74C5">
      <w:pPr>
        <w:pStyle w:val="CommentText"/>
      </w:pPr>
      <w:r>
        <w:rPr>
          <w:rStyle w:val="CommentReference"/>
        </w:rPr>
        <w:annotationRef/>
      </w:r>
      <w:r>
        <w:t>You have already stated this</w:t>
      </w:r>
    </w:p>
  </w:comment>
  <w:comment w:id="281" w:author="Bill Floyd" w:date="2020-09-24T15:37:00Z" w:initials="BF">
    <w:p w14:paraId="32C7C9BA" w14:textId="232148B7" w:rsidR="006E74C5" w:rsidRDefault="006E74C5">
      <w:pPr>
        <w:pStyle w:val="CommentText"/>
      </w:pPr>
      <w:r>
        <w:rPr>
          <w:rStyle w:val="CommentReference"/>
        </w:rPr>
        <w:annotationRef/>
      </w:r>
      <w:r>
        <w:t xml:space="preserve">And unclear as to how this corresponds to seasonal delineation?  This is really a descriptor of the type of events you were able to capture </w:t>
      </w:r>
      <w:proofErr w:type="spellStart"/>
      <w:r>
        <w:t>ie</w:t>
      </w:r>
      <w:proofErr w:type="spellEnd"/>
      <w:r>
        <w:t xml:space="preserve"> rack samples were only collected for rain events 50mm and larger.</w:t>
      </w:r>
    </w:p>
  </w:comment>
  <w:comment w:id="284" w:author="Bill Floyd" w:date="2020-09-24T15:34:00Z" w:initials="BF">
    <w:p w14:paraId="58E98C1A" w14:textId="3D80F614" w:rsidR="006E74C5" w:rsidRDefault="006E74C5">
      <w:pPr>
        <w:pStyle w:val="CommentText"/>
      </w:pPr>
      <w:r>
        <w:rPr>
          <w:rStyle w:val="CommentReference"/>
        </w:rPr>
        <w:annotationRef/>
      </w:r>
      <w:r>
        <w:t>What criteria did you use to call this a “first” flush? Did you have some sort of water quality measure for this? I would best that the first peak in late Oct is the first real “flush” of nutrients and materials</w:t>
      </w:r>
    </w:p>
  </w:comment>
  <w:comment w:id="288" w:author="Bill Floyd" w:date="2020-09-24T15:40:00Z" w:initials="BF">
    <w:p w14:paraId="4EEF4D5A" w14:textId="24025016" w:rsidR="006E74C5" w:rsidRDefault="006E74C5">
      <w:pPr>
        <w:pStyle w:val="CommentText"/>
      </w:pPr>
      <w:r>
        <w:rPr>
          <w:rStyle w:val="CommentReference"/>
        </w:rPr>
        <w:annotationRef/>
      </w:r>
      <w:r>
        <w:t>Put in correlation values</w:t>
      </w:r>
    </w:p>
  </w:comment>
  <w:comment w:id="304" w:author="Bill Floyd" w:date="2020-09-24T15:41:00Z" w:initials="BF">
    <w:p w14:paraId="2B5F6DE1" w14:textId="587EC5D4" w:rsidR="006E74C5" w:rsidRDefault="006E74C5">
      <w:pPr>
        <w:pStyle w:val="CommentText"/>
      </w:pPr>
      <w:r>
        <w:rPr>
          <w:rStyle w:val="CommentReference"/>
        </w:rPr>
        <w:annotationRef/>
      </w:r>
      <w:r>
        <w:t>Put in an example figure – one it will look cool and two as a reader I want to see the data rather than trust what you state.</w:t>
      </w:r>
    </w:p>
  </w:comment>
  <w:comment w:id="322" w:author="Bill Floyd" w:date="2020-09-24T15:45:00Z" w:initials="BF">
    <w:p w14:paraId="0FFA643F" w14:textId="144EF6D1" w:rsidR="006E74C5" w:rsidRDefault="006E74C5">
      <w:pPr>
        <w:pStyle w:val="CommentText"/>
      </w:pPr>
      <w:r>
        <w:rPr>
          <w:rStyle w:val="CommentReference"/>
        </w:rPr>
        <w:annotationRef/>
      </w:r>
      <w:r>
        <w:t xml:space="preserve">Don’t need to put this in </w:t>
      </w:r>
      <w:proofErr w:type="spellStart"/>
      <w:r>
        <w:t>therem</w:t>
      </w:r>
      <w:proofErr w:type="spellEnd"/>
      <w:r>
        <w:t xml:space="preserve"> just reference and if you used R, the package used</w:t>
      </w:r>
    </w:p>
  </w:comment>
  <w:comment w:id="323" w:author="Bill Floyd" w:date="2020-09-24T15:45:00Z" w:initials="BF">
    <w:p w14:paraId="345F69EC" w14:textId="4A4DEC44" w:rsidR="006E74C5" w:rsidRDefault="006E74C5">
      <w:pPr>
        <w:pStyle w:val="CommentText"/>
      </w:pPr>
      <w:r>
        <w:rPr>
          <w:rStyle w:val="CommentReference"/>
        </w:rPr>
        <w:annotationRef/>
      </w:r>
      <w:r>
        <w:t xml:space="preserve">It’s </w:t>
      </w:r>
      <w:proofErr w:type="gramStart"/>
      <w:r>
        <w:t>actually much</w:t>
      </w:r>
      <w:proofErr w:type="gramEnd"/>
      <w:r>
        <w:t xml:space="preserve"> better to use the 95 or 99% CI 0 why did you not do so?</w:t>
      </w:r>
    </w:p>
  </w:comment>
  <w:comment w:id="324" w:author="Mark Johnson" w:date="2020-10-05T16:15:00Z" w:initials="MJ">
    <w:p w14:paraId="511EF88D" w14:textId="5F1B270A" w:rsidR="006E74C5" w:rsidRDefault="006E74C5">
      <w:pPr>
        <w:pStyle w:val="CommentText"/>
      </w:pPr>
      <w:r>
        <w:rPr>
          <w:rStyle w:val="CommentReference"/>
        </w:rPr>
        <w:annotationRef/>
      </w:r>
      <w:r>
        <w:t>This seems to be since the p-values were just above 0.05</w:t>
      </w:r>
    </w:p>
  </w:comment>
  <w:comment w:id="325" w:author="Hannah McSorley" w:date="2020-10-15T09:19:00Z" w:initials="HM">
    <w:p w14:paraId="3C32B7B4" w14:textId="41EBB4A4" w:rsidR="006E74C5" w:rsidRDefault="006E74C5">
      <w:pPr>
        <w:pStyle w:val="CommentText"/>
      </w:pPr>
      <w:r>
        <w:rPr>
          <w:rStyle w:val="CommentReference"/>
        </w:rPr>
        <w:annotationRef/>
      </w:r>
      <w:r>
        <w:t xml:space="preserve">Yes, Mark’s right. There were obviously differences between the fresh and held sample sets (boxplots) but they were not statistically significant at 95% confidence level (alpha = 0.05) so I used 90% confidence, the results of which match observations. </w:t>
      </w:r>
    </w:p>
  </w:comment>
  <w:comment w:id="328" w:author="Bill Floyd" w:date="2020-09-23T21:58:00Z" w:initials="BF">
    <w:p w14:paraId="4D7AFBFD" w14:textId="66F793A5" w:rsidR="006E74C5" w:rsidRDefault="006E74C5">
      <w:pPr>
        <w:pStyle w:val="CommentText"/>
      </w:pPr>
      <w:r>
        <w:rPr>
          <w:rStyle w:val="CommentReference"/>
        </w:rPr>
        <w:annotationRef/>
      </w:r>
      <w:r>
        <w:t>back this statement up with DOC concentration values</w:t>
      </w:r>
    </w:p>
  </w:comment>
  <w:comment w:id="331" w:author="Bill Floyd" w:date="2020-09-23T22:00:00Z" w:initials="BF">
    <w:p w14:paraId="6BD2486A" w14:textId="529FBA90" w:rsidR="006E74C5" w:rsidRDefault="006E74C5">
      <w:pPr>
        <w:pStyle w:val="CommentText"/>
      </w:pPr>
      <w:r>
        <w:rPr>
          <w:rStyle w:val="CommentReference"/>
        </w:rPr>
        <w:annotationRef/>
      </w:r>
      <w:r>
        <w:t xml:space="preserve">reference p-values if you are making statements about significance – and while 23% is stat </w:t>
      </w:r>
      <w:proofErr w:type="spellStart"/>
      <w:r>
        <w:t>insig</w:t>
      </w:r>
      <w:proofErr w:type="spellEnd"/>
      <w:r>
        <w:t>, it is a big difference</w:t>
      </w:r>
    </w:p>
  </w:comment>
  <w:comment w:id="333" w:author="Bill Floyd" w:date="2020-09-24T15:48:00Z" w:initials="BF">
    <w:p w14:paraId="54C4F55C" w14:textId="33544280" w:rsidR="006E74C5" w:rsidRDefault="006E74C5">
      <w:pPr>
        <w:pStyle w:val="CommentText"/>
      </w:pPr>
      <w:r>
        <w:rPr>
          <w:rStyle w:val="CommentReference"/>
        </w:rPr>
        <w:annotationRef/>
      </w:r>
      <w:r>
        <w:t>when you look at these box plots, without stats – what would you consider the same and which different?  Does this line up with what the stats say?</w:t>
      </w:r>
    </w:p>
  </w:comment>
  <w:comment w:id="334" w:author="Hannah McSorley" w:date="2020-10-15T11:37:00Z" w:initials="HM">
    <w:p w14:paraId="28BD8BBF" w14:textId="32833D51" w:rsidR="006E74C5" w:rsidRDefault="006E74C5">
      <w:pPr>
        <w:pStyle w:val="CommentText"/>
      </w:pPr>
      <w:r>
        <w:rPr>
          <w:rStyle w:val="CommentReference"/>
        </w:rPr>
        <w:annotationRef/>
      </w:r>
      <w:r>
        <w:t>yes, all of it matches and I think I’ve explained it well in the text</w:t>
      </w:r>
    </w:p>
  </w:comment>
  <w:comment w:id="338" w:author="Bill Floyd" w:date="2020-09-24T16:10:00Z" w:initials="BF">
    <w:p w14:paraId="4287FBBF" w14:textId="58413A03" w:rsidR="006E74C5" w:rsidRDefault="006E74C5">
      <w:pPr>
        <w:pStyle w:val="CommentText"/>
      </w:pPr>
      <w:r>
        <w:rPr>
          <w:rStyle w:val="CommentReference"/>
        </w:rPr>
        <w:annotationRef/>
      </w:r>
      <w:proofErr w:type="spellStart"/>
      <w:r>
        <w:t>Its</w:t>
      </w:r>
      <w:proofErr w:type="spellEnd"/>
      <w:r>
        <w:t xml:space="preserve"> important to note somewhere why these experiments were needed </w:t>
      </w:r>
      <w:proofErr w:type="spellStart"/>
      <w:r>
        <w:t>ie</w:t>
      </w:r>
      <w:proofErr w:type="spellEnd"/>
      <w:r>
        <w:t xml:space="preserve"> showing the length that some sample remained in the field at the rack samplers – I haven’t </w:t>
      </w:r>
      <w:proofErr w:type="gramStart"/>
      <w:r>
        <w:t>actually seen</w:t>
      </w:r>
      <w:proofErr w:type="gramEnd"/>
      <w:r>
        <w:t xml:space="preserve"> a statement that states why you are doing these hold time experiments</w:t>
      </w:r>
    </w:p>
  </w:comment>
  <w:comment w:id="339" w:author="Hannah McSorley" w:date="2020-10-15T12:36:00Z" w:initials="HM">
    <w:p w14:paraId="7AB12E44" w14:textId="44C89B71" w:rsidR="006E74C5" w:rsidRDefault="006E74C5">
      <w:pPr>
        <w:pStyle w:val="CommentText"/>
      </w:pPr>
      <w:r>
        <w:rPr>
          <w:rStyle w:val="CommentReference"/>
        </w:rPr>
        <w:annotationRef/>
      </w:r>
      <w:r>
        <w:t>‘vertical rack sample hold-time experiments’ section:</w:t>
      </w:r>
      <w:r>
        <w:br/>
        <w:t>“</w:t>
      </w:r>
      <w:r w:rsidRPr="004F2E26">
        <w:t>Hold-time experiments were conducted at the Tunnel site to assess stability of surface water samples held in siphon bottles between Rack sample collection and retrieval.</w:t>
      </w:r>
      <w:r>
        <w:t>”</w:t>
      </w:r>
    </w:p>
  </w:comment>
  <w:comment w:id="340" w:author="Bill Floyd" w:date="2020-09-24T16:12:00Z" w:initials="BF">
    <w:p w14:paraId="595B5F14" w14:textId="1C8A97D7" w:rsidR="006E74C5" w:rsidRDefault="006E74C5">
      <w:pPr>
        <w:pStyle w:val="CommentText"/>
      </w:pPr>
      <w:r>
        <w:rPr>
          <w:rStyle w:val="CommentReference"/>
        </w:rPr>
        <w:annotationRef/>
      </w:r>
      <w:r>
        <w:t>This is confusing terminology – held in the lab or held in the field?</w:t>
      </w:r>
    </w:p>
  </w:comment>
  <w:comment w:id="341" w:author="Hannah McSorley" w:date="2020-10-15T12:33:00Z" w:initials="HM">
    <w:p w14:paraId="5CEC6139" w14:textId="7A126938" w:rsidR="006E74C5" w:rsidRDefault="006E74C5">
      <w:pPr>
        <w:pStyle w:val="CommentText"/>
      </w:pPr>
      <w:r>
        <w:rPr>
          <w:rStyle w:val="CommentReference"/>
        </w:rPr>
        <w:annotationRef/>
      </w:r>
      <w:r>
        <w:t>this is defined above in the methods and foundational results ‘hold-time experiment’ section. No samples were held in the lab... the hold-time experiments were all about field stability. ‘fresh’ samples were analyzed after collection, ‘held’ samples were kept on the Rack...</w:t>
      </w:r>
    </w:p>
  </w:comment>
  <w:comment w:id="342" w:author="Bill Floyd" w:date="2020-09-24T16:16:00Z" w:initials="BF">
    <w:p w14:paraId="0BEFD678" w14:textId="7C2E9D8A" w:rsidR="006E74C5" w:rsidRDefault="006E74C5">
      <w:pPr>
        <w:pStyle w:val="CommentText"/>
      </w:pPr>
      <w:r>
        <w:rPr>
          <w:rStyle w:val="CommentReference"/>
        </w:rPr>
        <w:annotationRef/>
      </w:r>
      <w:r>
        <w:t>This is a useful section</w:t>
      </w:r>
    </w:p>
  </w:comment>
  <w:comment w:id="343" w:author="Hannah McSorley" w:date="2020-10-15T12:34:00Z" w:initials="HM">
    <w:p w14:paraId="6E51898D" w14:textId="4833DFE0" w:rsidR="006E74C5" w:rsidRDefault="006E74C5">
      <w:pPr>
        <w:pStyle w:val="CommentText"/>
      </w:pPr>
      <w:r>
        <w:rPr>
          <w:rStyle w:val="CommentReference"/>
        </w:rPr>
        <w:annotationRef/>
      </w:r>
      <w:r>
        <w:t>okay good.</w:t>
      </w:r>
    </w:p>
  </w:comment>
  <w:comment w:id="356" w:author="Bill Floyd" w:date="2020-09-23T22:14:00Z" w:initials="BF">
    <w:p w14:paraId="13B93A56" w14:textId="4188518F" w:rsidR="006E74C5" w:rsidRDefault="006E74C5">
      <w:pPr>
        <w:pStyle w:val="CommentText"/>
      </w:pPr>
      <w:r>
        <w:rPr>
          <w:rStyle w:val="CommentReference"/>
        </w:rPr>
        <w:annotationRef/>
      </w:r>
      <w:r>
        <w:t>you do not need to capitalize this, same goes for grab</w:t>
      </w:r>
    </w:p>
  </w:comment>
  <w:comment w:id="357" w:author="Hannah McSorley" w:date="2020-10-15T18:32:00Z" w:initials="HM">
    <w:p w14:paraId="4D450A5D" w14:textId="77777777" w:rsidR="006E74C5" w:rsidRDefault="006E74C5">
      <w:pPr>
        <w:pStyle w:val="CommentText"/>
      </w:pPr>
      <w:r>
        <w:rPr>
          <w:rStyle w:val="CommentReference"/>
        </w:rPr>
        <w:annotationRef/>
      </w:r>
      <w:r>
        <w:t>stylistic choice</w:t>
      </w:r>
    </w:p>
    <w:p w14:paraId="115410D0" w14:textId="1B2749C0" w:rsidR="006E74C5" w:rsidRDefault="006E74C5">
      <w:pPr>
        <w:pStyle w:val="CommentText"/>
      </w:pPr>
    </w:p>
  </w:comment>
  <w:comment w:id="359" w:author="Bill Floyd" w:date="2020-09-23T22:15:00Z" w:initials="BF">
    <w:p w14:paraId="25ADBB9C" w14:textId="316E4587" w:rsidR="006E74C5" w:rsidRDefault="006E74C5">
      <w:pPr>
        <w:pStyle w:val="CommentText"/>
      </w:pPr>
      <w:r>
        <w:rPr>
          <w:rStyle w:val="CommentReference"/>
        </w:rPr>
        <w:annotationRef/>
      </w:r>
      <w:r>
        <w:t>constraints in instrument availability?</w:t>
      </w:r>
    </w:p>
  </w:comment>
  <w:comment w:id="362" w:author="Bill Floyd" w:date="2020-09-24T16:22:00Z" w:initials="BF">
    <w:p w14:paraId="195FBED4" w14:textId="4FBCECF2" w:rsidR="006E74C5" w:rsidRDefault="006E74C5">
      <w:pPr>
        <w:pStyle w:val="CommentText"/>
      </w:pPr>
      <w:r>
        <w:rPr>
          <w:rStyle w:val="CommentReference"/>
        </w:rPr>
        <w:annotationRef/>
      </w:r>
      <w:r>
        <w:t>Is this hold time QC? If so, combine this sentence with the last part of the one above.</w:t>
      </w:r>
    </w:p>
  </w:comment>
  <w:comment w:id="365" w:author="Bill Floyd" w:date="2020-09-23T22:16:00Z" w:initials="BF">
    <w:p w14:paraId="6E6E15FF" w14:textId="6963E9CB" w:rsidR="006E74C5" w:rsidRDefault="006E74C5">
      <w:pPr>
        <w:pStyle w:val="CommentText"/>
      </w:pPr>
      <w:r>
        <w:rPr>
          <w:rStyle w:val="CommentReference"/>
        </w:rPr>
        <w:annotationRef/>
      </w:r>
      <w:r>
        <w:t>Method and was this data meant to be used for your analysis? If not, no need to include</w:t>
      </w:r>
    </w:p>
  </w:comment>
  <w:comment w:id="368" w:author="Bill Floyd" w:date="2020-09-23T22:18:00Z" w:initials="BF">
    <w:p w14:paraId="2205DDC5" w14:textId="160413DC" w:rsidR="006E74C5" w:rsidRDefault="006E74C5">
      <w:pPr>
        <w:pStyle w:val="CommentText"/>
      </w:pPr>
      <w:r>
        <w:rPr>
          <w:rStyle w:val="CommentReference"/>
        </w:rPr>
        <w:annotationRef/>
      </w:r>
      <w:r>
        <w:t>include n-values in this sentence</w:t>
      </w:r>
    </w:p>
  </w:comment>
  <w:comment w:id="373" w:author="Bill Floyd" w:date="2020-09-26T07:14:00Z" w:initials="BF">
    <w:p w14:paraId="5233FAF6" w14:textId="14995C5F" w:rsidR="006E74C5" w:rsidRDefault="006E74C5">
      <w:pPr>
        <w:pStyle w:val="CommentText"/>
      </w:pPr>
      <w:r>
        <w:rPr>
          <w:rStyle w:val="CommentReference"/>
        </w:rPr>
        <w:annotationRef/>
      </w:r>
      <w:r>
        <w:t>did they cover the same seasons or span of time?  If not than they shouldn’t be compared, or they should only be compared for the span of time the samples overlap</w:t>
      </w:r>
    </w:p>
  </w:comment>
  <w:comment w:id="383" w:author="Bill Floyd" w:date="2020-09-23T22:22:00Z" w:initials="BF">
    <w:p w14:paraId="00A11E17" w14:textId="59EB6A11" w:rsidR="006E74C5" w:rsidRDefault="006E74C5">
      <w:pPr>
        <w:pStyle w:val="CommentText"/>
      </w:pPr>
      <w:r>
        <w:rPr>
          <w:rStyle w:val="CommentReference"/>
        </w:rPr>
        <w:annotationRef/>
      </w:r>
      <w:r>
        <w:t>why is this surprising? Either remove or explain.</w:t>
      </w:r>
    </w:p>
  </w:comment>
  <w:comment w:id="393" w:author="Hannah McSorley" w:date="2020-10-15T20:38:00Z" w:initials="HM">
    <w:p w14:paraId="2546321B" w14:textId="3F5A80DD" w:rsidR="006E74C5" w:rsidRDefault="006E74C5">
      <w:pPr>
        <w:pStyle w:val="CommentText"/>
      </w:pPr>
      <w:r>
        <w:rPr>
          <w:rStyle w:val="CommentReference"/>
        </w:rPr>
        <w:annotationRef/>
      </w:r>
      <w:r>
        <w:t xml:space="preserve">that seems like a discussion point, not a result…. but I will comment on wetland coverage </w:t>
      </w:r>
    </w:p>
  </w:comment>
  <w:comment w:id="395" w:author="Bill Floyd" w:date="2020-09-26T07:19:00Z" w:initials="BF">
    <w:p w14:paraId="7FB34915" w14:textId="053F0516" w:rsidR="006E74C5" w:rsidRDefault="006E74C5">
      <w:pPr>
        <w:pStyle w:val="CommentText"/>
      </w:pPr>
      <w:r>
        <w:rPr>
          <w:rStyle w:val="CommentReference"/>
        </w:rPr>
        <w:annotationRef/>
      </w:r>
      <w:r>
        <w:t>How much distance? What about contributing area?</w:t>
      </w:r>
    </w:p>
  </w:comment>
  <w:comment w:id="396" w:author="Bill Floyd" w:date="2020-09-26T07:21:00Z" w:initials="BF">
    <w:p w14:paraId="5DB2BF02" w14:textId="10B0841F" w:rsidR="006E74C5" w:rsidRDefault="006E74C5">
      <w:pPr>
        <w:pStyle w:val="CommentText"/>
      </w:pPr>
      <w:r>
        <w:rPr>
          <w:rStyle w:val="CommentReference"/>
        </w:rPr>
        <w:annotationRef/>
      </w:r>
      <w:r>
        <w:t xml:space="preserve">This is basically </w:t>
      </w:r>
      <w:proofErr w:type="gramStart"/>
      <w:r>
        <w:t>describes</w:t>
      </w:r>
      <w:proofErr w:type="gramEnd"/>
      <w:r>
        <w:t xml:space="preserve"> a method which should be done I the method section, rather below refer the plots as you describe the results</w:t>
      </w:r>
    </w:p>
  </w:comment>
  <w:comment w:id="400" w:author="Bill Floyd" w:date="2020-09-26T07:29:00Z" w:initials="BF">
    <w:p w14:paraId="61B22BB2" w14:textId="53620C4F" w:rsidR="006E74C5" w:rsidRDefault="006E74C5">
      <w:pPr>
        <w:pStyle w:val="CommentText"/>
      </w:pPr>
      <w:r>
        <w:rPr>
          <w:rStyle w:val="CommentReference"/>
        </w:rPr>
        <w:annotationRef/>
      </w:r>
      <w:r>
        <w:t xml:space="preserve">Is it attenuation or just simple dilution?  You have more water with lower DOC, so you have lower </w:t>
      </w:r>
      <w:proofErr w:type="spellStart"/>
      <w:r>
        <w:t>concentations</w:t>
      </w:r>
      <w:proofErr w:type="spellEnd"/>
    </w:p>
  </w:comment>
  <w:comment w:id="401" w:author="Bill Floyd" w:date="2020-09-26T07:34:00Z" w:initials="BF">
    <w:p w14:paraId="737F02A5" w14:textId="3AF7A9A3" w:rsidR="006E74C5" w:rsidRDefault="006E74C5">
      <w:pPr>
        <w:pStyle w:val="CommentText"/>
      </w:pPr>
      <w:r>
        <w:rPr>
          <w:rStyle w:val="CommentReference"/>
        </w:rPr>
        <w:annotationRef/>
      </w:r>
      <w:r>
        <w:t>Pattern or results – trends suggest time as a factor</w:t>
      </w:r>
    </w:p>
  </w:comment>
  <w:comment w:id="402" w:author="Bill Floyd" w:date="2020-09-26T07:35:00Z" w:initials="BF">
    <w:p w14:paraId="4A33B558" w14:textId="403B7A79" w:rsidR="006E74C5" w:rsidRDefault="006E74C5">
      <w:pPr>
        <w:pStyle w:val="CommentText"/>
      </w:pPr>
      <w:r>
        <w:rPr>
          <w:rStyle w:val="CommentReference"/>
        </w:rPr>
        <w:annotationRef/>
      </w:r>
      <w:r>
        <w:t>Overly wordy – don’t need “it was found” and “that was observed”</w:t>
      </w:r>
    </w:p>
  </w:comment>
  <w:comment w:id="405" w:author="Bill Floyd" w:date="2020-09-26T07:46:00Z" w:initials="BF">
    <w:p w14:paraId="299CC230" w14:textId="0EE6239B" w:rsidR="006E74C5" w:rsidRDefault="006E74C5">
      <w:pPr>
        <w:pStyle w:val="CommentText"/>
      </w:pPr>
      <w:r>
        <w:rPr>
          <w:rStyle w:val="CommentReference"/>
        </w:rPr>
        <w:annotationRef/>
      </w:r>
      <w:r>
        <w:t xml:space="preserve"> You have months where you have data from 12 sites and ones where you only have data from 1 site, so any pattern you see here largely a reflection of sampling intensity rather than differences among sites –</w:t>
      </w:r>
    </w:p>
  </w:comment>
  <w:comment w:id="406" w:author="Hannah McSorley" w:date="2020-10-16T12:44:00Z" w:initials="HM">
    <w:p w14:paraId="44FD2674" w14:textId="028A2564" w:rsidR="006E74C5" w:rsidRDefault="006E74C5">
      <w:pPr>
        <w:pStyle w:val="CommentText"/>
      </w:pPr>
      <w:r>
        <w:rPr>
          <w:rStyle w:val="CommentReference"/>
        </w:rPr>
        <w:annotationRef/>
      </w:r>
      <w:r>
        <w:t>The patterns in the data surrounding the data-sparse periods agrees with the loess trend line</w:t>
      </w:r>
    </w:p>
  </w:comment>
  <w:comment w:id="408" w:author="Bill Floyd" w:date="2020-09-26T07:51:00Z" w:initials="BF">
    <w:p w14:paraId="60B492D2" w14:textId="6E8E63A9" w:rsidR="006E74C5" w:rsidRDefault="006E74C5">
      <w:pPr>
        <w:pStyle w:val="CommentText"/>
      </w:pPr>
      <w:r>
        <w:rPr>
          <w:rStyle w:val="CommentReference"/>
        </w:rPr>
        <w:annotationRef/>
      </w:r>
      <w:r>
        <w:t>This is a method statement, not needed here.</w:t>
      </w:r>
    </w:p>
  </w:comment>
  <w:comment w:id="410" w:author="Bill Floyd" w:date="2020-09-26T07:55:00Z" w:initials="BF">
    <w:p w14:paraId="711F6E84" w14:textId="7F77495C" w:rsidR="006E74C5" w:rsidRDefault="006E74C5">
      <w:pPr>
        <w:pStyle w:val="CommentText"/>
      </w:pPr>
      <w:r>
        <w:rPr>
          <w:rStyle w:val="CommentReference"/>
        </w:rPr>
        <w:annotationRef/>
      </w:r>
      <w:r>
        <w:t>Rather than speaking about rack vs grab, it would be more compelling to compare event vs base flow as that provides more insight into watershed function than how a sample was collected – it is more explicit – you bounce back and forth between mentioning stream rise vs between events, and then mention rack vs grab and it is confusing.</w:t>
      </w:r>
    </w:p>
  </w:comment>
  <w:comment w:id="413" w:author="Bill Floyd" w:date="2020-09-26T08:01:00Z" w:initials="BF">
    <w:p w14:paraId="1E4659A4" w14:textId="3F713447" w:rsidR="006E74C5" w:rsidRDefault="006E74C5">
      <w:pPr>
        <w:pStyle w:val="CommentText"/>
      </w:pPr>
      <w:r>
        <w:rPr>
          <w:rStyle w:val="CommentReference"/>
        </w:rPr>
        <w:annotationRef/>
      </w:r>
      <w:r>
        <w:t>Why is this surprising – is there literature that shows different results than this?</w:t>
      </w:r>
    </w:p>
  </w:comment>
  <w:comment w:id="414" w:author="Bill Floyd" w:date="2020-09-26T08:03:00Z" w:initials="BF">
    <w:p w14:paraId="64FAFCD1" w14:textId="17D812A4" w:rsidR="006E74C5" w:rsidRDefault="006E74C5">
      <w:pPr>
        <w:pStyle w:val="CommentText"/>
      </w:pPr>
      <w:r>
        <w:rPr>
          <w:rStyle w:val="CommentReference"/>
        </w:rPr>
        <w:annotationRef/>
      </w:r>
      <w:r>
        <w:t xml:space="preserve">Is this looking only at a single site?  In your results you don’t actually do this, by lumping all sites together you mask out some of the site specific dynamics where you can make statements like this </w:t>
      </w:r>
      <w:proofErr w:type="spellStart"/>
      <w:r>
        <w:t>ie</w:t>
      </w:r>
      <w:proofErr w:type="spellEnd"/>
      <w:r>
        <w:t xml:space="preserve">  DOC concentration at weeks went from here to here through the storm and this is comparable to other studies.</w:t>
      </w:r>
    </w:p>
  </w:comment>
  <w:comment w:id="415" w:author="Hannah McSorley" w:date="2020-10-16T17:42:00Z" w:initials="HM">
    <w:p w14:paraId="4F7BF52C" w14:textId="7C3BEE0A" w:rsidR="006E74C5" w:rsidRDefault="006E74C5">
      <w:pPr>
        <w:pStyle w:val="CommentText"/>
      </w:pPr>
      <w:r>
        <w:rPr>
          <w:rStyle w:val="CommentReference"/>
        </w:rPr>
        <w:annotationRef/>
      </w:r>
      <w:r>
        <w:t xml:space="preserve">their study looked at 3 sites (mine looks at 6) but also </w:t>
      </w:r>
    </w:p>
  </w:comment>
  <w:comment w:id="416" w:author="Bill Floyd" w:date="2020-09-26T08:02:00Z" w:initials="BF">
    <w:p w14:paraId="25F27C90" w14:textId="62A1670B" w:rsidR="006E74C5" w:rsidRDefault="006E74C5">
      <w:pPr>
        <w:pStyle w:val="CommentText"/>
      </w:pPr>
      <w:r>
        <w:rPr>
          <w:rStyle w:val="CommentReference"/>
        </w:rPr>
        <w:annotationRef/>
      </w:r>
    </w:p>
  </w:comment>
  <w:comment w:id="417" w:author="Hannah McSorley" w:date="2020-10-16T17:44:00Z" w:initials="HM">
    <w:p w14:paraId="2227F4B7" w14:textId="4A3D5B89" w:rsidR="006E74C5" w:rsidRDefault="006E74C5">
      <w:pPr>
        <w:pStyle w:val="CommentText"/>
      </w:pPr>
      <w:r>
        <w:rPr>
          <w:rStyle w:val="CommentReference"/>
        </w:rPr>
        <w:annotationRef/>
      </w:r>
      <w:r>
        <w:t>?</w:t>
      </w:r>
    </w:p>
  </w:comment>
  <w:comment w:id="418" w:author="Bill Floyd" w:date="2020-09-26T08:02:00Z" w:initials="BF">
    <w:p w14:paraId="74EF5710" w14:textId="1CEC07C3" w:rsidR="006E74C5" w:rsidRDefault="006E74C5">
      <w:pPr>
        <w:pStyle w:val="CommentText"/>
      </w:pPr>
      <w:r>
        <w:rPr>
          <w:rStyle w:val="CommentReference"/>
        </w:rPr>
        <w:annotationRef/>
      </w:r>
    </w:p>
  </w:comment>
  <w:comment w:id="419" w:author="Hannah McSorley" w:date="2020-10-16T17:44:00Z" w:initials="HM">
    <w:p w14:paraId="2EED85E4" w14:textId="60E69C4E" w:rsidR="006E74C5" w:rsidRDefault="006E74C5">
      <w:pPr>
        <w:pStyle w:val="CommentText"/>
      </w:pPr>
      <w:r>
        <w:rPr>
          <w:rStyle w:val="CommentReference"/>
        </w:rPr>
        <w:annotationRef/>
      </w:r>
      <w:r>
        <w:t>?</w:t>
      </w:r>
    </w:p>
  </w:comment>
  <w:comment w:id="420" w:author="Bill Floyd" w:date="2020-09-26T08:06:00Z" w:initials="BF">
    <w:p w14:paraId="574FCD9B" w14:textId="2ED0A367" w:rsidR="006E74C5" w:rsidRDefault="006E74C5">
      <w:pPr>
        <w:pStyle w:val="CommentText"/>
      </w:pPr>
      <w:r>
        <w:rPr>
          <w:rStyle w:val="CommentReference"/>
        </w:rPr>
        <w:annotationRef/>
      </w:r>
      <w:r>
        <w:t xml:space="preserve">And did these extra samples </w:t>
      </w:r>
      <w:proofErr w:type="gramStart"/>
      <w:r>
        <w:t>actually provide</w:t>
      </w:r>
      <w:proofErr w:type="gramEnd"/>
      <w:r>
        <w:t xml:space="preserve"> more information and if so what?</w:t>
      </w:r>
    </w:p>
  </w:comment>
  <w:comment w:id="421" w:author="Hannah McSorley" w:date="2020-10-16T18:18:00Z" w:initials="HM">
    <w:p w14:paraId="47C6830D" w14:textId="40838E69" w:rsidR="006E74C5" w:rsidRDefault="006E74C5">
      <w:pPr>
        <w:pStyle w:val="CommentText"/>
      </w:pPr>
      <w:r>
        <w:rPr>
          <w:rStyle w:val="CommentReference"/>
        </w:rPr>
        <w:annotationRef/>
      </w:r>
      <w:r>
        <w:t xml:space="preserve">the paragraph above this says DOC was higher on rising limb… provided </w:t>
      </w:r>
      <w:r w:rsidRPr="00D11CA5">
        <w:t>information about event-based changes in NOM quantity and quality</w:t>
      </w:r>
    </w:p>
    <w:p w14:paraId="1DA501BD" w14:textId="411E7049" w:rsidR="006E74C5" w:rsidRDefault="006E74C5">
      <w:pPr>
        <w:pStyle w:val="CommentText"/>
      </w:pPr>
    </w:p>
  </w:comment>
  <w:comment w:id="426" w:author="Bill Floyd" w:date="2020-09-26T08:07:00Z" w:initials="BF">
    <w:p w14:paraId="40193CEF" w14:textId="2924D956" w:rsidR="006E74C5" w:rsidRDefault="006E74C5">
      <w:pPr>
        <w:pStyle w:val="CommentText"/>
      </w:pPr>
      <w:r>
        <w:rPr>
          <w:rStyle w:val="CommentReference"/>
        </w:rPr>
        <w:annotationRef/>
      </w:r>
      <w:r>
        <w:t xml:space="preserve">Are your sites watershed </w:t>
      </w:r>
      <w:proofErr w:type="spellStart"/>
      <w:r>
        <w:t>characteristcs</w:t>
      </w:r>
      <w:proofErr w:type="spellEnd"/>
      <w:r>
        <w:t xml:space="preserve"> comparable to this, and if </w:t>
      </w:r>
      <w:proofErr w:type="gramStart"/>
      <w:r>
        <w:t>so</w:t>
      </w:r>
      <w:proofErr w:type="gramEnd"/>
      <w:r>
        <w:t xml:space="preserve"> how are these results relevant? What about all the other DOC concentration work from around the pacific northwest and the world?</w:t>
      </w:r>
    </w:p>
  </w:comment>
  <w:comment w:id="432" w:author="Bill Floyd" w:date="2020-09-26T08:10:00Z" w:initials="BF">
    <w:p w14:paraId="6D4F07B4" w14:textId="4F0493B2" w:rsidR="006E74C5" w:rsidRDefault="006E74C5">
      <w:pPr>
        <w:pStyle w:val="CommentText"/>
      </w:pPr>
      <w:r>
        <w:rPr>
          <w:rStyle w:val="CommentReference"/>
        </w:rPr>
        <w:annotationRef/>
      </w:r>
      <w:r>
        <w:t xml:space="preserve">Are you implying that aspect or location has an influence on DOC? If not, then this sentence can be removed and better to start with the second sentence.  This paragraph is also </w:t>
      </w:r>
      <w:proofErr w:type="spellStart"/>
      <w:r>
        <w:t>clumky</w:t>
      </w:r>
      <w:proofErr w:type="spellEnd"/>
      <w:r>
        <w:t xml:space="preserve">, try to integrate the general results with the literature.  You can state that the highest DOC concentrations came from Weeks creek with had extensive wetlands and lakes, agreement with research elsewhere (put in references).  In line with the river continuum concept, (references), DOC and aromaticity decreased from upstream to downstream in the </w:t>
      </w:r>
      <w:proofErr w:type="gramStart"/>
      <w:r>
        <w:t>leach, and</w:t>
      </w:r>
      <w:proofErr w:type="gramEnd"/>
      <w:r>
        <w:t xml:space="preserve"> include if these </w:t>
      </w:r>
      <w:proofErr w:type="spellStart"/>
      <w:r>
        <w:t>descreases</w:t>
      </w:r>
      <w:proofErr w:type="spellEnd"/>
      <w:r>
        <w:t xml:space="preserve"> were of similar magnitude to other studies.</w:t>
      </w:r>
    </w:p>
  </w:comment>
  <w:comment w:id="433" w:author="Bill Floyd" w:date="2020-09-26T08:20:00Z" w:initials="BF">
    <w:p w14:paraId="7DA2F01F" w14:textId="09053A87" w:rsidR="006E74C5" w:rsidRDefault="006E74C5">
      <w:pPr>
        <w:pStyle w:val="CommentText"/>
      </w:pPr>
      <w:r>
        <w:rPr>
          <w:rStyle w:val="CommentReference"/>
        </w:rPr>
        <w:annotationRef/>
      </w:r>
      <w:r>
        <w:rPr>
          <w:rStyle w:val="CommentReference"/>
        </w:rPr>
        <w:t xml:space="preserve">Can simplify this sentence </w:t>
      </w:r>
      <w:proofErr w:type="spellStart"/>
      <w:r>
        <w:rPr>
          <w:rStyle w:val="CommentReference"/>
        </w:rPr>
        <w:t>ie</w:t>
      </w:r>
      <w:proofErr w:type="spellEnd"/>
      <w:r>
        <w:rPr>
          <w:rStyle w:val="CommentReference"/>
        </w:rPr>
        <w:t xml:space="preserve"> the Data from the west leach suggests that the pulse shunt concept (ref) is </w:t>
      </w:r>
      <w:proofErr w:type="spellStart"/>
      <w:r>
        <w:rPr>
          <w:rStyle w:val="CommentReference"/>
        </w:rPr>
        <w:t>relavant</w:t>
      </w:r>
      <w:proofErr w:type="spellEnd"/>
      <w:r>
        <w:rPr>
          <w:rStyle w:val="CommentReference"/>
        </w:rPr>
        <w:t xml:space="preserve"> to NOM transport in this system</w:t>
      </w:r>
    </w:p>
  </w:comment>
  <w:comment w:id="440" w:author="Bill Floyd" w:date="2020-09-26T08:25:00Z" w:initials="BF">
    <w:p w14:paraId="14ABEFEB" w14:textId="01955B46" w:rsidR="006E74C5" w:rsidRDefault="006E74C5">
      <w:pPr>
        <w:pStyle w:val="CommentText"/>
      </w:pPr>
      <w:r>
        <w:rPr>
          <w:rStyle w:val="CommentReference"/>
        </w:rPr>
        <w:annotationRef/>
      </w:r>
      <w:r>
        <w:t>This would be better placed in a summary or conclusion section of this chapter</w:t>
      </w:r>
    </w:p>
  </w:comment>
  <w:comment w:id="446" w:author="Bill Floyd" w:date="2020-09-26T08:26:00Z" w:initials="BF">
    <w:p w14:paraId="73F5273B" w14:textId="77777777" w:rsidR="006E74C5" w:rsidRDefault="006E74C5">
      <w:pPr>
        <w:pStyle w:val="CommentText"/>
      </w:pPr>
      <w:r>
        <w:rPr>
          <w:rStyle w:val="CommentReference"/>
        </w:rPr>
        <w:annotationRef/>
      </w:r>
      <w:proofErr w:type="gramStart"/>
      <w:r>
        <w:t>Again</w:t>
      </w:r>
      <w:proofErr w:type="gramEnd"/>
      <w:r>
        <w:t xml:space="preserve"> lack of samples could be a reason this pattern was shown. </w:t>
      </w:r>
    </w:p>
    <w:p w14:paraId="4E9EC311" w14:textId="77777777" w:rsidR="006E74C5" w:rsidRDefault="006E74C5">
      <w:pPr>
        <w:pStyle w:val="CommentText"/>
      </w:pPr>
    </w:p>
    <w:p w14:paraId="49E4E7D4" w14:textId="1EEEEA49" w:rsidR="006E74C5" w:rsidRDefault="006E74C5">
      <w:pPr>
        <w:pStyle w:val="CommentText"/>
      </w:pPr>
      <w:r>
        <w:t xml:space="preserve">Do you think DOC concentrations decreased through the wet season due to depletion of source DOC? Research elsewhere shows this. There is also quite a bit of literature about DOC in general across the PNW, including Alaska, you could reference that shows similar patterns, and elsewhere – </w:t>
      </w:r>
    </w:p>
  </w:comment>
  <w:comment w:id="447" w:author="Bill Floyd" w:date="2020-09-26T08:33:00Z" w:initials="BF">
    <w:p w14:paraId="7AA9CDBE" w14:textId="76EA7E3A" w:rsidR="006E74C5" w:rsidRDefault="006E74C5">
      <w:pPr>
        <w:pStyle w:val="CommentText"/>
      </w:pPr>
      <w:r>
        <w:rPr>
          <w:rStyle w:val="CommentReference"/>
        </w:rPr>
        <w:annotationRef/>
      </w:r>
      <w:r>
        <w:t>Again, many references could be found to back up this statement</w:t>
      </w:r>
    </w:p>
  </w:comment>
  <w:comment w:id="448" w:author="Bill Floyd" w:date="2020-09-26T08:33:00Z" w:initials="BF">
    <w:p w14:paraId="1CF97879" w14:textId="6AF1E5A0" w:rsidR="006E74C5" w:rsidRDefault="006E74C5">
      <w:pPr>
        <w:pStyle w:val="CommentText"/>
      </w:pPr>
      <w:r>
        <w:rPr>
          <w:rStyle w:val="CommentReference"/>
        </w:rPr>
        <w:annotationRef/>
      </w:r>
      <w:r>
        <w:t>Was this presented in the results?  If so, not needed here</w:t>
      </w:r>
    </w:p>
  </w:comment>
  <w:comment w:id="450" w:author="Bill Floyd" w:date="2020-09-26T08:35:00Z" w:initials="BF">
    <w:p w14:paraId="5D03088F" w14:textId="4145771C" w:rsidR="006E74C5" w:rsidRDefault="006E74C5">
      <w:pPr>
        <w:pStyle w:val="CommentText"/>
      </w:pPr>
      <w:r>
        <w:rPr>
          <w:rStyle w:val="CommentReference"/>
        </w:rPr>
        <w:annotationRef/>
      </w:r>
      <w:r>
        <w:t>You are essentially repeating here what you said in the first paragraph</w:t>
      </w:r>
    </w:p>
  </w:comment>
  <w:comment w:id="451" w:author="Hannah McSorley" w:date="2020-10-16T19:21:00Z" w:initials="HM">
    <w:p w14:paraId="1F1A4AB1" w14:textId="11A8716A" w:rsidR="006E74C5" w:rsidRDefault="006E74C5">
      <w:pPr>
        <w:pStyle w:val="CommentText"/>
      </w:pPr>
      <w:r>
        <w:rPr>
          <w:rStyle w:val="CommentReference"/>
        </w:rPr>
        <w:annotationRef/>
      </w:r>
      <w:proofErr w:type="spellStart"/>
      <w:r>
        <w:t>Uhh</w:t>
      </w:r>
      <w:proofErr w:type="spellEnd"/>
      <w:r>
        <w:t>… no? this is about seasonal differences in quality….</w:t>
      </w:r>
    </w:p>
  </w:comment>
  <w:comment w:id="454" w:author="Bill Floyd" w:date="2020-09-26T08:36:00Z" w:initials="BF">
    <w:p w14:paraId="20F740F2" w14:textId="7CC30E3C" w:rsidR="006E74C5" w:rsidRDefault="006E74C5">
      <w:pPr>
        <w:pStyle w:val="CommentText"/>
      </w:pPr>
      <w:r>
        <w:rPr>
          <w:rStyle w:val="CommentReference"/>
        </w:rPr>
        <w:annotationRef/>
      </w:r>
      <w:r>
        <w:t>Rather than interesting, how about informative?</w:t>
      </w:r>
    </w:p>
  </w:comment>
  <w:comment w:id="460" w:author="Bill Floyd" w:date="2020-09-26T08:25:00Z" w:initials="BF">
    <w:p w14:paraId="11321F92" w14:textId="77777777" w:rsidR="006E74C5" w:rsidRDefault="006E74C5" w:rsidP="009F005D">
      <w:pPr>
        <w:pStyle w:val="CommentText"/>
      </w:pPr>
      <w:r>
        <w:rPr>
          <w:rStyle w:val="CommentReference"/>
        </w:rPr>
        <w:annotationRef/>
      </w:r>
      <w:r>
        <w:t>This would be better placed in a summary or conclusion section of this chapter</w:t>
      </w:r>
    </w:p>
  </w:comment>
  <w:comment w:id="466" w:author="Bill Floyd" w:date="2020-09-26T10:14:00Z" w:initials="BF">
    <w:p w14:paraId="3A5ADD61" w14:textId="435EC940" w:rsidR="006E74C5" w:rsidRDefault="006E74C5">
      <w:pPr>
        <w:pStyle w:val="CommentText"/>
      </w:pPr>
      <w:r>
        <w:rPr>
          <w:rStyle w:val="CommentReference"/>
        </w:rPr>
        <w:annotationRef/>
      </w:r>
      <w:r>
        <w:t xml:space="preserve">What is more appropriate in this section would be to describe, based on the literature what conditions and characteristics can influence DOC and </w:t>
      </w:r>
      <w:proofErr w:type="spellStart"/>
      <w:r>
        <w:t>NOM,and</w:t>
      </w:r>
      <w:proofErr w:type="spellEnd"/>
      <w:r>
        <w:t xml:space="preserve"> then make some linkages to what you observed in the last chapter and then it leads into the objective of this chapter.</w:t>
      </w:r>
    </w:p>
  </w:comment>
  <w:comment w:id="474" w:author="Bill Floyd" w:date="2020-09-26T10:18:00Z" w:initials="BF">
    <w:p w14:paraId="1DA02419" w14:textId="36A5425E" w:rsidR="006E74C5" w:rsidRDefault="006E74C5">
      <w:pPr>
        <w:pStyle w:val="CommentText"/>
      </w:pPr>
      <w:r>
        <w:rPr>
          <w:rStyle w:val="CommentReference"/>
        </w:rPr>
        <w:annotationRef/>
      </w:r>
      <w:r>
        <w:t xml:space="preserve">This really describes a method that can be used to analyze your data – this should be reduced to one paragraph in which you directly relate it to your data., If you want to include this description, which is well done, put it in the appendix.  You can simply state that you used random forests, reference the paper(s) that describe the reference, and the r package you used for it, and describe how your data is suitable and does or does not violate any assumptions. You could also provide an example of a few studies who have used the method – not </w:t>
      </w:r>
      <w:proofErr w:type="gramStart"/>
      <w:r>
        <w:t>there</w:t>
      </w:r>
      <w:proofErr w:type="gramEnd"/>
      <w:r>
        <w:t xml:space="preserve"> results, bit simply that it has been used in comparable studies.</w:t>
      </w:r>
    </w:p>
  </w:comment>
  <w:comment w:id="478" w:author="Bill Floyd" w:date="2020-09-26T10:24:00Z" w:initials="BF">
    <w:p w14:paraId="7CEFDC7F" w14:textId="546D87CA" w:rsidR="006E74C5" w:rsidRDefault="006E74C5">
      <w:pPr>
        <w:pStyle w:val="CommentText"/>
      </w:pPr>
      <w:r>
        <w:rPr>
          <w:rStyle w:val="CommentReference"/>
        </w:rPr>
        <w:annotationRef/>
      </w:r>
      <w:r>
        <w:t>This section provides a good overview of hysteresis, but you need to tie this into your data and make a link to the chapter objective</w:t>
      </w:r>
    </w:p>
  </w:comment>
  <w:comment w:id="485" w:author="Bill Floyd" w:date="2020-09-26T10:29:00Z" w:initials="BF">
    <w:p w14:paraId="2834A3B1" w14:textId="0E2EDD56" w:rsidR="006E74C5" w:rsidRDefault="006E74C5">
      <w:pPr>
        <w:pStyle w:val="CommentText"/>
      </w:pPr>
      <w:r>
        <w:rPr>
          <w:rStyle w:val="CommentReference"/>
        </w:rPr>
        <w:annotationRef/>
      </w:r>
      <w:r>
        <w:t>These are results</w:t>
      </w:r>
    </w:p>
  </w:comment>
  <w:comment w:id="488" w:author="Bill Floyd" w:date="2020-09-26T10:30:00Z" w:initials="BF">
    <w:p w14:paraId="59ECE322" w14:textId="4C63B449" w:rsidR="006E74C5" w:rsidRDefault="006E74C5">
      <w:pPr>
        <w:pStyle w:val="CommentText"/>
      </w:pPr>
      <w:r>
        <w:rPr>
          <w:rStyle w:val="CommentReference"/>
        </w:rPr>
        <w:annotationRef/>
      </w:r>
      <w:r>
        <w:t>results</w:t>
      </w:r>
    </w:p>
  </w:comment>
  <w:comment w:id="489" w:author="Bill Floyd" w:date="2020-09-26T10:30:00Z" w:initials="BF">
    <w:p w14:paraId="36EDE8EF" w14:textId="12E0ECE6" w:rsidR="006E74C5" w:rsidRDefault="006E74C5">
      <w:pPr>
        <w:pStyle w:val="CommentText"/>
      </w:pPr>
      <w:r>
        <w:rPr>
          <w:rStyle w:val="CommentReference"/>
        </w:rPr>
        <w:annotationRef/>
      </w:r>
      <w:r>
        <w:t>results</w:t>
      </w:r>
    </w:p>
  </w:comment>
  <w:comment w:id="492" w:author="Bill Floyd" w:date="2020-09-26T10:32:00Z" w:initials="BF">
    <w:p w14:paraId="36255DFF" w14:textId="11DB871F" w:rsidR="006E74C5" w:rsidRDefault="006E74C5">
      <w:pPr>
        <w:pStyle w:val="CommentText"/>
      </w:pPr>
      <w:r>
        <w:rPr>
          <w:rStyle w:val="CommentReference"/>
        </w:rPr>
        <w:annotationRef/>
      </w:r>
      <w:r>
        <w:t>I think I understand what you are getting at, but linking it to interception and ET for shorter periods and not to longer periods doesn’t really make sense as those processes happen at all those scales</w:t>
      </w:r>
    </w:p>
  </w:comment>
  <w:comment w:id="490" w:author="Bill Floyd" w:date="2020-09-26T10:32:00Z" w:initials="BF">
    <w:p w14:paraId="604B6A09" w14:textId="04E73D3F" w:rsidR="006E74C5" w:rsidRDefault="006E74C5">
      <w:pPr>
        <w:pStyle w:val="CommentText"/>
      </w:pPr>
      <w:r>
        <w:rPr>
          <w:rStyle w:val="CommentReference"/>
        </w:rPr>
        <w:annotationRef/>
      </w:r>
      <w:r>
        <w:t>results with a mix of discussion</w:t>
      </w:r>
    </w:p>
  </w:comment>
  <w:comment w:id="495" w:author="Bill Floyd" w:date="2020-09-26T13:19:00Z" w:initials="BF">
    <w:p w14:paraId="534949F2" w14:textId="76B2B64D" w:rsidR="006E74C5" w:rsidRDefault="006E74C5">
      <w:pPr>
        <w:pStyle w:val="CommentText"/>
      </w:pPr>
      <w:r>
        <w:rPr>
          <w:rStyle w:val="CommentReference"/>
        </w:rPr>
        <w:annotationRef/>
      </w:r>
      <w:r>
        <w:t>define C and Q before you use acronym</w:t>
      </w:r>
    </w:p>
  </w:comment>
  <w:comment w:id="496" w:author="Hannah McSorley" w:date="2020-10-16T20:59:00Z" w:initials="HM">
    <w:p w14:paraId="47B97A35" w14:textId="53BBAD21" w:rsidR="006E74C5" w:rsidRDefault="006E74C5">
      <w:pPr>
        <w:pStyle w:val="CommentText"/>
      </w:pPr>
      <w:r>
        <w:rPr>
          <w:rStyle w:val="CommentReference"/>
        </w:rPr>
        <w:annotationRef/>
      </w:r>
      <w:r>
        <w:t xml:space="preserve">defined in </w:t>
      </w:r>
      <w:proofErr w:type="gramStart"/>
      <w:r>
        <w:t>intro, but</w:t>
      </w:r>
      <w:proofErr w:type="gramEnd"/>
      <w:r>
        <w:t xml:space="preserve"> will do again.</w:t>
      </w:r>
    </w:p>
  </w:comment>
  <w:comment w:id="506" w:author="Bill Floyd" w:date="2020-09-27T19:33:00Z" w:initials="BF">
    <w:p w14:paraId="524E3A78" w14:textId="309C5CD4" w:rsidR="006E74C5" w:rsidRDefault="006E74C5">
      <w:pPr>
        <w:pStyle w:val="CommentText"/>
      </w:pPr>
      <w:r>
        <w:rPr>
          <w:rStyle w:val="CommentReference"/>
        </w:rPr>
        <w:annotationRef/>
      </w:r>
      <w:r>
        <w:t>what does colour of bar represent?</w:t>
      </w:r>
    </w:p>
  </w:comment>
  <w:comment w:id="520" w:author="Bill Floyd" w:date="2020-09-27T19:42:00Z" w:initials="BF">
    <w:p w14:paraId="2A8F90C3" w14:textId="231BDF46" w:rsidR="006E74C5" w:rsidRDefault="006E74C5">
      <w:pPr>
        <w:pStyle w:val="CommentText"/>
      </w:pPr>
      <w:r>
        <w:rPr>
          <w:rStyle w:val="CommentReference"/>
        </w:rPr>
        <w:annotationRef/>
      </w:r>
      <w:r>
        <w:t>This is a discussion point, and a good one, but also make sure you reference it when you state it.</w:t>
      </w:r>
    </w:p>
  </w:comment>
  <w:comment w:id="523" w:author="Hannah McSorley" w:date="2020-09-18T22:16:00Z" w:initials="HM">
    <w:p w14:paraId="3FF3F7F8" w14:textId="77777777" w:rsidR="006E74C5" w:rsidRDefault="006E74C5">
      <w:pPr>
        <w:pStyle w:val="CommentText"/>
      </w:pPr>
      <w:r>
        <w:rPr>
          <w:rStyle w:val="CommentReference"/>
        </w:rPr>
        <w:annotationRef/>
      </w:r>
      <w:r>
        <w:t>statistically?</w:t>
      </w:r>
    </w:p>
  </w:comment>
  <w:comment w:id="531" w:author="Hannah McSorley" w:date="2020-09-18T22:20:00Z" w:initials="HM">
    <w:p w14:paraId="0D7CC1DC" w14:textId="77777777" w:rsidR="006E74C5" w:rsidRDefault="006E74C5">
      <w:pPr>
        <w:pStyle w:val="CommentText"/>
      </w:pPr>
      <w:r>
        <w:rPr>
          <w:rStyle w:val="CommentReference"/>
        </w:rPr>
        <w:annotationRef/>
      </w:r>
      <w:r>
        <w:rPr>
          <w:noProof/>
        </w:rPr>
        <w:t>add note about stage hysteresis dynamics</w:t>
      </w:r>
    </w:p>
  </w:comment>
  <w:comment w:id="534" w:author="Bill Floyd" w:date="2020-09-27T19:51:00Z" w:initials="BF">
    <w:p w14:paraId="7F514D87" w14:textId="537BA48D" w:rsidR="006E74C5" w:rsidRDefault="006E74C5">
      <w:pPr>
        <w:pStyle w:val="CommentText"/>
      </w:pPr>
      <w:r>
        <w:rPr>
          <w:rStyle w:val="CommentReference"/>
        </w:rPr>
        <w:annotationRef/>
      </w:r>
      <w:r>
        <w:t xml:space="preserve">this a repeat from the previous </w:t>
      </w:r>
      <w:proofErr w:type="spellStart"/>
      <w:r>
        <w:t>sectoin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E3EB83" w15:done="1"/>
  <w15:commentEx w15:paraId="2ABF93D5" w15:done="0"/>
  <w15:commentEx w15:paraId="78E8CDBE" w15:paraIdParent="2ABF93D5" w15:done="0"/>
  <w15:commentEx w15:paraId="5C1A1C4A" w15:done="0"/>
  <w15:commentEx w15:paraId="74E10B2A" w15:paraIdParent="5C1A1C4A" w15:done="0"/>
  <w15:commentEx w15:paraId="63CC13C2" w15:done="0"/>
  <w15:commentEx w15:paraId="21A4D133" w15:paraIdParent="63CC13C2" w15:done="0"/>
  <w15:commentEx w15:paraId="62F99C5A" w15:done="1"/>
  <w15:commentEx w15:paraId="134628C1" w15:paraIdParent="62F99C5A" w15:done="0"/>
  <w15:commentEx w15:paraId="62E50E57" w15:done="1"/>
  <w15:commentEx w15:paraId="7440A38B" w15:paraIdParent="62E50E57" w15:done="1"/>
  <w15:commentEx w15:paraId="6D538F24" w15:done="1"/>
  <w15:commentEx w15:paraId="5255B4E2" w15:done="0"/>
  <w15:commentEx w15:paraId="4FC2E7B4" w15:done="1"/>
  <w15:commentEx w15:paraId="5052D512" w15:paraIdParent="4FC2E7B4" w15:done="1"/>
  <w15:commentEx w15:paraId="65A1E811" w15:done="1"/>
  <w15:commentEx w15:paraId="287ADB3C" w15:paraIdParent="65A1E811" w15:done="1"/>
  <w15:commentEx w15:paraId="10329A5B" w15:done="0"/>
  <w15:commentEx w15:paraId="44ECA07E" w15:paraIdParent="10329A5B" w15:done="0"/>
  <w15:commentEx w15:paraId="138D89C0" w15:done="0"/>
  <w15:commentEx w15:paraId="4AB6FB3B" w15:done="1"/>
  <w15:commentEx w15:paraId="2BA5D691" w15:paraIdParent="4AB6FB3B" w15:done="1"/>
  <w15:commentEx w15:paraId="0723F138" w15:paraIdParent="4AB6FB3B" w15:done="1"/>
  <w15:commentEx w15:paraId="16F44DA6" w15:done="1"/>
  <w15:commentEx w15:paraId="4C03408F" w15:done="1"/>
  <w15:commentEx w15:paraId="015EB88C" w15:done="1"/>
  <w15:commentEx w15:paraId="681DE531" w15:done="1"/>
  <w15:commentEx w15:paraId="049E4960" w15:paraIdParent="681DE531" w15:done="1"/>
  <w15:commentEx w15:paraId="489001D8" w15:done="1"/>
  <w15:commentEx w15:paraId="29DDD428" w15:done="1"/>
  <w15:commentEx w15:paraId="7D979FBF" w15:paraIdParent="29DDD428" w15:done="1"/>
  <w15:commentEx w15:paraId="3A9EFE79" w15:done="0"/>
  <w15:commentEx w15:paraId="623CB7D1" w15:done="0"/>
  <w15:commentEx w15:paraId="6DC2EAE3" w15:done="1"/>
  <w15:commentEx w15:paraId="0FBB1DD1" w15:paraIdParent="6DC2EAE3" w15:done="1"/>
  <w15:commentEx w15:paraId="0370AA81" w15:done="1"/>
  <w15:commentEx w15:paraId="32C7C9BA" w15:done="1"/>
  <w15:commentEx w15:paraId="58E98C1A" w15:done="1"/>
  <w15:commentEx w15:paraId="4EEF4D5A" w15:done="1"/>
  <w15:commentEx w15:paraId="2B5F6DE1" w15:done="0"/>
  <w15:commentEx w15:paraId="0FFA643F" w15:done="1"/>
  <w15:commentEx w15:paraId="345F69EC" w15:done="1"/>
  <w15:commentEx w15:paraId="511EF88D" w15:paraIdParent="345F69EC" w15:done="1"/>
  <w15:commentEx w15:paraId="3C32B7B4" w15:paraIdParent="345F69EC" w15:done="1"/>
  <w15:commentEx w15:paraId="4D7AFBFD" w15:done="1"/>
  <w15:commentEx w15:paraId="6BD2486A" w15:done="1"/>
  <w15:commentEx w15:paraId="54C4F55C" w15:done="1"/>
  <w15:commentEx w15:paraId="28BD8BBF" w15:paraIdParent="54C4F55C" w15:done="1"/>
  <w15:commentEx w15:paraId="4287FBBF" w15:done="0"/>
  <w15:commentEx w15:paraId="7AB12E44" w15:paraIdParent="4287FBBF" w15:done="0"/>
  <w15:commentEx w15:paraId="595B5F14" w15:done="0"/>
  <w15:commentEx w15:paraId="5CEC6139" w15:paraIdParent="595B5F14" w15:done="0"/>
  <w15:commentEx w15:paraId="0BEFD678" w15:done="0"/>
  <w15:commentEx w15:paraId="6E51898D" w15:paraIdParent="0BEFD678" w15:done="0"/>
  <w15:commentEx w15:paraId="13B93A56" w15:done="1"/>
  <w15:commentEx w15:paraId="115410D0" w15:paraIdParent="13B93A56" w15:done="1"/>
  <w15:commentEx w15:paraId="25ADBB9C" w15:done="0"/>
  <w15:commentEx w15:paraId="195FBED4" w15:done="1"/>
  <w15:commentEx w15:paraId="6E6E15FF" w15:done="1"/>
  <w15:commentEx w15:paraId="2205DDC5" w15:done="1"/>
  <w15:commentEx w15:paraId="5233FAF6" w15:done="1"/>
  <w15:commentEx w15:paraId="00A11E17" w15:done="1"/>
  <w15:commentEx w15:paraId="2546321B" w15:done="1"/>
  <w15:commentEx w15:paraId="7FB34915" w15:done="1"/>
  <w15:commentEx w15:paraId="5DB2BF02" w15:done="1"/>
  <w15:commentEx w15:paraId="61B22BB2" w15:done="1"/>
  <w15:commentEx w15:paraId="737F02A5" w15:done="1"/>
  <w15:commentEx w15:paraId="4A33B558" w15:done="1"/>
  <w15:commentEx w15:paraId="299CC230" w15:done="1"/>
  <w15:commentEx w15:paraId="44FD2674" w15:paraIdParent="299CC230" w15:done="1"/>
  <w15:commentEx w15:paraId="60B492D2" w15:done="1"/>
  <w15:commentEx w15:paraId="711F6E84" w15:done="1"/>
  <w15:commentEx w15:paraId="1E4659A4" w15:done="1"/>
  <w15:commentEx w15:paraId="64FAFCD1" w15:done="1"/>
  <w15:commentEx w15:paraId="4F7BF52C" w15:paraIdParent="64FAFCD1" w15:done="1"/>
  <w15:commentEx w15:paraId="25F27C90" w15:done="1"/>
  <w15:commentEx w15:paraId="2227F4B7" w15:paraIdParent="25F27C90" w15:done="1"/>
  <w15:commentEx w15:paraId="74EF5710" w15:done="1"/>
  <w15:commentEx w15:paraId="2EED85E4" w15:paraIdParent="74EF5710" w15:done="1"/>
  <w15:commentEx w15:paraId="574FCD9B" w15:done="1"/>
  <w15:commentEx w15:paraId="1DA501BD" w15:paraIdParent="574FCD9B" w15:done="1"/>
  <w15:commentEx w15:paraId="40193CEF" w15:done="0"/>
  <w15:commentEx w15:paraId="6D4F07B4" w15:done="0"/>
  <w15:commentEx w15:paraId="7DA2F01F" w15:done="1"/>
  <w15:commentEx w15:paraId="14ABEFEB" w15:done="1"/>
  <w15:commentEx w15:paraId="49E4E7D4" w15:done="1"/>
  <w15:commentEx w15:paraId="7AA9CDBE" w15:done="0"/>
  <w15:commentEx w15:paraId="1CF97879" w15:done="1"/>
  <w15:commentEx w15:paraId="5D03088F" w15:done="0"/>
  <w15:commentEx w15:paraId="1F1A4AB1" w15:paraIdParent="5D03088F" w15:done="0"/>
  <w15:commentEx w15:paraId="20F740F2" w15:done="1"/>
  <w15:commentEx w15:paraId="11321F92" w15:done="0"/>
  <w15:commentEx w15:paraId="3A5ADD61" w15:done="0"/>
  <w15:commentEx w15:paraId="1DA02419" w15:done="0"/>
  <w15:commentEx w15:paraId="7CEFDC7F" w15:done="0"/>
  <w15:commentEx w15:paraId="2834A3B1" w15:done="0"/>
  <w15:commentEx w15:paraId="59ECE322" w15:done="0"/>
  <w15:commentEx w15:paraId="36EDE8EF" w15:done="0"/>
  <w15:commentEx w15:paraId="36255DFF" w15:done="1"/>
  <w15:commentEx w15:paraId="604B6A09" w15:done="1"/>
  <w15:commentEx w15:paraId="534949F2" w15:done="1"/>
  <w15:commentEx w15:paraId="47B97A35" w15:paraIdParent="534949F2" w15:done="1"/>
  <w15:commentEx w15:paraId="524E3A78" w15:done="1"/>
  <w15:commentEx w15:paraId="2A8F90C3" w15:done="1"/>
  <w15:commentEx w15:paraId="3FF3F7F8" w15:done="0"/>
  <w15:commentEx w15:paraId="0D7CC1DC" w15:done="0"/>
  <w15:commentEx w15:paraId="7F514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FAA" w16cex:dateUtc="2020-10-05T22:52:00Z"/>
  <w16cex:commentExtensible w16cex:durableId="2325C42C" w16cex:dateUtc="2020-10-05T23:11:00Z"/>
  <w16cex:commentExtensible w16cex:durableId="2325C537" w16cex:dateUtc="2020-10-0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E3EB83" w16cid:durableId="2324BB20"/>
  <w16cid:commentId w16cid:paraId="2ABF93D5" w16cid:durableId="2324BB21"/>
  <w16cid:commentId w16cid:paraId="78E8CDBE" w16cid:durableId="2325CE43"/>
  <w16cid:commentId w16cid:paraId="5C1A1C4A" w16cid:durableId="2324BB22"/>
  <w16cid:commentId w16cid:paraId="74E10B2A" w16cid:durableId="2332C581"/>
  <w16cid:commentId w16cid:paraId="63CC13C2" w16cid:durableId="2332CA58"/>
  <w16cid:commentId w16cid:paraId="21A4D133" w16cid:durableId="2332CA6C"/>
  <w16cid:commentId w16cid:paraId="62F99C5A" w16cid:durableId="2324BB23"/>
  <w16cid:commentId w16cid:paraId="134628C1" w16cid:durableId="2332D04E"/>
  <w16cid:commentId w16cid:paraId="62E50E57" w16cid:durableId="2325BFAA"/>
  <w16cid:commentId w16cid:paraId="7440A38B" w16cid:durableId="2332D173"/>
  <w16cid:commentId w16cid:paraId="6D538F24" w16cid:durableId="2324BB24"/>
  <w16cid:commentId w16cid:paraId="5255B4E2" w16cid:durableId="2324BB25"/>
  <w16cid:commentId w16cid:paraId="4FC2E7B4" w16cid:durableId="2324BB26"/>
  <w16cid:commentId w16cid:paraId="5052D512" w16cid:durableId="2324BB27"/>
  <w16cid:commentId w16cid:paraId="65A1E811" w16cid:durableId="2324BB28"/>
  <w16cid:commentId w16cid:paraId="287ADB3C" w16cid:durableId="2324BB29"/>
  <w16cid:commentId w16cid:paraId="10329A5B" w16cid:durableId="2324BB2A"/>
  <w16cid:commentId w16cid:paraId="44ECA07E" w16cid:durableId="23330C4E"/>
  <w16cid:commentId w16cid:paraId="138D89C0" w16cid:durableId="2324BB2B"/>
  <w16cid:commentId w16cid:paraId="4AB6FB3B" w16cid:durableId="2324BB2C"/>
  <w16cid:commentId w16cid:paraId="2BA5D691" w16cid:durableId="2325C42C"/>
  <w16cid:commentId w16cid:paraId="0723F138" w16cid:durableId="23330FA9"/>
  <w16cid:commentId w16cid:paraId="16F44DA6" w16cid:durableId="2324BB2D"/>
  <w16cid:commentId w16cid:paraId="4C03408F" w16cid:durableId="2324BB2E"/>
  <w16cid:commentId w16cid:paraId="015EB88C" w16cid:durableId="2324BB2F"/>
  <w16cid:commentId w16cid:paraId="681DE531" w16cid:durableId="2324BB30"/>
  <w16cid:commentId w16cid:paraId="049E4960" w16cid:durableId="23316ACA"/>
  <w16cid:commentId w16cid:paraId="489001D8" w16cid:durableId="2324BB31"/>
  <w16cid:commentId w16cid:paraId="29DDD428" w16cid:durableId="2324BB32"/>
  <w16cid:commentId w16cid:paraId="7D979FBF" w16cid:durableId="2325D23A"/>
  <w16cid:commentId w16cid:paraId="3A9EFE79" w16cid:durableId="2324BB33"/>
  <w16cid:commentId w16cid:paraId="623CB7D1" w16cid:durableId="2324BB34"/>
  <w16cid:commentId w16cid:paraId="6DC2EAE3" w16cid:durableId="2324BB35"/>
  <w16cid:commentId w16cid:paraId="0FBB1DD1" w16cid:durableId="23317DAE"/>
  <w16cid:commentId w16cid:paraId="0370AA81" w16cid:durableId="2324BB36"/>
  <w16cid:commentId w16cid:paraId="32C7C9BA" w16cid:durableId="2324BB37"/>
  <w16cid:commentId w16cid:paraId="58E98C1A" w16cid:durableId="2324BB38"/>
  <w16cid:commentId w16cid:paraId="4EEF4D5A" w16cid:durableId="2324BB39"/>
  <w16cid:commentId w16cid:paraId="2B5F6DE1" w16cid:durableId="2324BB3A"/>
  <w16cid:commentId w16cid:paraId="0FFA643F" w16cid:durableId="2324BB3B"/>
  <w16cid:commentId w16cid:paraId="345F69EC" w16cid:durableId="2324BB3C"/>
  <w16cid:commentId w16cid:paraId="511EF88D" w16cid:durableId="2325C537"/>
  <w16cid:commentId w16cid:paraId="3C32B7B4" w16cid:durableId="23329285"/>
  <w16cid:commentId w16cid:paraId="4D7AFBFD" w16cid:durableId="2324BB3D"/>
  <w16cid:commentId w16cid:paraId="6BD2486A" w16cid:durableId="2324BB3E"/>
  <w16cid:commentId w16cid:paraId="54C4F55C" w16cid:durableId="2324BB3F"/>
  <w16cid:commentId w16cid:paraId="28BD8BBF" w16cid:durableId="2332B303"/>
  <w16cid:commentId w16cid:paraId="4287FBBF" w16cid:durableId="2324BB40"/>
  <w16cid:commentId w16cid:paraId="7AB12E44" w16cid:durableId="2332C0D8"/>
  <w16cid:commentId w16cid:paraId="595B5F14" w16cid:durableId="2324BB41"/>
  <w16cid:commentId w16cid:paraId="5CEC6139" w16cid:durableId="2332C012"/>
  <w16cid:commentId w16cid:paraId="0BEFD678" w16cid:durableId="2324BB42"/>
  <w16cid:commentId w16cid:paraId="6E51898D" w16cid:durableId="2332C048"/>
  <w16cid:commentId w16cid:paraId="13B93A56" w16cid:durableId="2324BB43"/>
  <w16cid:commentId w16cid:paraId="115410D0" w16cid:durableId="23331431"/>
  <w16cid:commentId w16cid:paraId="25ADBB9C" w16cid:durableId="2324BB44"/>
  <w16cid:commentId w16cid:paraId="195FBED4" w16cid:durableId="2324BB45"/>
  <w16cid:commentId w16cid:paraId="6E6E15FF" w16cid:durableId="2324BB46"/>
  <w16cid:commentId w16cid:paraId="2205DDC5" w16cid:durableId="2324BB47"/>
  <w16cid:commentId w16cid:paraId="5233FAF6" w16cid:durableId="2324BB48"/>
  <w16cid:commentId w16cid:paraId="00A11E17" w16cid:durableId="2324BB49"/>
  <w16cid:commentId w16cid:paraId="2546321B" w16cid:durableId="233331D5"/>
  <w16cid:commentId w16cid:paraId="7FB34915" w16cid:durableId="2324BB4A"/>
  <w16cid:commentId w16cid:paraId="5DB2BF02" w16cid:durableId="2324BB4B"/>
  <w16cid:commentId w16cid:paraId="61B22BB2" w16cid:durableId="2324BB4C"/>
  <w16cid:commentId w16cid:paraId="737F02A5" w16cid:durableId="2324BB4D"/>
  <w16cid:commentId w16cid:paraId="4A33B558" w16cid:durableId="2324BB4E"/>
  <w16cid:commentId w16cid:paraId="299CC230" w16cid:durableId="2324BB4F"/>
  <w16cid:commentId w16cid:paraId="44FD2674" w16cid:durableId="23341424"/>
  <w16cid:commentId w16cid:paraId="60B492D2" w16cid:durableId="2324BB50"/>
  <w16cid:commentId w16cid:paraId="711F6E84" w16cid:durableId="2324BB51"/>
  <w16cid:commentId w16cid:paraId="1E4659A4" w16cid:durableId="2324BB52"/>
  <w16cid:commentId w16cid:paraId="64FAFCD1" w16cid:durableId="2324BB53"/>
  <w16cid:commentId w16cid:paraId="4F7BF52C" w16cid:durableId="23345A0A"/>
  <w16cid:commentId w16cid:paraId="25F27C90" w16cid:durableId="2324BB54"/>
  <w16cid:commentId w16cid:paraId="2227F4B7" w16cid:durableId="23345A8E"/>
  <w16cid:commentId w16cid:paraId="74EF5710" w16cid:durableId="2324BB55"/>
  <w16cid:commentId w16cid:paraId="2EED85E4" w16cid:durableId="23345A91"/>
  <w16cid:commentId w16cid:paraId="574FCD9B" w16cid:durableId="2324BB56"/>
  <w16cid:commentId w16cid:paraId="1DA501BD" w16cid:durableId="23346285"/>
  <w16cid:commentId w16cid:paraId="40193CEF" w16cid:durableId="2324BB57"/>
  <w16cid:commentId w16cid:paraId="6D4F07B4" w16cid:durableId="2324BB58"/>
  <w16cid:commentId w16cid:paraId="7DA2F01F" w16cid:durableId="2324BB59"/>
  <w16cid:commentId w16cid:paraId="14ABEFEB" w16cid:durableId="2324BB5A"/>
  <w16cid:commentId w16cid:paraId="49E4E7D4" w16cid:durableId="2324BB5B"/>
  <w16cid:commentId w16cid:paraId="7AA9CDBE" w16cid:durableId="2324BB5C"/>
  <w16cid:commentId w16cid:paraId="1CF97879" w16cid:durableId="2324BB5D"/>
  <w16cid:commentId w16cid:paraId="5D03088F" w16cid:durableId="2324BB5E"/>
  <w16cid:commentId w16cid:paraId="1F1A4AB1" w16cid:durableId="23347120"/>
  <w16cid:commentId w16cid:paraId="20F740F2" w16cid:durableId="2324BB5F"/>
  <w16cid:commentId w16cid:paraId="11321F92" w16cid:durableId="23346A17"/>
  <w16cid:commentId w16cid:paraId="3A5ADD61" w16cid:durableId="2324BB60"/>
  <w16cid:commentId w16cid:paraId="1DA02419" w16cid:durableId="2324BB61"/>
  <w16cid:commentId w16cid:paraId="7CEFDC7F" w16cid:durableId="2324BB62"/>
  <w16cid:commentId w16cid:paraId="2834A3B1" w16cid:durableId="2324BB63"/>
  <w16cid:commentId w16cid:paraId="59ECE322" w16cid:durableId="2324BB64"/>
  <w16cid:commentId w16cid:paraId="36EDE8EF" w16cid:durableId="2324BB65"/>
  <w16cid:commentId w16cid:paraId="36255DFF" w16cid:durableId="2324BB66"/>
  <w16cid:commentId w16cid:paraId="604B6A09" w16cid:durableId="2324BB67"/>
  <w16cid:commentId w16cid:paraId="534949F2" w16cid:durableId="2324BB68"/>
  <w16cid:commentId w16cid:paraId="47B97A35" w16cid:durableId="23348831"/>
  <w16cid:commentId w16cid:paraId="524E3A78" w16cid:durableId="2324BB69"/>
  <w16cid:commentId w16cid:paraId="2A8F90C3" w16cid:durableId="2324BB6A"/>
  <w16cid:commentId w16cid:paraId="3FF3F7F8" w16cid:durableId="2324BB6B"/>
  <w16cid:commentId w16cid:paraId="0D7CC1DC" w16cid:durableId="2324BB6C"/>
  <w16cid:commentId w16cid:paraId="7F514D87" w16cid:durableId="2324BB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F6F98" w14:textId="77777777" w:rsidR="00FF5944" w:rsidRDefault="00FF5944">
      <w:pPr>
        <w:spacing w:line="240" w:lineRule="auto"/>
      </w:pPr>
      <w:r>
        <w:separator/>
      </w:r>
    </w:p>
  </w:endnote>
  <w:endnote w:type="continuationSeparator" w:id="0">
    <w:p w14:paraId="72EE9F47" w14:textId="77777777" w:rsidR="00FF5944" w:rsidRDefault="00FF59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6E74C5" w:rsidRDefault="006E74C5">
    <w:pPr>
      <w:pStyle w:val="Footer"/>
      <w:jc w:val="right"/>
    </w:pPr>
    <w:r>
      <w:fldChar w:fldCharType="begin"/>
    </w:r>
    <w:r>
      <w:instrText xml:space="preserve"> PAGE   \* MERGEFORMAT </w:instrText>
    </w:r>
    <w:r>
      <w:fldChar w:fldCharType="separate"/>
    </w:r>
    <w:r>
      <w:rPr>
        <w:noProof/>
      </w:rPr>
      <w:t>123</w:t>
    </w:r>
    <w:r>
      <w:rPr>
        <w:noProof/>
      </w:rPr>
      <w:fldChar w:fldCharType="end"/>
    </w:r>
  </w:p>
  <w:p w14:paraId="5C5EE08F" w14:textId="77777777" w:rsidR="006E74C5" w:rsidRDefault="006E74C5"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FA3C0C" w14:textId="77777777" w:rsidR="00FF5944" w:rsidRDefault="00FF5944">
      <w:r>
        <w:separator/>
      </w:r>
    </w:p>
  </w:footnote>
  <w:footnote w:type="continuationSeparator" w:id="0">
    <w:p w14:paraId="44A74AFD" w14:textId="77777777" w:rsidR="00FF5944" w:rsidRDefault="00FF5944">
      <w:r>
        <w:continuationSeparator/>
      </w:r>
    </w:p>
  </w:footnote>
  <w:footnote w:id="1">
    <w:p w14:paraId="53DD5782" w14:textId="77777777" w:rsidR="006E74C5" w:rsidRDefault="006E74C5">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2235"/>
    <w:rsid w:val="000F3AB9"/>
    <w:rsid w:val="001023C7"/>
    <w:rsid w:val="00120BB3"/>
    <w:rsid w:val="00130834"/>
    <w:rsid w:val="001828E4"/>
    <w:rsid w:val="00183776"/>
    <w:rsid w:val="001A436F"/>
    <w:rsid w:val="001D1A28"/>
    <w:rsid w:val="001D7D0C"/>
    <w:rsid w:val="001F0462"/>
    <w:rsid w:val="00201123"/>
    <w:rsid w:val="00213672"/>
    <w:rsid w:val="00227636"/>
    <w:rsid w:val="00227FF1"/>
    <w:rsid w:val="0028769D"/>
    <w:rsid w:val="002C3CCE"/>
    <w:rsid w:val="002C5B6F"/>
    <w:rsid w:val="002E2A27"/>
    <w:rsid w:val="002E46C3"/>
    <w:rsid w:val="00313511"/>
    <w:rsid w:val="00351B60"/>
    <w:rsid w:val="00376BF6"/>
    <w:rsid w:val="00394E10"/>
    <w:rsid w:val="00413010"/>
    <w:rsid w:val="004131A7"/>
    <w:rsid w:val="00460C0B"/>
    <w:rsid w:val="004851AE"/>
    <w:rsid w:val="0049388F"/>
    <w:rsid w:val="004D6C34"/>
    <w:rsid w:val="004E29B3"/>
    <w:rsid w:val="004F1A71"/>
    <w:rsid w:val="004F2E26"/>
    <w:rsid w:val="00507883"/>
    <w:rsid w:val="00582D03"/>
    <w:rsid w:val="00590D07"/>
    <w:rsid w:val="006169AD"/>
    <w:rsid w:val="0064177F"/>
    <w:rsid w:val="00643E4B"/>
    <w:rsid w:val="006652A3"/>
    <w:rsid w:val="006744FA"/>
    <w:rsid w:val="00674DA8"/>
    <w:rsid w:val="006E74C5"/>
    <w:rsid w:val="006F5BA2"/>
    <w:rsid w:val="006F7DED"/>
    <w:rsid w:val="007215C1"/>
    <w:rsid w:val="00744E8F"/>
    <w:rsid w:val="00784D58"/>
    <w:rsid w:val="007A6FD9"/>
    <w:rsid w:val="007C47EB"/>
    <w:rsid w:val="007D4FDE"/>
    <w:rsid w:val="007E1A0C"/>
    <w:rsid w:val="007E4A4F"/>
    <w:rsid w:val="0081609F"/>
    <w:rsid w:val="00840636"/>
    <w:rsid w:val="008465C5"/>
    <w:rsid w:val="00852A9A"/>
    <w:rsid w:val="00861FE4"/>
    <w:rsid w:val="00866D56"/>
    <w:rsid w:val="00873E96"/>
    <w:rsid w:val="008779CB"/>
    <w:rsid w:val="008B5BBB"/>
    <w:rsid w:val="008D6863"/>
    <w:rsid w:val="00914B1F"/>
    <w:rsid w:val="00945F76"/>
    <w:rsid w:val="009B533C"/>
    <w:rsid w:val="009E4E1D"/>
    <w:rsid w:val="009F005D"/>
    <w:rsid w:val="00A024A7"/>
    <w:rsid w:val="00A249DD"/>
    <w:rsid w:val="00A60898"/>
    <w:rsid w:val="00AC7637"/>
    <w:rsid w:val="00B323B3"/>
    <w:rsid w:val="00B368AD"/>
    <w:rsid w:val="00B557F4"/>
    <w:rsid w:val="00B86B75"/>
    <w:rsid w:val="00BA49A6"/>
    <w:rsid w:val="00BA5A05"/>
    <w:rsid w:val="00BC48D5"/>
    <w:rsid w:val="00C24EF6"/>
    <w:rsid w:val="00C26A8D"/>
    <w:rsid w:val="00C36279"/>
    <w:rsid w:val="00C77923"/>
    <w:rsid w:val="00C84838"/>
    <w:rsid w:val="00C92908"/>
    <w:rsid w:val="00CB39F2"/>
    <w:rsid w:val="00CC7A63"/>
    <w:rsid w:val="00CD3C3F"/>
    <w:rsid w:val="00D104E1"/>
    <w:rsid w:val="00D11CA5"/>
    <w:rsid w:val="00D81FCE"/>
    <w:rsid w:val="00DD0ABE"/>
    <w:rsid w:val="00DF6A6E"/>
    <w:rsid w:val="00E01B27"/>
    <w:rsid w:val="00E07C3C"/>
    <w:rsid w:val="00E1281F"/>
    <w:rsid w:val="00E242E7"/>
    <w:rsid w:val="00E315A3"/>
    <w:rsid w:val="00E3247D"/>
    <w:rsid w:val="00E52473"/>
    <w:rsid w:val="00E72493"/>
    <w:rsid w:val="00EA27C2"/>
    <w:rsid w:val="00EC364B"/>
    <w:rsid w:val="00EC4D12"/>
    <w:rsid w:val="00F84253"/>
    <w:rsid w:val="00FB127A"/>
    <w:rsid w:val="00FD124D"/>
    <w:rsid w:val="00FF3D1A"/>
    <w:rsid w:val="00FF4AED"/>
    <w:rsid w:val="00FF594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A3597DD2-5D66-4D8B-84DF-A15D8C75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11/j.1365-2427.2011.02613.x"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13031/2013.15662" TargetMode="External"/><Relationship Id="rId89" Type="http://schemas.openxmlformats.org/officeDocument/2006/relationships/hyperlink" Target="https://www.jstor.org/stable/40058211" TargetMode="External"/><Relationship Id="rId112" Type="http://schemas.openxmlformats.org/officeDocument/2006/relationships/hyperlink" Target="https://doi.org/10.1016/S0003-2670(96)00412-6" TargetMode="External"/><Relationship Id="rId16" Type="http://schemas.openxmlformats.org/officeDocument/2006/relationships/image" Target="media/image5.png"/><Relationship Id="rId107" Type="http://schemas.openxmlformats.org/officeDocument/2006/relationships/hyperlink" Target="https://doi.org/10.1016/j.advwatres.2015.09.026"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1016/j.cis.2010.06.007" TargetMode="External"/><Relationship Id="rId123" Type="http://schemas.openxmlformats.org/officeDocument/2006/relationships/hyperlink" Target="https://doi.org/10.1007/s10533-008-9207-6"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29/2005JG000082" TargetMode="External"/><Relationship Id="rId95" Type="http://schemas.openxmlformats.org/officeDocument/2006/relationships/hyperlink" Target="https://doi.org/10.1029/2005WR00436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1002/rra.1504" TargetMode="External"/><Relationship Id="rId105" Type="http://schemas.openxmlformats.org/officeDocument/2006/relationships/hyperlink" Target="https://doi.org/10.14288/1.0387350" TargetMode="External"/><Relationship Id="rId113" Type="http://schemas.openxmlformats.org/officeDocument/2006/relationships/hyperlink" Target="https://www.for.gov.bc.ca/hfd/pubs/docs/lmh/Lmh66/LMH66%7B\_%7Dvolume2of2.pdf" TargetMode="External"/><Relationship Id="rId118" Type="http://schemas.openxmlformats.org/officeDocument/2006/relationships/hyperlink" Target="https://doi.org/10.1186/1471-2105-9-307" TargetMode="External"/><Relationship Id="rId126" Type="http://schemas.openxmlformats.org/officeDocument/2006/relationships/hyperlink" Target="https://doi.org/10.1029/2018GL080005"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www.jstor.org/stable/41311011" TargetMode="External"/><Relationship Id="rId98" Type="http://schemas.openxmlformats.org/officeDocument/2006/relationships/hyperlink" Target="https://doi.org/10.1016/j.jhazmat.2014.02.009" TargetMode="External"/><Relationship Id="rId121" Type="http://schemas.openxmlformats.org/officeDocument/2006/relationships/hyperlink" Target="https://doi.org/10.339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07/s10533-018-0482-6" TargetMode="External"/><Relationship Id="rId108" Type="http://schemas.openxmlformats.org/officeDocument/2006/relationships/hyperlink" Target="http://hdl.handle.net/1885/40940" TargetMode="External"/><Relationship Id="rId116" Type="http://schemas.openxmlformats.org/officeDocument/2006/relationships/hyperlink" Target="https://doi.org/10.1016/j.scitotenv.2016.09.113" TargetMode="External"/><Relationship Id="rId124" Type="http://schemas.openxmlformats.org/officeDocument/2006/relationships/hyperlink" Target="https://doi.org/10.1021/es030360x"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doi.org/10.3133/fs06700" TargetMode="External"/><Relationship Id="rId88" Type="http://schemas.openxmlformats.org/officeDocument/2006/relationships/hyperlink" Target="https://www.healthlinkbc.ca/healthlinkbc-files/drinking-water-chlorination" TargetMode="External"/><Relationship Id="rId91" Type="http://schemas.openxmlformats.org/officeDocument/2006/relationships/hyperlink" Target="https://doi.org/10.1002/j.1551-8833.1995.tb06302.x" TargetMode="External"/><Relationship Id="rId96" Type="http://schemas.openxmlformats.org/officeDocument/2006/relationships/hyperlink" Target="https://doi.org/10.5194/bg-11-3043-2014" TargetMode="External"/><Relationship Id="rId111" Type="http://schemas.openxmlformats.org/officeDocument/2006/relationships/hyperlink" Target="https://doi.org/10.1007/s11270-013-16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07/s10533-015-0103-6" TargetMode="External"/><Relationship Id="rId114" Type="http://schemas.openxmlformats.org/officeDocument/2006/relationships/hyperlink" Target="https://doi.org/10.1007/sl0533-010-9416-7" TargetMode="External"/><Relationship Id="rId119" Type="http://schemas.openxmlformats.org/officeDocument/2006/relationships/hyperlink" Target="https://doi.org/10.1037/a0016973"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www.canada.ca/content/dam/hc-sc/migration/hc-sc/ewh-semt/alt%7B\_%7Dformats/pdf/pubs/water-eau/sum%7B\_%7Dguide-res%7B\_%7Drecom/summary-table-August-15-2019-eng.pdf" TargetMode="External"/><Relationship Id="rId94" Type="http://schemas.openxmlformats.org/officeDocument/2006/relationships/hyperlink" Target="https://doi.org/10.1002/j.1551-8833.2002.tb10250.x" TargetMode="External"/><Relationship Id="rId99" Type="http://schemas.openxmlformats.org/officeDocument/2006/relationships/hyperlink" Target="https://doi.org/10.1023/A:1010933404324" TargetMode="External"/><Relationship Id="rId101" Type="http://schemas.openxmlformats.org/officeDocument/2006/relationships/hyperlink" Target="https://doi.org/10.1016/j.chemosphere.2011.01.018" TargetMode="External"/><Relationship Id="rId122" Type="http://schemas.openxmlformats.org/officeDocument/2006/relationships/hyperlink" Target="https://doi.org/10.1007/s10533-019-00561-w" TargetMode="External"/><Relationship Id="rId13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5194/bg-10-2315-201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watres.2016.08.031" TargetMode="External"/><Relationship Id="rId97" Type="http://schemas.openxmlformats.org/officeDocument/2006/relationships/hyperlink" Target="https://archive.org/details/metaltransportre00lazeuoft/mode/2up" TargetMode="External"/><Relationship Id="rId104" Type="http://schemas.openxmlformats.org/officeDocument/2006/relationships/hyperlink" Target="https://www.jstor.org/stable/1937326" TargetMode="External"/><Relationship Id="rId120" Type="http://schemas.openxmlformats.org/officeDocument/2006/relationships/hyperlink" Target="https://doi.org/10.1016/j.jenvman.2007.03.001" TargetMode="External"/><Relationship Id="rId125" Type="http://schemas.openxmlformats.org/officeDocument/2006/relationships/hyperlink" Target="https://doi.org/10.1007/s11356-015-4078-6"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doi:10.1046/j.1365-2427.1997.d01-539.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en/health-canada/services/healthy-living/your-health/environment/drinking-water-chlorination.html" TargetMode="External"/><Relationship Id="rId110" Type="http://schemas.openxmlformats.org/officeDocument/2006/relationships/hyperlink" Target="http://www.jstor.com/stable/41295152" TargetMode="External"/><Relationship Id="rId115" Type="http://schemas.openxmlformats.org/officeDocument/2006/relationships/hyperlink" Target="https://www.jstor.org/stable/24702986" TargetMode="External"/><Relationship Id="rId61" Type="http://schemas.openxmlformats.org/officeDocument/2006/relationships/hyperlink" Target="https://doi.org/10.1021/es103992s" TargetMode="External"/><Relationship Id="rId82" Type="http://schemas.openxmlformats.org/officeDocument/2006/relationships/hyperlink" Target="http://sis.agr.gc.ca/cansis/soils/bc/soils.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874E9-89F2-4F00-9D2E-2EEFFC784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4626</TotalTime>
  <Pages>1</Pages>
  <Words>35867</Words>
  <Characters>204443</Characters>
  <Application>Microsoft Office Word</Application>
  <DocSecurity>0</DocSecurity>
  <Lines>1703</Lines>
  <Paragraphs>479</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239831</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subject/>
  <dc:creator>Hannah J. McSorley</dc:creator>
  <cp:keywords/>
  <dc:description/>
  <cp:lastModifiedBy>Hannah McSorley</cp:lastModifiedBy>
  <cp:revision>20</cp:revision>
  <dcterms:created xsi:type="dcterms:W3CDTF">2020-10-07T01:28:00Z</dcterms:created>
  <dcterms:modified xsi:type="dcterms:W3CDTF">2020-10-19T19:50:00Z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