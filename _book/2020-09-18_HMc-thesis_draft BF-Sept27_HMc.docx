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313B5BCE"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05298000" w14:textId="77777777" w:rsidR="00FD124D" w:rsidRDefault="00CD3C3F" w:rsidP="00CD3C3F">
      <w:pPr>
        <w:jc w:val="center"/>
      </w:pPr>
      <w:r>
        <w:t>Spatial and temporal variation in natural organic matter concentration and character across a second growth forested drinking water supply area on Vancouver Island, BC: an assessment of dissolved organic carbon and spectral properties</w:t>
      </w:r>
    </w:p>
    <w:p w14:paraId="24203F9E" w14:textId="77777777" w:rsidR="00CD3C3F" w:rsidRDefault="00CD3C3F"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4F1A71"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4F1A71"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4F1A71"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4F1A71"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4F1A71"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4F1A71"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4F1A71"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4F1A71"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0" w:name="introduction-background"/>
      <w:bookmarkStart w:id="1" w:name="_Toc51362215"/>
      <w:r>
        <w:lastRenderedPageBreak/>
        <w:t>Introduction &amp; background</w:t>
      </w:r>
      <w:bookmarkEnd w:id="0"/>
      <w:bookmarkEnd w:id="1"/>
    </w:p>
    <w:p w14:paraId="587659FE" w14:textId="77777777" w:rsidR="00FD124D" w:rsidRDefault="00CD3C3F">
      <w:pPr>
        <w:pStyle w:val="Heading3"/>
      </w:pPr>
      <w:bookmarkStart w:id="2" w:name="X950a60ad65bf96ca879ca6f7ac714147c4499d1"/>
      <w:bookmarkStart w:id="3" w:name="_Toc51362216"/>
      <w:r>
        <w:t>Forested source water supplies and drinking water treatment</w:t>
      </w:r>
      <w:bookmarkEnd w:id="2"/>
      <w:bookmarkEnd w:id="3"/>
    </w:p>
    <w:p w14:paraId="4F67578A" w14:textId="1FD975E4" w:rsidR="00FD124D" w:rsidRDefault="00CD3C3F">
      <w:r>
        <w:t>Drinking water in Canada is primarily sourced from surface water supplies</w:t>
      </w:r>
      <w:ins w:id="4" w:author="Bill Floyd" w:date="2020-09-24T13:50:00Z">
        <w:r w:rsidR="006744FA">
          <w:t>, with over</w:t>
        </w:r>
      </w:ins>
      <w:del w:id="5" w:author="Bill Floyd" w:date="2020-09-24T13:50:00Z">
        <w:r w:rsidDel="006744FA">
          <w:delText xml:space="preserve">. Over </w:delText>
        </w:r>
      </w:del>
      <w:r>
        <w:t>85% of Canadians, and approximately 80% of British Columbians depend</w:t>
      </w:r>
      <w:ins w:id="6" w:author="Bill Floyd" w:date="2020-09-24T13:50:00Z">
        <w:r w:rsidR="006744FA">
          <w:t>ing</w:t>
        </w:r>
      </w:ins>
      <w:r>
        <w:t xml:space="preserve"> on drinking water that originates from forested headwaters (Pike et al. </w:t>
      </w:r>
      <w:hyperlink w:anchor="ref-Pike2010">
        <w:r>
          <w:rPr>
            <w:rStyle w:val="Hyperlink"/>
          </w:rPr>
          <w:t>2010</w:t>
        </w:r>
      </w:hyperlink>
      <w:r>
        <w:t>). Forests offer a variety of ecosystem services</w:t>
      </w:r>
      <w:ins w:id="7" w:author="Bill Floyd" w:date="2020-09-24T13:51:00Z">
        <w:r w:rsidR="006744FA">
          <w:t>, one of which includes</w:t>
        </w:r>
      </w:ins>
      <w:r>
        <w:t xml:space="preserve"> </w:t>
      </w:r>
      <w:del w:id="8" w:author="Bill Floyd" w:date="2020-09-24T13:50:00Z">
        <w:r w:rsidDel="006744FA">
          <w:delText xml:space="preserve">(e.g. biodiversity) </w:delText>
        </w:r>
      </w:del>
      <w:del w:id="9" w:author="Bill Floyd" w:date="2020-09-24T13:51:00Z">
        <w:r w:rsidDel="006744FA">
          <w:delText>and also slow</w:delText>
        </w:r>
      </w:del>
      <w:ins w:id="10" w:author="Bill Floyd" w:date="2020-09-24T13:51:00Z">
        <w:r w:rsidR="006744FA">
          <w:t>dampening</w:t>
        </w:r>
      </w:ins>
      <w:r>
        <w:t xml:space="preserve"> and filter</w:t>
      </w:r>
      <w:ins w:id="11" w:author="Bill Floyd" w:date="2020-09-24T13:51:00Z">
        <w:r w:rsidR="006744FA">
          <w:t>ing</w:t>
        </w:r>
      </w:ins>
      <w:r>
        <w:t xml:space="preserve">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w:t>
      </w:r>
      <w:ins w:id="12" w:author="Bill Floyd" w:date="2020-09-24T13:52:00Z">
        <w:r w:rsidR="006744FA">
          <w:t xml:space="preserve">Further, </w:t>
        </w:r>
      </w:ins>
      <w:ins w:id="13" w:author="Bill Floyd" w:date="2020-09-24T13:53:00Z">
        <w:r w:rsidR="006744FA">
          <w:t>c</w:t>
        </w:r>
      </w:ins>
      <w:del w:id="14" w:author="Bill Floyd" w:date="2020-09-24T13:53:00Z">
        <w:r w:rsidDel="006744FA">
          <w:delText>C</w:delText>
        </w:r>
      </w:del>
      <w:r>
        <w:t>limate, weather, and physical characteristics of a watershed (</w:t>
      </w:r>
      <w:del w:id="15" w:author="Bill Floyd" w:date="2020-09-24T13:53:00Z">
        <w:r w:rsidDel="006744FA">
          <w:delText>such as</w:delText>
        </w:r>
      </w:del>
      <w:ins w:id="16" w:author="Bill Floyd" w:date="2020-09-24T13:53:00Z">
        <w:r w:rsidR="006744FA">
          <w:t>e.g.</w:t>
        </w:r>
      </w:ins>
      <w:r>
        <w:t xml:space="preserve"> topography</w:t>
      </w:r>
      <w:del w:id="17" w:author="Bill Floyd" w:date="2020-09-24T13:52:00Z">
        <w:r w:rsidDel="006744FA">
          <w:delText>,</w:delText>
        </w:r>
      </w:del>
      <w:ins w:id="18" w:author="Bill Floyd" w:date="2020-09-24T13:52:00Z">
        <w:r w:rsidR="006744FA">
          <w:t xml:space="preserve"> </w:t>
        </w:r>
        <w:proofErr w:type="spellStart"/>
        <w:r w:rsidR="006744FA">
          <w:t>soils</w:t>
        </w:r>
      </w:ins>
      <w:del w:id="19" w:author="Bill Floyd" w:date="2020-09-24T13:52:00Z">
        <w:r w:rsidDel="006744FA">
          <w:delText xml:space="preserve"> land cover </w:delText>
        </w:r>
      </w:del>
      <w:commentRangeStart w:id="20"/>
      <w:r>
        <w:t>and</w:t>
      </w:r>
      <w:commentRangeEnd w:id="20"/>
      <w:proofErr w:type="spellEnd"/>
      <w:r w:rsidR="006744FA">
        <w:rPr>
          <w:rStyle w:val="CommentReference"/>
        </w:rPr>
        <w:commentReference w:id="20"/>
      </w:r>
      <w:r>
        <w:t xml:space="preserve">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A96230C" w14:textId="77777777" w:rsidR="00FD124D" w:rsidRDefault="00CD3C3F">
      <w:r>
        <w:t> </w:t>
      </w:r>
    </w:p>
    <w:p w14:paraId="7CCB5BFF" w14:textId="503D5607"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w:t>
      </w:r>
      <w:proofErr w:type="spellStart"/>
      <w:r>
        <w:t>Emelko</w:t>
      </w:r>
      <w:proofErr w:type="spellEnd"/>
      <w:r>
        <w:t xml:space="preserve"> et al. </w:t>
      </w:r>
      <w:commentRangeStart w:id="21"/>
      <w:commentRangeStart w:id="22"/>
      <w:r w:rsidR="00582D03">
        <w:rPr>
          <w:rStyle w:val="Hyperlink"/>
        </w:rPr>
        <w:fldChar w:fldCharType="begin"/>
      </w:r>
      <w:r w:rsidR="00582D03">
        <w:rPr>
          <w:rStyle w:val="Hyperlink"/>
        </w:rPr>
        <w:instrText xml:space="preserve"> HYPERLINK \l "ref-Emelko2011" \h </w:instrText>
      </w:r>
      <w:r w:rsidR="00582D03">
        <w:rPr>
          <w:rStyle w:val="Hyperlink"/>
        </w:rPr>
        <w:fldChar w:fldCharType="separate"/>
      </w:r>
      <w:r>
        <w:rPr>
          <w:rStyle w:val="Hyperlink"/>
        </w:rPr>
        <w:t>2011</w:t>
      </w:r>
      <w:r w:rsidR="00582D03">
        <w:rPr>
          <w:rStyle w:val="Hyperlink"/>
        </w:rPr>
        <w:fldChar w:fldCharType="end"/>
      </w:r>
      <w:commentRangeEnd w:id="21"/>
      <w:r w:rsidR="006744FA">
        <w:rPr>
          <w:rStyle w:val="CommentReference"/>
        </w:rPr>
        <w:commentReference w:id="21"/>
      </w:r>
      <w:commentRangeEnd w:id="22"/>
      <w:r w:rsidR="00B323B3">
        <w:rPr>
          <w:rStyle w:val="CommentReference"/>
        </w:rPr>
        <w:commentReference w:id="22"/>
      </w:r>
      <w:r>
        <w:t xml:space="preserve">). Drinking water treatment technologies differ </w:t>
      </w:r>
      <w:del w:id="23" w:author="Bill Floyd" w:date="2020-09-24T13:55:00Z">
        <w:r w:rsidDel="006744FA">
          <w:delText xml:space="preserve">between </w:delText>
        </w:r>
      </w:del>
      <w:ins w:id="24" w:author="Bill Floyd" w:date="2020-09-24T13:55:00Z">
        <w:r w:rsidR="006744FA">
          <w:t xml:space="preserve">among </w:t>
        </w:r>
      </w:ins>
      <w:r>
        <w:t>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w:t>
      </w:r>
      <w:r>
        <w:lastRenderedPageBreak/>
        <w:t xml:space="preserve">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25"/>
      <w:r w:rsidR="00582D03">
        <w:rPr>
          <w:rStyle w:val="Hyperlink"/>
        </w:rPr>
        <w:fldChar w:fldCharType="begin"/>
      </w:r>
      <w:r w:rsidR="00582D03">
        <w:rPr>
          <w:rStyle w:val="Hyperlink"/>
        </w:rPr>
        <w:instrText xml:space="preserve"> HYPERLINK \l "ref-HealthLinkBC2018" \h </w:instrText>
      </w:r>
      <w:r w:rsidR="00582D03">
        <w:rPr>
          <w:rStyle w:val="Hyperlink"/>
        </w:rPr>
        <w:fldChar w:fldCharType="separate"/>
      </w:r>
      <w:r>
        <w:rPr>
          <w:rStyle w:val="Hyperlink"/>
        </w:rPr>
        <w:t>2018</w:t>
      </w:r>
      <w:r w:rsidR="00582D03">
        <w:rPr>
          <w:rStyle w:val="Hyperlink"/>
        </w:rPr>
        <w:fldChar w:fldCharType="end"/>
      </w:r>
      <w:commentRangeEnd w:id="25"/>
      <w:r w:rsidR="006744FA">
        <w:rPr>
          <w:rStyle w:val="CommentReference"/>
        </w:rPr>
        <w:commentReference w:id="25"/>
      </w:r>
      <w:r>
        <w:t>).</w:t>
      </w:r>
    </w:p>
    <w:p w14:paraId="20954145" w14:textId="77777777" w:rsidR="00FD124D" w:rsidRDefault="00CD3C3F">
      <w:r>
        <w:t> </w:t>
      </w:r>
    </w:p>
    <w:p w14:paraId="18F5C2D2" w14:textId="77777777" w:rsidR="00FD124D" w:rsidRDefault="00CD3C3F">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26" w:name="Xf0154c72fa393fdd80636869b14743d3cef7466"/>
      <w:bookmarkStart w:id="27" w:name="_Toc51362217"/>
      <w:r>
        <w:t>Aqueous natural organic matter in drinking source water supply</w:t>
      </w:r>
      <w:bookmarkEnd w:id="26"/>
      <w:bookmarkEnd w:id="27"/>
    </w:p>
    <w:p w14:paraId="09F12320" w14:textId="77777777" w:rsidR="00FD124D" w:rsidRDefault="00CD3C3F">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Terrestrial organic matter (allochthonous NOM) includes humic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02DD3E7F" w14:textId="77777777" w:rsidR="00FD124D" w:rsidRDefault="00CD3C3F">
      <w:r>
        <w:t> </w:t>
      </w:r>
    </w:p>
    <w:p w14:paraId="7CB346A1" w14:textId="77777777" w:rsidR="00FD124D" w:rsidRDefault="00CD3C3F">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Jacangelo</w:t>
      </w:r>
      <w:proofErr w:type="spellEnd"/>
      <w:r>
        <w:t xml:space="preserve">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Matilainen</w:t>
      </w:r>
      <w:proofErr w:type="spellEnd"/>
      <w:r>
        <w:t xml:space="preserve">, </w:t>
      </w:r>
      <w:proofErr w:type="spellStart"/>
      <w:r>
        <w:lastRenderedPageBreak/>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77777777" w:rsidR="00FD124D" w:rsidRDefault="00CD3C3F">
      <w:r>
        <w:t xml:space="preserve">NOM concentration and character vary widely in source water depending on source material, </w:t>
      </w:r>
      <w:commentRangeStart w:id="28"/>
      <w:r>
        <w:t>hydrology</w:t>
      </w:r>
      <w:commentRangeEnd w:id="28"/>
      <w:r w:rsidR="006744FA">
        <w:rPr>
          <w:rStyle w:val="CommentReference"/>
        </w:rPr>
        <w:commentReference w:id="28"/>
      </w:r>
      <w:r>
        <w:t xml:space="preserve">,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29" w:name="spectroscopic-assessment-of-nom"/>
      <w:r>
        <w:t>Spectroscopic assessment of NOM</w:t>
      </w:r>
      <w:bookmarkEnd w:id="29"/>
    </w:p>
    <w:p w14:paraId="310A7DEA" w14:textId="77777777" w:rsidR="00FD124D" w:rsidRDefault="00CD3C3F">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wavelengths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can be estimated from UV-Vis absorbance; a proxy that represents the </w:t>
      </w:r>
      <w:proofErr w:type="spellStart"/>
      <w:r>
        <w:t>chromophoric</w:t>
      </w:r>
      <w:proofErr w:type="spellEnd"/>
      <w:r>
        <w:t xml:space="preserve"> component of NOM </w:t>
      </w:r>
      <w:commentRangeStart w:id="30"/>
      <w:r>
        <w:t xml:space="preserve">which is proportional to the samples’ average aromatic carbon component </w:t>
      </w:r>
      <w:commentRangeEnd w:id="30"/>
      <w:r w:rsidR="00AC7637">
        <w:rPr>
          <w:rStyle w:val="CommentReference"/>
        </w:rPr>
        <w:commentReference w:id="30"/>
      </w:r>
      <w:r>
        <w:t xml:space="preserve">(Helms et al. </w:t>
      </w:r>
      <w:commentRangeStart w:id="31"/>
      <w:r w:rsidR="00582D03">
        <w:rPr>
          <w:rStyle w:val="Hyperlink"/>
        </w:rPr>
        <w:fldChar w:fldCharType="begin"/>
      </w:r>
      <w:r w:rsidR="00582D03">
        <w:rPr>
          <w:rStyle w:val="Hyperlink"/>
        </w:rPr>
        <w:instrText xml:space="preserve"> HYPERLINK \l "ref-Helms2008" \h </w:instrText>
      </w:r>
      <w:r w:rsidR="00582D03">
        <w:rPr>
          <w:rStyle w:val="Hyperlink"/>
        </w:rPr>
        <w:fldChar w:fldCharType="separate"/>
      </w:r>
      <w:r>
        <w:rPr>
          <w:rStyle w:val="Hyperlink"/>
        </w:rPr>
        <w:t>2008</w:t>
      </w:r>
      <w:r w:rsidR="00582D03">
        <w:rPr>
          <w:rStyle w:val="Hyperlink"/>
        </w:rPr>
        <w:fldChar w:fldCharType="end"/>
      </w:r>
      <w:commentRangeEnd w:id="31"/>
      <w:r w:rsidR="006744FA">
        <w:rPr>
          <w:rStyle w:val="CommentReference"/>
        </w:rPr>
        <w:commentReference w:id="31"/>
      </w:r>
      <w:r>
        <w:t>).</w:t>
      </w:r>
    </w:p>
    <w:p w14:paraId="7A8D4515" w14:textId="77777777" w:rsidR="00FD124D" w:rsidRDefault="00CD3C3F">
      <w:r>
        <w:t> </w:t>
      </w:r>
    </w:p>
    <w:p w14:paraId="18A036FC" w14:textId="77777777" w:rsidR="00FD124D" w:rsidRDefault="00CD3C3F">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Because allochthonous NOM (i.e. humic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w:t>
      </w:r>
      <w:r>
        <w:lastRenderedPageBreak/>
        <w:t>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32" w:name="watershed-processes-and-water-quality"/>
      <w:bookmarkStart w:id="33" w:name="_Toc51362218"/>
      <w:r>
        <w:lastRenderedPageBreak/>
        <w:t>Watershed processes and water quality</w:t>
      </w:r>
      <w:bookmarkEnd w:id="32"/>
      <w:bookmarkEnd w:id="33"/>
    </w:p>
    <w:p w14:paraId="68B761BF" w14:textId="59C0C1F9" w:rsidR="00FD124D" w:rsidRDefault="00CD3C3F">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w:t>
      </w:r>
      <w:del w:id="34" w:author="Bill Floyd" w:date="2020-09-24T14:11:00Z">
        <w:r w:rsidDel="006744FA">
          <w:delText>natural organic matter</w:delText>
        </w:r>
      </w:del>
      <w:ins w:id="35" w:author="Bill Floyd" w:date="2020-09-24T14:11:00Z">
        <w:r w:rsidR="006744FA">
          <w:t>NOM</w:t>
        </w:r>
      </w:ins>
      <w:r>
        <w:t xml:space="preserve"> represent an important link between ecosystem processes, land-use, hydrology, and water </w:t>
      </w:r>
      <w:commentRangeStart w:id="36"/>
      <w:r>
        <w:t>resources</w:t>
      </w:r>
      <w:commentRangeEnd w:id="36"/>
      <w:r w:rsidR="006744FA">
        <w:rPr>
          <w:rStyle w:val="CommentReference"/>
        </w:rPr>
        <w:commentReference w:id="36"/>
      </w:r>
      <w:r>
        <w:t xml:space="preserve">.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54C14D0E" w14:textId="77777777" w:rsidR="00FD124D" w:rsidRDefault="00CD3C3F">
      <w:r>
        <w:t> </w:t>
      </w:r>
    </w:p>
    <w:p w14:paraId="16B5FDB0" w14:textId="77777777" w:rsidR="00FD124D" w:rsidRDefault="00CD3C3F">
      <w:r>
        <w:t xml:space="preserve">On a finer temporal scale, hydrologic pulses can cause temporal variability in NOM characteristics and concentrations. For example, the character of NOM has been shown to vary </w:t>
      </w:r>
      <w:r>
        <w:lastRenderedPageBreak/>
        <w:t>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While the link between mobilization of source material and biogeochemical processes govern the character of aqueous NOM, the Pulse Shunt Concept (</w:t>
      </w:r>
      <w:commentRangeStart w:id="37"/>
      <w:commentRangeStart w:id="38"/>
      <w:r>
        <w:t>PSC</w:t>
      </w:r>
      <w:commentRangeEnd w:id="37"/>
      <w:r w:rsidR="006744FA">
        <w:rPr>
          <w:rStyle w:val="CommentReference"/>
        </w:rPr>
        <w:commentReference w:id="37"/>
      </w:r>
      <w:commentRangeEnd w:id="38"/>
      <w:r w:rsidR="006744FA">
        <w:rPr>
          <w:rStyle w:val="CommentReference"/>
        </w:rPr>
        <w:commentReference w:id="38"/>
      </w:r>
      <w:r>
        <w:t xml:space="preserve">)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commentRangeStart w:id="39"/>
      <w:commentRangeStart w:id="40"/>
      <w:r w:rsidR="00582D03">
        <w:rPr>
          <w:rStyle w:val="Hyperlink"/>
        </w:rPr>
        <w:fldChar w:fldCharType="begin"/>
      </w:r>
      <w:r w:rsidR="00582D03">
        <w:rPr>
          <w:rStyle w:val="Hyperlink"/>
        </w:rPr>
        <w:instrText xml:space="preserve"> HYPERLINK \l "ref-Raymond2010" \h </w:instrText>
      </w:r>
      <w:r w:rsidR="00582D03">
        <w:rPr>
          <w:rStyle w:val="Hyperlink"/>
        </w:rPr>
        <w:fldChar w:fldCharType="separate"/>
      </w:r>
      <w:r>
        <w:rPr>
          <w:rStyle w:val="Hyperlink"/>
        </w:rPr>
        <w:t>2010</w:t>
      </w:r>
      <w:r w:rsidR="00582D03">
        <w:rPr>
          <w:rStyle w:val="Hyperlink"/>
        </w:rPr>
        <w:fldChar w:fldCharType="end"/>
      </w:r>
      <w:commentRangeEnd w:id="39"/>
      <w:r w:rsidR="006744FA">
        <w:rPr>
          <w:rStyle w:val="CommentReference"/>
        </w:rPr>
        <w:commentReference w:id="39"/>
      </w:r>
      <w:commentRangeEnd w:id="40"/>
      <w:r w:rsidR="006744FA">
        <w:rPr>
          <w:rStyle w:val="CommentReference"/>
        </w:rPr>
        <w:commentReference w:id="40"/>
      </w:r>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w:t>
      </w:r>
      <w:commentRangeStart w:id="41"/>
      <w:r>
        <w:t>connectivity</w:t>
      </w:r>
      <w:commentRangeEnd w:id="41"/>
      <w:r w:rsidR="006744FA">
        <w:rPr>
          <w:rStyle w:val="CommentReference"/>
        </w:rPr>
        <w:commentReference w:id="41"/>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42" w:name="surface-water-sampling-strategies"/>
      <w:bookmarkStart w:id="43" w:name="_Toc51362219"/>
      <w:r>
        <w:lastRenderedPageBreak/>
        <w:t>Surface water sampling strategies</w:t>
      </w:r>
      <w:bookmarkEnd w:id="42"/>
      <w:bookmarkEnd w:id="43"/>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7124350C" w14:textId="77777777" w:rsidR="006744FA" w:rsidDel="006744FA" w:rsidRDefault="00CD3C3F" w:rsidP="006744FA">
      <w:pPr>
        <w:rPr>
          <w:del w:id="44" w:author="Bill Floyd" w:date="2020-09-24T14:29:00Z"/>
          <w:moveTo w:id="45" w:author="Bill Floyd" w:date="2020-09-24T14:28:00Z"/>
        </w:rPr>
      </w:pPr>
      <w:r>
        <w:lastRenderedPageBreak/>
        <w:t> </w:t>
      </w:r>
      <w:moveToRangeStart w:id="46" w:author="Bill Floyd" w:date="2020-09-24T14:28:00Z" w:name="move51850137"/>
      <w:moveTo w:id="47" w:author="Bill Floyd" w:date="2020-09-24T14:28:00Z">
        <w:r w:rsidR="006744FA">
          <w:t xml:space="preserve">Given that brief flood events are often responsible for most of the DOC transport in a river system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event-based water sampling is an important part of a water quality monitoring program. The rising limb of the hydrograph has been shown to have higher DOC concentration than low flows between storm pulses (Yang et al. </w:t>
        </w:r>
        <w:r w:rsidR="006744FA">
          <w:rPr>
            <w:rStyle w:val="Hyperlink"/>
          </w:rPr>
          <w:fldChar w:fldCharType="begin"/>
        </w:r>
        <w:r w:rsidR="006744FA">
          <w:rPr>
            <w:rStyle w:val="Hyperlink"/>
          </w:rPr>
          <w:instrText xml:space="preserve"> HYPERLINK \l "ref-Yang2015"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w:t>
        </w:r>
        <w:r w:rsidR="006744FA">
          <w:rPr>
            <w:rStyle w:val="Hyperlink"/>
          </w:rPr>
          <w:fldChar w:fldCharType="begin"/>
        </w:r>
        <w:r w:rsidR="006744FA">
          <w:rPr>
            <w:rStyle w:val="Hyperlink"/>
          </w:rPr>
          <w:instrText xml:space="preserve"> HYPERLINK \l "ref-Raymond2010" \h </w:instrText>
        </w:r>
        <w:r w:rsidR="006744FA">
          <w:rPr>
            <w:rStyle w:val="Hyperlink"/>
          </w:rPr>
          <w:fldChar w:fldCharType="separate"/>
        </w:r>
        <w:r w:rsidR="006744FA">
          <w:rPr>
            <w:rStyle w:val="Hyperlink"/>
          </w:rPr>
          <w:t>2010</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rsidR="006744FA">
          <w:t>Vidon</w:t>
        </w:r>
        <w:proofErr w:type="spellEnd"/>
        <w:r w:rsidR="006744FA">
          <w:t xml:space="preserve">, Wagner, and </w:t>
        </w:r>
        <w:proofErr w:type="spellStart"/>
        <w:r w:rsidR="006744FA">
          <w:t>Soyeux</w:t>
        </w:r>
        <w:proofErr w:type="spellEnd"/>
        <w:r w:rsidR="006744FA">
          <w:t xml:space="preserve"> </w:t>
        </w:r>
        <w:r w:rsidR="006744FA">
          <w:rPr>
            <w:rStyle w:val="Hyperlink"/>
          </w:rPr>
          <w:fldChar w:fldCharType="begin"/>
        </w:r>
        <w:r w:rsidR="006744FA">
          <w:rPr>
            <w:rStyle w:val="Hyperlink"/>
          </w:rPr>
          <w:instrText xml:space="preserve"> HYPERLINK \l "ref-Vidon2008" \h </w:instrText>
        </w:r>
        <w:r w:rsidR="006744FA">
          <w:rPr>
            <w:rStyle w:val="Hyperlink"/>
          </w:rPr>
          <w:fldChar w:fldCharType="separate"/>
        </w:r>
        <w:r w:rsidR="006744FA">
          <w:rPr>
            <w:rStyle w:val="Hyperlink"/>
          </w:rPr>
          <w:t>2008</w:t>
        </w:r>
        <w:r w:rsidR="006744FA">
          <w:rPr>
            <w:rStyle w:val="Hyperlink"/>
          </w:rPr>
          <w:fldChar w:fldCharType="end"/>
        </w:r>
        <w:r w:rsidR="006744FA">
          <w:t xml:space="preserve">; Abbott et al. </w:t>
        </w:r>
        <w:r w:rsidR="006744FA">
          <w:rPr>
            <w:rStyle w:val="Hyperlink"/>
          </w:rPr>
          <w:fldChar w:fldCharType="begin"/>
        </w:r>
        <w:r w:rsidR="006744FA">
          <w:rPr>
            <w:rStyle w:val="Hyperlink"/>
          </w:rPr>
          <w:instrText xml:space="preserve"> HYPERLINK \l "ref-Abbott2018"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Creed et al. </w:t>
        </w:r>
        <w:r w:rsidR="006744FA">
          <w:rPr>
            <w:rStyle w:val="Hyperlink"/>
          </w:rPr>
          <w:fldChar w:fldCharType="begin"/>
        </w:r>
        <w:r w:rsidR="006744FA">
          <w:rPr>
            <w:rStyle w:val="Hyperlink"/>
          </w:rPr>
          <w:instrText xml:space="preserve"> HYPERLINK \l "ref-Creed2015"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w:t>
        </w:r>
        <w:del w:id="48" w:author="Bill Floyd" w:date="2020-09-24T14:29:00Z">
          <w:r w:rsidR="006744FA" w:rsidDel="006744FA">
            <w:delText>.</w:delText>
          </w:r>
        </w:del>
      </w:moveTo>
    </w:p>
    <w:moveToRangeEnd w:id="46"/>
    <w:p w14:paraId="232BA98E" w14:textId="77777777" w:rsidR="00FD124D" w:rsidDel="006744FA" w:rsidRDefault="00FD124D">
      <w:pPr>
        <w:rPr>
          <w:del w:id="49" w:author="Bill Floyd" w:date="2020-09-24T14:29:00Z"/>
        </w:rPr>
      </w:pPr>
    </w:p>
    <w:p w14:paraId="5D147591" w14:textId="77777777" w:rsidR="00FD124D" w:rsidRDefault="00CD3C3F">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 xml:space="preserve">A pump sampler (e.g. ISCO samplers, Teledyne ISCO, Inc., Lincoln, NE, USA; or Global Water Instrumentation, Gold River, California) can be set up in the field and programmed to collect a </w:t>
      </w:r>
      <w:r>
        <w:lastRenderedPageBreak/>
        <w:t>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($2K-3K </w:t>
      </w:r>
      <w:commentRangeStart w:id="50"/>
      <w:r>
        <w:t>CAD</w:t>
      </w:r>
      <w:commentRangeEnd w:id="50"/>
      <w:r w:rsidR="006744FA">
        <w:rPr>
          <w:rStyle w:val="CommentReference"/>
        </w:rPr>
        <w:commentReference w:id="50"/>
      </w:r>
      <w:r>
        <w:t>),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325D861C" w14:textId="77777777" w:rsidR="00FD124D" w:rsidRDefault="00CD3C3F">
      <w:r>
        <w:t> </w:t>
      </w:r>
    </w:p>
    <w:p w14:paraId="48EE9EA9" w14:textId="608533E1" w:rsidR="00FD124D" w:rsidDel="006744FA" w:rsidRDefault="00CD3C3F">
      <w:pPr>
        <w:rPr>
          <w:moveFrom w:id="51" w:author="Bill Floyd" w:date="2020-09-24T14:28:00Z"/>
        </w:rPr>
      </w:pPr>
      <w:moveFromRangeStart w:id="52" w:author="Bill Floyd" w:date="2020-09-24T14:28:00Z" w:name="move51850137"/>
      <w:moveFrom w:id="53" w:author="Bill Floyd" w:date="2020-09-24T14:28:00Z">
        <w:r w:rsidDel="006744FA">
          <w:t xml:space="preserve">Given that brief flood events are often responsible for most of the DOC transport in a river system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event-based water sampling is an important part of a water quality monitoring program. The rising limb of the hydrograph has been shown to have higher DOC concentration than low flows between storm pulses (Yang et al. </w:t>
        </w:r>
        <w:r w:rsidR="00582D03" w:rsidDel="006744FA">
          <w:rPr>
            <w:rStyle w:val="Hyperlink"/>
          </w:rPr>
          <w:fldChar w:fldCharType="begin"/>
        </w:r>
        <w:r w:rsidR="00582D03" w:rsidDel="006744FA">
          <w:rPr>
            <w:rStyle w:val="Hyperlink"/>
          </w:rPr>
          <w:instrText xml:space="preserve"> HYPERLINK \l "ref-Yang2015"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w:t>
        </w:r>
        <w:r w:rsidR="00582D03" w:rsidDel="006744FA">
          <w:rPr>
            <w:rStyle w:val="Hyperlink"/>
          </w:rPr>
          <w:fldChar w:fldCharType="begin"/>
        </w:r>
        <w:r w:rsidR="00582D03" w:rsidDel="006744FA">
          <w:rPr>
            <w:rStyle w:val="Hyperlink"/>
          </w:rPr>
          <w:instrText xml:space="preserve"> HYPERLINK \l "ref-Raymond2010" \h </w:instrText>
        </w:r>
        <w:r w:rsidR="00582D03" w:rsidDel="006744FA">
          <w:rPr>
            <w:rStyle w:val="Hyperlink"/>
          </w:rPr>
          <w:fldChar w:fldCharType="separate"/>
        </w:r>
        <w:r w:rsidDel="006744FA">
          <w:rPr>
            <w:rStyle w:val="Hyperlink"/>
          </w:rPr>
          <w:t>2010</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582D03" w:rsidDel="006744FA">
          <w:rPr>
            <w:rStyle w:val="Hyperlink"/>
          </w:rPr>
          <w:fldChar w:fldCharType="begin"/>
        </w:r>
        <w:r w:rsidR="00582D03" w:rsidDel="006744FA">
          <w:rPr>
            <w:rStyle w:val="Hyperlink"/>
          </w:rPr>
          <w:instrText xml:space="preserve"> HYPERLINK \l "ref-Vidon2008" \h </w:instrText>
        </w:r>
        <w:r w:rsidR="00582D03" w:rsidDel="006744FA">
          <w:rPr>
            <w:rStyle w:val="Hyperlink"/>
          </w:rPr>
          <w:fldChar w:fldCharType="separate"/>
        </w:r>
        <w:r w:rsidDel="006744FA">
          <w:rPr>
            <w:rStyle w:val="Hyperlink"/>
          </w:rPr>
          <w:t>2008</w:t>
        </w:r>
        <w:r w:rsidR="00582D03" w:rsidDel="006744FA">
          <w:rPr>
            <w:rStyle w:val="Hyperlink"/>
          </w:rPr>
          <w:fldChar w:fldCharType="end"/>
        </w:r>
        <w:r w:rsidDel="006744FA">
          <w:t xml:space="preserve">; Abbott et al. </w:t>
        </w:r>
        <w:r w:rsidR="00582D03" w:rsidDel="006744FA">
          <w:rPr>
            <w:rStyle w:val="Hyperlink"/>
          </w:rPr>
          <w:fldChar w:fldCharType="begin"/>
        </w:r>
        <w:r w:rsidR="00582D03" w:rsidDel="006744FA">
          <w:rPr>
            <w:rStyle w:val="Hyperlink"/>
          </w:rPr>
          <w:instrText xml:space="preserve"> HYPERLINK \l "ref-Abbott2018"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Creed et al. </w:t>
        </w:r>
        <w:r w:rsidR="00582D03" w:rsidDel="006744FA">
          <w:rPr>
            <w:rStyle w:val="Hyperlink"/>
          </w:rPr>
          <w:fldChar w:fldCharType="begin"/>
        </w:r>
        <w:r w:rsidR="00582D03" w:rsidDel="006744FA">
          <w:rPr>
            <w:rStyle w:val="Hyperlink"/>
          </w:rPr>
          <w:instrText xml:space="preserve"> HYPERLINK \l "ref-Creed2015"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w:t>
        </w:r>
      </w:moveFrom>
    </w:p>
    <w:moveFromRangeEnd w:id="52"/>
    <w:p w14:paraId="0549A5F8" w14:textId="77777777" w:rsidR="00FD124D" w:rsidRDefault="00CD3C3F">
      <w:r>
        <w:lastRenderedPageBreak/>
        <w:t> </w:t>
      </w:r>
    </w:p>
    <w:p w14:paraId="7570D622" w14:textId="77777777" w:rsidR="00FD124D" w:rsidRDefault="00CD3C3F">
      <w:pPr>
        <w:pStyle w:val="Heading3"/>
      </w:pPr>
      <w:bookmarkStart w:id="54" w:name="X2458352b66b8ecb7c67f987a899314109b31192"/>
      <w:bookmarkStart w:id="55" w:name="_Toc51362220"/>
      <w:r>
        <w:t>Source water considerations for Greater Victoria’s water supply areas</w:t>
      </w:r>
      <w:bookmarkEnd w:id="54"/>
      <w:bookmarkEnd w:id="55"/>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lang w:val="en-CA" w:eastAsia="en-CA"/>
        </w:rPr>
        <w:lastRenderedPageBreak/>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0638B72F" w:rsidR="00FD124D" w:rsidRDefault="00CD3C3F">
      <w:del w:id="56" w:author="Bill Floyd" w:date="2020-09-24T14:31:00Z">
        <w:r w:rsidDel="006744FA">
          <w:delText>Before work is done on inter-basin transfers, the Leech River system needs to be better understood.</w:delText>
        </w:r>
      </w:del>
      <w:ins w:id="57" w:author="Bill Floyd" w:date="2020-09-24T14:31:00Z">
        <w:r w:rsidR="006744FA">
          <w:t xml:space="preserve">In an effort to gain base-line information in anticipation of the Leach WSA being used for drinking water, </w:t>
        </w:r>
      </w:ins>
      <w:r>
        <w:t xml:space="preserve"> </w:t>
      </w:r>
      <w:ins w:id="58" w:author="Bill Floyd" w:date="2020-09-24T14:32:00Z">
        <w:r w:rsidR="006744FA">
          <w:t>h</w:t>
        </w:r>
      </w:ins>
      <w:del w:id="59" w:author="Bill Floyd" w:date="2020-09-24T14:32:00Z">
        <w:r w:rsidDel="006744FA">
          <w:delText>H</w:delText>
        </w:r>
      </w:del>
      <w:r>
        <w:t>ydrology and water quality monitoring programs for the Leech WSA began in 2017</w:t>
      </w:r>
      <w:ins w:id="60" w:author="Bill Floyd" w:date="2020-09-24T14:33:00Z">
        <w:r w:rsidR="006744FA">
          <w:t>.</w:t>
        </w:r>
      </w:ins>
      <w:r>
        <w:t>,</w:t>
      </w:r>
      <w:del w:id="61" w:author="Bill Floyd" w:date="2020-09-24T14:33:00Z">
        <w:r w:rsidDel="006744FA">
          <w:delText xml:space="preserve"> thus there is currently little historical data to describe hydrochemical dynamics across the watershed</w:delText>
        </w:r>
      </w:del>
      <w:r>
        <w:t>.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w:t>
      </w:r>
      <w:ins w:id="62" w:author="Bill Floyd" w:date="2020-09-24T14:33:00Z">
        <w:r w:rsidR="006744FA">
          <w:t>d</w:t>
        </w:r>
      </w:ins>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lastRenderedPageBreak/>
        <w:t> </w:t>
      </w:r>
    </w:p>
    <w:p w14:paraId="0ACCB55D" w14:textId="77777777" w:rsidR="00FD124D" w:rsidRDefault="00CD3C3F">
      <w:pPr>
        <w:pStyle w:val="Heading3"/>
      </w:pPr>
      <w:bookmarkStart w:id="63" w:name="research-questions-and-objectives"/>
      <w:bookmarkStart w:id="64" w:name="_Toc51362221"/>
      <w:r>
        <w:t>Research questions and objectives</w:t>
      </w:r>
      <w:bookmarkEnd w:id="63"/>
      <w:bookmarkEnd w:id="64"/>
    </w:p>
    <w:p w14:paraId="6A5673B2" w14:textId="77777777" w:rsidR="00FD124D" w:rsidRDefault="00CD3C3F">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1E5F57C6" w:rsidR="00FD124D" w:rsidRDefault="00CD3C3F">
      <w:r>
        <w:rPr>
          <w:b/>
        </w:rPr>
        <w:t>Research Question 1.</w:t>
      </w:r>
      <w:r>
        <w:t xml:space="preserve"> How does NOM concentration and character vary </w:t>
      </w:r>
      <w:ins w:id="65" w:author="Bill Floyd" w:date="2020-09-24T14:34:00Z">
        <w:r w:rsidR="006744FA">
          <w:t xml:space="preserve">through space and time </w:t>
        </w:r>
      </w:ins>
      <w:r>
        <w:t>among adjacent drainage basins and across nested sub-catchments in the Greater Victoria Water Supply Area</w:t>
      </w:r>
      <w:ins w:id="66" w:author="Bill Floyd" w:date="2020-09-24T14:34:00Z">
        <w:r w:rsidR="006744FA">
          <w:t>?</w:t>
        </w:r>
      </w:ins>
      <w:del w:id="67" w:author="Bill Floyd" w:date="2020-09-24T14:34:00Z">
        <w:r w:rsidDel="006744FA">
          <w:delText>, and what influence does seasonality have</w:delText>
        </w:r>
      </w:del>
      <w:r>
        <w:t>?</w:t>
      </w:r>
    </w:p>
    <w:p w14:paraId="56D312AD" w14:textId="77777777" w:rsidR="00FD124D" w:rsidRDefault="00CD3C3F">
      <w:r>
        <w:rPr>
          <w:b/>
        </w:rPr>
        <w:t>Objective 1:</w:t>
      </w:r>
      <w:r>
        <w:t xml:space="preserve"> Design a sampling strategy to describe spatial and temporal patterns and variation of NOM concentrations and character.</w:t>
      </w:r>
    </w:p>
    <w:p w14:paraId="7A806C8F" w14:textId="77777777" w:rsidR="00FD124D" w:rsidRDefault="00CD3C3F">
      <w:r>
        <w:t> </w:t>
      </w:r>
    </w:p>
    <w:p w14:paraId="2BD19180" w14:textId="77777777" w:rsidR="00FD124D" w:rsidRDefault="00CD3C3F">
      <w:r>
        <w:rPr>
          <w:b/>
        </w:rPr>
        <w:t>Research Question 2.</w:t>
      </w:r>
      <w:r>
        <w:t xml:space="preserve"> What are the primary drivers (e.g. watershed characteristics or </w:t>
      </w:r>
      <w:commentRangeStart w:id="68"/>
      <w:commentRangeStart w:id="69"/>
      <w:r>
        <w:t>conditions</w:t>
      </w:r>
      <w:commentRangeEnd w:id="68"/>
      <w:r w:rsidR="006744FA">
        <w:rPr>
          <w:rStyle w:val="CommentReference"/>
        </w:rPr>
        <w:commentReference w:id="68"/>
      </w:r>
      <w:commentRangeEnd w:id="69"/>
      <w:r w:rsidR="007E1A0C">
        <w:rPr>
          <w:rStyle w:val="CommentReference"/>
        </w:rPr>
        <w:commentReference w:id="69"/>
      </w:r>
      <w:r>
        <w:t>) for changes in NOM concentrations and character in the Leech watershed?</w:t>
      </w:r>
    </w:p>
    <w:p w14:paraId="21C7B68A" w14:textId="5B0975F1" w:rsidR="00FD124D" w:rsidRDefault="00CD3C3F">
      <w:r>
        <w:rPr>
          <w:b/>
        </w:rPr>
        <w:t>Objective 2:</w:t>
      </w:r>
      <w:r>
        <w:t xml:space="preserve"> </w:t>
      </w:r>
      <w:del w:id="70" w:author="Bill Floyd" w:date="2020-09-24T14:36:00Z">
        <w:r w:rsidDel="006744FA">
          <w:delText xml:space="preserve">Relate </w:delText>
        </w:r>
      </w:del>
      <w:ins w:id="71" w:author="Bill Floyd" w:date="2020-09-24T14:36:00Z">
        <w:r w:rsidR="006744FA">
          <w:t xml:space="preserve">Develop relationships between </w:t>
        </w:r>
      </w:ins>
      <w:r>
        <w:t xml:space="preserve">water </w:t>
      </w:r>
      <w:del w:id="72" w:author="Bill Floyd" w:date="2020-09-24T14:35:00Z">
        <w:r w:rsidDel="006744FA">
          <w:delText>sample results</w:delText>
        </w:r>
      </w:del>
      <w:ins w:id="73" w:author="Bill Floyd" w:date="2020-09-24T14:35:00Z">
        <w:r w:rsidR="006744FA">
          <w:t xml:space="preserve"> chemistry and quality data</w:t>
        </w:r>
      </w:ins>
      <w:ins w:id="74" w:author="Bill Floyd" w:date="2020-09-24T14:37:00Z">
        <w:r w:rsidR="006744FA">
          <w:t>, and</w:t>
        </w:r>
      </w:ins>
      <w:r>
        <w:t xml:space="preserve"> </w:t>
      </w:r>
      <w:del w:id="75" w:author="Bill Floyd" w:date="2020-09-24T14:37:00Z">
        <w:r w:rsidDel="006744FA">
          <w:delText xml:space="preserve">to </w:delText>
        </w:r>
      </w:del>
      <w:r>
        <w:t xml:space="preserve">watershed characteristics and conditions </w:t>
      </w:r>
      <w:del w:id="76" w:author="Bill Floyd" w:date="2020-09-24T14:37:00Z">
        <w:r w:rsidDel="006744FA">
          <w:delText>to report on relationships between NOM and</w:delText>
        </w:r>
      </w:del>
      <w:ins w:id="77" w:author="Bill Floyd" w:date="2020-09-24T14:37:00Z">
        <w:r w:rsidR="006744FA">
          <w:t>to identify</w:t>
        </w:r>
      </w:ins>
      <w:r>
        <w:t xml:space="preserve"> </w:t>
      </w:r>
      <w:del w:id="78" w:author="Bill Floyd" w:date="2020-09-24T14:37:00Z">
        <w:r w:rsidDel="006744FA">
          <w:delText xml:space="preserve">possible </w:delText>
        </w:r>
      </w:del>
      <w:r>
        <w:t>explanatory variables.</w:t>
      </w:r>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lastRenderedPageBreak/>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79" w:name="thesis-structure-outline"/>
      <w:bookmarkStart w:id="80" w:name="_Toc51362222"/>
      <w:r>
        <w:t>Thesis structure outline</w:t>
      </w:r>
      <w:bookmarkEnd w:id="79"/>
      <w:bookmarkEnd w:id="80"/>
    </w:p>
    <w:p w14:paraId="243F68D6" w14:textId="77777777" w:rsidR="00FD124D" w:rsidRDefault="00CD3C3F">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w:t>
      </w:r>
      <w:proofErr w:type="gramStart"/>
      <w:r>
        <w:t>follows</w:t>
      </w:r>
      <w:proofErr w:type="gramEnd"/>
      <w:r>
        <w:t>.</w:t>
      </w:r>
    </w:p>
    <w:p w14:paraId="2FA5AFE9" w14:textId="77777777" w:rsidR="00FD124D" w:rsidRDefault="00CD3C3F">
      <w:r>
        <w:t> </w:t>
      </w:r>
    </w:p>
    <w:p w14:paraId="025A5324" w14:textId="77777777" w:rsidR="00FD124D" w:rsidRDefault="00CD3C3F">
      <w:pPr>
        <w:pStyle w:val="Heading2"/>
      </w:pPr>
      <w:bookmarkStart w:id="81" w:name="common-methods"/>
      <w:bookmarkStart w:id="82" w:name="_Toc51362223"/>
      <w:r>
        <w:lastRenderedPageBreak/>
        <w:t>Common Methods</w:t>
      </w:r>
      <w:bookmarkEnd w:id="81"/>
      <w:bookmarkEnd w:id="82"/>
    </w:p>
    <w:p w14:paraId="5E344938" w14:textId="77777777" w:rsidR="00FD124D" w:rsidRDefault="00CD3C3F">
      <w:pPr>
        <w:pStyle w:val="Heading3"/>
      </w:pPr>
      <w:bookmarkStart w:id="83" w:name="introduction"/>
      <w:bookmarkStart w:id="84" w:name="_Toc51362224"/>
      <w:r>
        <w:t>Introduction</w:t>
      </w:r>
      <w:bookmarkEnd w:id="83"/>
      <w:bookmarkEnd w:id="84"/>
    </w:p>
    <w:p w14:paraId="16E9CB94" w14:textId="77777777" w:rsidR="00FD124D" w:rsidRDefault="00CD3C3F">
      <w:commentRangeStart w:id="85"/>
      <w:r>
        <w:t>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85"/>
      <w:r w:rsidR="006744FA">
        <w:rPr>
          <w:rStyle w:val="CommentReference"/>
        </w:rPr>
        <w:commentReference w:id="85"/>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86" w:name="sampling-sites"/>
      <w:bookmarkStart w:id="87" w:name="_Toc51362225"/>
      <w:r>
        <w:lastRenderedPageBreak/>
        <w:t>Sampling sites</w:t>
      </w:r>
      <w:bookmarkEnd w:id="86"/>
      <w:bookmarkEnd w:id="87"/>
    </w:p>
    <w:p w14:paraId="77ADB751" w14:textId="77777777" w:rsidR="00FD124D" w:rsidRDefault="00CD3C3F">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3A6718E6" w:rsidR="00CD3C3F" w:rsidRDefault="00CD3C3F">
      <w:pPr>
        <w:sectPr w:rsidR="00CD3C3F" w:rsidSect="00CD3C3F">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88"/>
      <w:proofErr w:type="spellStart"/>
      <w:r>
        <w:t>crk</w:t>
      </w:r>
      <w:commentRangeEnd w:id="88"/>
      <w:proofErr w:type="spellEnd"/>
      <w:r w:rsidR="006744FA">
        <w:rPr>
          <w:rStyle w:val="CommentReference"/>
        </w:rPr>
        <w:commentReference w:id="88"/>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del w:id="89" w:author="Bill Floyd" w:date="2020-09-24T14:49:00Z">
        <w:r w:rsidDel="006744FA">
          <w:delText>, the head of Leech River</w:delText>
        </w:r>
      </w:del>
      <w:r>
        <w:t>.</w:t>
      </w:r>
    </w:p>
    <w:p w14:paraId="4C8615BB" w14:textId="77777777" w:rsidR="00FD124D" w:rsidRDefault="00CD3C3F" w:rsidP="00DF6A6E">
      <w:pPr>
        <w:spacing w:line="276" w:lineRule="auto"/>
        <w:jc w:val="center"/>
      </w:pPr>
      <w:r>
        <w:rPr>
          <w:noProof/>
          <w:lang w:val="en-CA" w:eastAsia="en-CA"/>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30"/>
        <w:gridCol w:w="216"/>
        <w:gridCol w:w="649"/>
        <w:gridCol w:w="370"/>
        <w:gridCol w:w="381"/>
        <w:gridCol w:w="427"/>
        <w:gridCol w:w="644"/>
        <w:gridCol w:w="547"/>
        <w:gridCol w:w="401"/>
        <w:gridCol w:w="408"/>
        <w:gridCol w:w="585"/>
        <w:gridCol w:w="615"/>
        <w:gridCol w:w="664"/>
        <w:gridCol w:w="527"/>
        <w:gridCol w:w="442"/>
        <w:gridCol w:w="428"/>
        <w:gridCol w:w="374"/>
        <w:gridCol w:w="496"/>
        <w:gridCol w:w="1149"/>
        <w:gridCol w:w="216"/>
        <w:gridCol w:w="592"/>
        <w:gridCol w:w="216"/>
        <w:gridCol w:w="592"/>
        <w:gridCol w:w="388"/>
        <w:gridCol w:w="803"/>
      </w:tblGrid>
      <w:tr w:rsidR="006744FA" w14:paraId="701E61F1" w14:textId="77777777" w:rsidTr="00DF6A6E">
        <w:tc>
          <w:tcPr>
            <w:tcW w:w="0" w:type="auto"/>
            <w:gridSpan w:val="2"/>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90"/>
            <w:r w:rsidRPr="00DF6A6E">
              <w:rPr>
                <w:rFonts w:asciiTheme="minorHAnsi" w:hAnsiTheme="minorHAnsi" w:cstheme="minorHAnsi"/>
                <w:sz w:val="18"/>
                <w:szCs w:val="18"/>
              </w:rPr>
              <w:t>Site Name</w:t>
            </w:r>
          </w:p>
        </w:tc>
        <w:tc>
          <w:tcPr>
            <w:tcW w:w="0" w:type="auto"/>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Weeks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Chris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gridSpan w:val="2"/>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Cragg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gridSpan w:val="2"/>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gridSpan w:val="2"/>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Judge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Rithet</w:t>
            </w:r>
            <w:proofErr w:type="spellEnd"/>
            <w:r w:rsidRPr="00DF6A6E">
              <w:rPr>
                <w:rFonts w:asciiTheme="minorHAnsi" w:hAnsiTheme="minorHAnsi" w:cstheme="minorHAnsi"/>
                <w:sz w:val="18"/>
                <w:szCs w:val="18"/>
              </w:rPr>
              <w:t xml:space="preserv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gridSpan w:val="3"/>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Jarvis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Lazar </w:t>
            </w:r>
            <w:proofErr w:type="spellStart"/>
            <w:r w:rsidRPr="00DF6A6E">
              <w:rPr>
                <w:rFonts w:asciiTheme="minorHAnsi" w:hAnsiTheme="minorHAnsi" w:cstheme="minorHAnsi"/>
                <w:sz w:val="18"/>
                <w:szCs w:val="18"/>
              </w:rPr>
              <w:t>crk</w:t>
            </w:r>
            <w:proofErr w:type="spellEnd"/>
          </w:p>
        </w:tc>
        <w:tc>
          <w:tcPr>
            <w:tcW w:w="0" w:type="auto"/>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gridSpan w:val="3"/>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gridSpan w:val="2"/>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gridSpan w:val="2"/>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gridSpan w:val="2"/>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gridSpan w:val="2"/>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gridSpan w:val="2"/>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gridSpan w:val="2"/>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gridSpan w:val="2"/>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gridSpan w:val="2"/>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gridSpan w:val="2"/>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gridSpan w:val="2"/>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gridSpan w:val="3"/>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gridSpan w:val="2"/>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gridSpan w:val="2"/>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gridSpan w:val="2"/>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gridSpan w:val="2"/>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gridSpan w:val="2"/>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gridSpan w:val="2"/>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gridSpan w:val="2"/>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gridSpan w:val="2"/>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gridSpan w:val="2"/>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gridSpan w:val="2"/>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gridSpan w:val="3"/>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gridSpan w:val="2"/>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gridSpan w:val="3"/>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gridSpan w:val="2"/>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gridSpan w:val="2"/>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gridSpan w:val="2"/>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gridSpan w:val="2"/>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gridSpan w:val="2"/>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gridSpan w:val="2"/>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gridSpan w:val="2"/>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gridSpan w:val="2"/>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gridSpan w:val="2"/>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Elevation (m </w:t>
            </w:r>
            <w:proofErr w:type="spellStart"/>
            <w:r w:rsidRPr="00DF6A6E">
              <w:rPr>
                <w:rFonts w:asciiTheme="minorHAnsi" w:hAnsiTheme="minorHAnsi" w:cstheme="minorHAnsi"/>
                <w:sz w:val="18"/>
                <w:szCs w:val="18"/>
              </w:rPr>
              <w:t>a.s.l</w:t>
            </w:r>
            <w:proofErr w:type="spellEnd"/>
            <w:r w:rsidRPr="00DF6A6E">
              <w:rPr>
                <w:rFonts w:asciiTheme="minorHAnsi" w:hAnsiTheme="minorHAnsi" w:cstheme="minorHAnsi"/>
                <w:sz w:val="18"/>
                <w:szCs w:val="18"/>
              </w:rPr>
              <w:t>)</w:t>
            </w:r>
          </w:p>
        </w:tc>
        <w:tc>
          <w:tcPr>
            <w:tcW w:w="0" w:type="auto"/>
            <w:gridSpan w:val="3"/>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gridSpan w:val="2"/>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gridSpan w:val="2"/>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gridSpan w:val="2"/>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gridSpan w:val="2"/>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gridSpan w:val="2"/>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gridSpan w:val="2"/>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gridSpan w:val="2"/>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gridSpan w:val="2"/>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gridSpan w:val="2"/>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gridSpan w:val="2"/>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gridSpan w:val="3"/>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gridSpan w:val="2"/>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gridSpan w:val="2"/>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gridSpan w:val="3"/>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gridSpan w:val="2"/>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gridSpan w:val="2"/>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gridSpan w:val="2"/>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gridSpan w:val="2"/>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gridSpan w:val="2"/>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gridSpan w:val="2"/>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Tree age (average, </w:t>
            </w:r>
            <w:proofErr w:type="spellStart"/>
            <w:r w:rsidRPr="00DF6A6E">
              <w:rPr>
                <w:rFonts w:asciiTheme="minorHAnsi" w:hAnsiTheme="minorHAnsi" w:cstheme="minorHAnsi"/>
                <w:sz w:val="18"/>
                <w:szCs w:val="18"/>
              </w:rPr>
              <w:t>yrs</w:t>
            </w:r>
            <w:proofErr w:type="spellEnd"/>
            <w:r w:rsidRPr="00DF6A6E">
              <w:rPr>
                <w:rFonts w:asciiTheme="minorHAnsi" w:hAnsiTheme="minorHAnsi" w:cstheme="minorHAnsi"/>
                <w:sz w:val="18"/>
                <w:szCs w:val="18"/>
              </w:rPr>
              <w:t>)</w:t>
            </w:r>
          </w:p>
        </w:tc>
        <w:tc>
          <w:tcPr>
            <w:tcW w:w="0" w:type="auto"/>
            <w:gridSpan w:val="3"/>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gridSpan w:val="2"/>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gridSpan w:val="2"/>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gridSpan w:val="2"/>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gridSpan w:val="2"/>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gridSpan w:val="2"/>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gridSpan w:val="2"/>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gridSpan w:val="2"/>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gridSpan w:val="3"/>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gridSpan w:val="2"/>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gridSpan w:val="2"/>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gridSpan w:val="2"/>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gridSpan w:val="2"/>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gridSpan w:val="2"/>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gridSpan w:val="2"/>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gridSpan w:val="2"/>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gridSpan w:val="2"/>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gridSpan w:val="2"/>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gridSpan w:val="2"/>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gridSpan w:val="3"/>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gridSpan w:val="2"/>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gridSpan w:val="2"/>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gridSpan w:val="2"/>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gridSpan w:val="2"/>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gridSpan w:val="2"/>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gridSpan w:val="2"/>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gridSpan w:val="3"/>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gridSpan w:val="2"/>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gridSpan w:val="2"/>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gridSpan w:val="2"/>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gridSpan w:val="2"/>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gridSpan w:val="2"/>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gridSpan w:val="2"/>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gridSpan w:val="2"/>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gridSpan w:val="3"/>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(64.2 %)</w:t>
            </w:r>
          </w:p>
        </w:tc>
        <w:tc>
          <w:tcPr>
            <w:tcW w:w="0" w:type="auto"/>
            <w:gridSpan w:val="2"/>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gridSpan w:val="2"/>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(42.1 %)</w:t>
            </w:r>
          </w:p>
        </w:tc>
        <w:tc>
          <w:tcPr>
            <w:tcW w:w="0" w:type="auto"/>
            <w:gridSpan w:val="2"/>
          </w:tcPr>
          <w:p w14:paraId="6A6517F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(77.6 %)</w:t>
            </w:r>
          </w:p>
        </w:tc>
        <w:tc>
          <w:tcPr>
            <w:tcW w:w="0" w:type="auto"/>
            <w:gridSpan w:val="2"/>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(76.8 %)</w:t>
            </w:r>
          </w:p>
        </w:tc>
        <w:tc>
          <w:tcPr>
            <w:tcW w:w="0" w:type="auto"/>
            <w:gridSpan w:val="2"/>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c>
          <w:tcPr>
            <w:tcW w:w="0" w:type="auto"/>
            <w:gridSpan w:val="2"/>
          </w:tcPr>
          <w:p w14:paraId="491EFE8C"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(72.4 %)</w:t>
            </w:r>
          </w:p>
        </w:tc>
        <w:tc>
          <w:tcPr>
            <w:tcW w:w="0" w:type="auto"/>
            <w:gridSpan w:val="2"/>
          </w:tcPr>
          <w:p w14:paraId="45182EDB"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(79.2 %)</w:t>
            </w:r>
          </w:p>
        </w:tc>
        <w:tc>
          <w:tcPr>
            <w:tcW w:w="0" w:type="auto"/>
            <w:gridSpan w:val="2"/>
          </w:tcPr>
          <w:p w14:paraId="4BCA53E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613ADFA4"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gridSpan w:val="3"/>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gridSpan w:val="2"/>
          </w:tcPr>
          <w:p w14:paraId="47930E9D"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(44.9 %)</w:t>
            </w:r>
          </w:p>
        </w:tc>
        <w:tc>
          <w:tcPr>
            <w:tcW w:w="0" w:type="auto"/>
            <w:gridSpan w:val="2"/>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gridSpan w:val="2"/>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gridSpan w:val="2"/>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Metchosin </w:t>
            </w:r>
            <w:proofErr w:type="spellStart"/>
            <w:r w:rsidRPr="00DF6A6E">
              <w:rPr>
                <w:rFonts w:asciiTheme="minorHAnsi" w:hAnsiTheme="minorHAnsi" w:cstheme="minorHAnsi"/>
                <w:sz w:val="18"/>
                <w:szCs w:val="18"/>
              </w:rPr>
              <w:t>volcanics</w:t>
            </w:r>
            <w:proofErr w:type="spellEnd"/>
            <w:r w:rsidRPr="00DF6A6E">
              <w:rPr>
                <w:rFonts w:asciiTheme="minorHAnsi" w:hAnsiTheme="minorHAnsi" w:cstheme="minorHAnsi"/>
                <w:sz w:val="18"/>
                <w:szCs w:val="18"/>
              </w:rPr>
              <w:t xml:space="preserve"> (16 %)</w:t>
            </w:r>
          </w:p>
        </w:tc>
        <w:tc>
          <w:tcPr>
            <w:tcW w:w="0" w:type="auto"/>
            <w:gridSpan w:val="2"/>
          </w:tcPr>
          <w:p w14:paraId="6406ABB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(30.6 %)</w:t>
            </w:r>
          </w:p>
        </w:tc>
        <w:tc>
          <w:tcPr>
            <w:tcW w:w="0" w:type="auto"/>
            <w:gridSpan w:val="2"/>
          </w:tcPr>
          <w:p w14:paraId="6EF6D1F7"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(27 %)</w:t>
            </w:r>
          </w:p>
        </w:tc>
        <w:tc>
          <w:tcPr>
            <w:tcW w:w="0" w:type="auto"/>
            <w:gridSpan w:val="2"/>
          </w:tcPr>
          <w:p w14:paraId="0DE1D0F1"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(20.3 %)</w:t>
            </w:r>
          </w:p>
        </w:tc>
        <w:tc>
          <w:tcPr>
            <w:tcW w:w="0" w:type="auto"/>
            <w:gridSpan w:val="2"/>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4CD2F04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gridSpan w:val="3"/>
          </w:tcPr>
          <w:p w14:paraId="422D43D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(13.6 %)</w:t>
            </w:r>
          </w:p>
        </w:tc>
        <w:tc>
          <w:tcPr>
            <w:tcW w:w="0" w:type="auto"/>
            <w:gridSpan w:val="2"/>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1168B24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(20.5 %)</w:t>
            </w:r>
          </w:p>
        </w:tc>
        <w:tc>
          <w:tcPr>
            <w:tcW w:w="0" w:type="auto"/>
            <w:gridSpan w:val="2"/>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4DE60A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(7.2 %)</w:t>
            </w:r>
          </w:p>
        </w:tc>
        <w:tc>
          <w:tcPr>
            <w:tcW w:w="0" w:type="auto"/>
            <w:gridSpan w:val="2"/>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gridSpan w:val="2"/>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gridSpan w:val="2"/>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gridSpan w:val="2"/>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90"/>
            <w:r w:rsidR="00B557F4">
              <w:rPr>
                <w:rStyle w:val="CommentReference"/>
              </w:rPr>
              <w:commentReference w:id="90"/>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91" w:name="_Toc51362226"/>
      <w:r>
        <w:lastRenderedPageBreak/>
        <w:t>Sampling methods</w:t>
      </w:r>
      <w:bookmarkEnd w:id="91"/>
    </w:p>
    <w:p w14:paraId="7F288123" w14:textId="77777777" w:rsidR="00FD124D" w:rsidRDefault="00CD3C3F">
      <w:pPr>
        <w:pStyle w:val="Heading4"/>
      </w:pPr>
      <w:bookmarkStart w:id="92" w:name="synoptic-sampling"/>
      <w:bookmarkStart w:id="93" w:name="_Toc51362227"/>
      <w:r>
        <w:t>Synoptic sampling</w:t>
      </w:r>
      <w:bookmarkEnd w:id="92"/>
      <w:bookmarkEnd w:id="93"/>
    </w:p>
    <w:p w14:paraId="0F8E11C0" w14:textId="37324EA7" w:rsidR="006744FA" w:rsidDel="006744FA" w:rsidRDefault="006744FA" w:rsidP="006744FA">
      <w:pPr>
        <w:rPr>
          <w:del w:id="94" w:author="Bill Floyd" w:date="2020-09-24T14:52:00Z"/>
          <w:moveTo w:id="95" w:author="Bill Floyd" w:date="2020-09-24T14:52:00Z"/>
        </w:rPr>
      </w:pPr>
      <w:moveToRangeStart w:id="96" w:author="Bill Floyd" w:date="2020-09-24T14:52:00Z" w:name="move51851552"/>
      <w:moveTo w:id="97" w:author="Bill Floyd" w:date="2020-09-24T14:52:00Z">
        <w:r>
          <w:t xml:space="preserve">Synoptic samples </w:t>
        </w:r>
      </w:moveTo>
      <w:ins w:id="98" w:author="Bill Floyd" w:date="2020-09-24T14:52:00Z">
        <w:r>
          <w:t xml:space="preserve">from the 12 sampling </w:t>
        </w:r>
        <w:proofErr w:type="spellStart"/>
        <w:r>
          <w:t>loations</w:t>
        </w:r>
        <w:proofErr w:type="spellEnd"/>
        <w:r>
          <w:t xml:space="preserve"> </w:t>
        </w:r>
      </w:ins>
      <w:moveTo w:id="99" w:author="Bill Floyd" w:date="2020-09-24T14:52:00Z">
        <w:r>
          <w:t xml:space="preserve">were </w:t>
        </w:r>
      </w:moveTo>
      <w:ins w:id="100" w:author="Bill Floyd" w:date="2020-09-24T14:52:00Z">
        <w:r>
          <w:t xml:space="preserve">generally </w:t>
        </w:r>
      </w:ins>
      <w:moveTo w:id="101" w:author="Bill Floyd" w:date="2020-09-24T14:52:00Z">
        <w:r>
          <w:t>collected every two to four weeks from October 2018 to February 2020</w:t>
        </w:r>
      </w:moveTo>
      <w:ins w:id="102" w:author="Bill Floyd" w:date="2020-09-24T14:52:00Z">
        <w:r>
          <w:t xml:space="preserve"> over a 1 to 2 </w:t>
        </w:r>
        <w:proofErr w:type="spellStart"/>
        <w:r>
          <w:t>period</w:t>
        </w:r>
      </w:ins>
      <w:moveTo w:id="103" w:author="Bill Floyd" w:date="2020-09-24T14:52:00Z">
        <w:r>
          <w:t>.</w:t>
        </w:r>
      </w:moveTo>
    </w:p>
    <w:moveToRangeEnd w:id="96"/>
    <w:p w14:paraId="4FEF0AC2" w14:textId="1B6964D4" w:rsidR="00FD124D" w:rsidRDefault="00CD3C3F">
      <w:del w:id="104" w:author="Bill Floyd" w:date="2020-09-24T14:52:00Z">
        <w:r w:rsidDel="006744FA">
          <w:delText xml:space="preserve">Synoptic sampling </w:delText>
        </w:r>
      </w:del>
      <w:del w:id="105" w:author="Bill Floyd" w:date="2020-09-24T14:51:00Z">
        <w:r w:rsidDel="006744FA">
          <w:delText xml:space="preserve">of </w:delText>
        </w:r>
      </w:del>
      <w:del w:id="106" w:author="Bill Floyd" w:date="2020-09-24T14:52:00Z">
        <w:r w:rsidDel="006744FA">
          <w:delText xml:space="preserve">the twelve sites </w:delText>
        </w:r>
      </w:del>
      <w:del w:id="107" w:author="Bill Floyd" w:date="2020-09-24T14:51:00Z">
        <w:r w:rsidDel="006744FA">
          <w:delText xml:space="preserve">was </w:delText>
        </w:r>
      </w:del>
      <w:del w:id="108" w:author="Bill Floyd" w:date="2020-09-24T14:52:00Z">
        <w:r w:rsidDel="006744FA">
          <w:delText xml:space="preserve">completed over a one- to two-day period. </w:delText>
        </w:r>
      </w:del>
      <w:r>
        <w:t>Surface</w:t>
      </w:r>
      <w:proofErr w:type="spellEnd"/>
      <w:r>
        <w:t xml:space="preserv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w:t>
      </w:r>
      <w:moveFromRangeStart w:id="109" w:author="Bill Floyd" w:date="2020-09-24T14:52:00Z" w:name="move51851552"/>
      <w:moveFrom w:id="110" w:author="Bill Floyd" w:date="2020-09-24T14:52:00Z">
        <w:r w:rsidDel="006744FA">
          <w:t>Synoptic samples were collected every two to four weeks from October 2018 to February 2020.</w:t>
        </w:r>
      </w:moveFrom>
      <w:moveFromRangeEnd w:id="109"/>
    </w:p>
    <w:p w14:paraId="207C95D0" w14:textId="77777777" w:rsidR="00FD124D" w:rsidRDefault="00CD3C3F">
      <w:r>
        <w:t> </w:t>
      </w:r>
    </w:p>
    <w:p w14:paraId="668BFE2A" w14:textId="093F9AAF"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t>
      </w:r>
      <w:del w:id="111" w:author="Bill Floyd" w:date="2020-09-24T14:57:00Z">
        <w:r w:rsidDel="006744FA">
          <w:delText xml:space="preserve">while they were held </w:delText>
        </w:r>
      </w:del>
      <w:r>
        <w:t xml:space="preserve">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r>
        <w:t>spectro</w:t>
      </w:r>
      <w:proofErr w:type="spellEnd"/>
      <w:r>
        <w:t>::</w:t>
      </w:r>
      <w:proofErr w:type="spellStart"/>
      <w:r>
        <w:t>lyser</w:t>
      </w:r>
      <w:proofErr w:type="spellEnd"/>
      <w:r>
        <w:t xml:space="preserve"> (details follow).</w:t>
      </w:r>
    </w:p>
    <w:p w14:paraId="23A2748A" w14:textId="77777777" w:rsidR="00FD124D" w:rsidRDefault="00CD3C3F">
      <w:r>
        <w:t> </w:t>
      </w:r>
    </w:p>
    <w:p w14:paraId="2A5D9F76" w14:textId="77777777" w:rsidR="00FD124D" w:rsidRDefault="00CD3C3F">
      <w:pPr>
        <w:pStyle w:val="Heading4"/>
      </w:pPr>
      <w:bookmarkStart w:id="112" w:name="monitoring-sampling-stations"/>
      <w:bookmarkStart w:id="113" w:name="_Toc51362228"/>
      <w:r>
        <w:t>Monitoring &amp; sampling stations</w:t>
      </w:r>
      <w:bookmarkEnd w:id="112"/>
      <w:bookmarkEnd w:id="113"/>
    </w:p>
    <w:p w14:paraId="64BB36B9" w14:textId="2586C2A7" w:rsidR="00FD124D" w:rsidRDefault="00CD3C3F">
      <w:r>
        <w:t xml:space="preserve">Six of the sampling sites in the Leech WSA were selected for more intensive monitoring (numbered sites in Figure 2). These sites represent the drainage area upstream of the Leech River </w:t>
      </w:r>
      <w:r>
        <w:lastRenderedPageBreak/>
        <w:t xml:space="preserve">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del w:id="114" w:author="Bill Floyd" w:date="2020-09-24T15:00:00Z">
        <w:r w:rsidDel="006744FA">
          <w:delText xml:space="preserve">Vertical </w:delText>
        </w:r>
        <w:commentRangeStart w:id="115"/>
        <w:r w:rsidDel="006744FA">
          <w:delText>Racks</w:delText>
        </w:r>
        <w:commentRangeEnd w:id="115"/>
        <w:r w:rsidR="006744FA" w:rsidDel="006744FA">
          <w:rPr>
            <w:rStyle w:val="CommentReference"/>
          </w:rPr>
          <w:commentReference w:id="115"/>
        </w:r>
        <w:r w:rsidDel="006744FA">
          <w:delText xml:space="preserve"> to measure </w:delText>
        </w:r>
      </w:del>
      <w:r>
        <w:t>river stage, air and water temperatures, and collect</w:t>
      </w:r>
      <w:ins w:id="116" w:author="Bill Floyd" w:date="2020-09-24T15:00:00Z">
        <w:r w:rsidR="006744FA">
          <w:t>ing of</w:t>
        </w:r>
      </w:ins>
      <w:r>
        <w:t xml:space="preserve"> surface water samples with passive siphon samplers. Monitoring sites were selected based on year-round access, suitability for </w:t>
      </w:r>
      <w:del w:id="117" w:author="Bill Floyd" w:date="2020-09-24T15:00:00Z">
        <w:r w:rsidDel="006744FA">
          <w:delText>installing Vertical Rack structures</w:delText>
        </w:r>
      </w:del>
      <w:ins w:id="118" w:author="Bill Floyd" w:date="2020-09-24T15:00:00Z">
        <w:r w:rsidR="006744FA">
          <w:t>installation</w:t>
        </w:r>
      </w:ins>
      <w:r>
        <w:t xml:space="preserve"> and safety considerations</w:t>
      </w:r>
      <w:ins w:id="119" w:author="Bill Floyd" w:date="2020-09-24T15:00:00Z">
        <w:r w:rsidR="006744FA">
          <w:t>.</w:t>
        </w:r>
      </w:ins>
      <w:del w:id="120" w:author="Bill Floyd" w:date="2020-09-24T15:00:00Z">
        <w:r w:rsidDel="006744FA">
          <w:delText xml:space="preserve"> for sample and data collection</w:delText>
        </w:r>
      </w:del>
      <w:r>
        <w:t>.</w:t>
      </w:r>
    </w:p>
    <w:p w14:paraId="7D2F54A2" w14:textId="77777777" w:rsidR="00FD124D" w:rsidRDefault="00CD3C3F">
      <w:r>
        <w:t> </w:t>
      </w:r>
    </w:p>
    <w:p w14:paraId="1BCECD9B" w14:textId="423EB4DD"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w:t>
      </w:r>
      <w:ins w:id="121" w:author="Bill Floyd" w:date="2020-09-24T15:01:00Z">
        <w:r w:rsidR="006744FA">
          <w:t xml:space="preserve"> (Odyssey put in relevant info)</w:t>
        </w:r>
      </w:ins>
      <w:r>
        <w:t xml:space="preserve"> and </w:t>
      </w:r>
      <w:del w:id="122" w:author="Bill Floyd" w:date="2020-09-24T15:02:00Z">
        <w:r w:rsidDel="006744FA">
          <w:delText>air/water temperatures (using HOBO TidbiT v2 Temperature Data Loggers, Onset, USA).</w:delText>
        </w:r>
      </w:del>
    </w:p>
    <w:p w14:paraId="67B2656F" w14:textId="77777777" w:rsidR="00FD124D" w:rsidRDefault="00CD3C3F">
      <w:r>
        <w:t> </w:t>
      </w:r>
    </w:p>
    <w:p w14:paraId="67410E78" w14:textId="39EA01B8" w:rsidR="006744FA" w:rsidRDefault="00CD3C3F" w:rsidP="006744FA">
      <w:pPr>
        <w:rPr>
          <w:ins w:id="123" w:author="Bill Floyd" w:date="2020-09-24T15:02:00Z"/>
        </w:rPr>
      </w:pPr>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w:t>
      </w:r>
      <w:ins w:id="124" w:author="Bill Floyd" w:date="2020-09-24T15:03:00Z">
        <w:r w:rsidR="006744FA">
          <w:t xml:space="preserve"> (15minutes) </w:t>
        </w:r>
      </w:ins>
      <w:r>
        <w:t xml:space="preserve"> and determine the date-time at which each siphon sample was collected. Slotted offset angle bars were installed on either side of the stilling well, which held siphon sampler bottles with hose clamps (Figure 3).</w:t>
      </w:r>
      <w:ins w:id="125" w:author="Bill Floyd" w:date="2020-09-24T15:02:00Z">
        <w:r w:rsidR="006744FA">
          <w:t xml:space="preserve">  Air and water temperature was also measured at each site</w:t>
        </w:r>
      </w:ins>
      <w:ins w:id="126" w:author="Bill Floyd" w:date="2020-09-24T15:03:00Z">
        <w:r w:rsidR="006744FA">
          <w:t xml:space="preserve"> (</w:t>
        </w:r>
        <w:proofErr w:type="spellStart"/>
        <w:r w:rsidR="006744FA">
          <w:t>hrly</w:t>
        </w:r>
        <w:proofErr w:type="spellEnd"/>
        <w:r w:rsidR="006744FA">
          <w:t xml:space="preserve"> or whatever it </w:t>
        </w:r>
        <w:proofErr w:type="gramStart"/>
        <w:r w:rsidR="006744FA">
          <w:t xml:space="preserve">was) </w:t>
        </w:r>
      </w:ins>
      <w:ins w:id="127" w:author="Bill Floyd" w:date="2020-09-24T15:02:00Z">
        <w:r w:rsidR="006744FA">
          <w:t xml:space="preserve"> (</w:t>
        </w:r>
        <w:proofErr w:type="gramEnd"/>
        <w:r w:rsidR="006744FA">
          <w:t xml:space="preserve">HOBO </w:t>
        </w:r>
        <w:proofErr w:type="spellStart"/>
        <w:r w:rsidR="006744FA">
          <w:t>TidbiT</w:t>
        </w:r>
        <w:proofErr w:type="spellEnd"/>
        <w:r w:rsidR="006744FA">
          <w:t xml:space="preserve"> v2 Temperature Data </w:t>
        </w:r>
        <w:r w:rsidR="006744FA">
          <w:lastRenderedPageBreak/>
          <w:t>Loggers, Onset, USA).</w:t>
        </w:r>
      </w:ins>
      <w:ins w:id="128" w:author="Bill Floyd" w:date="2020-09-24T15:04:00Z">
        <w:r w:rsidR="006744FA">
          <w:t xml:space="preserve">  Cameras were also installed at locations with images taken hourly to monitor stream flow and confirm if stream flow was well mixed.</w:t>
        </w:r>
      </w:ins>
    </w:p>
    <w:p w14:paraId="41EA4105" w14:textId="48E32222" w:rsidR="00FD124D" w:rsidRDefault="00FD124D"/>
    <w:p w14:paraId="52CD33A8" w14:textId="77777777" w:rsidR="00FD124D" w:rsidRDefault="00CD3C3F">
      <w:r>
        <w:t> </w:t>
      </w:r>
    </w:p>
    <w:p w14:paraId="2543A1E1" w14:textId="77777777" w:rsidR="00FD124D" w:rsidRDefault="00CD3C3F" w:rsidP="00DF6A6E">
      <w:pPr>
        <w:spacing w:line="276" w:lineRule="auto"/>
        <w:jc w:val="center"/>
      </w:pPr>
      <w:r>
        <w:rPr>
          <w:noProof/>
          <w:lang w:val="en-CA" w:eastAsia="en-CA"/>
        </w:rPr>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w:t>
      </w:r>
      <w:r>
        <w:lastRenderedPageBreak/>
        <w:t>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24A739F5" w:rsidR="00FD124D" w:rsidRDefault="00CD3C3F">
      <w:r>
        <w:t xml:space="preserve">Each site was visited during synoptic sampling campaigns and acid-washed sample bottles with siphon lids were set out on vertical racks. Sampling bottles were generally staggered at 10-20 cm intervals, </w:t>
      </w:r>
      <w:del w:id="129" w:author="Bill Floyd" w:date="2020-09-24T15:06:00Z">
        <w:r w:rsidDel="006744FA">
          <w:delText>though the Rack design allowed for attachment at any height</w:delText>
        </w:r>
      </w:del>
      <w:ins w:id="130" w:author="Bill Floyd" w:date="2020-09-24T15:06:00Z">
        <w:r w:rsidR="006744FA">
          <w:t>but were at times adjusted to ensure the entire rising limb was sampled</w:t>
        </w:r>
      </w:ins>
      <w:r>
        <w:t xml:space="preserve">. Bottle filling-stage was recorded from the stilling-well measuring tape at the height that corresponded to the top of each siphon intake tube bend; these positions were used to relate Rack sample collection to continuously recorded stage. Samples </w:t>
      </w:r>
      <w:del w:id="131" w:author="Bill Floyd" w:date="2020-09-24T15:07:00Z">
        <w:r w:rsidDel="006744FA">
          <w:delText xml:space="preserve">were passively collected as rivers responded to precipitation, and </w:delText>
        </w:r>
      </w:del>
      <w:r>
        <w:t>were retrieved on subsequent field trips (at which point the filling-stage was double checked).</w:t>
      </w:r>
    </w:p>
    <w:p w14:paraId="7A307C42" w14:textId="77777777" w:rsidR="00FD124D" w:rsidRDefault="00CD3C3F">
      <w:r>
        <w:t> </w:t>
      </w:r>
    </w:p>
    <w:p w14:paraId="311BFC2B" w14:textId="211DA480" w:rsidR="00FD124D" w:rsidRDefault="00CD3C3F">
      <w:del w:id="132" w:author="Bill Floyd" w:date="2020-09-24T15:08:00Z">
        <w:r w:rsidDel="006744FA">
          <w:delText>During data analysis, each</w:delText>
        </w:r>
      </w:del>
      <w:ins w:id="133" w:author="Bill Floyd" w:date="2020-09-24T15:08:00Z">
        <w:r w:rsidR="006744FA">
          <w:t>Each</w:t>
        </w:r>
      </w:ins>
      <w:r>
        <w:t xml:space="preserve"> siphon bottle’s filling-stage was reference</w:t>
      </w:r>
      <w:ins w:id="134" w:author="Bill Floyd" w:date="2020-09-24T15:08:00Z">
        <w:r w:rsidR="006744FA">
          <w:t>d</w:t>
        </w:r>
      </w:ins>
      <w:del w:id="135" w:author="Bill Floyd" w:date="2020-09-24T15:08:00Z">
        <w:r w:rsidDel="006744FA">
          <w:delText>s</w:delText>
        </w:r>
      </w:del>
      <w:r>
        <w:t xml:space="preserve"> to level-logger data to determine the date and time of collection for each rising-stage sample. The timestamps were </w:t>
      </w:r>
      <w:r>
        <w:lastRenderedPageBreak/>
        <w:t>used to asses temporal variability in DOC &amp; NOM (later Chapters) and to inform quality management of samples (below).</w:t>
      </w:r>
    </w:p>
    <w:p w14:paraId="19A5D1C5" w14:textId="77777777" w:rsidR="00FD124D" w:rsidRDefault="00CD3C3F">
      <w:r>
        <w:t> </w:t>
      </w:r>
    </w:p>
    <w:p w14:paraId="096D255F" w14:textId="4BDA505B" w:rsidR="00FD124D" w:rsidDel="006744FA" w:rsidRDefault="00CD3C3F">
      <w:pPr>
        <w:pStyle w:val="Heading5"/>
        <w:rPr>
          <w:del w:id="136" w:author="Bill Floyd" w:date="2020-09-24T15:11:00Z"/>
        </w:rPr>
      </w:pPr>
      <w:bookmarkStart w:id="137" w:name="siphon-sampler-assumptions"/>
      <w:del w:id="138" w:author="Bill Floyd" w:date="2020-09-24T15:11:00Z">
        <w:r w:rsidDel="006744FA">
          <w:delText>Siphon sampler assumptions</w:delText>
        </w:r>
        <w:bookmarkEnd w:id="137"/>
      </w:del>
    </w:p>
    <w:p w14:paraId="3B3F66D5" w14:textId="5AD7B136" w:rsidR="00FD124D" w:rsidRDefault="00CD3C3F">
      <w:del w:id="139" w:author="Bill Floyd" w:date="2020-09-24T15:08:00Z">
        <w:r w:rsidDel="006744FA">
          <w:delText>The representativeness of Vertical Rack samples rely on two key assumptions</w:delText>
        </w:r>
      </w:del>
      <w:ins w:id="140" w:author="Bill Floyd" w:date="2020-09-24T15:12:00Z">
        <w:r w:rsidR="006744FA">
          <w:t xml:space="preserve">Siphon water sample collection relies on two key </w:t>
        </w:r>
        <w:proofErr w:type="spellStart"/>
        <w:r w:rsidR="006744FA">
          <w:t>assumptions</w:t>
        </w:r>
      </w:ins>
      <w:del w:id="141" w:author="Bill Floyd" w:date="2020-09-24T15:08:00Z">
        <w:r w:rsidDel="006744FA">
          <w:delText>: (1) the water column was</w:delText>
        </w:r>
      </w:del>
      <w:ins w:id="142" w:author="Bill Floyd" w:date="2020-09-24T15:08:00Z">
        <w:r w:rsidR="006744FA">
          <w:t>a</w:t>
        </w:r>
        <w:proofErr w:type="spellEnd"/>
        <w:r w:rsidR="006744FA">
          <w:t xml:space="preserve"> </w:t>
        </w:r>
      </w:ins>
      <w:ins w:id="143" w:author="Bill Floyd" w:date="2020-09-24T15:09:00Z">
        <w:r w:rsidR="006744FA">
          <w:t xml:space="preserve"> </w:t>
        </w:r>
      </w:ins>
      <w:r>
        <w:t xml:space="preserve"> well mixed </w:t>
      </w:r>
      <w:ins w:id="144" w:author="Bill Floyd" w:date="2020-09-24T15:08:00Z">
        <w:r w:rsidR="006744FA">
          <w:t>water column</w:t>
        </w:r>
      </w:ins>
      <w:ins w:id="145" w:author="Bill Floyd" w:date="2020-09-24T15:09:00Z">
        <w:r w:rsidR="006744FA">
          <w:t xml:space="preserve"> </w:t>
        </w:r>
      </w:ins>
      <w:r>
        <w:t>(no stratification),</w:t>
      </w:r>
      <w:del w:id="146" w:author="Bill Floyd" w:date="2020-09-24T15:09:00Z">
        <w:r w:rsidDel="006744FA">
          <w:delText xml:space="preserve"> therefore the sample collected was representative of water quality at each sampling stage</w:delText>
        </w:r>
      </w:del>
      <w:r>
        <w:t xml:space="preserve">; and (2) </w:t>
      </w:r>
      <w:del w:id="147" w:author="Bill Floyd" w:date="2020-09-24T15:12:00Z">
        <w:r w:rsidDel="006744FA">
          <w:delText xml:space="preserve">the </w:delText>
        </w:r>
      </w:del>
      <w:r>
        <w:t>sample</w:t>
      </w:r>
      <w:ins w:id="148" w:author="Bill Floyd" w:date="2020-09-24T15:13:00Z">
        <w:r w:rsidR="006744FA">
          <w:t>s</w:t>
        </w:r>
      </w:ins>
      <w:r>
        <w:t xml:space="preserve"> </w:t>
      </w:r>
      <w:del w:id="149" w:author="Bill Floyd" w:date="2020-09-24T15:13:00Z">
        <w:r w:rsidDel="006744FA">
          <w:delText xml:space="preserve">was </w:delText>
        </w:r>
      </w:del>
      <w:ins w:id="150" w:author="Bill Floyd" w:date="2020-09-24T15:13:00Z">
        <w:r w:rsidR="006744FA">
          <w:t xml:space="preserve">are </w:t>
        </w:r>
      </w:ins>
      <w:r>
        <w:t xml:space="preserve">discrete, such that there was no infiltration or mixing between surrounding water and the sample in the bottle once it was filled. </w:t>
      </w:r>
      <w:commentRangeStart w:id="151"/>
      <w:r>
        <w:t xml:space="preserve">Observations were used to assess turbulence associated with streamflow at the Vertical Racks and the assumption of fully mixed water seemed justified </w:t>
      </w:r>
      <w:commentRangeEnd w:id="151"/>
      <w:r w:rsidR="006744FA">
        <w:rPr>
          <w:rStyle w:val="CommentReference"/>
        </w:rPr>
        <w:commentReference w:id="151"/>
      </w:r>
      <w:r>
        <w:t xml:space="preserve">(see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152" w:name="sampling-rack-hold-time-experiments"/>
      <w:r>
        <w:t>Sampling rack hold-time experiments</w:t>
      </w:r>
      <w:bookmarkEnd w:id="152"/>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w:t>
      </w:r>
      <w:r>
        <w:lastRenderedPageBreak/>
        <w:t xml:space="preserve">(“fresh”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153" w:name="laboratory-analyses-of-water-samples"/>
      <w:bookmarkStart w:id="154" w:name="_Toc51362229"/>
      <w:r>
        <w:t>Laboratory analyses of water samples</w:t>
      </w:r>
      <w:bookmarkEnd w:id="153"/>
      <w:bookmarkEnd w:id="154"/>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155" w:name="quantifying-doc-dissolved-organic-carbon"/>
      <w:bookmarkStart w:id="156" w:name="_Toc51362230"/>
      <w:r>
        <w:t>Quantifying DOC (dissolved organic carbon)</w:t>
      </w:r>
      <w:bookmarkEnd w:id="155"/>
      <w:bookmarkEnd w:id="156"/>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lastRenderedPageBreak/>
        <w:t> </w:t>
      </w:r>
    </w:p>
    <w:p w14:paraId="20EDC1E8" w14:textId="77777777" w:rsidR="00FD124D" w:rsidRDefault="00CD3C3F">
      <w:pPr>
        <w:pStyle w:val="Heading5"/>
      </w:pPr>
      <w:bookmarkStart w:id="157" w:name="sample-preparation"/>
      <w:r>
        <w:t>Sample preparation</w:t>
      </w:r>
      <w:bookmarkEnd w:id="157"/>
    </w:p>
    <w:p w14:paraId="5C34B520" w14:textId="77777777" w:rsidR="00FD124D" w:rsidRDefault="00CD3C3F">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158" w:name="instrumental-analysis-methods"/>
      <w:r>
        <w:t>Instrumental analysis methods</w:t>
      </w:r>
      <w:bookmarkEnd w:id="158"/>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67CA1E5B" w14:textId="77777777" w:rsidR="00FD124D" w:rsidRDefault="00CD3C3F">
      <w:r>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7CEDC21E" w14:textId="77777777" w:rsidR="00FD124D" w:rsidRDefault="00CD3C3F">
      <w:r>
        <w:t> </w:t>
      </w:r>
    </w:p>
    <w:p w14:paraId="483CE578" w14:textId="18FA8FFB" w:rsidR="00FD124D" w:rsidRDefault="00CD3C3F">
      <w:pPr>
        <w:pStyle w:val="Heading4"/>
      </w:pPr>
      <w:bookmarkStart w:id="159" w:name="Xa19b3801762e0a6c0f55232717f8102b4711780"/>
      <w:bookmarkStart w:id="160" w:name="_Toc51362231"/>
      <w:r>
        <w:t xml:space="preserve">Characterizing </w:t>
      </w:r>
      <w:del w:id="161" w:author="Bill Floyd" w:date="2020-09-24T15:16:00Z">
        <w:r w:rsidDel="006744FA">
          <w:delText>NOM (natural organic matter)</w:delText>
        </w:r>
      </w:del>
      <w:bookmarkEnd w:id="159"/>
      <w:bookmarkEnd w:id="160"/>
      <w:ins w:id="162" w:author="Bill Floyd" w:date="2020-09-24T15:16:00Z">
        <w:r w:rsidR="006744FA">
          <w:t>NOM</w:t>
        </w:r>
      </w:ins>
    </w:p>
    <w:p w14:paraId="633C0E13" w14:textId="3EB42F65" w:rsidR="00FD124D" w:rsidRDefault="00CD3C3F">
      <w:r>
        <w:t xml:space="preserve">To assess the molecular character of NOM, samples were analyzed by UV-Vis spectroscopy </w:t>
      </w:r>
      <w:ins w:id="163" w:author="Bill Floyd" w:date="2020-09-24T15:17:00Z">
        <w:r w:rsidR="006744FA">
          <w:t xml:space="preserve">in a laboratory setting </w:t>
        </w:r>
      </w:ins>
      <w:r>
        <w:t xml:space="preserve">(ultraviolet-visible light) using a </w:t>
      </w:r>
      <w:proofErr w:type="spellStart"/>
      <w:r>
        <w:t>spectro</w:t>
      </w:r>
      <w:proofErr w:type="spellEnd"/>
      <w:r>
        <w:t>::</w:t>
      </w:r>
      <w:proofErr w:type="spellStart"/>
      <w:r>
        <w:t>lyser</w:t>
      </w:r>
      <w:proofErr w:type="spellEnd"/>
      <w:r>
        <w:t xml:space="preserve"> (s::can, Vienna, Austria). The </w:t>
      </w:r>
      <w:proofErr w:type="spellStart"/>
      <w:r>
        <w:t>spectro</w:t>
      </w:r>
      <w:proofErr w:type="spellEnd"/>
      <w:r>
        <w:t>::</w:t>
      </w:r>
      <w:proofErr w:type="spellStart"/>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t>
      </w:r>
      <w:del w:id="164" w:author="Bill Floyd" w:date="2020-09-24T15:17:00Z">
        <w:r w:rsidDel="006744FA">
          <w:delText>While the spectro::lyser is a field-deployable instrument, it was used in a laboratory setting for these analyses.</w:delText>
        </w:r>
      </w:del>
    </w:p>
    <w:p w14:paraId="11F4D4CF" w14:textId="77777777" w:rsidR="00FD124D" w:rsidRDefault="00CD3C3F">
      <w:r>
        <w:t> </w:t>
      </w:r>
    </w:p>
    <w:p w14:paraId="7894BDDF" w14:textId="77777777" w:rsidR="00FD124D" w:rsidRDefault="00CD3C3F">
      <w:pPr>
        <w:pStyle w:val="Heading5"/>
      </w:pPr>
      <w:bookmarkStart w:id="165" w:name="sample-analysis"/>
      <w:r>
        <w:t>Sample analysis</w:t>
      </w:r>
      <w:bookmarkEnd w:id="165"/>
    </w:p>
    <w:p w14:paraId="7D450872" w14:textId="77777777" w:rsidR="00FD124D" w:rsidRDefault="00CD3C3F">
      <w:r>
        <w:t xml:space="preserve">Water samples were brought to room temperature, inverted to mix and used to triple-rinse the </w:t>
      </w:r>
      <w:proofErr w:type="spellStart"/>
      <w:r>
        <w:t>spectro</w:t>
      </w:r>
      <w:proofErr w:type="spellEnd"/>
      <w:r>
        <w:t>::</w:t>
      </w:r>
      <w:proofErr w:type="spellStart"/>
      <w:r>
        <w:t>lyser</w:t>
      </w:r>
      <w:proofErr w:type="spellEnd"/>
      <w:r>
        <w:t xml:space="preserve">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r>
        <w:t>spectro</w:t>
      </w:r>
      <w:proofErr w:type="spellEnd"/>
      <w:r>
        <w:t>::</w:t>
      </w:r>
      <w:proofErr w:type="spellStart"/>
      <w:r>
        <w:t>lyser</w:t>
      </w:r>
      <w:proofErr w:type="spellEnd"/>
      <w:r>
        <w:t xml:space="preserve">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166" w:name="instrument-and-data-handling"/>
      <w:r>
        <w:t>Instrument and data handling</w:t>
      </w:r>
      <w:bookmarkEnd w:id="166"/>
    </w:p>
    <w:p w14:paraId="54691C7E" w14:textId="6BC649C5" w:rsidR="00FD124D" w:rsidRDefault="00CD3C3F">
      <w:r>
        <w:t xml:space="preserve">The </w:t>
      </w:r>
      <w:proofErr w:type="spellStart"/>
      <w:r>
        <w:t>spectro</w:t>
      </w:r>
      <w:proofErr w:type="spellEnd"/>
      <w:r>
        <w:t>::</w:t>
      </w:r>
      <w:proofErr w:type="spellStart"/>
      <w:r>
        <w:t>lyser</w:t>
      </w:r>
      <w:proofErr w:type="spellEnd"/>
      <w:r>
        <w:t xml:space="preserve"> </w:t>
      </w:r>
      <w:ins w:id="167" w:author="Bill Floyd" w:date="2020-09-24T15:18:00Z">
        <w:r w:rsidR="006744FA">
          <w:t>was</w:t>
        </w:r>
      </w:ins>
      <w:del w:id="168" w:author="Bill Floyd" w:date="2020-09-24T15:18:00Z">
        <w:r w:rsidDel="006744FA">
          <w:delText>is</w:delText>
        </w:r>
      </w:del>
      <w:r>
        <w:t xml:space="preserve">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Spectro::</w:t>
      </w:r>
      <w:proofErr w:type="spellStart"/>
      <w:r>
        <w:t>lyser</w:t>
      </w:r>
      <w:proofErr w:type="spellEnd"/>
      <w:r>
        <w:t xml:space="preserve">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169" w:name="spectral-indices-of-nom-character"/>
      <w:r>
        <w:t>Spectral indices of NOM character</w:t>
      </w:r>
      <w:bookmarkEnd w:id="169"/>
    </w:p>
    <w:p w14:paraId="4FE7EEB3" w14:textId="77777777" w:rsidR="00FD124D" w:rsidRDefault="00CD3C3F">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xml:space="preserve">, i.e. L/mg-m)). </w:t>
      </w:r>
      <w:r>
        <w:lastRenderedPageBreak/>
        <w:t>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0FBD372D" w14:textId="77777777" w:rsidR="00FD124D" w:rsidRDefault="00CD3C3F">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170" w:name="defining-seasons"/>
      <w:bookmarkStart w:id="171" w:name="_Toc51362232"/>
      <w:r>
        <w:t>Defining seasons</w:t>
      </w:r>
      <w:bookmarkEnd w:id="170"/>
      <w:bookmarkEnd w:id="171"/>
    </w:p>
    <w:p w14:paraId="0ADF40E4" w14:textId="319B321A" w:rsidR="00FD124D" w:rsidRDefault="00CD3C3F">
      <w:r>
        <w:t xml:space="preserve">Coastal BC climate is characterized by a predominantly wet season and dry season, </w:t>
      </w:r>
      <w:del w:id="172" w:author="Bill Floyd" w:date="2020-09-24T15:19:00Z">
        <w:r w:rsidDel="006744FA">
          <w:delText>but seasonal delineation can be nebulous.</w:delText>
        </w:r>
      </w:del>
      <w:ins w:id="173" w:author="Bill Floyd" w:date="2020-09-24T15:19:00Z">
        <w:r w:rsidR="006744FA">
          <w:t xml:space="preserve">which can vary year to year. </w:t>
        </w:r>
      </w:ins>
      <w:r>
        <w:t xml:space="preserve"> Here, seasons were </w:t>
      </w:r>
      <w:del w:id="174" w:author="Bill Floyd" w:date="2020-09-24T15:19:00Z">
        <w:r w:rsidDel="006744FA">
          <w:delText xml:space="preserve">operationally </w:delText>
        </w:r>
      </w:del>
      <w:r>
        <w:t xml:space="preserve">defined by sampling method restrictions such that the “wet” season was defined as the period when conditions generated stream response significant enough for </w:t>
      </w:r>
      <w:del w:id="175" w:author="Bill Floyd" w:date="2020-09-24T15:20:00Z">
        <w:r w:rsidDel="006744FA">
          <w:delText xml:space="preserve">Vertical Racks </w:delText>
        </w:r>
      </w:del>
      <w:r>
        <w:t xml:space="preserve">to collect rising limb samples, and the “dry” season was defined by the absence of stream response substantial enough for Rack sampler </w:t>
      </w:r>
      <w:commentRangeStart w:id="176"/>
      <w:commentRangeStart w:id="177"/>
      <w:r>
        <w:t>collection</w:t>
      </w:r>
      <w:commentRangeEnd w:id="176"/>
      <w:r w:rsidR="006744FA">
        <w:rPr>
          <w:rStyle w:val="CommentReference"/>
        </w:rPr>
        <w:commentReference w:id="176"/>
      </w:r>
      <w:commentRangeEnd w:id="177"/>
      <w:r w:rsidR="00120BB3">
        <w:rPr>
          <w:rStyle w:val="CommentReference"/>
        </w:rPr>
        <w:commentReference w:id="177"/>
      </w:r>
      <w:r>
        <w:t>.</w:t>
      </w:r>
    </w:p>
    <w:p w14:paraId="31C914F0" w14:textId="77777777" w:rsidR="00FD124D" w:rsidRDefault="00CD3C3F">
      <w:r>
        <w:t> </w:t>
      </w:r>
    </w:p>
    <w:p w14:paraId="0A35182D" w14:textId="77777777" w:rsidR="00FD124D" w:rsidRDefault="00CD3C3F">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w:t>
      </w:r>
      <w:r>
        <w:lastRenderedPageBreak/>
        <w:t>and Vertical Rack samples were no longer collected. Snow was qualitatively considered when defining seasons, as it did not contribute to event definitions but did contribute to stream levels at the monitoring sites.</w:t>
      </w:r>
    </w:p>
    <w:p w14:paraId="31ED39C9" w14:textId="77777777" w:rsidR="00FD124D" w:rsidRDefault="00CD3C3F">
      <w:pPr>
        <w:pStyle w:val="Heading3"/>
      </w:pPr>
      <w:bookmarkStart w:id="178" w:name="foundational-results"/>
      <w:bookmarkStart w:id="179" w:name="_Toc51362233"/>
      <w:r>
        <w:t>Foundational Results</w:t>
      </w:r>
      <w:bookmarkEnd w:id="178"/>
      <w:bookmarkEnd w:id="179"/>
    </w:p>
    <w:p w14:paraId="74CE99C6" w14:textId="77777777" w:rsidR="00FD124D" w:rsidRDefault="00CD3C3F">
      <w:r>
        <w:t xml:space="preserve">This section presents results used to </w:t>
      </w:r>
      <w:proofErr w:type="spellStart"/>
      <w:r>
        <w:t>informe</w:t>
      </w:r>
      <w:proofErr w:type="spellEnd"/>
      <w:del w:id="180" w:author="Bill Floyd" w:date="2020-09-23T21:52:00Z">
        <w:r w:rsidDel="00582D03">
          <w:delText>d</w:delText>
        </w:r>
      </w:del>
      <w:r>
        <w:t xml:space="preserve"> all subsequent data analysis, interpretation and evaluations discussed in following chapters. Elemental results presented here include weather data and its application in seasonal delineation and quality control for Vertical </w:t>
      </w:r>
      <w:commentRangeStart w:id="181"/>
      <w:r>
        <w:t>Rack</w:t>
      </w:r>
      <w:commentRangeEnd w:id="181"/>
      <w:r w:rsidR="006744FA">
        <w:rPr>
          <w:rStyle w:val="CommentReference"/>
        </w:rPr>
        <w:commentReference w:id="181"/>
      </w:r>
      <w:r>
        <w:t xml:space="preserve"> sampling method development.</w:t>
      </w:r>
    </w:p>
    <w:p w14:paraId="34EE4541" w14:textId="77777777" w:rsidR="00FD124D" w:rsidRDefault="00CD3C3F">
      <w:r>
        <w:t> </w:t>
      </w:r>
    </w:p>
    <w:p w14:paraId="33E3A010" w14:textId="77777777" w:rsidR="00FD124D" w:rsidRDefault="00CD3C3F">
      <w:pPr>
        <w:pStyle w:val="Heading4"/>
      </w:pPr>
      <w:bookmarkStart w:id="182" w:name="crd-weather-data"/>
      <w:bookmarkStart w:id="183" w:name="_Toc51362234"/>
      <w:r>
        <w:t>CRD weather data</w:t>
      </w:r>
      <w:bookmarkEnd w:id="182"/>
      <w:bookmarkEnd w:id="183"/>
    </w:p>
    <w:p w14:paraId="3E804A4C" w14:textId="62D6B723" w:rsidR="00FD124D" w:rsidRDefault="00CD3C3F">
      <w:r>
        <w:t>The Capital Regional District (CRD) provided data from two fire-weather (“</w:t>
      </w:r>
      <w:proofErr w:type="spellStart"/>
      <w:r>
        <w:t>FWx</w:t>
      </w:r>
      <w:proofErr w:type="spellEnd"/>
      <w:r>
        <w:t>”) stations located in the Leech water supply area (LWSA). Chris Creek weather station</w:t>
      </w:r>
      <w:ins w:id="184" w:author="Bill Floyd" w:date="2020-09-24T15:28:00Z">
        <w:r w:rsidR="006744FA">
          <w:t xml:space="preserve"> (560m asl)</w:t>
        </w:r>
      </w:ins>
      <w:r>
        <w:t xml:space="preserve"> </w:t>
      </w:r>
      <w:del w:id="185" w:author="Bill Floyd" w:date="2020-09-24T15:28:00Z">
        <w:r w:rsidDel="006744FA">
          <w:delText xml:space="preserve">was </w:delText>
        </w:r>
      </w:del>
      <w:ins w:id="186" w:author="Bill Floyd" w:date="2020-09-24T15:28:00Z">
        <w:r w:rsidR="006744FA">
          <w:t xml:space="preserve">is </w:t>
        </w:r>
      </w:ins>
      <w:r>
        <w:t xml:space="preserve">near the headwaters of the Leech watershed and Martin’s Gulch </w:t>
      </w:r>
      <w:ins w:id="187" w:author="Bill Floyd" w:date="2020-09-24T15:28:00Z">
        <w:r w:rsidR="006744FA">
          <w:t xml:space="preserve">(512m asl( </w:t>
        </w:r>
      </w:ins>
      <w:del w:id="188" w:author="Bill Floyd" w:date="2020-09-24T15:28:00Z">
        <w:r w:rsidDel="006744FA">
          <w:delText xml:space="preserve">was </w:delText>
        </w:r>
      </w:del>
      <w:ins w:id="189" w:author="Bill Floyd" w:date="2020-09-24T15:28:00Z">
        <w:r w:rsidR="006744FA">
          <w:t xml:space="preserve">is </w:t>
        </w:r>
      </w:ins>
      <w:r>
        <w:t xml:space="preserve">located near the future point of diversion, the Leech River Tunnel (Table </w:t>
      </w:r>
      <w:commentRangeStart w:id="190"/>
      <w:r>
        <w:t>4</w:t>
      </w:r>
      <w:commentRangeEnd w:id="190"/>
      <w:r w:rsidR="006744FA">
        <w:rPr>
          <w:rStyle w:val="CommentReference"/>
        </w:rPr>
        <w:commentReference w:id="190"/>
      </w:r>
      <w:r>
        <w:t>).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w:t>
      </w:r>
      <w:proofErr w:type="spellStart"/>
      <w:r w:rsidRPr="00DF6A6E">
        <w:rPr>
          <w:rFonts w:asciiTheme="minorHAnsi" w:hAnsiTheme="minorHAnsi" w:cstheme="minorHAnsi"/>
        </w:rPr>
        <w:t>FWx</w:t>
      </w:r>
      <w:proofErr w:type="spellEnd"/>
      <w:r w:rsidRPr="00DF6A6E">
        <w:rPr>
          <w:rFonts w:asciiTheme="minorHAnsi" w:hAnsiTheme="minorHAnsi" w:cstheme="minorHAnsi"/>
        </w:rPr>
        <w:t>)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6744FA" w14:paraId="1AD1EF58" w14:textId="77777777" w:rsidTr="00DF6A6E">
        <w:tc>
          <w:tcPr>
            <w:tcW w:w="967" w:type="dxa"/>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 xml:space="preserve">Elevation (m </w:t>
            </w:r>
            <w:proofErr w:type="spellStart"/>
            <w:r w:rsidRPr="00DF6A6E">
              <w:rPr>
                <w:rFonts w:asciiTheme="minorHAnsi" w:hAnsiTheme="minorHAnsi" w:cstheme="minorHAnsi"/>
                <w:sz w:val="22"/>
                <w:szCs w:val="22"/>
              </w:rPr>
              <w:t>a.s.l</w:t>
            </w:r>
            <w:proofErr w:type="spellEnd"/>
            <w:r w:rsidRPr="00DF6A6E">
              <w:rPr>
                <w:rFonts w:asciiTheme="minorHAnsi" w:hAnsiTheme="minorHAnsi" w:cstheme="minorHAnsi"/>
                <w:sz w:val="22"/>
                <w:szCs w:val="22"/>
              </w:rPr>
              <w:t>)</w:t>
            </w:r>
          </w:p>
        </w:tc>
        <w:tc>
          <w:tcPr>
            <w:tcW w:w="1227" w:type="dxa"/>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545220D8" w:rsidR="00FD124D" w:rsidRDefault="00CD3C3F">
      <w:r>
        <w:lastRenderedPageBreak/>
        <w:t xml:space="preserve">Average LWSA weather data </w:t>
      </w:r>
      <w:del w:id="191" w:author="Bill Floyd" w:date="2020-09-24T15:30:00Z">
        <w:r w:rsidDel="006744FA">
          <w:delText xml:space="preserve">was </w:delText>
        </w:r>
      </w:del>
      <w:ins w:id="192" w:author="Bill Floyd" w:date="2020-09-24T15:30:00Z">
        <w:r w:rsidR="006744FA">
          <w:t xml:space="preserve">were </w:t>
        </w:r>
      </w:ins>
      <w:r>
        <w:t xml:space="preserve">calculated as arithmetic means from Chris Creek and Martin’s Gulch </w:t>
      </w:r>
      <w:proofErr w:type="spellStart"/>
      <w:r>
        <w:t>FWx</w:t>
      </w:r>
      <w:proofErr w:type="spellEnd"/>
      <w:r>
        <w:t xml:space="preserve"> stations data (Table 5, Figure 4,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 xml:space="preserve">Table 5: Average Weather Data from Chris Creek and Martin’s Gulch Fire-weather Stations in Leech Water Supply Area in 2018, 2019, and the Period of 2020 Included in This </w:t>
      </w:r>
      <w:commentRangeStart w:id="193"/>
      <w:r w:rsidRPr="00DF6A6E">
        <w:rPr>
          <w:rFonts w:asciiTheme="minorHAnsi" w:hAnsiTheme="minorHAnsi" w:cstheme="minorHAnsi"/>
        </w:rPr>
        <w:t>Project</w:t>
      </w:r>
      <w:commentRangeEnd w:id="193"/>
      <w:r w:rsidR="006744FA">
        <w:rPr>
          <w:rStyle w:val="CommentReference"/>
        </w:rPr>
        <w:commentReference w:id="193"/>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6744FA" w14:paraId="2CC07413" w14:textId="77777777" w:rsidTr="00DF6A6E">
        <w:tc>
          <w:tcPr>
            <w:tcW w:w="830" w:type="pct"/>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 mm)</w:t>
            </w:r>
          </w:p>
        </w:tc>
        <w:tc>
          <w:tcPr>
            <w:tcW w:w="575" w:type="pct"/>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air temp. (± °C)</w:t>
            </w:r>
          </w:p>
        </w:tc>
        <w:tc>
          <w:tcPr>
            <w:tcW w:w="592" w:type="pct"/>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lang w:val="en-CA" w:eastAsia="en-CA"/>
        </w:rPr>
        <w:lastRenderedPageBreak/>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77777777" w:rsidR="00FD124D" w:rsidRDefault="00CD3C3F" w:rsidP="00DF6A6E">
      <w:pPr>
        <w:spacing w:line="276" w:lineRule="auto"/>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14:paraId="176300F4" w14:textId="77777777" w:rsidR="00FD124D" w:rsidRDefault="00CD3C3F">
      <w:pPr>
        <w:pStyle w:val="Heading4"/>
      </w:pPr>
      <w:bookmarkStart w:id="194" w:name="seasonal-delineation"/>
      <w:bookmarkStart w:id="195" w:name="_Toc51362235"/>
      <w:r>
        <w:t>Seasonal delineation</w:t>
      </w:r>
      <w:bookmarkEnd w:id="194"/>
      <w:bookmarkEnd w:id="195"/>
    </w:p>
    <w:p w14:paraId="4C284FBB" w14:textId="77777777" w:rsidR="00FD124D" w:rsidRDefault="00CD3C3F">
      <w:commentRangeStart w:id="196"/>
      <w:r>
        <w:t xml:space="preserve">Wet seasons were defined by conditions that generated stream responses significant enough to collect Vertical Rack samples, and the dry season was defined by baseflow conditions where stream response was not detected at the Vertical Racks. </w:t>
      </w:r>
      <w:commentRangeEnd w:id="196"/>
      <w:r w:rsidR="006744FA">
        <w:rPr>
          <w:rStyle w:val="CommentReference"/>
        </w:rPr>
        <w:commentReference w:id="196"/>
      </w:r>
      <w:r>
        <w:t xml:space="preserve">There were 18 rain events of sufficient magnitude for Vertical Rack sample collection; the conditions that corresponded to these major rain events were precipitation accumulating to 50 mm or more with a period of at least 14 hours between 50 mm rain accumulation (Table </w:t>
      </w:r>
      <w:commentRangeStart w:id="197"/>
      <w:r>
        <w:t>6</w:t>
      </w:r>
      <w:commentRangeEnd w:id="197"/>
      <w:r w:rsidR="006744FA">
        <w:rPr>
          <w:rStyle w:val="CommentReference"/>
        </w:rPr>
        <w:commentReference w:id="197"/>
      </w:r>
      <w:r>
        <w:t>).</w:t>
      </w:r>
    </w:p>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6744FA" w14:paraId="04DDAFAF" w14:textId="77777777">
        <w:tc>
          <w:tcPr>
            <w:tcW w:w="0" w:type="auto"/>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lastRenderedPageBreak/>
              <w:t>Major event no.</w:t>
            </w:r>
          </w:p>
        </w:tc>
        <w:tc>
          <w:tcPr>
            <w:tcW w:w="0" w:type="auto"/>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t>The sixteen-month study period was separated into “wet” and “dry” seasons based on detectable stream response at each monitoring site and across the GVWSA, stream response was primarily 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w:t>
      </w:r>
      <w:r>
        <w:lastRenderedPageBreak/>
        <w:t>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lang w:val="en-CA" w:eastAsia="en-CA"/>
        </w:rPr>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176D2486" w:rsidR="00FD124D" w:rsidRDefault="00CD3C3F" w:rsidP="00DF6A6E">
      <w:pPr>
        <w:spacing w:line="276" w:lineRule="auto"/>
      </w:pPr>
      <w:r>
        <w:lastRenderedPageBreak/>
        <w:t xml:space="preserve">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w:t>
      </w:r>
      <w:ins w:id="198" w:author="Bill Floyd" w:date="2020-09-23T21:54:00Z">
        <w:r w:rsidR="00582D03">
          <w:t>rain/</w:t>
        </w:r>
      </w:ins>
      <w:r>
        <w:t xml:space="preserve">snowmelt dominated streamflow. The ‘first flush’ period indicates the first event and beginning of the 2019/2020 wet </w:t>
      </w:r>
      <w:commentRangeStart w:id="199"/>
      <w:r>
        <w:t>season</w:t>
      </w:r>
      <w:commentRangeEnd w:id="199"/>
      <w:r w:rsidR="006744FA">
        <w:rPr>
          <w:rStyle w:val="CommentReference"/>
        </w:rPr>
        <w:commentReference w:id="199"/>
      </w:r>
      <w:r>
        <w:t>.</w:t>
      </w:r>
    </w:p>
    <w:p w14:paraId="770834B8" w14:textId="77777777" w:rsidR="00FD124D" w:rsidRDefault="00CD3C3F">
      <w:r>
        <w:t> </w:t>
      </w:r>
    </w:p>
    <w:p w14:paraId="10DB7E64" w14:textId="77777777" w:rsidR="00FD124D" w:rsidRDefault="00CD3C3F">
      <w:pPr>
        <w:pStyle w:val="Heading4"/>
      </w:pPr>
      <w:bookmarkStart w:id="200" w:name="X3d3391d95592755d7e277c23c5f0da103b0707e"/>
      <w:bookmarkStart w:id="201" w:name="_Toc51362236"/>
      <w:r>
        <w:t>NOM reactive character: SAC</w:t>
      </w:r>
      <w:r>
        <w:rPr>
          <w:vertAlign w:val="subscript"/>
        </w:rPr>
        <w:t>254</w:t>
      </w:r>
      <w:r>
        <w:t xml:space="preserve"> rather than SUVA</w:t>
      </w:r>
      <w:r>
        <w:rPr>
          <w:vertAlign w:val="subscript"/>
        </w:rPr>
        <w:t>254</w:t>
      </w:r>
      <w:bookmarkEnd w:id="200"/>
      <w:bookmarkEnd w:id="201"/>
    </w:p>
    <w:p w14:paraId="4F8C8C6E" w14:textId="6A7985E0"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correlated </w:t>
      </w:r>
      <w:commentRangeStart w:id="202"/>
      <w:r>
        <w:t>to</w:t>
      </w:r>
      <w:commentRangeEnd w:id="202"/>
      <w:r w:rsidR="006744FA">
        <w:rPr>
          <w:rStyle w:val="CommentReference"/>
        </w:rPr>
        <w:commentReference w:id="202"/>
      </w:r>
      <w:r>
        <w:t xml:space="preserve"> DBP-FPs </w:t>
      </w:r>
      <w:ins w:id="203" w:author="Hannah McSorley" w:date="2020-10-06T18:28:00Z">
        <w:r w:rsidR="00A024A7" w:rsidRPr="00A024A7">
          <w:t xml:space="preserve">(r=0.68) </w:t>
        </w:r>
      </w:ins>
      <w:r>
        <w:t>than was SUVA</w:t>
      </w:r>
      <w:r>
        <w:rPr>
          <w:vertAlign w:val="subscript"/>
        </w:rPr>
        <w:t>254</w:t>
      </w:r>
      <w:r>
        <w:t xml:space="preserve"> </w:t>
      </w:r>
      <w:ins w:id="204" w:author="Hannah McSorley" w:date="2020-10-06T18:28:00Z">
        <w:r w:rsidR="00A024A7" w:rsidRPr="00A024A7">
          <w:t xml:space="preserve">(r=0.36) </w:t>
        </w:r>
      </w:ins>
      <w:r>
        <w:t>or DOC</w:t>
      </w:r>
      <w:ins w:id="205" w:author="Hannah McSorley" w:date="2020-10-06T18:28:00Z">
        <w:r w:rsidR="00A024A7">
          <w:t xml:space="preserve"> (r=0.50)</w:t>
        </w:r>
      </w:ins>
      <w:r>
        <w:t xml:space="preserve">.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6F1D05B9" w:rsidR="00FD124D" w:rsidRDefault="00CD3C3F">
      <w:r>
        <w:t> </w:t>
      </w:r>
    </w:p>
    <w:p w14:paraId="7FD90C98" w14:textId="77777777" w:rsidR="00FD124D" w:rsidRDefault="00CD3C3F">
      <w:pPr>
        <w:pStyle w:val="Heading4"/>
      </w:pPr>
      <w:bookmarkStart w:id="206" w:name="vertical-rack-sampling-quality-control"/>
      <w:bookmarkStart w:id="207" w:name="_Toc51362237"/>
      <w:r>
        <w:t>Vertical Rack sampling quality control</w:t>
      </w:r>
      <w:bookmarkEnd w:id="206"/>
      <w:bookmarkEnd w:id="207"/>
    </w:p>
    <w:p w14:paraId="44C515DC" w14:textId="77777777" w:rsidR="00FD124D" w:rsidRDefault="00CD3C3F">
      <w:pPr>
        <w:pStyle w:val="Heading5"/>
      </w:pPr>
      <w:bookmarkStart w:id="208" w:name="assumptions-of-mixing"/>
      <w:r>
        <w:t>Assumptions of mixing</w:t>
      </w:r>
      <w:bookmarkEnd w:id="208"/>
    </w:p>
    <w:p w14:paraId="57E46F77" w14:textId="026C4E09" w:rsidR="00FD124D" w:rsidRDefault="00CD3C3F">
      <w:del w:id="209" w:author="Bill Floyd" w:date="2020-09-24T15:40:00Z">
        <w:r w:rsidDel="006744FA">
          <w:delText>Trail cameras were installed at four sites (data not included here) and</w:delText>
        </w:r>
      </w:del>
      <w:ins w:id="210" w:author="Bill Floyd" w:date="2020-09-24T15:40:00Z">
        <w:r w:rsidR="006744FA">
          <w:t>The trail cameras showed</w:t>
        </w:r>
      </w:ins>
      <w:r>
        <w:t xml:space="preserve"> observation of streamflow during Rack sample collection showed highly turbulent flows</w:t>
      </w:r>
      <w:ins w:id="211" w:author="Bill Floyd" w:date="2020-09-23T21:55:00Z">
        <w:r w:rsidR="00582D03">
          <w:t xml:space="preserve"> at all stages</w:t>
        </w:r>
      </w:ins>
      <w:r>
        <w:t xml:space="preserve">, </w:t>
      </w:r>
      <w:del w:id="212" w:author="Bill Floyd" w:date="2020-09-24T15:44:00Z">
        <w:r w:rsidDel="006744FA">
          <w:delText xml:space="preserve">thus the assumption of well-mixed water was </w:delText>
        </w:r>
        <w:commentRangeStart w:id="213"/>
        <w:r w:rsidDel="006744FA">
          <w:delText>accepted</w:delText>
        </w:r>
        <w:commentRangeEnd w:id="213"/>
        <w:r w:rsidR="006744FA" w:rsidDel="006744FA">
          <w:rPr>
            <w:rStyle w:val="CommentReference"/>
          </w:rPr>
          <w:commentReference w:id="213"/>
        </w:r>
      </w:del>
      <w:ins w:id="214" w:author="Bill Floyd" w:date="2020-09-24T15:44:00Z">
        <w:r w:rsidR="006744FA">
          <w:t>and thus it was assumed all samples were well mixed</w:t>
        </w:r>
      </w:ins>
      <w:r>
        <w:t>.</w:t>
      </w:r>
    </w:p>
    <w:p w14:paraId="7194FA33" w14:textId="77777777" w:rsidR="00FD124D" w:rsidRDefault="00CD3C3F">
      <w:r>
        <w:t> </w:t>
      </w:r>
    </w:p>
    <w:p w14:paraId="7B4F6BC9" w14:textId="27C8169F" w:rsidR="00FD124D" w:rsidRDefault="00CD3C3F">
      <w:r>
        <w:t xml:space="preserve">Discrete sample collection was validated in </w:t>
      </w:r>
      <w:ins w:id="215" w:author="Bill Floyd" w:date="2020-09-24T15:42:00Z">
        <w:r w:rsidR="006744FA">
          <w:t xml:space="preserve">the </w:t>
        </w:r>
      </w:ins>
      <w:r>
        <w:t xml:space="preserve">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w:t>
      </w:r>
      <w:r>
        <w:lastRenderedPageBreak/>
        <w:t xml:space="preserve">no dye present in any of the siphon sample bottles following the tests. </w:t>
      </w:r>
      <w:del w:id="216" w:author="Bill Floyd" w:date="2020-09-24T15:44:00Z">
        <w:r w:rsidDel="006744FA">
          <w:delText>This test satisfied the assumption of discrete siphon sample collection.</w:delText>
        </w:r>
      </w:del>
    </w:p>
    <w:p w14:paraId="30E70890" w14:textId="77777777" w:rsidR="00FD124D" w:rsidRDefault="00CD3C3F">
      <w:r>
        <w:t> </w:t>
      </w:r>
    </w:p>
    <w:p w14:paraId="2A40509C" w14:textId="77777777" w:rsidR="00FD124D" w:rsidRDefault="00CD3C3F">
      <w:pPr>
        <w:pStyle w:val="Heading5"/>
      </w:pPr>
      <w:bookmarkStart w:id="217" w:name="hold-time-experiments"/>
      <w:r>
        <w:t>Hold-time experiments</w:t>
      </w:r>
      <w:bookmarkEnd w:id="217"/>
    </w:p>
    <w:p w14:paraId="0061316A" w14:textId="77777777" w:rsidR="00FD124D" w:rsidRDefault="00CD3C3F">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lang w:val="en-CA" w:eastAsia="en-CA"/>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77777777" w:rsidR="00FD124D" w:rsidRDefault="00CD3C3F" w:rsidP="00507883">
      <w:pPr>
        <w:spacing w:line="276" w:lineRule="auto"/>
      </w:pPr>
      <w:r>
        <w:t xml:space="preserve">Figure 6:  Air temperature during vertical rack hold-time experiments. Red horizontal lines indicate the 0-7°C range of a typical laboratory refrigerator and dashed vertical lines separate the </w:t>
      </w:r>
      <w:r>
        <w:lastRenderedPageBreak/>
        <w:t>three sets of hold-time experiment samples including the period between collection of ‘fresh’ samples to the retrieval of ‘held’ (Rack) samples.</w:t>
      </w:r>
    </w:p>
    <w:p w14:paraId="1766229F" w14:textId="77777777" w:rsidR="00FD124D" w:rsidRDefault="00CD3C3F">
      <w:r>
        <w:t> </w:t>
      </w:r>
    </w:p>
    <w:p w14:paraId="444AEB34" w14:textId="77777777" w:rsidR="00FD124D" w:rsidRDefault="00CD3C3F">
      <w:r>
        <w:t>All samples were analyzed to quantify DOC and characterized NOM properties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w:t>
      </w:r>
      <w:commentRangeStart w:id="218"/>
      <w:r>
        <w:t>data</w:t>
      </w:r>
      <w:commentRangeEnd w:id="218"/>
      <w:r w:rsidR="006744FA">
        <w:rPr>
          <w:rStyle w:val="CommentReference"/>
        </w:rPr>
        <w:commentReference w:id="218"/>
      </w:r>
      <w:r>
        <w:t xml:space="preserve">). For a wider margin of error, a 90% confidence level (rather than 95% or 99%) </w:t>
      </w:r>
      <w:commentRangeStart w:id="219"/>
      <w:commentRangeStart w:id="220"/>
      <w:r>
        <w:t>was</w:t>
      </w:r>
      <w:commentRangeEnd w:id="219"/>
      <w:r w:rsidR="006744FA">
        <w:rPr>
          <w:rStyle w:val="CommentReference"/>
        </w:rPr>
        <w:commentReference w:id="219"/>
      </w:r>
      <w:commentRangeEnd w:id="220"/>
      <w:r w:rsidR="00FF3D1A">
        <w:rPr>
          <w:rStyle w:val="CommentReference"/>
        </w:rPr>
        <w:commentReference w:id="220"/>
      </w:r>
      <w:r>
        <w:t xml:space="preserve">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6744FA" w14:paraId="4A635E42" w14:textId="77777777" w:rsidTr="00507883">
        <w:tc>
          <w:tcPr>
            <w:tcW w:w="0" w:type="auto"/>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0476C861" w:rsidR="00FD124D" w:rsidRDefault="00CD3C3F">
      <w:r>
        <w:t> </w:t>
      </w:r>
      <w:ins w:id="221" w:author="Bill Floyd" w:date="2020-09-23T21:58:00Z">
        <w:r w:rsidR="00582D03">
          <w:t xml:space="preserve">Back </w:t>
        </w:r>
      </w:ins>
    </w:p>
    <w:p w14:paraId="16697DED" w14:textId="77777777" w:rsidR="00FD124D" w:rsidRDefault="00CD3C3F">
      <w:r>
        <w:t>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w:t>
      </w:r>
      <w:commentRangeStart w:id="222"/>
      <w:r>
        <w:t>rich</w:t>
      </w:r>
      <w:commentRangeEnd w:id="222"/>
      <w:r w:rsidR="00582D03">
        <w:rPr>
          <w:rStyle w:val="CommentReference"/>
        </w:rPr>
        <w:commentReference w:id="222"/>
      </w:r>
      <w:r>
        <w:t xml:space="preserve"> “first flush” samples (i.e. the first sampling event of a wet season), and the Rack samples were held for 11 days at average temperature of 7° C (slightly above laboratory refrigerator temperatures).</w:t>
      </w:r>
    </w:p>
    <w:p w14:paraId="6810B627" w14:textId="77777777" w:rsidR="00FD124D" w:rsidRDefault="00CD3C3F">
      <w:r>
        <w:t> </w:t>
      </w:r>
    </w:p>
    <w:p w14:paraId="6428D3D4" w14:textId="1C3301A1" w:rsidR="00FD124D" w:rsidRDefault="00CD3C3F">
      <w:r>
        <w:lastRenderedPageBreak/>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7, Table 7) there was no </w:t>
      </w:r>
      <w:del w:id="223" w:author="Bill Floyd" w:date="2020-09-23T21:59:00Z">
        <w:r w:rsidDel="00582D03">
          <w:delText xml:space="preserve">real </w:delText>
        </w:r>
      </w:del>
      <w:ins w:id="224" w:author="Bill Floyd" w:date="2020-09-23T21:59:00Z">
        <w:r w:rsidR="00582D03">
          <w:t xml:space="preserve">meaningful </w:t>
        </w:r>
      </w:ins>
      <w:r>
        <w:t>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 xml:space="preserve">Hold-time set C included samples held for 34 days at an average of 4.4° C, including a period of sub-zero temperatures. While set C did not yield statistically significant changes in DOC concentration (23% DOC reduction from fresh to </w:t>
      </w:r>
      <w:commentRangeStart w:id="225"/>
      <w:r>
        <w:t>held</w:t>
      </w:r>
      <w:commentRangeEnd w:id="225"/>
      <w:r w:rsidR="00582D03">
        <w:rPr>
          <w:rStyle w:val="CommentReference"/>
        </w:rPr>
        <w:commentReference w:id="225"/>
      </w:r>
      <w:r>
        <w:t>),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lang w:val="en-CA" w:eastAsia="en-CA"/>
        </w:rPr>
        <w:lastRenderedPageBreak/>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77777777" w:rsidR="00FD124D" w:rsidRDefault="00CD3C3F" w:rsidP="00507883">
      <w:pPr>
        <w:spacing w:line="276" w:lineRule="auto"/>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w:t>
      </w:r>
      <w:commentRangeStart w:id="226"/>
      <w:r>
        <w:t>SAC</w:t>
      </w:r>
      <w:r>
        <w:rPr>
          <w:vertAlign w:val="subscript"/>
        </w:rPr>
        <w:t>365</w:t>
      </w:r>
      <w:commentRangeEnd w:id="226"/>
      <w:r w:rsidR="006744FA">
        <w:rPr>
          <w:rStyle w:val="CommentReference"/>
        </w:rPr>
        <w:commentReference w:id="226"/>
      </w:r>
      <w:r>
        <w:t>).</w:t>
      </w:r>
    </w:p>
    <w:p w14:paraId="5FA15315" w14:textId="77777777" w:rsidR="00FD124D" w:rsidRDefault="00CD3C3F">
      <w:pPr>
        <w:pStyle w:val="Heading4"/>
      </w:pPr>
      <w:bookmarkStart w:id="227" w:name="foundational-results-summary"/>
      <w:bookmarkStart w:id="228" w:name="_Toc51362238"/>
      <w:r>
        <w:t>Foundational Results summary</w:t>
      </w:r>
      <w:bookmarkEnd w:id="227"/>
      <w:bookmarkEnd w:id="228"/>
    </w:p>
    <w:p w14:paraId="4AFD4051" w14:textId="77777777" w:rsidR="00FD124D" w:rsidRDefault="00CD3C3F">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w:t>
      </w:r>
      <w:r>
        <w:lastRenderedPageBreak/>
        <w:t xml:space="preserve">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229"/>
      <w:r>
        <w:t>10</w:t>
      </w:r>
      <w:commentRangeEnd w:id="229"/>
      <w:r w:rsidR="006744FA">
        <w:rPr>
          <w:rStyle w:val="CommentReference"/>
        </w:rPr>
        <w:commentReference w:id="229"/>
      </w:r>
      <w:r>
        <w:t>%.</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w:t>
      </w:r>
      <w:commentRangeStart w:id="230"/>
      <w:r>
        <w:t>held</w:t>
      </w:r>
      <w:commentRangeEnd w:id="230"/>
      <w:r w:rsidR="006744FA">
        <w:rPr>
          <w:rStyle w:val="CommentReference"/>
        </w:rPr>
        <w:commentReference w:id="230"/>
      </w:r>
      <w:r>
        <w:t xml:space="preserve">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w:t>
      </w:r>
      <w:commentRangeStart w:id="231"/>
      <w:r>
        <w:t>samples</w:t>
      </w:r>
      <w:commentRangeEnd w:id="231"/>
      <w:r w:rsidR="006744FA">
        <w:rPr>
          <w:rStyle w:val="CommentReference"/>
        </w:rPr>
        <w:commentReference w:id="231"/>
      </w:r>
      <w:r>
        <w:t>.</w:t>
      </w:r>
    </w:p>
    <w:p w14:paraId="59ECD20C" w14:textId="77777777" w:rsidR="00FD124D" w:rsidRDefault="00CD3C3F">
      <w:r>
        <w:t> </w:t>
      </w:r>
    </w:p>
    <w:p w14:paraId="6D42FCB5" w14:textId="77777777" w:rsidR="00FD124D" w:rsidRDefault="00CD3C3F">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w:t>
      </w:r>
      <w:r>
        <w:lastRenderedPageBreak/>
        <w:t>interval (e.g. 10 days) over different weather and stream conditions (e.g. replicate sets in early-, mid-, and late- wet-season).</w:t>
      </w:r>
    </w:p>
    <w:p w14:paraId="3DE5B09A" w14:textId="77777777" w:rsidR="00FD124D" w:rsidRDefault="00CD3C3F">
      <w:r>
        <w:t> </w:t>
      </w:r>
    </w:p>
    <w:p w14:paraId="2FB4DFBC" w14:textId="77777777" w:rsidR="00FD124D" w:rsidRDefault="00CD3C3F">
      <w:pPr>
        <w:pStyle w:val="Heading2"/>
      </w:pPr>
      <w:bookmarkStart w:id="232" w:name="X388ffc6f5894f330970e070a51d9a736afdaabe"/>
      <w:bookmarkStart w:id="233" w:name="_Toc51362239"/>
      <w:r>
        <w:lastRenderedPageBreak/>
        <w:t>Spatial and Temporal Patterns in NOM Concentration and Character Across the Greater Victoria Water Supply Areas</w:t>
      </w:r>
      <w:bookmarkEnd w:id="232"/>
      <w:bookmarkEnd w:id="233"/>
    </w:p>
    <w:p w14:paraId="48F7F654" w14:textId="77777777" w:rsidR="00FD124D" w:rsidRDefault="00CD3C3F">
      <w:r>
        <w:t> </w:t>
      </w:r>
    </w:p>
    <w:p w14:paraId="6BB1D5D8" w14:textId="77777777" w:rsidR="00FD124D" w:rsidRDefault="00CD3C3F">
      <w:pPr>
        <w:pStyle w:val="Heading3"/>
      </w:pPr>
      <w:bookmarkStart w:id="234" w:name="synopsis"/>
      <w:bookmarkStart w:id="235" w:name="_Toc51362240"/>
      <w:r>
        <w:t>Synopsis</w:t>
      </w:r>
      <w:bookmarkEnd w:id="234"/>
      <w:bookmarkEnd w:id="235"/>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236" w:name="_Toc51362241"/>
      <w:r>
        <w:t>Methods</w:t>
      </w:r>
      <w:bookmarkEnd w:id="236"/>
    </w:p>
    <w:p w14:paraId="0AC558D3" w14:textId="1EE90054" w:rsidR="00FD124D" w:rsidRDefault="00CD3C3F">
      <w:r>
        <w:t xml:space="preserve">All samples were collected by methods described in Chapter 2, and all data </w:t>
      </w:r>
      <w:del w:id="237" w:author="Bill Floyd" w:date="2020-09-24T16:19:00Z">
        <w:r w:rsidDel="006744FA">
          <w:delText xml:space="preserve">was </w:delText>
        </w:r>
      </w:del>
      <w:ins w:id="238" w:author="Bill Floyd" w:date="2020-09-24T16:19:00Z">
        <w:r w:rsidR="006744FA">
          <w:t xml:space="preserve">were </w:t>
        </w:r>
      </w:ins>
      <w:r>
        <w:t>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1EF617E4"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t>
      </w:r>
      <w:del w:id="239" w:author="Bill Floyd" w:date="2020-09-24T16:21:00Z">
        <w:r w:rsidDel="006744FA">
          <w:delText>sampling season (</w:delText>
        </w:r>
      </w:del>
      <w:r>
        <w:t xml:space="preserve">wet </w:t>
      </w:r>
      <w:del w:id="240" w:author="Bill Floyd" w:date="2020-09-24T16:21:00Z">
        <w:r w:rsidDel="006744FA">
          <w:delText xml:space="preserve">&amp; </w:delText>
        </w:r>
      </w:del>
      <w:ins w:id="241" w:author="Bill Floyd" w:date="2020-09-24T16:21:00Z">
        <w:r w:rsidR="006744FA">
          <w:t xml:space="preserve">and </w:t>
        </w:r>
      </w:ins>
      <w:r>
        <w:t>dry seasons</w:t>
      </w:r>
      <w:del w:id="242" w:author="Bill Floyd" w:date="2020-09-24T16:21:00Z">
        <w:r w:rsidDel="006744FA">
          <w:delText>)</w:delText>
        </w:r>
      </w:del>
      <w:r>
        <w:t xml:space="preserve">. For shorter scale temporal pattern assessment, rising limb event-based </w:t>
      </w:r>
      <w:commentRangeStart w:id="243"/>
      <w:r>
        <w:t>Rack</w:t>
      </w:r>
      <w:commentRangeEnd w:id="243"/>
      <w:r w:rsidR="00FB127A">
        <w:rPr>
          <w:rStyle w:val="CommentReference"/>
        </w:rPr>
        <w:commentReference w:id="243"/>
      </w:r>
      <w:r>
        <w:t xml:space="preserve">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244" w:name="_Toc51362242"/>
      <w:r>
        <w:t>Results</w:t>
      </w:r>
      <w:bookmarkEnd w:id="244"/>
    </w:p>
    <w:p w14:paraId="6B07B5AD" w14:textId="61FF4750" w:rsidR="00FD124D" w:rsidRDefault="00CD3C3F">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w:t>
      </w:r>
      <w:commentRangeStart w:id="245"/>
      <w:r>
        <w:t>limitations</w:t>
      </w:r>
      <w:commentRangeEnd w:id="245"/>
      <w:r w:rsidR="00FB127A">
        <w:rPr>
          <w:rStyle w:val="CommentReference"/>
        </w:rPr>
        <w:commentReference w:id="245"/>
      </w:r>
      <w:r>
        <w:t xml:space="preserve">. Of the samples collected and analyzed, DOC data were reduced by 9.2% (to 387 samples) during </w:t>
      </w:r>
      <w:ins w:id="246" w:author="Bill Floyd" w:date="2020-09-24T16:21:00Z">
        <w:r w:rsidR="006744FA">
          <w:t>h</w:t>
        </w:r>
      </w:ins>
      <w:del w:id="247" w:author="Bill Floyd" w:date="2020-09-24T16:21:00Z">
        <w:r w:rsidDel="006744FA">
          <w:delText>H</w:delText>
        </w:r>
      </w:del>
      <w:r>
        <w:t xml:space="preserve">old-time quality control checks (described in Chapter 2) and UV-Vis data were reduced by 19.5% (to 256 samples). Quality control </w:t>
      </w:r>
      <w:commentRangeStart w:id="248"/>
      <w:r>
        <w:t>resulted</w:t>
      </w:r>
      <w:commentRangeEnd w:id="248"/>
      <w:r w:rsidR="006744FA">
        <w:rPr>
          <w:rStyle w:val="CommentReference"/>
        </w:rPr>
        <w:commentReference w:id="248"/>
      </w:r>
      <w:r>
        <w:t xml:space="preserve">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6744FA" w14:paraId="3B9F3B4D" w14:textId="77777777">
        <w:tc>
          <w:tcPr>
            <w:tcW w:w="0" w:type="auto"/>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77777777" w:rsidR="00FD124D" w:rsidRDefault="00CD3C3F">
      <w:r>
        <w:lastRenderedPageBreak/>
        <w:t xml:space="preserve">Samples were also measured for phosphate concentration using a </w:t>
      </w:r>
      <w:proofErr w:type="spellStart"/>
      <w:r>
        <w:t>colourimetric</w:t>
      </w:r>
      <w:proofErr w:type="spellEnd"/>
      <w:r>
        <w:t xml:space="preserve"> (ascorbic acid) orthophosphate test kit (HACH PO-</w:t>
      </w:r>
      <w:commentRangeStart w:id="249"/>
      <w:r>
        <w:t>19</w:t>
      </w:r>
      <w:commentRangeEnd w:id="249"/>
      <w:r w:rsidR="00FB127A">
        <w:rPr>
          <w:rStyle w:val="CommentReference"/>
        </w:rPr>
        <w:commentReference w:id="249"/>
      </w:r>
      <w:r>
        <w:t>); all water samples had ortho-phosphate concentrations below the detectable limit (0.1 mg/L).</w:t>
      </w:r>
    </w:p>
    <w:p w14:paraId="3AF78691" w14:textId="77777777" w:rsidR="00FD124D" w:rsidRDefault="00CD3C3F">
      <w:r>
        <w:t> </w:t>
      </w:r>
    </w:p>
    <w:p w14:paraId="44F22BA9" w14:textId="77777777" w:rsidR="00FD124D" w:rsidRDefault="00CD3C3F">
      <w:pPr>
        <w:pStyle w:val="Heading4"/>
      </w:pPr>
      <w:bookmarkStart w:id="250" w:name="spatial-patterns"/>
      <w:bookmarkStart w:id="251" w:name="_Toc51362243"/>
      <w:r>
        <w:t>Spatial patterns</w:t>
      </w:r>
      <w:bookmarkEnd w:id="250"/>
      <w:bookmarkEnd w:id="251"/>
    </w:p>
    <w:p w14:paraId="1981DB12" w14:textId="77777777" w:rsidR="00FD124D" w:rsidRDefault="00CD3C3F">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14:paraId="25BE11DD" w14:textId="77777777" w:rsidR="00FD124D" w:rsidRDefault="00CD3C3F">
      <w:r>
        <w:t> </w:t>
      </w:r>
    </w:p>
    <w:p w14:paraId="07C01A57" w14:textId="7C2D50B1"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and 4.8 mg/L,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w:t>
      </w:r>
      <w:proofErr w:type="spellStart"/>
      <w:r>
        <w:t>Rithet</w:t>
      </w:r>
      <w:proofErr w:type="spellEnd"/>
      <w:r>
        <w:t xml:space="preserve"> – a synoptic sampling site alone (Table </w:t>
      </w:r>
      <w:commentRangeStart w:id="252"/>
      <w:r>
        <w:t>9</w:t>
      </w:r>
      <w:commentRangeEnd w:id="252"/>
      <w:r w:rsidR="00FB127A">
        <w:rPr>
          <w:rStyle w:val="CommentReference"/>
        </w:rPr>
        <w:commentReference w:id="252"/>
      </w:r>
      <w:r>
        <w:t>).</w:t>
      </w:r>
    </w:p>
    <w:p w14:paraId="6FBF20EB" w14:textId="77777777" w:rsidR="00FD124D" w:rsidRDefault="00CD3C3F">
      <w:r>
        <w:t> </w:t>
      </w:r>
    </w:p>
    <w:p w14:paraId="125EC2BF" w14:textId="5252EBFC" w:rsidR="00D104E1" w:rsidRDefault="00CD3C3F">
      <w:r>
        <w:lastRenderedPageBreak/>
        <w:t xml:space="preserve">Mean DOC concentrations were similar between Judge </w:t>
      </w:r>
      <w:proofErr w:type="spellStart"/>
      <w:r>
        <w:t>crk</w:t>
      </w:r>
      <w:proofErr w:type="spellEnd"/>
      <w:r>
        <w:t xml:space="preserve"> (</w:t>
      </w:r>
      <w:ins w:id="253" w:author="Bill Floyd" w:date="2020-09-26T07:13:00Z">
        <w:r w:rsidR="006744FA">
          <w:t>5.7 ± 1.1 mg/L</w:t>
        </w:r>
        <w:r w:rsidR="006744FA" w:rsidDel="006744FA">
          <w:t xml:space="preserve"> </w:t>
        </w:r>
      </w:ins>
      <w:del w:id="254" w:author="Bill Floyd" w:date="2020-09-26T07:12:00Z">
        <w:r w:rsidDel="006744FA">
          <w:delText>8.33 km</w:delText>
        </w:r>
        <w:r w:rsidDel="006744FA">
          <w:rPr>
            <w:vertAlign w:val="superscript"/>
          </w:rPr>
          <w:delText>2</w:delText>
        </w:r>
        <w:r w:rsidDel="006744FA">
          <w:delText xml:space="preserve"> sub-basin</w:delText>
        </w:r>
      </w:del>
      <w:r>
        <w:t xml:space="preserve">) and </w:t>
      </w:r>
      <w:proofErr w:type="spellStart"/>
      <w:r>
        <w:t>Rithet</w:t>
      </w:r>
      <w:proofErr w:type="spellEnd"/>
      <w:r>
        <w:t xml:space="preserve"> </w:t>
      </w:r>
      <w:proofErr w:type="spellStart"/>
      <w:r>
        <w:t>crk</w:t>
      </w:r>
      <w:proofErr w:type="spellEnd"/>
      <w:ins w:id="255" w:author="Bill Floyd" w:date="2020-09-26T07:13:00Z">
        <w:r w:rsidR="006744FA">
          <w:t xml:space="preserve"> (5.4 ± 3.9)</w:t>
        </w:r>
      </w:ins>
      <w:r>
        <w:t>, the Sooke WSA main tributaries</w:t>
      </w:r>
      <w:del w:id="256" w:author="Bill Floyd" w:date="2020-09-26T07:13:00Z">
        <w:r w:rsidDel="006744FA">
          <w:delText xml:space="preserve"> (mean DOC of 5.7 ± 1.1 mg/L and 5.4 ± 3.9 mg/L, respectively)</w:delText>
        </w:r>
      </w:del>
      <w:r>
        <w:t xml:space="preserve">.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w:t>
      </w:r>
      <w:commentRangeStart w:id="257"/>
      <w:r>
        <w:t>9</w:t>
      </w:r>
      <w:commentRangeEnd w:id="257"/>
      <w:r w:rsidR="006744FA">
        <w:rPr>
          <w:rStyle w:val="CommentReference"/>
        </w:rPr>
        <w:commentReference w:id="257"/>
      </w:r>
      <w:r>
        <w:t>).</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27"/>
        <w:gridCol w:w="1738"/>
        <w:gridCol w:w="870"/>
        <w:gridCol w:w="967"/>
        <w:gridCol w:w="529"/>
        <w:gridCol w:w="1052"/>
        <w:gridCol w:w="950"/>
        <w:gridCol w:w="1072"/>
        <w:gridCol w:w="955"/>
      </w:tblGrid>
      <w:tr w:rsidR="006744FA" w14:paraId="7542C7C0" w14:textId="77777777">
        <w:tc>
          <w:tcPr>
            <w:tcW w:w="0" w:type="auto"/>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D00E255" w14:textId="36D339CB" w:rsidR="00FD124D" w:rsidRPr="00D104E1" w:rsidRDefault="00CD3C3F" w:rsidP="00D104E1">
            <w:pPr>
              <w:spacing w:line="276" w:lineRule="auto"/>
              <w:jc w:val="right"/>
              <w:rPr>
                <w:rFonts w:asciiTheme="minorHAnsi" w:hAnsiTheme="minorHAnsi" w:cstheme="minorHAnsi"/>
                <w:sz w:val="22"/>
                <w:szCs w:val="22"/>
              </w:rPr>
            </w:pPr>
            <w:del w:id="258" w:author="Bill Floyd" w:date="2020-09-23T22:20:00Z">
              <w:r w:rsidRPr="00D104E1" w:rsidDel="00FB127A">
                <w:rPr>
                  <w:rFonts w:asciiTheme="minorHAnsi" w:hAnsiTheme="minorHAnsi" w:cstheme="minorHAnsi"/>
                  <w:sz w:val="22"/>
                  <w:szCs w:val="22"/>
                </w:rPr>
                <w:delText>Count</w:delText>
              </w:r>
            </w:del>
            <w:ins w:id="259" w:author="Bill Floyd" w:date="2020-09-23T22:20:00Z">
              <w:r w:rsidR="00FB127A">
                <w:rPr>
                  <w:rFonts w:asciiTheme="minorHAnsi" w:hAnsiTheme="minorHAnsi" w:cstheme="minorHAnsi"/>
                  <w:sz w:val="22"/>
                  <w:szCs w:val="22"/>
                </w:rPr>
                <w:t>n</w:t>
              </w:r>
            </w:ins>
          </w:p>
        </w:tc>
        <w:tc>
          <w:tcPr>
            <w:tcW w:w="0" w:type="auto"/>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w:t>
            </w:r>
          </w:p>
        </w:tc>
        <w:tc>
          <w:tcPr>
            <w:tcW w:w="0" w:type="auto"/>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 xml:space="preserve">Relative </w:t>
            </w: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 %)</w:t>
            </w:r>
          </w:p>
        </w:tc>
        <w:tc>
          <w:tcPr>
            <w:tcW w:w="0" w:type="auto"/>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5A796F65" w:rsidR="00D104E1" w:rsidRPr="00FB127A" w:rsidRDefault="00CD3C3F">
      <w:pPr>
        <w:rPr>
          <w:i/>
          <w:rPrChange w:id="260" w:author="Bill Floyd" w:date="2020-09-23T22:24:00Z">
            <w:rPr/>
          </w:rPrChange>
        </w:rPr>
        <w:sectPr w:rsidR="00D104E1" w:rsidRPr="00FB127A" w:rsidSect="00062235">
          <w:pgSz w:w="12240" w:h="15840" w:code="1"/>
          <w:pgMar w:top="1440" w:right="1440" w:bottom="1440" w:left="1440" w:header="706" w:footer="706" w:gutter="0"/>
          <w:cols w:space="708"/>
          <w:docGrid w:linePitch="326"/>
        </w:sectPr>
      </w:pPr>
      <w:del w:id="261" w:author="Bill Floyd" w:date="2020-09-23T22:20:00Z">
        <w:r w:rsidDel="00FB127A">
          <w:lastRenderedPageBreak/>
          <w:delText xml:space="preserve">Like </w:delText>
        </w:r>
      </w:del>
      <w:ins w:id="262" w:author="Bill Floyd" w:date="2020-09-23T22:20:00Z">
        <w:r w:rsidR="00FB127A">
          <w:t xml:space="preserve">Similar to DOC </w:t>
        </w:r>
      </w:ins>
      <w:r>
        <w:t xml:space="preserve">concentration, there was an overall reduction in NOM character (i.e. aromaticity, reactivity, and/or molecular size) from upstream to downstream sites (Table 10, Figure 8). The lowest absolute measurement for NOM aromaticity occurred at the Cragg </w:t>
      </w:r>
      <w:proofErr w:type="spellStart"/>
      <w:r>
        <w:t>crk</w:t>
      </w:r>
      <w:proofErr w:type="spellEnd"/>
      <w:r>
        <w:t xml:space="preserve">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w:t>
      </w:r>
      <w:proofErr w:type="spellStart"/>
      <w:r>
        <w:t>crk</w:t>
      </w:r>
      <w:proofErr w:type="spellEnd"/>
      <w:r>
        <w:t xml:space="preserve"> also had among the lowest mean aromaticity, though it </w:t>
      </w:r>
      <w:del w:id="263" w:author="Bill Floyd" w:date="2020-09-23T22:21:00Z">
        <w:r w:rsidDel="00FB127A">
          <w:delText>tied with</w:delText>
        </w:r>
      </w:del>
      <w:ins w:id="264" w:author="Bill Floyd" w:date="2020-09-23T22:21:00Z">
        <w:r w:rsidR="00FB127A">
          <w:t>was very similar to</w:t>
        </w:r>
      </w:ins>
      <w:r>
        <w:t xml:space="preserve"> Judge </w:t>
      </w:r>
      <w:proofErr w:type="spellStart"/>
      <w:r>
        <w:t>crk</w:t>
      </w:r>
      <w:proofErr w:type="spellEnd"/>
      <w:r>
        <w:t xml:space="preserve"> (mean E</w:t>
      </w:r>
      <w:r>
        <w:rPr>
          <w:vertAlign w:val="subscript"/>
        </w:rPr>
        <w:t>2</w:t>
      </w:r>
      <w:r>
        <w:t>:E</w:t>
      </w:r>
      <w:r>
        <w:rPr>
          <w:vertAlign w:val="subscript"/>
        </w:rPr>
        <w:t>3</w:t>
      </w:r>
      <w:r>
        <w:t xml:space="preserve"> of 4.59), a</w:t>
      </w:r>
      <w:ins w:id="265" w:author="Bill Floyd" w:date="2020-09-23T22:21:00Z">
        <w:r w:rsidR="00FB127A">
          <w:t>n</w:t>
        </w:r>
      </w:ins>
      <w:del w:id="266" w:author="Bill Floyd" w:date="2020-09-23T22:21:00Z">
        <w:r w:rsidDel="00FB127A">
          <w:delText>b</w:delText>
        </w:r>
      </w:del>
      <w:r>
        <w:t xml:space="preserve">d both were very close to Lazar </w:t>
      </w:r>
      <w:proofErr w:type="spellStart"/>
      <w:r>
        <w:t>crk</w:t>
      </w:r>
      <w:proofErr w:type="spellEnd"/>
      <w:r>
        <w:t xml:space="preserve">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commentRangeStart w:id="267"/>
      <w:r>
        <w:t>Surprisingly</w:t>
      </w:r>
      <w:commentRangeEnd w:id="267"/>
      <w:r w:rsidR="00FB127A">
        <w:rPr>
          <w:rStyle w:val="CommentReference"/>
        </w:rPr>
        <w:commentReference w:id="267"/>
      </w:r>
      <w:r>
        <w:t xml:space="preserve">, while the Cragg </w:t>
      </w:r>
      <w:proofErr w:type="spellStart"/>
      <w:r>
        <w:t>crk</w:t>
      </w:r>
      <w:proofErr w:type="spellEnd"/>
      <w:r>
        <w:t xml:space="preserve"> site recorded the lowest absolute (and had among the lowest average) aromaticity, it’s headwater sites (Jarvis and Lazar creeks) had samples with the most aromatic character. Lazar </w:t>
      </w:r>
      <w:proofErr w:type="spellStart"/>
      <w:r>
        <w:t>crk</w:t>
      </w:r>
      <w:proofErr w:type="spellEnd"/>
      <w:r>
        <w:t xml:space="preserve">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xml:space="preserve">). So, Lazar </w:t>
      </w:r>
      <w:proofErr w:type="spellStart"/>
      <w:r>
        <w:t>crk</w:t>
      </w:r>
      <w:proofErr w:type="spellEnd"/>
      <w:r>
        <w:t xml:space="preserve">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w:t>
      </w:r>
      <w:proofErr w:type="spellStart"/>
      <w:r>
        <w:t>crk</w:t>
      </w:r>
      <w:proofErr w:type="spellEnd"/>
      <w:r>
        <w:t xml:space="preserve"> (50% RSD), Jarvis (47% RSD) and Lazar (45% RSD). And the site with the greatest average aromaticity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ins w:id="268" w:author="Bill Floyd" w:date="2020-09-23T22:23:00Z">
        <w:r w:rsidR="00FB127A">
          <w:t xml:space="preserve">, </w:t>
        </w:r>
        <w:r w:rsidR="00FB127A" w:rsidRPr="00FB127A">
          <w:rPr>
            <w:i/>
            <w:rPrChange w:id="269" w:author="Bill Floyd" w:date="2020-09-23T22:24:00Z">
              <w:rPr/>
            </w:rPrChange>
          </w:rPr>
          <w:t xml:space="preserve">briefly describe </w:t>
        </w:r>
      </w:ins>
      <w:ins w:id="270" w:author="Bill Floyd" w:date="2020-09-23T22:24:00Z">
        <w:r w:rsidR="00FB127A" w:rsidRPr="00FB127A">
          <w:rPr>
            <w:i/>
            <w:rPrChange w:id="271" w:author="Bill Floyd" w:date="2020-09-23T22:24:00Z">
              <w:rPr/>
            </w:rPrChange>
          </w:rPr>
          <w:t>characteristics</w:t>
        </w:r>
      </w:ins>
      <w:ins w:id="272" w:author="Bill Floyd" w:date="2020-09-23T22:23:00Z">
        <w:r w:rsidR="00FB127A" w:rsidRPr="00FB127A">
          <w:rPr>
            <w:i/>
            <w:rPrChange w:id="273" w:author="Bill Floyd" w:date="2020-09-23T22:24:00Z">
              <w:rPr/>
            </w:rPrChange>
          </w:rPr>
          <w:t xml:space="preserve">, </w:t>
        </w:r>
      </w:ins>
      <w:ins w:id="274" w:author="Bill Floyd" w:date="2020-09-23T22:24:00Z">
        <w:r w:rsidR="00FB127A" w:rsidRPr="00FB127A">
          <w:rPr>
            <w:i/>
            <w:rPrChange w:id="275" w:author="Bill Floyd" w:date="2020-09-23T22:24:00Z">
              <w:rPr/>
            </w:rPrChange>
          </w:rPr>
          <w:t>especially what makes it different</w:t>
        </w:r>
      </w:ins>
      <w:ins w:id="276" w:author="Bill Floyd" w:date="2020-09-26T07:16:00Z">
        <w:r w:rsidR="006744FA">
          <w:rPr>
            <w:i/>
          </w:rPr>
          <w:t xml:space="preserve"> </w:t>
        </w:r>
        <w:proofErr w:type="spellStart"/>
        <w:r w:rsidR="006744FA">
          <w:rPr>
            <w:i/>
          </w:rPr>
          <w:t>ie</w:t>
        </w:r>
        <w:proofErr w:type="spellEnd"/>
        <w:r w:rsidR="006744FA">
          <w:rPr>
            <w:i/>
          </w:rPr>
          <w:t xml:space="preserve"> presence of wetlands etc</w:t>
        </w:r>
      </w:ins>
      <w:r w:rsidRPr="00FB127A">
        <w:rPr>
          <w:i/>
          <w:rPrChange w:id="277" w:author="Bill Floyd" w:date="2020-09-23T22:24:00Z">
            <w:rPr/>
          </w:rPrChange>
        </w:rPr>
        <w:t>.</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6744FA" w14:paraId="009C98EE" w14:textId="77777777">
        <w:tc>
          <w:tcPr>
            <w:tcW w:w="0" w:type="auto"/>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lang w:val="en-CA" w:eastAsia="en-CA"/>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w:t>
      </w:r>
      <w:proofErr w:type="spellStart"/>
      <w:r>
        <w:t>crk</w:t>
      </w:r>
      <w:proofErr w:type="spellEnd"/>
      <w:r>
        <w:t xml:space="preserve"> are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w:t>
      </w:r>
      <w:commentRangeStart w:id="278"/>
      <w:r>
        <w:t>2</w:t>
      </w:r>
      <w:commentRangeEnd w:id="278"/>
      <w:r w:rsidR="006744FA">
        <w:rPr>
          <w:rStyle w:val="CommentReference"/>
        </w:rPr>
        <w:commentReference w:id="278"/>
      </w:r>
      <w:r>
        <w:t xml:space="preserve">). </w:t>
      </w:r>
      <w:commentRangeStart w:id="279"/>
      <w:r>
        <w:t xml:space="preserve">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commentRangeEnd w:id="279"/>
      <w:r w:rsidR="006744FA">
        <w:rPr>
          <w:rStyle w:val="CommentReference"/>
        </w:rPr>
        <w:commentReference w:id="279"/>
      </w:r>
    </w:p>
    <w:p w14:paraId="278834FE" w14:textId="77777777" w:rsidR="00FD124D" w:rsidRDefault="00CD3C3F">
      <w:r>
        <w:t> </w:t>
      </w:r>
    </w:p>
    <w:p w14:paraId="2F65B4F0" w14:textId="21A8BEF3" w:rsidR="00FD124D" w:rsidRDefault="00CD3C3F">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Levene’s</w:t>
      </w:r>
      <w:proofErr w:type="spellEnd"/>
      <w:r>
        <w:t xml:space="preserve"> p-value 0.0011). Unlike Leech-Head, which had near-average DOC concentrations </w:t>
      </w:r>
      <w:r>
        <w:lastRenderedPageBreak/>
        <w:t xml:space="preserve">relative to its two headwaters, samples collected at Cragg </w:t>
      </w:r>
      <w:proofErr w:type="spellStart"/>
      <w:r>
        <w:t>crk</w:t>
      </w:r>
      <w:proofErr w:type="spellEnd"/>
      <w:r>
        <w:t xml:space="preserve"> had </w:t>
      </w:r>
      <w:ins w:id="280" w:author="Bill Floyd" w:date="2020-09-26T07:28:00Z">
        <w:r w:rsidR="006744FA">
          <w:t xml:space="preserve">lower </w:t>
        </w:r>
      </w:ins>
      <w:r>
        <w:t xml:space="preserve">DOC </w:t>
      </w:r>
      <w:del w:id="281" w:author="Bill Floyd" w:date="2020-09-26T07:28:00Z">
        <w:r w:rsidDel="006744FA">
          <w:delText xml:space="preserve">that was lower than </w:delText>
        </w:r>
      </w:del>
      <w:r>
        <w:t xml:space="preserve">concentrations </w:t>
      </w:r>
      <w:ins w:id="282" w:author="Bill Floyd" w:date="2020-09-26T07:28:00Z">
        <w:r w:rsidR="006744FA">
          <w:t xml:space="preserve">than </w:t>
        </w:r>
      </w:ins>
      <w:r>
        <w:t xml:space="preserve">in either of its headwater sites (Figure 9, plot B). The differences in DOC attenuation </w:t>
      </w:r>
      <w:commentRangeStart w:id="283"/>
      <w:r>
        <w:t>between</w:t>
      </w:r>
      <w:commentRangeEnd w:id="283"/>
      <w:r w:rsidR="006744FA">
        <w:rPr>
          <w:rStyle w:val="CommentReference"/>
        </w:rPr>
        <w:commentReference w:id="283"/>
      </w:r>
      <w:r>
        <w:t xml:space="preserve">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w:t>
      </w:r>
      <w:commentRangeStart w:id="284"/>
      <w:r>
        <w:t>trends</w:t>
      </w:r>
      <w:commentRangeEnd w:id="284"/>
      <w:r w:rsidR="006744FA">
        <w:rPr>
          <w:rStyle w:val="CommentReference"/>
        </w:rPr>
        <w:commentReference w:id="284"/>
      </w:r>
      <w:r>
        <w:t xml:space="preserve">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commentRangeStart w:id="285"/>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West Leech). </w:t>
      </w:r>
      <w:commentRangeEnd w:id="285"/>
      <w:r w:rsidR="006744FA">
        <w:rPr>
          <w:rStyle w:val="CommentReference"/>
        </w:rPr>
        <w:commentReference w:id="285"/>
      </w:r>
      <w:r>
        <w:t xml:space="preserve">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lang w:val="en-CA" w:eastAsia="en-CA"/>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286" w:name="temporal-patterns-seasonal-changes"/>
      <w:bookmarkStart w:id="287" w:name="_Toc51362244"/>
      <w:r>
        <w:lastRenderedPageBreak/>
        <w:t>Temporal patterns &amp; seasonal changes</w:t>
      </w:r>
      <w:bookmarkEnd w:id="286"/>
      <w:bookmarkEnd w:id="287"/>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lang w:val="en-CA" w:eastAsia="en-CA"/>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 xml:space="preserve">it. Thus, the loess trend line in Figure 10, though it includes this data-sparse period, appears to match with the overall pattern observed in available </w:t>
      </w:r>
      <w:commentRangeStart w:id="288"/>
      <w:r>
        <w:t>data</w:t>
      </w:r>
      <w:commentRangeEnd w:id="288"/>
      <w:r w:rsidR="006744FA">
        <w:rPr>
          <w:rStyle w:val="CommentReference"/>
        </w:rPr>
        <w:commentReference w:id="288"/>
      </w:r>
      <w:r>
        <w:t>.</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w:t>
      </w:r>
      <w:proofErr w:type="spellStart"/>
      <w:r>
        <w:t>biolabile</w:t>
      </w:r>
      <w:proofErr w:type="spellEnd"/>
      <w:r>
        <w:t xml:space="preserv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6744FA" w14:paraId="29C73DD6" w14:textId="77777777" w:rsidTr="00A60898">
        <w:tc>
          <w:tcPr>
            <w:tcW w:w="0" w:type="auto"/>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lang w:val="en-CA" w:eastAsia="en-CA"/>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r>
        <w:t>spectro</w:t>
      </w:r>
      <w:proofErr w:type="spellEnd"/>
      <w:r>
        <w:t>::</w:t>
      </w:r>
      <w:proofErr w:type="spellStart"/>
      <w:r>
        <w:t>lyser</w:t>
      </w:r>
      <w:proofErr w:type="spellEnd"/>
      <w:r>
        <w:t xml:space="preserve">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289" w:name="Xe4f5bba6f7a4df2f68c57ee11879d430ca418e6"/>
      <w:r>
        <w:lastRenderedPageBreak/>
        <w:t>Spatiotemporal patterns &amp; event-based sampling at six monitoring sites in the Leech watershed</w:t>
      </w:r>
      <w:bookmarkEnd w:id="289"/>
    </w:p>
    <w:p w14:paraId="45DE9950" w14:textId="77777777" w:rsidR="00FD124D" w:rsidRDefault="00CD3C3F">
      <w:r>
        <w:t> </w:t>
      </w:r>
    </w:p>
    <w:p w14:paraId="07AC7921" w14:textId="77777777" w:rsidR="00FD124D" w:rsidRDefault="00CD3C3F">
      <w:commentRangeStart w:id="290"/>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w:t>
      </w:r>
      <w:commentRangeEnd w:id="290"/>
      <w:r w:rsidR="006744FA">
        <w:rPr>
          <w:rStyle w:val="CommentReference"/>
        </w:rPr>
        <w:commentReference w:id="290"/>
      </w:r>
      <w:r>
        <w:t>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6744FA" w14:paraId="09C5084C" w14:textId="77777777" w:rsidTr="00A60898">
        <w:tc>
          <w:tcPr>
            <w:tcW w:w="360" w:type="pct"/>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679242F4" w:rsidR="00FD124D" w:rsidRDefault="00CD3C3F">
      <w:r>
        <w:lastRenderedPageBreak/>
        <w:t>Leech-head was the only site where the maximum DOC concentration was obtained by Grab sampling (11.6 mg/L), rather than Rack (max 10.6 mg/L). At all other monitoring sites, event-</w:t>
      </w:r>
      <w:commentRangeStart w:id="291"/>
      <w:r>
        <w:t>based</w:t>
      </w:r>
      <w:commentRangeEnd w:id="291"/>
      <w:r w:rsidR="006744FA">
        <w:rPr>
          <w:rStyle w:val="CommentReference"/>
        </w:rPr>
        <w:commentReference w:id="291"/>
      </w:r>
      <w:r>
        <w:t xml:space="preserve"> samples collected by Vertical Racks had higher mean DOC compared to Grab samples (Table 13). </w:t>
      </w:r>
      <w:del w:id="292" w:author="Bill Floyd" w:date="2020-09-26T07:55:00Z">
        <w:r w:rsidDel="006744FA">
          <w:delText xml:space="preserve">For NOM character, </w:delText>
        </w:r>
      </w:del>
      <w:r>
        <w:t xml:space="preserve">Leech-head and Weeks </w:t>
      </w:r>
      <w:proofErr w:type="spellStart"/>
      <w:r>
        <w:t>crk</w:t>
      </w:r>
      <w:proofErr w:type="spellEnd"/>
      <w:r>
        <w:t xml:space="preserve">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 xml:space="preserve">Weeks </w:t>
      </w:r>
      <w:proofErr w:type="spellStart"/>
      <w:r>
        <w:t>crk</w:t>
      </w:r>
      <w:proofErr w:type="spellEnd"/>
      <w:r>
        <w:t xml:space="preserve">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w:t>
      </w:r>
      <w:proofErr w:type="spellStart"/>
      <w:r>
        <w:t>crk</w:t>
      </w:r>
      <w:proofErr w:type="spellEnd"/>
      <w:r>
        <w:t xml:space="preserve">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 xml:space="preserve">Interestingly, Rack sampling at Weeks </w:t>
      </w:r>
      <w:proofErr w:type="spellStart"/>
      <w:r>
        <w:t>crk</w:t>
      </w:r>
      <w:proofErr w:type="spellEnd"/>
      <w:r>
        <w:t xml:space="preserve">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6744FA" w14:paraId="2173D98E" w14:textId="77777777" w:rsidTr="00A60898">
        <w:tc>
          <w:tcPr>
            <w:tcW w:w="485" w:type="pct"/>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lang w:val="en-CA" w:eastAsia="en-CA"/>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 xml:space="preserve">Figure 12:  NOM concentration and character during the wet </w:t>
      </w:r>
      <w:proofErr w:type="spellStart"/>
      <w:r>
        <w:t>saeason</w:t>
      </w:r>
      <w:proofErr w:type="spellEnd"/>
      <w:r>
        <w:t xml:space="preserve">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293" w:name="_Toc51362245"/>
      <w:r>
        <w:t>Discussion</w:t>
      </w:r>
      <w:bookmarkEnd w:id="293"/>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w:t>
      </w:r>
      <w:commentRangeStart w:id="294"/>
      <w:r>
        <w:t>surprising</w:t>
      </w:r>
      <w:commentRangeEnd w:id="294"/>
      <w:r w:rsidR="006744FA">
        <w:rPr>
          <w:rStyle w:val="CommentReference"/>
        </w:rPr>
        <w:commentReference w:id="294"/>
      </w:r>
      <w:r>
        <w:t xml:space="preserve">. </w:t>
      </w:r>
      <w:proofErr w:type="gramStart"/>
      <w:r>
        <w:t>So</w:t>
      </w:r>
      <w:proofErr w:type="gramEnd"/>
      <w:r>
        <w:t xml:space="preserve">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w:t>
      </w:r>
      <w:commentRangeStart w:id="295"/>
      <w:r>
        <w:t>Johnson</w:t>
      </w:r>
      <w:commentRangeEnd w:id="295"/>
      <w:r w:rsidR="006744FA">
        <w:rPr>
          <w:rStyle w:val="CommentReference"/>
        </w:rPr>
        <w:commentReference w:id="295"/>
      </w:r>
      <w:r>
        <w:t xml:space="preserve"> </w:t>
      </w:r>
      <w:hyperlink w:anchor="ref-Hood2006">
        <w:r>
          <w:rPr>
            <w:rStyle w:val="Hyperlink"/>
          </w:rPr>
          <w:t>2006</w:t>
        </w:r>
      </w:hyperlink>
      <w:r>
        <w:t xml:space="preserve">). </w:t>
      </w:r>
      <w:commentRangeStart w:id="296"/>
      <w:commentRangeStart w:id="297"/>
      <w:r>
        <w:t>Evaluating</w:t>
      </w:r>
      <w:commentRangeEnd w:id="296"/>
      <w:commentRangeEnd w:id="297"/>
      <w:r w:rsidR="006744FA">
        <w:rPr>
          <w:rStyle w:val="CommentReference"/>
        </w:rPr>
        <w:commentReference w:id="296"/>
      </w:r>
      <w:r w:rsidR="006744FA">
        <w:rPr>
          <w:rStyle w:val="CommentReference"/>
        </w:rPr>
        <w:commentReference w:id="297"/>
      </w:r>
      <w:r>
        <w:t xml:space="preserve">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 xml:space="preserve">Rack sampling also more than doubled the number of samples collected when compared to Grab sampling alone. Therefore, the Vertical Rack method was a useful tool for collection of event-based samples with increased sampling </w:t>
      </w:r>
      <w:commentRangeStart w:id="298"/>
      <w:r>
        <w:t>frequency</w:t>
      </w:r>
      <w:commentRangeEnd w:id="298"/>
      <w:r w:rsidR="006744FA">
        <w:rPr>
          <w:rStyle w:val="CommentReference"/>
        </w:rPr>
        <w:commentReference w:id="298"/>
      </w:r>
      <w:r>
        <w:t>.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3FFBF600" w:rsidR="00FD124D" w:rsidRDefault="00CD3C3F">
      <w:r>
        <w:t xml:space="preserve">DOC concentrations in the GVWSA were similar to concentrations measured in Malcolm Knapp Research Forest near Maple Ridge on the lower mainland (near Vancouver, BC), </w:t>
      </w:r>
      <w:del w:id="299" w:author="Bill Floyd" w:date="2020-09-26T08:06:00Z">
        <w:r w:rsidDel="006744FA">
          <w:delText>where Emily Mistick found a forested</w:delText>
        </w:r>
      </w:del>
      <w:ins w:id="300" w:author="Bill Floyd" w:date="2020-09-26T08:06:00Z">
        <w:r w:rsidR="006744FA">
          <w:t>where a forested</w:t>
        </w:r>
      </w:ins>
      <w:r>
        <w:t xml:space="preserve"> basin (0.97 km</w:t>
      </w:r>
      <w:r>
        <w:rPr>
          <w:vertAlign w:val="superscript"/>
        </w:rPr>
        <w:t>2</w:t>
      </w:r>
      <w:r>
        <w:t xml:space="preserve">) </w:t>
      </w:r>
      <w:del w:id="301" w:author="Bill Floyd" w:date="2020-09-26T08:07:00Z">
        <w:r w:rsidDel="006744FA">
          <w:delText>to have</w:delText>
        </w:r>
      </w:del>
      <w:ins w:id="302" w:author="Bill Floyd" w:date="2020-09-26T08:07:00Z">
        <w:r w:rsidR="006744FA">
          <w:t>had a</w:t>
        </w:r>
      </w:ins>
      <w:r>
        <w:t xml:space="preserve"> mean baseflow DOC of 4.3 ± 0.8 mg/L with approximately 2 mg/L increase during events (</w:t>
      </w:r>
      <w:proofErr w:type="spellStart"/>
      <w:r>
        <w:t>Mistick</w:t>
      </w:r>
      <w:proofErr w:type="spellEnd"/>
      <w:r>
        <w:t xml:space="preserve"> </w:t>
      </w:r>
      <w:commentRangeStart w:id="303"/>
      <w:r w:rsidR="00582D03">
        <w:rPr>
          <w:rStyle w:val="Hyperlink"/>
        </w:rPr>
        <w:fldChar w:fldCharType="begin"/>
      </w:r>
      <w:r w:rsidR="00582D03">
        <w:rPr>
          <w:rStyle w:val="Hyperlink"/>
        </w:rPr>
        <w:instrText xml:space="preserve"> HYPERLINK \l "ref-Mistick2019" \h </w:instrText>
      </w:r>
      <w:r w:rsidR="00582D03">
        <w:rPr>
          <w:rStyle w:val="Hyperlink"/>
        </w:rPr>
        <w:fldChar w:fldCharType="separate"/>
      </w:r>
      <w:r>
        <w:rPr>
          <w:rStyle w:val="Hyperlink"/>
        </w:rPr>
        <w:t>2019</w:t>
      </w:r>
      <w:r w:rsidR="00582D03">
        <w:rPr>
          <w:rStyle w:val="Hyperlink"/>
        </w:rPr>
        <w:fldChar w:fldCharType="end"/>
      </w:r>
      <w:commentRangeEnd w:id="303"/>
      <w:r w:rsidR="006744FA">
        <w:rPr>
          <w:rStyle w:val="CommentReference"/>
        </w:rPr>
        <w:commentReference w:id="303"/>
      </w:r>
      <w:r>
        <w:t>).</w:t>
      </w:r>
      <w:ins w:id="304" w:author="Bill Floyd" w:date="2020-09-26T08:07:00Z">
        <w:r w:rsidR="006744FA">
          <w:t xml:space="preserve"> </w:t>
        </w:r>
      </w:ins>
    </w:p>
    <w:p w14:paraId="4A7BE3FB" w14:textId="77777777" w:rsidR="00FD124D" w:rsidRDefault="00CD3C3F">
      <w:r>
        <w:t> </w:t>
      </w:r>
    </w:p>
    <w:p w14:paraId="0DE5FCB6" w14:textId="77777777" w:rsidR="00FD124D" w:rsidRDefault="00CD3C3F">
      <w:pPr>
        <w:pStyle w:val="Heading4"/>
      </w:pPr>
      <w:bookmarkStart w:id="305" w:name="spatial-patterns-1"/>
      <w:bookmarkStart w:id="306" w:name="_Toc51362246"/>
      <w:r>
        <w:t>Spatial patterns</w:t>
      </w:r>
      <w:bookmarkEnd w:id="305"/>
      <w:bookmarkEnd w:id="306"/>
    </w:p>
    <w:p w14:paraId="4B1C9481" w14:textId="294C4064" w:rsidR="00FD124D" w:rsidRDefault="00CD3C3F">
      <w:r>
        <w:t xml:space="preserve">Spatially, lower DOC was observed in the streams draining </w:t>
      </w:r>
      <w:del w:id="307" w:author="Bill Floyd" w:date="2020-09-26T08:09:00Z">
        <w:r w:rsidDel="006744FA">
          <w:delText>from the east of the</w:delText>
        </w:r>
      </w:del>
      <w:ins w:id="308" w:author="Bill Floyd" w:date="2020-09-26T08:09:00Z">
        <w:r w:rsidR="006744FA">
          <w:t>the eastern portion of the</w:t>
        </w:r>
      </w:ins>
      <w:r>
        <w:t xml:space="preserve"> Leech WSA catchment (Cragg and Chris </w:t>
      </w:r>
      <w:proofErr w:type="spellStart"/>
      <w:r>
        <w:t>crks</w:t>
      </w:r>
      <w:proofErr w:type="spellEnd"/>
      <w:r>
        <w:t xml:space="preserve">) and higher DOC was observed in </w:t>
      </w:r>
      <w:r>
        <w:lastRenderedPageBreak/>
        <w:t xml:space="preserve">the streams draining from the west (West Leech and Weeks </w:t>
      </w:r>
      <w:commentRangeStart w:id="309"/>
      <w:proofErr w:type="spellStart"/>
      <w:r>
        <w:t>crk</w:t>
      </w:r>
      <w:commentRangeEnd w:id="309"/>
      <w:proofErr w:type="spellEnd"/>
      <w:r w:rsidR="006744FA">
        <w:rPr>
          <w:rStyle w:val="CommentReference"/>
        </w:rPr>
        <w:commentReference w:id="309"/>
      </w:r>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4EFB2AF6" w:rsidR="00FD124D" w:rsidRDefault="00CD3C3F">
      <w:r>
        <w:t>It seems that hydrologic pulses in the West Leech sub-basin created notably different NOM transport than non-stormflow, suggesting that theories of the pulse shunt concept could be particularly relevant in the West Leech sub-</w:t>
      </w:r>
      <w:commentRangeStart w:id="310"/>
      <w:r>
        <w:t>basin</w:t>
      </w:r>
      <w:commentRangeEnd w:id="310"/>
      <w:r w:rsidR="006744FA">
        <w:rPr>
          <w:rStyle w:val="CommentReference"/>
        </w:rPr>
        <w:commentReference w:id="310"/>
      </w:r>
      <w:r>
        <w:t>.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w:t>
      </w:r>
      <w:del w:id="311" w:author="Bill Floyd" w:date="2020-09-26T08:23:00Z">
        <w:r w:rsidDel="006744FA">
          <w:delText>differenced</w:delText>
        </w:r>
      </w:del>
      <w:ins w:id="312" w:author="Bill Floyd" w:date="2020-09-26T08:23:00Z">
        <w:r w:rsidR="006744FA">
          <w:t>differences</w:t>
        </w:r>
      </w:ins>
      <w:r>
        <w:t xml:space="preserve"> </w:t>
      </w:r>
      <w:del w:id="313" w:author="Bill Floyd" w:date="2020-09-26T08:23:00Z">
        <w:r w:rsidDel="006744FA">
          <w:delText xml:space="preserve">between </w:delText>
        </w:r>
      </w:del>
      <w:ins w:id="314" w:author="Bill Floyd" w:date="2020-09-26T08:23:00Z">
        <w:r w:rsidR="006744FA">
          <w:t xml:space="preserve">among </w:t>
        </w:r>
      </w:ins>
      <w:r>
        <w:t>site’s NOM dynamics.</w:t>
      </w:r>
    </w:p>
    <w:p w14:paraId="62B4EFEB" w14:textId="77777777" w:rsidR="00FD124D" w:rsidRDefault="00CD3C3F">
      <w:r>
        <w:lastRenderedPageBreak/>
        <w:t> </w:t>
      </w:r>
    </w:p>
    <w:p w14:paraId="5264F239" w14:textId="77777777" w:rsidR="00FD124D" w:rsidRDefault="00CD3C3F">
      <w:commentRangeStart w:id="315"/>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commentRangeEnd w:id="315"/>
      <w:r w:rsidR="006744FA">
        <w:rPr>
          <w:rStyle w:val="CommentReference"/>
        </w:rPr>
        <w:commentReference w:id="315"/>
      </w:r>
    </w:p>
    <w:p w14:paraId="05AD451C" w14:textId="77777777" w:rsidR="00FD124D" w:rsidRDefault="00CD3C3F">
      <w:r>
        <w:t> </w:t>
      </w:r>
    </w:p>
    <w:p w14:paraId="6340F2D3" w14:textId="77777777" w:rsidR="00FD124D" w:rsidRDefault="00CD3C3F">
      <w:pPr>
        <w:pStyle w:val="Heading4"/>
      </w:pPr>
      <w:bookmarkStart w:id="316" w:name="temporal-patterns"/>
      <w:bookmarkStart w:id="317" w:name="_Toc51362247"/>
      <w:r>
        <w:t>Temporal patterns</w:t>
      </w:r>
      <w:bookmarkEnd w:id="316"/>
      <w:bookmarkEnd w:id="317"/>
    </w:p>
    <w:p w14:paraId="4DB07692" w14:textId="77777777" w:rsidR="00FD124D" w:rsidRDefault="00CD3C3F">
      <w:r>
        <w:t> </w:t>
      </w:r>
    </w:p>
    <w:p w14:paraId="05C1AACA" w14:textId="59DB374A" w:rsidR="00FD124D" w:rsidRDefault="00CD3C3F">
      <w:r>
        <w:t xml:space="preserve">While the absolute magnitude of DOC varied between sites, DOC concentrations across the GVWSA followed a near-sinusoidal pattern over time. DOC was highest in the early wet season, then progressively decreased with </w:t>
      </w:r>
      <w:ins w:id="318" w:author="Bill Floyd" w:date="2020-09-26T08:26:00Z">
        <w:r w:rsidR="006744FA">
          <w:t>f</w:t>
        </w:r>
      </w:ins>
      <w:r>
        <w:t xml:space="preserve">lows during the coldest </w:t>
      </w:r>
      <w:commentRangeStart w:id="319"/>
      <w:r>
        <w:t>periods</w:t>
      </w:r>
      <w:commentRangeEnd w:id="319"/>
      <w:r w:rsidR="006744FA">
        <w:rPr>
          <w:rStyle w:val="CommentReference"/>
        </w:rPr>
        <w:commentReference w:id="319"/>
      </w:r>
      <w:r>
        <w:t xml:space="preserve">.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w:t>
      </w:r>
      <w:commentRangeStart w:id="320"/>
      <w:r>
        <w:t>treatment</w:t>
      </w:r>
      <w:commentRangeEnd w:id="320"/>
      <w:r w:rsidR="006744FA">
        <w:rPr>
          <w:rStyle w:val="CommentReference"/>
        </w:rPr>
        <w:commentReference w:id="320"/>
      </w:r>
      <w:r>
        <w:t>.</w:t>
      </w:r>
    </w:p>
    <w:p w14:paraId="71C1C280" w14:textId="77777777" w:rsidR="00FD124D" w:rsidRDefault="00CD3C3F">
      <w:r>
        <w:lastRenderedPageBreak/>
        <w:t> </w:t>
      </w:r>
    </w:p>
    <w:p w14:paraId="314F8E67" w14:textId="77777777" w:rsidR="00FD124D" w:rsidRDefault="00CD3C3F">
      <w:commentRangeStart w:id="321"/>
      <w:r>
        <w:t>While concentrations remained similar on average over seasons, NOM character was considerably more aromatic in the wet season (18.33 m</w:t>
      </w:r>
      <w:r>
        <w:rPr>
          <w:vertAlign w:val="superscript"/>
        </w:rPr>
        <w:t>-1</w:t>
      </w:r>
      <w:r>
        <w:t xml:space="preserve"> ± 44%) than in the dry season (8.99 m</w:t>
      </w:r>
      <w:r>
        <w:rPr>
          <w:vertAlign w:val="superscript"/>
        </w:rPr>
        <w:t>-1</w:t>
      </w:r>
      <w:r>
        <w:t xml:space="preserve"> ± 63%). </w:t>
      </w:r>
      <w:commentRangeEnd w:id="321"/>
      <w:r w:rsidR="006744FA">
        <w:rPr>
          <w:rStyle w:val="CommentReference"/>
        </w:rPr>
        <w:commentReference w:id="321"/>
      </w:r>
      <w:r>
        <w:t>Seasonal changes in the relationship between DOC and SAC</w:t>
      </w:r>
      <w:r>
        <w:rPr>
          <w:vertAlign w:val="subscript"/>
        </w:rPr>
        <w:t>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commentRangeStart w:id="322"/>
      <w:r w:rsidR="00582D03">
        <w:rPr>
          <w:rStyle w:val="Hyperlink"/>
        </w:rPr>
        <w:fldChar w:fldCharType="begin"/>
      </w:r>
      <w:r w:rsidR="00582D03">
        <w:rPr>
          <w:rStyle w:val="Hyperlink"/>
        </w:rPr>
        <w:instrText xml:space="preserve"> HYPERLINK \l "ref-Meyer1983" \h </w:instrText>
      </w:r>
      <w:r w:rsidR="00582D03">
        <w:rPr>
          <w:rStyle w:val="Hyperlink"/>
        </w:rPr>
        <w:fldChar w:fldCharType="separate"/>
      </w:r>
      <w:r>
        <w:rPr>
          <w:rStyle w:val="Hyperlink"/>
        </w:rPr>
        <w:t>1983</w:t>
      </w:r>
      <w:r w:rsidR="00582D03">
        <w:rPr>
          <w:rStyle w:val="Hyperlink"/>
        </w:rPr>
        <w:fldChar w:fldCharType="end"/>
      </w:r>
      <w:commentRangeEnd w:id="322"/>
      <w:r w:rsidR="006744FA">
        <w:rPr>
          <w:rStyle w:val="CommentReference"/>
        </w:rPr>
        <w:commentReference w:id="322"/>
      </w:r>
      <w:r>
        <w:t>).</w:t>
      </w:r>
    </w:p>
    <w:p w14:paraId="5416E074" w14:textId="77777777" w:rsidR="00FD124D" w:rsidRDefault="00CD3C3F">
      <w:r>
        <w:t> </w:t>
      </w:r>
    </w:p>
    <w:p w14:paraId="0CADB695" w14:textId="77777777" w:rsidR="00FD124D" w:rsidRDefault="00CD3C3F">
      <w:pPr>
        <w:pStyle w:val="Heading3"/>
      </w:pPr>
      <w:bookmarkStart w:id="323" w:name="conclusions-and-future-directions"/>
      <w:bookmarkStart w:id="324" w:name="_Toc51362248"/>
      <w:r>
        <w:t>Conclusions and future directions</w:t>
      </w:r>
      <w:bookmarkEnd w:id="323"/>
      <w:bookmarkEnd w:id="324"/>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3CFEB87E"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w:t>
      </w:r>
      <w:commentRangeStart w:id="325"/>
      <w:r>
        <w:t>to</w:t>
      </w:r>
      <w:commentRangeEnd w:id="325"/>
      <w:r w:rsidR="006744FA">
        <w:rPr>
          <w:rStyle w:val="CommentReference"/>
        </w:rPr>
        <w:commentReference w:id="325"/>
      </w:r>
      <w:r>
        <w:t xml:space="preserve"> install Vertical Racks at the main tributaries to Sooke Reservoir, </w:t>
      </w:r>
      <w:proofErr w:type="spellStart"/>
      <w:r>
        <w:t>Rithet</w:t>
      </w:r>
      <w:proofErr w:type="spellEnd"/>
      <w:r>
        <w:t xml:space="preserve"> and Judge creeks, to compare event-based changes in more detail to Leech River. </w:t>
      </w:r>
      <w:del w:id="326" w:author="Bill Floyd" w:date="2020-09-26T08:37:00Z">
        <w:r w:rsidDel="006744FA">
          <w:delText>Such an expanded</w:delText>
        </w:r>
      </w:del>
      <w:ins w:id="327" w:author="Bill Floyd" w:date="2020-09-26T08:37:00Z">
        <w:r w:rsidR="006744FA">
          <w:t>Expanded</w:t>
        </w:r>
      </w:ins>
      <w:r>
        <w:t xml:space="preserve">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14:paraId="09BD4B9D" w14:textId="77777777" w:rsidR="00FD124D" w:rsidRDefault="00CD3C3F">
      <w:r>
        <w:t> </w:t>
      </w:r>
    </w:p>
    <w:p w14:paraId="3E0A782A" w14:textId="77777777" w:rsidR="00FD124D" w:rsidRDefault="00CD3C3F">
      <w:pPr>
        <w:pStyle w:val="Heading2"/>
      </w:pPr>
      <w:bookmarkStart w:id="328" w:name="X9412f07105d07da2acfbf06a052fadb4118a49a"/>
      <w:bookmarkStart w:id="329" w:name="_Toc51362249"/>
      <w:r>
        <w:lastRenderedPageBreak/>
        <w:t>Watershed Characteristics and Sampling Conditions as Driving Forces for Dynamics of Aqueous Natural Organic Matter Across the Leech River Watershed</w:t>
      </w:r>
      <w:bookmarkEnd w:id="328"/>
      <w:bookmarkEnd w:id="329"/>
    </w:p>
    <w:p w14:paraId="32B0AA97" w14:textId="77777777" w:rsidR="00FD124D" w:rsidRDefault="00CD3C3F">
      <w:r>
        <w:t> </w:t>
      </w:r>
    </w:p>
    <w:p w14:paraId="3E8D39B3" w14:textId="77777777" w:rsidR="00FD124D" w:rsidRDefault="00CD3C3F">
      <w:pPr>
        <w:pStyle w:val="Heading3"/>
      </w:pPr>
      <w:bookmarkStart w:id="330" w:name="synopsis-introduction"/>
      <w:bookmarkStart w:id="331" w:name="_Toc51362250"/>
      <w:r>
        <w:t xml:space="preserve">Synopsis / </w:t>
      </w:r>
      <w:commentRangeStart w:id="332"/>
      <w:r>
        <w:t>Introduction</w:t>
      </w:r>
      <w:bookmarkEnd w:id="330"/>
      <w:bookmarkEnd w:id="331"/>
      <w:commentRangeEnd w:id="332"/>
      <w:r w:rsidR="006744FA">
        <w:rPr>
          <w:rStyle w:val="CommentReference"/>
          <w:rFonts w:eastAsia="Cambria"/>
          <w:b w:val="0"/>
          <w:bCs w:val="0"/>
        </w:rPr>
        <w:commentReference w:id="332"/>
      </w:r>
    </w:p>
    <w:p w14:paraId="4AEB4F82" w14:textId="3E5768C3" w:rsidR="00FD124D" w:rsidRDefault="00CD3C3F">
      <w:r>
        <w:t xml:space="preserve">The previous chapter showed that across the </w:t>
      </w:r>
      <w:del w:id="333" w:author="Bill Floyd" w:date="2020-09-26T10:12:00Z">
        <w:r w:rsidDel="006744FA">
          <w:delText>Greater Victoria Water Supply Area (GVWSA)</w:delText>
        </w:r>
      </w:del>
      <w:ins w:id="334" w:author="Bill Floyd" w:date="2020-09-26T10:12:00Z">
        <w:r w:rsidR="006744FA">
          <w:t>Leach River and portions of the Sooke watershed</w:t>
        </w:r>
      </w:ins>
      <w:r>
        <w:t xml:space="preserve">, the character of natural organic matter (NOM) shifted from aliphatic in the dry season to aromatic during the wet seasons. Additionally, Chapter 3 results confirmed that event-based </w:t>
      </w:r>
      <w:del w:id="335" w:author="Bill Floyd" w:date="2020-09-26T10:13:00Z">
        <w:r w:rsidDel="006744FA">
          <w:delText xml:space="preserve">Rack </w:delText>
        </w:r>
      </w:del>
      <w:r>
        <w:t xml:space="preserve">samples had higher DOC concentrations than </w:t>
      </w:r>
      <w:del w:id="336" w:author="Bill Floyd" w:date="2020-09-26T10:13:00Z">
        <w:r w:rsidDel="006744FA">
          <w:delText>standard Grab samples</w:delText>
        </w:r>
      </w:del>
      <w:ins w:id="337" w:author="Bill Floyd" w:date="2020-09-26T10:13:00Z">
        <w:r w:rsidR="006744FA">
          <w:t>synoptic samples collected during base flows or between events</w:t>
        </w:r>
      </w:ins>
      <w:r>
        <w:t>.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 xml:space="preserve">Of the main tributaries to the Leech River mainstem, Cragg </w:t>
      </w:r>
      <w:proofErr w:type="spellStart"/>
      <w:r>
        <w:t>crk</w:t>
      </w:r>
      <w:proofErr w:type="spellEnd"/>
      <w:r>
        <w:t xml:space="preserve">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w:t>
      </w:r>
      <w:r>
        <w:lastRenderedPageBreak/>
        <w:t xml:space="preserve">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338" w:name="random-forests"/>
      <w:bookmarkStart w:id="339" w:name="_Toc51362251"/>
      <w:commentRangeStart w:id="340"/>
      <w:r>
        <w:t>Random Forests</w:t>
      </w:r>
      <w:bookmarkEnd w:id="338"/>
      <w:bookmarkEnd w:id="339"/>
    </w:p>
    <w:p w14:paraId="2E2A8F74" w14:textId="77777777" w:rsidR="00FD124D" w:rsidRDefault="00CD3C3F">
      <w:r>
        <w:t> </w:t>
      </w:r>
    </w:p>
    <w:p w14:paraId="31CE1116" w14:textId="265B74E4" w:rsidR="00FD124D" w:rsidRDefault="00CD3C3F">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and does not require independence among samples</w:t>
      </w:r>
      <w:del w:id="341" w:author="Bill Floyd" w:date="2020-09-26T10:17:00Z">
        <w:r w:rsidDel="006744FA">
          <w:delText xml:space="preserve"> (good news for analysis of nested catchments)</w:delText>
        </w:r>
      </w:del>
      <w:r>
        <w:t xml:space="preserve">.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w:t>
      </w:r>
      <w:proofErr w:type="spellStart"/>
      <w:r>
        <w:t>predictant</w:t>
      </w:r>
      <w:proofErr w:type="spellEnd"/>
      <w:r>
        <w: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w:t>
      </w:r>
      <w:proofErr w:type="spellStart"/>
      <w:r>
        <w:t>predictant</w:t>
      </w:r>
      <w:proofErr w:type="spellEnd"/>
      <w:r>
        <w: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w:t>
      </w:r>
      <w:proofErr w:type="spellStart"/>
      <w:r>
        <w:t>Liaw</w:t>
      </w:r>
      <w:proofErr w:type="spellEnd"/>
      <w:r>
        <w:t xml:space="preserve">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node impurity is measured by the Gini index. For regression, it is measured by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commentRangeEnd w:id="340"/>
      <w:r w:rsidR="006744FA">
        <w:rPr>
          <w:rStyle w:val="CommentReference"/>
        </w:rPr>
        <w:commentReference w:id="340"/>
      </w:r>
    </w:p>
    <w:p w14:paraId="35F57FB5" w14:textId="77777777" w:rsidR="00FD124D" w:rsidRDefault="00CD3C3F">
      <w:r>
        <w:t> </w:t>
      </w:r>
    </w:p>
    <w:p w14:paraId="26311121" w14:textId="77777777" w:rsidR="00FD124D" w:rsidRDefault="00CD3C3F">
      <w:pPr>
        <w:pStyle w:val="Heading4"/>
      </w:pPr>
      <w:bookmarkStart w:id="342" w:name="hysteresis"/>
      <w:bookmarkStart w:id="343" w:name="_Toc51362252"/>
      <w:commentRangeStart w:id="344"/>
      <w:r>
        <w:t>Hysteresis</w:t>
      </w:r>
      <w:bookmarkEnd w:id="342"/>
      <w:bookmarkEnd w:id="343"/>
    </w:p>
    <w:p w14:paraId="436AF8AD" w14:textId="77777777" w:rsidR="00FD124D" w:rsidRDefault="00CD3C3F">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w:t>
      </w:r>
      <w:proofErr w:type="spellStart"/>
      <w:r>
        <w:t>behaviour</w:t>
      </w:r>
      <w:proofErr w:type="spellEnd"/>
      <w:r>
        <w:t xml:space="preserve">,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w:t>
      </w:r>
      <w:proofErr w:type="spellStart"/>
      <w:r>
        <w:t>Melack</w:t>
      </w:r>
      <w:proofErr w:type="spellEnd"/>
      <w:r>
        <w:t xml:space="preserve">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In an assessment of ~400 stream events in coastal California, Aguilera and </w:t>
      </w:r>
      <w:proofErr w:type="spellStart"/>
      <w:r>
        <w:t>Melack</w:t>
      </w:r>
      <w:proofErr w:type="spellEnd"/>
      <w:r>
        <w:t xml:space="preserve"> (</w:t>
      </w:r>
      <w:hyperlink w:anchor="ref-Aguilera2018">
        <w:r>
          <w:rPr>
            <w:rStyle w:val="Hyperlink"/>
          </w:rPr>
          <w:t>2018</w:t>
        </w:r>
      </w:hyperlink>
      <w:r>
        <w:t xml:space="preserve">) found that sediment-associated concentrations peaked during high flows but dissolved nitrogen species had hysteretic </w:t>
      </w:r>
      <w:proofErr w:type="spellStart"/>
      <w:r>
        <w:t>behaviour</w:t>
      </w:r>
      <w:proofErr w:type="spellEnd"/>
      <w:r>
        <w:t xml:space="preserve">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commentRangeEnd w:id="344"/>
      <w:r w:rsidR="006744FA">
        <w:rPr>
          <w:rStyle w:val="CommentReference"/>
        </w:rPr>
        <w:commentReference w:id="344"/>
      </w:r>
    </w:p>
    <w:p w14:paraId="33018052" w14:textId="77777777" w:rsidR="00FD124D" w:rsidRDefault="00CD3C3F">
      <w:r>
        <w:t>  </w:t>
      </w:r>
    </w:p>
    <w:p w14:paraId="5BA49923" w14:textId="77777777" w:rsidR="00FD124D" w:rsidRDefault="00CD3C3F">
      <w:pPr>
        <w:pStyle w:val="Heading3"/>
      </w:pPr>
      <w:bookmarkStart w:id="345" w:name="methods"/>
      <w:bookmarkStart w:id="346" w:name="_Toc51362253"/>
      <w:r>
        <w:t>Methods</w:t>
      </w:r>
      <w:bookmarkEnd w:id="345"/>
      <w:bookmarkEnd w:id="346"/>
    </w:p>
    <w:p w14:paraId="5493BB44" w14:textId="77777777" w:rsidR="00FD124D" w:rsidRDefault="00CD3C3F">
      <w:r>
        <w:t> </w:t>
      </w:r>
    </w:p>
    <w:p w14:paraId="4283FA97" w14:textId="77777777" w:rsidR="00FD124D" w:rsidRDefault="00CD3C3F">
      <w:pPr>
        <w:pStyle w:val="Heading4"/>
      </w:pPr>
      <w:bookmarkStart w:id="347" w:name="site-details"/>
      <w:bookmarkStart w:id="348" w:name="_Toc51362254"/>
      <w:r>
        <w:t>Site details</w:t>
      </w:r>
      <w:bookmarkEnd w:id="347"/>
      <w:bookmarkEnd w:id="348"/>
    </w:p>
    <w:p w14:paraId="5C31595B" w14:textId="77777777" w:rsidR="00FD124D" w:rsidRDefault="00CD3C3F">
      <w:r>
        <w:t xml:space="preserve">This chapter focuses on the six Leech WSA monitoring sites (Figure 13),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lang w:val="en-CA" w:eastAsia="en-CA"/>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744FA" w14:paraId="3449A22F" w14:textId="77777777" w:rsidTr="0064177F">
        <w:tc>
          <w:tcPr>
            <w:tcW w:w="1422" w:type="pct"/>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Weeks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(1)</w:t>
            </w:r>
          </w:p>
        </w:tc>
        <w:tc>
          <w:tcPr>
            <w:tcW w:w="546" w:type="pct"/>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Chris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(2)</w:t>
            </w:r>
          </w:p>
        </w:tc>
        <w:tc>
          <w:tcPr>
            <w:tcW w:w="601" w:type="pct"/>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Cragg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(4)</w:t>
            </w:r>
          </w:p>
        </w:tc>
        <w:tc>
          <w:tcPr>
            <w:tcW w:w="601" w:type="pct"/>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Elevation (m </w:t>
            </w:r>
            <w:proofErr w:type="spellStart"/>
            <w:r w:rsidRPr="0064177F">
              <w:rPr>
                <w:rFonts w:asciiTheme="minorHAnsi" w:hAnsiTheme="minorHAnsi" w:cstheme="minorHAnsi"/>
                <w:sz w:val="23"/>
                <w:szCs w:val="23"/>
              </w:rPr>
              <w:t>a.s.l</w:t>
            </w:r>
            <w:proofErr w:type="spellEnd"/>
            <w:r w:rsidRPr="0064177F">
              <w:rPr>
                <w:rFonts w:asciiTheme="minorHAnsi" w:hAnsiTheme="minorHAnsi" w:cstheme="minorHAnsi"/>
                <w:sz w:val="23"/>
                <w:szCs w:val="23"/>
              </w:rPr>
              <w:t>)</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Wark</w:t>
            </w:r>
            <w:proofErr w:type="spellEnd"/>
            <w:r w:rsidRPr="0064177F">
              <w:rPr>
                <w:rFonts w:asciiTheme="minorHAnsi" w:hAnsiTheme="minorHAnsi" w:cstheme="minorHAnsi"/>
                <w:sz w:val="23"/>
                <w:szCs w:val="23"/>
              </w:rPr>
              <w:t>-Gneiss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Metchosin </w:t>
            </w:r>
            <w:proofErr w:type="spellStart"/>
            <w:r w:rsidRPr="0064177F">
              <w:rPr>
                <w:rFonts w:asciiTheme="minorHAnsi" w:hAnsiTheme="minorHAnsi" w:cstheme="minorHAnsi"/>
                <w:sz w:val="23"/>
                <w:szCs w:val="23"/>
              </w:rPr>
              <w:t>Volcanics</w:t>
            </w:r>
            <w:proofErr w:type="spellEnd"/>
            <w:r w:rsidRPr="0064177F">
              <w:rPr>
                <w:rFonts w:asciiTheme="minorHAnsi" w:hAnsiTheme="minorHAnsi" w:cstheme="minorHAnsi"/>
                <w:sz w:val="23"/>
                <w:szCs w:val="23"/>
              </w:rPr>
              <w:t xml:space="preserve">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349" w:name="X0a3693c4e48e6ba001e862b0ed887799ff56edb"/>
      <w:bookmarkStart w:id="350" w:name="_Toc51362255"/>
      <w:r>
        <w:t>Random Forests predictor variable refinement &amp; quality control</w:t>
      </w:r>
      <w:bookmarkEnd w:id="349"/>
      <w:bookmarkEnd w:id="350"/>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A41A1" w:rsidR="00FD124D" w:rsidRDefault="00CD3C3F">
      <w:commentRangeStart w:id="351"/>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w:t>
      </w:r>
      <w:del w:id="352" w:author="Bill Floyd" w:date="2020-09-26T10:28:00Z">
        <w:r w:rsidDel="006744FA">
          <w:delText>Interestingly, the</w:delText>
        </w:r>
      </w:del>
      <w:ins w:id="353" w:author="Bill Floyd" w:date="2020-09-26T10:28:00Z">
        <w:r w:rsidR="006744FA">
          <w:t>The</w:t>
        </w:r>
      </w:ins>
      <w:r>
        <w:t xml:space="preserve"> percent of sub-basins underlain by the meta-sedimentary Leech River formation (including argillite-</w:t>
      </w:r>
      <w:proofErr w:type="spellStart"/>
      <w:r>
        <w:lastRenderedPageBreak/>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commentRangeEnd w:id="351"/>
      <w:r w:rsidR="006744FA">
        <w:rPr>
          <w:rStyle w:val="CommentReference"/>
        </w:rPr>
        <w:commentReference w:id="351"/>
      </w:r>
    </w:p>
    <w:p w14:paraId="4C55A21E" w14:textId="77777777" w:rsidR="00FD124D" w:rsidRDefault="00CD3C3F">
      <w:r>
        <w:t> </w:t>
      </w:r>
      <w:commentRangeStart w:id="354"/>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t>
      </w:r>
      <w:proofErr w:type="spellStart"/>
      <w:r>
        <w:t>wark</w:t>
      </w:r>
      <w:proofErr w:type="spellEnd"/>
      <w:r>
        <w:t xml:space="preserve"> gneiss, percent of basin)</w:t>
      </w:r>
    </w:p>
    <w:p w14:paraId="6C87CCDF" w14:textId="77777777" w:rsidR="00FD124D" w:rsidRDefault="00CD3C3F" w:rsidP="0064177F">
      <w:pPr>
        <w:numPr>
          <w:ilvl w:val="0"/>
          <w:numId w:val="18"/>
        </w:numPr>
        <w:spacing w:line="276" w:lineRule="auto"/>
      </w:pPr>
      <w:r>
        <w:t xml:space="preserve">igneous parent material (Metchosin </w:t>
      </w:r>
      <w:proofErr w:type="spellStart"/>
      <w:r>
        <w:t>volcanics</w:t>
      </w:r>
      <w:proofErr w:type="spellEnd"/>
      <w:r>
        <w:t xml:space="preserve">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commentRangeEnd w:id="354"/>
      <w:r w:rsidR="006744FA">
        <w:rPr>
          <w:rStyle w:val="CommentReference"/>
        </w:rPr>
        <w:commentReference w:id="354"/>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w:t>
      </w:r>
      <w:commentRangeStart w:id="355"/>
      <w:r>
        <w:t xml:space="preserve">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commentRangeEnd w:id="355"/>
      <w:r w:rsidR="006744FA">
        <w:rPr>
          <w:rStyle w:val="CommentReference"/>
        </w:rPr>
        <w:commentReference w:id="355"/>
      </w:r>
    </w:p>
    <w:p w14:paraId="7BDBAB79" w14:textId="77777777" w:rsidR="00FD124D" w:rsidRDefault="00CD3C3F">
      <w:r>
        <w:t> </w:t>
      </w:r>
    </w:p>
    <w:p w14:paraId="354E4116" w14:textId="280844FD" w:rsidR="00FD124D" w:rsidRDefault="00CD3C3F">
      <w:commentRangeStart w:id="356"/>
      <w:r>
        <w:t xml:space="preserve">Furthermore, 30 days of rain could be considered as an indicator of overall antecedent landscape wetness, whereas shorter periods of rain may not have been adequate indicators of wetness due to interception, evaporation, or </w:t>
      </w:r>
      <w:del w:id="357" w:author="Bill Floyd" w:date="2020-09-26T10:31:00Z">
        <w:r w:rsidDel="006744FA">
          <w:delText>evapo</w:delText>
        </w:r>
      </w:del>
      <w:r>
        <w:t xml:space="preserve">transpiration </w:t>
      </w:r>
      <w:commentRangeStart w:id="358"/>
      <w:r>
        <w:t>losses</w:t>
      </w:r>
      <w:commentRangeEnd w:id="358"/>
      <w:r w:rsidR="006744FA">
        <w:rPr>
          <w:rStyle w:val="CommentReference"/>
        </w:rPr>
        <w:commentReference w:id="358"/>
      </w:r>
      <w:r>
        <w:t>.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commentRangeEnd w:id="356"/>
      <w:r w:rsidR="006744FA">
        <w:rPr>
          <w:rStyle w:val="CommentReference"/>
        </w:rPr>
        <w:commentReference w:id="356"/>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w:t>
      </w:r>
      <w:proofErr w:type="spellStart"/>
      <w:r>
        <w:t>behaviour</w:t>
      </w:r>
      <w:proofErr w:type="spellEnd"/>
      <w:r>
        <w:t>.</w:t>
      </w:r>
    </w:p>
    <w:p w14:paraId="21A3BA40" w14:textId="77777777" w:rsidR="00FD124D" w:rsidRDefault="00CD3C3F">
      <w:r>
        <w:t> </w:t>
      </w:r>
    </w:p>
    <w:p w14:paraId="212CF2E8" w14:textId="77777777" w:rsidR="00FD124D" w:rsidRDefault="00CD3C3F">
      <w:pPr>
        <w:pStyle w:val="Heading4"/>
      </w:pPr>
      <w:bookmarkStart w:id="359" w:name="hysteresis-1"/>
      <w:bookmarkStart w:id="360" w:name="_Toc51362256"/>
      <w:r>
        <w:t>Hysteresis</w:t>
      </w:r>
      <w:bookmarkEnd w:id="359"/>
      <w:bookmarkEnd w:id="360"/>
    </w:p>
    <w:p w14:paraId="546F76F6" w14:textId="77777777" w:rsidR="00FD124D" w:rsidRDefault="00CD3C3F">
      <w:r>
        <w:t>Hydrochemical hysteresis is most often evaluated through C-</w:t>
      </w:r>
      <w:commentRangeStart w:id="361"/>
      <w:r>
        <w:t>Q</w:t>
      </w:r>
      <w:commentRangeEnd w:id="361"/>
      <w:r w:rsidR="006744FA">
        <w:rPr>
          <w:rStyle w:val="CommentReference"/>
        </w:rPr>
        <w:commentReference w:id="361"/>
      </w:r>
      <w:r>
        <w:t xml:space="preserve">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proofErr w:type="spellStart"/>
      <w:r>
        <w:lastRenderedPageBreak/>
        <w:t>predictant</w:t>
      </w:r>
      <w:proofErr w:type="spellEnd"/>
      <w:r>
        <w:t xml:space="preserve">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362" w:name="evaluating-local-extrema"/>
      <w:bookmarkStart w:id="363" w:name="_Toc51362257"/>
      <w:r>
        <w:t>Evaluating local extrema</w:t>
      </w:r>
      <w:bookmarkEnd w:id="362"/>
      <w:bookmarkEnd w:id="363"/>
    </w:p>
    <w:p w14:paraId="112EC401" w14:textId="00518454" w:rsidR="00FD124D" w:rsidRDefault="00CD3C3F">
      <w:r>
        <w:t>Results in the previous chapter showed elevated NOM in event-based samples</w:t>
      </w:r>
      <w:ins w:id="364" w:author="Bill Floyd" w:date="2020-09-27T19:27:00Z">
        <w:r w:rsidR="006744FA">
          <w:t>. To</w:t>
        </w:r>
      </w:ins>
      <w:del w:id="365" w:author="Bill Floyd" w:date="2020-09-27T19:27:00Z">
        <w:r w:rsidDel="006744FA">
          <w:delText>, t</w:delText>
        </w:r>
      </w:del>
      <w:r>
        <w:t xml:space="preserve">o </w:t>
      </w:r>
      <w:proofErr w:type="gramStart"/>
      <w:r>
        <w:t>explore</w:t>
      </w:r>
      <w:proofErr w:type="gramEnd"/>
      <w:r>
        <w:t xml:space="preserv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366" w:name="results"/>
      <w:bookmarkStart w:id="367" w:name="_Toc51362258"/>
      <w:r>
        <w:lastRenderedPageBreak/>
        <w:t>Results</w:t>
      </w:r>
      <w:bookmarkEnd w:id="366"/>
      <w:bookmarkEnd w:id="367"/>
    </w:p>
    <w:p w14:paraId="16E44981" w14:textId="77777777" w:rsidR="00FD124D" w:rsidRDefault="00CD3C3F">
      <w:pPr>
        <w:pStyle w:val="Heading4"/>
      </w:pPr>
      <w:bookmarkStart w:id="368" w:name="random-forest-variable-importance"/>
      <w:bookmarkStart w:id="369" w:name="_Toc51362259"/>
      <w:r>
        <w:t>Random Forest variable importance</w:t>
      </w:r>
      <w:bookmarkEnd w:id="368"/>
      <w:bookmarkEnd w:id="369"/>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w:t>
      </w:r>
      <w:proofErr w:type="spellStart"/>
      <w:r>
        <w:t>predictant</w:t>
      </w:r>
      <w:proofErr w:type="spellEnd"/>
      <w:r>
        <w:t xml:space="preserve">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t>
      </w:r>
      <w:r>
        <w:lastRenderedPageBreak/>
        <w:t xml:space="preserve">were analyzed separately (see Appendix </w:t>
      </w:r>
      <w:r>
        <w:rPr>
          <w:i/>
        </w:rPr>
        <w:t>XXXX</w:t>
      </w:r>
      <w:r>
        <w:t xml:space="preserve">, Figure 41, for plots of combined predictors). These results suggest that static and dynamic predictor variables should be separated for RF VIM. Here, variables were separated based on whether they were static or dynamic with </w:t>
      </w:r>
      <w:proofErr w:type="spellStart"/>
      <w:r>
        <w:t>predictant</w:t>
      </w:r>
      <w:proofErr w:type="spellEnd"/>
      <w:r>
        <w:t xml:space="preserve"> variables. The combination of dynamic and static predictor variables appeared to create bias relative VIM ranking. The key was not whether the input was numeric, but rather if the </w:t>
      </w:r>
      <w:proofErr w:type="spellStart"/>
      <w:r>
        <w:t>predictant</w:t>
      </w:r>
      <w:proofErr w:type="spellEnd"/>
      <w:r>
        <w:t xml:space="preserve"> changed (or not) with the predictor. It seems that dynamic variables (ones that changed with the </w:t>
      </w:r>
      <w:proofErr w:type="spellStart"/>
      <w:r>
        <w:t>predictant</w:t>
      </w:r>
      <w:proofErr w:type="spellEnd"/>
      <w:r>
        <w:t xml:space="preserve">)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370" w:name="doc-concentration"/>
      <w:r>
        <w:t>DOC: concentration</w:t>
      </w:r>
      <w:bookmarkEnd w:id="370"/>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lang w:val="en-CA" w:eastAsia="en-CA"/>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w:t>
      </w:r>
      <w:commentRangeStart w:id="371"/>
      <w:r>
        <w:t>measure</w:t>
      </w:r>
      <w:commentRangeEnd w:id="371"/>
      <w:r w:rsidR="006744FA">
        <w:rPr>
          <w:rStyle w:val="CommentReference"/>
        </w:rPr>
        <w:commentReference w:id="371"/>
      </w:r>
      <w:r>
        <w:t>).</w:t>
      </w:r>
    </w:p>
    <w:p w14:paraId="090CD3EE" w14:textId="77777777" w:rsidR="00FD124D" w:rsidRDefault="00CD3C3F">
      <w:r>
        <w:t> </w:t>
      </w:r>
    </w:p>
    <w:p w14:paraId="4C2B1053" w14:textId="77777777" w:rsidR="00FD124D" w:rsidRDefault="00CD3C3F">
      <w:pPr>
        <w:pStyle w:val="Heading5"/>
      </w:pPr>
      <w:bookmarkStart w:id="372" w:name="sac254-reactivity-aromaticity"/>
      <w:r>
        <w:t>SAC</w:t>
      </w:r>
      <w:r>
        <w:rPr>
          <w:vertAlign w:val="subscript"/>
        </w:rPr>
        <w:t>254</w:t>
      </w:r>
      <w:r>
        <w:t>: reactivity &amp; aromaticity</w:t>
      </w:r>
      <w:bookmarkEnd w:id="372"/>
    </w:p>
    <w:p w14:paraId="2B1E2934" w14:textId="79A20F33" w:rsidR="00FD124D" w:rsidRDefault="00CD3C3F">
      <w:r>
        <w:t xml:space="preserve">Like </w:t>
      </w:r>
      <w:ins w:id="373" w:author="Bill Floyd" w:date="2020-09-27T19:33:00Z">
        <w:r w:rsidR="006744FA">
          <w:t xml:space="preserve">DOC </w:t>
        </w:r>
      </w:ins>
      <w:r>
        <w:t>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lang w:val="en-CA" w:eastAsia="en-CA"/>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374" w:name="e2e3-molecular-size-aromaticity"/>
      <w:r>
        <w:t>E</w:t>
      </w:r>
      <w:r>
        <w:rPr>
          <w:vertAlign w:val="subscript"/>
        </w:rPr>
        <w:t>2</w:t>
      </w:r>
      <w:r>
        <w:t>:E</w:t>
      </w:r>
      <w:r>
        <w:rPr>
          <w:vertAlign w:val="subscript"/>
        </w:rPr>
        <w:t>3</w:t>
      </w:r>
      <w:r>
        <w:t>: molecular size &amp; aromaticity</w:t>
      </w:r>
      <w:bookmarkEnd w:id="374"/>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lang w:val="en-CA" w:eastAsia="en-CA"/>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375" w:name="X05806a16612bf99e348f6b4d67c096a5e8ca3ee"/>
      <w:bookmarkStart w:id="376" w:name="_Toc51362260"/>
      <w:r>
        <w:t>Predictors in relation to NOM concentration and character</w:t>
      </w:r>
      <w:bookmarkEnd w:id="375"/>
      <w:bookmarkEnd w:id="376"/>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377" w:name="sampling-conditions"/>
      <w:r>
        <w:t>Sampling conditions</w:t>
      </w:r>
      <w:bookmarkEnd w:id="377"/>
    </w:p>
    <w:p w14:paraId="503AE08C" w14:textId="592DFDBA"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w:t>
      </w:r>
      <w:ins w:id="378" w:author="Bill Floyd" w:date="2020-09-27T19:35:00Z">
        <w:r w:rsidR="006744FA">
          <w:t>d</w:t>
        </w:r>
      </w:ins>
      <w:r>
        <w:t xml:space="preserv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379" w:name="sampling-stage"/>
      <w:r>
        <w:t>Sampling stage</w:t>
      </w:r>
      <w:bookmarkEnd w:id="379"/>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lang w:val="en-CA" w:eastAsia="en-CA"/>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380" w:name="antecedent-7-day-air-temperature"/>
      <w:r>
        <w:t>Antecedent 7-day air temperature</w:t>
      </w:r>
      <w:bookmarkEnd w:id="380"/>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lang w:val="en-CA" w:eastAsia="en-CA"/>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381" w:name="antecedent-30-day-rain"/>
      <w:r>
        <w:t>Antecedent 30-day rain</w:t>
      </w:r>
      <w:bookmarkEnd w:id="381"/>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546BBF7B"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w:t>
      </w:r>
      <w:ins w:id="382" w:author="Bill Floyd" w:date="2020-09-27T19:38:00Z">
        <w:r w:rsidR="006744FA">
          <w:t>se</w:t>
        </w:r>
      </w:ins>
      <w:r>
        <w:t xml:space="preserv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lang w:val="en-CA" w:eastAsia="en-CA"/>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383" w:name="watershed-characteristics"/>
      <w:r>
        <w:lastRenderedPageBreak/>
        <w:t>Watershed characteristics</w:t>
      </w:r>
      <w:bookmarkEnd w:id="383"/>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384" w:name="sub-basin-slope"/>
      <w:r>
        <w:t>Sub-basin slope</w:t>
      </w:r>
      <w:bookmarkEnd w:id="384"/>
    </w:p>
    <w:p w14:paraId="2965EB4F" w14:textId="77777777" w:rsidR="00FD124D" w:rsidRDefault="00CD3C3F">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w:t>
      </w:r>
      <w:proofErr w:type="gramStart"/>
      <w:r>
        <w:t>An</w:t>
      </w:r>
      <w:proofErr w:type="gramEnd"/>
      <w:r>
        <w:t xml:space="preserve">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 xml:space="preserve">(Figure 20). Slope was negatively correlated to percent wetland (-0.73), and </w:t>
      </w:r>
      <w:commentRangeStart w:id="385"/>
      <w:r>
        <w:t>wetlands</w:t>
      </w:r>
      <w:commentRangeEnd w:id="385"/>
      <w:r w:rsidR="006744FA">
        <w:rPr>
          <w:rStyle w:val="CommentReference"/>
        </w:rPr>
        <w:commentReference w:id="385"/>
      </w:r>
      <w:r>
        <w:t xml:space="preserve">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lang w:val="en-CA" w:eastAsia="en-CA"/>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386" w:name="parent-material-metamorphic-wark-gneiss"/>
      <w:r>
        <w:t xml:space="preserve">Parent material (metamorphic </w:t>
      </w:r>
      <w:proofErr w:type="spellStart"/>
      <w:r>
        <w:t>wark</w:t>
      </w:r>
      <w:proofErr w:type="spellEnd"/>
      <w:r>
        <w:t xml:space="preserve"> gneiss)</w:t>
      </w:r>
      <w:bookmarkEnd w:id="386"/>
    </w:p>
    <w:p w14:paraId="79343991" w14:textId="77777777" w:rsidR="00FD124D" w:rsidRDefault="00CD3C3F">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lang w:val="en-CA" w:eastAsia="en-CA"/>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 xml:space="preserve">Figure 21: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387" w:name="logging-history-and-mean-tree-age"/>
      <w:r>
        <w:t>Logging history and mean tree age</w:t>
      </w:r>
      <w:bookmarkEnd w:id="387"/>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388"/>
      <w:r>
        <w:t>different</w:t>
      </w:r>
      <w:commentRangeEnd w:id="388"/>
      <w:r w:rsidR="0064177F">
        <w:rPr>
          <w:rStyle w:val="CommentReference"/>
        </w:rPr>
        <w:commentReference w:id="388"/>
      </w:r>
      <w:r>
        <w:t xml:space="preserve">; Cragg </w:t>
      </w:r>
      <w:proofErr w:type="spellStart"/>
      <w:r>
        <w:t>crk</w:t>
      </w:r>
      <w:proofErr w:type="spellEnd"/>
      <w:r>
        <w:t xml:space="preserve"> had greater molecular weight NOM than West Leech (but their error bars overlapped entirely).</w:t>
      </w:r>
    </w:p>
    <w:p w14:paraId="72183BD5" w14:textId="77777777" w:rsidR="00FD124D" w:rsidRDefault="00CD3C3F" w:rsidP="0064177F">
      <w:pPr>
        <w:spacing w:line="276" w:lineRule="auto"/>
      </w:pPr>
      <w:r>
        <w:rPr>
          <w:noProof/>
          <w:lang w:val="en-CA" w:eastAsia="en-CA"/>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389" w:name="drainage-area"/>
      <w:r>
        <w:t>Drainage area</w:t>
      </w:r>
      <w:bookmarkEnd w:id="389"/>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lang w:val="en-CA" w:eastAsia="en-CA"/>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390" w:name="variable-importance-summary"/>
      <w:r>
        <w:t>Variable importance Summary</w:t>
      </w:r>
      <w:bookmarkEnd w:id="390"/>
    </w:p>
    <w:p w14:paraId="1276651B" w14:textId="77777777" w:rsidR="00FD124D" w:rsidRDefault="00CD3C3F">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w:t>
      </w:r>
      <w:r>
        <w:lastRenderedPageBreak/>
        <w:t xml:space="preserve">highest DOC, despite DOC decreasing with increasing metamorphic representation. Because 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391" w:name="X8a5360c2131915aff3d568048020d54c1b1f742"/>
      <w:bookmarkStart w:id="392" w:name="_Toc51362261"/>
      <w:r>
        <w:t>Warm and wet: seasonal patterns and rain events</w:t>
      </w:r>
      <w:bookmarkEnd w:id="391"/>
      <w:bookmarkEnd w:id="392"/>
    </w:p>
    <w:p w14:paraId="2BA0F757" w14:textId="77777777" w:rsidR="00FD124D" w:rsidRDefault="00CD3C3F">
      <w:r>
        <w:t xml:space="preserve">Moisture and temperature, important to each of the three </w:t>
      </w:r>
      <w:proofErr w:type="spellStart"/>
      <w:r>
        <w:t>predictant</w:t>
      </w:r>
      <w:proofErr w:type="spellEnd"/>
      <w:r>
        <w:t xml:space="preserve">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lang w:val="en-CA" w:eastAsia="en-CA"/>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3F9EABFA" w14:textId="77777777" w:rsidR="00FD124D" w:rsidRDefault="00CD3C3F">
      <w:r>
        <w:t> </w:t>
      </w:r>
    </w:p>
    <w:p w14:paraId="45387EF2" w14:textId="77777777" w:rsidR="00FD124D" w:rsidRDefault="00CD3C3F">
      <w:pPr>
        <w:pStyle w:val="Heading5"/>
      </w:pPr>
      <w:bookmarkStart w:id="393" w:name="rising-stage-and-aqueous-nom-dynamics"/>
      <w:r>
        <w:t>Rising stage and aqueous NOM dynamics</w:t>
      </w:r>
      <w:bookmarkEnd w:id="393"/>
    </w:p>
    <w:p w14:paraId="236ADDB0" w14:textId="77777777" w:rsidR="00FD124D" w:rsidRDefault="00CD3C3F">
      <w:r>
        <w:t xml:space="preserve">Antecedent moisture and/or sampling stage was important for each of the three </w:t>
      </w:r>
      <w:proofErr w:type="spellStart"/>
      <w:r>
        <w:t>predictant</w:t>
      </w:r>
      <w:proofErr w:type="spellEnd"/>
      <w:r>
        <w:t xml:space="preserve">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6744FA" w14:paraId="2B4A8419" w14:textId="77777777" w:rsidTr="00945F76">
        <w:tc>
          <w:tcPr>
            <w:tcW w:w="0" w:type="auto"/>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rate of change in stage was greatest at the highest order stream, the Tunnel site, and smallest at Weeks </w:t>
      </w:r>
      <w:proofErr w:type="spellStart"/>
      <w:r>
        <w:t>crk</w:t>
      </w:r>
      <w:proofErr w:type="spellEnd"/>
      <w:r>
        <w:t>.</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6744FA" w14:paraId="625E5B2F" w14:textId="77777777">
        <w:tc>
          <w:tcPr>
            <w:tcW w:w="0" w:type="auto"/>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6744FA" w14:paraId="30102379" w14:textId="77777777" w:rsidTr="00945F76">
        <w:tc>
          <w:tcPr>
            <w:tcW w:w="829" w:type="pct"/>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bookmarkStart w:id="394" w:name="_GoBack"/>
      <w:r>
        <w:rPr>
          <w:noProof/>
          <w:lang w:val="en-CA" w:eastAsia="en-CA"/>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943600" cy="6339839"/>
                    </a:xfrm>
                    <a:prstGeom prst="rect">
                      <a:avLst/>
                    </a:prstGeom>
                    <a:noFill/>
                    <a:ln w="9525">
                      <a:noFill/>
                      <a:headEnd/>
                      <a:tailEnd/>
                    </a:ln>
                  </pic:spPr>
                </pic:pic>
              </a:graphicData>
            </a:graphic>
          </wp:inline>
        </w:drawing>
      </w:r>
      <w:bookmarkEnd w:id="394"/>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6744FA" w14:paraId="5139D8E7" w14:textId="77777777">
        <w:tc>
          <w:tcPr>
            <w:tcW w:w="0" w:type="auto"/>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 xml:space="preserve">At the Tunnel, Cragg </w:t>
      </w:r>
      <w:proofErr w:type="spellStart"/>
      <w:r>
        <w:t>crk</w:t>
      </w:r>
      <w:proofErr w:type="spellEnd"/>
      <w:r>
        <w:t xml:space="preserve"> and Chris </w:t>
      </w:r>
      <w:proofErr w:type="spellStart"/>
      <w:r>
        <w:t>crk</w:t>
      </w:r>
      <w:proofErr w:type="spellEnd"/>
      <w:r>
        <w:t xml:space="preserve">, NOM concentration and aromaticity generally increased with stage; while at West Leech, aromaticity was inversely related to stage. Weeks </w:t>
      </w:r>
      <w:proofErr w:type="spellStart"/>
      <w:r>
        <w:t>crk</w:t>
      </w:r>
      <w:proofErr w:type="spellEnd"/>
      <w:r>
        <w:t xml:space="preserve">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lang w:val="en-CA" w:eastAsia="en-CA"/>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395" w:name="X13c228b9c6713a570794a6e9e994c61f206d14b"/>
      <w:bookmarkStart w:id="396" w:name="_Toc51362262"/>
      <w:r>
        <w:lastRenderedPageBreak/>
        <w:t>Hysteresis of NOM with antecedent wetness</w:t>
      </w:r>
      <w:bookmarkEnd w:id="395"/>
      <w:bookmarkEnd w:id="396"/>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lang w:val="en-CA" w:eastAsia="en-CA"/>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 xml:space="preserve">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w:t>
      </w:r>
      <w:proofErr w:type="spellStart"/>
      <w:r>
        <w:t>behaviour</w:t>
      </w:r>
      <w:proofErr w:type="spellEnd"/>
      <w:r>
        <w:t>.</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lang w:val="en-CA" w:eastAsia="en-CA"/>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397"/>
      <w:commentRangeEnd w:id="397"/>
      <w:r>
        <w:rPr>
          <w:rStyle w:val="CommentReference"/>
        </w:rPr>
        <w:commentReference w:id="397"/>
      </w:r>
    </w:p>
    <w:p w14:paraId="0403115C" w14:textId="5B7890F3" w:rsidR="00FD124D" w:rsidRDefault="00CD3C3F">
      <w:pPr>
        <w:pStyle w:val="Heading3"/>
      </w:pPr>
      <w:bookmarkStart w:id="398" w:name="discussion"/>
      <w:bookmarkStart w:id="399" w:name="_Toc51362263"/>
      <w:r>
        <w:t>Discussion</w:t>
      </w:r>
      <w:bookmarkEnd w:id="398"/>
      <w:bookmarkEnd w:id="399"/>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t>
      </w:r>
      <w:proofErr w:type="spellStart"/>
      <w:r>
        <w:t>wark</w:t>
      </w:r>
      <w:proofErr w:type="spellEnd"/>
      <w:r>
        <w:t xml:space="preserve">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w:t>
      </w:r>
      <w:commentRangeStart w:id="400"/>
      <w:r>
        <w:t>As</w:t>
      </w:r>
      <w:commentRangeEnd w:id="400"/>
      <w:r w:rsidR="006744FA">
        <w:rPr>
          <w:rStyle w:val="CommentReference"/>
        </w:rPr>
        <w:commentReference w:id="400"/>
      </w:r>
      <w:r>
        <w:t xml:space="preserve"> the percent of </w:t>
      </w:r>
      <w:proofErr w:type="spellStart"/>
      <w:r>
        <w:t>wark</w:t>
      </w:r>
      <w:proofErr w:type="spellEnd"/>
      <w:r>
        <w:t xml:space="preserve"> gneiss was correlated to other parent materials, what is observed as an inverse relationship between DOC and amount of </w:t>
      </w:r>
      <w:proofErr w:type="spellStart"/>
      <w:r>
        <w:t>wark</w:t>
      </w:r>
      <w:proofErr w:type="spellEnd"/>
      <w:r>
        <w:t xml:space="preserve"> gneiss could potentially indicate a relationship of increasing DOC with the increase of the Leech River formation (argillite </w:t>
      </w:r>
      <w:proofErr w:type="spellStart"/>
      <w:r>
        <w:t>metagreywacke</w:t>
      </w:r>
      <w:proofErr w:type="spellEnd"/>
      <w:r>
        <w:t xml:space="preserve"> and </w:t>
      </w:r>
      <w:proofErr w:type="spellStart"/>
      <w:r>
        <w:t>metagreywacke</w:t>
      </w:r>
      <w:proofErr w:type="spellEnd"/>
      <w:r>
        <w:t xml:space="preserve">), which was inversely correlated (-0.92) to </w:t>
      </w:r>
      <w:proofErr w:type="spellStart"/>
      <w:r>
        <w:t>wark</w:t>
      </w:r>
      <w:proofErr w:type="spellEnd"/>
      <w:r>
        <w:t xml:space="preserve">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The magnitude and direction of water quality changes in response to precipitation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401" w:name="conclusions"/>
      <w:bookmarkStart w:id="402" w:name="_Toc51362264"/>
      <w:r>
        <w:t>Conclusions</w:t>
      </w:r>
      <w:bookmarkEnd w:id="401"/>
      <w:bookmarkEnd w:id="402"/>
    </w:p>
    <w:p w14:paraId="6669C6A7" w14:textId="0D7DD6CC" w:rsidR="00FD124D" w:rsidRDefault="00CD3C3F">
      <w:pPr>
        <w:pStyle w:val="Heading2"/>
      </w:pPr>
      <w:bookmarkStart w:id="403" w:name="summary-conclusions"/>
      <w:bookmarkStart w:id="404" w:name="_Toc51362265"/>
      <w:r>
        <w:lastRenderedPageBreak/>
        <w:t>Summary &amp; Conclusions</w:t>
      </w:r>
      <w:bookmarkEnd w:id="403"/>
      <w:bookmarkEnd w:id="404"/>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405" w:name="appendices"/>
      <w:bookmarkStart w:id="406" w:name="_Toc51362266"/>
      <w:r>
        <w:lastRenderedPageBreak/>
        <w:t>Appendices</w:t>
      </w:r>
      <w:bookmarkEnd w:id="405"/>
      <w:bookmarkEnd w:id="406"/>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6744FA" w14:paraId="2B422826" w14:textId="77777777">
        <w:tc>
          <w:tcPr>
            <w:tcW w:w="0" w:type="auto"/>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 xml:space="preserve">Hobo </w:t>
            </w:r>
            <w:proofErr w:type="spellStart"/>
            <w:r w:rsidRPr="00CC7A63">
              <w:rPr>
                <w:rFonts w:asciiTheme="minorHAnsi" w:hAnsiTheme="minorHAnsi" w:cstheme="minorHAnsi"/>
              </w:rPr>
              <w:t>TidbiT</w:t>
            </w:r>
            <w:proofErr w:type="spellEnd"/>
            <w:r w:rsidRPr="00CC7A63">
              <w:rPr>
                <w:rFonts w:asciiTheme="minorHAnsi" w:hAnsiTheme="minorHAnsi" w:cstheme="minorHAnsi"/>
              </w:rPr>
              <w:t xml:space="preserve">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HOBOware</w:t>
            </w:r>
            <w:proofErr w:type="spellEnd"/>
            <w:r w:rsidRPr="00CC7A63">
              <w:rPr>
                <w:rFonts w:asciiTheme="minorHAnsi" w:hAnsiTheme="minorHAnsi" w:cstheme="minorHAnsi"/>
              </w:rPr>
              <w:t xml:space="preserv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Reconyx</w:t>
            </w:r>
            <w:proofErr w:type="spellEnd"/>
            <w:r w:rsidRPr="00CC7A63">
              <w:rPr>
                <w:rFonts w:asciiTheme="minorHAnsi" w:hAnsiTheme="minorHAnsi" w:cstheme="minorHAnsi"/>
              </w:rPr>
              <w:t xml:space="preserve">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proofErr w:type="gramStart"/>
            <w:r w:rsidRPr="00CC7A63">
              <w:rPr>
                <w:rFonts w:asciiTheme="minorHAnsi" w:hAnsiTheme="minorHAnsi" w:cstheme="minorHAnsi"/>
              </w:rPr>
              <w:t>Sc::</w:t>
            </w:r>
            <w:proofErr w:type="gramEnd"/>
            <w:r w:rsidRPr="00CC7A63">
              <w:rPr>
                <w:rFonts w:asciiTheme="minorHAnsi" w:hAnsiTheme="minorHAnsi" w:cstheme="minorHAnsi"/>
              </w:rPr>
              <w:t>an Spectro::</w:t>
            </w:r>
            <w:proofErr w:type="spellStart"/>
            <w:r w:rsidRPr="00CC7A63">
              <w:rPr>
                <w:rFonts w:asciiTheme="minorHAnsi" w:hAnsiTheme="minorHAnsi" w:cstheme="minorHAnsi"/>
              </w:rPr>
              <w:t>lyser</w:t>
            </w:r>
            <w:proofErr w:type="spellEnd"/>
          </w:p>
        </w:tc>
        <w:tc>
          <w:tcPr>
            <w:tcW w:w="0" w:type="auto"/>
            <w:tcBorders>
              <w:bottom w:val="single" w:sz="4" w:space="0" w:color="auto"/>
            </w:tcBorders>
          </w:tcPr>
          <w:p w14:paraId="725A8CA4" w14:textId="77777777" w:rsidR="00FD124D" w:rsidRPr="00AC7637" w:rsidRDefault="00CD3C3F" w:rsidP="00CC7A63">
            <w:pPr>
              <w:spacing w:line="276" w:lineRule="auto"/>
              <w:rPr>
                <w:rFonts w:asciiTheme="minorHAnsi" w:hAnsiTheme="minorHAnsi" w:cstheme="minorHAnsi"/>
                <w:lang w:val="pt-BR"/>
                <w:rPrChange w:id="407" w:author="Mark Johnson" w:date="2020-10-05T15:51:00Z">
                  <w:rPr>
                    <w:rFonts w:asciiTheme="minorHAnsi" w:hAnsiTheme="minorHAnsi" w:cstheme="minorHAnsi"/>
                  </w:rPr>
                </w:rPrChange>
              </w:rPr>
            </w:pPr>
            <w:r w:rsidRPr="00AC7637">
              <w:rPr>
                <w:rFonts w:asciiTheme="minorHAnsi" w:hAnsiTheme="minorHAnsi" w:cstheme="minorHAnsi"/>
                <w:lang w:val="pt-BR"/>
                <w:rPrChange w:id="408" w:author="Mark Johnson" w:date="2020-10-05T15:51:00Z">
                  <w:rPr>
                    <w:rFonts w:asciiTheme="minorHAnsi" w:hAnsiTheme="minorHAnsi" w:cstheme="minorHAnsi"/>
                  </w:rPr>
                </w:rPrChange>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409" w:name="example-calculations"/>
      <w:r>
        <w:lastRenderedPageBreak/>
        <w:t>Example calculations</w:t>
      </w:r>
      <w:bookmarkEnd w:id="409"/>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410" w:name="Xe94dc613e79104e648a7e62ba8d389c33fd5369"/>
      <w:r>
        <w:lastRenderedPageBreak/>
        <w:t xml:space="preserve">NSERC </w:t>
      </w:r>
      <w:proofErr w:type="spellStart"/>
      <w:r>
        <w:t>forWater</w:t>
      </w:r>
      <w:proofErr w:type="spellEnd"/>
      <w:r>
        <w:t xml:space="preserve"> Network &amp; the Capital Regional District</w:t>
      </w:r>
      <w:bookmarkEnd w:id="410"/>
    </w:p>
    <w:p w14:paraId="1DE88BE6" w14:textId="77777777" w:rsidR="00FD124D" w:rsidRDefault="00CD3C3F">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ultimate goal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 xml:space="preserve">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411" w:name="weeks-creek-site-1"/>
      <w:r>
        <w:t>Weeks Creek (site 1)</w:t>
      </w:r>
      <w:bookmarkEnd w:id="411"/>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412" w:name="chris-creek-site-2"/>
      <w:r w:rsidRPr="00CC7A63">
        <w:t>Chris Creek (site 2)</w:t>
      </w:r>
      <w:bookmarkEnd w:id="412"/>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7306DFF4" w14:textId="77777777" w:rsidR="00FD124D" w:rsidRDefault="00CD3C3F">
      <w:r>
        <w:t> </w:t>
      </w:r>
    </w:p>
    <w:p w14:paraId="69CA89E0" w14:textId="77777777" w:rsidR="00FD124D" w:rsidRDefault="00CD3C3F" w:rsidP="00CC7A63">
      <w:pPr>
        <w:pStyle w:val="Heading9"/>
      </w:pPr>
      <w:bookmarkStart w:id="413" w:name="leech-head-site-3"/>
      <w:r>
        <w:t>Leech Head (site 3)</w:t>
      </w:r>
      <w:bookmarkEnd w:id="413"/>
    </w:p>
    <w:p w14:paraId="1A18487E" w14:textId="77777777" w:rsidR="00FD124D" w:rsidRDefault="00CD3C3F">
      <w:r>
        <w:t xml:space="preserve">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w:t>
      </w:r>
      <w:proofErr w:type="spellStart"/>
      <w:r>
        <w:t>coloured</w:t>
      </w:r>
      <w:proofErr w:type="spellEnd"/>
      <w:r>
        <w:t xml:space="preserve"> by tannins (likely from Weeks, upstream). There once was a logging bridge across the river at this site; rip-rap remains on either bank.</w:t>
      </w:r>
    </w:p>
    <w:p w14:paraId="30A1D5C1" w14:textId="77777777" w:rsidR="00FD124D" w:rsidRDefault="00CD3C3F">
      <w:r>
        <w:t> </w:t>
      </w:r>
    </w:p>
    <w:p w14:paraId="4B9207A2" w14:textId="77777777" w:rsidR="00FD124D" w:rsidRDefault="00CD3C3F" w:rsidP="00CC7A63">
      <w:pPr>
        <w:pStyle w:val="Heading9"/>
      </w:pPr>
      <w:bookmarkStart w:id="414" w:name="cragg-creek-site-4"/>
      <w:r>
        <w:lastRenderedPageBreak/>
        <w:t>Cragg Creek (site 4)</w:t>
      </w:r>
      <w:bookmarkEnd w:id="414"/>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November 2019, and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lang w:val="en-CA" w:eastAsia="en-CA"/>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proofErr w:type="spellStart"/>
      <w:r>
        <w:rPr>
          <w:i/>
        </w:rPr>
        <w:t>Draparnaldia</w:t>
      </w:r>
      <w:proofErr w:type="spellEnd"/>
      <w:r>
        <w:rPr>
          <w:i/>
        </w:rPr>
        <w:t xml:space="preserve"> species of green algae (</w:t>
      </w:r>
      <w:proofErr w:type="spellStart"/>
      <w:r>
        <w:rPr>
          <w:i/>
        </w:rPr>
        <w:t>nic</w:t>
      </w:r>
      <w:proofErr w:type="spellEnd"/>
      <w:r>
        <w:rPr>
          <w:i/>
        </w:rPr>
        <w:t>-named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415" w:name="west-leech-site-5"/>
      <w:r>
        <w:t>West Leech (site 5)</w:t>
      </w:r>
      <w:bookmarkEnd w:id="415"/>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416" w:name="leech-tunnel-site-6"/>
      <w:r>
        <w:lastRenderedPageBreak/>
        <w:t>Leech Tunnel (site 6)</w:t>
      </w:r>
      <w:bookmarkEnd w:id="416"/>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w:t>
      </w:r>
      <w:proofErr w:type="spellStart"/>
      <w:r>
        <w:t>is</w:t>
      </w:r>
      <w:proofErr w:type="spellEnd"/>
      <w:r>
        <w:t xml:space="preserve"> deep. The Tunnel site was approximately 1 km downstream of the West Leech confluence.</w:t>
      </w:r>
    </w:p>
    <w:p w14:paraId="46FE8088" w14:textId="77777777" w:rsidR="00FD124D" w:rsidRDefault="00CD3C3F">
      <w:r>
        <w:t xml:space="preserve">  ## Treatability ######## Treatability: </w:t>
      </w:r>
      <w:proofErr w:type="spellStart"/>
      <w:r>
        <w:t>forWater</w:t>
      </w:r>
      <w:proofErr w:type="spellEnd"/>
      <w:r>
        <w:t xml:space="preserve"> coordinated treatability analyses for disinfection by-product formation potentials (DBP-FP)</w:t>
      </w:r>
    </w:p>
    <w:p w14:paraId="2C95BBD9" w14:textId="77777777" w:rsidR="00FD124D" w:rsidRDefault="00CD3C3F">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proofErr w:type="spellStart"/>
      <w:r>
        <w:t>Rithet</w:t>
      </w:r>
      <w:proofErr w:type="spellEnd"/>
      <w:r>
        <w:t xml:space="preserve">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These sites were selected to represent future supplemental source water ,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 xml:space="preserve">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UV{254}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lang w:val="en-CA" w:eastAsia="en-CA"/>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417" w:name="X4b7b3e6ac6573f953e6980479d08b8ee7c28f75"/>
      <w:r>
        <w:lastRenderedPageBreak/>
        <w:t>Metals &amp; DOC: collaborative sampling for Metals on behalf of the CRD</w:t>
      </w:r>
      <w:bookmarkEnd w:id="417"/>
    </w:p>
    <w:p w14:paraId="2DD3E340" w14:textId="77777777" w:rsidR="00FD124D" w:rsidRDefault="00CD3C3F">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31 shows DOC with total metals in </w:t>
      </w:r>
      <w:proofErr w:type="spellStart"/>
      <w:r>
        <w:t>μg</w:t>
      </w:r>
      <w:proofErr w:type="spellEnd"/>
      <w:r>
        <w:t>/L,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lang w:val="en-CA" w:eastAsia="en-CA"/>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lang w:val="en-CA" w:eastAsia="en-CA"/>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6744FA" w14:paraId="5545D1E9" w14:textId="77777777" w:rsidTr="00CC7A63">
        <w:tc>
          <w:tcPr>
            <w:tcW w:w="1723" w:type="pct"/>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proofErr w:type="spellStart"/>
      <w:r>
        <w:lastRenderedPageBreak/>
        <w:t>FWx</w:t>
      </w:r>
      <w:proofErr w:type="spellEnd"/>
      <w:r>
        <w:t xml:space="preserve"> stations in the LWSA: </w:t>
      </w:r>
      <w:proofErr w:type="spellStart"/>
      <w:r>
        <w:t>ancilary</w:t>
      </w:r>
      <w:proofErr w:type="spellEnd"/>
      <w:r>
        <w:t xml:space="preserve"> data</w:t>
      </w:r>
    </w:p>
    <w:p w14:paraId="222CF99D" w14:textId="77777777" w:rsidR="00FD124D" w:rsidRDefault="00CD3C3F">
      <w:r>
        <w:t>There were two weather stations that operated during the study period: Chris Creek station is located in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 xml:space="preserve">The CRD provided weather station data from Chris Creek and Martin’s Gulch weather stations from January 2018 to March 2020. Slightly more precipitation was recorded at Martin’s Gulch than Chris Creek station (Figure 33, Table 20). Data from these two </w:t>
      </w:r>
      <w:proofErr w:type="spellStart"/>
      <w:r>
        <w:t>FWx</w:t>
      </w:r>
      <w:proofErr w:type="spellEnd"/>
      <w:r>
        <w:t xml:space="preserve">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lang w:val="en-CA" w:eastAsia="en-CA"/>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 xml:space="preserve">Figure 33:  Weather from </w:t>
      </w:r>
      <w:proofErr w:type="spellStart"/>
      <w:r w:rsidRPr="00C84838">
        <w:t>FWx</w:t>
      </w:r>
      <w:proofErr w:type="spellEnd"/>
      <w:r w:rsidRPr="00C84838">
        <w:t xml:space="preserve"> stations in the Leech water supply area. </w:t>
      </w:r>
      <w:proofErr w:type="spellStart"/>
      <w:r w:rsidRPr="00C84838">
        <w:t>Coloured</w:t>
      </w:r>
      <w:proofErr w:type="spellEnd"/>
      <w:r w:rsidRPr="00C84838">
        <w:t xml:space="preserve">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 xml:space="preserve">Table 20: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6744FA" w14:paraId="0098B4C2" w14:textId="77777777" w:rsidTr="00C84838">
        <w:tc>
          <w:tcPr>
            <w:tcW w:w="0" w:type="auto"/>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proofErr w:type="spellStart"/>
            <w:r w:rsidRPr="00C84838">
              <w:rPr>
                <w:rFonts w:asciiTheme="minorHAnsi" w:hAnsiTheme="minorHAnsi" w:cstheme="minorHAnsi"/>
                <w:sz w:val="22"/>
                <w:szCs w:val="22"/>
              </w:rPr>
              <w:t>stdev</w:t>
            </w:r>
            <w:proofErr w:type="spellEnd"/>
            <w:r w:rsidRPr="00C84838">
              <w:rPr>
                <w:rFonts w:asciiTheme="minorHAnsi" w:hAnsiTheme="minorHAnsi" w:cstheme="minorHAnsi"/>
                <w:sz w:val="22"/>
                <w:szCs w:val="22"/>
              </w:rPr>
              <w:t xml:space="preserve"> air temp. (± °C)</w:t>
            </w:r>
          </w:p>
        </w:tc>
        <w:tc>
          <w:tcPr>
            <w:tcW w:w="0" w:type="auto"/>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proofErr w:type="spellStart"/>
      <w:r>
        <w:t>TidbiT</w:t>
      </w:r>
      <w:proofErr w:type="spellEnd"/>
      <w:r>
        <w:t xml:space="preserve"> temperature loggers (HOBO </w:t>
      </w:r>
      <w:proofErr w:type="spellStart"/>
      <w:r>
        <w:t>TidbiT</w:t>
      </w:r>
      <w:proofErr w:type="spellEnd"/>
      <w:r>
        <w:t xml:space="preserve"> v2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lang w:val="en-CA" w:eastAsia="en-CA"/>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1670CF4E" w14:textId="77777777" w:rsidR="00C84838" w:rsidRDefault="00C84838"/>
    <w:p w14:paraId="1DFFA830" w14:textId="77777777" w:rsidR="00FD124D" w:rsidRDefault="00CD3C3F" w:rsidP="00C84838">
      <w:pPr>
        <w:spacing w:line="276" w:lineRule="auto"/>
      </w:pPr>
      <w:r>
        <w:rPr>
          <w:noProof/>
          <w:lang w:val="en-CA" w:eastAsia="en-CA"/>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14:paraId="34184739" w14:textId="77777777" w:rsidR="00FD124D" w:rsidRDefault="00CD3C3F" w:rsidP="00C84838">
      <w:pPr>
        <w:spacing w:line="276" w:lineRule="auto"/>
        <w:jc w:val="center"/>
      </w:pPr>
      <w:r>
        <w:rPr>
          <w:noProof/>
          <w:lang w:val="en-CA" w:eastAsia="en-CA"/>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21) with no statistical difference (at 90% confidence) for Cragg </w:t>
      </w:r>
      <w:proofErr w:type="spellStart"/>
      <w:r>
        <w:t>Crk</w:t>
      </w:r>
      <w:proofErr w:type="spellEnd"/>
      <w:r>
        <w:t>,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6744FA" w14:paraId="2C8AD125" w14:textId="77777777" w:rsidTr="00C84838">
        <w:tc>
          <w:tcPr>
            <w:tcW w:w="2896" w:type="pct"/>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ChrisCrk</w:t>
            </w:r>
            <w:proofErr w:type="spellEnd"/>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LeechHead</w:t>
            </w:r>
            <w:proofErr w:type="spellEnd"/>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CraggCrk</w:t>
            </w:r>
            <w:proofErr w:type="spellEnd"/>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WestLeech</w:t>
            </w:r>
            <w:proofErr w:type="spellEnd"/>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 xml:space="preserve">Table 22: Summary of predicted air temperature at each site compared to mean LWSA temperature from CRD </w:t>
      </w:r>
      <w:proofErr w:type="spellStart"/>
      <w:r w:rsidRPr="00C84838">
        <w:rPr>
          <w:rFonts w:asciiTheme="minorHAnsi" w:hAnsiTheme="minorHAnsi" w:cstheme="minorHAnsi"/>
        </w:rPr>
        <w:t>FWx</w:t>
      </w:r>
      <w:proofErr w:type="spellEnd"/>
      <w:r w:rsidRPr="00C84838">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6744FA" w14:paraId="0CEA8A0B" w14:textId="77777777">
        <w:tc>
          <w:tcPr>
            <w:tcW w:w="0" w:type="auto"/>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lang w:val="en-CA" w:eastAsia="en-CA"/>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418"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418"/>
    </w:p>
    <w:p w14:paraId="3BE8CF33" w14:textId="77777777" w:rsidR="00FD124D" w:rsidRDefault="00CD3C3F">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lang w:val="en-CA" w:eastAsia="en-CA"/>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419" w:name="Xb062a35fa65c601d9b61eaa15affd59e6cc37d7"/>
      <w:r>
        <w:lastRenderedPageBreak/>
        <w:t>Ch.</w:t>
      </w:r>
      <w:r w:rsidR="00C84838">
        <w:t>3</w:t>
      </w:r>
      <w:r>
        <w:t xml:space="preserve"> extended: NOM sampling in nested catchments</w:t>
      </w:r>
      <w:bookmarkEnd w:id="419"/>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lang w:val="en-CA" w:eastAsia="en-CA"/>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39B40CBC" w14:textId="77777777" w:rsidR="00FD124D" w:rsidRPr="00C84838" w:rsidRDefault="00CD3C3F" w:rsidP="00C84838">
      <w:pPr>
        <w:spacing w:line="276" w:lineRule="auto"/>
      </w:pPr>
      <w:r w:rsidRPr="00C84838">
        <w:rPr>
          <w:noProof/>
          <w:lang w:val="en-CA" w:eastAsia="en-CA"/>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420" w:name="ch.4-extended-rf-vim"/>
      <w:r w:rsidR="00C84838">
        <w:br w:type="page"/>
      </w:r>
    </w:p>
    <w:p w14:paraId="288FD690" w14:textId="59E809F8" w:rsidR="00FD124D" w:rsidRDefault="00CD3C3F" w:rsidP="00C84838">
      <w:pPr>
        <w:pStyle w:val="Heading8"/>
      </w:pPr>
      <w:r>
        <w:lastRenderedPageBreak/>
        <w:t>Ch.4 extended: RF VIM</w:t>
      </w:r>
      <w:bookmarkEnd w:id="420"/>
    </w:p>
    <w:p w14:paraId="3127142D" w14:textId="77777777" w:rsidR="00FD124D" w:rsidRDefault="00CD3C3F">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w:t>
      </w:r>
      <w:proofErr w:type="spellStart"/>
      <w:r>
        <w:t>predictant</w:t>
      </w:r>
      <w:proofErr w:type="spellEnd"/>
      <w:r>
        <w:t xml:space="preserve">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41 and see how the relative rankings changed.</w:t>
      </w:r>
    </w:p>
    <w:p w14:paraId="433DCF39" w14:textId="77777777" w:rsidR="00FD124D" w:rsidRDefault="00CD3C3F">
      <w:r>
        <w:rPr>
          <w:noProof/>
          <w:lang w:val="en-CA" w:eastAsia="en-CA"/>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 xml:space="preserve">Enough samples were collected in both the dry and wet seasons for DOC assessment to tease apart a wet season increase in DOC with increasing antecedent air temperatures, while there was no </w:t>
      </w:r>
      <w:proofErr w:type="spellStart"/>
      <w:r>
        <w:t>apaprent</w:t>
      </w:r>
      <w:proofErr w:type="spellEnd"/>
      <w:r>
        <w:t xml:space="preserve"> trend in the dry season (Figure 42).</w:t>
      </w:r>
    </w:p>
    <w:p w14:paraId="637F76A9" w14:textId="77777777" w:rsidR="00C84838" w:rsidRDefault="00C84838"/>
    <w:p w14:paraId="0CBAD721" w14:textId="77777777" w:rsidR="00FD124D" w:rsidRDefault="00CD3C3F" w:rsidP="00C84838">
      <w:pPr>
        <w:jc w:val="center"/>
      </w:pPr>
      <w:r>
        <w:rPr>
          <w:noProof/>
          <w:lang w:val="en-CA" w:eastAsia="en-CA"/>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site…(Figure 43)</w:t>
      </w:r>
    </w:p>
    <w:p w14:paraId="59965AE6" w14:textId="77777777" w:rsidR="00FD124D" w:rsidRDefault="00CD3C3F">
      <w:r>
        <w:t> </w:t>
      </w:r>
    </w:p>
    <w:p w14:paraId="782A1812" w14:textId="77777777" w:rsidR="00FD124D" w:rsidRDefault="00CD3C3F" w:rsidP="00C84838">
      <w:pPr>
        <w:spacing w:line="276" w:lineRule="auto"/>
      </w:pPr>
      <w:r>
        <w:rPr>
          <w:noProof/>
          <w:lang w:val="en-CA" w:eastAsia="en-CA"/>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421" w:name="possible-trash-1"/>
      <w:r>
        <w:br w:type="page"/>
      </w:r>
    </w:p>
    <w:p w14:paraId="3B13D3C8" w14:textId="73D0EAC1" w:rsidR="00FD124D" w:rsidRDefault="00CD3C3F">
      <w:pPr>
        <w:pStyle w:val="Heading7"/>
      </w:pPr>
      <w:r>
        <w:lastRenderedPageBreak/>
        <w:t>possible trash</w:t>
      </w:r>
      <w:bookmarkEnd w:id="421"/>
    </w:p>
    <w:p w14:paraId="483A42E9" w14:textId="1A6497BC" w:rsidR="00FD124D" w:rsidRDefault="00CD3C3F" w:rsidP="004D6C34">
      <w:pPr>
        <w:pStyle w:val="Heading8"/>
      </w:pPr>
      <w:bookmarkStart w:id="422" w:name="sampling-methods"/>
      <w:r>
        <w:t>sampling methods</w:t>
      </w:r>
      <w:bookmarkStart w:id="423" w:name="sampling-methods-extended"/>
      <w:bookmarkEnd w:id="422"/>
      <w:r w:rsidR="00C84838">
        <w:t xml:space="preserve"> </w:t>
      </w:r>
      <w:r>
        <w:t>extended</w:t>
      </w:r>
      <w:bookmarkEnd w:id="423"/>
    </w:p>
    <w:p w14:paraId="7E25C287" w14:textId="77777777" w:rsidR="00FD124D" w:rsidRDefault="00CD3C3F">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w:t>
      </w:r>
      <w:r>
        <w:lastRenderedPageBreak/>
        <w:t xml:space="preserve">The assumption of river-as-a-refrigerator was addressed by deploying temperature sensors on each vertical rack (August 2019), and also </w:t>
      </w:r>
      <w:proofErr w:type="spellStart"/>
      <w:r>
        <w:t>with hold</w:t>
      </w:r>
      <w:proofErr w:type="spellEnd"/>
      <w:r>
        <w:t>-time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 xml:space="preserve">Malahat </w:t>
      </w:r>
      <w:proofErr w:type="gramStart"/>
      <w:r>
        <w:t>5 year</w:t>
      </w:r>
      <w:proofErr w:type="gramEnd"/>
      <w:r>
        <w:t xml:space="preserve"> weather</w:t>
      </w:r>
    </w:p>
    <w:p w14:paraId="6ACE59C0" w14:textId="77777777" w:rsidR="00FD124D" w:rsidRDefault="00CD3C3F">
      <w:pPr>
        <w:numPr>
          <w:ilvl w:val="0"/>
          <w:numId w:val="28"/>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lang w:val="en-CA" w:eastAsia="en-CA"/>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 xml:space="preserve">Figure 44:  </w:t>
      </w:r>
      <w:proofErr w:type="gramStart"/>
      <w:r w:rsidRPr="00C84838">
        <w:t>Five year</w:t>
      </w:r>
      <w:proofErr w:type="gramEnd"/>
      <w:r w:rsidRPr="00C84838">
        <w:t xml:space="preserve"> weather from nearby Malahat station (</w:t>
      </w:r>
      <w:proofErr w:type="spellStart"/>
      <w:r w:rsidRPr="00C84838">
        <w:t>MoTI</w:t>
      </w:r>
      <w:proofErr w:type="spellEnd"/>
      <w:r w:rsidRPr="00C84838">
        <w:t xml:space="preserve">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w:t>
      </w:r>
      <w:proofErr w:type="spellStart"/>
      <w:r>
        <w:rPr>
          <w:i/>
        </w:rPr>
        <w:t>MoTI</w:t>
      </w:r>
      <w:proofErr w:type="spellEnd"/>
      <w:r>
        <w:rPr>
          <w:i/>
        </w:rPr>
        <w:t xml:space="preserve"> ID 62091)</w:t>
      </w:r>
    </w:p>
    <w:tbl>
      <w:tblPr>
        <w:tblW w:w="5000" w:type="pct"/>
        <w:tblLook w:val="07E0" w:firstRow="1" w:lastRow="1" w:firstColumn="1" w:lastColumn="1" w:noHBand="1" w:noVBand="1"/>
      </w:tblPr>
      <w:tblGrid>
        <w:gridCol w:w="1000"/>
        <w:gridCol w:w="3113"/>
        <w:gridCol w:w="3010"/>
        <w:gridCol w:w="2237"/>
      </w:tblGrid>
      <w:tr w:rsidR="006744FA" w14:paraId="52F55E3B" w14:textId="77777777" w:rsidTr="00C84838">
        <w:tc>
          <w:tcPr>
            <w:tcW w:w="534" w:type="pct"/>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 xml:space="preserve">annual </w:t>
            </w:r>
            <w:proofErr w:type="spellStart"/>
            <w:r w:rsidRPr="00C84838">
              <w:rPr>
                <w:rFonts w:asciiTheme="minorHAnsi" w:hAnsiTheme="minorHAnsi" w:cstheme="minorHAnsi"/>
              </w:rPr>
              <w:t>precip</w:t>
            </w:r>
            <w:proofErr w:type="spellEnd"/>
            <w:r w:rsidRPr="00C84838">
              <w:rPr>
                <w:rFonts w:asciiTheme="minorHAnsi" w:hAnsiTheme="minorHAnsi" w:cstheme="minorHAnsi"/>
              </w:rPr>
              <w:t>. (mm)</w:t>
            </w:r>
          </w:p>
        </w:tc>
        <w:tc>
          <w:tcPr>
            <w:tcW w:w="1608" w:type="pct"/>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vAlign w:val="bottom"/>
          </w:tcPr>
          <w:p w14:paraId="1E2C12A0"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std.dev</w:t>
            </w:r>
            <w:proofErr w:type="spellEnd"/>
            <w:r w:rsidRPr="00C84838">
              <w:rPr>
                <w:rFonts w:asciiTheme="minorHAnsi" w:hAnsiTheme="minorHAnsi" w:cstheme="minorHAnsi"/>
              </w:rPr>
              <w:t>.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w:t>
      </w:r>
      <w:proofErr w:type="spellStart"/>
      <w:r>
        <w:t>tab:MalahatTest</w:t>
      </w:r>
      <w:proofErr w:type="spellEnd"/>
      <w:r>
        <w: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lang w:val="en-CA" w:eastAsia="en-CA"/>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 xml:space="preserve">Figure 45:  Weather from the Malahat station for </w:t>
      </w:r>
      <w:proofErr w:type="gramStart"/>
      <w:r w:rsidRPr="00C84838">
        <w:t>two year</w:t>
      </w:r>
      <w:proofErr w:type="gramEnd"/>
      <w:r w:rsidRPr="00C84838">
        <w:t xml:space="preserve"> periods prior to and during this study (</w:t>
      </w:r>
      <w:proofErr w:type="spellStart"/>
      <w:r w:rsidRPr="00C84838">
        <w:t>MoTI</w:t>
      </w:r>
      <w:proofErr w:type="spellEnd"/>
      <w:r w:rsidRPr="00C84838">
        <w:t xml:space="preserve">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6744FA" w14:paraId="1739D3DC" w14:textId="77777777">
        <w:tc>
          <w:tcPr>
            <w:tcW w:w="0" w:type="auto"/>
            <w:vAlign w:val="bottom"/>
          </w:tcPr>
          <w:p w14:paraId="7007797D" w14:textId="77777777" w:rsidR="00FD124D" w:rsidRDefault="00CD3C3F" w:rsidP="00C84838">
            <w:pPr>
              <w:spacing w:line="276" w:lineRule="auto"/>
            </w:pPr>
            <w:r>
              <w:t>Parameter</w:t>
            </w:r>
          </w:p>
        </w:tc>
        <w:tc>
          <w:tcPr>
            <w:tcW w:w="0" w:type="auto"/>
            <w:vAlign w:val="bottom"/>
          </w:tcPr>
          <w:p w14:paraId="69CCA838" w14:textId="77777777" w:rsidR="00FD124D" w:rsidRDefault="00CD3C3F" w:rsidP="00C84838">
            <w:pPr>
              <w:spacing w:line="276" w:lineRule="auto"/>
              <w:jc w:val="right"/>
            </w:pPr>
            <w:proofErr w:type="spellStart"/>
            <w:r>
              <w:t>p.value</w:t>
            </w:r>
            <w:proofErr w:type="spellEnd"/>
          </w:p>
        </w:tc>
        <w:tc>
          <w:tcPr>
            <w:tcW w:w="0" w:type="auto"/>
            <w:vAlign w:val="bottom"/>
          </w:tcPr>
          <w:p w14:paraId="6B5E5744" w14:textId="77777777" w:rsidR="00FD124D" w:rsidRDefault="00CD3C3F" w:rsidP="00C84838">
            <w:pPr>
              <w:spacing w:line="276" w:lineRule="auto"/>
            </w:pPr>
            <w:proofErr w:type="spellStart"/>
            <w:r>
              <w:t>signifcance</w:t>
            </w:r>
            <w:proofErr w:type="spellEnd"/>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proofErr w:type="spellStart"/>
            <w:r>
              <w:t>temp_mean</w:t>
            </w:r>
            <w:proofErr w:type="spellEnd"/>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proofErr w:type="spellStart"/>
            <w:r>
              <w:t>temp_min</w:t>
            </w:r>
            <w:proofErr w:type="spellEnd"/>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proofErr w:type="spellStart"/>
            <w:r>
              <w:t>temp_max</w:t>
            </w:r>
            <w:proofErr w:type="spellEnd"/>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6744FA" w14:paraId="1F3402D8" w14:textId="77777777">
        <w:tc>
          <w:tcPr>
            <w:tcW w:w="0" w:type="auto"/>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vAlign w:val="bottom"/>
          </w:tcPr>
          <w:p w14:paraId="12011979"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Stdev</w:t>
            </w:r>
            <w:proofErr w:type="spellEnd"/>
            <w:r w:rsidRPr="00C84838">
              <w:rPr>
                <w:rFonts w:asciiTheme="minorHAnsi" w:hAnsiTheme="minorHAnsi" w:cstheme="minorHAnsi"/>
              </w:rPr>
              <w:t xml:space="preserve"> (± mg/L DOC)</w:t>
            </w:r>
          </w:p>
        </w:tc>
        <w:tc>
          <w:tcPr>
            <w:tcW w:w="0" w:type="auto"/>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w:t>
      </w:r>
      <w:r>
        <w:lastRenderedPageBreak/>
        <w:t xml:space="preserve">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 xml:space="preserve">To identify which pairs of sites had equal DOC variance </w:t>
      </w:r>
      <w:proofErr w:type="spellStart"/>
      <w:r>
        <w:t>Levene’s</w:t>
      </w:r>
      <w:proofErr w:type="spellEnd"/>
      <w:r>
        <w:t xml:space="preserve"> test was applied to sample DOC results. Table 26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 xml:space="preserve">Table 26: Results of </w:t>
      </w:r>
      <w:proofErr w:type="spellStart"/>
      <w:r w:rsidRPr="00C84838">
        <w:rPr>
          <w:sz w:val="23"/>
          <w:szCs w:val="23"/>
        </w:rPr>
        <w:t>Levene’s</w:t>
      </w:r>
      <w:proofErr w:type="spellEnd"/>
      <w:r w:rsidRPr="00C84838">
        <w:rPr>
          <w:sz w:val="23"/>
          <w:szCs w:val="23"/>
        </w:rPr>
        <w:t xml:space="preserve"> test comparing DOC variance between pairs of sites. Significance stars indicate confidence levels: ** 99% (alpha = 0.01); ** 95% (alpha = 0.05); * 90% (alpha = 0.1), 90% confidence was the threshold for supporting the null hypothesis of homoscedasticity.*</w:t>
      </w:r>
    </w:p>
    <w:tbl>
      <w:tblPr>
        <w:tblW w:w="5000" w:type="pct"/>
        <w:tblLook w:val="07E0" w:firstRow="1" w:lastRow="1" w:firstColumn="1" w:lastColumn="1" w:noHBand="1" w:noVBand="1"/>
      </w:tblPr>
      <w:tblGrid>
        <w:gridCol w:w="2642"/>
        <w:gridCol w:w="3334"/>
        <w:gridCol w:w="1271"/>
        <w:gridCol w:w="2113"/>
      </w:tblGrid>
      <w:tr w:rsidR="006744FA" w14:paraId="133F9CB8" w14:textId="77777777" w:rsidTr="00C84838">
        <w:tc>
          <w:tcPr>
            <w:tcW w:w="1411" w:type="pct"/>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proofErr w:type="spellStart"/>
            <w:r w:rsidRPr="00C84838">
              <w:rPr>
                <w:rFonts w:asciiTheme="minorHAnsi" w:hAnsiTheme="minorHAnsi" w:cstheme="minorHAnsi"/>
                <w:sz w:val="23"/>
                <w:szCs w:val="23"/>
              </w:rPr>
              <w:t>p.value</w:t>
            </w:r>
            <w:proofErr w:type="spellEnd"/>
          </w:p>
        </w:tc>
        <w:tc>
          <w:tcPr>
            <w:tcW w:w="1129" w:type="pct"/>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 xml:space="preserve">Weeks &amp; </w:t>
            </w:r>
            <w:proofErr w:type="spellStart"/>
            <w:r w:rsidRPr="00C84838">
              <w:rPr>
                <w:rFonts w:asciiTheme="minorHAnsi" w:hAnsiTheme="minorHAnsi" w:cstheme="minorHAnsi"/>
                <w:sz w:val="23"/>
                <w:szCs w:val="23"/>
              </w:rPr>
              <w:t>ChrisCrk</w:t>
            </w:r>
            <w:proofErr w:type="spellEnd"/>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ChrisCrk</w:t>
            </w:r>
            <w:proofErr w:type="spellEnd"/>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CraggCrk</w:t>
            </w:r>
            <w:proofErr w:type="spellEnd"/>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WestLeech</w:t>
            </w:r>
            <w:proofErr w:type="spellEnd"/>
            <w:r w:rsidRPr="00C84838">
              <w:rPr>
                <w:rFonts w:asciiTheme="minorHAnsi" w:hAnsiTheme="minorHAnsi" w:cstheme="minorHAnsi"/>
                <w:sz w:val="23"/>
                <w:szCs w:val="23"/>
              </w:rPr>
              <w:t xml:space="preserve">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424" w:name="e2e3-over-time"/>
      <w:r>
        <w:lastRenderedPageBreak/>
        <w:t>E2E3 over time</w:t>
      </w:r>
      <w:bookmarkEnd w:id="424"/>
    </w:p>
    <w:p w14:paraId="2BA16D5E" w14:textId="77777777" w:rsidR="00FD124D" w:rsidRDefault="00CD3C3F">
      <w:r>
        <w:rPr>
          <w:noProof/>
          <w:lang w:val="en-CA" w:eastAsia="en-CA"/>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425" w:name="_Toc51362267"/>
      <w:r>
        <w:lastRenderedPageBreak/>
        <w:t>References</w:t>
      </w:r>
      <w:bookmarkEnd w:id="425"/>
    </w:p>
    <w:p w14:paraId="0412C6FA" w14:textId="77777777" w:rsidR="00FD124D" w:rsidRDefault="00CD3C3F" w:rsidP="00C84838">
      <w:pPr>
        <w:spacing w:after="240" w:line="276" w:lineRule="auto"/>
      </w:pPr>
      <w:bookmarkStart w:id="426" w:name="ref-Abbott2018"/>
      <w:bookmarkStart w:id="427"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428" w:name="ref-Aguilera2018"/>
      <w:bookmarkEnd w:id="426"/>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429" w:name="ref-Aiken1995"/>
      <w:bookmarkEnd w:id="428"/>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430" w:name="ref-Aiken2011"/>
      <w:bookmarkEnd w:id="429"/>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431" w:name="ref-Avagyan2014"/>
      <w:bookmarkEnd w:id="430"/>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432" w:name="ref-Agren2008"/>
      <w:bookmarkEnd w:id="431"/>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433" w:name="ref-StdMet5310"/>
      <w:bookmarkEnd w:id="432"/>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434" w:name="ref-StdMet5910"/>
      <w:bookmarkEnd w:id="433"/>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435" w:name="ref-Biau2016"/>
      <w:bookmarkEnd w:id="434"/>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436" w:name="ref-Breiman2001"/>
      <w:bookmarkEnd w:id="435"/>
      <w:proofErr w:type="spellStart"/>
      <w:r>
        <w:lastRenderedPageBreak/>
        <w:t>Breiman</w:t>
      </w:r>
      <w:proofErr w:type="spellEnd"/>
      <w:r>
        <w:t xml:space="preserve">,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437" w:name="ref-BC2019"/>
      <w:bookmarkEnd w:id="436"/>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438" w:name="ref-CCME2004"/>
      <w:bookmarkEnd w:id="437"/>
      <w:r>
        <w:t>Canadian Council of Ministers of the Environment. 2004. “From source to tap : guidance on the multi-barrier approach to safe drinking water.”</w:t>
      </w:r>
    </w:p>
    <w:p w14:paraId="5550FAE8" w14:textId="77777777" w:rsidR="00FD124D" w:rsidRDefault="00CD3C3F" w:rsidP="00C84838">
      <w:pPr>
        <w:spacing w:after="240" w:line="276" w:lineRule="auto"/>
      </w:pPr>
      <w:bookmarkStart w:id="439" w:name="ref-SoilScience2020"/>
      <w:bookmarkEnd w:id="438"/>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440" w:name="ref-CRD"/>
      <w:bookmarkEnd w:id="439"/>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441" w:name="ref-CCME2011"/>
      <w:bookmarkEnd w:id="440"/>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442" w:name="ref-Chow2008"/>
      <w:bookmarkEnd w:id="441"/>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443" w:name="ref-Cory2011"/>
      <w:bookmarkEnd w:id="442"/>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444" w:name="ref-CapitalRegionDistrict2017"/>
      <w:bookmarkEnd w:id="443"/>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445" w:name="ref-CRD2019"/>
      <w:bookmarkEnd w:id="444"/>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446" w:name="ref-Creed2015"/>
      <w:bookmarkEnd w:id="445"/>
      <w:r>
        <w:t xml:space="preserve">Creed, IF Irena F, DM Diane M </w:t>
      </w:r>
      <w:proofErr w:type="spellStart"/>
      <w:r>
        <w:t>Mcknight</w:t>
      </w:r>
      <w:proofErr w:type="spellEnd"/>
      <w:r>
        <w:t xml:space="preserve">,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Pr="00AC7637" w:rsidRDefault="00CD3C3F" w:rsidP="00C84838">
      <w:pPr>
        <w:spacing w:after="240" w:line="276" w:lineRule="auto"/>
        <w:rPr>
          <w:lang w:val="pt-BR"/>
          <w:rPrChange w:id="447" w:author="Mark Johnson" w:date="2020-10-05T15:51:00Z">
            <w:rPr/>
          </w:rPrChange>
        </w:rPr>
      </w:pPr>
      <w:bookmarkStart w:id="448" w:name="ref-MWH2014"/>
      <w:bookmarkEnd w:id="446"/>
      <w:r>
        <w:lastRenderedPageBreak/>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r w:rsidR="00FF4AED">
        <w:fldChar w:fldCharType="begin"/>
      </w:r>
      <w:r w:rsidR="00FF4AED">
        <w:instrText xml:space="preserve"> HYPERLINK "https://doi.org/10.1016/B978-0-12-382092-1.00019-1" \h </w:instrText>
      </w:r>
      <w:r w:rsidR="00FF4AED">
        <w:fldChar w:fldCharType="separate"/>
      </w:r>
      <w:r w:rsidRPr="00AC7637">
        <w:rPr>
          <w:rStyle w:val="Hyperlink"/>
          <w:lang w:val="pt-BR"/>
          <w:rPrChange w:id="449" w:author="Mark Johnson" w:date="2020-10-05T15:51:00Z">
            <w:rPr>
              <w:rStyle w:val="Hyperlink"/>
            </w:rPr>
          </w:rPrChange>
        </w:rPr>
        <w:t>https://doi.org/10.1016/B978-0-12-382092-1.00019-1</w:t>
      </w:r>
      <w:r w:rsidR="00FF4AED">
        <w:rPr>
          <w:rStyle w:val="Hyperlink"/>
        </w:rPr>
        <w:fldChar w:fldCharType="end"/>
      </w:r>
      <w:r w:rsidRPr="00AC7637">
        <w:rPr>
          <w:lang w:val="pt-BR"/>
          <w:rPrChange w:id="450" w:author="Mark Johnson" w:date="2020-10-05T15:51:00Z">
            <w:rPr/>
          </w:rPrChange>
        </w:rPr>
        <w:t>.</w:t>
      </w:r>
    </w:p>
    <w:p w14:paraId="202EDD9C" w14:textId="77777777" w:rsidR="00FD124D" w:rsidRDefault="00CD3C3F" w:rsidP="00C84838">
      <w:pPr>
        <w:spacing w:after="240" w:line="276" w:lineRule="auto"/>
      </w:pPr>
      <w:bookmarkStart w:id="451" w:name="ref-Delpla2016"/>
      <w:bookmarkEnd w:id="448"/>
      <w:r w:rsidRPr="00AC7637">
        <w:rPr>
          <w:lang w:val="pt-BR"/>
          <w:rPrChange w:id="452" w:author="Mark Johnson" w:date="2020-10-05T15:51:00Z">
            <w:rPr/>
          </w:rPrChange>
        </w:rPr>
        <w:t xml:space="preserve">Delpla, Ianis, and Manuel J. Rodriguez. </w:t>
      </w:r>
      <w:r>
        <w:t xml:space="preserve">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14:paraId="40F877BF" w14:textId="77777777" w:rsidR="00FD124D" w:rsidRDefault="00CD3C3F" w:rsidP="00C84838">
      <w:pPr>
        <w:spacing w:after="240" w:line="276" w:lineRule="auto"/>
      </w:pPr>
      <w:bookmarkStart w:id="453" w:name="ref-Diehl2007"/>
      <w:bookmarkEnd w:id="451"/>
      <w:r>
        <w:t xml:space="preserve">Diehl, Timothy H. 2007. “A Modified Siphon Sampler for Shallow Water.” U.S. Department of the Interior, U.S. Geological Survey. </w:t>
      </w:r>
      <w:hyperlink r:id="rId77">
        <w:r>
          <w:rPr>
            <w:rStyle w:val="Hyperlink"/>
          </w:rPr>
          <w:t>https://pubs.er.usgs.gov/publication/sir20075282</w:t>
        </w:r>
      </w:hyperlink>
      <w:r>
        <w:t>.</w:t>
      </w:r>
    </w:p>
    <w:p w14:paraId="1716BE92" w14:textId="77777777" w:rsidR="00FD124D" w:rsidRDefault="00CD3C3F" w:rsidP="00C84838">
      <w:pPr>
        <w:spacing w:after="240" w:line="276" w:lineRule="auto"/>
      </w:pPr>
      <w:bookmarkStart w:id="454" w:name="ref-Dudley2003"/>
      <w:bookmarkEnd w:id="453"/>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455" w:name="ref-Emelko2011"/>
      <w:bookmarkEnd w:id="454"/>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14:paraId="44F1F553" w14:textId="77777777" w:rsidR="00FD124D" w:rsidRDefault="00CD3C3F" w:rsidP="00C84838">
      <w:pPr>
        <w:spacing w:after="240" w:line="276" w:lineRule="auto"/>
      </w:pPr>
      <w:bookmarkStart w:id="456" w:name="ref-Epps1994"/>
      <w:bookmarkEnd w:id="455"/>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457" w:name="ref-Evans1999"/>
      <w:bookmarkEnd w:id="456"/>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80">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458" w:name="ref-Evans1998"/>
      <w:bookmarkEnd w:id="457"/>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14:paraId="2A4777CA" w14:textId="77777777" w:rsidR="00FD124D" w:rsidRDefault="00CD3C3F" w:rsidP="00C84838">
      <w:pPr>
        <w:spacing w:after="240" w:line="276" w:lineRule="auto"/>
      </w:pPr>
      <w:bookmarkStart w:id="459" w:name="ref-SoilsCanada2018"/>
      <w:bookmarkEnd w:id="458"/>
      <w:r>
        <w:t xml:space="preserve">Government of Canada. 2018. “Soils of British Columbia.” </w:t>
      </w:r>
      <w:hyperlink r:id="rId82">
        <w:r>
          <w:rPr>
            <w:rStyle w:val="Hyperlink"/>
          </w:rPr>
          <w:t>http://sis.agr.gc.ca/cansis/soils/bc/soils.html</w:t>
        </w:r>
      </w:hyperlink>
      <w:r>
        <w:t>.</w:t>
      </w:r>
    </w:p>
    <w:p w14:paraId="12CB573A" w14:textId="77777777" w:rsidR="00FD124D" w:rsidRDefault="00CD3C3F" w:rsidP="00C84838">
      <w:pPr>
        <w:spacing w:after="240" w:line="276" w:lineRule="auto"/>
      </w:pPr>
      <w:bookmarkStart w:id="460" w:name="ref-Graczyk2000"/>
      <w:bookmarkEnd w:id="459"/>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83">
        <w:r>
          <w:rPr>
            <w:rStyle w:val="Hyperlink"/>
          </w:rPr>
          <w:t>https://doi.org/10.3133/fs06700</w:t>
        </w:r>
      </w:hyperlink>
      <w:r>
        <w:t>.</w:t>
      </w:r>
    </w:p>
    <w:p w14:paraId="1DDE138E" w14:textId="77777777" w:rsidR="00FD124D" w:rsidRDefault="00CD3C3F" w:rsidP="00C84838">
      <w:pPr>
        <w:spacing w:after="240" w:line="276" w:lineRule="auto"/>
      </w:pPr>
      <w:bookmarkStart w:id="461" w:name="ref-Groome2003"/>
      <w:bookmarkEnd w:id="460"/>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462" w:name="ref-Harmel2003"/>
      <w:bookmarkEnd w:id="461"/>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84">
        <w:r>
          <w:rPr>
            <w:rStyle w:val="Hyperlink"/>
          </w:rPr>
          <w:t>https://doi.org/10.13031/2013.15662</w:t>
        </w:r>
      </w:hyperlink>
      <w:r>
        <w:t>.</w:t>
      </w:r>
    </w:p>
    <w:p w14:paraId="17B0FE9B" w14:textId="77777777" w:rsidR="00FD124D" w:rsidRDefault="00CD3C3F" w:rsidP="00C84838">
      <w:pPr>
        <w:spacing w:after="240" w:line="276" w:lineRule="auto"/>
      </w:pPr>
      <w:bookmarkStart w:id="463" w:name="ref-HealthCanada2019"/>
      <w:bookmarkEnd w:id="462"/>
      <w:r>
        <w:t xml:space="preserve">Health Canada. 2019a. “Guidance on Natural Organic Matter in Drinking Water.” </w:t>
      </w:r>
      <w:hyperlink r:id="rId85">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464" w:name="ref-HealthCanada2019a"/>
      <w:bookmarkEnd w:id="463"/>
      <w:r>
        <w:t xml:space="preserve">———. 2019b. “Guidelines for Canadian Drinking Water Quality – Summary Table.” Ottawa, Ontario: Water; Air Quality Bureau, Healthy Environments; Consumer Safety Branch. </w:t>
      </w:r>
      <w:hyperlink r:id="rId86">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465" w:name="ref-HealthCanada2006"/>
      <w:bookmarkEnd w:id="464"/>
      <w:proofErr w:type="spellStart"/>
      <w:r>
        <w:t>HealthCanada</w:t>
      </w:r>
      <w:proofErr w:type="spellEnd"/>
      <w:r>
        <w:t xml:space="preserve">. 2006. “Drinking Water Chlorination.” </w:t>
      </w:r>
      <w:hyperlink r:id="rId87">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466" w:name="ref-HealthLinkBC2018"/>
      <w:bookmarkEnd w:id="465"/>
      <w:proofErr w:type="spellStart"/>
      <w:r>
        <w:t>HealthLinkBC</w:t>
      </w:r>
      <w:proofErr w:type="spellEnd"/>
      <w:r>
        <w:t xml:space="preserve">. 2018. “Drinking Water Chlorination,” no. 49. </w:t>
      </w:r>
      <w:hyperlink r:id="rId88">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467" w:name="ref-Helms2008"/>
      <w:bookmarkEnd w:id="466"/>
      <w:r>
        <w:t xml:space="preserve">Helms, John R, Avon Stubbins, Jason D Ritchie, Elizabeth C Minor, and Kenneth Mopper.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89">
        <w:r>
          <w:rPr>
            <w:rStyle w:val="Hyperlink"/>
          </w:rPr>
          <w:t>https://www.jstor.org/stable/40058211</w:t>
        </w:r>
      </w:hyperlink>
      <w:r>
        <w:t>.</w:t>
      </w:r>
    </w:p>
    <w:p w14:paraId="26E88624" w14:textId="77777777" w:rsidR="00FD124D" w:rsidRDefault="00CD3C3F" w:rsidP="00C84838">
      <w:pPr>
        <w:spacing w:after="240" w:line="276" w:lineRule="auto"/>
      </w:pPr>
      <w:bookmarkStart w:id="468" w:name="ref-Hood2006"/>
      <w:bookmarkEnd w:id="467"/>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Journal of Geophysical Research: Biogeosciences</w:t>
      </w:r>
      <w:r>
        <w:t xml:space="preserve"> 111 (1): 1–8. </w:t>
      </w:r>
      <w:hyperlink r:id="rId90">
        <w:r>
          <w:rPr>
            <w:rStyle w:val="Hyperlink"/>
          </w:rPr>
          <w:t>https://doi.org/10.1029/2005JG000082</w:t>
        </w:r>
      </w:hyperlink>
      <w:r>
        <w:t>.</w:t>
      </w:r>
    </w:p>
    <w:p w14:paraId="416EE7E6" w14:textId="77777777" w:rsidR="00FD124D" w:rsidRDefault="00CD3C3F" w:rsidP="00C84838">
      <w:pPr>
        <w:spacing w:after="240" w:line="276" w:lineRule="auto"/>
      </w:pPr>
      <w:bookmarkStart w:id="469" w:name="ref-Jacangelo1995"/>
      <w:bookmarkEnd w:id="468"/>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91">
        <w:r>
          <w:rPr>
            <w:rStyle w:val="Hyperlink"/>
          </w:rPr>
          <w:t>https://doi.org/10.1002/j.1551-8833.1995.tb06302.x</w:t>
        </w:r>
      </w:hyperlink>
      <w:r>
        <w:t>.</w:t>
      </w:r>
    </w:p>
    <w:p w14:paraId="56C32DB5" w14:textId="77777777" w:rsidR="00FD124D" w:rsidRDefault="00CD3C3F" w:rsidP="00C84838">
      <w:pPr>
        <w:spacing w:after="240" w:line="276" w:lineRule="auto"/>
      </w:pPr>
      <w:bookmarkStart w:id="470" w:name="ref-Johnson1997"/>
      <w:bookmarkEnd w:id="469"/>
      <w:r>
        <w:t xml:space="preserve">Johnson, Lucinda, Carl Richards, George Host, and John Arthur. 1997. “Landscape influences on water chemistry in Midwestern stream ecosystems.” </w:t>
      </w:r>
      <w:r>
        <w:rPr>
          <w:i/>
        </w:rPr>
        <w:t>Freshwater Biology</w:t>
      </w:r>
      <w:r>
        <w:t xml:space="preserve"> 37: 193–208. </w:t>
      </w:r>
      <w:hyperlink r:id="rId92">
        <w:r>
          <w:rPr>
            <w:rStyle w:val="Hyperlink"/>
          </w:rPr>
          <w:t>https://doi.org/doi:10.1046/j.1365-2427.1997.d01-539.x</w:t>
        </w:r>
      </w:hyperlink>
      <w:r>
        <w:t>.</w:t>
      </w:r>
    </w:p>
    <w:p w14:paraId="18BD59B7" w14:textId="77777777" w:rsidR="00FD124D" w:rsidRDefault="00CD3C3F" w:rsidP="00C84838">
      <w:pPr>
        <w:spacing w:after="240" w:line="276" w:lineRule="auto"/>
      </w:pPr>
      <w:bookmarkStart w:id="471" w:name="ref-Karanfil2003"/>
      <w:bookmarkEnd w:id="470"/>
      <w:proofErr w:type="spellStart"/>
      <w:r>
        <w:lastRenderedPageBreak/>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93">
        <w:r>
          <w:rPr>
            <w:rStyle w:val="Hyperlink"/>
          </w:rPr>
          <w:t>https://www.jstor.org/stable/41311011</w:t>
        </w:r>
      </w:hyperlink>
      <w:r>
        <w:t>.</w:t>
      </w:r>
    </w:p>
    <w:p w14:paraId="3327769B" w14:textId="77777777" w:rsidR="00FD124D" w:rsidRDefault="00CD3C3F" w:rsidP="00C84838">
      <w:pPr>
        <w:spacing w:after="240" w:line="276" w:lineRule="auto"/>
      </w:pPr>
      <w:bookmarkStart w:id="472" w:name="ref-Karanfil2002"/>
      <w:bookmarkEnd w:id="471"/>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94">
        <w:r>
          <w:rPr>
            <w:rStyle w:val="Hyperlink"/>
          </w:rPr>
          <w:t>https://doi.org/10.1002/j.1551-8833.2002.tb10250.x</w:t>
        </w:r>
      </w:hyperlink>
      <w:r>
        <w:t>.</w:t>
      </w:r>
    </w:p>
    <w:p w14:paraId="0BFDE9D6" w14:textId="77777777" w:rsidR="00FD124D" w:rsidRDefault="00CD3C3F" w:rsidP="00C84838">
      <w:pPr>
        <w:spacing w:after="240" w:line="276" w:lineRule="auto"/>
      </w:pPr>
      <w:bookmarkStart w:id="473" w:name="ref-Kirchner2006"/>
      <w:bookmarkEnd w:id="472"/>
      <w:r>
        <w:t xml:space="preserve">Kirchner, James W. 2006. “Getting the right answers for the right reasons: Linking measurements, analyses, and models to advance the science of hydrology.” </w:t>
      </w:r>
      <w:r>
        <w:rPr>
          <w:i/>
        </w:rPr>
        <w:t>Water Resources Research</w:t>
      </w:r>
      <w:r>
        <w:t xml:space="preserve"> 42 (3): 1–5. </w:t>
      </w:r>
      <w:hyperlink r:id="rId95">
        <w:r>
          <w:rPr>
            <w:rStyle w:val="Hyperlink"/>
          </w:rPr>
          <w:t>https://doi.org/10.1029/2005WR004362</w:t>
        </w:r>
      </w:hyperlink>
      <w:r>
        <w:t>.</w:t>
      </w:r>
    </w:p>
    <w:p w14:paraId="27005BD5" w14:textId="77777777" w:rsidR="00FD124D" w:rsidRDefault="00CD3C3F" w:rsidP="00C84838">
      <w:pPr>
        <w:spacing w:after="240" w:line="276" w:lineRule="auto"/>
      </w:pPr>
      <w:bookmarkStart w:id="474" w:name="ref-Lambert2014"/>
      <w:bookmarkEnd w:id="473"/>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r>
        <w:rPr>
          <w:i/>
        </w:rPr>
        <w:t>Biogeosciences</w:t>
      </w:r>
      <w:r>
        <w:t xml:space="preserve"> 11 (11): 3043–56. </w:t>
      </w:r>
      <w:hyperlink r:id="rId96">
        <w:r>
          <w:rPr>
            <w:rStyle w:val="Hyperlink"/>
          </w:rPr>
          <w:t>https://doi.org/10.5194/bg-11-3043-2014</w:t>
        </w:r>
      </w:hyperlink>
      <w:r>
        <w:t>.</w:t>
      </w:r>
    </w:p>
    <w:p w14:paraId="53CFD0D8" w14:textId="77777777" w:rsidR="00FD124D" w:rsidRDefault="00CD3C3F" w:rsidP="00C84838">
      <w:pPr>
        <w:spacing w:after="240" w:line="276" w:lineRule="auto"/>
      </w:pPr>
      <w:bookmarkStart w:id="475" w:name="ref-LaZerte1991"/>
      <w:bookmarkEnd w:id="474"/>
      <w:proofErr w:type="spellStart"/>
      <w:r>
        <w:t>LaZerte</w:t>
      </w:r>
      <w:proofErr w:type="spellEnd"/>
      <w:r>
        <w:t xml:space="preserve">, Bruce. 1991. “Metal transport and retention: the role of dissolved organic carbon.” December. Ontario: Dorset Research Centre, for Ontario Ministry of the Environment. </w:t>
      </w:r>
      <w:hyperlink r:id="rId97">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476" w:name="ref-Li2014"/>
      <w:bookmarkEnd w:id="475"/>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8">
        <w:r>
          <w:rPr>
            <w:rStyle w:val="Hyperlink"/>
          </w:rPr>
          <w:t>https://doi.org/10.1016/j.jhazmat.2014.02.009</w:t>
        </w:r>
      </w:hyperlink>
      <w:r>
        <w:t>.</w:t>
      </w:r>
    </w:p>
    <w:p w14:paraId="1F16E7C4" w14:textId="77777777" w:rsidR="00FD124D" w:rsidRDefault="00CD3C3F" w:rsidP="00C84838">
      <w:pPr>
        <w:spacing w:after="240" w:line="276" w:lineRule="auto"/>
      </w:pPr>
      <w:bookmarkStart w:id="477" w:name="ref-Liaw2018"/>
      <w:bookmarkEnd w:id="476"/>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9">
        <w:r>
          <w:rPr>
            <w:rStyle w:val="Hyperlink"/>
          </w:rPr>
          <w:t>https://doi.org/10.1023/A:1010933404324</w:t>
        </w:r>
      </w:hyperlink>
      <w:r>
        <w:t>.</w:t>
      </w:r>
    </w:p>
    <w:p w14:paraId="4CC60792" w14:textId="77777777" w:rsidR="00FD124D" w:rsidRDefault="00CD3C3F" w:rsidP="00C84838">
      <w:pPr>
        <w:spacing w:after="240" w:line="276" w:lineRule="auto"/>
      </w:pPr>
      <w:bookmarkStart w:id="478" w:name="ref-Mackay2012"/>
      <w:bookmarkEnd w:id="477"/>
      <w:r>
        <w:t xml:space="preserve">Mackay, A. K., and M. P. Taylor. 2012. “Event-based water quality sampling method for application in remote rivers.” </w:t>
      </w:r>
      <w:r>
        <w:rPr>
          <w:i/>
        </w:rPr>
        <w:t>River Research and Applications</w:t>
      </w:r>
      <w:r>
        <w:t xml:space="preserve"> 28 (8): 1105–12. </w:t>
      </w:r>
      <w:hyperlink r:id="rId100">
        <w:r>
          <w:rPr>
            <w:rStyle w:val="Hyperlink"/>
          </w:rPr>
          <w:t>https://doi.org/10.1002/rra.1504</w:t>
        </w:r>
      </w:hyperlink>
      <w:r>
        <w:t>.</w:t>
      </w:r>
    </w:p>
    <w:p w14:paraId="641D3CCF" w14:textId="77777777" w:rsidR="00FD124D" w:rsidRDefault="00CD3C3F" w:rsidP="00C84838">
      <w:pPr>
        <w:spacing w:after="240" w:line="276" w:lineRule="auto"/>
      </w:pPr>
      <w:bookmarkStart w:id="479" w:name="ref-Matilainen2011"/>
      <w:bookmarkEnd w:id="478"/>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101">
        <w:r>
          <w:rPr>
            <w:rStyle w:val="Hyperlink"/>
          </w:rPr>
          <w:t>https://doi.org/10.1016/j.chemosphere.2011.01.018</w:t>
        </w:r>
      </w:hyperlink>
      <w:r>
        <w:t>.</w:t>
      </w:r>
    </w:p>
    <w:p w14:paraId="50B2CA0F" w14:textId="77777777" w:rsidR="00FD124D" w:rsidRDefault="00CD3C3F" w:rsidP="00C84838">
      <w:pPr>
        <w:spacing w:after="240" w:line="276" w:lineRule="auto"/>
      </w:pPr>
      <w:bookmarkStart w:id="480" w:name="ref-Matilainen2010"/>
      <w:bookmarkEnd w:id="479"/>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102">
        <w:r>
          <w:rPr>
            <w:rStyle w:val="Hyperlink"/>
          </w:rPr>
          <w:t>https://doi.org/10.1016/j.cis.2010.06.007</w:t>
        </w:r>
      </w:hyperlink>
      <w:r>
        <w:t>.</w:t>
      </w:r>
    </w:p>
    <w:p w14:paraId="75FE7AC3" w14:textId="77777777" w:rsidR="00FD124D" w:rsidRDefault="00CD3C3F" w:rsidP="00C84838">
      <w:pPr>
        <w:spacing w:after="240" w:line="276" w:lineRule="auto"/>
      </w:pPr>
      <w:bookmarkStart w:id="481" w:name="ref-McMillan2018"/>
      <w:bookmarkEnd w:id="480"/>
      <w:r>
        <w:lastRenderedPageBreak/>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103">
        <w:r>
          <w:rPr>
            <w:rStyle w:val="Hyperlink"/>
          </w:rPr>
          <w:t>https://doi.org/10.1007/s10533-018-0482-6</w:t>
        </w:r>
      </w:hyperlink>
      <w:r>
        <w:t>.</w:t>
      </w:r>
    </w:p>
    <w:p w14:paraId="3EB87876" w14:textId="77777777" w:rsidR="00FD124D" w:rsidRDefault="00CD3C3F" w:rsidP="00C84838">
      <w:pPr>
        <w:spacing w:after="240" w:line="276" w:lineRule="auto"/>
      </w:pPr>
      <w:bookmarkStart w:id="482" w:name="ref-Meyer1983"/>
      <w:bookmarkEnd w:id="481"/>
      <w:r>
        <w:t xml:space="preserve">Meyer, Judy L., and Cathy M . Tate. 1983. “The Effects of Watershed Disturbance on Dissolved Organic Carbon Dynamics of a Stream.” </w:t>
      </w:r>
      <w:r>
        <w:rPr>
          <w:i/>
        </w:rPr>
        <w:t>Ecology</w:t>
      </w:r>
      <w:r>
        <w:t xml:space="preserve"> 64 (1): 33–44. </w:t>
      </w:r>
      <w:hyperlink r:id="rId104">
        <w:r>
          <w:rPr>
            <w:rStyle w:val="Hyperlink"/>
          </w:rPr>
          <w:t>https://www.jstor.org/stable/1937326</w:t>
        </w:r>
      </w:hyperlink>
      <w:r>
        <w:t>.</w:t>
      </w:r>
    </w:p>
    <w:p w14:paraId="45F216D1" w14:textId="77777777" w:rsidR="00FD124D" w:rsidRDefault="00CD3C3F" w:rsidP="00C84838">
      <w:pPr>
        <w:spacing w:after="240" w:line="276" w:lineRule="auto"/>
      </w:pPr>
      <w:bookmarkStart w:id="483" w:name="ref-Mistick2019"/>
      <w:bookmarkEnd w:id="482"/>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105">
        <w:r>
          <w:rPr>
            <w:rStyle w:val="Hyperlink"/>
          </w:rPr>
          <w:t>https://doi.org/10.14288/1.0387350</w:t>
        </w:r>
      </w:hyperlink>
      <w:r>
        <w:t>.</w:t>
      </w:r>
    </w:p>
    <w:p w14:paraId="7362227E" w14:textId="77777777" w:rsidR="00FD124D" w:rsidRDefault="00CD3C3F" w:rsidP="00C84838">
      <w:pPr>
        <w:spacing w:after="240" w:line="276" w:lineRule="auto"/>
      </w:pPr>
      <w:bookmarkStart w:id="484" w:name="ref-Mosher2015"/>
      <w:bookmarkEnd w:id="483"/>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6">
        <w:r>
          <w:rPr>
            <w:rStyle w:val="Hyperlink"/>
          </w:rPr>
          <w:t>https://doi.org/10.1007/s10533-015-0103-6</w:t>
        </w:r>
      </w:hyperlink>
      <w:r>
        <w:t>.</w:t>
      </w:r>
    </w:p>
    <w:p w14:paraId="16D2426C" w14:textId="77777777" w:rsidR="00FD124D" w:rsidRDefault="00CD3C3F" w:rsidP="00C84838">
      <w:pPr>
        <w:spacing w:after="240" w:line="276" w:lineRule="auto"/>
      </w:pPr>
      <w:bookmarkStart w:id="485" w:name="ref-Musolff2015"/>
      <w:bookmarkEnd w:id="484"/>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7">
        <w:r>
          <w:rPr>
            <w:rStyle w:val="Hyperlink"/>
          </w:rPr>
          <w:t>https://doi.org/10.1016/j.advwatres.2015.09.026</w:t>
        </w:r>
      </w:hyperlink>
      <w:r>
        <w:t>.</w:t>
      </w:r>
    </w:p>
    <w:p w14:paraId="1B4AEC73" w14:textId="77777777" w:rsidR="00FD124D" w:rsidRDefault="00CD3C3F" w:rsidP="00C84838">
      <w:pPr>
        <w:spacing w:after="240" w:line="276" w:lineRule="auto"/>
      </w:pPr>
      <w:bookmarkStart w:id="486" w:name="ref-Newham2001"/>
      <w:bookmarkEnd w:id="485"/>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8">
        <w:r>
          <w:rPr>
            <w:rStyle w:val="Hyperlink"/>
          </w:rPr>
          <w:t>http://hdl.handle.net/1885/40940</w:t>
        </w:r>
      </w:hyperlink>
      <w:r>
        <w:t>.</w:t>
      </w:r>
    </w:p>
    <w:p w14:paraId="245DA8A2" w14:textId="77777777" w:rsidR="00FD124D" w:rsidRDefault="00CD3C3F" w:rsidP="00C84838">
      <w:pPr>
        <w:spacing w:after="240" w:line="276" w:lineRule="auto"/>
      </w:pPr>
      <w:bookmarkStart w:id="487" w:name="ref-Oni2013"/>
      <w:bookmarkEnd w:id="486"/>
      <w:r>
        <w:t xml:space="preserve">Oni, S. K., M. N. Futter,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r>
        <w:rPr>
          <w:i/>
        </w:rPr>
        <w:t>Biogeosciences</w:t>
      </w:r>
      <w:r>
        <w:t xml:space="preserve"> 10 (4): 2315–30. </w:t>
      </w:r>
      <w:hyperlink r:id="rId109">
        <w:r>
          <w:rPr>
            <w:rStyle w:val="Hyperlink"/>
          </w:rPr>
          <w:t>https://doi.org/10.5194/bg-10-2315-2013</w:t>
        </w:r>
      </w:hyperlink>
      <w:r>
        <w:t>.</w:t>
      </w:r>
    </w:p>
    <w:p w14:paraId="381B12D0" w14:textId="77777777" w:rsidR="00FD124D" w:rsidRDefault="00CD3C3F" w:rsidP="00C84838">
      <w:pPr>
        <w:spacing w:after="240" w:line="276" w:lineRule="auto"/>
      </w:pPr>
      <w:bookmarkStart w:id="488" w:name="ref-Owen1995"/>
      <w:bookmarkEnd w:id="487"/>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10">
        <w:r>
          <w:rPr>
            <w:rStyle w:val="Hyperlink"/>
          </w:rPr>
          <w:t>http://www.jstor.com/stable/41295152</w:t>
        </w:r>
      </w:hyperlink>
      <w:r>
        <w:t>.</w:t>
      </w:r>
    </w:p>
    <w:p w14:paraId="01AD85BD" w14:textId="77777777" w:rsidR="00FD124D" w:rsidRDefault="00CD3C3F" w:rsidP="00C84838">
      <w:pPr>
        <w:spacing w:after="240" w:line="276" w:lineRule="auto"/>
      </w:pPr>
      <w:bookmarkStart w:id="489" w:name="ref-Palleiro2013"/>
      <w:bookmarkEnd w:id="488"/>
      <w:r w:rsidRPr="00AC7637">
        <w:rPr>
          <w:lang w:val="pt-BR"/>
          <w:rPrChange w:id="490" w:author="Mark Johnson" w:date="2020-10-05T15:51:00Z">
            <w:rPr/>
          </w:rPrChange>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111">
        <w:r>
          <w:rPr>
            <w:rStyle w:val="Hyperlink"/>
          </w:rPr>
          <w:t>https://doi.org/10.1007/s11270-013-1651-9</w:t>
        </w:r>
      </w:hyperlink>
      <w:r>
        <w:t>.</w:t>
      </w:r>
    </w:p>
    <w:p w14:paraId="78F064C5" w14:textId="77777777" w:rsidR="00FD124D" w:rsidRDefault="00CD3C3F" w:rsidP="00C84838">
      <w:pPr>
        <w:spacing w:after="240" w:line="276" w:lineRule="auto"/>
      </w:pPr>
      <w:bookmarkStart w:id="491" w:name="ref-Peuravuori1997"/>
      <w:bookmarkEnd w:id="489"/>
      <w:proofErr w:type="spellStart"/>
      <w:r>
        <w:lastRenderedPageBreak/>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humic substances.” </w:t>
      </w:r>
      <w:r>
        <w:rPr>
          <w:i/>
        </w:rPr>
        <w:t xml:space="preserve">Analytica </w:t>
      </w:r>
      <w:proofErr w:type="spellStart"/>
      <w:r>
        <w:rPr>
          <w:i/>
        </w:rPr>
        <w:t>Chimica</w:t>
      </w:r>
      <w:proofErr w:type="spellEnd"/>
      <w:r>
        <w:rPr>
          <w:i/>
        </w:rPr>
        <w:t xml:space="preserve"> Acta</w:t>
      </w:r>
      <w:r>
        <w:t xml:space="preserve"> 337 (2): 133–49. </w:t>
      </w:r>
      <w:hyperlink r:id="rId112">
        <w:r>
          <w:rPr>
            <w:rStyle w:val="Hyperlink"/>
          </w:rPr>
          <w:t>https://doi.org/10.1016/S0003-2670(96)00412-6</w:t>
        </w:r>
      </w:hyperlink>
      <w:r>
        <w:t>.</w:t>
      </w:r>
    </w:p>
    <w:p w14:paraId="3956D3DA" w14:textId="77777777" w:rsidR="00FD124D" w:rsidRDefault="00CD3C3F" w:rsidP="00C84838">
      <w:pPr>
        <w:spacing w:after="240" w:line="276" w:lineRule="auto"/>
      </w:pPr>
      <w:bookmarkStart w:id="492" w:name="ref-Pike2010"/>
      <w:bookmarkEnd w:id="491"/>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3">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493" w:name="ref-Rautu2019"/>
      <w:bookmarkEnd w:id="492"/>
      <w:proofErr w:type="spellStart"/>
      <w:r>
        <w:t>Rautu</w:t>
      </w:r>
      <w:proofErr w:type="spellEnd"/>
      <w:r>
        <w:t>,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494" w:name="ref-Raymond2010"/>
      <w:bookmarkEnd w:id="493"/>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4">
        <w:r>
          <w:rPr>
            <w:rStyle w:val="Hyperlink"/>
          </w:rPr>
          <w:t>https://doi.org/10.1007/sl0533-010-9416-7</w:t>
        </w:r>
      </w:hyperlink>
      <w:r>
        <w:t>.</w:t>
      </w:r>
    </w:p>
    <w:p w14:paraId="308B0AC1" w14:textId="77777777" w:rsidR="00FD124D" w:rsidRDefault="00CD3C3F" w:rsidP="00C84838">
      <w:pPr>
        <w:spacing w:after="240" w:line="276" w:lineRule="auto"/>
      </w:pPr>
      <w:bookmarkStart w:id="495" w:name="ref-Raymond2016"/>
      <w:bookmarkEnd w:id="494"/>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5">
        <w:r>
          <w:rPr>
            <w:rStyle w:val="Hyperlink"/>
          </w:rPr>
          <w:t>https://www.jstor.org/stable/24702986</w:t>
        </w:r>
      </w:hyperlink>
      <w:r>
        <w:t>.</w:t>
      </w:r>
    </w:p>
    <w:p w14:paraId="612863D4" w14:textId="77777777" w:rsidR="00FD124D" w:rsidRDefault="00CD3C3F" w:rsidP="00C84838">
      <w:pPr>
        <w:spacing w:after="240" w:line="276" w:lineRule="auto"/>
      </w:pPr>
      <w:bookmarkStart w:id="496" w:name="ref-Ruhala2017"/>
      <w:bookmarkEnd w:id="495"/>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6">
        <w:r>
          <w:rPr>
            <w:rStyle w:val="Hyperlink"/>
          </w:rPr>
          <w:t>https://doi.org/10.1016/j.scitotenv.2016.09.113</w:t>
        </w:r>
      </w:hyperlink>
      <w:r>
        <w:t>.</w:t>
      </w:r>
    </w:p>
    <w:p w14:paraId="658AB46C" w14:textId="77777777" w:rsidR="00FD124D" w:rsidRDefault="00CD3C3F" w:rsidP="00C84838">
      <w:pPr>
        <w:spacing w:after="240" w:line="276" w:lineRule="auto"/>
      </w:pPr>
      <w:bookmarkStart w:id="497" w:name="ref-Stanley2012"/>
      <w:bookmarkEnd w:id="496"/>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7">
        <w:r>
          <w:rPr>
            <w:rStyle w:val="Hyperlink"/>
          </w:rPr>
          <w:t>https://doi.org/10.1111/j.1365-2427.2011.02613.x</w:t>
        </w:r>
      </w:hyperlink>
      <w:r>
        <w:t>.</w:t>
      </w:r>
    </w:p>
    <w:p w14:paraId="15388F78" w14:textId="77777777" w:rsidR="00FD124D" w:rsidRDefault="00CD3C3F" w:rsidP="00C84838">
      <w:pPr>
        <w:spacing w:after="240" w:line="276" w:lineRule="auto"/>
      </w:pPr>
      <w:bookmarkStart w:id="498" w:name="ref-Strobl2008"/>
      <w:bookmarkEnd w:id="497"/>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8">
        <w:r>
          <w:rPr>
            <w:rStyle w:val="Hyperlink"/>
          </w:rPr>
          <w:t>https://doi.org/10.1186/1471-2105-9-307</w:t>
        </w:r>
      </w:hyperlink>
      <w:r>
        <w:t>.</w:t>
      </w:r>
    </w:p>
    <w:p w14:paraId="35E4A837" w14:textId="77777777" w:rsidR="00FD124D" w:rsidRDefault="00CD3C3F" w:rsidP="00C84838">
      <w:pPr>
        <w:spacing w:after="240" w:line="276" w:lineRule="auto"/>
      </w:pPr>
      <w:bookmarkStart w:id="499" w:name="ref-Strobl2009"/>
      <w:bookmarkEnd w:id="498"/>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9">
        <w:r>
          <w:rPr>
            <w:rStyle w:val="Hyperlink"/>
          </w:rPr>
          <w:t>https://doi.org/10.1037/a0016973</w:t>
        </w:r>
      </w:hyperlink>
      <w:r>
        <w:t>.</w:t>
      </w:r>
    </w:p>
    <w:p w14:paraId="2016139C" w14:textId="77777777" w:rsidR="00FD124D" w:rsidRDefault="00CD3C3F" w:rsidP="00C84838">
      <w:pPr>
        <w:spacing w:after="240" w:line="276" w:lineRule="auto"/>
      </w:pPr>
      <w:bookmarkStart w:id="500" w:name="ref-Strobl2008a"/>
      <w:bookmarkEnd w:id="499"/>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0">
        <w:r>
          <w:rPr>
            <w:rStyle w:val="Hyperlink"/>
          </w:rPr>
          <w:t>https://doi.org/10.1016/j.jenvman.2007.03.001</w:t>
        </w:r>
      </w:hyperlink>
      <w:r>
        <w:t>.</w:t>
      </w:r>
    </w:p>
    <w:p w14:paraId="09FB020B" w14:textId="77777777" w:rsidR="00FD124D" w:rsidRDefault="00CD3C3F" w:rsidP="00C84838">
      <w:pPr>
        <w:spacing w:after="240" w:line="276" w:lineRule="auto"/>
      </w:pPr>
      <w:bookmarkStart w:id="501" w:name="ref-Tyralis2019"/>
      <w:bookmarkEnd w:id="500"/>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21">
        <w:r>
          <w:rPr>
            <w:rStyle w:val="Hyperlink"/>
          </w:rPr>
          <w:t>https://doi.org/10.3390</w:t>
        </w:r>
      </w:hyperlink>
      <w:r>
        <w:t>.</w:t>
      </w:r>
    </w:p>
    <w:p w14:paraId="7D8A2693" w14:textId="77777777" w:rsidR="00FD124D" w:rsidRDefault="00CD3C3F" w:rsidP="00C84838">
      <w:pPr>
        <w:spacing w:after="240" w:line="276" w:lineRule="auto"/>
      </w:pPr>
      <w:bookmarkStart w:id="502" w:name="ref-Ussery2015"/>
      <w:bookmarkEnd w:id="501"/>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503" w:name="ref-Vannote1980"/>
      <w:bookmarkEnd w:id="502"/>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504" w:name="ref-Vaughan2019"/>
      <w:bookmarkEnd w:id="503"/>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2">
        <w:r>
          <w:rPr>
            <w:rStyle w:val="Hyperlink"/>
          </w:rPr>
          <w:t>https://doi.org/10.1007/s10533-019-00561-w</w:t>
        </w:r>
      </w:hyperlink>
      <w:r>
        <w:t>.</w:t>
      </w:r>
    </w:p>
    <w:p w14:paraId="2AD7E88B" w14:textId="77777777" w:rsidR="00FD124D" w:rsidRDefault="00CD3C3F" w:rsidP="00C84838">
      <w:pPr>
        <w:spacing w:after="240" w:line="276" w:lineRule="auto"/>
      </w:pPr>
      <w:bookmarkStart w:id="505" w:name="ref-Vidon2008"/>
      <w:bookmarkEnd w:id="504"/>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3">
        <w:r>
          <w:rPr>
            <w:rStyle w:val="Hyperlink"/>
          </w:rPr>
          <w:t>https://doi.org/10.1007/s10533-008-9207-6</w:t>
        </w:r>
      </w:hyperlink>
      <w:r>
        <w:t>.</w:t>
      </w:r>
    </w:p>
    <w:p w14:paraId="3800D478" w14:textId="77777777" w:rsidR="00FD124D" w:rsidRDefault="00CD3C3F" w:rsidP="00C84838">
      <w:pPr>
        <w:spacing w:after="240" w:line="276" w:lineRule="auto"/>
      </w:pPr>
      <w:bookmarkStart w:id="506" w:name="ref-Weishaar2003"/>
      <w:bookmarkEnd w:id="505"/>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4">
        <w:r>
          <w:rPr>
            <w:rStyle w:val="Hyperlink"/>
          </w:rPr>
          <w:t>https://doi.org/10.1021/es030360x</w:t>
        </w:r>
      </w:hyperlink>
      <w:r>
        <w:t>.</w:t>
      </w:r>
    </w:p>
    <w:p w14:paraId="12E3CD5F" w14:textId="77777777" w:rsidR="00FD124D" w:rsidRDefault="00CD3C3F" w:rsidP="00C84838">
      <w:pPr>
        <w:spacing w:after="240" w:line="276" w:lineRule="auto"/>
      </w:pPr>
      <w:bookmarkStart w:id="507" w:name="ref-Yang2015"/>
      <w:bookmarkEnd w:id="506"/>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5">
        <w:r>
          <w:rPr>
            <w:rStyle w:val="Hyperlink"/>
          </w:rPr>
          <w:t>https://doi.org/10.1007/s11356-015-4078-6</w:t>
        </w:r>
      </w:hyperlink>
      <w:r>
        <w:t>.</w:t>
      </w:r>
    </w:p>
    <w:p w14:paraId="484A7DD1" w14:textId="3E697F74" w:rsidR="00FD124D" w:rsidRDefault="00CD3C3F" w:rsidP="00C84838">
      <w:pPr>
        <w:spacing w:after="240" w:line="276" w:lineRule="auto"/>
        <w:rPr>
          <w:ins w:id="508" w:author="Hannah McSorley" w:date="2020-10-07T08:09:00Z"/>
        </w:rPr>
      </w:pPr>
      <w:bookmarkStart w:id="509" w:name="ref-Zarnetske2018"/>
      <w:bookmarkEnd w:id="507"/>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6">
        <w:r>
          <w:rPr>
            <w:rStyle w:val="Hyperlink"/>
          </w:rPr>
          <w:t>https://doi.org/10.1029/2018GL080005</w:t>
        </w:r>
      </w:hyperlink>
      <w:r>
        <w:t>.</w:t>
      </w:r>
      <w:bookmarkEnd w:id="427"/>
      <w:bookmarkEnd w:id="509"/>
    </w:p>
    <w:p w14:paraId="704B6D10" w14:textId="18A3FC8B" w:rsidR="004F1A71" w:rsidRDefault="004F1A71" w:rsidP="00C84838">
      <w:pPr>
        <w:spacing w:after="240" w:line="276" w:lineRule="auto"/>
        <w:rPr>
          <w:ins w:id="510" w:author="Hannah McSorley" w:date="2020-10-07T08:09:00Z"/>
        </w:rPr>
      </w:pPr>
    </w:p>
    <w:p w14:paraId="409ED3C5" w14:textId="16647661" w:rsidR="004F1A71" w:rsidRDefault="004F1A71" w:rsidP="00C84838">
      <w:pPr>
        <w:spacing w:after="240" w:line="276" w:lineRule="auto"/>
      </w:pPr>
    </w:p>
    <w:sectPr w:rsidR="004F1A71"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 w:author="Bill Floyd" w:date="2020-09-24T13:52:00Z" w:initials="BF">
    <w:p w14:paraId="2AE3EB83" w14:textId="0C5818E4" w:rsidR="004F1A71" w:rsidRDefault="004F1A71">
      <w:pPr>
        <w:pStyle w:val="CommentText"/>
      </w:pPr>
      <w:r>
        <w:rPr>
          <w:rStyle w:val="CommentReference"/>
        </w:rPr>
        <w:annotationRef/>
      </w:r>
      <w:r>
        <w:rPr>
          <w:rStyle w:val="CommentReference"/>
        </w:rPr>
        <w:t xml:space="preserve">You make a link to </w:t>
      </w:r>
      <w:proofErr w:type="spellStart"/>
      <w:r>
        <w:rPr>
          <w:rStyle w:val="CommentReference"/>
        </w:rPr>
        <w:t>landscover</w:t>
      </w:r>
      <w:proofErr w:type="spellEnd"/>
      <w:r>
        <w:rPr>
          <w:rStyle w:val="CommentReference"/>
        </w:rPr>
        <w:t xml:space="preserve"> above </w:t>
      </w:r>
      <w:proofErr w:type="spellStart"/>
      <w:r>
        <w:rPr>
          <w:rStyle w:val="CommentReference"/>
        </w:rPr>
        <w:t>ie</w:t>
      </w:r>
      <w:proofErr w:type="spellEnd"/>
      <w:r>
        <w:rPr>
          <w:rStyle w:val="CommentReference"/>
        </w:rPr>
        <w:t xml:space="preserve"> forests</w:t>
      </w:r>
    </w:p>
  </w:comment>
  <w:comment w:id="21" w:author="Bill Floyd" w:date="2020-09-24T13:55:00Z" w:initials="BF">
    <w:p w14:paraId="2ABF93D5" w14:textId="76CBC46E" w:rsidR="004F1A71" w:rsidRDefault="004F1A71">
      <w:pPr>
        <w:pStyle w:val="CommentText"/>
      </w:pPr>
      <w:r>
        <w:rPr>
          <w:rStyle w:val="CommentReference"/>
        </w:rPr>
        <w:annotationRef/>
      </w:r>
      <w:r>
        <w:t>UV is very common these days</w:t>
      </w:r>
    </w:p>
  </w:comment>
  <w:comment w:id="22" w:author="Hannah McSorley" w:date="2020-10-05T16:54:00Z" w:initials="HM">
    <w:p w14:paraId="78E8CDBE" w14:textId="585338E2" w:rsidR="004F1A71" w:rsidRDefault="004F1A71">
      <w:pPr>
        <w:pStyle w:val="CommentText"/>
      </w:pPr>
      <w:r>
        <w:rPr>
          <w:rStyle w:val="CommentReference"/>
        </w:rPr>
        <w:annotationRef/>
      </w:r>
      <w:r>
        <w:t xml:space="preserve">UV would be included in advanced oxidative processes. </w:t>
      </w:r>
      <w:r>
        <w:br/>
        <w:t xml:space="preserve">Should I state that more explicitly? </w:t>
      </w:r>
    </w:p>
  </w:comment>
  <w:comment w:id="25" w:author="Bill Floyd" w:date="2020-09-24T13:56:00Z" w:initials="BF">
    <w:p w14:paraId="5C1A1C4A" w14:textId="3264E032" w:rsidR="004F1A71" w:rsidRDefault="004F1A71">
      <w:pPr>
        <w:pStyle w:val="CommentText"/>
      </w:pPr>
      <w:r>
        <w:rPr>
          <w:rStyle w:val="CommentReference"/>
        </w:rPr>
        <w:annotationRef/>
      </w:r>
      <w:r>
        <w:t xml:space="preserve">I think that the introduction or chlorination here would lead nicely into a sentence about disinfection by-products and relation to DOC.  </w:t>
      </w:r>
      <w:proofErr w:type="spellStart"/>
      <w:r>
        <w:t>Ie</w:t>
      </w:r>
      <w:proofErr w:type="spellEnd"/>
      <w:r>
        <w:t xml:space="preserve"> while chlorination is effective at killing </w:t>
      </w:r>
      <w:proofErr w:type="spellStart"/>
      <w:r>
        <w:t>microranisims</w:t>
      </w:r>
      <w:proofErr w:type="spellEnd"/>
      <w:r>
        <w:t xml:space="preserve">, in the presence of DOC, NOM </w:t>
      </w:r>
      <w:proofErr w:type="spellStart"/>
      <w:r>
        <w:t>etc</w:t>
      </w:r>
      <w:proofErr w:type="spellEnd"/>
      <w:r>
        <w:t>, harmful disinfection by-products can be formed.</w:t>
      </w:r>
    </w:p>
  </w:comment>
  <w:comment w:id="28" w:author="Bill Floyd" w:date="2020-09-24T14:03:00Z" w:initials="BF">
    <w:p w14:paraId="62F99C5A" w14:textId="0D255B65" w:rsidR="004F1A71" w:rsidRDefault="004F1A71">
      <w:pPr>
        <w:pStyle w:val="CommentText"/>
      </w:pPr>
      <w:r>
        <w:rPr>
          <w:rStyle w:val="CommentReference"/>
        </w:rPr>
        <w:annotationRef/>
      </w:r>
      <w:r>
        <w:t>Some of this is a repeated from above and some could actually be placed within some of the above paragraphs – it’s a good paragraph but doesn’t really fit at the end of this section. The first sentence belongs in section 1.1.2</w:t>
      </w:r>
    </w:p>
  </w:comment>
  <w:comment w:id="30" w:author="Mark Johnson" w:date="2020-10-05T15:52:00Z" w:initials="MJ">
    <w:p w14:paraId="3FCB03F6" w14:textId="77777777" w:rsidR="004F1A71" w:rsidRDefault="004F1A71">
      <w:pPr>
        <w:pStyle w:val="CommentText"/>
      </w:pPr>
      <w:r>
        <w:rPr>
          <w:rStyle w:val="CommentReference"/>
        </w:rPr>
        <w:annotationRef/>
      </w:r>
      <w:r>
        <w:t xml:space="preserve">UV-Vis absorbance refers to absorbance across the UV and Vis portions of the electromagnetic spectrum, not only its </w:t>
      </w:r>
      <w:proofErr w:type="spellStart"/>
      <w:r>
        <w:t>its</w:t>
      </w:r>
      <w:proofErr w:type="spellEnd"/>
      <w:r>
        <w:t xml:space="preserve"> aromatic content</w:t>
      </w:r>
    </w:p>
    <w:p w14:paraId="120757A3" w14:textId="77777777" w:rsidR="004F1A71" w:rsidRDefault="004F1A71">
      <w:pPr>
        <w:pStyle w:val="CommentText"/>
      </w:pPr>
    </w:p>
    <w:p w14:paraId="62E50E57" w14:textId="2819987C" w:rsidR="004F1A71" w:rsidRDefault="004F1A71">
      <w:pPr>
        <w:pStyle w:val="CommentText"/>
      </w:pPr>
      <w:r>
        <w:t>That said, SUVA (specific absorbance at 254 divided by DOC), the proxy for aromaticity, is normalized by DOC, as you state below</w:t>
      </w:r>
    </w:p>
  </w:comment>
  <w:comment w:id="31" w:author="Bill Floyd" w:date="2020-09-24T14:07:00Z" w:initials="BF">
    <w:p w14:paraId="6D538F24" w14:textId="61DC0FC4" w:rsidR="004F1A71" w:rsidRDefault="004F1A71">
      <w:pPr>
        <w:pStyle w:val="CommentText"/>
      </w:pPr>
      <w:r>
        <w:rPr>
          <w:rStyle w:val="CommentReference"/>
        </w:rPr>
        <w:annotationRef/>
      </w:r>
      <w:r>
        <w:t>Maybe state some of the limitations and advantages of using UV-Vis for estimation of DOC</w:t>
      </w:r>
    </w:p>
  </w:comment>
  <w:comment w:id="36" w:author="Bill Floyd" w:date="2020-09-24T14:14:00Z" w:initials="BF">
    <w:p w14:paraId="5255B4E2" w14:textId="2D311A18" w:rsidR="004F1A71" w:rsidRDefault="004F1A71">
      <w:pPr>
        <w:pStyle w:val="CommentText"/>
      </w:pPr>
      <w:r>
        <w:rPr>
          <w:rStyle w:val="CommentReference"/>
        </w:rPr>
        <w:annotationRef/>
      </w:r>
      <w:r>
        <w:t xml:space="preserve">Largely a repeat of info from the Introduction.  You have </w:t>
      </w:r>
      <w:proofErr w:type="gramStart"/>
      <w:r>
        <w:t>establish</w:t>
      </w:r>
      <w:proofErr w:type="gramEnd"/>
      <w:r>
        <w:t xml:space="preserve"> the importance of these, no need to do it here – you have also established that NOM is important.  Could incorporate second sentence in the paragraph below </w:t>
      </w:r>
      <w:proofErr w:type="spellStart"/>
      <w:r>
        <w:t>ie</w:t>
      </w:r>
      <w:proofErr w:type="spellEnd"/>
      <w:r>
        <w:t xml:space="preserve"> NOM can be a useful tracer to better understand </w:t>
      </w:r>
      <w:proofErr w:type="spellStart"/>
      <w:r>
        <w:t>catchement</w:t>
      </w:r>
      <w:proofErr w:type="spellEnd"/>
      <w:r>
        <w:t xml:space="preserve"> processes, and then describe the RCC.</w:t>
      </w:r>
    </w:p>
  </w:comment>
  <w:comment w:id="37" w:author="Bill Floyd" w:date="2020-09-24T14:18:00Z" w:initials="BF">
    <w:p w14:paraId="4FC2E7B4" w14:textId="704340DB" w:rsidR="004F1A71" w:rsidRDefault="004F1A71">
      <w:pPr>
        <w:pStyle w:val="CommentText"/>
      </w:pPr>
      <w:r>
        <w:rPr>
          <w:rStyle w:val="CommentReference"/>
        </w:rPr>
        <w:annotationRef/>
      </w:r>
      <w:r>
        <w:t>Define acronym the first time you use it.</w:t>
      </w:r>
    </w:p>
  </w:comment>
  <w:comment w:id="38" w:author="Bill Floyd" w:date="2020-09-24T14:18:00Z" w:initials="BF">
    <w:p w14:paraId="5052D512" w14:textId="14C506C8" w:rsidR="004F1A71" w:rsidRDefault="004F1A71">
      <w:pPr>
        <w:pStyle w:val="CommentText"/>
      </w:pPr>
      <w:r>
        <w:rPr>
          <w:rStyle w:val="CommentReference"/>
        </w:rPr>
        <w:annotationRef/>
      </w:r>
    </w:p>
  </w:comment>
  <w:comment w:id="39" w:author="Bill Floyd" w:date="2020-09-24T14:19:00Z" w:initials="BF">
    <w:p w14:paraId="65A1E811" w14:textId="2EEB33E5" w:rsidR="004F1A71" w:rsidRDefault="004F1A71">
      <w:pPr>
        <w:pStyle w:val="CommentText"/>
      </w:pPr>
      <w:r>
        <w:rPr>
          <w:rStyle w:val="CommentReference"/>
        </w:rPr>
        <w:annotationRef/>
      </w:r>
      <w:r>
        <w:t>Does this paper say how much?</w:t>
      </w:r>
    </w:p>
  </w:comment>
  <w:comment w:id="40" w:author="Bill Floyd" w:date="2020-09-24T14:19:00Z" w:initials="BF">
    <w:p w14:paraId="287ADB3C" w14:textId="0C3953FB" w:rsidR="004F1A71" w:rsidRDefault="004F1A71">
      <w:pPr>
        <w:pStyle w:val="CommentText"/>
      </w:pPr>
      <w:r>
        <w:rPr>
          <w:rStyle w:val="CommentReference"/>
        </w:rPr>
        <w:annotationRef/>
      </w:r>
    </w:p>
  </w:comment>
  <w:comment w:id="41" w:author="Bill Floyd" w:date="2020-09-24T14:23:00Z" w:initials="BF">
    <w:p w14:paraId="10329A5B" w14:textId="00FD6161" w:rsidR="004F1A71" w:rsidRDefault="004F1A71">
      <w:pPr>
        <w:pStyle w:val="CommentText"/>
      </w:pPr>
      <w:r>
        <w:rPr>
          <w:rStyle w:val="CommentReference"/>
        </w:rPr>
        <w:annotationRef/>
      </w:r>
      <w:r>
        <w:t>Lots of references you can put in here that predict his occurring or have been shown to occur</w:t>
      </w:r>
    </w:p>
  </w:comment>
  <w:comment w:id="50" w:author="Bill Floyd" w:date="2020-09-24T14:26:00Z" w:initials="BF">
    <w:p w14:paraId="138D89C0" w14:textId="61222A69" w:rsidR="004F1A71" w:rsidRDefault="004F1A71">
      <w:pPr>
        <w:pStyle w:val="CommentText"/>
      </w:pPr>
      <w:r>
        <w:rPr>
          <w:rStyle w:val="CommentReference"/>
        </w:rPr>
        <w:annotationRef/>
      </w:r>
      <w:r>
        <w:t xml:space="preserve">Try $5000+, then the other costs for a sensor to collect by stage, power </w:t>
      </w:r>
      <w:proofErr w:type="spellStart"/>
      <w:r>
        <w:t>etc</w:t>
      </w:r>
      <w:proofErr w:type="spellEnd"/>
      <w:r>
        <w:t>/</w:t>
      </w:r>
    </w:p>
  </w:comment>
  <w:comment w:id="68" w:author="Bill Floyd" w:date="2020-09-24T14:34:00Z" w:initials="BF">
    <w:p w14:paraId="4AB6FB3B" w14:textId="303C871B" w:rsidR="004F1A71" w:rsidRDefault="004F1A71">
      <w:pPr>
        <w:pStyle w:val="CommentText"/>
      </w:pPr>
      <w:r>
        <w:rPr>
          <w:rStyle w:val="CommentReference"/>
        </w:rPr>
        <w:annotationRef/>
      </w:r>
      <w:r>
        <w:t>What are conditions?  Be more specific</w:t>
      </w:r>
    </w:p>
  </w:comment>
  <w:comment w:id="69" w:author="Mark Johnson" w:date="2020-10-05T16:11:00Z" w:initials="MJ">
    <w:p w14:paraId="2BA5D691" w14:textId="453ABEBF" w:rsidR="004F1A71" w:rsidRDefault="004F1A71">
      <w:pPr>
        <w:pStyle w:val="CommentText"/>
      </w:pPr>
      <w:r>
        <w:rPr>
          <w:rStyle w:val="CommentReference"/>
        </w:rPr>
        <w:annotationRef/>
      </w:r>
      <w:r>
        <w:t>Is this where seasonality belongs? E.g., “watershed characteristics, flow conditions, or seasonality”</w:t>
      </w:r>
    </w:p>
  </w:comment>
  <w:comment w:id="85" w:author="Bill Floyd" w:date="2020-09-24T14:44:00Z" w:initials="BF">
    <w:p w14:paraId="16F44DA6" w14:textId="6B6CE7BD" w:rsidR="004F1A71" w:rsidRDefault="004F1A71">
      <w:pPr>
        <w:pStyle w:val="CommentText"/>
      </w:pPr>
      <w:r>
        <w:rPr>
          <w:rStyle w:val="CommentReference"/>
        </w:rPr>
        <w:annotationRef/>
      </w:r>
      <w:r>
        <w:t xml:space="preserve">You have largely established this above. All you have to say is that a combination of synoptic and </w:t>
      </w:r>
      <w:proofErr w:type="gramStart"/>
      <w:r>
        <w:t>event based</w:t>
      </w:r>
      <w:proofErr w:type="gramEnd"/>
      <w:r>
        <w:t xml:space="preserve"> sampling was used to capture the broad spatial </w:t>
      </w:r>
      <w:proofErr w:type="spellStart"/>
      <w:r>
        <w:t>characterstics</w:t>
      </w:r>
      <w:proofErr w:type="spellEnd"/>
      <w:r>
        <w:t xml:space="preserve"> of NOM along with the event based export </w:t>
      </w:r>
      <w:proofErr w:type="spellStart"/>
      <w:r>
        <w:t>etc</w:t>
      </w:r>
      <w:proofErr w:type="spellEnd"/>
      <w:r>
        <w:t xml:space="preserve"> in the watershed.  The sampling design considered both limitations in ability to manually collect data and resource constraints to sample continuously.</w:t>
      </w:r>
    </w:p>
  </w:comment>
  <w:comment w:id="88" w:author="Bill Floyd" w:date="2020-09-24T14:49:00Z" w:initials="BF">
    <w:p w14:paraId="4C03408F" w14:textId="7541E1CC" w:rsidR="004F1A71" w:rsidRDefault="004F1A71">
      <w:pPr>
        <w:pStyle w:val="CommentText"/>
      </w:pPr>
      <w:r>
        <w:rPr>
          <w:rStyle w:val="CommentReference"/>
        </w:rPr>
        <w:annotationRef/>
      </w:r>
      <w:r>
        <w:t xml:space="preserve">Be consistent between </w:t>
      </w:r>
      <w:proofErr w:type="spellStart"/>
      <w:r>
        <w:t>crk</w:t>
      </w:r>
      <w:proofErr w:type="spellEnd"/>
      <w:r>
        <w:t xml:space="preserve"> and creek</w:t>
      </w:r>
    </w:p>
  </w:comment>
  <w:comment w:id="90" w:author="Hannah McSorley" w:date="2020-09-18T23:00:00Z" w:initials="HM">
    <w:p w14:paraId="015EB88C" w14:textId="4D248FB8" w:rsidR="004F1A71" w:rsidRDefault="004F1A71">
      <w:pPr>
        <w:pStyle w:val="CommentText"/>
      </w:pPr>
      <w:r>
        <w:rPr>
          <w:rStyle w:val="CommentReference"/>
        </w:rPr>
        <w:annotationRef/>
      </w:r>
      <w:r>
        <w:rPr>
          <w:noProof/>
        </w:rPr>
        <w:t>this table is unruly - it will be simplified further</w:t>
      </w:r>
    </w:p>
  </w:comment>
  <w:comment w:id="115" w:author="Bill Floyd" w:date="2020-09-24T14:58:00Z" w:initials="BF">
    <w:p w14:paraId="681DE531" w14:textId="42BDE02B" w:rsidR="004F1A71" w:rsidRDefault="004F1A71">
      <w:pPr>
        <w:pStyle w:val="CommentText"/>
      </w:pPr>
      <w:r>
        <w:rPr>
          <w:rStyle w:val="CommentReference"/>
        </w:rPr>
        <w:annotationRef/>
      </w:r>
      <w:r>
        <w:t>why do you capitalize these?  They aren’t a brand or a name.</w:t>
      </w:r>
    </w:p>
  </w:comment>
  <w:comment w:id="151" w:author="Bill Floyd" w:date="2020-09-24T15:10:00Z" w:initials="BF">
    <w:p w14:paraId="489001D8" w14:textId="2F5E4AF8" w:rsidR="004F1A71" w:rsidRDefault="004F1A71">
      <w:pPr>
        <w:pStyle w:val="CommentText"/>
      </w:pPr>
      <w:r>
        <w:rPr>
          <w:rStyle w:val="CommentReference"/>
        </w:rPr>
        <w:annotationRef/>
      </w:r>
      <w:r>
        <w:t xml:space="preserve">this is a result – rather put a statement here on how you tested these assumptions, and no need for a separate section </w:t>
      </w:r>
      <w:proofErr w:type="spellStart"/>
      <w:r>
        <w:t>ie</w:t>
      </w:r>
      <w:proofErr w:type="spellEnd"/>
      <w:r>
        <w:t xml:space="preserve"> die test and cameras</w:t>
      </w:r>
    </w:p>
  </w:comment>
  <w:comment w:id="176" w:author="Bill Floyd" w:date="2020-09-24T15:20:00Z" w:initials="BF">
    <w:p w14:paraId="29DDD428" w14:textId="0512BB10" w:rsidR="004F1A71" w:rsidRDefault="004F1A71">
      <w:pPr>
        <w:pStyle w:val="CommentText"/>
      </w:pPr>
      <w:r>
        <w:rPr>
          <w:rStyle w:val="CommentReference"/>
        </w:rPr>
        <w:annotationRef/>
      </w:r>
      <w:r>
        <w:t>this seems subjective as the height you put the lowest bottle changed based on water that was there on site.  It is acceptable to just look at the hydrograph and rain data and define it based on that.</w:t>
      </w:r>
    </w:p>
  </w:comment>
  <w:comment w:id="177" w:author="Hannah McSorley" w:date="2020-10-05T17:11:00Z" w:initials="HM">
    <w:p w14:paraId="7D979FBF" w14:textId="3CD860F1" w:rsidR="004F1A71" w:rsidRDefault="004F1A71">
      <w:pPr>
        <w:pStyle w:val="CommentText"/>
      </w:pPr>
      <w:r>
        <w:rPr>
          <w:rStyle w:val="CommentReference"/>
        </w:rPr>
        <w:annotationRef/>
      </w:r>
    </w:p>
  </w:comment>
  <w:comment w:id="181" w:author="Bill Floyd" w:date="2020-09-24T15:26:00Z" w:initials="BF">
    <w:p w14:paraId="3A9EFE79" w14:textId="527D8202" w:rsidR="004F1A71" w:rsidRDefault="004F1A71">
      <w:pPr>
        <w:pStyle w:val="CommentText"/>
      </w:pPr>
      <w:r>
        <w:rPr>
          <w:rStyle w:val="CommentReference"/>
        </w:rPr>
        <w:annotationRef/>
      </w:r>
      <w:r>
        <w:t>This needs to be better defined – you define syphon samples, but also rack sampling – to me they are the same, so pick one and keep it consistent</w:t>
      </w:r>
    </w:p>
  </w:comment>
  <w:comment w:id="190" w:author="Bill Floyd" w:date="2020-09-24T15:29:00Z" w:initials="BF">
    <w:p w14:paraId="623CB7D1" w14:textId="0877471D" w:rsidR="004F1A71" w:rsidRDefault="004F1A71">
      <w:pPr>
        <w:pStyle w:val="CommentText"/>
      </w:pPr>
      <w:r>
        <w:rPr>
          <w:rStyle w:val="CommentReference"/>
        </w:rPr>
        <w:annotationRef/>
      </w:r>
      <w:r>
        <w:t xml:space="preserve">Is the leach river tunnel that high in elevation? </w:t>
      </w:r>
      <w:proofErr w:type="spellStart"/>
      <w:r>
        <w:t>Ie</w:t>
      </w:r>
      <w:proofErr w:type="spellEnd"/>
      <w:r>
        <w:t xml:space="preserve"> 512m)</w:t>
      </w:r>
    </w:p>
  </w:comment>
  <w:comment w:id="193" w:author="Bill Floyd" w:date="2020-09-24T15:31:00Z" w:initials="BF">
    <w:p w14:paraId="6DC2EAE3" w14:textId="05CF7964" w:rsidR="004F1A71" w:rsidRDefault="004F1A71">
      <w:pPr>
        <w:pStyle w:val="CommentText"/>
      </w:pPr>
      <w:r>
        <w:rPr>
          <w:rStyle w:val="CommentReference"/>
        </w:rPr>
        <w:annotationRef/>
      </w:r>
    </w:p>
  </w:comment>
  <w:comment w:id="196" w:author="Bill Floyd" w:date="2020-09-24T15:32:00Z" w:initials="BF">
    <w:p w14:paraId="0370AA81" w14:textId="160BAC9C" w:rsidR="004F1A71" w:rsidRDefault="004F1A71">
      <w:pPr>
        <w:pStyle w:val="CommentText"/>
      </w:pPr>
      <w:r>
        <w:rPr>
          <w:rStyle w:val="CommentReference"/>
        </w:rPr>
        <w:annotationRef/>
      </w:r>
      <w:r>
        <w:t>You have already stated this</w:t>
      </w:r>
    </w:p>
  </w:comment>
  <w:comment w:id="197" w:author="Bill Floyd" w:date="2020-09-24T15:37:00Z" w:initials="BF">
    <w:p w14:paraId="32C7C9BA" w14:textId="232148B7" w:rsidR="004F1A71" w:rsidRDefault="004F1A71">
      <w:pPr>
        <w:pStyle w:val="CommentText"/>
      </w:pPr>
      <w:r>
        <w:rPr>
          <w:rStyle w:val="CommentReference"/>
        </w:rPr>
        <w:annotationRef/>
      </w:r>
      <w:r>
        <w:t xml:space="preserve">And unclear as to how this corresponds to seasonal delineation?  This is really a descriptor of the type of events you were able to capture </w:t>
      </w:r>
      <w:proofErr w:type="spellStart"/>
      <w:r>
        <w:t>ie</w:t>
      </w:r>
      <w:proofErr w:type="spellEnd"/>
      <w:r>
        <w:t xml:space="preserve"> rack samples were only collected for rain events 50mm and larger.</w:t>
      </w:r>
    </w:p>
  </w:comment>
  <w:comment w:id="199" w:author="Bill Floyd" w:date="2020-09-24T15:34:00Z" w:initials="BF">
    <w:p w14:paraId="58E98C1A" w14:textId="3D80F614" w:rsidR="004F1A71" w:rsidRDefault="004F1A71">
      <w:pPr>
        <w:pStyle w:val="CommentText"/>
      </w:pPr>
      <w:r>
        <w:rPr>
          <w:rStyle w:val="CommentReference"/>
        </w:rPr>
        <w:annotationRef/>
      </w:r>
      <w:r>
        <w:t>What criteria did you use to call this a “first” flush? Did you have some sort of water quality measure for this? I would best that the first peak in late Oct is the first real “flush” of nutrients and materials</w:t>
      </w:r>
    </w:p>
  </w:comment>
  <w:comment w:id="202" w:author="Bill Floyd" w:date="2020-09-24T15:40:00Z" w:initials="BF">
    <w:p w14:paraId="4EEF4D5A" w14:textId="24025016" w:rsidR="004F1A71" w:rsidRDefault="004F1A71">
      <w:pPr>
        <w:pStyle w:val="CommentText"/>
      </w:pPr>
      <w:r>
        <w:rPr>
          <w:rStyle w:val="CommentReference"/>
        </w:rPr>
        <w:annotationRef/>
      </w:r>
      <w:r>
        <w:t>Put in correlation values</w:t>
      </w:r>
    </w:p>
  </w:comment>
  <w:comment w:id="213" w:author="Bill Floyd" w:date="2020-09-24T15:41:00Z" w:initials="BF">
    <w:p w14:paraId="2B5F6DE1" w14:textId="587EC5D4" w:rsidR="004F1A71" w:rsidRDefault="004F1A71">
      <w:pPr>
        <w:pStyle w:val="CommentText"/>
      </w:pPr>
      <w:r>
        <w:rPr>
          <w:rStyle w:val="CommentReference"/>
        </w:rPr>
        <w:annotationRef/>
      </w:r>
      <w:r>
        <w:t>Put in an example figure – one it will look cool and two as a reader I want to see the data rather than trust what you state.</w:t>
      </w:r>
    </w:p>
  </w:comment>
  <w:comment w:id="218" w:author="Bill Floyd" w:date="2020-09-24T15:45:00Z" w:initials="BF">
    <w:p w14:paraId="0FFA643F" w14:textId="144EF6D1" w:rsidR="004F1A71" w:rsidRDefault="004F1A71">
      <w:pPr>
        <w:pStyle w:val="CommentText"/>
      </w:pPr>
      <w:r>
        <w:rPr>
          <w:rStyle w:val="CommentReference"/>
        </w:rPr>
        <w:annotationRef/>
      </w:r>
      <w:r>
        <w:t xml:space="preserve">Don’t need to put this in </w:t>
      </w:r>
      <w:proofErr w:type="spellStart"/>
      <w:r>
        <w:t>therem</w:t>
      </w:r>
      <w:proofErr w:type="spellEnd"/>
      <w:r>
        <w:t xml:space="preserve"> just reference and if you used R, the package used</w:t>
      </w:r>
    </w:p>
  </w:comment>
  <w:comment w:id="219" w:author="Bill Floyd" w:date="2020-09-24T15:45:00Z" w:initials="BF">
    <w:p w14:paraId="345F69EC" w14:textId="4A4DEC44" w:rsidR="004F1A71" w:rsidRDefault="004F1A71">
      <w:pPr>
        <w:pStyle w:val="CommentText"/>
      </w:pPr>
      <w:r>
        <w:rPr>
          <w:rStyle w:val="CommentReference"/>
        </w:rPr>
        <w:annotationRef/>
      </w:r>
      <w:r>
        <w:t>It’s actually much better to use the 95 or 99% CI 0 why did you not do so?</w:t>
      </w:r>
    </w:p>
  </w:comment>
  <w:comment w:id="220" w:author="Mark Johnson" w:date="2020-10-05T16:15:00Z" w:initials="MJ">
    <w:p w14:paraId="511EF88D" w14:textId="5F1B270A" w:rsidR="004F1A71" w:rsidRDefault="004F1A71">
      <w:pPr>
        <w:pStyle w:val="CommentText"/>
      </w:pPr>
      <w:r>
        <w:rPr>
          <w:rStyle w:val="CommentReference"/>
        </w:rPr>
        <w:annotationRef/>
      </w:r>
      <w:r>
        <w:t>This seems to be since the p-values were just above 0.05</w:t>
      </w:r>
    </w:p>
  </w:comment>
  <w:comment w:id="222" w:author="Bill Floyd" w:date="2020-09-23T21:58:00Z" w:initials="BF">
    <w:p w14:paraId="4D7AFBFD" w14:textId="66F793A5" w:rsidR="004F1A71" w:rsidRDefault="004F1A71">
      <w:pPr>
        <w:pStyle w:val="CommentText"/>
      </w:pPr>
      <w:r>
        <w:rPr>
          <w:rStyle w:val="CommentReference"/>
        </w:rPr>
        <w:annotationRef/>
      </w:r>
      <w:r>
        <w:t>back this statement up with DOC concentration values</w:t>
      </w:r>
    </w:p>
  </w:comment>
  <w:comment w:id="225" w:author="Bill Floyd" w:date="2020-09-23T22:00:00Z" w:initials="BF">
    <w:p w14:paraId="6BD2486A" w14:textId="529FBA90" w:rsidR="004F1A71" w:rsidRDefault="004F1A71">
      <w:pPr>
        <w:pStyle w:val="CommentText"/>
      </w:pPr>
      <w:r>
        <w:rPr>
          <w:rStyle w:val="CommentReference"/>
        </w:rPr>
        <w:annotationRef/>
      </w:r>
      <w:r>
        <w:t xml:space="preserve">reference p-values if you are making statements about significance – and while 23% is stat </w:t>
      </w:r>
      <w:proofErr w:type="spellStart"/>
      <w:r>
        <w:t>insig</w:t>
      </w:r>
      <w:proofErr w:type="spellEnd"/>
      <w:r>
        <w:t>, it is a big difference</w:t>
      </w:r>
    </w:p>
  </w:comment>
  <w:comment w:id="226" w:author="Bill Floyd" w:date="2020-09-24T15:48:00Z" w:initials="BF">
    <w:p w14:paraId="54C4F55C" w14:textId="33544280" w:rsidR="004F1A71" w:rsidRDefault="004F1A71">
      <w:pPr>
        <w:pStyle w:val="CommentText"/>
      </w:pPr>
      <w:r>
        <w:rPr>
          <w:rStyle w:val="CommentReference"/>
        </w:rPr>
        <w:annotationRef/>
      </w:r>
      <w:r>
        <w:t>when you look at these box plots, without stats – what would you consider the same and which different?  Does this line up with what the stats say?</w:t>
      </w:r>
    </w:p>
  </w:comment>
  <w:comment w:id="229" w:author="Bill Floyd" w:date="2020-09-24T16:10:00Z" w:initials="BF">
    <w:p w14:paraId="4287FBBF" w14:textId="58413A03" w:rsidR="004F1A71" w:rsidRDefault="004F1A71">
      <w:pPr>
        <w:pStyle w:val="CommentText"/>
      </w:pPr>
      <w:r>
        <w:rPr>
          <w:rStyle w:val="CommentReference"/>
        </w:rPr>
        <w:annotationRef/>
      </w:r>
      <w:proofErr w:type="spellStart"/>
      <w:r>
        <w:t>Its</w:t>
      </w:r>
      <w:proofErr w:type="spellEnd"/>
      <w:r>
        <w:t xml:space="preserve"> important to note somewhere why these experiments were needed </w:t>
      </w:r>
      <w:proofErr w:type="spellStart"/>
      <w:r>
        <w:t>ie</w:t>
      </w:r>
      <w:proofErr w:type="spellEnd"/>
      <w:r>
        <w:t xml:space="preserve"> showing the length that some sample remained in the field at the rack samplers – I haven’t actually seen a statement that states why you are doing these hold time experiments</w:t>
      </w:r>
    </w:p>
  </w:comment>
  <w:comment w:id="230" w:author="Bill Floyd" w:date="2020-09-24T16:12:00Z" w:initials="BF">
    <w:p w14:paraId="595B5F14" w14:textId="1C8A97D7" w:rsidR="004F1A71" w:rsidRDefault="004F1A71">
      <w:pPr>
        <w:pStyle w:val="CommentText"/>
      </w:pPr>
      <w:r>
        <w:rPr>
          <w:rStyle w:val="CommentReference"/>
        </w:rPr>
        <w:annotationRef/>
      </w:r>
      <w:r>
        <w:t>This is confusing terminology – held in the lab or held in the field?</w:t>
      </w:r>
    </w:p>
  </w:comment>
  <w:comment w:id="231" w:author="Bill Floyd" w:date="2020-09-24T16:16:00Z" w:initials="BF">
    <w:p w14:paraId="0BEFD678" w14:textId="7C2E9D8A" w:rsidR="004F1A71" w:rsidRDefault="004F1A71">
      <w:pPr>
        <w:pStyle w:val="CommentText"/>
      </w:pPr>
      <w:r>
        <w:rPr>
          <w:rStyle w:val="CommentReference"/>
        </w:rPr>
        <w:annotationRef/>
      </w:r>
      <w:r>
        <w:t>This is a useful section</w:t>
      </w:r>
    </w:p>
  </w:comment>
  <w:comment w:id="243" w:author="Bill Floyd" w:date="2020-09-23T22:14:00Z" w:initials="BF">
    <w:p w14:paraId="13B93A56" w14:textId="4188518F" w:rsidR="004F1A71" w:rsidRDefault="004F1A71">
      <w:pPr>
        <w:pStyle w:val="CommentText"/>
      </w:pPr>
      <w:r>
        <w:rPr>
          <w:rStyle w:val="CommentReference"/>
        </w:rPr>
        <w:annotationRef/>
      </w:r>
      <w:r>
        <w:t>you do not need to capitalize this, same goes for grab</w:t>
      </w:r>
    </w:p>
  </w:comment>
  <w:comment w:id="245" w:author="Bill Floyd" w:date="2020-09-23T22:15:00Z" w:initials="BF">
    <w:p w14:paraId="25ADBB9C" w14:textId="316E4587" w:rsidR="004F1A71" w:rsidRDefault="004F1A71">
      <w:pPr>
        <w:pStyle w:val="CommentText"/>
      </w:pPr>
      <w:r>
        <w:rPr>
          <w:rStyle w:val="CommentReference"/>
        </w:rPr>
        <w:annotationRef/>
      </w:r>
      <w:r>
        <w:t>constraints in instrument availability?</w:t>
      </w:r>
    </w:p>
  </w:comment>
  <w:comment w:id="248" w:author="Bill Floyd" w:date="2020-09-24T16:22:00Z" w:initials="BF">
    <w:p w14:paraId="195FBED4" w14:textId="4FBCECF2" w:rsidR="004F1A71" w:rsidRDefault="004F1A71">
      <w:pPr>
        <w:pStyle w:val="CommentText"/>
      </w:pPr>
      <w:r>
        <w:rPr>
          <w:rStyle w:val="CommentReference"/>
        </w:rPr>
        <w:annotationRef/>
      </w:r>
      <w:r>
        <w:t>Is this hold time QC? If so, combine this sentence with the last part of the one above.</w:t>
      </w:r>
    </w:p>
  </w:comment>
  <w:comment w:id="249" w:author="Bill Floyd" w:date="2020-09-23T22:16:00Z" w:initials="BF">
    <w:p w14:paraId="6E6E15FF" w14:textId="6963E9CB" w:rsidR="004F1A71" w:rsidRDefault="004F1A71">
      <w:pPr>
        <w:pStyle w:val="CommentText"/>
      </w:pPr>
      <w:r>
        <w:rPr>
          <w:rStyle w:val="CommentReference"/>
        </w:rPr>
        <w:annotationRef/>
      </w:r>
      <w:r>
        <w:t>Method and was this data meant to be used for your analysis? If not, no need to include</w:t>
      </w:r>
    </w:p>
  </w:comment>
  <w:comment w:id="252" w:author="Bill Floyd" w:date="2020-09-23T22:18:00Z" w:initials="BF">
    <w:p w14:paraId="2205DDC5" w14:textId="160413DC" w:rsidR="004F1A71" w:rsidRDefault="004F1A71">
      <w:pPr>
        <w:pStyle w:val="CommentText"/>
      </w:pPr>
      <w:r>
        <w:rPr>
          <w:rStyle w:val="CommentReference"/>
        </w:rPr>
        <w:annotationRef/>
      </w:r>
      <w:r>
        <w:t>include n-values in this sentence</w:t>
      </w:r>
    </w:p>
  </w:comment>
  <w:comment w:id="257" w:author="Bill Floyd" w:date="2020-09-26T07:14:00Z" w:initials="BF">
    <w:p w14:paraId="5233FAF6" w14:textId="14995C5F" w:rsidR="004F1A71" w:rsidRDefault="004F1A71">
      <w:pPr>
        <w:pStyle w:val="CommentText"/>
      </w:pPr>
      <w:r>
        <w:rPr>
          <w:rStyle w:val="CommentReference"/>
        </w:rPr>
        <w:annotationRef/>
      </w:r>
      <w:r>
        <w:t>did they cover the same seasons or span of time?  If not than they shouldn’t be compared, or they should only be compared for the span of time the samples overlap</w:t>
      </w:r>
    </w:p>
  </w:comment>
  <w:comment w:id="267" w:author="Bill Floyd" w:date="2020-09-23T22:22:00Z" w:initials="BF">
    <w:p w14:paraId="00A11E17" w14:textId="59EB6A11" w:rsidR="004F1A71" w:rsidRDefault="004F1A71">
      <w:pPr>
        <w:pStyle w:val="CommentText"/>
      </w:pPr>
      <w:r>
        <w:rPr>
          <w:rStyle w:val="CommentReference"/>
        </w:rPr>
        <w:annotationRef/>
      </w:r>
      <w:r>
        <w:t>why is this surprising? Either remove or explain.</w:t>
      </w:r>
    </w:p>
  </w:comment>
  <w:comment w:id="278" w:author="Bill Floyd" w:date="2020-09-26T07:19:00Z" w:initials="BF">
    <w:p w14:paraId="7FB34915" w14:textId="053F0516" w:rsidR="004F1A71" w:rsidRDefault="004F1A71">
      <w:pPr>
        <w:pStyle w:val="CommentText"/>
      </w:pPr>
      <w:r>
        <w:rPr>
          <w:rStyle w:val="CommentReference"/>
        </w:rPr>
        <w:annotationRef/>
      </w:r>
      <w:r>
        <w:t>How much distance? What about contributing area?</w:t>
      </w:r>
    </w:p>
  </w:comment>
  <w:comment w:id="279" w:author="Bill Floyd" w:date="2020-09-26T07:21:00Z" w:initials="BF">
    <w:p w14:paraId="5DB2BF02" w14:textId="10B0841F" w:rsidR="004F1A71" w:rsidRDefault="004F1A71">
      <w:pPr>
        <w:pStyle w:val="CommentText"/>
      </w:pPr>
      <w:r>
        <w:rPr>
          <w:rStyle w:val="CommentReference"/>
        </w:rPr>
        <w:annotationRef/>
      </w:r>
      <w:r>
        <w:t xml:space="preserve">This is basically </w:t>
      </w:r>
      <w:proofErr w:type="gramStart"/>
      <w:r>
        <w:t>describes</w:t>
      </w:r>
      <w:proofErr w:type="gramEnd"/>
      <w:r>
        <w:t xml:space="preserve"> a method which should be done I the method section, rather below refer the plots as you describe the results</w:t>
      </w:r>
    </w:p>
  </w:comment>
  <w:comment w:id="283" w:author="Bill Floyd" w:date="2020-09-26T07:29:00Z" w:initials="BF">
    <w:p w14:paraId="61B22BB2" w14:textId="53620C4F" w:rsidR="004F1A71" w:rsidRDefault="004F1A71">
      <w:pPr>
        <w:pStyle w:val="CommentText"/>
      </w:pPr>
      <w:r>
        <w:rPr>
          <w:rStyle w:val="CommentReference"/>
        </w:rPr>
        <w:annotationRef/>
      </w:r>
      <w:r>
        <w:t xml:space="preserve">Is it attenuation or just simple dilution?  You have more water with lower DOC, so you have lower </w:t>
      </w:r>
      <w:proofErr w:type="spellStart"/>
      <w:r>
        <w:t>concentations</w:t>
      </w:r>
      <w:proofErr w:type="spellEnd"/>
    </w:p>
  </w:comment>
  <w:comment w:id="284" w:author="Bill Floyd" w:date="2020-09-26T07:34:00Z" w:initials="BF">
    <w:p w14:paraId="737F02A5" w14:textId="3AF7A9A3" w:rsidR="004F1A71" w:rsidRDefault="004F1A71">
      <w:pPr>
        <w:pStyle w:val="CommentText"/>
      </w:pPr>
      <w:r>
        <w:rPr>
          <w:rStyle w:val="CommentReference"/>
        </w:rPr>
        <w:annotationRef/>
      </w:r>
      <w:r>
        <w:t>Pattern or results – trends suggest time as a factor</w:t>
      </w:r>
    </w:p>
  </w:comment>
  <w:comment w:id="285" w:author="Bill Floyd" w:date="2020-09-26T07:35:00Z" w:initials="BF">
    <w:p w14:paraId="4A33B558" w14:textId="403B7A79" w:rsidR="004F1A71" w:rsidRDefault="004F1A71">
      <w:pPr>
        <w:pStyle w:val="CommentText"/>
      </w:pPr>
      <w:r>
        <w:rPr>
          <w:rStyle w:val="CommentReference"/>
        </w:rPr>
        <w:annotationRef/>
      </w:r>
      <w:r>
        <w:t>Overly wordy – don’t need “it was found” and “that was observed”</w:t>
      </w:r>
    </w:p>
  </w:comment>
  <w:comment w:id="288" w:author="Bill Floyd" w:date="2020-09-26T07:46:00Z" w:initials="BF">
    <w:p w14:paraId="299CC230" w14:textId="0EE6239B" w:rsidR="004F1A71" w:rsidRDefault="004F1A71">
      <w:pPr>
        <w:pStyle w:val="CommentText"/>
      </w:pPr>
      <w:r>
        <w:rPr>
          <w:rStyle w:val="CommentReference"/>
        </w:rPr>
        <w:annotationRef/>
      </w:r>
      <w:r>
        <w:t xml:space="preserve"> You have months where you have data from 12 sites and ones where you only have data from 1 site, so any pattern you see here largely a reflection of sampling intensity rather than differences among sites –</w:t>
      </w:r>
    </w:p>
  </w:comment>
  <w:comment w:id="290" w:author="Bill Floyd" w:date="2020-09-26T07:51:00Z" w:initials="BF">
    <w:p w14:paraId="60B492D2" w14:textId="6E8E63A9" w:rsidR="004F1A71" w:rsidRDefault="004F1A71">
      <w:pPr>
        <w:pStyle w:val="CommentText"/>
      </w:pPr>
      <w:r>
        <w:rPr>
          <w:rStyle w:val="CommentReference"/>
        </w:rPr>
        <w:annotationRef/>
      </w:r>
      <w:r>
        <w:t>This is a method statement, not needed here.</w:t>
      </w:r>
    </w:p>
  </w:comment>
  <w:comment w:id="291" w:author="Bill Floyd" w:date="2020-09-26T07:55:00Z" w:initials="BF">
    <w:p w14:paraId="711F6E84" w14:textId="7F77495C" w:rsidR="004F1A71" w:rsidRDefault="004F1A71">
      <w:pPr>
        <w:pStyle w:val="CommentText"/>
      </w:pPr>
      <w:r>
        <w:rPr>
          <w:rStyle w:val="CommentReference"/>
        </w:rPr>
        <w:annotationRef/>
      </w:r>
      <w:r>
        <w:t>Rather than speaking about rack vs grab, it would be more compelling to compare event vs base flow as that provides more insight into watershed function than how a sample was collected – it is more explicit – you bounce back and forth between mentioning stream rise vs between events, and then mention rack vs grab and it is confusing.</w:t>
      </w:r>
    </w:p>
  </w:comment>
  <w:comment w:id="294" w:author="Bill Floyd" w:date="2020-09-26T08:01:00Z" w:initials="BF">
    <w:p w14:paraId="1E4659A4" w14:textId="3F713447" w:rsidR="004F1A71" w:rsidRDefault="004F1A71">
      <w:pPr>
        <w:pStyle w:val="CommentText"/>
      </w:pPr>
      <w:r>
        <w:rPr>
          <w:rStyle w:val="CommentReference"/>
        </w:rPr>
        <w:annotationRef/>
      </w:r>
      <w:r>
        <w:t>Why is this surprising – is there literature that shows different results than this?</w:t>
      </w:r>
    </w:p>
  </w:comment>
  <w:comment w:id="295" w:author="Bill Floyd" w:date="2020-09-26T08:03:00Z" w:initials="BF">
    <w:p w14:paraId="64FAFCD1" w14:textId="17D812A4" w:rsidR="004F1A71" w:rsidRDefault="004F1A71">
      <w:pPr>
        <w:pStyle w:val="CommentText"/>
      </w:pPr>
      <w:r>
        <w:rPr>
          <w:rStyle w:val="CommentReference"/>
        </w:rPr>
        <w:annotationRef/>
      </w:r>
      <w:r>
        <w:t xml:space="preserve">Is this looking only at a single site?  In your results you don’t actually do this, by lumping all sites together you mask out some of the site specific dynamics where you can make statements like this </w:t>
      </w:r>
      <w:proofErr w:type="spellStart"/>
      <w:r>
        <w:t>ie</w:t>
      </w:r>
      <w:proofErr w:type="spellEnd"/>
      <w:r>
        <w:t xml:space="preserve">  DOC concentration at weeks went from here to here through the storm and this is comparable to other studies.</w:t>
      </w:r>
    </w:p>
  </w:comment>
  <w:comment w:id="296" w:author="Bill Floyd" w:date="2020-09-26T08:02:00Z" w:initials="BF">
    <w:p w14:paraId="25F27C90" w14:textId="62A1670B" w:rsidR="004F1A71" w:rsidRDefault="004F1A71">
      <w:pPr>
        <w:pStyle w:val="CommentText"/>
      </w:pPr>
      <w:r>
        <w:rPr>
          <w:rStyle w:val="CommentReference"/>
        </w:rPr>
        <w:annotationRef/>
      </w:r>
    </w:p>
  </w:comment>
  <w:comment w:id="297" w:author="Bill Floyd" w:date="2020-09-26T08:02:00Z" w:initials="BF">
    <w:p w14:paraId="74EF5710" w14:textId="1CEC07C3" w:rsidR="004F1A71" w:rsidRDefault="004F1A71">
      <w:pPr>
        <w:pStyle w:val="CommentText"/>
      </w:pPr>
      <w:r>
        <w:rPr>
          <w:rStyle w:val="CommentReference"/>
        </w:rPr>
        <w:annotationRef/>
      </w:r>
    </w:p>
  </w:comment>
  <w:comment w:id="298" w:author="Bill Floyd" w:date="2020-09-26T08:06:00Z" w:initials="BF">
    <w:p w14:paraId="574FCD9B" w14:textId="2ED0A367" w:rsidR="004F1A71" w:rsidRDefault="004F1A71">
      <w:pPr>
        <w:pStyle w:val="CommentText"/>
      </w:pPr>
      <w:r>
        <w:rPr>
          <w:rStyle w:val="CommentReference"/>
        </w:rPr>
        <w:annotationRef/>
      </w:r>
      <w:r>
        <w:t>And did these extra samples actually provide more information and if so what?</w:t>
      </w:r>
    </w:p>
  </w:comment>
  <w:comment w:id="303" w:author="Bill Floyd" w:date="2020-09-26T08:07:00Z" w:initials="BF">
    <w:p w14:paraId="40193CEF" w14:textId="2924D956" w:rsidR="004F1A71" w:rsidRDefault="004F1A71">
      <w:pPr>
        <w:pStyle w:val="CommentText"/>
      </w:pPr>
      <w:r>
        <w:rPr>
          <w:rStyle w:val="CommentReference"/>
        </w:rPr>
        <w:annotationRef/>
      </w:r>
      <w:r>
        <w:t xml:space="preserve">Are your sites watershed </w:t>
      </w:r>
      <w:proofErr w:type="spellStart"/>
      <w:r>
        <w:t>characteristcs</w:t>
      </w:r>
      <w:proofErr w:type="spellEnd"/>
      <w:r>
        <w:t xml:space="preserve"> comparable to this, and if so how are these results relevant? What about all the other DOC concentration work from around the pacific northwest and the world?</w:t>
      </w:r>
    </w:p>
  </w:comment>
  <w:comment w:id="309" w:author="Bill Floyd" w:date="2020-09-26T08:10:00Z" w:initials="BF">
    <w:p w14:paraId="6D4F07B4" w14:textId="4F0493B2" w:rsidR="004F1A71" w:rsidRDefault="004F1A71">
      <w:pPr>
        <w:pStyle w:val="CommentText"/>
      </w:pPr>
      <w:r>
        <w:rPr>
          <w:rStyle w:val="CommentReference"/>
        </w:rPr>
        <w:annotationRef/>
      </w:r>
      <w:r>
        <w:t xml:space="preserve">Are you implying that aspect or location has an influence on DOC? If not, then this sentence can be removed and better to start with the second sentence.  This paragraph is also </w:t>
      </w:r>
      <w:proofErr w:type="spellStart"/>
      <w:r>
        <w:t>clumky</w:t>
      </w:r>
      <w:proofErr w:type="spellEnd"/>
      <w:r>
        <w:t xml:space="preserve">, try to integrate the general results with the literature.  You can state that the highest DOC concentrations came from Weeks creek with had extensive wetlands and lakes, agreement with research elsewhere (put in references).  In line with the river continuum concept, (references), DOC and aromaticity decreased from upstream to downstream in the leach, and include if these </w:t>
      </w:r>
      <w:proofErr w:type="spellStart"/>
      <w:r>
        <w:t>descreases</w:t>
      </w:r>
      <w:proofErr w:type="spellEnd"/>
      <w:r>
        <w:t xml:space="preserve"> were of similar magnitude to other studies.</w:t>
      </w:r>
    </w:p>
  </w:comment>
  <w:comment w:id="310" w:author="Bill Floyd" w:date="2020-09-26T08:20:00Z" w:initials="BF">
    <w:p w14:paraId="7DA2F01F" w14:textId="09053A87" w:rsidR="004F1A71" w:rsidRDefault="004F1A71">
      <w:pPr>
        <w:pStyle w:val="CommentText"/>
      </w:pPr>
      <w:r>
        <w:rPr>
          <w:rStyle w:val="CommentReference"/>
        </w:rPr>
        <w:annotationRef/>
      </w:r>
      <w:r>
        <w:rPr>
          <w:rStyle w:val="CommentReference"/>
        </w:rPr>
        <w:t xml:space="preserve">Can simplify this sentence </w:t>
      </w:r>
      <w:proofErr w:type="spellStart"/>
      <w:r>
        <w:rPr>
          <w:rStyle w:val="CommentReference"/>
        </w:rPr>
        <w:t>ie</w:t>
      </w:r>
      <w:proofErr w:type="spellEnd"/>
      <w:r>
        <w:rPr>
          <w:rStyle w:val="CommentReference"/>
        </w:rPr>
        <w:t xml:space="preserve"> the Data from the west leach suggests that the pulse shunt concept (ref) is </w:t>
      </w:r>
      <w:proofErr w:type="spellStart"/>
      <w:r>
        <w:rPr>
          <w:rStyle w:val="CommentReference"/>
        </w:rPr>
        <w:t>relavant</w:t>
      </w:r>
      <w:proofErr w:type="spellEnd"/>
      <w:r>
        <w:rPr>
          <w:rStyle w:val="CommentReference"/>
        </w:rPr>
        <w:t xml:space="preserve"> to NOM transport in this system</w:t>
      </w:r>
    </w:p>
  </w:comment>
  <w:comment w:id="315" w:author="Bill Floyd" w:date="2020-09-26T08:25:00Z" w:initials="BF">
    <w:p w14:paraId="14ABEFEB" w14:textId="01955B46" w:rsidR="004F1A71" w:rsidRDefault="004F1A71">
      <w:pPr>
        <w:pStyle w:val="CommentText"/>
      </w:pPr>
      <w:r>
        <w:rPr>
          <w:rStyle w:val="CommentReference"/>
        </w:rPr>
        <w:annotationRef/>
      </w:r>
      <w:r>
        <w:t>This would be better placed in a summary or conclusion section of this chapter</w:t>
      </w:r>
    </w:p>
  </w:comment>
  <w:comment w:id="319" w:author="Bill Floyd" w:date="2020-09-26T08:26:00Z" w:initials="BF">
    <w:p w14:paraId="49E4E7D4" w14:textId="0E2D4B2E" w:rsidR="004F1A71" w:rsidRDefault="004F1A71">
      <w:pPr>
        <w:pStyle w:val="CommentText"/>
      </w:pPr>
      <w:r>
        <w:rPr>
          <w:rStyle w:val="CommentReference"/>
        </w:rPr>
        <w:annotationRef/>
      </w:r>
      <w:proofErr w:type="gramStart"/>
      <w:r>
        <w:t>Again</w:t>
      </w:r>
      <w:proofErr w:type="gramEnd"/>
      <w:r>
        <w:t xml:space="preserve"> lack of samples could be a reason this pattern was shown. Do you think DOC concentrations decreased through the wet season due to depletion of source DOC? Research elsewhere shows this. There is also quite a bit of literature about DOC in general across the PNW, including Alaska, you could reference that shows similar patterns, and elsewhere – </w:t>
      </w:r>
    </w:p>
  </w:comment>
  <w:comment w:id="320" w:author="Bill Floyd" w:date="2020-09-26T08:33:00Z" w:initials="BF">
    <w:p w14:paraId="7AA9CDBE" w14:textId="76EA7E3A" w:rsidR="004F1A71" w:rsidRDefault="004F1A71">
      <w:pPr>
        <w:pStyle w:val="CommentText"/>
      </w:pPr>
      <w:r>
        <w:rPr>
          <w:rStyle w:val="CommentReference"/>
        </w:rPr>
        <w:annotationRef/>
      </w:r>
      <w:r>
        <w:t>Again, many references could be found to back up this statement</w:t>
      </w:r>
    </w:p>
  </w:comment>
  <w:comment w:id="321" w:author="Bill Floyd" w:date="2020-09-26T08:33:00Z" w:initials="BF">
    <w:p w14:paraId="1CF97879" w14:textId="6AF1E5A0" w:rsidR="004F1A71" w:rsidRDefault="004F1A71">
      <w:pPr>
        <w:pStyle w:val="CommentText"/>
      </w:pPr>
      <w:r>
        <w:rPr>
          <w:rStyle w:val="CommentReference"/>
        </w:rPr>
        <w:annotationRef/>
      </w:r>
      <w:r>
        <w:t>Was this presented in the results?  If so, not needed here</w:t>
      </w:r>
    </w:p>
  </w:comment>
  <w:comment w:id="322" w:author="Bill Floyd" w:date="2020-09-26T08:35:00Z" w:initials="BF">
    <w:p w14:paraId="5D03088F" w14:textId="4145771C" w:rsidR="004F1A71" w:rsidRDefault="004F1A71">
      <w:pPr>
        <w:pStyle w:val="CommentText"/>
      </w:pPr>
      <w:r>
        <w:rPr>
          <w:rStyle w:val="CommentReference"/>
        </w:rPr>
        <w:annotationRef/>
      </w:r>
      <w:r>
        <w:t>You are essentially repeating here what you said in the first paragraph</w:t>
      </w:r>
    </w:p>
  </w:comment>
  <w:comment w:id="325" w:author="Bill Floyd" w:date="2020-09-26T08:36:00Z" w:initials="BF">
    <w:p w14:paraId="20F740F2" w14:textId="7CC30E3C" w:rsidR="004F1A71" w:rsidRDefault="004F1A71">
      <w:pPr>
        <w:pStyle w:val="CommentText"/>
      </w:pPr>
      <w:r>
        <w:rPr>
          <w:rStyle w:val="CommentReference"/>
        </w:rPr>
        <w:annotationRef/>
      </w:r>
      <w:r>
        <w:t>Rather than interesting, how about informative?</w:t>
      </w:r>
    </w:p>
  </w:comment>
  <w:comment w:id="332" w:author="Bill Floyd" w:date="2020-09-26T10:14:00Z" w:initials="BF">
    <w:p w14:paraId="3A5ADD61" w14:textId="435EC940" w:rsidR="004F1A71" w:rsidRDefault="004F1A71">
      <w:pPr>
        <w:pStyle w:val="CommentText"/>
      </w:pPr>
      <w:r>
        <w:rPr>
          <w:rStyle w:val="CommentReference"/>
        </w:rPr>
        <w:annotationRef/>
      </w:r>
      <w:r>
        <w:t xml:space="preserve">What is more appropriate in this section would be to describe, based on the literature what conditions and characteristics can influence DOC and </w:t>
      </w:r>
      <w:proofErr w:type="spellStart"/>
      <w:r>
        <w:t>NOM,and</w:t>
      </w:r>
      <w:proofErr w:type="spellEnd"/>
      <w:r>
        <w:t xml:space="preserve"> then make some linkages to what you observed in the last chapter and then it leads into the objective of this chapter.</w:t>
      </w:r>
    </w:p>
  </w:comment>
  <w:comment w:id="340" w:author="Bill Floyd" w:date="2020-09-26T10:18:00Z" w:initials="BF">
    <w:p w14:paraId="1DA02419" w14:textId="36A5425E" w:rsidR="004F1A71" w:rsidRDefault="004F1A71">
      <w:pPr>
        <w:pStyle w:val="CommentText"/>
      </w:pPr>
      <w:r>
        <w:rPr>
          <w:rStyle w:val="CommentReference"/>
        </w:rPr>
        <w:annotationRef/>
      </w:r>
      <w:r>
        <w:t xml:space="preserve">This really describes a method that can be used to analyze your data – this should be reduced to one paragraph in which you directly relate it to your data., If you want to include this description, which is well done, put it in the appendix.  You can simply state that you used random forests, reference the paper(s) that describe the reference, and the r package you used for it, and describe how your data is suitable and does or does not violate any assumptions. You could also provide an example of a few studies who have used the method – not </w:t>
      </w:r>
      <w:proofErr w:type="gramStart"/>
      <w:r>
        <w:t>there</w:t>
      </w:r>
      <w:proofErr w:type="gramEnd"/>
      <w:r>
        <w:t xml:space="preserve"> results, bit simply that it has been used in comparable studies.</w:t>
      </w:r>
    </w:p>
  </w:comment>
  <w:comment w:id="344" w:author="Bill Floyd" w:date="2020-09-26T10:24:00Z" w:initials="BF">
    <w:p w14:paraId="7CEFDC7F" w14:textId="546D87CA" w:rsidR="004F1A71" w:rsidRDefault="004F1A71">
      <w:pPr>
        <w:pStyle w:val="CommentText"/>
      </w:pPr>
      <w:r>
        <w:rPr>
          <w:rStyle w:val="CommentReference"/>
        </w:rPr>
        <w:annotationRef/>
      </w:r>
      <w:r>
        <w:t>This section provides a good overview of hysteresis, but you need to tie this into your data and make a link to the chapter objective</w:t>
      </w:r>
    </w:p>
  </w:comment>
  <w:comment w:id="351" w:author="Bill Floyd" w:date="2020-09-26T10:29:00Z" w:initials="BF">
    <w:p w14:paraId="2834A3B1" w14:textId="0E2EDD56" w:rsidR="004F1A71" w:rsidRDefault="004F1A71">
      <w:pPr>
        <w:pStyle w:val="CommentText"/>
      </w:pPr>
      <w:r>
        <w:rPr>
          <w:rStyle w:val="CommentReference"/>
        </w:rPr>
        <w:annotationRef/>
      </w:r>
      <w:r>
        <w:t>These are results</w:t>
      </w:r>
    </w:p>
  </w:comment>
  <w:comment w:id="354" w:author="Bill Floyd" w:date="2020-09-26T10:30:00Z" w:initials="BF">
    <w:p w14:paraId="59ECE322" w14:textId="4C63B449" w:rsidR="004F1A71" w:rsidRDefault="004F1A71">
      <w:pPr>
        <w:pStyle w:val="CommentText"/>
      </w:pPr>
      <w:r>
        <w:rPr>
          <w:rStyle w:val="CommentReference"/>
        </w:rPr>
        <w:annotationRef/>
      </w:r>
      <w:r>
        <w:t>results</w:t>
      </w:r>
    </w:p>
  </w:comment>
  <w:comment w:id="355" w:author="Bill Floyd" w:date="2020-09-26T10:30:00Z" w:initials="BF">
    <w:p w14:paraId="36EDE8EF" w14:textId="12E0ECE6" w:rsidR="004F1A71" w:rsidRDefault="004F1A71">
      <w:pPr>
        <w:pStyle w:val="CommentText"/>
      </w:pPr>
      <w:r>
        <w:rPr>
          <w:rStyle w:val="CommentReference"/>
        </w:rPr>
        <w:annotationRef/>
      </w:r>
      <w:r>
        <w:t>results</w:t>
      </w:r>
    </w:p>
  </w:comment>
  <w:comment w:id="358" w:author="Bill Floyd" w:date="2020-09-26T10:32:00Z" w:initials="BF">
    <w:p w14:paraId="36255DFF" w14:textId="11DB871F" w:rsidR="004F1A71" w:rsidRDefault="004F1A71">
      <w:pPr>
        <w:pStyle w:val="CommentText"/>
      </w:pPr>
      <w:r>
        <w:rPr>
          <w:rStyle w:val="CommentReference"/>
        </w:rPr>
        <w:annotationRef/>
      </w:r>
      <w:r>
        <w:t>I think I understand what you are getting at, but linking it to interception and ET for shorter periods and not to longer periods doesn’t really make sense as those processes happen at all those scales</w:t>
      </w:r>
    </w:p>
  </w:comment>
  <w:comment w:id="356" w:author="Bill Floyd" w:date="2020-09-26T10:32:00Z" w:initials="BF">
    <w:p w14:paraId="604B6A09" w14:textId="04E73D3F" w:rsidR="004F1A71" w:rsidRDefault="004F1A71">
      <w:pPr>
        <w:pStyle w:val="CommentText"/>
      </w:pPr>
      <w:r>
        <w:rPr>
          <w:rStyle w:val="CommentReference"/>
        </w:rPr>
        <w:annotationRef/>
      </w:r>
      <w:r>
        <w:t>results with a mix of discussion</w:t>
      </w:r>
    </w:p>
  </w:comment>
  <w:comment w:id="361" w:author="Bill Floyd" w:date="2020-09-26T13:19:00Z" w:initials="BF">
    <w:p w14:paraId="534949F2" w14:textId="76B2B64D" w:rsidR="004F1A71" w:rsidRDefault="004F1A71">
      <w:pPr>
        <w:pStyle w:val="CommentText"/>
      </w:pPr>
      <w:r>
        <w:rPr>
          <w:rStyle w:val="CommentReference"/>
        </w:rPr>
        <w:annotationRef/>
      </w:r>
      <w:r>
        <w:t>define C and Q before you use acronym</w:t>
      </w:r>
    </w:p>
  </w:comment>
  <w:comment w:id="371" w:author="Bill Floyd" w:date="2020-09-27T19:33:00Z" w:initials="BF">
    <w:p w14:paraId="524E3A78" w14:textId="309C5CD4" w:rsidR="004F1A71" w:rsidRDefault="004F1A71">
      <w:pPr>
        <w:pStyle w:val="CommentText"/>
      </w:pPr>
      <w:r>
        <w:rPr>
          <w:rStyle w:val="CommentReference"/>
        </w:rPr>
        <w:annotationRef/>
      </w:r>
      <w:r>
        <w:t>what does colour of bar represent?</w:t>
      </w:r>
    </w:p>
  </w:comment>
  <w:comment w:id="385" w:author="Bill Floyd" w:date="2020-09-27T19:42:00Z" w:initials="BF">
    <w:p w14:paraId="2A8F90C3" w14:textId="231BDF46" w:rsidR="004F1A71" w:rsidRDefault="004F1A71">
      <w:pPr>
        <w:pStyle w:val="CommentText"/>
      </w:pPr>
      <w:r>
        <w:rPr>
          <w:rStyle w:val="CommentReference"/>
        </w:rPr>
        <w:annotationRef/>
      </w:r>
      <w:r>
        <w:t>This is a discussion point, and a good one, but also make sure you reference it when you state it.</w:t>
      </w:r>
    </w:p>
  </w:comment>
  <w:comment w:id="388" w:author="Hannah McSorley" w:date="2020-09-18T22:16:00Z" w:initials="HM">
    <w:p w14:paraId="3FF3F7F8" w14:textId="77777777" w:rsidR="004F1A71" w:rsidRDefault="004F1A71">
      <w:pPr>
        <w:pStyle w:val="CommentText"/>
      </w:pPr>
      <w:r>
        <w:rPr>
          <w:rStyle w:val="CommentReference"/>
        </w:rPr>
        <w:annotationRef/>
      </w:r>
      <w:r>
        <w:t>statistically?</w:t>
      </w:r>
    </w:p>
  </w:comment>
  <w:comment w:id="397" w:author="Hannah McSorley" w:date="2020-09-18T22:20:00Z" w:initials="HM">
    <w:p w14:paraId="0D7CC1DC" w14:textId="77777777" w:rsidR="004F1A71" w:rsidRDefault="004F1A71">
      <w:pPr>
        <w:pStyle w:val="CommentText"/>
      </w:pPr>
      <w:r>
        <w:rPr>
          <w:rStyle w:val="CommentReference"/>
        </w:rPr>
        <w:annotationRef/>
      </w:r>
      <w:r>
        <w:rPr>
          <w:noProof/>
        </w:rPr>
        <w:t>add note about stage hysteresis dynamics</w:t>
      </w:r>
    </w:p>
  </w:comment>
  <w:comment w:id="400" w:author="Bill Floyd" w:date="2020-09-27T19:51:00Z" w:initials="BF">
    <w:p w14:paraId="7F514D87" w14:textId="537BA48D" w:rsidR="004F1A71" w:rsidRDefault="004F1A71">
      <w:pPr>
        <w:pStyle w:val="CommentText"/>
      </w:pPr>
      <w:r>
        <w:rPr>
          <w:rStyle w:val="CommentReference"/>
        </w:rPr>
        <w:annotationRef/>
      </w:r>
      <w:r>
        <w:t xml:space="preserve">this a repeat from the previous </w:t>
      </w:r>
      <w:proofErr w:type="spellStart"/>
      <w:r>
        <w:t>sectoin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E3EB83" w15:done="0"/>
  <w15:commentEx w15:paraId="2ABF93D5" w15:done="0"/>
  <w15:commentEx w15:paraId="78E8CDBE" w15:paraIdParent="2ABF93D5" w15:done="0"/>
  <w15:commentEx w15:paraId="5C1A1C4A" w15:done="0"/>
  <w15:commentEx w15:paraId="62F99C5A" w15:done="0"/>
  <w15:commentEx w15:paraId="62E50E57" w15:done="0"/>
  <w15:commentEx w15:paraId="6D538F24" w15:done="0"/>
  <w15:commentEx w15:paraId="5255B4E2" w15:done="0"/>
  <w15:commentEx w15:paraId="4FC2E7B4" w15:done="0"/>
  <w15:commentEx w15:paraId="5052D512" w15:paraIdParent="4FC2E7B4" w15:done="0"/>
  <w15:commentEx w15:paraId="65A1E811" w15:done="0"/>
  <w15:commentEx w15:paraId="287ADB3C" w15:paraIdParent="65A1E811" w15:done="0"/>
  <w15:commentEx w15:paraId="10329A5B" w15:done="0"/>
  <w15:commentEx w15:paraId="138D89C0" w15:done="0"/>
  <w15:commentEx w15:paraId="4AB6FB3B" w15:done="0"/>
  <w15:commentEx w15:paraId="2BA5D691" w15:paraIdParent="4AB6FB3B" w15:done="0"/>
  <w15:commentEx w15:paraId="16F44DA6" w15:done="0"/>
  <w15:commentEx w15:paraId="4C03408F" w15:done="0"/>
  <w15:commentEx w15:paraId="015EB88C" w15:done="0"/>
  <w15:commentEx w15:paraId="681DE531" w15:done="0"/>
  <w15:commentEx w15:paraId="489001D8" w15:done="0"/>
  <w15:commentEx w15:paraId="29DDD428" w15:done="0"/>
  <w15:commentEx w15:paraId="7D979FBF" w15:paraIdParent="29DDD428" w15:done="0"/>
  <w15:commentEx w15:paraId="3A9EFE79" w15:done="0"/>
  <w15:commentEx w15:paraId="623CB7D1" w15:done="0"/>
  <w15:commentEx w15:paraId="6DC2EAE3" w15:done="0"/>
  <w15:commentEx w15:paraId="0370AA81" w15:done="0"/>
  <w15:commentEx w15:paraId="32C7C9BA" w15:done="0"/>
  <w15:commentEx w15:paraId="58E98C1A" w15:done="0"/>
  <w15:commentEx w15:paraId="4EEF4D5A" w15:done="0"/>
  <w15:commentEx w15:paraId="2B5F6DE1" w15:done="0"/>
  <w15:commentEx w15:paraId="0FFA643F" w15:done="0"/>
  <w15:commentEx w15:paraId="345F69EC" w15:done="0"/>
  <w15:commentEx w15:paraId="511EF88D" w15:paraIdParent="345F69EC" w15:done="0"/>
  <w15:commentEx w15:paraId="4D7AFBFD" w15:done="0"/>
  <w15:commentEx w15:paraId="6BD2486A" w15:done="0"/>
  <w15:commentEx w15:paraId="54C4F55C" w15:done="0"/>
  <w15:commentEx w15:paraId="4287FBBF" w15:done="0"/>
  <w15:commentEx w15:paraId="595B5F14" w15:done="0"/>
  <w15:commentEx w15:paraId="0BEFD678" w15:done="0"/>
  <w15:commentEx w15:paraId="13B93A56" w15:done="0"/>
  <w15:commentEx w15:paraId="25ADBB9C" w15:done="0"/>
  <w15:commentEx w15:paraId="195FBED4" w15:done="0"/>
  <w15:commentEx w15:paraId="6E6E15FF" w15:done="0"/>
  <w15:commentEx w15:paraId="2205DDC5" w15:done="0"/>
  <w15:commentEx w15:paraId="5233FAF6" w15:done="0"/>
  <w15:commentEx w15:paraId="00A11E17" w15:done="0"/>
  <w15:commentEx w15:paraId="7FB34915" w15:done="0"/>
  <w15:commentEx w15:paraId="5DB2BF02" w15:done="0"/>
  <w15:commentEx w15:paraId="61B22BB2" w15:done="0"/>
  <w15:commentEx w15:paraId="737F02A5" w15:done="0"/>
  <w15:commentEx w15:paraId="4A33B558" w15:done="0"/>
  <w15:commentEx w15:paraId="299CC230" w15:done="0"/>
  <w15:commentEx w15:paraId="60B492D2" w15:done="0"/>
  <w15:commentEx w15:paraId="711F6E84" w15:done="0"/>
  <w15:commentEx w15:paraId="1E4659A4" w15:done="0"/>
  <w15:commentEx w15:paraId="64FAFCD1" w15:done="0"/>
  <w15:commentEx w15:paraId="25F27C90" w15:done="0"/>
  <w15:commentEx w15:paraId="74EF5710" w15:done="0"/>
  <w15:commentEx w15:paraId="574FCD9B" w15:done="0"/>
  <w15:commentEx w15:paraId="40193CEF" w15:done="0"/>
  <w15:commentEx w15:paraId="6D4F07B4" w15:done="0"/>
  <w15:commentEx w15:paraId="7DA2F01F" w15:done="0"/>
  <w15:commentEx w15:paraId="14ABEFEB" w15:done="0"/>
  <w15:commentEx w15:paraId="49E4E7D4" w15:done="0"/>
  <w15:commentEx w15:paraId="7AA9CDBE" w15:done="0"/>
  <w15:commentEx w15:paraId="1CF97879" w15:done="0"/>
  <w15:commentEx w15:paraId="5D03088F" w15:done="0"/>
  <w15:commentEx w15:paraId="20F740F2" w15:done="0"/>
  <w15:commentEx w15:paraId="3A5ADD61" w15:done="0"/>
  <w15:commentEx w15:paraId="1DA02419" w15:done="0"/>
  <w15:commentEx w15:paraId="7CEFDC7F" w15:done="0"/>
  <w15:commentEx w15:paraId="2834A3B1" w15:done="0"/>
  <w15:commentEx w15:paraId="59ECE322" w15:done="0"/>
  <w15:commentEx w15:paraId="36EDE8EF" w15:done="0"/>
  <w15:commentEx w15:paraId="36255DFF" w15:done="0"/>
  <w15:commentEx w15:paraId="604B6A09" w15:done="0"/>
  <w15:commentEx w15:paraId="534949F2" w15:done="0"/>
  <w15:commentEx w15:paraId="524E3A78" w15:done="0"/>
  <w15:commentEx w15:paraId="2A8F90C3" w15:done="0"/>
  <w15:commentEx w15:paraId="3FF3F7F8" w15:done="0"/>
  <w15:commentEx w15:paraId="0D7CC1DC" w15:done="0"/>
  <w15:commentEx w15:paraId="7F514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FAA" w16cex:dateUtc="2020-10-05T22:52:00Z"/>
  <w16cex:commentExtensible w16cex:durableId="2325C42C" w16cex:dateUtc="2020-10-05T23:11:00Z"/>
  <w16cex:commentExtensible w16cex:durableId="2325C537" w16cex:dateUtc="2020-10-0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E3EB83" w16cid:durableId="2324BB20"/>
  <w16cid:commentId w16cid:paraId="2ABF93D5" w16cid:durableId="2324BB21"/>
  <w16cid:commentId w16cid:paraId="78E8CDBE" w16cid:durableId="2325CE43"/>
  <w16cid:commentId w16cid:paraId="5C1A1C4A" w16cid:durableId="2324BB22"/>
  <w16cid:commentId w16cid:paraId="62F99C5A" w16cid:durableId="2324BB23"/>
  <w16cid:commentId w16cid:paraId="62E50E57" w16cid:durableId="2325BFAA"/>
  <w16cid:commentId w16cid:paraId="6D538F24" w16cid:durableId="2324BB24"/>
  <w16cid:commentId w16cid:paraId="5255B4E2" w16cid:durableId="2324BB25"/>
  <w16cid:commentId w16cid:paraId="4FC2E7B4" w16cid:durableId="2324BB26"/>
  <w16cid:commentId w16cid:paraId="5052D512" w16cid:durableId="2324BB27"/>
  <w16cid:commentId w16cid:paraId="65A1E811" w16cid:durableId="2324BB28"/>
  <w16cid:commentId w16cid:paraId="287ADB3C" w16cid:durableId="2324BB29"/>
  <w16cid:commentId w16cid:paraId="10329A5B" w16cid:durableId="2324BB2A"/>
  <w16cid:commentId w16cid:paraId="138D89C0" w16cid:durableId="2324BB2B"/>
  <w16cid:commentId w16cid:paraId="4AB6FB3B" w16cid:durableId="2324BB2C"/>
  <w16cid:commentId w16cid:paraId="2BA5D691" w16cid:durableId="2325C42C"/>
  <w16cid:commentId w16cid:paraId="16F44DA6" w16cid:durableId="2324BB2D"/>
  <w16cid:commentId w16cid:paraId="4C03408F" w16cid:durableId="2324BB2E"/>
  <w16cid:commentId w16cid:paraId="015EB88C" w16cid:durableId="2324BB2F"/>
  <w16cid:commentId w16cid:paraId="681DE531" w16cid:durableId="2324BB30"/>
  <w16cid:commentId w16cid:paraId="489001D8" w16cid:durableId="2324BB31"/>
  <w16cid:commentId w16cid:paraId="29DDD428" w16cid:durableId="2324BB32"/>
  <w16cid:commentId w16cid:paraId="7D979FBF" w16cid:durableId="2325D23A"/>
  <w16cid:commentId w16cid:paraId="3A9EFE79" w16cid:durableId="2324BB33"/>
  <w16cid:commentId w16cid:paraId="623CB7D1" w16cid:durableId="2324BB34"/>
  <w16cid:commentId w16cid:paraId="6DC2EAE3" w16cid:durableId="2324BB35"/>
  <w16cid:commentId w16cid:paraId="0370AA81" w16cid:durableId="2324BB36"/>
  <w16cid:commentId w16cid:paraId="32C7C9BA" w16cid:durableId="2324BB37"/>
  <w16cid:commentId w16cid:paraId="58E98C1A" w16cid:durableId="2324BB38"/>
  <w16cid:commentId w16cid:paraId="4EEF4D5A" w16cid:durableId="2324BB39"/>
  <w16cid:commentId w16cid:paraId="2B5F6DE1" w16cid:durableId="2324BB3A"/>
  <w16cid:commentId w16cid:paraId="0FFA643F" w16cid:durableId="2324BB3B"/>
  <w16cid:commentId w16cid:paraId="345F69EC" w16cid:durableId="2324BB3C"/>
  <w16cid:commentId w16cid:paraId="511EF88D" w16cid:durableId="2325C537"/>
  <w16cid:commentId w16cid:paraId="4D7AFBFD" w16cid:durableId="2324BB3D"/>
  <w16cid:commentId w16cid:paraId="6BD2486A" w16cid:durableId="2324BB3E"/>
  <w16cid:commentId w16cid:paraId="54C4F55C" w16cid:durableId="2324BB3F"/>
  <w16cid:commentId w16cid:paraId="4287FBBF" w16cid:durableId="2324BB40"/>
  <w16cid:commentId w16cid:paraId="595B5F14" w16cid:durableId="2324BB41"/>
  <w16cid:commentId w16cid:paraId="0BEFD678" w16cid:durableId="2324BB42"/>
  <w16cid:commentId w16cid:paraId="13B93A56" w16cid:durableId="2324BB43"/>
  <w16cid:commentId w16cid:paraId="25ADBB9C" w16cid:durableId="2324BB44"/>
  <w16cid:commentId w16cid:paraId="195FBED4" w16cid:durableId="2324BB45"/>
  <w16cid:commentId w16cid:paraId="6E6E15FF" w16cid:durableId="2324BB46"/>
  <w16cid:commentId w16cid:paraId="2205DDC5" w16cid:durableId="2324BB47"/>
  <w16cid:commentId w16cid:paraId="5233FAF6" w16cid:durableId="2324BB48"/>
  <w16cid:commentId w16cid:paraId="00A11E17" w16cid:durableId="2324BB49"/>
  <w16cid:commentId w16cid:paraId="7FB34915" w16cid:durableId="2324BB4A"/>
  <w16cid:commentId w16cid:paraId="5DB2BF02" w16cid:durableId="2324BB4B"/>
  <w16cid:commentId w16cid:paraId="61B22BB2" w16cid:durableId="2324BB4C"/>
  <w16cid:commentId w16cid:paraId="737F02A5" w16cid:durableId="2324BB4D"/>
  <w16cid:commentId w16cid:paraId="4A33B558" w16cid:durableId="2324BB4E"/>
  <w16cid:commentId w16cid:paraId="299CC230" w16cid:durableId="2324BB4F"/>
  <w16cid:commentId w16cid:paraId="60B492D2" w16cid:durableId="2324BB50"/>
  <w16cid:commentId w16cid:paraId="711F6E84" w16cid:durableId="2324BB51"/>
  <w16cid:commentId w16cid:paraId="1E4659A4" w16cid:durableId="2324BB52"/>
  <w16cid:commentId w16cid:paraId="64FAFCD1" w16cid:durableId="2324BB53"/>
  <w16cid:commentId w16cid:paraId="25F27C90" w16cid:durableId="2324BB54"/>
  <w16cid:commentId w16cid:paraId="74EF5710" w16cid:durableId="2324BB55"/>
  <w16cid:commentId w16cid:paraId="574FCD9B" w16cid:durableId="2324BB56"/>
  <w16cid:commentId w16cid:paraId="40193CEF" w16cid:durableId="2324BB57"/>
  <w16cid:commentId w16cid:paraId="6D4F07B4" w16cid:durableId="2324BB58"/>
  <w16cid:commentId w16cid:paraId="7DA2F01F" w16cid:durableId="2324BB59"/>
  <w16cid:commentId w16cid:paraId="14ABEFEB" w16cid:durableId="2324BB5A"/>
  <w16cid:commentId w16cid:paraId="49E4E7D4" w16cid:durableId="2324BB5B"/>
  <w16cid:commentId w16cid:paraId="7AA9CDBE" w16cid:durableId="2324BB5C"/>
  <w16cid:commentId w16cid:paraId="1CF97879" w16cid:durableId="2324BB5D"/>
  <w16cid:commentId w16cid:paraId="5D03088F" w16cid:durableId="2324BB5E"/>
  <w16cid:commentId w16cid:paraId="20F740F2" w16cid:durableId="2324BB5F"/>
  <w16cid:commentId w16cid:paraId="3A5ADD61" w16cid:durableId="2324BB60"/>
  <w16cid:commentId w16cid:paraId="1DA02419" w16cid:durableId="2324BB61"/>
  <w16cid:commentId w16cid:paraId="7CEFDC7F" w16cid:durableId="2324BB62"/>
  <w16cid:commentId w16cid:paraId="2834A3B1" w16cid:durableId="2324BB63"/>
  <w16cid:commentId w16cid:paraId="59ECE322" w16cid:durableId="2324BB64"/>
  <w16cid:commentId w16cid:paraId="36EDE8EF" w16cid:durableId="2324BB65"/>
  <w16cid:commentId w16cid:paraId="36255DFF" w16cid:durableId="2324BB66"/>
  <w16cid:commentId w16cid:paraId="604B6A09" w16cid:durableId="2324BB67"/>
  <w16cid:commentId w16cid:paraId="534949F2" w16cid:durableId="2324BB68"/>
  <w16cid:commentId w16cid:paraId="524E3A78" w16cid:durableId="2324BB69"/>
  <w16cid:commentId w16cid:paraId="2A8F90C3" w16cid:durableId="2324BB6A"/>
  <w16cid:commentId w16cid:paraId="3FF3F7F8" w16cid:durableId="2324BB6B"/>
  <w16cid:commentId w16cid:paraId="0D7CC1DC" w16cid:durableId="2324BB6C"/>
  <w16cid:commentId w16cid:paraId="7F514D87" w16cid:durableId="2324BB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E2DA47" w14:textId="77777777" w:rsidR="00C24EF6" w:rsidRDefault="00C24EF6">
      <w:pPr>
        <w:spacing w:line="240" w:lineRule="auto"/>
      </w:pPr>
      <w:r>
        <w:separator/>
      </w:r>
    </w:p>
  </w:endnote>
  <w:endnote w:type="continuationSeparator" w:id="0">
    <w:p w14:paraId="4964E161" w14:textId="77777777" w:rsidR="00C24EF6" w:rsidRDefault="00C24E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4F1A71" w:rsidRDefault="004F1A71">
    <w:pPr>
      <w:pStyle w:val="Footer"/>
      <w:jc w:val="right"/>
    </w:pPr>
    <w:r>
      <w:fldChar w:fldCharType="begin"/>
    </w:r>
    <w:r>
      <w:instrText xml:space="preserve"> PAGE   \* MERGEFORMAT </w:instrText>
    </w:r>
    <w:r>
      <w:fldChar w:fldCharType="separate"/>
    </w:r>
    <w:r>
      <w:rPr>
        <w:noProof/>
      </w:rPr>
      <w:t>123</w:t>
    </w:r>
    <w:r>
      <w:rPr>
        <w:noProof/>
      </w:rPr>
      <w:fldChar w:fldCharType="end"/>
    </w:r>
  </w:p>
  <w:p w14:paraId="5C5EE08F" w14:textId="77777777" w:rsidR="004F1A71" w:rsidRDefault="004F1A71"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36A5DE" w14:textId="77777777" w:rsidR="00C24EF6" w:rsidRDefault="00C24EF6">
      <w:r>
        <w:separator/>
      </w:r>
    </w:p>
  </w:footnote>
  <w:footnote w:type="continuationSeparator" w:id="0">
    <w:p w14:paraId="5A21CD37" w14:textId="77777777" w:rsidR="00C24EF6" w:rsidRDefault="00C24EF6">
      <w:r>
        <w:continuationSeparator/>
      </w:r>
    </w:p>
  </w:footnote>
  <w:footnote w:id="1">
    <w:p w14:paraId="53DD5782" w14:textId="77777777" w:rsidR="004F1A71" w:rsidRDefault="004F1A71">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Floyd">
    <w15:presenceInfo w15:providerId="AD" w15:userId="S-1-5-21-1542403177-3275365000-3172300963-31218"/>
  </w15:person>
  <w15:person w15:author="Hannah McSorley">
    <w15:presenceInfo w15:providerId="Windows Live" w15:userId="616b3ac88a26bca7"/>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2235"/>
    <w:rsid w:val="000F3AB9"/>
    <w:rsid w:val="001023C7"/>
    <w:rsid w:val="00120BB3"/>
    <w:rsid w:val="0028769D"/>
    <w:rsid w:val="002C5B6F"/>
    <w:rsid w:val="002E2A27"/>
    <w:rsid w:val="002E46C3"/>
    <w:rsid w:val="00413010"/>
    <w:rsid w:val="004851AE"/>
    <w:rsid w:val="0049388F"/>
    <w:rsid w:val="004D6C34"/>
    <w:rsid w:val="004E29B3"/>
    <w:rsid w:val="004F1A71"/>
    <w:rsid w:val="00507883"/>
    <w:rsid w:val="00582D03"/>
    <w:rsid w:val="00590D07"/>
    <w:rsid w:val="0064177F"/>
    <w:rsid w:val="006744FA"/>
    <w:rsid w:val="00784D58"/>
    <w:rsid w:val="007E1A0C"/>
    <w:rsid w:val="008D6863"/>
    <w:rsid w:val="00945F76"/>
    <w:rsid w:val="00A024A7"/>
    <w:rsid w:val="00A60898"/>
    <w:rsid w:val="00AC7637"/>
    <w:rsid w:val="00B323B3"/>
    <w:rsid w:val="00B557F4"/>
    <w:rsid w:val="00B86B75"/>
    <w:rsid w:val="00BC48D5"/>
    <w:rsid w:val="00C24EF6"/>
    <w:rsid w:val="00C26A8D"/>
    <w:rsid w:val="00C36279"/>
    <w:rsid w:val="00C84838"/>
    <w:rsid w:val="00CC7A63"/>
    <w:rsid w:val="00CD3C3F"/>
    <w:rsid w:val="00D104E1"/>
    <w:rsid w:val="00DF6A6E"/>
    <w:rsid w:val="00E01B27"/>
    <w:rsid w:val="00E315A3"/>
    <w:rsid w:val="00E3247D"/>
    <w:rsid w:val="00FB127A"/>
    <w:rsid w:val="00FD124D"/>
    <w:rsid w:val="00FF3D1A"/>
    <w:rsid w:val="00FF4AE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A3597DD2-5D66-4D8B-84DF-A15D8C75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11/j.1365-2427.2011.02613.x"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13031/2013.15662" TargetMode="External"/><Relationship Id="rId89" Type="http://schemas.openxmlformats.org/officeDocument/2006/relationships/hyperlink" Target="https://www.jstor.org/stable/40058211" TargetMode="External"/><Relationship Id="rId112" Type="http://schemas.openxmlformats.org/officeDocument/2006/relationships/hyperlink" Target="https://doi.org/10.1016/S0003-2670(96)00412-6" TargetMode="External"/><Relationship Id="rId16" Type="http://schemas.openxmlformats.org/officeDocument/2006/relationships/image" Target="media/image5.png"/><Relationship Id="rId107" Type="http://schemas.openxmlformats.org/officeDocument/2006/relationships/hyperlink" Target="https://doi.org/10.1016/j.advwatres.2015.09.026"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1016/j.cis.2010.06.007" TargetMode="External"/><Relationship Id="rId123" Type="http://schemas.openxmlformats.org/officeDocument/2006/relationships/hyperlink" Target="https://doi.org/10.1007/s10533-008-9207-6"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29/2005JG000082" TargetMode="External"/><Relationship Id="rId95" Type="http://schemas.openxmlformats.org/officeDocument/2006/relationships/hyperlink" Target="https://doi.org/10.1029/2005WR00436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1002/rra.1504" TargetMode="External"/><Relationship Id="rId105" Type="http://schemas.openxmlformats.org/officeDocument/2006/relationships/hyperlink" Target="https://doi.org/10.14288/1.0387350" TargetMode="External"/><Relationship Id="rId113" Type="http://schemas.openxmlformats.org/officeDocument/2006/relationships/hyperlink" Target="https://www.for.gov.bc.ca/hfd/pubs/docs/lmh/Lmh66/LMH66%7B\_%7Dvolume2of2.pdf" TargetMode="External"/><Relationship Id="rId118" Type="http://schemas.openxmlformats.org/officeDocument/2006/relationships/hyperlink" Target="https://doi.org/10.1186/1471-2105-9-307" TargetMode="External"/><Relationship Id="rId126" Type="http://schemas.openxmlformats.org/officeDocument/2006/relationships/hyperlink" Target="https://doi.org/10.1029/2018GL080005"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www.jstor.org/stable/41311011" TargetMode="External"/><Relationship Id="rId98" Type="http://schemas.openxmlformats.org/officeDocument/2006/relationships/hyperlink" Target="https://doi.org/10.1016/j.jhazmat.2014.02.009" TargetMode="External"/><Relationship Id="rId121" Type="http://schemas.openxmlformats.org/officeDocument/2006/relationships/hyperlink" Target="https://doi.org/10.339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07/s10533-018-0482-6" TargetMode="External"/><Relationship Id="rId108" Type="http://schemas.openxmlformats.org/officeDocument/2006/relationships/hyperlink" Target="http://hdl.handle.net/1885/40940" TargetMode="External"/><Relationship Id="rId116" Type="http://schemas.openxmlformats.org/officeDocument/2006/relationships/hyperlink" Target="https://doi.org/10.1016/j.scitotenv.2016.09.113" TargetMode="External"/><Relationship Id="rId124" Type="http://schemas.openxmlformats.org/officeDocument/2006/relationships/hyperlink" Target="https://doi.org/10.1021/es030360x"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doi.org/10.3133/fs06700" TargetMode="External"/><Relationship Id="rId88" Type="http://schemas.openxmlformats.org/officeDocument/2006/relationships/hyperlink" Target="https://www.healthlinkbc.ca/healthlinkbc-files/drinking-water-chlorination" TargetMode="External"/><Relationship Id="rId91" Type="http://schemas.openxmlformats.org/officeDocument/2006/relationships/hyperlink" Target="https://doi.org/10.1002/j.1551-8833.1995.tb06302.x" TargetMode="External"/><Relationship Id="rId96" Type="http://schemas.openxmlformats.org/officeDocument/2006/relationships/hyperlink" Target="https://doi.org/10.5194/bg-11-3043-2014" TargetMode="External"/><Relationship Id="rId111" Type="http://schemas.openxmlformats.org/officeDocument/2006/relationships/hyperlink" Target="https://doi.org/10.1007/s11270-013-16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07/s10533-015-0103-6" TargetMode="External"/><Relationship Id="rId114" Type="http://schemas.openxmlformats.org/officeDocument/2006/relationships/hyperlink" Target="https://doi.org/10.1007/sl0533-010-9416-7" TargetMode="External"/><Relationship Id="rId119" Type="http://schemas.openxmlformats.org/officeDocument/2006/relationships/hyperlink" Target="https://doi.org/10.1037/a0016973"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www.canada.ca/content/dam/hc-sc/migration/hc-sc/ewh-semt/alt%7B\_%7Dformats/pdf/pubs/water-eau/sum%7B\_%7Dguide-res%7B\_%7Drecom/summary-table-August-15-2019-eng.pdf" TargetMode="External"/><Relationship Id="rId94" Type="http://schemas.openxmlformats.org/officeDocument/2006/relationships/hyperlink" Target="https://doi.org/10.1002/j.1551-8833.2002.tb10250.x" TargetMode="External"/><Relationship Id="rId99" Type="http://schemas.openxmlformats.org/officeDocument/2006/relationships/hyperlink" Target="https://doi.org/10.1023/A:1010933404324" TargetMode="External"/><Relationship Id="rId101" Type="http://schemas.openxmlformats.org/officeDocument/2006/relationships/hyperlink" Target="https://doi.org/10.1016/j.chemosphere.2011.01.018" TargetMode="External"/><Relationship Id="rId122" Type="http://schemas.openxmlformats.org/officeDocument/2006/relationships/hyperlink" Target="https://doi.org/10.1007/s10533-019-00561-w" TargetMode="External"/><Relationship Id="rId13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5194/bg-10-2315-201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watres.2016.08.031" TargetMode="External"/><Relationship Id="rId97" Type="http://schemas.openxmlformats.org/officeDocument/2006/relationships/hyperlink" Target="https://archive.org/details/metaltransportre00lazeuoft/mode/2up" TargetMode="External"/><Relationship Id="rId104" Type="http://schemas.openxmlformats.org/officeDocument/2006/relationships/hyperlink" Target="https://www.jstor.org/stable/1937326" TargetMode="External"/><Relationship Id="rId120" Type="http://schemas.openxmlformats.org/officeDocument/2006/relationships/hyperlink" Target="https://doi.org/10.1016/j.jenvman.2007.03.001" TargetMode="External"/><Relationship Id="rId125" Type="http://schemas.openxmlformats.org/officeDocument/2006/relationships/hyperlink" Target="https://doi.org/10.1007/s11356-015-4078-6"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doi:10.1046/j.1365-2427.1997.d01-539.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en/health-canada/services/healthy-living/your-health/environment/drinking-water-chlorination.html" TargetMode="External"/><Relationship Id="rId110" Type="http://schemas.openxmlformats.org/officeDocument/2006/relationships/hyperlink" Target="http://www.jstor.com/stable/41295152" TargetMode="External"/><Relationship Id="rId115" Type="http://schemas.openxmlformats.org/officeDocument/2006/relationships/hyperlink" Target="https://www.jstor.org/stable/24702986" TargetMode="External"/><Relationship Id="rId61" Type="http://schemas.openxmlformats.org/officeDocument/2006/relationships/hyperlink" Target="https://doi.org/10.1021/es103992s" TargetMode="External"/><Relationship Id="rId82" Type="http://schemas.openxmlformats.org/officeDocument/2006/relationships/hyperlink" Target="http://sis.agr.gc.ca/cansis/soils/bc/soils.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5D293-F247-42D5-8D6C-8576E45DD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1</Pages>
  <Words>35217</Words>
  <Characters>200743</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235490</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subject/>
  <dc:creator>Hannah J. McSorley</dc:creator>
  <cp:keywords/>
  <dc:description/>
  <cp:lastModifiedBy>Hannah McSorley</cp:lastModifiedBy>
  <cp:revision>4</cp:revision>
  <dcterms:created xsi:type="dcterms:W3CDTF">2020-10-07T01:28:00Z</dcterms:created>
  <dcterms:modified xsi:type="dcterms:W3CDTF">2020-10-07T15:34:00Z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