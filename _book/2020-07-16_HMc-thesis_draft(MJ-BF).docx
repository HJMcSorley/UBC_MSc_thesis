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600FA1" w14:textId="77777777" w:rsidR="00053949" w:rsidRDefault="00053949" w:rsidP="00053949">
      <w:pPr>
        <w:jc w:val="center"/>
        <w:rPr>
          <w:sz w:val="28"/>
          <w:szCs w:val="28"/>
        </w:rPr>
      </w:pPr>
    </w:p>
    <w:p w14:paraId="55447BDD" w14:textId="77777777" w:rsidR="00053949" w:rsidRDefault="00053949" w:rsidP="00053949">
      <w:pPr>
        <w:jc w:val="center"/>
        <w:rPr>
          <w:sz w:val="28"/>
          <w:szCs w:val="28"/>
        </w:rPr>
      </w:pPr>
    </w:p>
    <w:p w14:paraId="3F50A819" w14:textId="77777777" w:rsidR="00045A83" w:rsidRPr="00053949" w:rsidRDefault="00053949" w:rsidP="00053949">
      <w:pPr>
        <w:jc w:val="center"/>
        <w:rPr>
          <w:sz w:val="28"/>
          <w:szCs w:val="28"/>
        </w:rPr>
      </w:pPr>
      <w:r w:rsidRPr="00053949">
        <w:rPr>
          <w:sz w:val="28"/>
          <w:szCs w:val="28"/>
        </w:rPr>
        <w:t>Spatial and temporal variation in dissolved organic carbon across a second growth forested watershed on Vancouver Island, BC</w:t>
      </w:r>
    </w:p>
    <w:p w14:paraId="144DA69E" w14:textId="77777777" w:rsidR="00053949" w:rsidRDefault="00053949"/>
    <w:p w14:paraId="01FDC595" w14:textId="77777777" w:rsidR="00053949" w:rsidRDefault="00053949"/>
    <w:p w14:paraId="7F9191DC" w14:textId="77777777" w:rsidR="00053949" w:rsidRDefault="00053949"/>
    <w:p w14:paraId="0E958FA0" w14:textId="77777777" w:rsidR="00053949" w:rsidRDefault="00053949"/>
    <w:p w14:paraId="1AB3AA7E" w14:textId="77777777" w:rsidR="00045A83" w:rsidRDefault="00053949" w:rsidP="00053949">
      <w:pPr>
        <w:jc w:val="center"/>
      </w:pPr>
      <w:r>
        <w:t>Hannah J. McSorley</w:t>
      </w:r>
    </w:p>
    <w:p w14:paraId="79A0748B" w14:textId="77777777" w:rsidR="00053949" w:rsidRDefault="00053949" w:rsidP="00053949">
      <w:pPr>
        <w:jc w:val="center"/>
      </w:pPr>
      <w:r>
        <w:t>2020</w:t>
      </w:r>
      <w:r>
        <w:br w:type="page"/>
      </w:r>
    </w:p>
    <w:p w14:paraId="1BA3F15C" w14:textId="77777777" w:rsidR="00045A83" w:rsidRDefault="00053949">
      <w:pPr>
        <w:pStyle w:val="Heading1"/>
      </w:pPr>
      <w:bookmarkStart w:id="0" w:name="abstract"/>
      <w:bookmarkStart w:id="1" w:name="_Toc45753355"/>
      <w:r>
        <w:lastRenderedPageBreak/>
        <w:t>Abstract</w:t>
      </w:r>
      <w:bookmarkEnd w:id="0"/>
      <w:bookmarkEnd w:id="1"/>
    </w:p>
    <w:p w14:paraId="7B6F0972" w14:textId="77777777" w:rsidR="00045A83" w:rsidRDefault="00053949">
      <w:r>
        <w:rPr>
          <w:i/>
        </w:rPr>
        <w:t>(max 350 words) - roman numeral TOC</w:t>
      </w:r>
    </w:p>
    <w:p w14:paraId="6DCA4F00" w14:textId="77777777" w:rsidR="00045A83" w:rsidRDefault="00053949">
      <w:r>
        <w:rPr>
          <w:b/>
          <w:i/>
        </w:rPr>
        <w:t>to be updated following completion of results</w:t>
      </w:r>
    </w:p>
    <w:p w14:paraId="0545A51F" w14:textId="77777777" w:rsidR="00045A83" w:rsidRDefault="00053949">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w:t>
      </w:r>
      <w:r>
        <w:lastRenderedPageBreak/>
        <w:t>dissolved organic matter (DOM).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254</w:t>
      </w:r>
      <w:r>
        <w:t xml:space="preserve">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14:paraId="5BDC3BF3" w14:textId="77777777" w:rsidR="00045A83" w:rsidRDefault="00053949">
      <w:pPr>
        <w:pStyle w:val="Heading1"/>
      </w:pPr>
      <w:bookmarkStart w:id="2" w:name="lay-summary"/>
      <w:bookmarkStart w:id="3" w:name="_Toc45753356"/>
      <w:r>
        <w:lastRenderedPageBreak/>
        <w:t>Lay Summary</w:t>
      </w:r>
      <w:bookmarkEnd w:id="2"/>
      <w:bookmarkEnd w:id="3"/>
    </w:p>
    <w:p w14:paraId="2AF4C121" w14:textId="77777777" w:rsidR="00045A83" w:rsidRDefault="00053949">
      <w:r>
        <w:rPr>
          <w:b/>
          <w:i/>
        </w:rPr>
        <w:t>to be updated following completion of results</w:t>
      </w:r>
    </w:p>
    <w:p w14:paraId="0AA1DF64" w14:textId="77777777" w:rsidR="00045A83" w:rsidRDefault="00053949">
      <w:r>
        <w:t>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14:paraId="7F03AEFB" w14:textId="77777777" w:rsidR="00045A83" w:rsidRDefault="00053949">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14:paraId="4B5CC11A" w14:textId="77777777" w:rsidR="00045A83" w:rsidRDefault="00053949">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w:t>
      </w:r>
      <w:r>
        <w:lastRenderedPageBreak/>
        <w:t>(Odyssey)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14:paraId="4068EE44" w14:textId="77777777" w:rsidR="00045A83" w:rsidRDefault="00053949">
      <w:pPr>
        <w:pStyle w:val="Heading1"/>
      </w:pPr>
      <w:bookmarkStart w:id="4" w:name="preface"/>
      <w:bookmarkStart w:id="5" w:name="_Toc45753357"/>
      <w:r>
        <w:lastRenderedPageBreak/>
        <w:t>Preface</w:t>
      </w:r>
      <w:bookmarkEnd w:id="4"/>
      <w:bookmarkEnd w:id="5"/>
    </w:p>
    <w:p w14:paraId="14898F28" w14:textId="77777777" w:rsidR="00045A83" w:rsidRDefault="00053949">
      <w:r>
        <w:rPr>
          <w:i/>
        </w:rPr>
        <w:t>roman numeral TOC</w:t>
      </w:r>
    </w:p>
    <w:p w14:paraId="7C45ACF2" w14:textId="77777777" w:rsidR="00045A83" w:rsidRDefault="00053949">
      <w:r>
        <w:t>This dissertation is an original intellectual product of the author, Hannah J. McSorley.</w:t>
      </w:r>
    </w:p>
    <w:p w14:paraId="1808C1B1" w14:textId="77777777" w:rsidR="00045A83" w:rsidRDefault="00053949">
      <w:r>
        <w:t>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14:paraId="22FB6DDB" w14:textId="77777777" w:rsidR="00045A83" w:rsidRDefault="00053949">
      <w:r>
        <w:t>Weather station data and geospatial data (forests and subsurface geological layers) for the Leech Watershed was supplied by the Capital Regional District and used with their permission.</w:t>
      </w:r>
    </w:p>
    <w:p w14:paraId="22B23A22" w14:textId="77777777" w:rsidR="00045A83" w:rsidRDefault="00053949">
      <w:r>
        <w:t>Laboratory analyses conducted at the University of British Columbia (UBC) were completed solely by Hannah J. McSorley.</w:t>
      </w:r>
    </w:p>
    <w:p w14:paraId="2A6D0072" w14:textId="77777777" w:rsidR="00045A83" w:rsidRDefault="00053949">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w:t>
      </w:r>
      <w:r>
        <w:lastRenderedPageBreak/>
        <w:t>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14:paraId="32B6E3F1" w14:textId="77777777" w:rsidR="00053949" w:rsidRDefault="00053949"/>
    <w:p w14:paraId="2D5355D1" w14:textId="77777777" w:rsidR="00045A83" w:rsidRDefault="00053949">
      <w:r>
        <w:t> </w:t>
      </w:r>
    </w:p>
    <w:sdt>
      <w:sdtPr>
        <w:id w:val="690964501"/>
        <w:docPartObj>
          <w:docPartGallery w:val="Table of Contents"/>
          <w:docPartUnique/>
        </w:docPartObj>
      </w:sdtPr>
      <w:sdtEndPr/>
      <w:sdtContent>
        <w:p w14:paraId="710FEE6B" w14:textId="77777777" w:rsidR="00053949" w:rsidRPr="0013161A" w:rsidRDefault="00053949" w:rsidP="00053949">
          <w:pPr>
            <w:rPr>
              <w:b/>
              <w:bCs/>
              <w:sz w:val="28"/>
              <w:szCs w:val="28"/>
            </w:rPr>
          </w:pPr>
          <w:r w:rsidRPr="0013161A">
            <w:rPr>
              <w:b/>
              <w:bCs/>
              <w:sz w:val="28"/>
              <w:szCs w:val="28"/>
            </w:rPr>
            <w:t>Table of Contents</w:t>
          </w:r>
        </w:p>
        <w:p w14:paraId="0B3A6141" w14:textId="77777777" w:rsidR="0013161A" w:rsidRDefault="007078D5">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"1-7" \h \z \u </w:instrText>
          </w:r>
          <w:r>
            <w:rPr>
              <w:b w:val="0"/>
            </w:rPr>
            <w:fldChar w:fldCharType="separate"/>
          </w:r>
          <w:hyperlink w:anchor="_Toc45753355" w:history="1">
            <w:r w:rsidR="0013161A" w:rsidRPr="00BC071B">
              <w:rPr>
                <w:rStyle w:val="Hyperlink"/>
                <w:noProof/>
              </w:rPr>
              <w:t>Abstract</w:t>
            </w:r>
            <w:r w:rsidR="0013161A">
              <w:rPr>
                <w:noProof/>
                <w:webHidden/>
              </w:rPr>
              <w:tab/>
            </w:r>
            <w:r w:rsidR="0013161A">
              <w:rPr>
                <w:noProof/>
                <w:webHidden/>
              </w:rPr>
              <w:fldChar w:fldCharType="begin"/>
            </w:r>
            <w:r w:rsidR="0013161A">
              <w:rPr>
                <w:noProof/>
                <w:webHidden/>
              </w:rPr>
              <w:instrText xml:space="preserve"> PAGEREF _Toc45753355 \h </w:instrText>
            </w:r>
            <w:r w:rsidR="0013161A">
              <w:rPr>
                <w:noProof/>
                <w:webHidden/>
              </w:rPr>
            </w:r>
            <w:r w:rsidR="0013161A">
              <w:rPr>
                <w:noProof/>
                <w:webHidden/>
              </w:rPr>
              <w:fldChar w:fldCharType="separate"/>
            </w:r>
            <w:r w:rsidR="005A0236">
              <w:rPr>
                <w:noProof/>
                <w:webHidden/>
              </w:rPr>
              <w:t>ii</w:t>
            </w:r>
            <w:r w:rsidR="0013161A">
              <w:rPr>
                <w:noProof/>
                <w:webHidden/>
              </w:rPr>
              <w:fldChar w:fldCharType="end"/>
            </w:r>
          </w:hyperlink>
        </w:p>
        <w:p w14:paraId="59B1C11F" w14:textId="77777777" w:rsidR="0013161A" w:rsidRDefault="00D438BC">
          <w:pPr>
            <w:pStyle w:val="TOC1"/>
            <w:rPr>
              <w:rFonts w:asciiTheme="minorHAnsi" w:eastAsiaTheme="minorEastAsia" w:hAnsiTheme="minorHAnsi" w:cstheme="minorBidi"/>
              <w:b w:val="0"/>
              <w:noProof/>
              <w:sz w:val="22"/>
              <w:szCs w:val="22"/>
            </w:rPr>
          </w:pPr>
          <w:hyperlink w:anchor="_Toc45753356" w:history="1">
            <w:r w:rsidR="0013161A" w:rsidRPr="00BC071B">
              <w:rPr>
                <w:rStyle w:val="Hyperlink"/>
                <w:noProof/>
              </w:rPr>
              <w:t>Lay Summary</w:t>
            </w:r>
            <w:r w:rsidR="0013161A">
              <w:rPr>
                <w:noProof/>
                <w:webHidden/>
              </w:rPr>
              <w:tab/>
            </w:r>
            <w:r w:rsidR="0013161A">
              <w:rPr>
                <w:noProof/>
                <w:webHidden/>
              </w:rPr>
              <w:fldChar w:fldCharType="begin"/>
            </w:r>
            <w:r w:rsidR="0013161A">
              <w:rPr>
                <w:noProof/>
                <w:webHidden/>
              </w:rPr>
              <w:instrText xml:space="preserve"> PAGEREF _Toc45753356 \h </w:instrText>
            </w:r>
            <w:r w:rsidR="0013161A">
              <w:rPr>
                <w:noProof/>
                <w:webHidden/>
              </w:rPr>
            </w:r>
            <w:r w:rsidR="0013161A">
              <w:rPr>
                <w:noProof/>
                <w:webHidden/>
              </w:rPr>
              <w:fldChar w:fldCharType="separate"/>
            </w:r>
            <w:r w:rsidR="005A0236">
              <w:rPr>
                <w:noProof/>
                <w:webHidden/>
              </w:rPr>
              <w:t>iv</w:t>
            </w:r>
            <w:r w:rsidR="0013161A">
              <w:rPr>
                <w:noProof/>
                <w:webHidden/>
              </w:rPr>
              <w:fldChar w:fldCharType="end"/>
            </w:r>
          </w:hyperlink>
        </w:p>
        <w:p w14:paraId="134A992E" w14:textId="77777777" w:rsidR="0013161A" w:rsidRDefault="00D438BC">
          <w:pPr>
            <w:pStyle w:val="TOC1"/>
            <w:rPr>
              <w:rFonts w:asciiTheme="minorHAnsi" w:eastAsiaTheme="minorEastAsia" w:hAnsiTheme="minorHAnsi" w:cstheme="minorBidi"/>
              <w:b w:val="0"/>
              <w:noProof/>
              <w:sz w:val="22"/>
              <w:szCs w:val="22"/>
            </w:rPr>
          </w:pPr>
          <w:hyperlink w:anchor="_Toc45753357" w:history="1">
            <w:r w:rsidR="0013161A" w:rsidRPr="00BC071B">
              <w:rPr>
                <w:rStyle w:val="Hyperlink"/>
                <w:noProof/>
              </w:rPr>
              <w:t>Preface</w:t>
            </w:r>
            <w:r w:rsidR="0013161A">
              <w:rPr>
                <w:noProof/>
                <w:webHidden/>
              </w:rPr>
              <w:tab/>
            </w:r>
            <w:r w:rsidR="0013161A">
              <w:rPr>
                <w:noProof/>
                <w:webHidden/>
              </w:rPr>
              <w:fldChar w:fldCharType="begin"/>
            </w:r>
            <w:r w:rsidR="0013161A">
              <w:rPr>
                <w:noProof/>
                <w:webHidden/>
              </w:rPr>
              <w:instrText xml:space="preserve"> PAGEREF _Toc45753357 \h </w:instrText>
            </w:r>
            <w:r w:rsidR="0013161A">
              <w:rPr>
                <w:noProof/>
                <w:webHidden/>
              </w:rPr>
            </w:r>
            <w:r w:rsidR="0013161A">
              <w:rPr>
                <w:noProof/>
                <w:webHidden/>
              </w:rPr>
              <w:fldChar w:fldCharType="separate"/>
            </w:r>
            <w:r w:rsidR="005A0236">
              <w:rPr>
                <w:noProof/>
                <w:webHidden/>
              </w:rPr>
              <w:t>vi</w:t>
            </w:r>
            <w:r w:rsidR="0013161A">
              <w:rPr>
                <w:noProof/>
                <w:webHidden/>
              </w:rPr>
              <w:fldChar w:fldCharType="end"/>
            </w:r>
          </w:hyperlink>
        </w:p>
        <w:p w14:paraId="2FE3482A" w14:textId="77777777" w:rsidR="0013161A" w:rsidRDefault="00D438BC">
          <w:pPr>
            <w:pStyle w:val="TOC1"/>
            <w:rPr>
              <w:rFonts w:asciiTheme="minorHAnsi" w:eastAsiaTheme="minorEastAsia" w:hAnsiTheme="minorHAnsi" w:cstheme="minorBidi"/>
              <w:b w:val="0"/>
              <w:noProof/>
              <w:sz w:val="22"/>
              <w:szCs w:val="22"/>
            </w:rPr>
          </w:pPr>
          <w:hyperlink w:anchor="_Toc45753358" w:history="1">
            <w:r w:rsidR="0013161A" w:rsidRPr="00BC071B">
              <w:rPr>
                <w:rStyle w:val="Hyperlink"/>
                <w:noProof/>
              </w:rPr>
              <w:t>Acknowledgments</w:t>
            </w:r>
            <w:r w:rsidR="0013161A">
              <w:rPr>
                <w:noProof/>
                <w:webHidden/>
              </w:rPr>
              <w:tab/>
            </w:r>
            <w:r w:rsidR="0013161A">
              <w:rPr>
                <w:noProof/>
                <w:webHidden/>
              </w:rPr>
              <w:fldChar w:fldCharType="begin"/>
            </w:r>
            <w:r w:rsidR="0013161A">
              <w:rPr>
                <w:noProof/>
                <w:webHidden/>
              </w:rPr>
              <w:instrText xml:space="preserve"> PAGEREF _Toc45753358 \h </w:instrText>
            </w:r>
            <w:r w:rsidR="0013161A">
              <w:rPr>
                <w:noProof/>
                <w:webHidden/>
              </w:rPr>
            </w:r>
            <w:r w:rsidR="0013161A">
              <w:rPr>
                <w:noProof/>
                <w:webHidden/>
              </w:rPr>
              <w:fldChar w:fldCharType="separate"/>
            </w:r>
            <w:r w:rsidR="005A0236">
              <w:rPr>
                <w:noProof/>
                <w:webHidden/>
              </w:rPr>
              <w:t>xii</w:t>
            </w:r>
            <w:r w:rsidR="0013161A">
              <w:rPr>
                <w:noProof/>
                <w:webHidden/>
              </w:rPr>
              <w:fldChar w:fldCharType="end"/>
            </w:r>
          </w:hyperlink>
        </w:p>
        <w:p w14:paraId="3D542D8D" w14:textId="77777777" w:rsidR="0013161A" w:rsidRDefault="00D438BC">
          <w:pPr>
            <w:pStyle w:val="TOC1"/>
            <w:rPr>
              <w:rFonts w:asciiTheme="minorHAnsi" w:eastAsiaTheme="minorEastAsia" w:hAnsiTheme="minorHAnsi" w:cstheme="minorBidi"/>
              <w:b w:val="0"/>
              <w:noProof/>
              <w:sz w:val="22"/>
              <w:szCs w:val="22"/>
            </w:rPr>
          </w:pPr>
          <w:hyperlink w:anchor="_Toc45753359" w:history="1">
            <w:r w:rsidR="0013161A" w:rsidRPr="00BC071B">
              <w:rPr>
                <w:rStyle w:val="Hyperlink"/>
                <w:noProof/>
              </w:rPr>
              <w:t>Dedication</w:t>
            </w:r>
            <w:r w:rsidR="0013161A">
              <w:rPr>
                <w:noProof/>
                <w:webHidden/>
              </w:rPr>
              <w:tab/>
            </w:r>
            <w:r w:rsidR="0013161A">
              <w:rPr>
                <w:noProof/>
                <w:webHidden/>
              </w:rPr>
              <w:fldChar w:fldCharType="begin"/>
            </w:r>
            <w:r w:rsidR="0013161A">
              <w:rPr>
                <w:noProof/>
                <w:webHidden/>
              </w:rPr>
              <w:instrText xml:space="preserve"> PAGEREF _Toc45753359 \h </w:instrText>
            </w:r>
            <w:r w:rsidR="0013161A">
              <w:rPr>
                <w:noProof/>
                <w:webHidden/>
              </w:rPr>
            </w:r>
            <w:r w:rsidR="0013161A">
              <w:rPr>
                <w:noProof/>
                <w:webHidden/>
              </w:rPr>
              <w:fldChar w:fldCharType="separate"/>
            </w:r>
            <w:r w:rsidR="005A0236">
              <w:rPr>
                <w:noProof/>
                <w:webHidden/>
              </w:rPr>
              <w:t>xiii</w:t>
            </w:r>
            <w:r w:rsidR="0013161A">
              <w:rPr>
                <w:noProof/>
                <w:webHidden/>
              </w:rPr>
              <w:fldChar w:fldCharType="end"/>
            </w:r>
          </w:hyperlink>
        </w:p>
        <w:p w14:paraId="61646033" w14:textId="77777777" w:rsidR="0013161A" w:rsidRDefault="00D438BC">
          <w:pPr>
            <w:pStyle w:val="TOC2"/>
            <w:tabs>
              <w:tab w:val="right" w:leader="dot" w:pos="9350"/>
            </w:tabs>
            <w:rPr>
              <w:rFonts w:asciiTheme="minorHAnsi" w:eastAsiaTheme="minorEastAsia" w:hAnsiTheme="minorHAnsi" w:cstheme="minorBidi"/>
              <w:noProof/>
              <w:sz w:val="22"/>
            </w:rPr>
          </w:pPr>
          <w:hyperlink w:anchor="_Toc45753360" w:history="1">
            <w:r w:rsidR="0013161A" w:rsidRPr="00BC071B">
              <w:rPr>
                <w:rStyle w:val="Hyperlink"/>
                <w:noProof/>
              </w:rPr>
              <w:t>Chapter 1: Introduction &amp; background</w:t>
            </w:r>
            <w:r w:rsidR="0013161A">
              <w:rPr>
                <w:noProof/>
                <w:webHidden/>
              </w:rPr>
              <w:tab/>
            </w:r>
            <w:r w:rsidR="0013161A">
              <w:rPr>
                <w:noProof/>
                <w:webHidden/>
              </w:rPr>
              <w:fldChar w:fldCharType="begin"/>
            </w:r>
            <w:r w:rsidR="0013161A">
              <w:rPr>
                <w:noProof/>
                <w:webHidden/>
              </w:rPr>
              <w:instrText xml:space="preserve"> PAGEREF _Toc45753360 \h </w:instrText>
            </w:r>
            <w:r w:rsidR="0013161A">
              <w:rPr>
                <w:noProof/>
                <w:webHidden/>
              </w:rPr>
            </w:r>
            <w:r w:rsidR="0013161A">
              <w:rPr>
                <w:noProof/>
                <w:webHidden/>
              </w:rPr>
              <w:fldChar w:fldCharType="separate"/>
            </w:r>
            <w:r w:rsidR="005A0236">
              <w:rPr>
                <w:noProof/>
                <w:webHidden/>
              </w:rPr>
              <w:t>1</w:t>
            </w:r>
            <w:r w:rsidR="0013161A">
              <w:rPr>
                <w:noProof/>
                <w:webHidden/>
              </w:rPr>
              <w:fldChar w:fldCharType="end"/>
            </w:r>
          </w:hyperlink>
        </w:p>
        <w:p w14:paraId="62CB6688"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361" w:history="1">
            <w:r w:rsidR="0013161A" w:rsidRPr="00BC071B">
              <w:rPr>
                <w:rStyle w:val="Hyperlink"/>
                <w:noProof/>
              </w:rPr>
              <w:t>1.1</w:t>
            </w:r>
            <w:r w:rsidR="0013161A">
              <w:rPr>
                <w:rFonts w:asciiTheme="minorHAnsi" w:eastAsiaTheme="minorEastAsia" w:hAnsiTheme="minorHAnsi" w:cstheme="minorBidi"/>
                <w:noProof/>
                <w:sz w:val="22"/>
              </w:rPr>
              <w:tab/>
            </w:r>
            <w:r w:rsidR="0013161A" w:rsidRPr="00BC071B">
              <w:rPr>
                <w:rStyle w:val="Hyperlink"/>
                <w:noProof/>
              </w:rPr>
              <w:t>Forested source water supplies and drinking water treatment</w:t>
            </w:r>
            <w:r w:rsidR="0013161A">
              <w:rPr>
                <w:noProof/>
                <w:webHidden/>
              </w:rPr>
              <w:tab/>
            </w:r>
            <w:r w:rsidR="0013161A">
              <w:rPr>
                <w:noProof/>
                <w:webHidden/>
              </w:rPr>
              <w:fldChar w:fldCharType="begin"/>
            </w:r>
            <w:r w:rsidR="0013161A">
              <w:rPr>
                <w:noProof/>
                <w:webHidden/>
              </w:rPr>
              <w:instrText xml:space="preserve"> PAGEREF _Toc45753361 \h </w:instrText>
            </w:r>
            <w:r w:rsidR="0013161A">
              <w:rPr>
                <w:noProof/>
                <w:webHidden/>
              </w:rPr>
            </w:r>
            <w:r w:rsidR="0013161A">
              <w:rPr>
                <w:noProof/>
                <w:webHidden/>
              </w:rPr>
              <w:fldChar w:fldCharType="separate"/>
            </w:r>
            <w:r w:rsidR="005A0236">
              <w:rPr>
                <w:noProof/>
                <w:webHidden/>
              </w:rPr>
              <w:t>1</w:t>
            </w:r>
            <w:r w:rsidR="0013161A">
              <w:rPr>
                <w:noProof/>
                <w:webHidden/>
              </w:rPr>
              <w:fldChar w:fldCharType="end"/>
            </w:r>
          </w:hyperlink>
        </w:p>
        <w:p w14:paraId="30295FBA"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62" w:history="1">
            <w:r w:rsidR="0013161A" w:rsidRPr="00BC071B">
              <w:rPr>
                <w:rStyle w:val="Hyperlink"/>
                <w:noProof/>
              </w:rPr>
              <w:t>1.1.1</w:t>
            </w:r>
            <w:r w:rsidR="0013161A">
              <w:rPr>
                <w:rFonts w:asciiTheme="minorHAnsi" w:eastAsiaTheme="minorEastAsia" w:hAnsiTheme="minorHAnsi" w:cstheme="minorBidi"/>
                <w:noProof/>
                <w:sz w:val="22"/>
                <w:szCs w:val="22"/>
              </w:rPr>
              <w:tab/>
            </w:r>
            <w:r w:rsidR="0013161A" w:rsidRPr="00BC071B">
              <w:rPr>
                <w:rStyle w:val="Hyperlink"/>
                <w:noProof/>
              </w:rPr>
              <w:t>Source water considerations for Greater Victoria’s water supply areas</w:t>
            </w:r>
            <w:r w:rsidR="0013161A">
              <w:rPr>
                <w:noProof/>
                <w:webHidden/>
              </w:rPr>
              <w:tab/>
            </w:r>
            <w:r w:rsidR="0013161A">
              <w:rPr>
                <w:noProof/>
                <w:webHidden/>
              </w:rPr>
              <w:fldChar w:fldCharType="begin"/>
            </w:r>
            <w:r w:rsidR="0013161A">
              <w:rPr>
                <w:noProof/>
                <w:webHidden/>
              </w:rPr>
              <w:instrText xml:space="preserve"> PAGEREF _Toc45753362 \h </w:instrText>
            </w:r>
            <w:r w:rsidR="0013161A">
              <w:rPr>
                <w:noProof/>
                <w:webHidden/>
              </w:rPr>
            </w:r>
            <w:r w:rsidR="0013161A">
              <w:rPr>
                <w:noProof/>
                <w:webHidden/>
              </w:rPr>
              <w:fldChar w:fldCharType="separate"/>
            </w:r>
            <w:r w:rsidR="005A0236">
              <w:rPr>
                <w:noProof/>
                <w:webHidden/>
              </w:rPr>
              <w:t>3</w:t>
            </w:r>
            <w:r w:rsidR="0013161A">
              <w:rPr>
                <w:noProof/>
                <w:webHidden/>
              </w:rPr>
              <w:fldChar w:fldCharType="end"/>
            </w:r>
          </w:hyperlink>
        </w:p>
        <w:p w14:paraId="3E4A20C3"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363" w:history="1">
            <w:r w:rsidR="0013161A" w:rsidRPr="00BC071B">
              <w:rPr>
                <w:rStyle w:val="Hyperlink"/>
                <w:noProof/>
              </w:rPr>
              <w:t>1.2</w:t>
            </w:r>
            <w:r w:rsidR="0013161A">
              <w:rPr>
                <w:rFonts w:asciiTheme="minorHAnsi" w:eastAsiaTheme="minorEastAsia" w:hAnsiTheme="minorHAnsi" w:cstheme="minorBidi"/>
                <w:noProof/>
                <w:sz w:val="22"/>
              </w:rPr>
              <w:tab/>
            </w:r>
            <w:r w:rsidR="0013161A" w:rsidRPr="00BC071B">
              <w:rPr>
                <w:rStyle w:val="Hyperlink"/>
                <w:noProof/>
              </w:rPr>
              <w:t>Research questions and objectives</w:t>
            </w:r>
            <w:r w:rsidR="0013161A">
              <w:rPr>
                <w:noProof/>
                <w:webHidden/>
              </w:rPr>
              <w:tab/>
            </w:r>
            <w:r w:rsidR="0013161A">
              <w:rPr>
                <w:noProof/>
                <w:webHidden/>
              </w:rPr>
              <w:fldChar w:fldCharType="begin"/>
            </w:r>
            <w:r w:rsidR="0013161A">
              <w:rPr>
                <w:noProof/>
                <w:webHidden/>
              </w:rPr>
              <w:instrText xml:space="preserve"> PAGEREF _Toc45753363 \h </w:instrText>
            </w:r>
            <w:r w:rsidR="0013161A">
              <w:rPr>
                <w:noProof/>
                <w:webHidden/>
              </w:rPr>
            </w:r>
            <w:r w:rsidR="0013161A">
              <w:rPr>
                <w:noProof/>
                <w:webHidden/>
              </w:rPr>
              <w:fldChar w:fldCharType="separate"/>
            </w:r>
            <w:r w:rsidR="005A0236">
              <w:rPr>
                <w:noProof/>
                <w:webHidden/>
              </w:rPr>
              <w:t>7</w:t>
            </w:r>
            <w:r w:rsidR="0013161A">
              <w:rPr>
                <w:noProof/>
                <w:webHidden/>
              </w:rPr>
              <w:fldChar w:fldCharType="end"/>
            </w:r>
          </w:hyperlink>
        </w:p>
        <w:p w14:paraId="3CD7A98A" w14:textId="77777777" w:rsidR="0013161A" w:rsidRDefault="00D438BC">
          <w:pPr>
            <w:pStyle w:val="TOC2"/>
            <w:tabs>
              <w:tab w:val="right" w:leader="dot" w:pos="9350"/>
            </w:tabs>
            <w:rPr>
              <w:rFonts w:asciiTheme="minorHAnsi" w:eastAsiaTheme="minorEastAsia" w:hAnsiTheme="minorHAnsi" w:cstheme="minorBidi"/>
              <w:noProof/>
              <w:sz w:val="22"/>
            </w:rPr>
          </w:pPr>
          <w:hyperlink w:anchor="_Toc45753364" w:history="1">
            <w:r w:rsidR="0013161A" w:rsidRPr="00BC071B">
              <w:rPr>
                <w:rStyle w:val="Hyperlink"/>
                <w:noProof/>
              </w:rPr>
              <w:t>Chapter 2: Spatial and temporal patterns in DOC &amp; NOM</w:t>
            </w:r>
            <w:r w:rsidR="0013161A">
              <w:rPr>
                <w:noProof/>
                <w:webHidden/>
              </w:rPr>
              <w:tab/>
            </w:r>
            <w:r w:rsidR="0013161A">
              <w:rPr>
                <w:noProof/>
                <w:webHidden/>
              </w:rPr>
              <w:fldChar w:fldCharType="begin"/>
            </w:r>
            <w:r w:rsidR="0013161A">
              <w:rPr>
                <w:noProof/>
                <w:webHidden/>
              </w:rPr>
              <w:instrText xml:space="preserve"> PAGEREF _Toc45753364 \h </w:instrText>
            </w:r>
            <w:r w:rsidR="0013161A">
              <w:rPr>
                <w:noProof/>
                <w:webHidden/>
              </w:rPr>
            </w:r>
            <w:r w:rsidR="0013161A">
              <w:rPr>
                <w:noProof/>
                <w:webHidden/>
              </w:rPr>
              <w:fldChar w:fldCharType="separate"/>
            </w:r>
            <w:r w:rsidR="005A0236">
              <w:rPr>
                <w:noProof/>
                <w:webHidden/>
              </w:rPr>
              <w:t>9</w:t>
            </w:r>
            <w:r w:rsidR="0013161A">
              <w:rPr>
                <w:noProof/>
                <w:webHidden/>
              </w:rPr>
              <w:fldChar w:fldCharType="end"/>
            </w:r>
          </w:hyperlink>
        </w:p>
        <w:p w14:paraId="388FDEA9"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365" w:history="1">
            <w:r w:rsidR="0013161A" w:rsidRPr="00BC071B">
              <w:rPr>
                <w:rStyle w:val="Hyperlink"/>
                <w:noProof/>
              </w:rPr>
              <w:t>2.1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_Toc45753365 \h </w:instrText>
            </w:r>
            <w:r w:rsidR="0013161A">
              <w:rPr>
                <w:noProof/>
                <w:webHidden/>
              </w:rPr>
            </w:r>
            <w:r w:rsidR="0013161A">
              <w:rPr>
                <w:noProof/>
                <w:webHidden/>
              </w:rPr>
              <w:fldChar w:fldCharType="separate"/>
            </w:r>
            <w:r w:rsidR="005A0236">
              <w:rPr>
                <w:noProof/>
                <w:webHidden/>
              </w:rPr>
              <w:t>9</w:t>
            </w:r>
            <w:r w:rsidR="0013161A">
              <w:rPr>
                <w:noProof/>
                <w:webHidden/>
              </w:rPr>
              <w:fldChar w:fldCharType="end"/>
            </w:r>
          </w:hyperlink>
        </w:p>
        <w:p w14:paraId="025DD6D6"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66" w:history="1">
            <w:r w:rsidR="0013161A" w:rsidRPr="00BC071B">
              <w:rPr>
                <w:rStyle w:val="Hyperlink"/>
                <w:noProof/>
              </w:rPr>
              <w:t>2.1.1</w:t>
            </w:r>
            <w:r w:rsidR="0013161A">
              <w:rPr>
                <w:rFonts w:asciiTheme="minorHAnsi" w:eastAsiaTheme="minorEastAsia" w:hAnsiTheme="minorHAnsi" w:cstheme="minorBidi"/>
                <w:noProof/>
                <w:sz w:val="22"/>
                <w:szCs w:val="22"/>
              </w:rPr>
              <w:tab/>
            </w:r>
            <w:r w:rsidR="0013161A" w:rsidRPr="00BC071B">
              <w:rPr>
                <w:rStyle w:val="Hyperlink"/>
                <w:noProof/>
              </w:rPr>
              <w:t>Aqueous natural organic matter in source water supply</w:t>
            </w:r>
            <w:r w:rsidR="0013161A">
              <w:rPr>
                <w:noProof/>
                <w:webHidden/>
              </w:rPr>
              <w:tab/>
            </w:r>
            <w:r w:rsidR="0013161A">
              <w:rPr>
                <w:noProof/>
                <w:webHidden/>
              </w:rPr>
              <w:fldChar w:fldCharType="begin"/>
            </w:r>
            <w:r w:rsidR="0013161A">
              <w:rPr>
                <w:noProof/>
                <w:webHidden/>
              </w:rPr>
              <w:instrText xml:space="preserve"> PAGEREF _Toc45753366 \h </w:instrText>
            </w:r>
            <w:r w:rsidR="0013161A">
              <w:rPr>
                <w:noProof/>
                <w:webHidden/>
              </w:rPr>
            </w:r>
            <w:r w:rsidR="0013161A">
              <w:rPr>
                <w:noProof/>
                <w:webHidden/>
              </w:rPr>
              <w:fldChar w:fldCharType="separate"/>
            </w:r>
            <w:r w:rsidR="005A0236">
              <w:rPr>
                <w:noProof/>
                <w:webHidden/>
              </w:rPr>
              <w:t>9</w:t>
            </w:r>
            <w:r w:rsidR="0013161A">
              <w:rPr>
                <w:noProof/>
                <w:webHidden/>
              </w:rPr>
              <w:fldChar w:fldCharType="end"/>
            </w:r>
          </w:hyperlink>
        </w:p>
        <w:p w14:paraId="65077042"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67" w:history="1">
            <w:r w:rsidR="0013161A" w:rsidRPr="00BC071B">
              <w:rPr>
                <w:rStyle w:val="Hyperlink"/>
                <w:noProof/>
              </w:rPr>
              <w:t>2.1.2</w:t>
            </w:r>
            <w:r w:rsidR="0013161A">
              <w:rPr>
                <w:rFonts w:asciiTheme="minorHAnsi" w:eastAsiaTheme="minorEastAsia" w:hAnsiTheme="minorHAnsi" w:cstheme="minorBidi"/>
                <w:noProof/>
                <w:sz w:val="22"/>
                <w:szCs w:val="22"/>
              </w:rPr>
              <w:tab/>
            </w:r>
            <w:r w:rsidR="0013161A" w:rsidRPr="00BC071B">
              <w:rPr>
                <w:rStyle w:val="Hyperlink"/>
                <w:noProof/>
              </w:rPr>
              <w:t>Surface water sampling strategies</w:t>
            </w:r>
            <w:r w:rsidR="0013161A">
              <w:rPr>
                <w:noProof/>
                <w:webHidden/>
              </w:rPr>
              <w:tab/>
            </w:r>
            <w:r w:rsidR="0013161A">
              <w:rPr>
                <w:noProof/>
                <w:webHidden/>
              </w:rPr>
              <w:fldChar w:fldCharType="begin"/>
            </w:r>
            <w:r w:rsidR="0013161A">
              <w:rPr>
                <w:noProof/>
                <w:webHidden/>
              </w:rPr>
              <w:instrText xml:space="preserve"> PAGEREF _Toc45753367 \h </w:instrText>
            </w:r>
            <w:r w:rsidR="0013161A">
              <w:rPr>
                <w:noProof/>
                <w:webHidden/>
              </w:rPr>
            </w:r>
            <w:r w:rsidR="0013161A">
              <w:rPr>
                <w:noProof/>
                <w:webHidden/>
              </w:rPr>
              <w:fldChar w:fldCharType="separate"/>
            </w:r>
            <w:r w:rsidR="005A0236">
              <w:rPr>
                <w:noProof/>
                <w:webHidden/>
              </w:rPr>
              <w:t>11</w:t>
            </w:r>
            <w:r w:rsidR="0013161A">
              <w:rPr>
                <w:noProof/>
                <w:webHidden/>
              </w:rPr>
              <w:fldChar w:fldCharType="end"/>
            </w:r>
          </w:hyperlink>
        </w:p>
        <w:p w14:paraId="696A8DBC" w14:textId="77777777" w:rsidR="0013161A" w:rsidRDefault="00D438BC">
          <w:pPr>
            <w:pStyle w:val="TOC5"/>
            <w:tabs>
              <w:tab w:val="left" w:pos="1920"/>
              <w:tab w:val="right" w:leader="dot" w:pos="9350"/>
            </w:tabs>
            <w:rPr>
              <w:rFonts w:asciiTheme="minorHAnsi" w:eastAsiaTheme="minorEastAsia" w:hAnsiTheme="minorHAnsi" w:cstheme="minorBidi"/>
              <w:noProof/>
              <w:sz w:val="22"/>
              <w:szCs w:val="22"/>
            </w:rPr>
          </w:pPr>
          <w:hyperlink w:anchor="_Toc45753368" w:history="1">
            <w:r w:rsidR="0013161A" w:rsidRPr="00BC071B">
              <w:rPr>
                <w:rStyle w:val="Hyperlink"/>
                <w:noProof/>
              </w:rPr>
              <w:t>2.1.2.1</w:t>
            </w:r>
            <w:r w:rsidR="0013161A">
              <w:rPr>
                <w:rFonts w:asciiTheme="minorHAnsi" w:eastAsiaTheme="minorEastAsia" w:hAnsiTheme="minorHAnsi" w:cstheme="minorBidi"/>
                <w:noProof/>
                <w:sz w:val="22"/>
                <w:szCs w:val="22"/>
              </w:rPr>
              <w:tab/>
            </w:r>
            <w:r w:rsidR="0013161A" w:rsidRPr="00BC071B">
              <w:rPr>
                <w:rStyle w:val="Hyperlink"/>
                <w:noProof/>
              </w:rPr>
              <w:t>Event-based sampling</w:t>
            </w:r>
            <w:r w:rsidR="0013161A">
              <w:rPr>
                <w:noProof/>
                <w:webHidden/>
              </w:rPr>
              <w:tab/>
            </w:r>
            <w:r w:rsidR="0013161A">
              <w:rPr>
                <w:noProof/>
                <w:webHidden/>
              </w:rPr>
              <w:fldChar w:fldCharType="begin"/>
            </w:r>
            <w:r w:rsidR="0013161A">
              <w:rPr>
                <w:noProof/>
                <w:webHidden/>
              </w:rPr>
              <w:instrText xml:space="preserve"> PAGEREF _Toc45753368 \h </w:instrText>
            </w:r>
            <w:r w:rsidR="0013161A">
              <w:rPr>
                <w:noProof/>
                <w:webHidden/>
              </w:rPr>
            </w:r>
            <w:r w:rsidR="0013161A">
              <w:rPr>
                <w:noProof/>
                <w:webHidden/>
              </w:rPr>
              <w:fldChar w:fldCharType="separate"/>
            </w:r>
            <w:r w:rsidR="005A0236">
              <w:rPr>
                <w:noProof/>
                <w:webHidden/>
              </w:rPr>
              <w:t>11</w:t>
            </w:r>
            <w:r w:rsidR="0013161A">
              <w:rPr>
                <w:noProof/>
                <w:webHidden/>
              </w:rPr>
              <w:fldChar w:fldCharType="end"/>
            </w:r>
          </w:hyperlink>
        </w:p>
        <w:p w14:paraId="37CC5C82"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69" w:history="1">
            <w:r w:rsidR="0013161A" w:rsidRPr="00BC071B">
              <w:rPr>
                <w:rStyle w:val="Hyperlink"/>
                <w:noProof/>
              </w:rPr>
              <w:t>2.1.3</w:t>
            </w:r>
            <w:r w:rsidR="0013161A">
              <w:rPr>
                <w:rFonts w:asciiTheme="minorHAnsi" w:eastAsiaTheme="minorEastAsia" w:hAnsiTheme="minorHAnsi" w:cstheme="minorBidi"/>
                <w:noProof/>
                <w:sz w:val="22"/>
                <w:szCs w:val="22"/>
              </w:rPr>
              <w:tab/>
            </w:r>
            <w:r w:rsidR="0013161A" w:rsidRPr="00BC071B">
              <w:rPr>
                <w:rStyle w:val="Hyperlink"/>
                <w:noProof/>
              </w:rPr>
              <w:t>Research objectives</w:t>
            </w:r>
            <w:r w:rsidR="0013161A">
              <w:rPr>
                <w:noProof/>
                <w:webHidden/>
              </w:rPr>
              <w:tab/>
            </w:r>
            <w:r w:rsidR="0013161A">
              <w:rPr>
                <w:noProof/>
                <w:webHidden/>
              </w:rPr>
              <w:fldChar w:fldCharType="begin"/>
            </w:r>
            <w:r w:rsidR="0013161A">
              <w:rPr>
                <w:noProof/>
                <w:webHidden/>
              </w:rPr>
              <w:instrText xml:space="preserve"> PAGEREF _Toc45753369 \h </w:instrText>
            </w:r>
            <w:r w:rsidR="0013161A">
              <w:rPr>
                <w:noProof/>
                <w:webHidden/>
              </w:rPr>
            </w:r>
            <w:r w:rsidR="0013161A">
              <w:rPr>
                <w:noProof/>
                <w:webHidden/>
              </w:rPr>
              <w:fldChar w:fldCharType="separate"/>
            </w:r>
            <w:r w:rsidR="005A0236">
              <w:rPr>
                <w:noProof/>
                <w:webHidden/>
              </w:rPr>
              <w:t>12</w:t>
            </w:r>
            <w:r w:rsidR="0013161A">
              <w:rPr>
                <w:noProof/>
                <w:webHidden/>
              </w:rPr>
              <w:fldChar w:fldCharType="end"/>
            </w:r>
          </w:hyperlink>
        </w:p>
        <w:p w14:paraId="3605C0B1"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370" w:history="1">
            <w:r w:rsidR="0013161A" w:rsidRPr="00BC071B">
              <w:rPr>
                <w:rStyle w:val="Hyperlink"/>
                <w:noProof/>
              </w:rPr>
              <w:t>2.2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_Toc45753370 \h </w:instrText>
            </w:r>
            <w:r w:rsidR="0013161A">
              <w:rPr>
                <w:noProof/>
                <w:webHidden/>
              </w:rPr>
            </w:r>
            <w:r w:rsidR="0013161A">
              <w:rPr>
                <w:noProof/>
                <w:webHidden/>
              </w:rPr>
              <w:fldChar w:fldCharType="separate"/>
            </w:r>
            <w:r w:rsidR="005A0236">
              <w:rPr>
                <w:noProof/>
                <w:webHidden/>
              </w:rPr>
              <w:t>13</w:t>
            </w:r>
            <w:r w:rsidR="0013161A">
              <w:rPr>
                <w:noProof/>
                <w:webHidden/>
              </w:rPr>
              <w:fldChar w:fldCharType="end"/>
            </w:r>
          </w:hyperlink>
        </w:p>
        <w:p w14:paraId="15BE1B7F"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71" w:history="1">
            <w:r w:rsidR="0013161A" w:rsidRPr="00BC071B">
              <w:rPr>
                <w:rStyle w:val="Hyperlink"/>
                <w:noProof/>
              </w:rPr>
              <w:t>2.2.1</w:t>
            </w:r>
            <w:r w:rsidR="0013161A">
              <w:rPr>
                <w:rFonts w:asciiTheme="minorHAnsi" w:eastAsiaTheme="minorEastAsia" w:hAnsiTheme="minorHAnsi" w:cstheme="minorBidi"/>
                <w:noProof/>
                <w:sz w:val="22"/>
                <w:szCs w:val="22"/>
              </w:rPr>
              <w:tab/>
            </w:r>
            <w:r w:rsidR="0013161A" w:rsidRPr="00BC071B">
              <w:rPr>
                <w:rStyle w:val="Hyperlink"/>
                <w:noProof/>
              </w:rPr>
              <w:t>Sampling sites</w:t>
            </w:r>
            <w:r w:rsidR="0013161A">
              <w:rPr>
                <w:noProof/>
                <w:webHidden/>
              </w:rPr>
              <w:tab/>
            </w:r>
            <w:r w:rsidR="0013161A">
              <w:rPr>
                <w:noProof/>
                <w:webHidden/>
              </w:rPr>
              <w:fldChar w:fldCharType="begin"/>
            </w:r>
            <w:r w:rsidR="0013161A">
              <w:rPr>
                <w:noProof/>
                <w:webHidden/>
              </w:rPr>
              <w:instrText xml:space="preserve"> PAGEREF _Toc45753371 \h </w:instrText>
            </w:r>
            <w:r w:rsidR="0013161A">
              <w:rPr>
                <w:noProof/>
                <w:webHidden/>
              </w:rPr>
            </w:r>
            <w:r w:rsidR="0013161A">
              <w:rPr>
                <w:noProof/>
                <w:webHidden/>
              </w:rPr>
              <w:fldChar w:fldCharType="separate"/>
            </w:r>
            <w:r w:rsidR="005A0236">
              <w:rPr>
                <w:noProof/>
                <w:webHidden/>
              </w:rPr>
              <w:t>13</w:t>
            </w:r>
            <w:r w:rsidR="0013161A">
              <w:rPr>
                <w:noProof/>
                <w:webHidden/>
              </w:rPr>
              <w:fldChar w:fldCharType="end"/>
            </w:r>
          </w:hyperlink>
        </w:p>
        <w:p w14:paraId="39319EC5" w14:textId="77777777" w:rsidR="0013161A" w:rsidRDefault="00D438BC">
          <w:pPr>
            <w:pStyle w:val="TOC5"/>
            <w:tabs>
              <w:tab w:val="left" w:pos="1920"/>
              <w:tab w:val="right" w:leader="dot" w:pos="9350"/>
            </w:tabs>
            <w:rPr>
              <w:rFonts w:asciiTheme="minorHAnsi" w:eastAsiaTheme="minorEastAsia" w:hAnsiTheme="minorHAnsi" w:cstheme="minorBidi"/>
              <w:noProof/>
              <w:sz w:val="22"/>
              <w:szCs w:val="22"/>
            </w:rPr>
          </w:pPr>
          <w:hyperlink w:anchor="_Toc45753372" w:history="1">
            <w:r w:rsidR="0013161A" w:rsidRPr="00BC071B">
              <w:rPr>
                <w:rStyle w:val="Hyperlink"/>
                <w:noProof/>
              </w:rPr>
              <w:t>2.2.1.1</w:t>
            </w:r>
            <w:r w:rsidR="0013161A">
              <w:rPr>
                <w:rFonts w:asciiTheme="minorHAnsi" w:eastAsiaTheme="minorEastAsia" w:hAnsiTheme="minorHAnsi" w:cstheme="minorBidi"/>
                <w:noProof/>
                <w:sz w:val="22"/>
                <w:szCs w:val="22"/>
              </w:rPr>
              <w:tab/>
            </w:r>
            <w:r w:rsidR="0013161A" w:rsidRPr="00BC071B">
              <w:rPr>
                <w:rStyle w:val="Hyperlink"/>
                <w:noProof/>
              </w:rPr>
              <w:t>Synoptic sampling</w:t>
            </w:r>
            <w:r w:rsidR="0013161A">
              <w:rPr>
                <w:noProof/>
                <w:webHidden/>
              </w:rPr>
              <w:tab/>
            </w:r>
            <w:r w:rsidR="0013161A">
              <w:rPr>
                <w:noProof/>
                <w:webHidden/>
              </w:rPr>
              <w:fldChar w:fldCharType="begin"/>
            </w:r>
            <w:r w:rsidR="0013161A">
              <w:rPr>
                <w:noProof/>
                <w:webHidden/>
              </w:rPr>
              <w:instrText xml:space="preserve"> PAGEREF _Toc45753372 \h </w:instrText>
            </w:r>
            <w:r w:rsidR="0013161A">
              <w:rPr>
                <w:noProof/>
                <w:webHidden/>
              </w:rPr>
            </w:r>
            <w:r w:rsidR="0013161A">
              <w:rPr>
                <w:noProof/>
                <w:webHidden/>
              </w:rPr>
              <w:fldChar w:fldCharType="separate"/>
            </w:r>
            <w:r w:rsidR="005A0236">
              <w:rPr>
                <w:noProof/>
                <w:webHidden/>
              </w:rPr>
              <w:t>15</w:t>
            </w:r>
            <w:r w:rsidR="0013161A">
              <w:rPr>
                <w:noProof/>
                <w:webHidden/>
              </w:rPr>
              <w:fldChar w:fldCharType="end"/>
            </w:r>
          </w:hyperlink>
        </w:p>
        <w:p w14:paraId="3FA4B7EB" w14:textId="77777777" w:rsidR="0013161A" w:rsidRDefault="00D438BC">
          <w:pPr>
            <w:pStyle w:val="TOC5"/>
            <w:tabs>
              <w:tab w:val="left" w:pos="1920"/>
              <w:tab w:val="right" w:leader="dot" w:pos="9350"/>
            </w:tabs>
            <w:rPr>
              <w:rFonts w:asciiTheme="minorHAnsi" w:eastAsiaTheme="minorEastAsia" w:hAnsiTheme="minorHAnsi" w:cstheme="minorBidi"/>
              <w:noProof/>
              <w:sz w:val="22"/>
              <w:szCs w:val="22"/>
            </w:rPr>
          </w:pPr>
          <w:hyperlink w:anchor="_Toc45753373" w:history="1">
            <w:r w:rsidR="0013161A" w:rsidRPr="00BC071B">
              <w:rPr>
                <w:rStyle w:val="Hyperlink"/>
                <w:noProof/>
              </w:rPr>
              <w:t>2.2.1.2</w:t>
            </w:r>
            <w:r w:rsidR="0013161A">
              <w:rPr>
                <w:rFonts w:asciiTheme="minorHAnsi" w:eastAsiaTheme="minorEastAsia" w:hAnsiTheme="minorHAnsi" w:cstheme="minorBidi"/>
                <w:noProof/>
                <w:sz w:val="22"/>
                <w:szCs w:val="22"/>
              </w:rPr>
              <w:tab/>
            </w:r>
            <w:r w:rsidR="0013161A" w:rsidRPr="00BC071B">
              <w:rPr>
                <w:rStyle w:val="Hyperlink"/>
                <w:noProof/>
              </w:rPr>
              <w:t>Monitoring &amp; sampling stations</w:t>
            </w:r>
            <w:r w:rsidR="0013161A">
              <w:rPr>
                <w:noProof/>
                <w:webHidden/>
              </w:rPr>
              <w:tab/>
            </w:r>
            <w:r w:rsidR="0013161A">
              <w:rPr>
                <w:noProof/>
                <w:webHidden/>
              </w:rPr>
              <w:fldChar w:fldCharType="begin"/>
            </w:r>
            <w:r w:rsidR="0013161A">
              <w:rPr>
                <w:noProof/>
                <w:webHidden/>
              </w:rPr>
              <w:instrText xml:space="preserve"> PAGEREF _Toc45753373 \h </w:instrText>
            </w:r>
            <w:r w:rsidR="0013161A">
              <w:rPr>
                <w:noProof/>
                <w:webHidden/>
              </w:rPr>
            </w:r>
            <w:r w:rsidR="0013161A">
              <w:rPr>
                <w:noProof/>
                <w:webHidden/>
              </w:rPr>
              <w:fldChar w:fldCharType="separate"/>
            </w:r>
            <w:r w:rsidR="005A0236">
              <w:rPr>
                <w:noProof/>
                <w:webHidden/>
              </w:rPr>
              <w:t>15</w:t>
            </w:r>
            <w:r w:rsidR="0013161A">
              <w:rPr>
                <w:noProof/>
                <w:webHidden/>
              </w:rPr>
              <w:fldChar w:fldCharType="end"/>
            </w:r>
          </w:hyperlink>
        </w:p>
        <w:p w14:paraId="2D308FBC" w14:textId="77777777" w:rsidR="0013161A" w:rsidRDefault="00D438BC">
          <w:pPr>
            <w:pStyle w:val="TOC6"/>
            <w:tabs>
              <w:tab w:val="left" w:pos="2260"/>
              <w:tab w:val="right" w:leader="dot" w:pos="9350"/>
            </w:tabs>
            <w:rPr>
              <w:rFonts w:asciiTheme="minorHAnsi" w:eastAsiaTheme="minorEastAsia" w:hAnsiTheme="minorHAnsi" w:cstheme="minorBidi"/>
              <w:noProof/>
              <w:sz w:val="22"/>
              <w:szCs w:val="22"/>
            </w:rPr>
          </w:pPr>
          <w:hyperlink w:anchor="_Toc45753374" w:history="1">
            <w:r w:rsidR="0013161A" w:rsidRPr="00BC071B">
              <w:rPr>
                <w:rStyle w:val="Hyperlink"/>
                <w:noProof/>
              </w:rPr>
              <w:t>2.2.1.2.1</w:t>
            </w:r>
            <w:r w:rsidR="0013161A">
              <w:rPr>
                <w:rFonts w:asciiTheme="minorHAnsi" w:eastAsiaTheme="minorEastAsia" w:hAnsiTheme="minorHAnsi" w:cstheme="minorBidi"/>
                <w:noProof/>
                <w:sz w:val="22"/>
                <w:szCs w:val="22"/>
              </w:rPr>
              <w:tab/>
            </w:r>
            <w:r w:rsidR="0013161A" w:rsidRPr="00BC071B">
              <w:rPr>
                <w:rStyle w:val="Hyperlink"/>
                <w:noProof/>
              </w:rPr>
              <w:t>Siphon sampler assumptions</w:t>
            </w:r>
            <w:r w:rsidR="0013161A">
              <w:rPr>
                <w:noProof/>
                <w:webHidden/>
              </w:rPr>
              <w:tab/>
            </w:r>
            <w:r w:rsidR="0013161A">
              <w:rPr>
                <w:noProof/>
                <w:webHidden/>
              </w:rPr>
              <w:fldChar w:fldCharType="begin"/>
            </w:r>
            <w:r w:rsidR="0013161A">
              <w:rPr>
                <w:noProof/>
                <w:webHidden/>
              </w:rPr>
              <w:instrText xml:space="preserve"> PAGEREF _Toc45753374 \h </w:instrText>
            </w:r>
            <w:r w:rsidR="0013161A">
              <w:rPr>
                <w:noProof/>
                <w:webHidden/>
              </w:rPr>
            </w:r>
            <w:r w:rsidR="0013161A">
              <w:rPr>
                <w:noProof/>
                <w:webHidden/>
              </w:rPr>
              <w:fldChar w:fldCharType="separate"/>
            </w:r>
            <w:r w:rsidR="005A0236">
              <w:rPr>
                <w:noProof/>
                <w:webHidden/>
              </w:rPr>
              <w:t>18</w:t>
            </w:r>
            <w:r w:rsidR="0013161A">
              <w:rPr>
                <w:noProof/>
                <w:webHidden/>
              </w:rPr>
              <w:fldChar w:fldCharType="end"/>
            </w:r>
          </w:hyperlink>
        </w:p>
        <w:p w14:paraId="3B06DF36" w14:textId="77777777" w:rsidR="0013161A" w:rsidRDefault="00D438BC">
          <w:pPr>
            <w:pStyle w:val="TOC6"/>
            <w:tabs>
              <w:tab w:val="left" w:pos="2260"/>
              <w:tab w:val="right" w:leader="dot" w:pos="9350"/>
            </w:tabs>
            <w:rPr>
              <w:rFonts w:asciiTheme="minorHAnsi" w:eastAsiaTheme="minorEastAsia" w:hAnsiTheme="minorHAnsi" w:cstheme="minorBidi"/>
              <w:noProof/>
              <w:sz w:val="22"/>
              <w:szCs w:val="22"/>
            </w:rPr>
          </w:pPr>
          <w:hyperlink w:anchor="_Toc45753375" w:history="1">
            <w:r w:rsidR="0013161A" w:rsidRPr="00BC071B">
              <w:rPr>
                <w:rStyle w:val="Hyperlink"/>
                <w:noProof/>
              </w:rPr>
              <w:t>2.2.1.2.2</w:t>
            </w:r>
            <w:r w:rsidR="0013161A">
              <w:rPr>
                <w:rFonts w:asciiTheme="minorHAnsi" w:eastAsiaTheme="minorEastAsia" w:hAnsiTheme="minorHAnsi" w:cstheme="minorBidi"/>
                <w:noProof/>
                <w:sz w:val="22"/>
                <w:szCs w:val="22"/>
              </w:rPr>
              <w:tab/>
            </w:r>
            <w:r w:rsidR="0013161A" w:rsidRPr="00BC071B">
              <w:rPr>
                <w:rStyle w:val="Hyperlink"/>
                <w:noProof/>
              </w:rPr>
              <w:t>Sampling rack hold-time experiments</w:t>
            </w:r>
            <w:r w:rsidR="0013161A">
              <w:rPr>
                <w:noProof/>
                <w:webHidden/>
              </w:rPr>
              <w:tab/>
            </w:r>
            <w:r w:rsidR="0013161A">
              <w:rPr>
                <w:noProof/>
                <w:webHidden/>
              </w:rPr>
              <w:fldChar w:fldCharType="begin"/>
            </w:r>
            <w:r w:rsidR="0013161A">
              <w:rPr>
                <w:noProof/>
                <w:webHidden/>
              </w:rPr>
              <w:instrText xml:space="preserve"> PAGEREF _Toc45753375 \h </w:instrText>
            </w:r>
            <w:r w:rsidR="0013161A">
              <w:rPr>
                <w:noProof/>
                <w:webHidden/>
              </w:rPr>
            </w:r>
            <w:r w:rsidR="0013161A">
              <w:rPr>
                <w:noProof/>
                <w:webHidden/>
              </w:rPr>
              <w:fldChar w:fldCharType="separate"/>
            </w:r>
            <w:r w:rsidR="005A0236">
              <w:rPr>
                <w:noProof/>
                <w:webHidden/>
              </w:rPr>
              <w:t>19</w:t>
            </w:r>
            <w:r w:rsidR="0013161A">
              <w:rPr>
                <w:noProof/>
                <w:webHidden/>
              </w:rPr>
              <w:fldChar w:fldCharType="end"/>
            </w:r>
          </w:hyperlink>
        </w:p>
        <w:p w14:paraId="11ADF223"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76" w:history="1">
            <w:r w:rsidR="0013161A" w:rsidRPr="00BC071B">
              <w:rPr>
                <w:rStyle w:val="Hyperlink"/>
                <w:noProof/>
              </w:rPr>
              <w:t>2.2.2</w:t>
            </w:r>
            <w:r w:rsidR="0013161A">
              <w:rPr>
                <w:rFonts w:asciiTheme="minorHAnsi" w:eastAsiaTheme="minorEastAsia" w:hAnsiTheme="minorHAnsi" w:cstheme="minorBidi"/>
                <w:noProof/>
                <w:sz w:val="22"/>
                <w:szCs w:val="22"/>
              </w:rPr>
              <w:tab/>
            </w:r>
            <w:r w:rsidR="0013161A" w:rsidRPr="00BC071B">
              <w:rPr>
                <w:rStyle w:val="Hyperlink"/>
                <w:noProof/>
              </w:rPr>
              <w:t>Laboraory analyses of water samples</w:t>
            </w:r>
            <w:r w:rsidR="0013161A">
              <w:rPr>
                <w:noProof/>
                <w:webHidden/>
              </w:rPr>
              <w:tab/>
            </w:r>
            <w:r w:rsidR="0013161A">
              <w:rPr>
                <w:noProof/>
                <w:webHidden/>
              </w:rPr>
              <w:fldChar w:fldCharType="begin"/>
            </w:r>
            <w:r w:rsidR="0013161A">
              <w:rPr>
                <w:noProof/>
                <w:webHidden/>
              </w:rPr>
              <w:instrText xml:space="preserve"> PAGEREF _Toc45753376 \h </w:instrText>
            </w:r>
            <w:r w:rsidR="0013161A">
              <w:rPr>
                <w:noProof/>
                <w:webHidden/>
              </w:rPr>
            </w:r>
            <w:r w:rsidR="0013161A">
              <w:rPr>
                <w:noProof/>
                <w:webHidden/>
              </w:rPr>
              <w:fldChar w:fldCharType="separate"/>
            </w:r>
            <w:r w:rsidR="005A0236">
              <w:rPr>
                <w:noProof/>
                <w:webHidden/>
              </w:rPr>
              <w:t>19</w:t>
            </w:r>
            <w:r w:rsidR="0013161A">
              <w:rPr>
                <w:noProof/>
                <w:webHidden/>
              </w:rPr>
              <w:fldChar w:fldCharType="end"/>
            </w:r>
          </w:hyperlink>
        </w:p>
        <w:p w14:paraId="592EE22F" w14:textId="77777777" w:rsidR="0013161A" w:rsidRDefault="00D438BC">
          <w:pPr>
            <w:pStyle w:val="TOC5"/>
            <w:tabs>
              <w:tab w:val="left" w:pos="1920"/>
              <w:tab w:val="right" w:leader="dot" w:pos="9350"/>
            </w:tabs>
            <w:rPr>
              <w:rFonts w:asciiTheme="minorHAnsi" w:eastAsiaTheme="minorEastAsia" w:hAnsiTheme="minorHAnsi" w:cstheme="minorBidi"/>
              <w:noProof/>
              <w:sz w:val="22"/>
              <w:szCs w:val="22"/>
            </w:rPr>
          </w:pPr>
          <w:hyperlink w:anchor="_Toc45753377" w:history="1">
            <w:r w:rsidR="0013161A" w:rsidRPr="00BC071B">
              <w:rPr>
                <w:rStyle w:val="Hyperlink"/>
                <w:noProof/>
              </w:rPr>
              <w:t>2.2.2.1</w:t>
            </w:r>
            <w:r w:rsidR="0013161A">
              <w:rPr>
                <w:rFonts w:asciiTheme="minorHAnsi" w:eastAsiaTheme="minorEastAsia" w:hAnsiTheme="minorHAnsi" w:cstheme="minorBidi"/>
                <w:noProof/>
                <w:sz w:val="22"/>
                <w:szCs w:val="22"/>
              </w:rPr>
              <w:tab/>
            </w:r>
            <w:r w:rsidR="0013161A" w:rsidRPr="00BC071B">
              <w:rPr>
                <w:rStyle w:val="Hyperlink"/>
                <w:noProof/>
              </w:rPr>
              <w:t>Quantifying DOC (dissolved organic carbon)</w:t>
            </w:r>
            <w:r w:rsidR="0013161A">
              <w:rPr>
                <w:noProof/>
                <w:webHidden/>
              </w:rPr>
              <w:tab/>
            </w:r>
            <w:r w:rsidR="0013161A">
              <w:rPr>
                <w:noProof/>
                <w:webHidden/>
              </w:rPr>
              <w:fldChar w:fldCharType="begin"/>
            </w:r>
            <w:r w:rsidR="0013161A">
              <w:rPr>
                <w:noProof/>
                <w:webHidden/>
              </w:rPr>
              <w:instrText xml:space="preserve"> PAGEREF _Toc45753377 \h </w:instrText>
            </w:r>
            <w:r w:rsidR="0013161A">
              <w:rPr>
                <w:noProof/>
                <w:webHidden/>
              </w:rPr>
            </w:r>
            <w:r w:rsidR="0013161A">
              <w:rPr>
                <w:noProof/>
                <w:webHidden/>
              </w:rPr>
              <w:fldChar w:fldCharType="separate"/>
            </w:r>
            <w:r w:rsidR="005A0236">
              <w:rPr>
                <w:noProof/>
                <w:webHidden/>
              </w:rPr>
              <w:t>20</w:t>
            </w:r>
            <w:r w:rsidR="0013161A">
              <w:rPr>
                <w:noProof/>
                <w:webHidden/>
              </w:rPr>
              <w:fldChar w:fldCharType="end"/>
            </w:r>
          </w:hyperlink>
        </w:p>
        <w:p w14:paraId="76A80B20" w14:textId="77777777" w:rsidR="0013161A" w:rsidRDefault="00D438BC">
          <w:pPr>
            <w:pStyle w:val="TOC6"/>
            <w:tabs>
              <w:tab w:val="left" w:pos="2260"/>
              <w:tab w:val="right" w:leader="dot" w:pos="9350"/>
            </w:tabs>
            <w:rPr>
              <w:rFonts w:asciiTheme="minorHAnsi" w:eastAsiaTheme="minorEastAsia" w:hAnsiTheme="minorHAnsi" w:cstheme="minorBidi"/>
              <w:noProof/>
              <w:sz w:val="22"/>
              <w:szCs w:val="22"/>
            </w:rPr>
          </w:pPr>
          <w:hyperlink w:anchor="_Toc45753378" w:history="1">
            <w:r w:rsidR="0013161A" w:rsidRPr="00BC071B">
              <w:rPr>
                <w:rStyle w:val="Hyperlink"/>
                <w:noProof/>
              </w:rPr>
              <w:t>2.2.2.1.1</w:t>
            </w:r>
            <w:r w:rsidR="0013161A">
              <w:rPr>
                <w:rFonts w:asciiTheme="minorHAnsi" w:eastAsiaTheme="minorEastAsia" w:hAnsiTheme="minorHAnsi" w:cstheme="minorBidi"/>
                <w:noProof/>
                <w:sz w:val="22"/>
                <w:szCs w:val="22"/>
              </w:rPr>
              <w:tab/>
            </w:r>
            <w:r w:rsidR="0013161A" w:rsidRPr="00BC071B">
              <w:rPr>
                <w:rStyle w:val="Hyperlink"/>
                <w:noProof/>
              </w:rPr>
              <w:t>Sample preparation</w:t>
            </w:r>
            <w:r w:rsidR="0013161A">
              <w:rPr>
                <w:noProof/>
                <w:webHidden/>
              </w:rPr>
              <w:tab/>
            </w:r>
            <w:r w:rsidR="0013161A">
              <w:rPr>
                <w:noProof/>
                <w:webHidden/>
              </w:rPr>
              <w:fldChar w:fldCharType="begin"/>
            </w:r>
            <w:r w:rsidR="0013161A">
              <w:rPr>
                <w:noProof/>
                <w:webHidden/>
              </w:rPr>
              <w:instrText xml:space="preserve"> PAGEREF _Toc45753378 \h </w:instrText>
            </w:r>
            <w:r w:rsidR="0013161A">
              <w:rPr>
                <w:noProof/>
                <w:webHidden/>
              </w:rPr>
            </w:r>
            <w:r w:rsidR="0013161A">
              <w:rPr>
                <w:noProof/>
                <w:webHidden/>
              </w:rPr>
              <w:fldChar w:fldCharType="separate"/>
            </w:r>
            <w:r w:rsidR="005A0236">
              <w:rPr>
                <w:noProof/>
                <w:webHidden/>
              </w:rPr>
              <w:t>20</w:t>
            </w:r>
            <w:r w:rsidR="0013161A">
              <w:rPr>
                <w:noProof/>
                <w:webHidden/>
              </w:rPr>
              <w:fldChar w:fldCharType="end"/>
            </w:r>
          </w:hyperlink>
        </w:p>
        <w:p w14:paraId="27BFB39A" w14:textId="77777777" w:rsidR="0013161A" w:rsidRDefault="00D438BC">
          <w:pPr>
            <w:pStyle w:val="TOC6"/>
            <w:tabs>
              <w:tab w:val="left" w:pos="2260"/>
              <w:tab w:val="right" w:leader="dot" w:pos="9350"/>
            </w:tabs>
            <w:rPr>
              <w:rFonts w:asciiTheme="minorHAnsi" w:eastAsiaTheme="minorEastAsia" w:hAnsiTheme="minorHAnsi" w:cstheme="minorBidi"/>
              <w:noProof/>
              <w:sz w:val="22"/>
              <w:szCs w:val="22"/>
            </w:rPr>
          </w:pPr>
          <w:hyperlink w:anchor="_Toc45753379" w:history="1">
            <w:r w:rsidR="0013161A" w:rsidRPr="00BC071B">
              <w:rPr>
                <w:rStyle w:val="Hyperlink"/>
                <w:noProof/>
              </w:rPr>
              <w:t>2.2.2.1.2</w:t>
            </w:r>
            <w:r w:rsidR="0013161A">
              <w:rPr>
                <w:rFonts w:asciiTheme="minorHAnsi" w:eastAsiaTheme="minorEastAsia" w:hAnsiTheme="minorHAnsi" w:cstheme="minorBidi"/>
                <w:noProof/>
                <w:sz w:val="22"/>
                <w:szCs w:val="22"/>
              </w:rPr>
              <w:tab/>
            </w:r>
            <w:r w:rsidR="0013161A" w:rsidRPr="00BC071B">
              <w:rPr>
                <w:rStyle w:val="Hyperlink"/>
                <w:noProof/>
              </w:rPr>
              <w:t>Instrumental analysis</w:t>
            </w:r>
            <w:r w:rsidR="0013161A">
              <w:rPr>
                <w:noProof/>
                <w:webHidden/>
              </w:rPr>
              <w:tab/>
            </w:r>
            <w:r w:rsidR="0013161A">
              <w:rPr>
                <w:noProof/>
                <w:webHidden/>
              </w:rPr>
              <w:fldChar w:fldCharType="begin"/>
            </w:r>
            <w:r w:rsidR="0013161A">
              <w:rPr>
                <w:noProof/>
                <w:webHidden/>
              </w:rPr>
              <w:instrText xml:space="preserve"> PAGEREF _Toc45753379 \h </w:instrText>
            </w:r>
            <w:r w:rsidR="0013161A">
              <w:rPr>
                <w:noProof/>
                <w:webHidden/>
              </w:rPr>
            </w:r>
            <w:r w:rsidR="0013161A">
              <w:rPr>
                <w:noProof/>
                <w:webHidden/>
              </w:rPr>
              <w:fldChar w:fldCharType="separate"/>
            </w:r>
            <w:r w:rsidR="005A0236">
              <w:rPr>
                <w:noProof/>
                <w:webHidden/>
              </w:rPr>
              <w:t>21</w:t>
            </w:r>
            <w:r w:rsidR="0013161A">
              <w:rPr>
                <w:noProof/>
                <w:webHidden/>
              </w:rPr>
              <w:fldChar w:fldCharType="end"/>
            </w:r>
          </w:hyperlink>
        </w:p>
        <w:p w14:paraId="0059E0DC" w14:textId="77777777" w:rsidR="0013161A" w:rsidRDefault="00D438BC">
          <w:pPr>
            <w:pStyle w:val="TOC5"/>
            <w:tabs>
              <w:tab w:val="left" w:pos="1920"/>
              <w:tab w:val="right" w:leader="dot" w:pos="9350"/>
            </w:tabs>
            <w:rPr>
              <w:rFonts w:asciiTheme="minorHAnsi" w:eastAsiaTheme="minorEastAsia" w:hAnsiTheme="minorHAnsi" w:cstheme="minorBidi"/>
              <w:noProof/>
              <w:sz w:val="22"/>
              <w:szCs w:val="22"/>
            </w:rPr>
          </w:pPr>
          <w:hyperlink w:anchor="_Toc45753380" w:history="1">
            <w:r w:rsidR="0013161A" w:rsidRPr="00BC071B">
              <w:rPr>
                <w:rStyle w:val="Hyperlink"/>
                <w:noProof/>
              </w:rPr>
              <w:t>2.2.2.2</w:t>
            </w:r>
            <w:r w:rsidR="0013161A">
              <w:rPr>
                <w:rFonts w:asciiTheme="minorHAnsi" w:eastAsiaTheme="minorEastAsia" w:hAnsiTheme="minorHAnsi" w:cstheme="minorBidi"/>
                <w:noProof/>
                <w:sz w:val="22"/>
                <w:szCs w:val="22"/>
              </w:rPr>
              <w:tab/>
            </w:r>
            <w:r w:rsidR="0013161A" w:rsidRPr="00BC071B">
              <w:rPr>
                <w:rStyle w:val="Hyperlink"/>
                <w:noProof/>
              </w:rPr>
              <w:t>Characterization of NOM (natural organic matter)</w:t>
            </w:r>
            <w:r w:rsidR="0013161A">
              <w:rPr>
                <w:noProof/>
                <w:webHidden/>
              </w:rPr>
              <w:tab/>
            </w:r>
            <w:r w:rsidR="0013161A">
              <w:rPr>
                <w:noProof/>
                <w:webHidden/>
              </w:rPr>
              <w:fldChar w:fldCharType="begin"/>
            </w:r>
            <w:r w:rsidR="0013161A">
              <w:rPr>
                <w:noProof/>
                <w:webHidden/>
              </w:rPr>
              <w:instrText xml:space="preserve"> PAGEREF _Toc45753380 \h </w:instrText>
            </w:r>
            <w:r w:rsidR="0013161A">
              <w:rPr>
                <w:noProof/>
                <w:webHidden/>
              </w:rPr>
            </w:r>
            <w:r w:rsidR="0013161A">
              <w:rPr>
                <w:noProof/>
                <w:webHidden/>
              </w:rPr>
              <w:fldChar w:fldCharType="separate"/>
            </w:r>
            <w:r w:rsidR="005A0236">
              <w:rPr>
                <w:noProof/>
                <w:webHidden/>
              </w:rPr>
              <w:t>22</w:t>
            </w:r>
            <w:r w:rsidR="0013161A">
              <w:rPr>
                <w:noProof/>
                <w:webHidden/>
              </w:rPr>
              <w:fldChar w:fldCharType="end"/>
            </w:r>
          </w:hyperlink>
        </w:p>
        <w:p w14:paraId="1313F718" w14:textId="77777777" w:rsidR="0013161A" w:rsidRDefault="00D438BC">
          <w:pPr>
            <w:pStyle w:val="TOC6"/>
            <w:tabs>
              <w:tab w:val="left" w:pos="2260"/>
              <w:tab w:val="right" w:leader="dot" w:pos="9350"/>
            </w:tabs>
            <w:rPr>
              <w:rFonts w:asciiTheme="minorHAnsi" w:eastAsiaTheme="minorEastAsia" w:hAnsiTheme="minorHAnsi" w:cstheme="minorBidi"/>
              <w:noProof/>
              <w:sz w:val="22"/>
              <w:szCs w:val="22"/>
            </w:rPr>
          </w:pPr>
          <w:hyperlink w:anchor="_Toc45753381" w:history="1">
            <w:r w:rsidR="0013161A" w:rsidRPr="00BC071B">
              <w:rPr>
                <w:rStyle w:val="Hyperlink"/>
                <w:noProof/>
              </w:rPr>
              <w:t>2.2.2.2.1</w:t>
            </w:r>
            <w:r w:rsidR="0013161A">
              <w:rPr>
                <w:rFonts w:asciiTheme="minorHAnsi" w:eastAsiaTheme="minorEastAsia" w:hAnsiTheme="minorHAnsi" w:cstheme="minorBidi"/>
                <w:noProof/>
                <w:sz w:val="22"/>
                <w:szCs w:val="22"/>
              </w:rPr>
              <w:tab/>
            </w:r>
            <w:r w:rsidR="0013161A" w:rsidRPr="00BC071B">
              <w:rPr>
                <w:rStyle w:val="Hyperlink"/>
                <w:noProof/>
              </w:rPr>
              <w:t>Sample analysis</w:t>
            </w:r>
            <w:r w:rsidR="0013161A">
              <w:rPr>
                <w:noProof/>
                <w:webHidden/>
              </w:rPr>
              <w:tab/>
            </w:r>
            <w:r w:rsidR="0013161A">
              <w:rPr>
                <w:noProof/>
                <w:webHidden/>
              </w:rPr>
              <w:fldChar w:fldCharType="begin"/>
            </w:r>
            <w:r w:rsidR="0013161A">
              <w:rPr>
                <w:noProof/>
                <w:webHidden/>
              </w:rPr>
              <w:instrText xml:space="preserve"> PAGEREF _Toc45753381 \h </w:instrText>
            </w:r>
            <w:r w:rsidR="0013161A">
              <w:rPr>
                <w:noProof/>
                <w:webHidden/>
              </w:rPr>
            </w:r>
            <w:r w:rsidR="0013161A">
              <w:rPr>
                <w:noProof/>
                <w:webHidden/>
              </w:rPr>
              <w:fldChar w:fldCharType="separate"/>
            </w:r>
            <w:r w:rsidR="005A0236">
              <w:rPr>
                <w:noProof/>
                <w:webHidden/>
              </w:rPr>
              <w:t>23</w:t>
            </w:r>
            <w:r w:rsidR="0013161A">
              <w:rPr>
                <w:noProof/>
                <w:webHidden/>
              </w:rPr>
              <w:fldChar w:fldCharType="end"/>
            </w:r>
          </w:hyperlink>
        </w:p>
        <w:p w14:paraId="7FFB1CC6" w14:textId="77777777" w:rsidR="0013161A" w:rsidRDefault="00D438BC">
          <w:pPr>
            <w:pStyle w:val="TOC6"/>
            <w:tabs>
              <w:tab w:val="left" w:pos="2260"/>
              <w:tab w:val="right" w:leader="dot" w:pos="9350"/>
            </w:tabs>
            <w:rPr>
              <w:rFonts w:asciiTheme="minorHAnsi" w:eastAsiaTheme="minorEastAsia" w:hAnsiTheme="minorHAnsi" w:cstheme="minorBidi"/>
              <w:noProof/>
              <w:sz w:val="22"/>
              <w:szCs w:val="22"/>
            </w:rPr>
          </w:pPr>
          <w:hyperlink w:anchor="_Toc45753382" w:history="1">
            <w:r w:rsidR="0013161A" w:rsidRPr="00BC071B">
              <w:rPr>
                <w:rStyle w:val="Hyperlink"/>
                <w:noProof/>
              </w:rPr>
              <w:t>2.2.2.2.2</w:t>
            </w:r>
            <w:r w:rsidR="0013161A">
              <w:rPr>
                <w:rFonts w:asciiTheme="minorHAnsi" w:eastAsiaTheme="minorEastAsia" w:hAnsiTheme="minorHAnsi" w:cstheme="minorBidi"/>
                <w:noProof/>
                <w:sz w:val="22"/>
                <w:szCs w:val="22"/>
              </w:rPr>
              <w:tab/>
            </w:r>
            <w:r w:rsidR="0013161A" w:rsidRPr="00BC071B">
              <w:rPr>
                <w:rStyle w:val="Hyperlink"/>
                <w:noProof/>
              </w:rPr>
              <w:t>Instrument and data handling</w:t>
            </w:r>
            <w:r w:rsidR="0013161A">
              <w:rPr>
                <w:noProof/>
                <w:webHidden/>
              </w:rPr>
              <w:tab/>
            </w:r>
            <w:r w:rsidR="0013161A">
              <w:rPr>
                <w:noProof/>
                <w:webHidden/>
              </w:rPr>
              <w:fldChar w:fldCharType="begin"/>
            </w:r>
            <w:r w:rsidR="0013161A">
              <w:rPr>
                <w:noProof/>
                <w:webHidden/>
              </w:rPr>
              <w:instrText xml:space="preserve"> PAGEREF _Toc45753382 \h </w:instrText>
            </w:r>
            <w:r w:rsidR="0013161A">
              <w:rPr>
                <w:noProof/>
                <w:webHidden/>
              </w:rPr>
            </w:r>
            <w:r w:rsidR="0013161A">
              <w:rPr>
                <w:noProof/>
                <w:webHidden/>
              </w:rPr>
              <w:fldChar w:fldCharType="separate"/>
            </w:r>
            <w:r w:rsidR="005A0236">
              <w:rPr>
                <w:noProof/>
                <w:webHidden/>
              </w:rPr>
              <w:t>24</w:t>
            </w:r>
            <w:r w:rsidR="0013161A">
              <w:rPr>
                <w:noProof/>
                <w:webHidden/>
              </w:rPr>
              <w:fldChar w:fldCharType="end"/>
            </w:r>
          </w:hyperlink>
        </w:p>
        <w:p w14:paraId="5F8BC3F5" w14:textId="77777777" w:rsidR="0013161A" w:rsidRDefault="00D438BC">
          <w:pPr>
            <w:pStyle w:val="TOC6"/>
            <w:tabs>
              <w:tab w:val="left" w:pos="2260"/>
              <w:tab w:val="right" w:leader="dot" w:pos="9350"/>
            </w:tabs>
            <w:rPr>
              <w:rFonts w:asciiTheme="minorHAnsi" w:eastAsiaTheme="minorEastAsia" w:hAnsiTheme="minorHAnsi" w:cstheme="minorBidi"/>
              <w:noProof/>
              <w:sz w:val="22"/>
              <w:szCs w:val="22"/>
            </w:rPr>
          </w:pPr>
          <w:hyperlink w:anchor="_Toc45753383" w:history="1">
            <w:r w:rsidR="0013161A" w:rsidRPr="00BC071B">
              <w:rPr>
                <w:rStyle w:val="Hyperlink"/>
                <w:noProof/>
              </w:rPr>
              <w:t>2.2.2.2.3</w:t>
            </w:r>
            <w:r w:rsidR="0013161A">
              <w:rPr>
                <w:rFonts w:asciiTheme="minorHAnsi" w:eastAsiaTheme="minorEastAsia" w:hAnsiTheme="minorHAnsi" w:cstheme="minorBidi"/>
                <w:noProof/>
                <w:sz w:val="22"/>
                <w:szCs w:val="22"/>
              </w:rPr>
              <w:tab/>
            </w:r>
            <w:r w:rsidR="0013161A" w:rsidRPr="00BC071B">
              <w:rPr>
                <w:rStyle w:val="Hyperlink"/>
                <w:noProof/>
              </w:rPr>
              <w:t>SUVA</w:t>
            </w:r>
            <w:r w:rsidR="0013161A" w:rsidRPr="00BC071B">
              <w:rPr>
                <w:rStyle w:val="Hyperlink"/>
                <w:noProof/>
                <w:vertAlign w:val="subscript"/>
              </w:rPr>
              <w:t>254</w:t>
            </w:r>
            <w:r w:rsidR="0013161A" w:rsidRPr="00BC071B">
              <w:rPr>
                <w:rStyle w:val="Hyperlink"/>
                <w:noProof/>
              </w:rPr>
              <w:t xml:space="preserve"> (specific ultraviolet absorbance)</w:t>
            </w:r>
            <w:r w:rsidR="0013161A">
              <w:rPr>
                <w:noProof/>
                <w:webHidden/>
              </w:rPr>
              <w:tab/>
            </w:r>
            <w:r w:rsidR="0013161A">
              <w:rPr>
                <w:noProof/>
                <w:webHidden/>
              </w:rPr>
              <w:fldChar w:fldCharType="begin"/>
            </w:r>
            <w:r w:rsidR="0013161A">
              <w:rPr>
                <w:noProof/>
                <w:webHidden/>
              </w:rPr>
              <w:instrText xml:space="preserve"> PAGEREF _Toc45753383 \h </w:instrText>
            </w:r>
            <w:r w:rsidR="0013161A">
              <w:rPr>
                <w:noProof/>
                <w:webHidden/>
              </w:rPr>
            </w:r>
            <w:r w:rsidR="0013161A">
              <w:rPr>
                <w:noProof/>
                <w:webHidden/>
              </w:rPr>
              <w:fldChar w:fldCharType="separate"/>
            </w:r>
            <w:r w:rsidR="005A0236">
              <w:rPr>
                <w:noProof/>
                <w:webHidden/>
              </w:rPr>
              <w:t>24</w:t>
            </w:r>
            <w:r w:rsidR="0013161A">
              <w:rPr>
                <w:noProof/>
                <w:webHidden/>
              </w:rPr>
              <w:fldChar w:fldCharType="end"/>
            </w:r>
          </w:hyperlink>
        </w:p>
        <w:p w14:paraId="0FE96CF1" w14:textId="77777777" w:rsidR="0013161A" w:rsidRDefault="00D438BC">
          <w:pPr>
            <w:pStyle w:val="TOC6"/>
            <w:tabs>
              <w:tab w:val="left" w:pos="2260"/>
              <w:tab w:val="right" w:leader="dot" w:pos="9350"/>
            </w:tabs>
            <w:rPr>
              <w:rFonts w:asciiTheme="minorHAnsi" w:eastAsiaTheme="minorEastAsia" w:hAnsiTheme="minorHAnsi" w:cstheme="minorBidi"/>
              <w:noProof/>
              <w:sz w:val="22"/>
              <w:szCs w:val="22"/>
            </w:rPr>
          </w:pPr>
          <w:hyperlink w:anchor="_Toc45753384" w:history="1">
            <w:r w:rsidR="0013161A" w:rsidRPr="00BC071B">
              <w:rPr>
                <w:rStyle w:val="Hyperlink"/>
                <w:noProof/>
              </w:rPr>
              <w:t>2.2.2.2.4</w:t>
            </w:r>
            <w:r w:rsidR="0013161A">
              <w:rPr>
                <w:rFonts w:asciiTheme="minorHAnsi" w:eastAsiaTheme="minorEastAsia" w:hAnsiTheme="minorHAnsi" w:cstheme="minorBidi"/>
                <w:noProof/>
                <w:sz w:val="22"/>
                <w:szCs w:val="22"/>
              </w:rPr>
              <w:tab/>
            </w:r>
            <w:r w:rsidR="0013161A" w:rsidRPr="00BC071B">
              <w:rPr>
                <w:rStyle w:val="Hyperlink"/>
                <w:noProof/>
              </w:rPr>
              <w:t>E</w:t>
            </w:r>
            <w:r w:rsidR="0013161A" w:rsidRPr="00BC071B">
              <w:rPr>
                <w:rStyle w:val="Hyperlink"/>
                <w:noProof/>
                <w:vertAlign w:val="subscript"/>
              </w:rPr>
              <w:t>2</w:t>
            </w:r>
            <w:r w:rsidR="0013161A" w:rsidRPr="00BC071B">
              <w:rPr>
                <w:rStyle w:val="Hyperlink"/>
                <w:noProof/>
              </w:rPr>
              <w:t>:E</w:t>
            </w:r>
            <w:r w:rsidR="0013161A" w:rsidRPr="00BC071B">
              <w:rPr>
                <w:rStyle w:val="Hyperlink"/>
                <w:noProof/>
                <w:vertAlign w:val="subscript"/>
              </w:rPr>
              <w:t>3</w:t>
            </w:r>
            <w:r w:rsidR="0013161A" w:rsidRPr="00BC071B">
              <w:rPr>
                <w:rStyle w:val="Hyperlink"/>
                <w:noProof/>
              </w:rPr>
              <w:t xml:space="preserve"> (spectral ratio)</w:t>
            </w:r>
            <w:r w:rsidR="0013161A">
              <w:rPr>
                <w:noProof/>
                <w:webHidden/>
              </w:rPr>
              <w:tab/>
            </w:r>
            <w:r w:rsidR="0013161A">
              <w:rPr>
                <w:noProof/>
                <w:webHidden/>
              </w:rPr>
              <w:fldChar w:fldCharType="begin"/>
            </w:r>
            <w:r w:rsidR="0013161A">
              <w:rPr>
                <w:noProof/>
                <w:webHidden/>
              </w:rPr>
              <w:instrText xml:space="preserve"> PAGEREF _Toc45753384 \h </w:instrText>
            </w:r>
            <w:r w:rsidR="0013161A">
              <w:rPr>
                <w:noProof/>
                <w:webHidden/>
              </w:rPr>
            </w:r>
            <w:r w:rsidR="0013161A">
              <w:rPr>
                <w:noProof/>
                <w:webHidden/>
              </w:rPr>
              <w:fldChar w:fldCharType="separate"/>
            </w:r>
            <w:r w:rsidR="005A0236">
              <w:rPr>
                <w:noProof/>
                <w:webHidden/>
              </w:rPr>
              <w:t>26</w:t>
            </w:r>
            <w:r w:rsidR="0013161A">
              <w:rPr>
                <w:noProof/>
                <w:webHidden/>
              </w:rPr>
              <w:fldChar w:fldCharType="end"/>
            </w:r>
          </w:hyperlink>
        </w:p>
        <w:p w14:paraId="0905125A" w14:textId="77777777" w:rsidR="0013161A" w:rsidRDefault="00D438BC">
          <w:pPr>
            <w:pStyle w:val="TOC5"/>
            <w:tabs>
              <w:tab w:val="left" w:pos="1920"/>
              <w:tab w:val="right" w:leader="dot" w:pos="9350"/>
            </w:tabs>
            <w:rPr>
              <w:rFonts w:asciiTheme="minorHAnsi" w:eastAsiaTheme="minorEastAsia" w:hAnsiTheme="minorHAnsi" w:cstheme="minorBidi"/>
              <w:noProof/>
              <w:sz w:val="22"/>
              <w:szCs w:val="22"/>
            </w:rPr>
          </w:pPr>
          <w:hyperlink w:anchor="_Toc45753385" w:history="1">
            <w:r w:rsidR="0013161A" w:rsidRPr="00BC071B">
              <w:rPr>
                <w:rStyle w:val="Hyperlink"/>
                <w:noProof/>
              </w:rPr>
              <w:t>2.2.2.3</w:t>
            </w:r>
            <w:r w:rsidR="0013161A">
              <w:rPr>
                <w:rFonts w:asciiTheme="minorHAnsi" w:eastAsiaTheme="minorEastAsia" w:hAnsiTheme="minorHAnsi" w:cstheme="minorBidi"/>
                <w:noProof/>
                <w:sz w:val="22"/>
                <w:szCs w:val="22"/>
              </w:rPr>
              <w:tab/>
            </w:r>
            <w:r w:rsidR="0013161A" w:rsidRPr="00BC071B">
              <w:rPr>
                <w:rStyle w:val="Hyperlink"/>
                <w:noProof/>
              </w:rPr>
              <w:t>Weather in the Leech watershed</w:t>
            </w:r>
            <w:r w:rsidR="0013161A">
              <w:rPr>
                <w:noProof/>
                <w:webHidden/>
              </w:rPr>
              <w:tab/>
            </w:r>
            <w:r w:rsidR="0013161A">
              <w:rPr>
                <w:noProof/>
                <w:webHidden/>
              </w:rPr>
              <w:fldChar w:fldCharType="begin"/>
            </w:r>
            <w:r w:rsidR="0013161A">
              <w:rPr>
                <w:noProof/>
                <w:webHidden/>
              </w:rPr>
              <w:instrText xml:space="preserve"> PAGEREF _Toc45753385 \h </w:instrText>
            </w:r>
            <w:r w:rsidR="0013161A">
              <w:rPr>
                <w:noProof/>
                <w:webHidden/>
              </w:rPr>
            </w:r>
            <w:r w:rsidR="0013161A">
              <w:rPr>
                <w:noProof/>
                <w:webHidden/>
              </w:rPr>
              <w:fldChar w:fldCharType="separate"/>
            </w:r>
            <w:r w:rsidR="005A0236">
              <w:rPr>
                <w:noProof/>
                <w:webHidden/>
              </w:rPr>
              <w:t>27</w:t>
            </w:r>
            <w:r w:rsidR="0013161A">
              <w:rPr>
                <w:noProof/>
                <w:webHidden/>
              </w:rPr>
              <w:fldChar w:fldCharType="end"/>
            </w:r>
          </w:hyperlink>
        </w:p>
        <w:p w14:paraId="229DAE09" w14:textId="77777777" w:rsidR="0013161A" w:rsidRDefault="00D438BC">
          <w:pPr>
            <w:pStyle w:val="TOC6"/>
            <w:tabs>
              <w:tab w:val="left" w:pos="2260"/>
              <w:tab w:val="right" w:leader="dot" w:pos="9350"/>
            </w:tabs>
            <w:rPr>
              <w:rFonts w:asciiTheme="minorHAnsi" w:eastAsiaTheme="minorEastAsia" w:hAnsiTheme="minorHAnsi" w:cstheme="minorBidi"/>
              <w:noProof/>
              <w:sz w:val="22"/>
              <w:szCs w:val="22"/>
            </w:rPr>
          </w:pPr>
          <w:hyperlink w:anchor="_Toc45753386" w:history="1">
            <w:r w:rsidR="0013161A" w:rsidRPr="00BC071B">
              <w:rPr>
                <w:rStyle w:val="Hyperlink"/>
                <w:noProof/>
              </w:rPr>
              <w:t>2.2.2.3.1</w:t>
            </w:r>
            <w:r w:rsidR="0013161A">
              <w:rPr>
                <w:rFonts w:asciiTheme="minorHAnsi" w:eastAsiaTheme="minorEastAsia" w:hAnsiTheme="minorHAnsi" w:cstheme="minorBidi"/>
                <w:noProof/>
                <w:sz w:val="22"/>
                <w:szCs w:val="22"/>
              </w:rPr>
              <w:tab/>
            </w:r>
            <w:r w:rsidR="0013161A" w:rsidRPr="00BC071B">
              <w:rPr>
                <w:rStyle w:val="Hyperlink"/>
                <w:noProof/>
              </w:rPr>
              <w:t>Defining seasons</w:t>
            </w:r>
            <w:r w:rsidR="0013161A">
              <w:rPr>
                <w:noProof/>
                <w:webHidden/>
              </w:rPr>
              <w:tab/>
            </w:r>
            <w:r w:rsidR="0013161A">
              <w:rPr>
                <w:noProof/>
                <w:webHidden/>
              </w:rPr>
              <w:fldChar w:fldCharType="begin"/>
            </w:r>
            <w:r w:rsidR="0013161A">
              <w:rPr>
                <w:noProof/>
                <w:webHidden/>
              </w:rPr>
              <w:instrText xml:space="preserve"> PAGEREF _Toc45753386 \h </w:instrText>
            </w:r>
            <w:r w:rsidR="0013161A">
              <w:rPr>
                <w:noProof/>
                <w:webHidden/>
              </w:rPr>
            </w:r>
            <w:r w:rsidR="0013161A">
              <w:rPr>
                <w:noProof/>
                <w:webHidden/>
              </w:rPr>
              <w:fldChar w:fldCharType="separate"/>
            </w:r>
            <w:r w:rsidR="005A0236">
              <w:rPr>
                <w:noProof/>
                <w:webHidden/>
              </w:rPr>
              <w:t>29</w:t>
            </w:r>
            <w:r w:rsidR="0013161A">
              <w:rPr>
                <w:noProof/>
                <w:webHidden/>
              </w:rPr>
              <w:fldChar w:fldCharType="end"/>
            </w:r>
          </w:hyperlink>
        </w:p>
        <w:p w14:paraId="162A509C"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387" w:history="1">
            <w:r w:rsidR="0013161A" w:rsidRPr="00BC071B">
              <w:rPr>
                <w:rStyle w:val="Hyperlink"/>
                <w:noProof/>
              </w:rPr>
              <w:t>2.3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_Toc45753387 \h </w:instrText>
            </w:r>
            <w:r w:rsidR="0013161A">
              <w:rPr>
                <w:noProof/>
                <w:webHidden/>
              </w:rPr>
            </w:r>
            <w:r w:rsidR="0013161A">
              <w:rPr>
                <w:noProof/>
                <w:webHidden/>
              </w:rPr>
              <w:fldChar w:fldCharType="separate"/>
            </w:r>
            <w:r w:rsidR="005A0236">
              <w:rPr>
                <w:noProof/>
                <w:webHidden/>
              </w:rPr>
              <w:t>30</w:t>
            </w:r>
            <w:r w:rsidR="0013161A">
              <w:rPr>
                <w:noProof/>
                <w:webHidden/>
              </w:rPr>
              <w:fldChar w:fldCharType="end"/>
            </w:r>
          </w:hyperlink>
        </w:p>
        <w:p w14:paraId="70633321"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88" w:history="1">
            <w:r w:rsidR="0013161A" w:rsidRPr="00BC071B">
              <w:rPr>
                <w:rStyle w:val="Hyperlink"/>
                <w:noProof/>
              </w:rPr>
              <w:t>2.3.1</w:t>
            </w:r>
            <w:r w:rsidR="0013161A">
              <w:rPr>
                <w:rFonts w:asciiTheme="minorHAnsi" w:eastAsiaTheme="minorEastAsia" w:hAnsiTheme="minorHAnsi" w:cstheme="minorBidi"/>
                <w:noProof/>
                <w:sz w:val="22"/>
                <w:szCs w:val="22"/>
              </w:rPr>
              <w:tab/>
            </w:r>
            <w:r w:rsidR="0013161A" w:rsidRPr="00BC071B">
              <w:rPr>
                <w:rStyle w:val="Hyperlink"/>
                <w:noProof/>
              </w:rPr>
              <w:t>Vertical rack sampling quality control</w:t>
            </w:r>
            <w:r w:rsidR="0013161A">
              <w:rPr>
                <w:noProof/>
                <w:webHidden/>
              </w:rPr>
              <w:tab/>
            </w:r>
            <w:r w:rsidR="0013161A">
              <w:rPr>
                <w:noProof/>
                <w:webHidden/>
              </w:rPr>
              <w:fldChar w:fldCharType="begin"/>
            </w:r>
            <w:r w:rsidR="0013161A">
              <w:rPr>
                <w:noProof/>
                <w:webHidden/>
              </w:rPr>
              <w:instrText xml:space="preserve"> PAGEREF _Toc45753388 \h </w:instrText>
            </w:r>
            <w:r w:rsidR="0013161A">
              <w:rPr>
                <w:noProof/>
                <w:webHidden/>
              </w:rPr>
            </w:r>
            <w:r w:rsidR="0013161A">
              <w:rPr>
                <w:noProof/>
                <w:webHidden/>
              </w:rPr>
              <w:fldChar w:fldCharType="separate"/>
            </w:r>
            <w:r w:rsidR="005A0236">
              <w:rPr>
                <w:noProof/>
                <w:webHidden/>
              </w:rPr>
              <w:t>31</w:t>
            </w:r>
            <w:r w:rsidR="0013161A">
              <w:rPr>
                <w:noProof/>
                <w:webHidden/>
              </w:rPr>
              <w:fldChar w:fldCharType="end"/>
            </w:r>
          </w:hyperlink>
        </w:p>
        <w:p w14:paraId="28AD7D9D"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89" w:history="1">
            <w:r w:rsidR="0013161A" w:rsidRPr="00BC071B">
              <w:rPr>
                <w:rStyle w:val="Hyperlink"/>
                <w:noProof/>
              </w:rPr>
              <w:t>2.3.2</w:t>
            </w:r>
            <w:r w:rsidR="0013161A">
              <w:rPr>
                <w:rFonts w:asciiTheme="minorHAnsi" w:eastAsiaTheme="minorEastAsia" w:hAnsiTheme="minorHAnsi" w:cstheme="minorBidi"/>
                <w:noProof/>
                <w:sz w:val="22"/>
                <w:szCs w:val="22"/>
              </w:rPr>
              <w:tab/>
            </w:r>
            <w:r w:rsidR="0013161A" w:rsidRPr="00BC071B">
              <w:rPr>
                <w:rStyle w:val="Hyperlink"/>
                <w:noProof/>
              </w:rPr>
              <w:t>Seasonal delineation</w:t>
            </w:r>
            <w:r w:rsidR="0013161A">
              <w:rPr>
                <w:noProof/>
                <w:webHidden/>
              </w:rPr>
              <w:tab/>
            </w:r>
            <w:r w:rsidR="0013161A">
              <w:rPr>
                <w:noProof/>
                <w:webHidden/>
              </w:rPr>
              <w:fldChar w:fldCharType="begin"/>
            </w:r>
            <w:r w:rsidR="0013161A">
              <w:rPr>
                <w:noProof/>
                <w:webHidden/>
              </w:rPr>
              <w:instrText xml:space="preserve"> PAGEREF _Toc45753389 \h </w:instrText>
            </w:r>
            <w:r w:rsidR="0013161A">
              <w:rPr>
                <w:noProof/>
                <w:webHidden/>
              </w:rPr>
            </w:r>
            <w:r w:rsidR="0013161A">
              <w:rPr>
                <w:noProof/>
                <w:webHidden/>
              </w:rPr>
              <w:fldChar w:fldCharType="separate"/>
            </w:r>
            <w:r w:rsidR="005A0236">
              <w:rPr>
                <w:noProof/>
                <w:webHidden/>
              </w:rPr>
              <w:t>36</w:t>
            </w:r>
            <w:r w:rsidR="0013161A">
              <w:rPr>
                <w:noProof/>
                <w:webHidden/>
              </w:rPr>
              <w:fldChar w:fldCharType="end"/>
            </w:r>
          </w:hyperlink>
        </w:p>
        <w:p w14:paraId="22B8B6FF"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90" w:history="1">
            <w:r w:rsidR="0013161A" w:rsidRPr="00BC071B">
              <w:rPr>
                <w:rStyle w:val="Hyperlink"/>
                <w:noProof/>
              </w:rPr>
              <w:t>2.3.3</w:t>
            </w:r>
            <w:r w:rsidR="0013161A">
              <w:rPr>
                <w:rFonts w:asciiTheme="minorHAnsi" w:eastAsiaTheme="minorEastAsia" w:hAnsiTheme="minorHAnsi" w:cstheme="minorBidi"/>
                <w:noProof/>
                <w:sz w:val="22"/>
                <w:szCs w:val="22"/>
              </w:rPr>
              <w:tab/>
            </w:r>
            <w:r w:rsidR="0013161A" w:rsidRPr="00BC071B">
              <w:rPr>
                <w:rStyle w:val="Hyperlink"/>
                <w:noProof/>
              </w:rPr>
              <w:t>Spatial patterns in DOC &amp; NOM</w:t>
            </w:r>
            <w:r w:rsidR="0013161A">
              <w:rPr>
                <w:noProof/>
                <w:webHidden/>
              </w:rPr>
              <w:tab/>
            </w:r>
            <w:r w:rsidR="0013161A">
              <w:rPr>
                <w:noProof/>
                <w:webHidden/>
              </w:rPr>
              <w:fldChar w:fldCharType="begin"/>
            </w:r>
            <w:r w:rsidR="0013161A">
              <w:rPr>
                <w:noProof/>
                <w:webHidden/>
              </w:rPr>
              <w:instrText xml:space="preserve"> PAGEREF _Toc45753390 \h </w:instrText>
            </w:r>
            <w:r w:rsidR="0013161A">
              <w:rPr>
                <w:noProof/>
                <w:webHidden/>
              </w:rPr>
            </w:r>
            <w:r w:rsidR="0013161A">
              <w:rPr>
                <w:noProof/>
                <w:webHidden/>
              </w:rPr>
              <w:fldChar w:fldCharType="separate"/>
            </w:r>
            <w:r w:rsidR="005A0236">
              <w:rPr>
                <w:noProof/>
                <w:webHidden/>
              </w:rPr>
              <w:t>39</w:t>
            </w:r>
            <w:r w:rsidR="0013161A">
              <w:rPr>
                <w:noProof/>
                <w:webHidden/>
              </w:rPr>
              <w:fldChar w:fldCharType="end"/>
            </w:r>
          </w:hyperlink>
        </w:p>
        <w:p w14:paraId="235108A4"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91" w:history="1">
            <w:r w:rsidR="0013161A" w:rsidRPr="00BC071B">
              <w:rPr>
                <w:rStyle w:val="Hyperlink"/>
                <w:noProof/>
              </w:rPr>
              <w:t>2.3.4</w:t>
            </w:r>
            <w:r w:rsidR="0013161A">
              <w:rPr>
                <w:rFonts w:asciiTheme="minorHAnsi" w:eastAsiaTheme="minorEastAsia" w:hAnsiTheme="minorHAnsi" w:cstheme="minorBidi"/>
                <w:noProof/>
                <w:sz w:val="22"/>
                <w:szCs w:val="22"/>
              </w:rPr>
              <w:tab/>
            </w:r>
            <w:r w:rsidR="0013161A" w:rsidRPr="00BC071B">
              <w:rPr>
                <w:rStyle w:val="Hyperlink"/>
                <w:noProof/>
              </w:rPr>
              <w:t>Temporal patterns in DOC &amp; NOM</w:t>
            </w:r>
            <w:r w:rsidR="0013161A">
              <w:rPr>
                <w:noProof/>
                <w:webHidden/>
              </w:rPr>
              <w:tab/>
            </w:r>
            <w:r w:rsidR="0013161A">
              <w:rPr>
                <w:noProof/>
                <w:webHidden/>
              </w:rPr>
              <w:fldChar w:fldCharType="begin"/>
            </w:r>
            <w:r w:rsidR="0013161A">
              <w:rPr>
                <w:noProof/>
                <w:webHidden/>
              </w:rPr>
              <w:instrText xml:space="preserve"> PAGEREF _Toc45753391 \h </w:instrText>
            </w:r>
            <w:r w:rsidR="0013161A">
              <w:rPr>
                <w:noProof/>
                <w:webHidden/>
              </w:rPr>
            </w:r>
            <w:r w:rsidR="0013161A">
              <w:rPr>
                <w:noProof/>
                <w:webHidden/>
              </w:rPr>
              <w:fldChar w:fldCharType="separate"/>
            </w:r>
            <w:r w:rsidR="005A0236">
              <w:rPr>
                <w:noProof/>
                <w:webHidden/>
              </w:rPr>
              <w:t>44</w:t>
            </w:r>
            <w:r w:rsidR="0013161A">
              <w:rPr>
                <w:noProof/>
                <w:webHidden/>
              </w:rPr>
              <w:fldChar w:fldCharType="end"/>
            </w:r>
          </w:hyperlink>
        </w:p>
        <w:p w14:paraId="76C5314C" w14:textId="77777777" w:rsidR="0013161A" w:rsidRDefault="00D438BC">
          <w:pPr>
            <w:pStyle w:val="TOC5"/>
            <w:tabs>
              <w:tab w:val="left" w:pos="1920"/>
              <w:tab w:val="right" w:leader="dot" w:pos="9350"/>
            </w:tabs>
            <w:rPr>
              <w:rFonts w:asciiTheme="minorHAnsi" w:eastAsiaTheme="minorEastAsia" w:hAnsiTheme="minorHAnsi" w:cstheme="minorBidi"/>
              <w:noProof/>
              <w:sz w:val="22"/>
              <w:szCs w:val="22"/>
            </w:rPr>
          </w:pPr>
          <w:hyperlink w:anchor="_Toc45753392" w:history="1">
            <w:r w:rsidR="0013161A" w:rsidRPr="00BC071B">
              <w:rPr>
                <w:rStyle w:val="Hyperlink"/>
                <w:noProof/>
              </w:rPr>
              <w:t>2.3.4.1</w:t>
            </w:r>
            <w:r w:rsidR="0013161A">
              <w:rPr>
                <w:rFonts w:asciiTheme="minorHAnsi" w:eastAsiaTheme="minorEastAsia" w:hAnsiTheme="minorHAnsi" w:cstheme="minorBidi"/>
                <w:noProof/>
                <w:sz w:val="22"/>
                <w:szCs w:val="22"/>
              </w:rPr>
              <w:tab/>
            </w:r>
            <w:r w:rsidR="0013161A" w:rsidRPr="00BC071B">
              <w:rPr>
                <w:rStyle w:val="Hyperlink"/>
                <w:noProof/>
              </w:rPr>
              <w:t>Seasonal changes in NOM character</w:t>
            </w:r>
            <w:r w:rsidR="0013161A">
              <w:rPr>
                <w:noProof/>
                <w:webHidden/>
              </w:rPr>
              <w:tab/>
            </w:r>
            <w:r w:rsidR="0013161A">
              <w:rPr>
                <w:noProof/>
                <w:webHidden/>
              </w:rPr>
              <w:fldChar w:fldCharType="begin"/>
            </w:r>
            <w:r w:rsidR="0013161A">
              <w:rPr>
                <w:noProof/>
                <w:webHidden/>
              </w:rPr>
              <w:instrText xml:space="preserve"> PAGEREF _Toc45753392 \h </w:instrText>
            </w:r>
            <w:r w:rsidR="0013161A">
              <w:rPr>
                <w:noProof/>
                <w:webHidden/>
              </w:rPr>
            </w:r>
            <w:r w:rsidR="0013161A">
              <w:rPr>
                <w:noProof/>
                <w:webHidden/>
              </w:rPr>
              <w:fldChar w:fldCharType="separate"/>
            </w:r>
            <w:r w:rsidR="005A0236">
              <w:rPr>
                <w:noProof/>
                <w:webHidden/>
              </w:rPr>
              <w:t>46</w:t>
            </w:r>
            <w:r w:rsidR="0013161A">
              <w:rPr>
                <w:noProof/>
                <w:webHidden/>
              </w:rPr>
              <w:fldChar w:fldCharType="end"/>
            </w:r>
          </w:hyperlink>
        </w:p>
        <w:p w14:paraId="060139E2"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393" w:history="1">
            <w:r w:rsidR="0013161A" w:rsidRPr="00BC071B">
              <w:rPr>
                <w:rStyle w:val="Hyperlink"/>
                <w:noProof/>
              </w:rPr>
              <w:t>2.4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_Toc45753393 \h </w:instrText>
            </w:r>
            <w:r w:rsidR="0013161A">
              <w:rPr>
                <w:noProof/>
                <w:webHidden/>
              </w:rPr>
            </w:r>
            <w:r w:rsidR="0013161A">
              <w:rPr>
                <w:noProof/>
                <w:webHidden/>
              </w:rPr>
              <w:fldChar w:fldCharType="separate"/>
            </w:r>
            <w:r w:rsidR="005A0236">
              <w:rPr>
                <w:noProof/>
                <w:webHidden/>
              </w:rPr>
              <w:t>48</w:t>
            </w:r>
            <w:r w:rsidR="0013161A">
              <w:rPr>
                <w:noProof/>
                <w:webHidden/>
              </w:rPr>
              <w:fldChar w:fldCharType="end"/>
            </w:r>
          </w:hyperlink>
        </w:p>
        <w:p w14:paraId="78163D95"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394" w:history="1">
            <w:r w:rsidR="0013161A" w:rsidRPr="00BC071B">
              <w:rPr>
                <w:rStyle w:val="Hyperlink"/>
                <w:noProof/>
              </w:rPr>
              <w:t>2.5</w:t>
            </w:r>
            <w:r w:rsidR="0013161A">
              <w:rPr>
                <w:rFonts w:asciiTheme="minorHAnsi" w:eastAsiaTheme="minorEastAsia" w:hAnsiTheme="minorHAnsi" w:cstheme="minorBidi"/>
                <w:noProof/>
                <w:sz w:val="22"/>
              </w:rPr>
              <w:tab/>
            </w:r>
            <w:r w:rsidR="0013161A" w:rsidRPr="00BC071B">
              <w:rPr>
                <w:rStyle w:val="Hyperlink"/>
                <w:noProof/>
              </w:rPr>
              <w:t>Conclusions and future directions</w:t>
            </w:r>
            <w:r w:rsidR="0013161A">
              <w:rPr>
                <w:noProof/>
                <w:webHidden/>
              </w:rPr>
              <w:tab/>
            </w:r>
            <w:r w:rsidR="0013161A">
              <w:rPr>
                <w:noProof/>
                <w:webHidden/>
              </w:rPr>
              <w:fldChar w:fldCharType="begin"/>
            </w:r>
            <w:r w:rsidR="0013161A">
              <w:rPr>
                <w:noProof/>
                <w:webHidden/>
              </w:rPr>
              <w:instrText xml:space="preserve"> PAGEREF _Toc45753394 \h </w:instrText>
            </w:r>
            <w:r w:rsidR="0013161A">
              <w:rPr>
                <w:noProof/>
                <w:webHidden/>
              </w:rPr>
            </w:r>
            <w:r w:rsidR="0013161A">
              <w:rPr>
                <w:noProof/>
                <w:webHidden/>
              </w:rPr>
              <w:fldChar w:fldCharType="separate"/>
            </w:r>
            <w:r w:rsidR="005A0236">
              <w:rPr>
                <w:noProof/>
                <w:webHidden/>
              </w:rPr>
              <w:t>48</w:t>
            </w:r>
            <w:r w:rsidR="0013161A">
              <w:rPr>
                <w:noProof/>
                <w:webHidden/>
              </w:rPr>
              <w:fldChar w:fldCharType="end"/>
            </w:r>
          </w:hyperlink>
        </w:p>
        <w:p w14:paraId="08457CF6" w14:textId="77777777" w:rsidR="0013161A" w:rsidRDefault="00D438BC">
          <w:pPr>
            <w:pStyle w:val="TOC2"/>
            <w:tabs>
              <w:tab w:val="right" w:leader="dot" w:pos="9350"/>
            </w:tabs>
            <w:rPr>
              <w:rFonts w:asciiTheme="minorHAnsi" w:eastAsiaTheme="minorEastAsia" w:hAnsiTheme="minorHAnsi" w:cstheme="minorBidi"/>
              <w:noProof/>
              <w:sz w:val="22"/>
            </w:rPr>
          </w:pPr>
          <w:hyperlink w:anchor="_Toc45753395" w:history="1">
            <w:r w:rsidR="0013161A" w:rsidRPr="00BC071B">
              <w:rPr>
                <w:rStyle w:val="Hyperlink"/>
                <w:noProof/>
              </w:rPr>
              <w:t>Chapter 3: Hydrochemical dynamics: river, DOC &amp; NOM event responses</w:t>
            </w:r>
            <w:r w:rsidR="0013161A">
              <w:rPr>
                <w:noProof/>
                <w:webHidden/>
              </w:rPr>
              <w:tab/>
            </w:r>
            <w:r w:rsidR="0013161A">
              <w:rPr>
                <w:noProof/>
                <w:webHidden/>
              </w:rPr>
              <w:fldChar w:fldCharType="begin"/>
            </w:r>
            <w:r w:rsidR="0013161A">
              <w:rPr>
                <w:noProof/>
                <w:webHidden/>
              </w:rPr>
              <w:instrText xml:space="preserve"> PAGEREF _Toc45753395 \h </w:instrText>
            </w:r>
            <w:r w:rsidR="0013161A">
              <w:rPr>
                <w:noProof/>
                <w:webHidden/>
              </w:rPr>
            </w:r>
            <w:r w:rsidR="0013161A">
              <w:rPr>
                <w:noProof/>
                <w:webHidden/>
              </w:rPr>
              <w:fldChar w:fldCharType="separate"/>
            </w:r>
            <w:r w:rsidR="005A0236">
              <w:rPr>
                <w:noProof/>
                <w:webHidden/>
              </w:rPr>
              <w:t>49</w:t>
            </w:r>
            <w:r w:rsidR="0013161A">
              <w:rPr>
                <w:noProof/>
                <w:webHidden/>
              </w:rPr>
              <w:fldChar w:fldCharType="end"/>
            </w:r>
          </w:hyperlink>
        </w:p>
        <w:p w14:paraId="6CD79858"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396" w:history="1">
            <w:r w:rsidR="0013161A" w:rsidRPr="00BC071B">
              <w:rPr>
                <w:rStyle w:val="Hyperlink"/>
                <w:noProof/>
              </w:rPr>
              <w:t>3.1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_Toc45753396 \h </w:instrText>
            </w:r>
            <w:r w:rsidR="0013161A">
              <w:rPr>
                <w:noProof/>
                <w:webHidden/>
              </w:rPr>
            </w:r>
            <w:r w:rsidR="0013161A">
              <w:rPr>
                <w:noProof/>
                <w:webHidden/>
              </w:rPr>
              <w:fldChar w:fldCharType="separate"/>
            </w:r>
            <w:r w:rsidR="005A0236">
              <w:rPr>
                <w:noProof/>
                <w:webHidden/>
              </w:rPr>
              <w:t>49</w:t>
            </w:r>
            <w:r w:rsidR="0013161A">
              <w:rPr>
                <w:noProof/>
                <w:webHidden/>
              </w:rPr>
              <w:fldChar w:fldCharType="end"/>
            </w:r>
          </w:hyperlink>
        </w:p>
        <w:p w14:paraId="25FC63E7"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397" w:history="1">
            <w:r w:rsidR="0013161A" w:rsidRPr="00BC071B">
              <w:rPr>
                <w:rStyle w:val="Hyperlink"/>
                <w:noProof/>
              </w:rPr>
              <w:t>3.1.1</w:t>
            </w:r>
            <w:r w:rsidR="0013161A">
              <w:rPr>
                <w:rFonts w:asciiTheme="minorHAnsi" w:eastAsiaTheme="minorEastAsia" w:hAnsiTheme="minorHAnsi" w:cstheme="minorBidi"/>
                <w:noProof/>
                <w:sz w:val="22"/>
                <w:szCs w:val="22"/>
              </w:rPr>
              <w:tab/>
            </w:r>
            <w:r w:rsidR="0013161A" w:rsidRPr="00BC071B">
              <w:rPr>
                <w:rStyle w:val="Hyperlink"/>
                <w:noProof/>
              </w:rPr>
              <w:t>Watershed processes and water quality</w:t>
            </w:r>
            <w:r w:rsidR="0013161A">
              <w:rPr>
                <w:noProof/>
                <w:webHidden/>
              </w:rPr>
              <w:tab/>
            </w:r>
            <w:r w:rsidR="0013161A">
              <w:rPr>
                <w:noProof/>
                <w:webHidden/>
              </w:rPr>
              <w:fldChar w:fldCharType="begin"/>
            </w:r>
            <w:r w:rsidR="0013161A">
              <w:rPr>
                <w:noProof/>
                <w:webHidden/>
              </w:rPr>
              <w:instrText xml:space="preserve"> PAGEREF _Toc45753397 \h </w:instrText>
            </w:r>
            <w:r w:rsidR="0013161A">
              <w:rPr>
                <w:noProof/>
                <w:webHidden/>
              </w:rPr>
            </w:r>
            <w:r w:rsidR="0013161A">
              <w:rPr>
                <w:noProof/>
                <w:webHidden/>
              </w:rPr>
              <w:fldChar w:fldCharType="separate"/>
            </w:r>
            <w:r w:rsidR="005A0236">
              <w:rPr>
                <w:noProof/>
                <w:webHidden/>
              </w:rPr>
              <w:t>49</w:t>
            </w:r>
            <w:r w:rsidR="0013161A">
              <w:rPr>
                <w:noProof/>
                <w:webHidden/>
              </w:rPr>
              <w:fldChar w:fldCharType="end"/>
            </w:r>
          </w:hyperlink>
        </w:p>
        <w:p w14:paraId="5E91592D" w14:textId="77777777" w:rsidR="0013161A" w:rsidRDefault="00D438BC">
          <w:pPr>
            <w:pStyle w:val="TOC5"/>
            <w:tabs>
              <w:tab w:val="left" w:pos="1920"/>
              <w:tab w:val="right" w:leader="dot" w:pos="9350"/>
            </w:tabs>
            <w:rPr>
              <w:rFonts w:asciiTheme="minorHAnsi" w:eastAsiaTheme="minorEastAsia" w:hAnsiTheme="minorHAnsi" w:cstheme="minorBidi"/>
              <w:noProof/>
              <w:sz w:val="22"/>
              <w:szCs w:val="22"/>
            </w:rPr>
          </w:pPr>
          <w:hyperlink w:anchor="_Toc45753398" w:history="1">
            <w:r w:rsidR="0013161A" w:rsidRPr="00BC071B">
              <w:rPr>
                <w:rStyle w:val="Hyperlink"/>
                <w:noProof/>
              </w:rPr>
              <w:t>3.1.1.1</w:t>
            </w:r>
            <w:r w:rsidR="0013161A">
              <w:rPr>
                <w:rFonts w:asciiTheme="minorHAnsi" w:eastAsiaTheme="minorEastAsia" w:hAnsiTheme="minorHAnsi" w:cstheme="minorBidi"/>
                <w:noProof/>
                <w:sz w:val="22"/>
                <w:szCs w:val="22"/>
              </w:rPr>
              <w:tab/>
            </w:r>
            <w:r w:rsidR="0013161A" w:rsidRPr="00BC071B">
              <w:rPr>
                <w:rStyle w:val="Hyperlink"/>
                <w:noProof/>
              </w:rPr>
              <w:t>Event based sampling</w:t>
            </w:r>
            <w:r w:rsidR="0013161A">
              <w:rPr>
                <w:noProof/>
                <w:webHidden/>
              </w:rPr>
              <w:tab/>
            </w:r>
            <w:r w:rsidR="0013161A">
              <w:rPr>
                <w:noProof/>
                <w:webHidden/>
              </w:rPr>
              <w:fldChar w:fldCharType="begin"/>
            </w:r>
            <w:r w:rsidR="0013161A">
              <w:rPr>
                <w:noProof/>
                <w:webHidden/>
              </w:rPr>
              <w:instrText xml:space="preserve"> PAGEREF _Toc45753398 \h </w:instrText>
            </w:r>
            <w:r w:rsidR="0013161A">
              <w:rPr>
                <w:noProof/>
                <w:webHidden/>
              </w:rPr>
            </w:r>
            <w:r w:rsidR="0013161A">
              <w:rPr>
                <w:noProof/>
                <w:webHidden/>
              </w:rPr>
              <w:fldChar w:fldCharType="separate"/>
            </w:r>
            <w:r w:rsidR="005A0236">
              <w:rPr>
                <w:noProof/>
                <w:webHidden/>
              </w:rPr>
              <w:t>53</w:t>
            </w:r>
            <w:r w:rsidR="0013161A">
              <w:rPr>
                <w:noProof/>
                <w:webHidden/>
              </w:rPr>
              <w:fldChar w:fldCharType="end"/>
            </w:r>
          </w:hyperlink>
        </w:p>
        <w:p w14:paraId="0916FF66"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399" w:history="1">
            <w:r w:rsidR="0013161A" w:rsidRPr="00BC071B">
              <w:rPr>
                <w:rStyle w:val="Hyperlink"/>
                <w:noProof/>
              </w:rPr>
              <w:t>3.2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_Toc45753399 \h </w:instrText>
            </w:r>
            <w:r w:rsidR="0013161A">
              <w:rPr>
                <w:noProof/>
                <w:webHidden/>
              </w:rPr>
            </w:r>
            <w:r w:rsidR="0013161A">
              <w:rPr>
                <w:noProof/>
                <w:webHidden/>
              </w:rPr>
              <w:fldChar w:fldCharType="separate"/>
            </w:r>
            <w:r w:rsidR="005A0236">
              <w:rPr>
                <w:noProof/>
                <w:webHidden/>
              </w:rPr>
              <w:t>54</w:t>
            </w:r>
            <w:r w:rsidR="0013161A">
              <w:rPr>
                <w:noProof/>
                <w:webHidden/>
              </w:rPr>
              <w:fldChar w:fldCharType="end"/>
            </w:r>
          </w:hyperlink>
        </w:p>
        <w:p w14:paraId="52509CAF"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00" w:history="1">
            <w:r w:rsidR="0013161A" w:rsidRPr="00BC071B">
              <w:rPr>
                <w:rStyle w:val="Hyperlink"/>
                <w:noProof/>
              </w:rPr>
              <w:t>3.2.1</w:t>
            </w:r>
            <w:r w:rsidR="0013161A">
              <w:rPr>
                <w:rFonts w:asciiTheme="minorHAnsi" w:eastAsiaTheme="minorEastAsia" w:hAnsiTheme="minorHAnsi" w:cstheme="minorBidi"/>
                <w:noProof/>
                <w:sz w:val="22"/>
                <w:szCs w:val="22"/>
              </w:rPr>
              <w:tab/>
            </w:r>
            <w:r w:rsidR="0013161A" w:rsidRPr="00BC071B">
              <w:rPr>
                <w:rStyle w:val="Hyperlink"/>
                <w:noProof/>
              </w:rPr>
              <w:t>Leech River Watershed</w:t>
            </w:r>
            <w:r w:rsidR="0013161A">
              <w:rPr>
                <w:noProof/>
                <w:webHidden/>
              </w:rPr>
              <w:tab/>
            </w:r>
            <w:r w:rsidR="0013161A">
              <w:rPr>
                <w:noProof/>
                <w:webHidden/>
              </w:rPr>
              <w:fldChar w:fldCharType="begin"/>
            </w:r>
            <w:r w:rsidR="0013161A">
              <w:rPr>
                <w:noProof/>
                <w:webHidden/>
              </w:rPr>
              <w:instrText xml:space="preserve"> PAGEREF _Toc45753400 \h </w:instrText>
            </w:r>
            <w:r w:rsidR="0013161A">
              <w:rPr>
                <w:noProof/>
                <w:webHidden/>
              </w:rPr>
            </w:r>
            <w:r w:rsidR="0013161A">
              <w:rPr>
                <w:noProof/>
                <w:webHidden/>
              </w:rPr>
              <w:fldChar w:fldCharType="separate"/>
            </w:r>
            <w:r w:rsidR="005A0236">
              <w:rPr>
                <w:noProof/>
                <w:webHidden/>
              </w:rPr>
              <w:t>54</w:t>
            </w:r>
            <w:r w:rsidR="0013161A">
              <w:rPr>
                <w:noProof/>
                <w:webHidden/>
              </w:rPr>
              <w:fldChar w:fldCharType="end"/>
            </w:r>
          </w:hyperlink>
        </w:p>
        <w:p w14:paraId="7997BAFD"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01" w:history="1">
            <w:r w:rsidR="0013161A" w:rsidRPr="00BC071B">
              <w:rPr>
                <w:rStyle w:val="Hyperlink"/>
                <w:noProof/>
              </w:rPr>
              <w:t>3.2.2</w:t>
            </w:r>
            <w:r w:rsidR="0013161A">
              <w:rPr>
                <w:rFonts w:asciiTheme="minorHAnsi" w:eastAsiaTheme="minorEastAsia" w:hAnsiTheme="minorHAnsi" w:cstheme="minorBidi"/>
                <w:noProof/>
                <w:sz w:val="22"/>
                <w:szCs w:val="22"/>
              </w:rPr>
              <w:tab/>
            </w:r>
            <w:r w:rsidR="0013161A" w:rsidRPr="00BC071B">
              <w:rPr>
                <w:rStyle w:val="Hyperlink"/>
                <w:noProof/>
              </w:rPr>
              <w:t>Monitoring sites and sub-basin characteristics</w:t>
            </w:r>
            <w:r w:rsidR="0013161A">
              <w:rPr>
                <w:noProof/>
                <w:webHidden/>
              </w:rPr>
              <w:tab/>
            </w:r>
            <w:r w:rsidR="0013161A">
              <w:rPr>
                <w:noProof/>
                <w:webHidden/>
              </w:rPr>
              <w:fldChar w:fldCharType="begin"/>
            </w:r>
            <w:r w:rsidR="0013161A">
              <w:rPr>
                <w:noProof/>
                <w:webHidden/>
              </w:rPr>
              <w:instrText xml:space="preserve"> PAGEREF _Toc45753401 \h </w:instrText>
            </w:r>
            <w:r w:rsidR="0013161A">
              <w:rPr>
                <w:noProof/>
                <w:webHidden/>
              </w:rPr>
            </w:r>
            <w:r w:rsidR="0013161A">
              <w:rPr>
                <w:noProof/>
                <w:webHidden/>
              </w:rPr>
              <w:fldChar w:fldCharType="separate"/>
            </w:r>
            <w:r w:rsidR="005A0236">
              <w:rPr>
                <w:noProof/>
                <w:webHidden/>
              </w:rPr>
              <w:t>54</w:t>
            </w:r>
            <w:r w:rsidR="0013161A">
              <w:rPr>
                <w:noProof/>
                <w:webHidden/>
              </w:rPr>
              <w:fldChar w:fldCharType="end"/>
            </w:r>
          </w:hyperlink>
        </w:p>
        <w:p w14:paraId="4CED7ECF"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02" w:history="1">
            <w:r w:rsidR="0013161A" w:rsidRPr="00BC071B">
              <w:rPr>
                <w:rStyle w:val="Hyperlink"/>
                <w:noProof/>
              </w:rPr>
              <w:t>3.2.3</w:t>
            </w:r>
            <w:r w:rsidR="0013161A">
              <w:rPr>
                <w:rFonts w:asciiTheme="minorHAnsi" w:eastAsiaTheme="minorEastAsia" w:hAnsiTheme="minorHAnsi" w:cstheme="minorBidi"/>
                <w:noProof/>
                <w:sz w:val="22"/>
                <w:szCs w:val="22"/>
              </w:rPr>
              <w:tab/>
            </w:r>
            <w:r w:rsidR="0013161A" w:rsidRPr="00BC071B">
              <w:rPr>
                <w:rStyle w:val="Hyperlink"/>
                <w:noProof/>
              </w:rPr>
              <w:t>Sample analysis</w:t>
            </w:r>
            <w:r w:rsidR="0013161A">
              <w:rPr>
                <w:noProof/>
                <w:webHidden/>
              </w:rPr>
              <w:tab/>
            </w:r>
            <w:r w:rsidR="0013161A">
              <w:rPr>
                <w:noProof/>
                <w:webHidden/>
              </w:rPr>
              <w:fldChar w:fldCharType="begin"/>
            </w:r>
            <w:r w:rsidR="0013161A">
              <w:rPr>
                <w:noProof/>
                <w:webHidden/>
              </w:rPr>
              <w:instrText xml:space="preserve"> PAGEREF _Toc45753402 \h </w:instrText>
            </w:r>
            <w:r w:rsidR="0013161A">
              <w:rPr>
                <w:noProof/>
                <w:webHidden/>
              </w:rPr>
            </w:r>
            <w:r w:rsidR="0013161A">
              <w:rPr>
                <w:noProof/>
                <w:webHidden/>
              </w:rPr>
              <w:fldChar w:fldCharType="separate"/>
            </w:r>
            <w:r w:rsidR="005A0236">
              <w:rPr>
                <w:noProof/>
                <w:webHidden/>
              </w:rPr>
              <w:t>60</w:t>
            </w:r>
            <w:r w:rsidR="0013161A">
              <w:rPr>
                <w:noProof/>
                <w:webHidden/>
              </w:rPr>
              <w:fldChar w:fldCharType="end"/>
            </w:r>
          </w:hyperlink>
        </w:p>
        <w:p w14:paraId="4E26B1A0"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03" w:history="1">
            <w:r w:rsidR="0013161A" w:rsidRPr="00BC071B">
              <w:rPr>
                <w:rStyle w:val="Hyperlink"/>
                <w:noProof/>
              </w:rPr>
              <w:t>3.2.4</w:t>
            </w:r>
            <w:r w:rsidR="0013161A">
              <w:rPr>
                <w:rFonts w:asciiTheme="minorHAnsi" w:eastAsiaTheme="minorEastAsia" w:hAnsiTheme="minorHAnsi" w:cstheme="minorBidi"/>
                <w:noProof/>
                <w:sz w:val="22"/>
                <w:szCs w:val="22"/>
              </w:rPr>
              <w:tab/>
            </w:r>
            <w:r w:rsidR="0013161A" w:rsidRPr="00BC071B">
              <w:rPr>
                <w:rStyle w:val="Hyperlink"/>
                <w:noProof/>
              </w:rPr>
              <w:t>Defining events</w:t>
            </w:r>
            <w:r w:rsidR="0013161A">
              <w:rPr>
                <w:noProof/>
                <w:webHidden/>
              </w:rPr>
              <w:tab/>
            </w:r>
            <w:r w:rsidR="0013161A">
              <w:rPr>
                <w:noProof/>
                <w:webHidden/>
              </w:rPr>
              <w:fldChar w:fldCharType="begin"/>
            </w:r>
            <w:r w:rsidR="0013161A">
              <w:rPr>
                <w:noProof/>
                <w:webHidden/>
              </w:rPr>
              <w:instrText xml:space="preserve"> PAGEREF _Toc45753403 \h </w:instrText>
            </w:r>
            <w:r w:rsidR="0013161A">
              <w:rPr>
                <w:noProof/>
                <w:webHidden/>
              </w:rPr>
            </w:r>
            <w:r w:rsidR="0013161A">
              <w:rPr>
                <w:noProof/>
                <w:webHidden/>
              </w:rPr>
              <w:fldChar w:fldCharType="separate"/>
            </w:r>
            <w:r w:rsidR="005A0236">
              <w:rPr>
                <w:noProof/>
                <w:webHidden/>
              </w:rPr>
              <w:t>61</w:t>
            </w:r>
            <w:r w:rsidR="0013161A">
              <w:rPr>
                <w:noProof/>
                <w:webHidden/>
              </w:rPr>
              <w:fldChar w:fldCharType="end"/>
            </w:r>
          </w:hyperlink>
        </w:p>
        <w:p w14:paraId="3D792C94"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404" w:history="1">
            <w:r w:rsidR="0013161A" w:rsidRPr="00BC071B">
              <w:rPr>
                <w:rStyle w:val="Hyperlink"/>
                <w:noProof/>
              </w:rPr>
              <w:t>3.3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_Toc45753404 \h </w:instrText>
            </w:r>
            <w:r w:rsidR="0013161A">
              <w:rPr>
                <w:noProof/>
                <w:webHidden/>
              </w:rPr>
            </w:r>
            <w:r w:rsidR="0013161A">
              <w:rPr>
                <w:noProof/>
                <w:webHidden/>
              </w:rPr>
              <w:fldChar w:fldCharType="separate"/>
            </w:r>
            <w:r w:rsidR="005A0236">
              <w:rPr>
                <w:noProof/>
                <w:webHidden/>
              </w:rPr>
              <w:t>61</w:t>
            </w:r>
            <w:r w:rsidR="0013161A">
              <w:rPr>
                <w:noProof/>
                <w:webHidden/>
              </w:rPr>
              <w:fldChar w:fldCharType="end"/>
            </w:r>
          </w:hyperlink>
        </w:p>
        <w:p w14:paraId="6CB0015B"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05" w:history="1">
            <w:r w:rsidR="0013161A" w:rsidRPr="00BC071B">
              <w:rPr>
                <w:rStyle w:val="Hyperlink"/>
                <w:noProof/>
              </w:rPr>
              <w:t>3.3.1</w:t>
            </w:r>
            <w:r w:rsidR="0013161A">
              <w:rPr>
                <w:rFonts w:asciiTheme="minorHAnsi" w:eastAsiaTheme="minorEastAsia" w:hAnsiTheme="minorHAnsi" w:cstheme="minorBidi"/>
                <w:noProof/>
                <w:sz w:val="22"/>
                <w:szCs w:val="22"/>
              </w:rPr>
              <w:tab/>
            </w:r>
            <w:r w:rsidR="0013161A" w:rsidRPr="00BC071B">
              <w:rPr>
                <w:rStyle w:val="Hyperlink"/>
                <w:noProof/>
              </w:rPr>
              <w:t>Rain events</w:t>
            </w:r>
            <w:r w:rsidR="0013161A">
              <w:rPr>
                <w:noProof/>
                <w:webHidden/>
              </w:rPr>
              <w:tab/>
            </w:r>
            <w:r w:rsidR="0013161A">
              <w:rPr>
                <w:noProof/>
                <w:webHidden/>
              </w:rPr>
              <w:fldChar w:fldCharType="begin"/>
            </w:r>
            <w:r w:rsidR="0013161A">
              <w:rPr>
                <w:noProof/>
                <w:webHidden/>
              </w:rPr>
              <w:instrText xml:space="preserve"> PAGEREF _Toc45753405 \h </w:instrText>
            </w:r>
            <w:r w:rsidR="0013161A">
              <w:rPr>
                <w:noProof/>
                <w:webHidden/>
              </w:rPr>
            </w:r>
            <w:r w:rsidR="0013161A">
              <w:rPr>
                <w:noProof/>
                <w:webHidden/>
              </w:rPr>
              <w:fldChar w:fldCharType="separate"/>
            </w:r>
            <w:r w:rsidR="005A0236">
              <w:rPr>
                <w:noProof/>
                <w:webHidden/>
              </w:rPr>
              <w:t>61</w:t>
            </w:r>
            <w:r w:rsidR="0013161A">
              <w:rPr>
                <w:noProof/>
                <w:webHidden/>
              </w:rPr>
              <w:fldChar w:fldCharType="end"/>
            </w:r>
          </w:hyperlink>
        </w:p>
        <w:p w14:paraId="3730E6DC"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06" w:history="1">
            <w:r w:rsidR="0013161A" w:rsidRPr="00BC071B">
              <w:rPr>
                <w:rStyle w:val="Hyperlink"/>
                <w:noProof/>
              </w:rPr>
              <w:t>3.3.2</w:t>
            </w:r>
            <w:r w:rsidR="0013161A">
              <w:rPr>
                <w:rFonts w:asciiTheme="minorHAnsi" w:eastAsiaTheme="minorEastAsia" w:hAnsiTheme="minorHAnsi" w:cstheme="minorBidi"/>
                <w:noProof/>
                <w:sz w:val="22"/>
                <w:szCs w:val="22"/>
              </w:rPr>
              <w:tab/>
            </w:r>
            <w:r w:rsidR="0013161A" w:rsidRPr="00BC071B">
              <w:rPr>
                <w:rStyle w:val="Hyperlink"/>
                <w:noProof/>
              </w:rPr>
              <w:t>Spatial patterns in DOC &amp; NOM</w:t>
            </w:r>
            <w:r w:rsidR="0013161A">
              <w:rPr>
                <w:noProof/>
                <w:webHidden/>
              </w:rPr>
              <w:tab/>
            </w:r>
            <w:r w:rsidR="0013161A">
              <w:rPr>
                <w:noProof/>
                <w:webHidden/>
              </w:rPr>
              <w:fldChar w:fldCharType="begin"/>
            </w:r>
            <w:r w:rsidR="0013161A">
              <w:rPr>
                <w:noProof/>
                <w:webHidden/>
              </w:rPr>
              <w:instrText xml:space="preserve"> PAGEREF _Toc45753406 \h </w:instrText>
            </w:r>
            <w:r w:rsidR="0013161A">
              <w:rPr>
                <w:noProof/>
                <w:webHidden/>
              </w:rPr>
            </w:r>
            <w:r w:rsidR="0013161A">
              <w:rPr>
                <w:noProof/>
                <w:webHidden/>
              </w:rPr>
              <w:fldChar w:fldCharType="separate"/>
            </w:r>
            <w:r w:rsidR="005A0236">
              <w:rPr>
                <w:noProof/>
                <w:webHidden/>
              </w:rPr>
              <w:t>65</w:t>
            </w:r>
            <w:r w:rsidR="0013161A">
              <w:rPr>
                <w:noProof/>
                <w:webHidden/>
              </w:rPr>
              <w:fldChar w:fldCharType="end"/>
            </w:r>
          </w:hyperlink>
        </w:p>
        <w:p w14:paraId="6A1567DA" w14:textId="77777777" w:rsidR="0013161A" w:rsidRDefault="00D438BC">
          <w:pPr>
            <w:pStyle w:val="TOC5"/>
            <w:tabs>
              <w:tab w:val="left" w:pos="1920"/>
              <w:tab w:val="right" w:leader="dot" w:pos="9350"/>
            </w:tabs>
            <w:rPr>
              <w:rFonts w:asciiTheme="minorHAnsi" w:eastAsiaTheme="minorEastAsia" w:hAnsiTheme="minorHAnsi" w:cstheme="minorBidi"/>
              <w:noProof/>
              <w:sz w:val="22"/>
              <w:szCs w:val="22"/>
            </w:rPr>
          </w:pPr>
          <w:hyperlink w:anchor="_Toc45753407" w:history="1">
            <w:r w:rsidR="0013161A" w:rsidRPr="00BC071B">
              <w:rPr>
                <w:rStyle w:val="Hyperlink"/>
                <w:noProof/>
              </w:rPr>
              <w:t>3.3.2.1</w:t>
            </w:r>
            <w:r w:rsidR="0013161A">
              <w:rPr>
                <w:rFonts w:asciiTheme="minorHAnsi" w:eastAsiaTheme="minorEastAsia" w:hAnsiTheme="minorHAnsi" w:cstheme="minorBidi"/>
                <w:noProof/>
                <w:sz w:val="22"/>
                <w:szCs w:val="22"/>
              </w:rPr>
              <w:tab/>
            </w:r>
            <w:r w:rsidR="0013161A" w:rsidRPr="00BC071B">
              <w:rPr>
                <w:rStyle w:val="Hyperlink"/>
                <w:noProof/>
              </w:rPr>
              <w:t>Spatial and temporal patterns in DOC &amp; NOM</w:t>
            </w:r>
            <w:r w:rsidR="0013161A">
              <w:rPr>
                <w:noProof/>
                <w:webHidden/>
              </w:rPr>
              <w:tab/>
            </w:r>
            <w:r w:rsidR="0013161A">
              <w:rPr>
                <w:noProof/>
                <w:webHidden/>
              </w:rPr>
              <w:fldChar w:fldCharType="begin"/>
            </w:r>
            <w:r w:rsidR="0013161A">
              <w:rPr>
                <w:noProof/>
                <w:webHidden/>
              </w:rPr>
              <w:instrText xml:space="preserve"> PAGEREF _Toc45753407 \h </w:instrText>
            </w:r>
            <w:r w:rsidR="0013161A">
              <w:rPr>
                <w:noProof/>
                <w:webHidden/>
              </w:rPr>
            </w:r>
            <w:r w:rsidR="0013161A">
              <w:rPr>
                <w:noProof/>
                <w:webHidden/>
              </w:rPr>
              <w:fldChar w:fldCharType="separate"/>
            </w:r>
            <w:r w:rsidR="005A0236">
              <w:rPr>
                <w:noProof/>
                <w:webHidden/>
              </w:rPr>
              <w:t>67</w:t>
            </w:r>
            <w:r w:rsidR="0013161A">
              <w:rPr>
                <w:noProof/>
                <w:webHidden/>
              </w:rPr>
              <w:fldChar w:fldCharType="end"/>
            </w:r>
          </w:hyperlink>
        </w:p>
        <w:p w14:paraId="523DFF8B"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08" w:history="1">
            <w:r w:rsidR="0013161A" w:rsidRPr="00BC071B">
              <w:rPr>
                <w:rStyle w:val="Hyperlink"/>
                <w:noProof/>
              </w:rPr>
              <w:t>3.3.3</w:t>
            </w:r>
            <w:r w:rsidR="0013161A">
              <w:rPr>
                <w:rFonts w:asciiTheme="minorHAnsi" w:eastAsiaTheme="minorEastAsia" w:hAnsiTheme="minorHAnsi" w:cstheme="minorBidi"/>
                <w:noProof/>
                <w:sz w:val="22"/>
                <w:szCs w:val="22"/>
              </w:rPr>
              <w:tab/>
            </w:r>
            <w:r w:rsidR="0013161A" w:rsidRPr="00BC071B">
              <w:rPr>
                <w:rStyle w:val="Hyperlink"/>
                <w:noProof/>
              </w:rPr>
              <w:t>River response in relation to DOC &amp; NOM</w:t>
            </w:r>
            <w:r w:rsidR="0013161A">
              <w:rPr>
                <w:noProof/>
                <w:webHidden/>
              </w:rPr>
              <w:tab/>
            </w:r>
            <w:r w:rsidR="0013161A">
              <w:rPr>
                <w:noProof/>
                <w:webHidden/>
              </w:rPr>
              <w:fldChar w:fldCharType="begin"/>
            </w:r>
            <w:r w:rsidR="0013161A">
              <w:rPr>
                <w:noProof/>
                <w:webHidden/>
              </w:rPr>
              <w:instrText xml:space="preserve"> PAGEREF _Toc45753408 \h </w:instrText>
            </w:r>
            <w:r w:rsidR="0013161A">
              <w:rPr>
                <w:noProof/>
                <w:webHidden/>
              </w:rPr>
            </w:r>
            <w:r w:rsidR="0013161A">
              <w:rPr>
                <w:noProof/>
                <w:webHidden/>
              </w:rPr>
              <w:fldChar w:fldCharType="separate"/>
            </w:r>
            <w:r w:rsidR="005A0236">
              <w:rPr>
                <w:noProof/>
                <w:webHidden/>
              </w:rPr>
              <w:t>69</w:t>
            </w:r>
            <w:r w:rsidR="0013161A">
              <w:rPr>
                <w:noProof/>
                <w:webHidden/>
              </w:rPr>
              <w:fldChar w:fldCharType="end"/>
            </w:r>
          </w:hyperlink>
        </w:p>
        <w:p w14:paraId="2F81602C"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09" w:history="1">
            <w:r w:rsidR="0013161A" w:rsidRPr="00BC071B">
              <w:rPr>
                <w:rStyle w:val="Hyperlink"/>
                <w:noProof/>
              </w:rPr>
              <w:t>3.3.4</w:t>
            </w:r>
            <w:r w:rsidR="0013161A">
              <w:rPr>
                <w:rFonts w:asciiTheme="minorHAnsi" w:eastAsiaTheme="minorEastAsia" w:hAnsiTheme="minorHAnsi" w:cstheme="minorBidi"/>
                <w:noProof/>
                <w:sz w:val="22"/>
                <w:szCs w:val="22"/>
              </w:rPr>
              <w:tab/>
            </w:r>
            <w:r w:rsidR="0013161A" w:rsidRPr="00BC071B">
              <w:rPr>
                <w:rStyle w:val="Hyperlink"/>
                <w:noProof/>
              </w:rPr>
              <w:t>spatial and temporal variance and synchrony in stage</w:t>
            </w:r>
            <w:r w:rsidR="0013161A">
              <w:rPr>
                <w:noProof/>
                <w:webHidden/>
              </w:rPr>
              <w:tab/>
            </w:r>
            <w:r w:rsidR="0013161A">
              <w:rPr>
                <w:noProof/>
                <w:webHidden/>
              </w:rPr>
              <w:fldChar w:fldCharType="begin"/>
            </w:r>
            <w:r w:rsidR="0013161A">
              <w:rPr>
                <w:noProof/>
                <w:webHidden/>
              </w:rPr>
              <w:instrText xml:space="preserve"> PAGEREF _Toc45753409 \h </w:instrText>
            </w:r>
            <w:r w:rsidR="0013161A">
              <w:rPr>
                <w:noProof/>
                <w:webHidden/>
              </w:rPr>
            </w:r>
            <w:r w:rsidR="0013161A">
              <w:rPr>
                <w:noProof/>
                <w:webHidden/>
              </w:rPr>
              <w:fldChar w:fldCharType="separate"/>
            </w:r>
            <w:r w:rsidR="005A0236">
              <w:rPr>
                <w:noProof/>
                <w:webHidden/>
              </w:rPr>
              <w:t>70</w:t>
            </w:r>
            <w:r w:rsidR="0013161A">
              <w:rPr>
                <w:noProof/>
                <w:webHidden/>
              </w:rPr>
              <w:fldChar w:fldCharType="end"/>
            </w:r>
          </w:hyperlink>
        </w:p>
        <w:p w14:paraId="11534850"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10" w:history="1">
            <w:r w:rsidR="0013161A" w:rsidRPr="00BC071B">
              <w:rPr>
                <w:rStyle w:val="Hyperlink"/>
                <w:noProof/>
              </w:rPr>
              <w:t>3.3.5</w:t>
            </w:r>
            <w:r w:rsidR="0013161A">
              <w:rPr>
                <w:rFonts w:asciiTheme="minorHAnsi" w:eastAsiaTheme="minorEastAsia" w:hAnsiTheme="minorHAnsi" w:cstheme="minorBidi"/>
                <w:noProof/>
                <w:sz w:val="22"/>
                <w:szCs w:val="22"/>
              </w:rPr>
              <w:tab/>
            </w:r>
            <w:r w:rsidR="0013161A" w:rsidRPr="00BC071B">
              <w:rPr>
                <w:rStyle w:val="Hyperlink"/>
                <w:noProof/>
              </w:rPr>
              <w:t>Rising stage &amp; NOM dynamics</w:t>
            </w:r>
            <w:r w:rsidR="0013161A">
              <w:rPr>
                <w:noProof/>
                <w:webHidden/>
              </w:rPr>
              <w:tab/>
            </w:r>
            <w:r w:rsidR="0013161A">
              <w:rPr>
                <w:noProof/>
                <w:webHidden/>
              </w:rPr>
              <w:fldChar w:fldCharType="begin"/>
            </w:r>
            <w:r w:rsidR="0013161A">
              <w:rPr>
                <w:noProof/>
                <w:webHidden/>
              </w:rPr>
              <w:instrText xml:space="preserve"> PAGEREF _Toc45753410 \h </w:instrText>
            </w:r>
            <w:r w:rsidR="0013161A">
              <w:rPr>
                <w:noProof/>
                <w:webHidden/>
              </w:rPr>
            </w:r>
            <w:r w:rsidR="0013161A">
              <w:rPr>
                <w:noProof/>
                <w:webHidden/>
              </w:rPr>
              <w:fldChar w:fldCharType="separate"/>
            </w:r>
            <w:r w:rsidR="005A0236">
              <w:rPr>
                <w:noProof/>
                <w:webHidden/>
              </w:rPr>
              <w:t>70</w:t>
            </w:r>
            <w:r w:rsidR="0013161A">
              <w:rPr>
                <w:noProof/>
                <w:webHidden/>
              </w:rPr>
              <w:fldChar w:fldCharType="end"/>
            </w:r>
          </w:hyperlink>
        </w:p>
        <w:p w14:paraId="4309CDC0"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11" w:history="1">
            <w:r w:rsidR="0013161A" w:rsidRPr="00BC071B">
              <w:rPr>
                <w:rStyle w:val="Hyperlink"/>
                <w:noProof/>
              </w:rPr>
              <w:t>3.3.6</w:t>
            </w:r>
            <w:r w:rsidR="0013161A">
              <w:rPr>
                <w:rFonts w:asciiTheme="minorHAnsi" w:eastAsiaTheme="minorEastAsia" w:hAnsiTheme="minorHAnsi" w:cstheme="minorBidi"/>
                <w:noProof/>
                <w:sz w:val="22"/>
                <w:szCs w:val="22"/>
              </w:rPr>
              <w:tab/>
            </w:r>
            <w:r w:rsidR="0013161A" w:rsidRPr="00BC071B">
              <w:rPr>
                <w:rStyle w:val="Hyperlink"/>
                <w:noProof/>
              </w:rPr>
              <w:t>Spatiotemporal synchrony in local extrema: river stage and DOC</w:t>
            </w:r>
            <w:r w:rsidR="0013161A">
              <w:rPr>
                <w:noProof/>
                <w:webHidden/>
              </w:rPr>
              <w:tab/>
            </w:r>
            <w:r w:rsidR="0013161A">
              <w:rPr>
                <w:noProof/>
                <w:webHidden/>
              </w:rPr>
              <w:fldChar w:fldCharType="begin"/>
            </w:r>
            <w:r w:rsidR="0013161A">
              <w:rPr>
                <w:noProof/>
                <w:webHidden/>
              </w:rPr>
              <w:instrText xml:space="preserve"> PAGEREF _Toc45753411 \h </w:instrText>
            </w:r>
            <w:r w:rsidR="0013161A">
              <w:rPr>
                <w:noProof/>
                <w:webHidden/>
              </w:rPr>
            </w:r>
            <w:r w:rsidR="0013161A">
              <w:rPr>
                <w:noProof/>
                <w:webHidden/>
              </w:rPr>
              <w:fldChar w:fldCharType="separate"/>
            </w:r>
            <w:r w:rsidR="005A0236">
              <w:rPr>
                <w:noProof/>
                <w:webHidden/>
              </w:rPr>
              <w:t>72</w:t>
            </w:r>
            <w:r w:rsidR="0013161A">
              <w:rPr>
                <w:noProof/>
                <w:webHidden/>
              </w:rPr>
              <w:fldChar w:fldCharType="end"/>
            </w:r>
          </w:hyperlink>
        </w:p>
        <w:p w14:paraId="6A270A6D"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412" w:history="1">
            <w:r w:rsidR="0013161A" w:rsidRPr="00BC071B">
              <w:rPr>
                <w:rStyle w:val="Hyperlink"/>
                <w:noProof/>
              </w:rPr>
              <w:t>3.4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_Toc45753412 \h </w:instrText>
            </w:r>
            <w:r w:rsidR="0013161A">
              <w:rPr>
                <w:noProof/>
                <w:webHidden/>
              </w:rPr>
            </w:r>
            <w:r w:rsidR="0013161A">
              <w:rPr>
                <w:noProof/>
                <w:webHidden/>
              </w:rPr>
              <w:fldChar w:fldCharType="separate"/>
            </w:r>
            <w:r w:rsidR="005A0236">
              <w:rPr>
                <w:noProof/>
                <w:webHidden/>
              </w:rPr>
              <w:t>79</w:t>
            </w:r>
            <w:r w:rsidR="0013161A">
              <w:rPr>
                <w:noProof/>
                <w:webHidden/>
              </w:rPr>
              <w:fldChar w:fldCharType="end"/>
            </w:r>
          </w:hyperlink>
        </w:p>
        <w:p w14:paraId="76C7E2F8"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413" w:history="1">
            <w:r w:rsidR="0013161A" w:rsidRPr="00BC071B">
              <w:rPr>
                <w:rStyle w:val="Hyperlink"/>
                <w:noProof/>
              </w:rPr>
              <w:t>3.5</w:t>
            </w:r>
            <w:r w:rsidR="0013161A">
              <w:rPr>
                <w:rFonts w:asciiTheme="minorHAnsi" w:eastAsiaTheme="minorEastAsia" w:hAnsiTheme="minorHAnsi" w:cstheme="minorBidi"/>
                <w:noProof/>
                <w:sz w:val="22"/>
              </w:rPr>
              <w:tab/>
            </w:r>
            <w:r w:rsidR="0013161A" w:rsidRPr="00BC071B">
              <w:rPr>
                <w:rStyle w:val="Hyperlink"/>
                <w:noProof/>
              </w:rPr>
              <w:t>Conculsions</w:t>
            </w:r>
            <w:r w:rsidR="0013161A">
              <w:rPr>
                <w:noProof/>
                <w:webHidden/>
              </w:rPr>
              <w:tab/>
            </w:r>
            <w:r w:rsidR="0013161A">
              <w:rPr>
                <w:noProof/>
                <w:webHidden/>
              </w:rPr>
              <w:fldChar w:fldCharType="begin"/>
            </w:r>
            <w:r w:rsidR="0013161A">
              <w:rPr>
                <w:noProof/>
                <w:webHidden/>
              </w:rPr>
              <w:instrText xml:space="preserve"> PAGEREF _Toc45753413 \h </w:instrText>
            </w:r>
            <w:r w:rsidR="0013161A">
              <w:rPr>
                <w:noProof/>
                <w:webHidden/>
              </w:rPr>
            </w:r>
            <w:r w:rsidR="0013161A">
              <w:rPr>
                <w:noProof/>
                <w:webHidden/>
              </w:rPr>
              <w:fldChar w:fldCharType="separate"/>
            </w:r>
            <w:r w:rsidR="005A0236">
              <w:rPr>
                <w:noProof/>
                <w:webHidden/>
              </w:rPr>
              <w:t>79</w:t>
            </w:r>
            <w:r w:rsidR="0013161A">
              <w:rPr>
                <w:noProof/>
                <w:webHidden/>
              </w:rPr>
              <w:fldChar w:fldCharType="end"/>
            </w:r>
          </w:hyperlink>
        </w:p>
        <w:p w14:paraId="6D5B2918" w14:textId="77777777" w:rsidR="0013161A" w:rsidRDefault="00D438BC">
          <w:pPr>
            <w:pStyle w:val="TOC2"/>
            <w:tabs>
              <w:tab w:val="right" w:leader="dot" w:pos="9350"/>
            </w:tabs>
            <w:rPr>
              <w:rFonts w:asciiTheme="minorHAnsi" w:eastAsiaTheme="minorEastAsia" w:hAnsiTheme="minorHAnsi" w:cstheme="minorBidi"/>
              <w:noProof/>
              <w:sz w:val="22"/>
            </w:rPr>
          </w:pPr>
          <w:hyperlink w:anchor="_Toc45753414" w:history="1">
            <w:r w:rsidR="0013161A" w:rsidRPr="00BC071B">
              <w:rPr>
                <w:rStyle w:val="Hyperlink"/>
                <w:noProof/>
              </w:rPr>
              <w:t>Chapter 4: Watershed characteristics as predictors for DOC and NOM</w:t>
            </w:r>
            <w:r w:rsidR="0013161A">
              <w:rPr>
                <w:noProof/>
                <w:webHidden/>
              </w:rPr>
              <w:tab/>
            </w:r>
            <w:r w:rsidR="0013161A">
              <w:rPr>
                <w:noProof/>
                <w:webHidden/>
              </w:rPr>
              <w:fldChar w:fldCharType="begin"/>
            </w:r>
            <w:r w:rsidR="0013161A">
              <w:rPr>
                <w:noProof/>
                <w:webHidden/>
              </w:rPr>
              <w:instrText xml:space="preserve"> PAGEREF _Toc45753414 \h </w:instrText>
            </w:r>
            <w:r w:rsidR="0013161A">
              <w:rPr>
                <w:noProof/>
                <w:webHidden/>
              </w:rPr>
            </w:r>
            <w:r w:rsidR="0013161A">
              <w:rPr>
                <w:noProof/>
                <w:webHidden/>
              </w:rPr>
              <w:fldChar w:fldCharType="separate"/>
            </w:r>
            <w:r w:rsidR="005A0236">
              <w:rPr>
                <w:noProof/>
                <w:webHidden/>
              </w:rPr>
              <w:t>80</w:t>
            </w:r>
            <w:r w:rsidR="0013161A">
              <w:rPr>
                <w:noProof/>
                <w:webHidden/>
              </w:rPr>
              <w:fldChar w:fldCharType="end"/>
            </w:r>
          </w:hyperlink>
        </w:p>
        <w:p w14:paraId="5D44783A"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415" w:history="1">
            <w:r w:rsidR="0013161A" w:rsidRPr="00BC071B">
              <w:rPr>
                <w:rStyle w:val="Hyperlink"/>
                <w:noProof/>
              </w:rPr>
              <w:t>4.1</w:t>
            </w:r>
            <w:r w:rsidR="0013161A">
              <w:rPr>
                <w:rFonts w:asciiTheme="minorHAnsi" w:eastAsiaTheme="minorEastAsia" w:hAnsiTheme="minorHAnsi" w:cstheme="minorBidi"/>
                <w:noProof/>
                <w:sz w:val="22"/>
              </w:rPr>
              <w:tab/>
            </w:r>
            <w:r w:rsidR="0013161A" w:rsidRPr="00BC071B">
              <w:rPr>
                <w:rStyle w:val="Hyperlink"/>
                <w:noProof/>
              </w:rPr>
              <w:t>Introduction</w:t>
            </w:r>
            <w:r w:rsidR="0013161A">
              <w:rPr>
                <w:noProof/>
                <w:webHidden/>
              </w:rPr>
              <w:tab/>
            </w:r>
            <w:r w:rsidR="0013161A">
              <w:rPr>
                <w:noProof/>
                <w:webHidden/>
              </w:rPr>
              <w:fldChar w:fldCharType="begin"/>
            </w:r>
            <w:r w:rsidR="0013161A">
              <w:rPr>
                <w:noProof/>
                <w:webHidden/>
              </w:rPr>
              <w:instrText xml:space="preserve"> PAGEREF _Toc45753415 \h </w:instrText>
            </w:r>
            <w:r w:rsidR="0013161A">
              <w:rPr>
                <w:noProof/>
                <w:webHidden/>
              </w:rPr>
            </w:r>
            <w:r w:rsidR="0013161A">
              <w:rPr>
                <w:noProof/>
                <w:webHidden/>
              </w:rPr>
              <w:fldChar w:fldCharType="separate"/>
            </w:r>
            <w:r w:rsidR="005A0236">
              <w:rPr>
                <w:noProof/>
                <w:webHidden/>
              </w:rPr>
              <w:t>80</w:t>
            </w:r>
            <w:r w:rsidR="0013161A">
              <w:rPr>
                <w:noProof/>
                <w:webHidden/>
              </w:rPr>
              <w:fldChar w:fldCharType="end"/>
            </w:r>
          </w:hyperlink>
        </w:p>
        <w:p w14:paraId="26C52250" w14:textId="77777777" w:rsidR="0013161A" w:rsidRDefault="00D438BC">
          <w:pPr>
            <w:pStyle w:val="TOC4"/>
            <w:tabs>
              <w:tab w:val="left" w:pos="1440"/>
              <w:tab w:val="right" w:leader="dot" w:pos="9350"/>
            </w:tabs>
            <w:rPr>
              <w:rFonts w:asciiTheme="minorHAnsi" w:eastAsiaTheme="minorEastAsia" w:hAnsiTheme="minorHAnsi" w:cstheme="minorBidi"/>
              <w:noProof/>
              <w:sz w:val="22"/>
              <w:szCs w:val="22"/>
            </w:rPr>
          </w:pPr>
          <w:hyperlink w:anchor="_Toc45753416" w:history="1">
            <w:r w:rsidR="0013161A" w:rsidRPr="00BC071B">
              <w:rPr>
                <w:rStyle w:val="Hyperlink"/>
                <w:noProof/>
              </w:rPr>
              <w:t>4.1.1</w:t>
            </w:r>
            <w:r w:rsidR="0013161A">
              <w:rPr>
                <w:rFonts w:asciiTheme="minorHAnsi" w:eastAsiaTheme="minorEastAsia" w:hAnsiTheme="minorHAnsi" w:cstheme="minorBidi"/>
                <w:noProof/>
                <w:sz w:val="22"/>
                <w:szCs w:val="22"/>
              </w:rPr>
              <w:tab/>
            </w:r>
            <w:r w:rsidR="0013161A" w:rsidRPr="00BC071B">
              <w:rPr>
                <w:rStyle w:val="Hyperlink"/>
                <w:noProof/>
              </w:rPr>
              <w:t>Random Forests</w:t>
            </w:r>
            <w:r w:rsidR="0013161A">
              <w:rPr>
                <w:noProof/>
                <w:webHidden/>
              </w:rPr>
              <w:tab/>
            </w:r>
            <w:r w:rsidR="0013161A">
              <w:rPr>
                <w:noProof/>
                <w:webHidden/>
              </w:rPr>
              <w:fldChar w:fldCharType="begin"/>
            </w:r>
            <w:r w:rsidR="0013161A">
              <w:rPr>
                <w:noProof/>
                <w:webHidden/>
              </w:rPr>
              <w:instrText xml:space="preserve"> PAGEREF _Toc45753416 \h </w:instrText>
            </w:r>
            <w:r w:rsidR="0013161A">
              <w:rPr>
                <w:noProof/>
                <w:webHidden/>
              </w:rPr>
            </w:r>
            <w:r w:rsidR="0013161A">
              <w:rPr>
                <w:noProof/>
                <w:webHidden/>
              </w:rPr>
              <w:fldChar w:fldCharType="separate"/>
            </w:r>
            <w:r w:rsidR="005A0236">
              <w:rPr>
                <w:noProof/>
                <w:webHidden/>
              </w:rPr>
              <w:t>80</w:t>
            </w:r>
            <w:r w:rsidR="0013161A">
              <w:rPr>
                <w:noProof/>
                <w:webHidden/>
              </w:rPr>
              <w:fldChar w:fldCharType="end"/>
            </w:r>
          </w:hyperlink>
        </w:p>
        <w:p w14:paraId="73C21759"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417" w:history="1">
            <w:r w:rsidR="0013161A" w:rsidRPr="00BC071B">
              <w:rPr>
                <w:rStyle w:val="Hyperlink"/>
                <w:noProof/>
              </w:rPr>
              <w:t>4.2</w:t>
            </w:r>
            <w:r w:rsidR="0013161A">
              <w:rPr>
                <w:rFonts w:asciiTheme="minorHAnsi" w:eastAsiaTheme="minorEastAsia" w:hAnsiTheme="minorHAnsi" w:cstheme="minorBidi"/>
                <w:noProof/>
                <w:sz w:val="22"/>
              </w:rPr>
              <w:tab/>
            </w:r>
            <w:r w:rsidR="0013161A" w:rsidRPr="00BC071B">
              <w:rPr>
                <w:rStyle w:val="Hyperlink"/>
                <w:noProof/>
              </w:rPr>
              <w:t>Methods</w:t>
            </w:r>
            <w:r w:rsidR="0013161A">
              <w:rPr>
                <w:noProof/>
                <w:webHidden/>
              </w:rPr>
              <w:tab/>
            </w:r>
            <w:r w:rsidR="0013161A">
              <w:rPr>
                <w:noProof/>
                <w:webHidden/>
              </w:rPr>
              <w:fldChar w:fldCharType="begin"/>
            </w:r>
            <w:r w:rsidR="0013161A">
              <w:rPr>
                <w:noProof/>
                <w:webHidden/>
              </w:rPr>
              <w:instrText xml:space="preserve"> PAGEREF _Toc45753417 \h </w:instrText>
            </w:r>
            <w:r w:rsidR="0013161A">
              <w:rPr>
                <w:noProof/>
                <w:webHidden/>
              </w:rPr>
            </w:r>
            <w:r w:rsidR="0013161A">
              <w:rPr>
                <w:noProof/>
                <w:webHidden/>
              </w:rPr>
              <w:fldChar w:fldCharType="separate"/>
            </w:r>
            <w:r w:rsidR="005A0236">
              <w:rPr>
                <w:noProof/>
                <w:webHidden/>
              </w:rPr>
              <w:t>81</w:t>
            </w:r>
            <w:r w:rsidR="0013161A">
              <w:rPr>
                <w:noProof/>
                <w:webHidden/>
              </w:rPr>
              <w:fldChar w:fldCharType="end"/>
            </w:r>
          </w:hyperlink>
        </w:p>
        <w:p w14:paraId="7806ABB0"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418" w:history="1">
            <w:r w:rsidR="0013161A" w:rsidRPr="00BC071B">
              <w:rPr>
                <w:rStyle w:val="Hyperlink"/>
                <w:noProof/>
              </w:rPr>
              <w:t>4.3</w:t>
            </w:r>
            <w:r w:rsidR="0013161A">
              <w:rPr>
                <w:rFonts w:asciiTheme="minorHAnsi" w:eastAsiaTheme="minorEastAsia" w:hAnsiTheme="minorHAnsi" w:cstheme="minorBidi"/>
                <w:noProof/>
                <w:sz w:val="22"/>
              </w:rPr>
              <w:tab/>
            </w:r>
            <w:r w:rsidR="0013161A" w:rsidRPr="00BC071B">
              <w:rPr>
                <w:rStyle w:val="Hyperlink"/>
                <w:noProof/>
              </w:rPr>
              <w:t>Results</w:t>
            </w:r>
            <w:r w:rsidR="0013161A">
              <w:rPr>
                <w:noProof/>
                <w:webHidden/>
              </w:rPr>
              <w:tab/>
            </w:r>
            <w:r w:rsidR="0013161A">
              <w:rPr>
                <w:noProof/>
                <w:webHidden/>
              </w:rPr>
              <w:fldChar w:fldCharType="begin"/>
            </w:r>
            <w:r w:rsidR="0013161A">
              <w:rPr>
                <w:noProof/>
                <w:webHidden/>
              </w:rPr>
              <w:instrText xml:space="preserve"> PAGEREF _Toc45753418 \h </w:instrText>
            </w:r>
            <w:r w:rsidR="0013161A">
              <w:rPr>
                <w:noProof/>
                <w:webHidden/>
              </w:rPr>
            </w:r>
            <w:r w:rsidR="0013161A">
              <w:rPr>
                <w:noProof/>
                <w:webHidden/>
              </w:rPr>
              <w:fldChar w:fldCharType="separate"/>
            </w:r>
            <w:r w:rsidR="005A0236">
              <w:rPr>
                <w:noProof/>
                <w:webHidden/>
              </w:rPr>
              <w:t>81</w:t>
            </w:r>
            <w:r w:rsidR="0013161A">
              <w:rPr>
                <w:noProof/>
                <w:webHidden/>
              </w:rPr>
              <w:fldChar w:fldCharType="end"/>
            </w:r>
          </w:hyperlink>
        </w:p>
        <w:p w14:paraId="32F5709B"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419" w:history="1">
            <w:r w:rsidR="0013161A" w:rsidRPr="00BC071B">
              <w:rPr>
                <w:rStyle w:val="Hyperlink"/>
                <w:noProof/>
              </w:rPr>
              <w:t>4.4</w:t>
            </w:r>
            <w:r w:rsidR="0013161A">
              <w:rPr>
                <w:rFonts w:asciiTheme="minorHAnsi" w:eastAsiaTheme="minorEastAsia" w:hAnsiTheme="minorHAnsi" w:cstheme="minorBidi"/>
                <w:noProof/>
                <w:sz w:val="22"/>
              </w:rPr>
              <w:tab/>
            </w:r>
            <w:r w:rsidR="0013161A" w:rsidRPr="00BC071B">
              <w:rPr>
                <w:rStyle w:val="Hyperlink"/>
                <w:noProof/>
              </w:rPr>
              <w:t>Discussion</w:t>
            </w:r>
            <w:r w:rsidR="0013161A">
              <w:rPr>
                <w:noProof/>
                <w:webHidden/>
              </w:rPr>
              <w:tab/>
            </w:r>
            <w:r w:rsidR="0013161A">
              <w:rPr>
                <w:noProof/>
                <w:webHidden/>
              </w:rPr>
              <w:fldChar w:fldCharType="begin"/>
            </w:r>
            <w:r w:rsidR="0013161A">
              <w:rPr>
                <w:noProof/>
                <w:webHidden/>
              </w:rPr>
              <w:instrText xml:space="preserve"> PAGEREF _Toc45753419 \h </w:instrText>
            </w:r>
            <w:r w:rsidR="0013161A">
              <w:rPr>
                <w:noProof/>
                <w:webHidden/>
              </w:rPr>
            </w:r>
            <w:r w:rsidR="0013161A">
              <w:rPr>
                <w:noProof/>
                <w:webHidden/>
              </w:rPr>
              <w:fldChar w:fldCharType="separate"/>
            </w:r>
            <w:r w:rsidR="005A0236">
              <w:rPr>
                <w:noProof/>
                <w:webHidden/>
              </w:rPr>
              <w:t>84</w:t>
            </w:r>
            <w:r w:rsidR="0013161A">
              <w:rPr>
                <w:noProof/>
                <w:webHidden/>
              </w:rPr>
              <w:fldChar w:fldCharType="end"/>
            </w:r>
          </w:hyperlink>
        </w:p>
        <w:p w14:paraId="0CEDB2EB" w14:textId="77777777" w:rsidR="0013161A" w:rsidRDefault="00D438BC">
          <w:pPr>
            <w:pStyle w:val="TOC3"/>
            <w:tabs>
              <w:tab w:val="left" w:pos="1200"/>
              <w:tab w:val="right" w:leader="dot" w:pos="9350"/>
            </w:tabs>
            <w:rPr>
              <w:rFonts w:asciiTheme="minorHAnsi" w:eastAsiaTheme="minorEastAsia" w:hAnsiTheme="minorHAnsi" w:cstheme="minorBidi"/>
              <w:noProof/>
              <w:sz w:val="22"/>
            </w:rPr>
          </w:pPr>
          <w:hyperlink w:anchor="_Toc45753420" w:history="1">
            <w:r w:rsidR="0013161A" w:rsidRPr="00BC071B">
              <w:rPr>
                <w:rStyle w:val="Hyperlink"/>
                <w:noProof/>
              </w:rPr>
              <w:t>4.5</w:t>
            </w:r>
            <w:r w:rsidR="0013161A">
              <w:rPr>
                <w:rFonts w:asciiTheme="minorHAnsi" w:eastAsiaTheme="minorEastAsia" w:hAnsiTheme="minorHAnsi" w:cstheme="minorBidi"/>
                <w:noProof/>
                <w:sz w:val="22"/>
              </w:rPr>
              <w:tab/>
            </w:r>
            <w:r w:rsidR="0013161A" w:rsidRPr="00BC071B">
              <w:rPr>
                <w:rStyle w:val="Hyperlink"/>
                <w:noProof/>
              </w:rPr>
              <w:t>Conclusions</w:t>
            </w:r>
            <w:r w:rsidR="0013161A">
              <w:rPr>
                <w:noProof/>
                <w:webHidden/>
              </w:rPr>
              <w:tab/>
            </w:r>
            <w:r w:rsidR="0013161A">
              <w:rPr>
                <w:noProof/>
                <w:webHidden/>
              </w:rPr>
              <w:fldChar w:fldCharType="begin"/>
            </w:r>
            <w:r w:rsidR="0013161A">
              <w:rPr>
                <w:noProof/>
                <w:webHidden/>
              </w:rPr>
              <w:instrText xml:space="preserve"> PAGEREF _Toc45753420 \h </w:instrText>
            </w:r>
            <w:r w:rsidR="0013161A">
              <w:rPr>
                <w:noProof/>
                <w:webHidden/>
              </w:rPr>
            </w:r>
            <w:r w:rsidR="0013161A">
              <w:rPr>
                <w:noProof/>
                <w:webHidden/>
              </w:rPr>
              <w:fldChar w:fldCharType="separate"/>
            </w:r>
            <w:r w:rsidR="005A0236">
              <w:rPr>
                <w:noProof/>
                <w:webHidden/>
              </w:rPr>
              <w:t>84</w:t>
            </w:r>
            <w:r w:rsidR="0013161A">
              <w:rPr>
                <w:noProof/>
                <w:webHidden/>
              </w:rPr>
              <w:fldChar w:fldCharType="end"/>
            </w:r>
          </w:hyperlink>
        </w:p>
        <w:p w14:paraId="15F59539" w14:textId="77777777" w:rsidR="0013161A" w:rsidRDefault="00D438BC">
          <w:pPr>
            <w:pStyle w:val="TOC2"/>
            <w:tabs>
              <w:tab w:val="right" w:leader="dot" w:pos="9350"/>
            </w:tabs>
            <w:rPr>
              <w:rFonts w:asciiTheme="minorHAnsi" w:eastAsiaTheme="minorEastAsia" w:hAnsiTheme="minorHAnsi" w:cstheme="minorBidi"/>
              <w:noProof/>
              <w:sz w:val="22"/>
            </w:rPr>
          </w:pPr>
          <w:hyperlink w:anchor="_Toc45753421" w:history="1">
            <w:r w:rsidR="0013161A" w:rsidRPr="00BC071B">
              <w:rPr>
                <w:rStyle w:val="Hyperlink"/>
                <w:noProof/>
              </w:rPr>
              <w:t>Chapter 5: Discussion of results in context of drinking water supply</w:t>
            </w:r>
            <w:r w:rsidR="0013161A">
              <w:rPr>
                <w:noProof/>
                <w:webHidden/>
              </w:rPr>
              <w:tab/>
            </w:r>
            <w:r w:rsidR="0013161A">
              <w:rPr>
                <w:noProof/>
                <w:webHidden/>
              </w:rPr>
              <w:fldChar w:fldCharType="begin"/>
            </w:r>
            <w:r w:rsidR="0013161A">
              <w:rPr>
                <w:noProof/>
                <w:webHidden/>
              </w:rPr>
              <w:instrText xml:space="preserve"> PAGEREF _Toc45753421 \h </w:instrText>
            </w:r>
            <w:r w:rsidR="0013161A">
              <w:rPr>
                <w:noProof/>
                <w:webHidden/>
              </w:rPr>
            </w:r>
            <w:r w:rsidR="0013161A">
              <w:rPr>
                <w:noProof/>
                <w:webHidden/>
              </w:rPr>
              <w:fldChar w:fldCharType="separate"/>
            </w:r>
            <w:r w:rsidR="005A0236">
              <w:rPr>
                <w:noProof/>
                <w:webHidden/>
              </w:rPr>
              <w:t>85</w:t>
            </w:r>
            <w:r w:rsidR="0013161A">
              <w:rPr>
                <w:noProof/>
                <w:webHidden/>
              </w:rPr>
              <w:fldChar w:fldCharType="end"/>
            </w:r>
          </w:hyperlink>
        </w:p>
        <w:p w14:paraId="096A79DC" w14:textId="77777777" w:rsidR="0013161A" w:rsidRDefault="00D438BC">
          <w:pPr>
            <w:pStyle w:val="TOC2"/>
            <w:tabs>
              <w:tab w:val="right" w:leader="dot" w:pos="9350"/>
            </w:tabs>
            <w:rPr>
              <w:rFonts w:asciiTheme="minorHAnsi" w:eastAsiaTheme="minorEastAsia" w:hAnsiTheme="minorHAnsi" w:cstheme="minorBidi"/>
              <w:noProof/>
              <w:sz w:val="22"/>
            </w:rPr>
          </w:pPr>
          <w:hyperlink w:anchor="_Toc45753422" w:history="1">
            <w:r w:rsidR="0013161A" w:rsidRPr="00BC071B">
              <w:rPr>
                <w:rStyle w:val="Hyperlink"/>
                <w:noProof/>
              </w:rPr>
              <w:t>Chapter 6: Summary and concluding remarks</w:t>
            </w:r>
            <w:r w:rsidR="0013161A">
              <w:rPr>
                <w:noProof/>
                <w:webHidden/>
              </w:rPr>
              <w:tab/>
            </w:r>
            <w:r w:rsidR="0013161A">
              <w:rPr>
                <w:noProof/>
                <w:webHidden/>
              </w:rPr>
              <w:fldChar w:fldCharType="begin"/>
            </w:r>
            <w:r w:rsidR="0013161A">
              <w:rPr>
                <w:noProof/>
                <w:webHidden/>
              </w:rPr>
              <w:instrText xml:space="preserve"> PAGEREF _Toc45753422 \h </w:instrText>
            </w:r>
            <w:r w:rsidR="0013161A">
              <w:rPr>
                <w:noProof/>
                <w:webHidden/>
              </w:rPr>
            </w:r>
            <w:r w:rsidR="0013161A">
              <w:rPr>
                <w:noProof/>
                <w:webHidden/>
              </w:rPr>
              <w:fldChar w:fldCharType="separate"/>
            </w:r>
            <w:r w:rsidR="005A0236">
              <w:rPr>
                <w:noProof/>
                <w:webHidden/>
              </w:rPr>
              <w:t>86</w:t>
            </w:r>
            <w:r w:rsidR="0013161A">
              <w:rPr>
                <w:noProof/>
                <w:webHidden/>
              </w:rPr>
              <w:fldChar w:fldCharType="end"/>
            </w:r>
          </w:hyperlink>
        </w:p>
        <w:p w14:paraId="54D1B1B5" w14:textId="77777777" w:rsidR="0013161A" w:rsidRDefault="00D438BC">
          <w:pPr>
            <w:pStyle w:val="TOC1"/>
            <w:rPr>
              <w:rFonts w:asciiTheme="minorHAnsi" w:eastAsiaTheme="minorEastAsia" w:hAnsiTheme="minorHAnsi" w:cstheme="minorBidi"/>
              <w:b w:val="0"/>
              <w:noProof/>
              <w:sz w:val="22"/>
              <w:szCs w:val="22"/>
            </w:rPr>
          </w:pPr>
          <w:hyperlink w:anchor="_Toc45753423" w:history="1">
            <w:r w:rsidR="0013161A" w:rsidRPr="00BC071B">
              <w:rPr>
                <w:rStyle w:val="Hyperlink"/>
                <w:noProof/>
              </w:rPr>
              <w:t>References</w:t>
            </w:r>
            <w:r w:rsidR="0013161A">
              <w:rPr>
                <w:noProof/>
                <w:webHidden/>
              </w:rPr>
              <w:tab/>
            </w:r>
            <w:r w:rsidR="0013161A">
              <w:rPr>
                <w:noProof/>
                <w:webHidden/>
              </w:rPr>
              <w:fldChar w:fldCharType="begin"/>
            </w:r>
            <w:r w:rsidR="0013161A">
              <w:rPr>
                <w:noProof/>
                <w:webHidden/>
              </w:rPr>
              <w:instrText xml:space="preserve"> PAGEREF _Toc45753423 \h </w:instrText>
            </w:r>
            <w:r w:rsidR="0013161A">
              <w:rPr>
                <w:noProof/>
                <w:webHidden/>
              </w:rPr>
            </w:r>
            <w:r w:rsidR="0013161A">
              <w:rPr>
                <w:noProof/>
                <w:webHidden/>
              </w:rPr>
              <w:fldChar w:fldCharType="separate"/>
            </w:r>
            <w:r w:rsidR="005A0236">
              <w:rPr>
                <w:noProof/>
                <w:webHidden/>
              </w:rPr>
              <w:t>87</w:t>
            </w:r>
            <w:r w:rsidR="0013161A">
              <w:rPr>
                <w:noProof/>
                <w:webHidden/>
              </w:rPr>
              <w:fldChar w:fldCharType="end"/>
            </w:r>
          </w:hyperlink>
        </w:p>
        <w:p w14:paraId="0B9B3CDB" w14:textId="77777777" w:rsidR="0013161A" w:rsidRDefault="00D438BC">
          <w:pPr>
            <w:pStyle w:val="TOC1"/>
            <w:rPr>
              <w:rFonts w:asciiTheme="minorHAnsi" w:eastAsiaTheme="minorEastAsia" w:hAnsiTheme="minorHAnsi" w:cstheme="minorBidi"/>
              <w:b w:val="0"/>
              <w:noProof/>
              <w:sz w:val="22"/>
              <w:szCs w:val="22"/>
            </w:rPr>
          </w:pPr>
          <w:hyperlink w:anchor="_Toc45753424" w:history="1">
            <w:r w:rsidR="0013161A" w:rsidRPr="00BC071B">
              <w:rPr>
                <w:rStyle w:val="Hyperlink"/>
                <w:noProof/>
              </w:rPr>
              <w:t>Appendices</w:t>
            </w:r>
            <w:r w:rsidR="0013161A">
              <w:rPr>
                <w:noProof/>
                <w:webHidden/>
              </w:rPr>
              <w:tab/>
            </w:r>
            <w:r w:rsidR="0013161A">
              <w:rPr>
                <w:noProof/>
                <w:webHidden/>
              </w:rPr>
              <w:fldChar w:fldCharType="begin"/>
            </w:r>
            <w:r w:rsidR="0013161A">
              <w:rPr>
                <w:noProof/>
                <w:webHidden/>
              </w:rPr>
              <w:instrText xml:space="preserve"> PAGEREF _Toc45753424 \h </w:instrText>
            </w:r>
            <w:r w:rsidR="0013161A">
              <w:rPr>
                <w:noProof/>
                <w:webHidden/>
              </w:rPr>
            </w:r>
            <w:r w:rsidR="0013161A">
              <w:rPr>
                <w:noProof/>
                <w:webHidden/>
              </w:rPr>
              <w:fldChar w:fldCharType="separate"/>
            </w:r>
            <w:r w:rsidR="005A0236">
              <w:rPr>
                <w:noProof/>
                <w:webHidden/>
              </w:rPr>
              <w:t>93</w:t>
            </w:r>
            <w:r w:rsidR="0013161A">
              <w:rPr>
                <w:noProof/>
                <w:webHidden/>
              </w:rPr>
              <w:fldChar w:fldCharType="end"/>
            </w:r>
          </w:hyperlink>
        </w:p>
        <w:p w14:paraId="5D7A57B4" w14:textId="77777777" w:rsidR="0013161A" w:rsidRDefault="00D438BC">
          <w:pPr>
            <w:pStyle w:val="TOC7"/>
            <w:tabs>
              <w:tab w:val="right" w:leader="dot" w:pos="9350"/>
            </w:tabs>
            <w:rPr>
              <w:rFonts w:asciiTheme="minorHAnsi" w:eastAsiaTheme="minorEastAsia" w:hAnsiTheme="minorHAnsi" w:cstheme="minorBidi"/>
              <w:noProof/>
              <w:szCs w:val="22"/>
            </w:rPr>
          </w:pPr>
          <w:hyperlink w:anchor="_Toc45753425" w:history="1">
            <w:r w:rsidR="0013161A" w:rsidRPr="00BC071B">
              <w:rPr>
                <w:rStyle w:val="Hyperlink"/>
                <w:noProof/>
              </w:rPr>
              <w:t>Appendix A Introduction: extended background</w:t>
            </w:r>
            <w:r w:rsidR="0013161A">
              <w:rPr>
                <w:noProof/>
                <w:webHidden/>
              </w:rPr>
              <w:tab/>
            </w:r>
            <w:r w:rsidR="0013161A">
              <w:rPr>
                <w:noProof/>
                <w:webHidden/>
              </w:rPr>
              <w:fldChar w:fldCharType="begin"/>
            </w:r>
            <w:r w:rsidR="0013161A">
              <w:rPr>
                <w:noProof/>
                <w:webHidden/>
              </w:rPr>
              <w:instrText xml:space="preserve"> PAGEREF _Toc45753425 \h </w:instrText>
            </w:r>
            <w:r w:rsidR="0013161A">
              <w:rPr>
                <w:noProof/>
                <w:webHidden/>
              </w:rPr>
            </w:r>
            <w:r w:rsidR="0013161A">
              <w:rPr>
                <w:noProof/>
                <w:webHidden/>
              </w:rPr>
              <w:fldChar w:fldCharType="separate"/>
            </w:r>
            <w:r w:rsidR="005A0236">
              <w:rPr>
                <w:noProof/>
                <w:webHidden/>
              </w:rPr>
              <w:t>93</w:t>
            </w:r>
            <w:r w:rsidR="0013161A">
              <w:rPr>
                <w:noProof/>
                <w:webHidden/>
              </w:rPr>
              <w:fldChar w:fldCharType="end"/>
            </w:r>
          </w:hyperlink>
        </w:p>
        <w:p w14:paraId="39836C6F" w14:textId="77777777" w:rsidR="0013161A" w:rsidRDefault="00D438BC">
          <w:pPr>
            <w:pStyle w:val="TOC7"/>
            <w:tabs>
              <w:tab w:val="right" w:leader="dot" w:pos="9350"/>
            </w:tabs>
            <w:rPr>
              <w:rFonts w:asciiTheme="minorHAnsi" w:eastAsiaTheme="minorEastAsia" w:hAnsiTheme="minorHAnsi" w:cstheme="minorBidi"/>
              <w:noProof/>
              <w:szCs w:val="22"/>
            </w:rPr>
          </w:pPr>
          <w:hyperlink w:anchor="_Toc45753426" w:history="1">
            <w:r w:rsidR="0013161A" w:rsidRPr="00BC071B">
              <w:rPr>
                <w:rStyle w:val="Hyperlink"/>
                <w:noProof/>
              </w:rPr>
              <w:t>Appendix B Sampling methods extended</w:t>
            </w:r>
            <w:r w:rsidR="0013161A">
              <w:rPr>
                <w:noProof/>
                <w:webHidden/>
              </w:rPr>
              <w:tab/>
            </w:r>
            <w:r w:rsidR="0013161A">
              <w:rPr>
                <w:noProof/>
                <w:webHidden/>
              </w:rPr>
              <w:fldChar w:fldCharType="begin"/>
            </w:r>
            <w:r w:rsidR="0013161A">
              <w:rPr>
                <w:noProof/>
                <w:webHidden/>
              </w:rPr>
              <w:instrText xml:space="preserve"> PAGEREF _Toc45753426 \h </w:instrText>
            </w:r>
            <w:r w:rsidR="0013161A">
              <w:rPr>
                <w:noProof/>
                <w:webHidden/>
              </w:rPr>
            </w:r>
            <w:r w:rsidR="0013161A">
              <w:rPr>
                <w:noProof/>
                <w:webHidden/>
              </w:rPr>
              <w:fldChar w:fldCharType="separate"/>
            </w:r>
            <w:r w:rsidR="005A0236">
              <w:rPr>
                <w:noProof/>
                <w:webHidden/>
              </w:rPr>
              <w:t>100</w:t>
            </w:r>
            <w:r w:rsidR="0013161A">
              <w:rPr>
                <w:noProof/>
                <w:webHidden/>
              </w:rPr>
              <w:fldChar w:fldCharType="end"/>
            </w:r>
          </w:hyperlink>
        </w:p>
        <w:p w14:paraId="01E3A237" w14:textId="77777777" w:rsidR="0013161A" w:rsidRDefault="00D438BC">
          <w:pPr>
            <w:pStyle w:val="TOC7"/>
            <w:tabs>
              <w:tab w:val="right" w:leader="dot" w:pos="9350"/>
            </w:tabs>
            <w:rPr>
              <w:rFonts w:asciiTheme="minorHAnsi" w:eastAsiaTheme="minorEastAsia" w:hAnsiTheme="minorHAnsi" w:cstheme="minorBidi"/>
              <w:noProof/>
              <w:szCs w:val="22"/>
            </w:rPr>
          </w:pPr>
          <w:hyperlink w:anchor="_Toc45753427" w:history="1">
            <w:r w:rsidR="0013161A" w:rsidRPr="00BC071B">
              <w:rPr>
                <w:rStyle w:val="Hyperlink"/>
                <w:noProof/>
              </w:rPr>
              <w:t>Appendix C Collaborative sampling: forWater-coordinated treatability analyses</w:t>
            </w:r>
            <w:r w:rsidR="0013161A">
              <w:rPr>
                <w:noProof/>
                <w:webHidden/>
              </w:rPr>
              <w:tab/>
            </w:r>
            <w:r w:rsidR="0013161A">
              <w:rPr>
                <w:noProof/>
                <w:webHidden/>
              </w:rPr>
              <w:fldChar w:fldCharType="begin"/>
            </w:r>
            <w:r w:rsidR="0013161A">
              <w:rPr>
                <w:noProof/>
                <w:webHidden/>
              </w:rPr>
              <w:instrText xml:space="preserve"> PAGEREF _Toc45753427 \h </w:instrText>
            </w:r>
            <w:r w:rsidR="0013161A">
              <w:rPr>
                <w:noProof/>
                <w:webHidden/>
              </w:rPr>
            </w:r>
            <w:r w:rsidR="0013161A">
              <w:rPr>
                <w:noProof/>
                <w:webHidden/>
              </w:rPr>
              <w:fldChar w:fldCharType="separate"/>
            </w:r>
            <w:r w:rsidR="005A0236">
              <w:rPr>
                <w:noProof/>
                <w:webHidden/>
              </w:rPr>
              <w:t>103</w:t>
            </w:r>
            <w:r w:rsidR="0013161A">
              <w:rPr>
                <w:noProof/>
                <w:webHidden/>
              </w:rPr>
              <w:fldChar w:fldCharType="end"/>
            </w:r>
          </w:hyperlink>
        </w:p>
        <w:p w14:paraId="14D2BAD3" w14:textId="77777777" w:rsidR="0013161A" w:rsidRDefault="00D438BC">
          <w:pPr>
            <w:pStyle w:val="TOC7"/>
            <w:tabs>
              <w:tab w:val="right" w:leader="dot" w:pos="9350"/>
            </w:tabs>
            <w:rPr>
              <w:rFonts w:asciiTheme="minorHAnsi" w:eastAsiaTheme="minorEastAsia" w:hAnsiTheme="minorHAnsi" w:cstheme="minorBidi"/>
              <w:noProof/>
              <w:szCs w:val="22"/>
            </w:rPr>
          </w:pPr>
          <w:hyperlink w:anchor="_Toc45753428" w:history="1">
            <w:r w:rsidR="0013161A" w:rsidRPr="00BC071B">
              <w:rPr>
                <w:rStyle w:val="Hyperlink"/>
                <w:noProof/>
              </w:rPr>
              <w:t>Appendix D Ancilary data: climate context</w:t>
            </w:r>
            <w:r w:rsidR="0013161A">
              <w:rPr>
                <w:noProof/>
                <w:webHidden/>
              </w:rPr>
              <w:tab/>
            </w:r>
            <w:r w:rsidR="0013161A">
              <w:rPr>
                <w:noProof/>
                <w:webHidden/>
              </w:rPr>
              <w:fldChar w:fldCharType="begin"/>
            </w:r>
            <w:r w:rsidR="0013161A">
              <w:rPr>
                <w:noProof/>
                <w:webHidden/>
              </w:rPr>
              <w:instrText xml:space="preserve"> PAGEREF _Toc45753428 \h </w:instrText>
            </w:r>
            <w:r w:rsidR="0013161A">
              <w:rPr>
                <w:noProof/>
                <w:webHidden/>
              </w:rPr>
            </w:r>
            <w:r w:rsidR="0013161A">
              <w:rPr>
                <w:noProof/>
                <w:webHidden/>
              </w:rPr>
              <w:fldChar w:fldCharType="separate"/>
            </w:r>
            <w:r w:rsidR="005A0236">
              <w:rPr>
                <w:noProof/>
                <w:webHidden/>
              </w:rPr>
              <w:t>113</w:t>
            </w:r>
            <w:r w:rsidR="0013161A">
              <w:rPr>
                <w:noProof/>
                <w:webHidden/>
              </w:rPr>
              <w:fldChar w:fldCharType="end"/>
            </w:r>
          </w:hyperlink>
        </w:p>
        <w:p w14:paraId="7355F5E3" w14:textId="77777777" w:rsidR="0013161A" w:rsidRDefault="00D438BC">
          <w:pPr>
            <w:pStyle w:val="TOC7"/>
            <w:tabs>
              <w:tab w:val="right" w:leader="dot" w:pos="9350"/>
            </w:tabs>
            <w:rPr>
              <w:rFonts w:asciiTheme="minorHAnsi" w:eastAsiaTheme="minorEastAsia" w:hAnsiTheme="minorHAnsi" w:cstheme="minorBidi"/>
              <w:noProof/>
              <w:szCs w:val="22"/>
            </w:rPr>
          </w:pPr>
          <w:hyperlink w:anchor="_Toc45753429" w:history="1">
            <w:r w:rsidR="0013161A" w:rsidRPr="00BC071B">
              <w:rPr>
                <w:rStyle w:val="Hyperlink"/>
                <w:noProof/>
              </w:rPr>
              <w:t>Appendix E Extended: linear regression for air temperatures at vertical racks</w:t>
            </w:r>
            <w:r w:rsidR="0013161A">
              <w:rPr>
                <w:noProof/>
                <w:webHidden/>
              </w:rPr>
              <w:tab/>
            </w:r>
            <w:r w:rsidR="0013161A">
              <w:rPr>
                <w:noProof/>
                <w:webHidden/>
              </w:rPr>
              <w:fldChar w:fldCharType="begin"/>
            </w:r>
            <w:r w:rsidR="0013161A">
              <w:rPr>
                <w:noProof/>
                <w:webHidden/>
              </w:rPr>
              <w:instrText xml:space="preserve"> PAGEREF _Toc45753429 \h </w:instrText>
            </w:r>
            <w:r w:rsidR="0013161A">
              <w:rPr>
                <w:noProof/>
                <w:webHidden/>
              </w:rPr>
            </w:r>
            <w:r w:rsidR="0013161A">
              <w:rPr>
                <w:noProof/>
                <w:webHidden/>
              </w:rPr>
              <w:fldChar w:fldCharType="separate"/>
            </w:r>
            <w:r w:rsidR="005A0236">
              <w:rPr>
                <w:noProof/>
                <w:webHidden/>
              </w:rPr>
              <w:t>120</w:t>
            </w:r>
            <w:r w:rsidR="0013161A">
              <w:rPr>
                <w:noProof/>
                <w:webHidden/>
              </w:rPr>
              <w:fldChar w:fldCharType="end"/>
            </w:r>
          </w:hyperlink>
        </w:p>
        <w:p w14:paraId="43C6F003" w14:textId="77777777" w:rsidR="0013161A" w:rsidRDefault="00D438BC">
          <w:pPr>
            <w:pStyle w:val="TOC7"/>
            <w:tabs>
              <w:tab w:val="right" w:leader="dot" w:pos="9350"/>
            </w:tabs>
            <w:rPr>
              <w:rFonts w:asciiTheme="minorHAnsi" w:eastAsiaTheme="minorEastAsia" w:hAnsiTheme="minorHAnsi" w:cstheme="minorBidi"/>
              <w:noProof/>
              <w:szCs w:val="22"/>
            </w:rPr>
          </w:pPr>
          <w:hyperlink w:anchor="_Toc45753430" w:history="1">
            <w:r w:rsidR="0013161A" w:rsidRPr="00BC071B">
              <w:rPr>
                <w:rStyle w:val="Hyperlink"/>
                <w:noProof/>
              </w:rPr>
              <w:t>Appendix F possible trash</w:t>
            </w:r>
            <w:r w:rsidR="0013161A">
              <w:rPr>
                <w:noProof/>
                <w:webHidden/>
              </w:rPr>
              <w:tab/>
            </w:r>
            <w:r w:rsidR="0013161A">
              <w:rPr>
                <w:noProof/>
                <w:webHidden/>
              </w:rPr>
              <w:fldChar w:fldCharType="begin"/>
            </w:r>
            <w:r w:rsidR="0013161A">
              <w:rPr>
                <w:noProof/>
                <w:webHidden/>
              </w:rPr>
              <w:instrText xml:space="preserve"> PAGEREF _Toc45753430 \h </w:instrText>
            </w:r>
            <w:r w:rsidR="0013161A">
              <w:rPr>
                <w:noProof/>
                <w:webHidden/>
              </w:rPr>
            </w:r>
            <w:r w:rsidR="0013161A">
              <w:rPr>
                <w:noProof/>
                <w:webHidden/>
              </w:rPr>
              <w:fldChar w:fldCharType="separate"/>
            </w:r>
            <w:r w:rsidR="005A0236">
              <w:rPr>
                <w:noProof/>
                <w:webHidden/>
              </w:rPr>
              <w:t>126</w:t>
            </w:r>
            <w:r w:rsidR="0013161A">
              <w:rPr>
                <w:noProof/>
                <w:webHidden/>
              </w:rPr>
              <w:fldChar w:fldCharType="end"/>
            </w:r>
          </w:hyperlink>
        </w:p>
        <w:p w14:paraId="41F28851" w14:textId="77777777" w:rsidR="00053949" w:rsidRDefault="007078D5" w:rsidP="00053949">
          <w:r>
            <w:rPr>
              <w:b/>
            </w:rPr>
            <w:fldChar w:fldCharType="end"/>
          </w:r>
        </w:p>
      </w:sdtContent>
    </w:sdt>
    <w:p w14:paraId="1064747A" w14:textId="77777777" w:rsidR="00045A83" w:rsidRDefault="00053949">
      <w:r>
        <w:t> </w:t>
      </w:r>
    </w:p>
    <w:p w14:paraId="78D5391E" w14:textId="77777777" w:rsidR="00D27288" w:rsidRDefault="00D27288">
      <w:r>
        <w:br w:type="page"/>
      </w:r>
    </w:p>
    <w:p w14:paraId="26FD3B12" w14:textId="77777777" w:rsidR="00045A83" w:rsidRDefault="00053949">
      <w:r>
        <w:lastRenderedPageBreak/>
        <w:t xml:space="preserve">Table 1: </w:t>
      </w:r>
      <w:r>
        <w:rPr>
          <w:b/>
        </w:rPr>
        <w:t>List of Abbreviations</w:t>
      </w:r>
    </w:p>
    <w:tbl>
      <w:tblPr>
        <w:tblW w:w="0" w:type="pct"/>
        <w:tblLook w:val="07E0" w:firstRow="1" w:lastRow="1" w:firstColumn="1" w:lastColumn="1" w:noHBand="1" w:noVBand="1"/>
      </w:tblPr>
      <w:tblGrid>
        <w:gridCol w:w="1165"/>
        <w:gridCol w:w="4864"/>
      </w:tblGrid>
      <w:tr w:rsidR="00045A83" w14:paraId="45FAB2F7" w14:textId="77777777">
        <w:tc>
          <w:tcPr>
            <w:tcW w:w="0" w:type="auto"/>
            <w:tcBorders>
              <w:bottom w:val="single" w:sz="0" w:space="0" w:color="auto"/>
            </w:tcBorders>
            <w:vAlign w:val="bottom"/>
          </w:tcPr>
          <w:p w14:paraId="5BCFEF17" w14:textId="77777777" w:rsidR="00045A83" w:rsidRDefault="00053949">
            <w:r>
              <w:t>Acronym</w:t>
            </w:r>
          </w:p>
        </w:tc>
        <w:tc>
          <w:tcPr>
            <w:tcW w:w="0" w:type="auto"/>
            <w:tcBorders>
              <w:bottom w:val="single" w:sz="0" w:space="0" w:color="auto"/>
            </w:tcBorders>
            <w:vAlign w:val="bottom"/>
          </w:tcPr>
          <w:p w14:paraId="53141F1E" w14:textId="77777777" w:rsidR="00045A83" w:rsidRDefault="00053949">
            <w:r>
              <w:t>Term</w:t>
            </w:r>
          </w:p>
        </w:tc>
      </w:tr>
      <w:tr w:rsidR="00045A83" w14:paraId="34EE0D26" w14:textId="77777777">
        <w:tc>
          <w:tcPr>
            <w:tcW w:w="0" w:type="auto"/>
          </w:tcPr>
          <w:p w14:paraId="3DB08B3E" w14:textId="77777777" w:rsidR="00045A83" w:rsidRDefault="00053949">
            <w:r>
              <w:t>CRD</w:t>
            </w:r>
          </w:p>
        </w:tc>
        <w:tc>
          <w:tcPr>
            <w:tcW w:w="0" w:type="auto"/>
          </w:tcPr>
          <w:p w14:paraId="38DA9760" w14:textId="77777777" w:rsidR="00045A83" w:rsidRDefault="00053949">
            <w:r>
              <w:t>Capital Regional District</w:t>
            </w:r>
          </w:p>
        </w:tc>
      </w:tr>
      <w:tr w:rsidR="00045A83" w14:paraId="30277D96" w14:textId="77777777">
        <w:tc>
          <w:tcPr>
            <w:tcW w:w="0" w:type="auto"/>
          </w:tcPr>
          <w:p w14:paraId="2B7B4B64" w14:textId="77777777" w:rsidR="00045A83" w:rsidRDefault="00053949">
            <w:r>
              <w:t>DBP-FP</w:t>
            </w:r>
          </w:p>
        </w:tc>
        <w:tc>
          <w:tcPr>
            <w:tcW w:w="0" w:type="auto"/>
          </w:tcPr>
          <w:p w14:paraId="3407F3FA" w14:textId="77777777" w:rsidR="00045A83" w:rsidRDefault="00053949">
            <w:r>
              <w:t>Disinfection By-Product Formation Potential</w:t>
            </w:r>
          </w:p>
        </w:tc>
      </w:tr>
      <w:tr w:rsidR="00045A83" w14:paraId="25FD336A" w14:textId="77777777">
        <w:tc>
          <w:tcPr>
            <w:tcW w:w="0" w:type="auto"/>
          </w:tcPr>
          <w:p w14:paraId="7609AD12" w14:textId="77777777" w:rsidR="00045A83" w:rsidRDefault="00053949">
            <w:r>
              <w:t>DBPs</w:t>
            </w:r>
          </w:p>
        </w:tc>
        <w:tc>
          <w:tcPr>
            <w:tcW w:w="0" w:type="auto"/>
          </w:tcPr>
          <w:p w14:paraId="6C41739D" w14:textId="77777777" w:rsidR="00045A83" w:rsidRDefault="00053949">
            <w:r>
              <w:t>Disinfection By-Products</w:t>
            </w:r>
          </w:p>
        </w:tc>
      </w:tr>
      <w:tr w:rsidR="00045A83" w14:paraId="2314AC18" w14:textId="77777777">
        <w:tc>
          <w:tcPr>
            <w:tcW w:w="0" w:type="auto"/>
          </w:tcPr>
          <w:p w14:paraId="7DAA3A34" w14:textId="77777777" w:rsidR="00045A83" w:rsidRDefault="00053949">
            <w:r>
              <w:t>DOC</w:t>
            </w:r>
          </w:p>
        </w:tc>
        <w:tc>
          <w:tcPr>
            <w:tcW w:w="0" w:type="auto"/>
          </w:tcPr>
          <w:p w14:paraId="0687CEC9" w14:textId="77777777" w:rsidR="00045A83" w:rsidRDefault="00053949">
            <w:r>
              <w:t>Dissolved Organic Carbon</w:t>
            </w:r>
          </w:p>
        </w:tc>
      </w:tr>
      <w:tr w:rsidR="00045A83" w14:paraId="1C33C7E4" w14:textId="77777777">
        <w:tc>
          <w:tcPr>
            <w:tcW w:w="0" w:type="auto"/>
          </w:tcPr>
          <w:p w14:paraId="6B1ADB99" w14:textId="77777777" w:rsidR="00045A83" w:rsidRDefault="00053949">
            <w:r>
              <w:t>DOM</w:t>
            </w:r>
          </w:p>
        </w:tc>
        <w:tc>
          <w:tcPr>
            <w:tcW w:w="0" w:type="auto"/>
          </w:tcPr>
          <w:p w14:paraId="00677658" w14:textId="77777777" w:rsidR="00045A83" w:rsidRDefault="00053949">
            <w:r>
              <w:t>Dissolved Organic Matter</w:t>
            </w:r>
          </w:p>
        </w:tc>
      </w:tr>
      <w:tr w:rsidR="00045A83" w14:paraId="3911EB6F" w14:textId="77777777">
        <w:tc>
          <w:tcPr>
            <w:tcW w:w="0" w:type="auto"/>
          </w:tcPr>
          <w:p w14:paraId="098838F8" w14:textId="77777777" w:rsidR="00045A83" w:rsidRDefault="00053949">
            <w:r>
              <w:t>GVWSA</w:t>
            </w:r>
          </w:p>
        </w:tc>
        <w:tc>
          <w:tcPr>
            <w:tcW w:w="0" w:type="auto"/>
          </w:tcPr>
          <w:p w14:paraId="49FE3A5D" w14:textId="77777777" w:rsidR="00045A83" w:rsidRDefault="00053949">
            <w:r>
              <w:t>Greater Victoria Water Supply Area</w:t>
            </w:r>
          </w:p>
        </w:tc>
      </w:tr>
      <w:tr w:rsidR="00045A83" w14:paraId="23E1A083" w14:textId="77777777">
        <w:tc>
          <w:tcPr>
            <w:tcW w:w="0" w:type="auto"/>
          </w:tcPr>
          <w:p w14:paraId="7F81DF81" w14:textId="77777777" w:rsidR="00045A83" w:rsidRDefault="00053949">
            <w:r>
              <w:t>HDPE</w:t>
            </w:r>
          </w:p>
        </w:tc>
        <w:tc>
          <w:tcPr>
            <w:tcW w:w="0" w:type="auto"/>
          </w:tcPr>
          <w:p w14:paraId="3468646E" w14:textId="77777777" w:rsidR="00045A83" w:rsidRDefault="00053949">
            <w:r>
              <w:t>High density polyethylene (sample bottles)</w:t>
            </w:r>
          </w:p>
        </w:tc>
      </w:tr>
      <w:tr w:rsidR="00045A83" w14:paraId="4D3DDB76" w14:textId="77777777">
        <w:tc>
          <w:tcPr>
            <w:tcW w:w="0" w:type="auto"/>
          </w:tcPr>
          <w:p w14:paraId="21D77F2F" w14:textId="77777777" w:rsidR="00045A83" w:rsidRDefault="00053949">
            <w:r>
              <w:t>LWSA</w:t>
            </w:r>
          </w:p>
        </w:tc>
        <w:tc>
          <w:tcPr>
            <w:tcW w:w="0" w:type="auto"/>
          </w:tcPr>
          <w:p w14:paraId="6336ED63" w14:textId="77777777" w:rsidR="00045A83" w:rsidRDefault="00053949">
            <w:r>
              <w:t>Leech Water Supply Area</w:t>
            </w:r>
          </w:p>
        </w:tc>
      </w:tr>
      <w:tr w:rsidR="00045A83" w14:paraId="7C471A1C" w14:textId="77777777">
        <w:tc>
          <w:tcPr>
            <w:tcW w:w="0" w:type="auto"/>
          </w:tcPr>
          <w:p w14:paraId="5919184E" w14:textId="77777777" w:rsidR="00045A83" w:rsidRDefault="00053949">
            <w:r>
              <w:t>NOM</w:t>
            </w:r>
          </w:p>
        </w:tc>
        <w:tc>
          <w:tcPr>
            <w:tcW w:w="0" w:type="auto"/>
          </w:tcPr>
          <w:p w14:paraId="32C64B64" w14:textId="77777777" w:rsidR="00045A83" w:rsidRDefault="00053949">
            <w:r>
              <w:t>Natural Organic Matter</w:t>
            </w:r>
          </w:p>
        </w:tc>
      </w:tr>
      <w:tr w:rsidR="00045A83" w14:paraId="1C37EAD3" w14:textId="77777777">
        <w:tc>
          <w:tcPr>
            <w:tcW w:w="0" w:type="auto"/>
          </w:tcPr>
          <w:p w14:paraId="4EC19BC2" w14:textId="77777777" w:rsidR="00045A83" w:rsidRDefault="00053949">
            <w:r>
              <w:t>NPOC</w:t>
            </w:r>
          </w:p>
        </w:tc>
        <w:tc>
          <w:tcPr>
            <w:tcW w:w="0" w:type="auto"/>
          </w:tcPr>
          <w:p w14:paraId="7481376B" w14:textId="77777777" w:rsidR="00045A83" w:rsidRDefault="00053949">
            <w:r>
              <w:t>Non-Purgeable Organic Carbon</w:t>
            </w:r>
          </w:p>
        </w:tc>
      </w:tr>
      <w:tr w:rsidR="00045A83" w14:paraId="6B34676B" w14:textId="77777777">
        <w:tc>
          <w:tcPr>
            <w:tcW w:w="0" w:type="auto"/>
          </w:tcPr>
          <w:p w14:paraId="28386A4F" w14:textId="77777777" w:rsidR="00045A83" w:rsidRDefault="00053949">
            <w:r>
              <w:t>QA/QC</w:t>
            </w:r>
          </w:p>
        </w:tc>
        <w:tc>
          <w:tcPr>
            <w:tcW w:w="0" w:type="auto"/>
          </w:tcPr>
          <w:p w14:paraId="17532162" w14:textId="77777777" w:rsidR="00045A83" w:rsidRDefault="00053949">
            <w:r>
              <w:t>Quality Assurance &amp; Quality Control</w:t>
            </w:r>
          </w:p>
        </w:tc>
      </w:tr>
    </w:tbl>
    <w:p w14:paraId="54706443" w14:textId="77777777" w:rsidR="00045A83" w:rsidRDefault="00053949">
      <w:r>
        <w:t> </w:t>
      </w:r>
    </w:p>
    <w:p w14:paraId="76C349DC" w14:textId="77777777" w:rsidR="00045A83" w:rsidRDefault="00053949">
      <w:pPr>
        <w:pStyle w:val="Heading1"/>
      </w:pPr>
      <w:bookmarkStart w:id="6" w:name="acknowledgments"/>
      <w:bookmarkStart w:id="7" w:name="_Toc45753358"/>
      <w:r>
        <w:lastRenderedPageBreak/>
        <w:t>Acknowledgments</w:t>
      </w:r>
      <w:bookmarkEnd w:id="6"/>
      <w:bookmarkEnd w:id="7"/>
    </w:p>
    <w:p w14:paraId="3CF56FDD" w14:textId="4BD86A23" w:rsidR="00045A83" w:rsidRDefault="00053949">
      <w:r>
        <w:t>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14:paraId="2ED13D57" w14:textId="77777777" w:rsidR="00045A83" w:rsidRDefault="00053949">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w:t>
      </w:r>
      <w:commentRangeStart w:id="8"/>
      <w:r>
        <w:t>student</w:t>
      </w:r>
      <w:commentRangeEnd w:id="8"/>
      <w:r w:rsidR="007B5FA3">
        <w:rPr>
          <w:rStyle w:val="CommentReference"/>
        </w:rPr>
        <w:commentReference w:id="8"/>
      </w:r>
      <w:r>
        <w:t>.</w:t>
      </w:r>
    </w:p>
    <w:p w14:paraId="2C2AF418" w14:textId="77777777" w:rsidR="00045A83" w:rsidRDefault="00053949">
      <w:r>
        <w:lastRenderedPageBreak/>
        <w:t>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14:paraId="06E30D1F" w14:textId="77777777" w:rsidR="00045A83" w:rsidRDefault="00053949">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14:paraId="4F7B0DEA" w14:textId="77777777" w:rsidR="00045A83" w:rsidRDefault="00053949">
      <w:pPr>
        <w:pStyle w:val="Heading1"/>
      </w:pPr>
      <w:bookmarkStart w:id="9" w:name="dedication"/>
      <w:bookmarkStart w:id="10" w:name="_Toc45753359"/>
      <w:r>
        <w:lastRenderedPageBreak/>
        <w:t>Dedication</w:t>
      </w:r>
      <w:bookmarkEnd w:id="9"/>
      <w:bookmarkEnd w:id="10"/>
    </w:p>
    <w:p w14:paraId="3ED1B7EE" w14:textId="77777777" w:rsidR="00045A83" w:rsidRDefault="00053949">
      <w:r>
        <w:t>First, I dedicate this thesis to each person who reads it in its entirety.</w:t>
      </w:r>
    </w:p>
    <w:p w14:paraId="0E89EAD9" w14:textId="77777777" w:rsidR="00045A83" w:rsidRDefault="00045A83" w:rsidP="0013161A">
      <w:pPr>
        <w:spacing w:line="240" w:lineRule="auto"/>
      </w:pPr>
    </w:p>
    <w:p w14:paraId="5C0341F3" w14:textId="77777777" w:rsidR="00045A83" w:rsidRDefault="00053949">
      <w:r>
        <w:t>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14:paraId="0405ED2F" w14:textId="77777777" w:rsidR="00045A83" w:rsidRDefault="00053949" w:rsidP="0013161A">
      <w:pPr>
        <w:spacing w:line="240" w:lineRule="auto"/>
      </w:pPr>
      <w:r>
        <w:t> </w:t>
      </w:r>
    </w:p>
    <w:p w14:paraId="7268D8BF" w14:textId="77777777" w:rsidR="00045A83" w:rsidRDefault="00053949">
      <w:r>
        <w:t>Third, I dedicate this to my undergraduate research supervisor and mentor, Dr. Erik Krogh (VIU Chemistry), for inspiring me to realize my potential as a scientific researcher.</w:t>
      </w:r>
    </w:p>
    <w:p w14:paraId="3B500BD3" w14:textId="77777777" w:rsidR="00045A83" w:rsidRDefault="00053949" w:rsidP="0013161A">
      <w:pPr>
        <w:spacing w:line="240" w:lineRule="auto"/>
      </w:pPr>
      <w:r>
        <w:t> </w:t>
      </w:r>
    </w:p>
    <w:p w14:paraId="08E281FC" w14:textId="77777777" w:rsidR="00045A83" w:rsidRDefault="00053949">
      <w:r>
        <w:t>Thank you to the First Nations who are the original land protectors of the areas I call home; I tread lightly, and I am actively un-learning and re-learning our history.</w:t>
      </w:r>
    </w:p>
    <w:p w14:paraId="74A15C56" w14:textId="77777777" w:rsidR="00045A83" w:rsidRDefault="00053949">
      <w:r>
        <w:t> </w:t>
      </w:r>
    </w:p>
    <w:p w14:paraId="6D604D7E" w14:textId="77777777" w:rsidR="00053949" w:rsidRDefault="00053949">
      <w:pPr>
        <w:sectPr w:rsidR="00053949" w:rsidSect="00053949">
          <w:footerReference w:type="default" r:id="rId10"/>
          <w:footerReference w:type="first" r:id="rId11"/>
          <w:type w:val="continuous"/>
          <w:pgSz w:w="12240" w:h="15840" w:code="1"/>
          <w:pgMar w:top="1440" w:right="1440" w:bottom="1440" w:left="1440" w:header="706" w:footer="706" w:gutter="0"/>
          <w:pgNumType w:fmt="lowerRoman" w:start="1"/>
          <w:cols w:space="708"/>
          <w:titlePg/>
          <w:docGrid w:linePitch="326"/>
        </w:sectPr>
      </w:pPr>
      <w:r>
        <w:t>Cheers!</w:t>
      </w:r>
    </w:p>
    <w:p w14:paraId="2289DD87" w14:textId="77777777" w:rsidR="00045A83" w:rsidRDefault="00053949">
      <w:pPr>
        <w:pStyle w:val="Heading2"/>
      </w:pPr>
      <w:bookmarkStart w:id="11" w:name="introduction-background"/>
      <w:bookmarkStart w:id="12" w:name="_Toc45753360"/>
      <w:r>
        <w:lastRenderedPageBreak/>
        <w:t>Introduction &amp; background</w:t>
      </w:r>
      <w:bookmarkEnd w:id="11"/>
      <w:bookmarkEnd w:id="12"/>
    </w:p>
    <w:p w14:paraId="1E04362C" w14:textId="77777777" w:rsidR="00045A83" w:rsidRDefault="00053949">
      <w:pPr>
        <w:pStyle w:val="Heading3"/>
      </w:pPr>
      <w:bookmarkStart w:id="13" w:name="X950a60ad65bf96ca879ca6f7ac714147c4499d1"/>
      <w:bookmarkStart w:id="14" w:name="_Toc45753361"/>
      <w:r>
        <w:t>Forested source water supplies and drinking water treatment</w:t>
      </w:r>
      <w:bookmarkEnd w:id="13"/>
      <w:bookmarkEnd w:id="14"/>
    </w:p>
    <w:p w14:paraId="229EFD51" w14:textId="77777777" w:rsidR="00045A83" w:rsidRDefault="00053949">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Stolton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4868E344" w14:textId="77777777" w:rsidR="00045A83" w:rsidRDefault="00053949" w:rsidP="00053949">
      <w:pPr>
        <w:spacing w:line="240" w:lineRule="auto"/>
      </w:pPr>
      <w:r>
        <w:t> </w:t>
      </w:r>
    </w:p>
    <w:p w14:paraId="7AE3958B" w14:textId="77777777" w:rsidR="00045A83" w:rsidRDefault="00053949">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most commonly treated to remove substances which may pose a health </w:t>
      </w:r>
      <w:r>
        <w:lastRenderedPageBreak/>
        <w:t xml:space="preserve">risk. Drinking water treatment processes vary from simple chlorination to combinations of physical filtration, chemically assisted filtration, reverse osmosis, and or advanced oxidative processes (Critten, John C. Trussell, Rhodes. Hand, David. Howe, Kerry. Tchobanoglous </w:t>
      </w:r>
      <w:hyperlink w:anchor="ref-MWH2014">
        <w:r>
          <w:rPr>
            <w:rStyle w:val="Hyperlink"/>
          </w:rPr>
          <w:t>2014</w:t>
        </w:r>
      </w:hyperlink>
      <w:r>
        <w:t xml:space="preserve">; Emelko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 (Critten, John C. Trussell, Rhodes. Hand, David. Howe, Kerry. Tchobanoglous </w:t>
      </w:r>
      <w:hyperlink w:anchor="ref-MWH2014">
        <w:r>
          <w:rPr>
            <w:rStyle w:val="Hyperlink"/>
          </w:rPr>
          <w:t>2014</w:t>
        </w:r>
      </w:hyperlink>
      <w:r>
        <w:t xml:space="preserve">; Health Canada </w:t>
      </w:r>
      <w:hyperlink w:anchor="ref-HealthCanada2019a">
        <w:r>
          <w:rPr>
            <w:rStyle w:val="Hyperlink"/>
          </w:rPr>
          <w:t>2019</w:t>
        </w:r>
      </w:hyperlink>
      <w:hyperlink w:anchor="ref-HealthCanada2019a">
        <w:r>
          <w:rPr>
            <w:rStyle w:val="Hyperlink"/>
          </w:rPr>
          <w:t>b</w:t>
        </w:r>
      </w:hyperlink>
      <w:r>
        <w:t xml:space="preserve">). In BC, chlorination remains the most widely used method of disinfection, whether it is used alone or in combination with other treatment processes (HealthCanada </w:t>
      </w:r>
      <w:hyperlink w:anchor="ref-HealthCanada2006">
        <w:r>
          <w:rPr>
            <w:rStyle w:val="Hyperlink"/>
          </w:rPr>
          <w:t>2006</w:t>
        </w:r>
      </w:hyperlink>
      <w:r>
        <w:t xml:space="preserve">; HealthLinkBC </w:t>
      </w:r>
      <w:commentRangeStart w:id="15"/>
      <w:r w:rsidR="007B5FA3">
        <w:rPr>
          <w:rStyle w:val="Hyperlink"/>
        </w:rPr>
        <w:fldChar w:fldCharType="begin"/>
      </w:r>
      <w:r w:rsidR="007B5FA3">
        <w:rPr>
          <w:rStyle w:val="Hyperlink"/>
        </w:rPr>
        <w:instrText xml:space="preserve"> HYPERLINK \l "ref-HealthLinkBC2018" \h </w:instrText>
      </w:r>
      <w:r w:rsidR="007B5FA3">
        <w:rPr>
          <w:rStyle w:val="Hyperlink"/>
        </w:rPr>
        <w:fldChar w:fldCharType="separate"/>
      </w:r>
      <w:r>
        <w:rPr>
          <w:rStyle w:val="Hyperlink"/>
        </w:rPr>
        <w:t>2018</w:t>
      </w:r>
      <w:r w:rsidR="007B5FA3">
        <w:rPr>
          <w:rStyle w:val="Hyperlink"/>
        </w:rPr>
        <w:fldChar w:fldCharType="end"/>
      </w:r>
      <w:commentRangeEnd w:id="15"/>
      <w:r w:rsidR="00DC6C14">
        <w:rPr>
          <w:rStyle w:val="CommentReference"/>
        </w:rPr>
        <w:commentReference w:id="15"/>
      </w:r>
      <w:r>
        <w:t>).</w:t>
      </w:r>
    </w:p>
    <w:p w14:paraId="07ED00A4" w14:textId="77777777" w:rsidR="00045A83" w:rsidRDefault="00053949" w:rsidP="00053949">
      <w:pPr>
        <w:spacing w:line="240" w:lineRule="auto"/>
      </w:pPr>
      <w:r>
        <w:t> </w:t>
      </w:r>
    </w:p>
    <w:p w14:paraId="2A3E52E5" w14:textId="77777777" w:rsidR="00045A83" w:rsidRDefault="00053949">
      <w:r>
        <w:t xml:space="preserve">Because drinking water treatment requirements vary with source water quality, there are source water quality guidelines in place in addition to treated drinking water quality </w:t>
      </w:r>
      <w:commentRangeStart w:id="16"/>
      <w:r>
        <w:t>guidelines</w:t>
      </w:r>
      <w:commentRangeEnd w:id="16"/>
      <w:r w:rsidR="00DC6C14">
        <w:rPr>
          <w:rStyle w:val="CommentReference"/>
        </w:rPr>
        <w:commentReference w:id="16"/>
      </w:r>
      <w:r>
        <w:t xml:space="preserve">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w:t>
      </w:r>
      <w:r>
        <w:lastRenderedPageBreak/>
        <w:t xml:space="preserve">source water conditions lead to predictable treatment procedures, while fluctuating source water quality creates treatment challenges (Emelko et al. </w:t>
      </w:r>
      <w:commentRangeStart w:id="17"/>
      <w:r w:rsidR="007B5FA3">
        <w:rPr>
          <w:rStyle w:val="Hyperlink"/>
        </w:rPr>
        <w:fldChar w:fldCharType="begin"/>
      </w:r>
      <w:r w:rsidR="007B5FA3">
        <w:rPr>
          <w:rStyle w:val="Hyperlink"/>
        </w:rPr>
        <w:instrText xml:space="preserve"> HYPERLINK \l "ref-Emelko2011" \h </w:instrText>
      </w:r>
      <w:r w:rsidR="007B5FA3">
        <w:rPr>
          <w:rStyle w:val="Hyperlink"/>
        </w:rPr>
        <w:fldChar w:fldCharType="separate"/>
      </w:r>
      <w:r>
        <w:rPr>
          <w:rStyle w:val="Hyperlink"/>
        </w:rPr>
        <w:t>2011</w:t>
      </w:r>
      <w:r w:rsidR="007B5FA3">
        <w:rPr>
          <w:rStyle w:val="Hyperlink"/>
        </w:rPr>
        <w:fldChar w:fldCharType="end"/>
      </w:r>
      <w:commentRangeEnd w:id="17"/>
      <w:r w:rsidR="00DC6C14">
        <w:rPr>
          <w:rStyle w:val="CommentReference"/>
        </w:rPr>
        <w:commentReference w:id="17"/>
      </w:r>
      <w:r>
        <w:t>). Treatment effectiveness is influenced, for example, by turbidity levels (i.e., suspended solids), varying temperature, dissolved oxygen, pH and natural organic matter</w:t>
      </w:r>
      <w:ins w:id="18" w:author="Mark Johnson" w:date="2020-07-17T10:12:00Z">
        <w:r w:rsidR="005A0236">
          <w:t xml:space="preserve"> in source water</w:t>
        </w:r>
      </w:ins>
      <w:r>
        <w:t>.</w:t>
      </w:r>
    </w:p>
    <w:p w14:paraId="33FEE153" w14:textId="77777777" w:rsidR="00045A83" w:rsidRDefault="00053949" w:rsidP="00053949">
      <w:pPr>
        <w:spacing w:line="240" w:lineRule="auto"/>
      </w:pPr>
      <w:r>
        <w:t> </w:t>
      </w:r>
    </w:p>
    <w:p w14:paraId="54170797" w14:textId="77873B49" w:rsidR="00045A83" w:rsidRDefault="00053949">
      <w:r>
        <w:t xml:space="preserve">Aqueous natural organic matter (NOM) can lead to issues of objectionable taste, odour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However, source water NOM can interfere with effective drinking water treatment</w:t>
      </w:r>
      <w:ins w:id="19" w:author="Bill Floyd" w:date="2020-07-23T21:35:00Z">
        <w:r w:rsidR="00DC6C14">
          <w:t>,</w:t>
        </w:r>
      </w:ins>
      <w:r>
        <w:t xml:space="preserve"> </w:t>
      </w:r>
      <w:del w:id="20" w:author="Bill Floyd" w:date="2020-07-23T21:35:00Z">
        <w:r w:rsidDel="00DC6C14">
          <w:delText>and therefore</w:delText>
        </w:r>
      </w:del>
      <w:ins w:id="21" w:author="Bill Floyd" w:date="2020-07-23T21:35:00Z">
        <w:r w:rsidR="00DC6C14">
          <w:t>thus</w:t>
        </w:r>
      </w:ins>
      <w:r>
        <w:t xml:space="preserve"> BC source drinking water quality guidelines include colour as an indicator of aqueous NOM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 (British </w:t>
      </w:r>
      <w:r>
        <w:lastRenderedPageBreak/>
        <w:t xml:space="preserve">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14:paraId="128B0EEA" w14:textId="77777777" w:rsidR="00045A83" w:rsidRDefault="00053949" w:rsidP="00053949">
      <w:pPr>
        <w:spacing w:line="240" w:lineRule="auto"/>
      </w:pPr>
      <w:r>
        <w:t> </w:t>
      </w:r>
    </w:p>
    <w:p w14:paraId="7BC7DF6D" w14:textId="77777777" w:rsidR="00045A83" w:rsidRDefault="00053949">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Baird, Eaton, and Rice </w:t>
      </w:r>
      <w:hyperlink w:anchor="ref-StdMet5310">
        <w:r>
          <w:rPr>
            <w:rStyle w:val="Hyperlink"/>
          </w:rPr>
          <w:t>2017</w:t>
        </w:r>
      </w:hyperlink>
      <w:hyperlink w:anchor="ref-StdMet5310">
        <w:r>
          <w:rPr>
            <w:rStyle w:val="Hyperlink"/>
          </w:rPr>
          <w:t>a</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hyperlink w:anchor="ref-HealthCanada2019">
        <w:r>
          <w:rPr>
            <w:rStyle w:val="Hyperlink"/>
          </w:rPr>
          <w:t>a</w:t>
        </w:r>
      </w:hyperlink>
      <w:r>
        <w:t>).</w:t>
      </w:r>
    </w:p>
    <w:p w14:paraId="3DD3502F" w14:textId="77777777" w:rsidR="00045A83" w:rsidRDefault="00053949">
      <w:pPr>
        <w:pStyle w:val="Heading4"/>
      </w:pPr>
      <w:bookmarkStart w:id="22" w:name="X2458352b66b8ecb7c67f987a899314109b31192"/>
      <w:bookmarkStart w:id="23" w:name="_Toc45753362"/>
      <w:r>
        <w:t>Source water considerations for Greater Victoria’s water supply areas</w:t>
      </w:r>
      <w:bookmarkEnd w:id="22"/>
      <w:bookmarkEnd w:id="23"/>
    </w:p>
    <w:p w14:paraId="6EB7F104" w14:textId="77777777" w:rsidR="00045A83" w:rsidRDefault="00053949">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w:t>
      </w:r>
      <w:r>
        <w:lastRenderedPageBreak/>
        <w:t>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and Sooke Reservoir is the primary drinking water supply.</w:t>
      </w:r>
    </w:p>
    <w:p w14:paraId="21A60D68" w14:textId="77777777" w:rsidR="00045A83" w:rsidRDefault="00053949" w:rsidP="00053949">
      <w:pPr>
        <w:spacing w:line="240" w:lineRule="auto"/>
      </w:pPr>
      <w:r>
        <w:t> </w:t>
      </w:r>
    </w:p>
    <w:p w14:paraId="7A5D186F" w14:textId="77777777" w:rsidR="00045A83" w:rsidRDefault="00053949">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sidRPr="00CD314C">
        <w:rPr>
          <w:highlight w:val="yellow"/>
          <w:rPrChange w:id="24" w:author="Mark Johnson" w:date="2020-07-17T10:12:00Z">
            <w:rPr/>
          </w:rPrChange>
        </w:rPr>
        <w:t>(</w:t>
      </w:r>
      <w:r w:rsidRPr="00CD314C">
        <w:rPr>
          <w:i/>
          <w:highlight w:val="yellow"/>
          <w:rPrChange w:id="25" w:author="Mark Johnson" w:date="2020-07-17T10:12:00Z">
            <w:rPr>
              <w:i/>
            </w:rPr>
          </w:rPrChange>
        </w:rPr>
        <w:t>refs or link</w:t>
      </w:r>
      <w:r w:rsidRPr="00CD314C">
        <w:rPr>
          <w:highlight w:val="yellow"/>
          <w:rPrChange w:id="26" w:author="Mark Johnson" w:date="2020-07-17T10:12:00Z">
            <w:rPr/>
          </w:rPrChange>
        </w:rPr>
        <w:t>)</w:t>
      </w:r>
      <w:r>
        <w:t>.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w:t>
      </w:r>
    </w:p>
    <w:p w14:paraId="607F495E" w14:textId="77777777" w:rsidR="00045A83" w:rsidRDefault="00045A83" w:rsidP="00053949">
      <w:pPr>
        <w:spacing w:line="240" w:lineRule="auto"/>
      </w:pPr>
    </w:p>
    <w:p w14:paraId="0E2E7C7C" w14:textId="0DA2D2EE" w:rsidR="00045A83" w:rsidRDefault="00053949">
      <w:r>
        <w:t>In anticipation of future water demands and uncertainty related to rainfall and climate change, the Capital Regional District (CRD) purchased an additional 96.28 km</w:t>
      </w:r>
      <w:r>
        <w:rPr>
          <w:vertAlign w:val="superscript"/>
        </w:rPr>
        <w:t>2</w:t>
      </w:r>
      <w:r>
        <w:t xml:space="preserve"> </w:t>
      </w:r>
      <w:del w:id="27" w:author="Bill Floyd" w:date="2020-07-23T21:40:00Z">
        <w:r w:rsidDel="00DC6C14">
          <w:delText xml:space="preserve">(9,628 hectares) </w:delText>
        </w:r>
      </w:del>
      <w:r>
        <w:t>of land in 2007 and 2010. This area includes about 92% of the Leech River watershed (~96 km</w:t>
      </w:r>
      <w:r>
        <w:rPr>
          <w:vertAlign w:val="superscript"/>
        </w:rPr>
        <w:t>2</w:t>
      </w:r>
      <w:r>
        <w:t xml:space="preserve">) which was designated as the Leech Water Supply Area (LWSA) for future supplemental source water. In the future (possibly by 2050), inter-basin transfer </w:t>
      </w:r>
      <w:r>
        <w:lastRenderedPageBreak/>
        <w:t>will move water from the LWSA through a diversion tunnel to supplement Sooke Reservoir (Figure 1). Approximately 92% of the Leech River watershed above the point of diversion (Leech Tunnel) is protected</w:t>
      </w:r>
      <w:del w:id="28" w:author="Bill Floyd" w:date="2020-07-23T21:42:00Z">
        <w:r w:rsidDel="001C150B">
          <w:delText xml:space="preserve"> </w:delText>
        </w:r>
        <w:commentRangeStart w:id="29"/>
        <w:r w:rsidDel="001C150B">
          <w:delText>as</w:delText>
        </w:r>
      </w:del>
      <w:commentRangeEnd w:id="29"/>
      <w:r w:rsidR="001C150B">
        <w:rPr>
          <w:rStyle w:val="CommentReference"/>
        </w:rPr>
        <w:commentReference w:id="29"/>
      </w:r>
      <w:del w:id="30" w:author="Bill Floyd" w:date="2020-07-23T21:42:00Z">
        <w:r w:rsidDel="001C150B">
          <w:delText xml:space="preserve"> WSA </w:delText>
        </w:r>
      </w:del>
      <w:r>
        <w:t>.</w:t>
      </w:r>
    </w:p>
    <w:p w14:paraId="286A52A7" w14:textId="77777777" w:rsidR="00045A83" w:rsidRDefault="00053949">
      <w:r>
        <w:t> </w:t>
      </w:r>
    </w:p>
    <w:p w14:paraId="11F18D96" w14:textId="0A07227C" w:rsidR="00045A83" w:rsidRDefault="001C150B" w:rsidP="00053949">
      <w:pPr>
        <w:spacing w:line="240" w:lineRule="auto"/>
      </w:pPr>
      <w:ins w:id="31" w:author="Bill Floyd" w:date="2020-07-23T21:44:00Z">
        <w:r>
          <w:rPr>
            <w:noProof/>
          </w:rPr>
          <w:lastRenderedPageBreak/>
          <w:t xml:space="preserve"> </w:t>
        </w:r>
      </w:ins>
      <w:r w:rsidR="00053949">
        <w:rPr>
          <w:noProof/>
        </w:rPr>
        <w:drawing>
          <wp:inline distT="0" distB="0" distL="0" distR="0" wp14:anchorId="2A8D7BC4" wp14:editId="10D1DD2E">
            <wp:extent cx="5943600" cy="6281721"/>
            <wp:effectExtent l="0" t="0" r="0" b="0"/>
            <wp:docPr id="1"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14:paraId="7AD180D1" w14:textId="77777777" w:rsidR="00045A83" w:rsidRDefault="00053949" w:rsidP="00053949">
      <w:pPr>
        <w:spacing w:line="240" w:lineRule="auto"/>
      </w:pPr>
      <w:r>
        <w:t xml:space="preserve">Figure 1: </w:t>
      </w:r>
      <w:r>
        <w:rPr>
          <w:i/>
        </w:rPr>
        <w:t xml:space="preserve">Overview of the Leech and Sooke Water Supply Areas (Greater Victoria, CRD), located on southeastern Vancouver Island, British Columbia, Canada. The overview (bottom) illustrates precipitation and an atmospheric river event common to the west </w:t>
      </w:r>
      <w:r>
        <w:rPr>
          <w:i/>
        </w:rPr>
        <w:lastRenderedPageBreak/>
        <w:t>coast. The map (top) was generated in QGIS, and the image of Canada (bottom) and inset of Vancouver Island are screenshots from the Windy app (Windy.</w:t>
      </w:r>
      <w:commentRangeStart w:id="32"/>
      <w:r>
        <w:rPr>
          <w:i/>
        </w:rPr>
        <w:t>com</w:t>
      </w:r>
      <w:commentRangeEnd w:id="32"/>
      <w:r w:rsidR="001C150B">
        <w:rPr>
          <w:rStyle w:val="CommentReference"/>
        </w:rPr>
        <w:commentReference w:id="32"/>
      </w:r>
      <w:r>
        <w:rPr>
          <w:i/>
        </w:rPr>
        <w:t>).</w:t>
      </w:r>
    </w:p>
    <w:p w14:paraId="5247BD26" w14:textId="77777777" w:rsidR="00045A83" w:rsidRDefault="00053949">
      <w:r>
        <w:t> </w:t>
      </w:r>
    </w:p>
    <w:p w14:paraId="253031F3" w14:textId="77777777" w:rsidR="00045A83" w:rsidRDefault="00053949">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w:t>
      </w:r>
      <w:commentRangeStart w:id="33"/>
      <w:r>
        <w:t>Runoff</w:t>
      </w:r>
      <w:commentRangeEnd w:id="33"/>
      <w:r w:rsidR="001C150B">
        <w:rPr>
          <w:rStyle w:val="CommentReference"/>
        </w:rPr>
        <w:commentReference w:id="33"/>
      </w:r>
      <w:r>
        <w:t xml:space="preserve"> is greatest in the winter under saturated conditions when rivers respond rapidly to precipitation events, rising and falling </w:t>
      </w:r>
      <w:commentRangeStart w:id="34"/>
      <w:commentRangeStart w:id="35"/>
      <w:r>
        <w:t>dramatically</w:t>
      </w:r>
      <w:commentRangeEnd w:id="34"/>
      <w:r w:rsidR="001C150B">
        <w:rPr>
          <w:rStyle w:val="CommentReference"/>
        </w:rPr>
        <w:commentReference w:id="34"/>
      </w:r>
      <w:commentRangeEnd w:id="35"/>
      <w:r w:rsidR="001C150B">
        <w:rPr>
          <w:rStyle w:val="CommentReference"/>
        </w:rPr>
        <w:commentReference w:id="35"/>
      </w:r>
      <w:r>
        <w:t>. Across the watershed, elevation ranges from approximately 200 m above sea level (asl), near the Leech Tunnel, to 941 m asl in the centre of the watershed, at the top of Survey Mountain.</w:t>
      </w:r>
    </w:p>
    <w:p w14:paraId="44F8F445" w14:textId="77777777" w:rsidR="00045A83" w:rsidRDefault="00053949" w:rsidP="00053949">
      <w:pPr>
        <w:spacing w:line="240" w:lineRule="auto"/>
      </w:pPr>
      <w:r>
        <w:t> </w:t>
      </w:r>
    </w:p>
    <w:p w14:paraId="1DBFCF5D" w14:textId="77777777" w:rsidR="00045A83" w:rsidRDefault="00053949">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sidRPr="00CD314C">
        <w:rPr>
          <w:highlight w:val="yellow"/>
          <w:rPrChange w:id="36" w:author="Mark Johnson" w:date="2020-07-17T10:13:00Z">
            <w:rPr/>
          </w:rPrChange>
        </w:rPr>
        <w:t>[</w:t>
      </w:r>
      <w:r w:rsidRPr="00CD314C">
        <w:rPr>
          <w:i/>
          <w:highlight w:val="yellow"/>
          <w:rPrChange w:id="37" w:author="Mark Johnson" w:date="2020-07-17T10:13:00Z">
            <w:rPr>
              <w:i/>
            </w:rPr>
          </w:rPrChange>
        </w:rPr>
        <w:t>personal communication ?refs</w:t>
      </w:r>
      <w:r w:rsidRPr="00CD314C">
        <w:rPr>
          <w:highlight w:val="yellow"/>
          <w:rPrChange w:id="38" w:author="Mark Johnson" w:date="2020-07-17T10:13:00Z">
            <w:rPr/>
          </w:rPrChange>
        </w:rPr>
        <w:t>]</w:t>
      </w:r>
      <w:r>
        <w:t>. Before work is done on inter-basin transfers, the hydrology and water quality of the Leech River system need to be better understood.</w:t>
      </w:r>
    </w:p>
    <w:p w14:paraId="6282E385" w14:textId="77777777" w:rsidR="00045A83" w:rsidRDefault="00053949" w:rsidP="00053949">
      <w:pPr>
        <w:spacing w:line="240" w:lineRule="auto"/>
      </w:pPr>
      <w:r>
        <w:lastRenderedPageBreak/>
        <w:t> </w:t>
      </w:r>
    </w:p>
    <w:p w14:paraId="525F631F" w14:textId="77777777" w:rsidR="00045A83" w:rsidRDefault="00053949">
      <w:r>
        <w:t>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306A7521" w14:textId="77777777" w:rsidR="00045A83" w:rsidRDefault="00053949" w:rsidP="00053949">
      <w:pPr>
        <w:spacing w:line="240" w:lineRule="auto"/>
      </w:pPr>
      <w:r>
        <w:t> </w:t>
      </w:r>
    </w:p>
    <w:p w14:paraId="7F1C36CB" w14:textId="04904A01" w:rsidR="00045A83" w:rsidRDefault="00053949">
      <w:r>
        <w:t xml:space="preserve">Establishing an understanding of baseline water quality dynamics and hydrologic </w:t>
      </w:r>
      <w:commentRangeStart w:id="39"/>
      <w:r>
        <w:t>forces</w:t>
      </w:r>
      <w:commentRangeEnd w:id="39"/>
      <w:r w:rsidR="001C150B">
        <w:rPr>
          <w:rStyle w:val="CommentReference"/>
        </w:rPr>
        <w:commentReference w:id="39"/>
      </w:r>
      <w:r>
        <w:t xml:space="preserve"> </w:t>
      </w:r>
      <w:commentRangeStart w:id="40"/>
      <w:r>
        <w:t>in</w:t>
      </w:r>
      <w:commentRangeEnd w:id="40"/>
      <w:r w:rsidR="001C150B">
        <w:rPr>
          <w:rStyle w:val="CommentReference"/>
        </w:rPr>
        <w:commentReference w:id="40"/>
      </w:r>
      <w:r>
        <w:t xml:space="preserve"> the LWSA will help to inform forest management strategies and evaluate the effects of fire fuel management on water supply. </w:t>
      </w:r>
      <w:commentRangeStart w:id="41"/>
      <w:r>
        <w:t xml:space="preserve">Furthermore, developing relationships between event-based water quality dynamics and </w:t>
      </w:r>
      <w:del w:id="42" w:author="Bill Floyd" w:date="2020-07-23T21:52:00Z">
        <w:r w:rsidDel="00346146">
          <w:delText xml:space="preserve">establishing </w:delText>
        </w:r>
      </w:del>
      <w:ins w:id="43" w:author="Bill Floyd" w:date="2020-07-23T21:52:00Z">
        <w:r w:rsidR="00346146">
          <w:t xml:space="preserve">describing </w:t>
        </w:r>
      </w:ins>
      <w:r>
        <w:t>hydrochemical ranges across the LWSA will help to anticipate possible treatment challenges that may accompany future inter-basin transfer from the LWSA to the Sooke WSA.</w:t>
      </w:r>
      <w:commentRangeEnd w:id="41"/>
      <w:r w:rsidR="00346146">
        <w:rPr>
          <w:rStyle w:val="CommentReference"/>
        </w:rPr>
        <w:commentReference w:id="41"/>
      </w:r>
    </w:p>
    <w:p w14:paraId="786F18B5" w14:textId="77777777" w:rsidR="00045A83" w:rsidRDefault="00053949">
      <w:pPr>
        <w:pStyle w:val="Heading3"/>
      </w:pPr>
      <w:bookmarkStart w:id="44" w:name="research-questions-and-objectives"/>
      <w:bookmarkStart w:id="45" w:name="_Toc45753363"/>
      <w:r>
        <w:lastRenderedPageBreak/>
        <w:t>Research questions and objectives</w:t>
      </w:r>
      <w:bookmarkEnd w:id="44"/>
      <w:bookmarkEnd w:id="45"/>
    </w:p>
    <w:p w14:paraId="5913C779" w14:textId="77777777" w:rsidR="00045A83" w:rsidRDefault="00053949">
      <w:r>
        <w:t xml:space="preserve">This </w:t>
      </w:r>
      <w:del w:id="46" w:author="Mark Johnson" w:date="2020-07-17T10:13:00Z">
        <w:r w:rsidDel="00CD314C">
          <w:delText xml:space="preserve">Master of Science thesis </w:delText>
        </w:r>
      </w:del>
      <w:r>
        <w:t xml:space="preserve">research was conducted in partnership with the CRD and forWater Network in an effort to help </w:t>
      </w:r>
      <w:commentRangeStart w:id="47"/>
      <w:r>
        <w:t>characterize</w:t>
      </w:r>
      <w:commentRangeEnd w:id="47"/>
      <w:r w:rsidR="00346146">
        <w:rPr>
          <w:rStyle w:val="CommentReference"/>
        </w:rPr>
        <w:commentReference w:id="47"/>
      </w:r>
      <w:r>
        <w:t xml:space="preserv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are addressed in subsequent chapters.</w:t>
      </w:r>
    </w:p>
    <w:p w14:paraId="66D84033" w14:textId="77777777" w:rsidR="00045A83" w:rsidRDefault="00053949" w:rsidP="00053949">
      <w:pPr>
        <w:spacing w:line="240" w:lineRule="auto"/>
      </w:pPr>
      <w:r>
        <w:t> </w:t>
      </w:r>
    </w:p>
    <w:p w14:paraId="1123DD2A" w14:textId="77777777" w:rsidR="00045A83" w:rsidRDefault="00053949">
      <w:r>
        <w:rPr>
          <w:b/>
        </w:rPr>
        <w:t>RQ.1.</w:t>
      </w:r>
      <w:r>
        <w:t xml:space="preserve"> </w:t>
      </w:r>
      <w:del w:id="48" w:author="Mark Johnson" w:date="2020-07-17T10:13:00Z">
        <w:r w:rsidDel="00CD314C">
          <w:delText>What are the ranges for</w:delText>
        </w:r>
      </w:del>
      <w:ins w:id="49" w:author="Mark Johnson" w:date="2020-07-17T10:13:00Z">
        <w:r w:rsidR="00CD314C">
          <w:t>How does</w:t>
        </w:r>
      </w:ins>
      <w:r>
        <w:t xml:space="preserve"> DOC concentration and NOM character </w:t>
      </w:r>
      <w:ins w:id="50" w:author="Mark Johnson" w:date="2020-07-17T10:13:00Z">
        <w:r w:rsidR="00CD314C">
          <w:t xml:space="preserve">vary </w:t>
        </w:r>
      </w:ins>
      <w:commentRangeStart w:id="51"/>
      <w:del w:id="52" w:author="Mark Johnson" w:date="2020-07-17T10:13:00Z">
        <w:r w:rsidDel="00CD314C">
          <w:delText xml:space="preserve">between </w:delText>
        </w:r>
      </w:del>
      <w:ins w:id="53" w:author="Mark Johnson" w:date="2020-07-17T10:13:00Z">
        <w:r w:rsidR="00CD314C">
          <w:t xml:space="preserve">among </w:t>
        </w:r>
        <w:commentRangeEnd w:id="51"/>
        <w:r w:rsidR="00CD314C">
          <w:rPr>
            <w:rStyle w:val="CommentReference"/>
          </w:rPr>
          <w:commentReference w:id="51"/>
        </w:r>
      </w:ins>
      <w:r>
        <w:t>adjacent drainage basins and among nested sub-catchments in the Greater Victoria water supply area, and what influence does seasonality have on concentration of DOC and character of NOM?</w:t>
      </w:r>
    </w:p>
    <w:p w14:paraId="27E858AB" w14:textId="7EC318BA" w:rsidR="00045A83" w:rsidRDefault="00053949">
      <w:r>
        <w:rPr>
          <w:b/>
        </w:rPr>
        <w:t>Objective 1:</w:t>
      </w:r>
      <w:r>
        <w:t xml:space="preserve"> Design a sampling strategy to </w:t>
      </w:r>
      <w:del w:id="54" w:author="Bill Floyd" w:date="2020-07-23T21:57:00Z">
        <w:r w:rsidDel="00346146">
          <w:delText xml:space="preserve">measure </w:delText>
        </w:r>
      </w:del>
      <w:ins w:id="55" w:author="Bill Floyd" w:date="2020-07-23T21:58:00Z">
        <w:r w:rsidR="00346146">
          <w:t>describe</w:t>
        </w:r>
      </w:ins>
      <w:ins w:id="56" w:author="Bill Floyd" w:date="2020-07-23T21:57:00Z">
        <w:r w:rsidR="00346146">
          <w:t xml:space="preserve"> </w:t>
        </w:r>
      </w:ins>
      <w:r>
        <w:t>the spatial and temporal variation of DOC concentration and NOM character</w:t>
      </w:r>
      <w:del w:id="57" w:author="Bill Floyd" w:date="2020-07-23T21:58:00Z">
        <w:r w:rsidDel="00346146">
          <w:delText>, then describe spatiotemporal patterns that were observed.</w:delText>
        </w:r>
      </w:del>
    </w:p>
    <w:p w14:paraId="179E6BBE" w14:textId="77777777" w:rsidR="00045A83" w:rsidRDefault="00053949" w:rsidP="00053949">
      <w:pPr>
        <w:spacing w:line="240" w:lineRule="auto"/>
      </w:pPr>
      <w:r>
        <w:t> </w:t>
      </w:r>
    </w:p>
    <w:p w14:paraId="339826C6" w14:textId="77777777" w:rsidR="00045A83" w:rsidRDefault="00053949">
      <w:r>
        <w:rPr>
          <w:b/>
        </w:rPr>
        <w:t>RQ.2.</w:t>
      </w:r>
      <w:r>
        <w:t xml:space="preserve"> Are hydrological processes the main driver for DOC transport and variation in the LWSA and is there a mechanistic relationship between river stage and DOC or </w:t>
      </w:r>
      <w:commentRangeStart w:id="58"/>
      <w:r>
        <w:t>NOM</w:t>
      </w:r>
      <w:commentRangeEnd w:id="58"/>
      <w:r w:rsidR="00346146">
        <w:rPr>
          <w:rStyle w:val="CommentReference"/>
        </w:rPr>
        <w:commentReference w:id="58"/>
      </w:r>
      <w:r>
        <w:t>?</w:t>
      </w:r>
    </w:p>
    <w:p w14:paraId="6F145018" w14:textId="77777777" w:rsidR="00045A83" w:rsidRDefault="00053949">
      <w:r>
        <w:rPr>
          <w:b/>
        </w:rPr>
        <w:lastRenderedPageBreak/>
        <w:t>Objective 2:</w:t>
      </w:r>
      <w:r>
        <w:t xml:space="preserve"> Relate water sample results to river stage and </w:t>
      </w:r>
      <w:del w:id="59" w:author="Mark Johnson" w:date="2020-07-17T10:14:00Z">
        <w:r w:rsidDel="00CD314C">
          <w:delText>report on the</w:delText>
        </w:r>
      </w:del>
      <w:ins w:id="60" w:author="Mark Johnson" w:date="2020-07-17T10:14:00Z">
        <w:r w:rsidR="00CD314C">
          <w:t>evaluate</w:t>
        </w:r>
      </w:ins>
      <w:r>
        <w:t xml:space="preserve"> relationships between DOC concentrations and NOM character with stage, </w:t>
      </w:r>
      <w:del w:id="61" w:author="Mark Johnson" w:date="2020-07-17T10:15:00Z">
        <w:r w:rsidDel="00CD314C">
          <w:delText>particularly paying attention to</w:delText>
        </w:r>
      </w:del>
      <w:ins w:id="62" w:author="Mark Johnson" w:date="2020-07-17T10:15:00Z">
        <w:r w:rsidR="00CD314C">
          <w:t>including</w:t>
        </w:r>
      </w:ins>
      <w:r>
        <w:t xml:space="preserve"> differences between baseflow and storm events.</w:t>
      </w:r>
    </w:p>
    <w:p w14:paraId="7951A492" w14:textId="77777777" w:rsidR="00045A83" w:rsidRDefault="00053949" w:rsidP="00053949">
      <w:pPr>
        <w:spacing w:line="240" w:lineRule="auto"/>
      </w:pPr>
      <w:r>
        <w:t> </w:t>
      </w:r>
    </w:p>
    <w:p w14:paraId="4C237EFB" w14:textId="77777777" w:rsidR="00045A83" w:rsidRDefault="00053949">
      <w:commentRangeStart w:id="63"/>
      <w:r>
        <w:rPr>
          <w:b/>
        </w:rPr>
        <w:t>RQ.3.</w:t>
      </w:r>
      <w:r>
        <w:t xml:space="preserve"> Are some watershed characteristics more important than others for influencing DOC and NOM dynamics?</w:t>
      </w:r>
    </w:p>
    <w:p w14:paraId="08CB4C76" w14:textId="77777777" w:rsidR="00045A83" w:rsidRDefault="00053949">
      <w:r>
        <w:rPr>
          <w:b/>
        </w:rPr>
        <w:t>Objective 3:</w:t>
      </w:r>
      <w:r>
        <w:t xml:space="preserve"> Assess the importance of watershed characteristics and conditions as explanatory variables for DOC and DOM patterns.</w:t>
      </w:r>
      <w:commentRangeEnd w:id="63"/>
      <w:r w:rsidR="00691BC7">
        <w:rPr>
          <w:rStyle w:val="CommentReference"/>
        </w:rPr>
        <w:commentReference w:id="63"/>
      </w:r>
    </w:p>
    <w:p w14:paraId="7A410635" w14:textId="77777777" w:rsidR="00045A83" w:rsidRDefault="00053949" w:rsidP="00053949">
      <w:pPr>
        <w:spacing w:line="240" w:lineRule="auto"/>
      </w:pPr>
      <w:r>
        <w:t> </w:t>
      </w:r>
    </w:p>
    <w:p w14:paraId="2B981A10" w14:textId="77777777" w:rsidR="00045A83" w:rsidRDefault="00053949">
      <w:r>
        <w:rPr>
          <w:b/>
        </w:rPr>
        <w:t>RQ.4.</w:t>
      </w:r>
      <w:r>
        <w:t xml:space="preserve"> What are the implications for watershed management and future drinking water supply?</w:t>
      </w:r>
    </w:p>
    <w:p w14:paraId="052CA691" w14:textId="77777777"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14:paraId="1CFEB87C" w14:textId="77777777" w:rsidR="00045A83" w:rsidRDefault="00053949" w:rsidP="00053949">
      <w:pPr>
        <w:spacing w:line="240" w:lineRule="auto"/>
      </w:pPr>
      <w:r>
        <w:t> </w:t>
      </w:r>
    </w:p>
    <w:p w14:paraId="72F81C2D" w14:textId="77777777" w:rsidR="00045A83" w:rsidRDefault="00053949">
      <w:del w:id="64" w:author="Mark Johnson" w:date="2020-07-17T10:15:00Z">
        <w:r w:rsidDel="00CD314C">
          <w:delText>Ideally, r</w:delText>
        </w:r>
      </w:del>
      <w:ins w:id="65" w:author="Mark Johnson" w:date="2020-07-17T10:15:00Z">
        <w:r w:rsidR="00CD314C">
          <w:t>R</w:t>
        </w:r>
      </w:ins>
      <w:r>
        <w:t>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14:paraId="335DCDDB" w14:textId="77777777" w:rsidR="00045A83" w:rsidRDefault="00053949">
      <w:pPr>
        <w:pStyle w:val="Heading2"/>
      </w:pPr>
      <w:bookmarkStart w:id="66" w:name="_Toc45753364"/>
      <w:r>
        <w:lastRenderedPageBreak/>
        <w:t>Spatial and temporal patterns in DOC &amp; NOM</w:t>
      </w:r>
      <w:bookmarkEnd w:id="66"/>
    </w:p>
    <w:p w14:paraId="30AF066D" w14:textId="77777777" w:rsidR="00045A83" w:rsidRDefault="00053949">
      <w:pPr>
        <w:pStyle w:val="Heading3"/>
      </w:pPr>
      <w:bookmarkStart w:id="67" w:name="_Toc45753365"/>
      <w:r>
        <w:t>Introduction</w:t>
      </w:r>
      <w:bookmarkEnd w:id="67"/>
    </w:p>
    <w:p w14:paraId="45966275" w14:textId="55052FE1" w:rsidR="00045A83" w:rsidRDefault="00053949">
      <w:commentRangeStart w:id="68"/>
      <w:r>
        <w:t>Drinking water in Canada is primarily sourced from surface water supplies. Over 85% of Canadians, and approximately 80% of British Columbia</w:t>
      </w:r>
      <w:ins w:id="69" w:author="Bill Floyd" w:date="2020-07-23T22:07:00Z">
        <w:r w:rsidR="00691BC7">
          <w:t>ns</w:t>
        </w:r>
      </w:ins>
      <w:del w:id="70" w:author="Bill Floyd" w:date="2020-07-23T22:07:00Z">
        <w:r w:rsidDel="00691BC7">
          <w:delText>s</w:delText>
        </w:r>
      </w:del>
      <w:r>
        <w:t xml:space="preserve"> depend on drinking water that originates from forested headwaters (Pike et al. </w:t>
      </w:r>
      <w:hyperlink w:anchor="ref-Pike2010">
        <w:r>
          <w:rPr>
            <w:rStyle w:val="Hyperlink"/>
          </w:rPr>
          <w:t>2010</w:t>
        </w:r>
      </w:hyperlink>
      <w:r>
        <w:t xml:space="preserve">). Climate, weather, and physical characteristics of a watershed lead to variations in surface water quality, and runoff links surface water sources to the landscape by introducing terrestrial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14:paraId="354BFAB2" w14:textId="77777777" w:rsidR="00045A83" w:rsidRDefault="00053949">
      <w:pPr>
        <w:pStyle w:val="Heading4"/>
      </w:pPr>
      <w:bookmarkStart w:id="71" w:name="X7414d6706d8402b87a2f3462fc755a05cce3a3a"/>
      <w:bookmarkStart w:id="72" w:name="_Toc45753366"/>
      <w:r>
        <w:t>Aqueous natural organic matter in source water supply</w:t>
      </w:r>
      <w:bookmarkEnd w:id="71"/>
      <w:bookmarkEnd w:id="72"/>
    </w:p>
    <w:p w14:paraId="3EDD507C" w14:textId="77777777" w:rsidR="00045A83" w:rsidRDefault="00053949">
      <w:r>
        <w:t xml:space="preserve">Natural organic matter (NOM) comprises a dynamic collection of molecules that originate from a variety of sources, and aqueous NOM exists in complex and diverse combinations of particulate, colloidal and dissolved fractions (Peuravuori and Pihlaja </w:t>
      </w:r>
      <w:hyperlink w:anchor="ref-Peuravuori1997">
        <w:r>
          <w:rPr>
            <w:rStyle w:val="Hyperlink"/>
          </w:rPr>
          <w:t>1997</w:t>
        </w:r>
      </w:hyperlink>
      <w:r>
        <w:t xml:space="preserve"> ; Aiken, Hsu-Kim, and Ryan </w:t>
      </w:r>
      <w:hyperlink w:anchor="ref-Aiken2011">
        <w:r>
          <w:rPr>
            <w:rStyle w:val="Hyperlink"/>
          </w:rPr>
          <w:t>2011</w:t>
        </w:r>
      </w:hyperlink>
      <w:r>
        <w:t xml:space="preserve">; Matilainen et al. </w:t>
      </w:r>
      <w:hyperlink w:anchor="ref-Matilainen2011">
        <w:r>
          <w:rPr>
            <w:rStyle w:val="Hyperlink"/>
          </w:rPr>
          <w:t>2011</w:t>
        </w:r>
      </w:hyperlink>
      <w:r>
        <w:t xml:space="preserve">). NOM can be introduced to a water body from terrestrial sources (i.e., allochthonous NOM) or generated through in-stream 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w:t>
      </w:r>
      <w:r>
        <w:lastRenderedPageBreak/>
        <w:t xml:space="preserve">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4B658C5F" w14:textId="77777777" w:rsidR="00045A83" w:rsidRDefault="00053949">
      <w:r>
        <w:t> </w:t>
      </w:r>
    </w:p>
    <w:p w14:paraId="11C704DC" w14:textId="77777777" w:rsidR="00045A83" w:rsidRDefault="00053949">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Molecular composition and physical structure of NOM influence its functionality and reactivity, therefore different types of aqueous NOM in drinking source water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Furthermore,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14:paraId="1B12386D" w14:textId="77777777" w:rsidR="00045A83" w:rsidRDefault="00053949">
      <w:r>
        <w:t> </w:t>
      </w:r>
    </w:p>
    <w:p w14:paraId="250B7289" w14:textId="77777777" w:rsidR="00045A83" w:rsidRDefault="00053949">
      <w:r>
        <w:t xml:space="preserve">Molecular structures of NOM can contain nitrogen, silica, oxygen and hydrogen and are composed primarily of carbon; thus, organic carbon (OC) is often quantified as a proxy </w:t>
      </w:r>
      <w:r>
        <w:lastRenderedPageBreak/>
        <w:t xml:space="preserve">for NOM concentration (Health Canada </w:t>
      </w:r>
      <w:hyperlink w:anchor="ref-HealthCanada2019">
        <w:r>
          <w:rPr>
            <w:rStyle w:val="Hyperlink"/>
          </w:rPr>
          <w:t>2019</w:t>
        </w:r>
      </w:hyperlink>
      <w:hyperlink w:anchor="ref-HealthCanada2019">
        <w:r>
          <w:rPr>
            <w:rStyle w:val="Hyperlink"/>
          </w:rPr>
          <w:t>a</w:t>
        </w:r>
      </w:hyperlink>
      <w:r>
        <w:t xml:space="preserve">; Matilainen, Vepsäläinen, and Sillanpää </w:t>
      </w:r>
      <w:hyperlink w:anchor="ref-Matilainen2010">
        <w:r>
          <w:rPr>
            <w:rStyle w:val="Hyperlink"/>
          </w:rPr>
          <w:t>2010</w:t>
        </w:r>
      </w:hyperlink>
      <w:r>
        <w:t xml:space="preserve">; Critten, John C. Trussell, Rhodes. Hand, David. Howe, Kerry. Tchobanoglous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14:paraId="4335A971" w14:textId="77777777" w:rsidR="00045A83" w:rsidRDefault="00053949">
      <w:r>
        <w:t> </w:t>
      </w:r>
    </w:p>
    <w:p w14:paraId="7CB22C50" w14:textId="77777777" w:rsidR="00045A83" w:rsidRDefault="00053949">
      <w:r>
        <w:t xml:space="preserve">In addition to acting as a precursor for DBPs, DOC has been called a master variable due to it’s terrestrial-aquatic linkages, influence on water chemistry and role in contaminant transport (Zarnetske et al. </w:t>
      </w:r>
      <w:hyperlink w:anchor="ref-Zarnetske2018">
        <w:r>
          <w:rPr>
            <w:rStyle w:val="Hyperlink"/>
          </w:rPr>
          <w:t>2018</w:t>
        </w:r>
      </w:hyperlink>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and guidelines in British </w:t>
      </w:r>
      <w:r>
        <w:lastRenderedPageBreak/>
        <w:t xml:space="preserve">Columbia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commentRangeEnd w:id="68"/>
      <w:r w:rsidR="00B14038">
        <w:rPr>
          <w:rStyle w:val="CommentReference"/>
        </w:rPr>
        <w:commentReference w:id="68"/>
      </w:r>
    </w:p>
    <w:p w14:paraId="5A5AF837" w14:textId="77777777" w:rsidR="00045A83" w:rsidRDefault="00053949">
      <w:pPr>
        <w:pStyle w:val="Heading4"/>
      </w:pPr>
      <w:bookmarkStart w:id="73" w:name="surface-water-sampling-strategies"/>
      <w:bookmarkStart w:id="74" w:name="_Toc45753367"/>
      <w:commentRangeStart w:id="75"/>
      <w:r>
        <w:t>Surface water sampling strategies</w:t>
      </w:r>
      <w:bookmarkEnd w:id="73"/>
      <w:bookmarkEnd w:id="74"/>
    </w:p>
    <w:p w14:paraId="6EF13942" w14:textId="77777777" w:rsidR="00053949" w:rsidRPr="00053949" w:rsidRDefault="00053949" w:rsidP="00053949">
      <w:r>
        <w:t>* add</w:t>
      </w:r>
      <w:commentRangeEnd w:id="75"/>
      <w:r w:rsidR="00CD314C">
        <w:rPr>
          <w:rStyle w:val="CommentReference"/>
        </w:rPr>
        <w:commentReference w:id="75"/>
      </w:r>
    </w:p>
    <w:p w14:paraId="372E8CAB" w14:textId="77777777" w:rsidR="00045A83" w:rsidRDefault="00053949">
      <w:pPr>
        <w:pStyle w:val="Heading5"/>
      </w:pPr>
      <w:bookmarkStart w:id="76" w:name="_Toc45753368"/>
      <w:commentRangeStart w:id="77"/>
      <w:r>
        <w:t>Event-based sampling</w:t>
      </w:r>
      <w:bookmarkEnd w:id="76"/>
    </w:p>
    <w:p w14:paraId="0FD740FC" w14:textId="77777777" w:rsidR="00045A83" w:rsidRDefault="00053949">
      <w:r>
        <w:t>Synoptic grab sampling can cover a wide area over a relatively short period of time, but it can be difficult to schedule a synoptic sampling campaign for specific weather and flow conditions, especially for short durations of rapid runoff (Harmel, King, and Slade (</w:t>
      </w:r>
      <w:hyperlink w:anchor="ref-Harmel2003">
        <w:r>
          <w:rPr>
            <w:rStyle w:val="Hyperlink"/>
          </w:rPr>
          <w:t>2003</w:t>
        </w:r>
      </w:hyperlink>
      <w:r>
        <w:t>)).</w:t>
      </w:r>
    </w:p>
    <w:p w14:paraId="4FE4B440" w14:textId="77777777" w:rsidR="00045A83" w:rsidRDefault="00053949">
      <w:r>
        <w:t xml:space="preserve">Water samples from the rising limb of the hydrograph have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The dynamic changes that occur during events are of interest for understanding water </w:t>
      </w:r>
      <w:r>
        <w:lastRenderedPageBreak/>
        <w:t>quality variation and ranges, however it is logistically challenging and potentially dangerous to manually collect standard grab samples during high flows across multiple sites (Graczyk et al. (</w:t>
      </w:r>
      <w:hyperlink w:anchor="ref-Graczyk2000">
        <w:r>
          <w:rPr>
            <w:rStyle w:val="Hyperlink"/>
          </w:rPr>
          <w:t>2000</w:t>
        </w:r>
      </w:hyperlink>
      <w:r>
        <w:t>); Mackay and Taylor (</w:t>
      </w:r>
      <w:hyperlink w:anchor="ref-Mackay2012">
        <w:r>
          <w:rPr>
            <w:rStyle w:val="Hyperlink"/>
          </w:rPr>
          <w:t>2012</w:t>
        </w:r>
      </w:hyperlink>
      <w:r>
        <w:t>)).</w:t>
      </w:r>
    </w:p>
    <w:p w14:paraId="13E3D7A4" w14:textId="77777777" w:rsidR="00045A83" w:rsidRDefault="00053949">
      <w:r>
        <w:t>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(Harmel, King, and Slade (</w:t>
      </w:r>
      <w:hyperlink w:anchor="ref-Harmel2003">
        <w:r>
          <w:rPr>
            <w:rStyle w:val="Hyperlink"/>
          </w:rPr>
          <w:t>2003</w:t>
        </w:r>
      </w:hyperlink>
      <w:r>
        <w:t>)) but can be prohibitively expensive ($2K-3K CAD), and also require a reliable power source which can pose logistical challenge</w:t>
      </w:r>
      <w:ins w:id="78" w:author="Mark Johnson" w:date="2020-07-17T10:16:00Z">
        <w:r w:rsidR="00CD314C">
          <w:t>s</w:t>
        </w:r>
      </w:ins>
      <w:del w:id="79" w:author="Mark Johnson" w:date="2020-07-17T10:16:00Z">
        <w:r w:rsidDel="00CD314C">
          <w:delText>d</w:delText>
        </w:r>
      </w:del>
      <w:r>
        <w:t xml:space="preserve"> for setting up multiple sites in remote or difficult to access locations (Mackay and Taylor (</w:t>
      </w:r>
      <w:hyperlink w:anchor="ref-Mackay2012">
        <w:r>
          <w:rPr>
            <w:rStyle w:val="Hyperlink"/>
          </w:rPr>
          <w:t>2012</w:t>
        </w:r>
      </w:hyperlink>
      <w:r>
        <w:t>)). A siphon sampler is a passive sampling alternative to a pump sampler; it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w:t>
      </w:r>
      <w:commentRangeEnd w:id="77"/>
      <w:r w:rsidR="00B14038">
        <w:rPr>
          <w:rStyle w:val="CommentReference"/>
        </w:rPr>
        <w:commentReference w:id="77"/>
      </w:r>
    </w:p>
    <w:p w14:paraId="26D460A2" w14:textId="77777777" w:rsidR="00045A83" w:rsidRDefault="00053949">
      <w:pPr>
        <w:pStyle w:val="Heading4"/>
      </w:pPr>
      <w:bookmarkStart w:id="80" w:name="research-objectives"/>
      <w:bookmarkStart w:id="81" w:name="_Toc45753369"/>
      <w:r>
        <w:lastRenderedPageBreak/>
        <w:t>Research objectives</w:t>
      </w:r>
      <w:bookmarkEnd w:id="80"/>
      <w:bookmarkEnd w:id="81"/>
    </w:p>
    <w:p w14:paraId="3C8BE737" w14:textId="77777777" w:rsidR="00045A83" w:rsidRDefault="00053949">
      <w:commentRangeStart w:id="82"/>
      <w:r>
        <w:t>A sampling strategy was developed to quantify the ranges of DOC concentration and NOM character between adjacent drainage basins and among nested sub-catchments the Greater Victoria water supply area across seasons.</w:t>
      </w:r>
      <w:commentRangeEnd w:id="82"/>
      <w:r w:rsidR="00CD314C">
        <w:rPr>
          <w:rStyle w:val="CommentReference"/>
        </w:rPr>
        <w:commentReference w:id="82"/>
      </w:r>
    </w:p>
    <w:p w14:paraId="5E3203F1" w14:textId="77777777" w:rsidR="00045A83" w:rsidRDefault="00053949">
      <w:pPr>
        <w:pStyle w:val="Heading3"/>
      </w:pPr>
      <w:bookmarkStart w:id="83" w:name="_Toc45753370"/>
      <w:r>
        <w:t>Methods</w:t>
      </w:r>
      <w:bookmarkEnd w:id="83"/>
    </w:p>
    <w:p w14:paraId="3FCE2205" w14:textId="77777777" w:rsidR="00045A83" w:rsidRDefault="00053949">
      <w:r>
        <w:t xml:space="preserve">To measure the ranges of dissolved organic carbon (DOC) concentration and natural organic matter (NOM) character over space and time, river sampling was conducted from October 2018 to February </w:t>
      </w:r>
      <w:commentRangeStart w:id="84"/>
      <w:r>
        <w:t>2020</w:t>
      </w:r>
      <w:commentRangeEnd w:id="84"/>
      <w:r w:rsidR="00B14038">
        <w:rPr>
          <w:rStyle w:val="CommentReference"/>
        </w:rPr>
        <w:commentReference w:id="84"/>
      </w:r>
      <w:r>
        <w:t xml:space="preserve">. Water samples were collected and analyzed at UBC for DOC concentration and NOM character via high temperature combustion and UV-Vis spectroscopy, respectively (details follow in </w:t>
      </w:r>
      <w:r>
        <w:rPr>
          <w:i/>
        </w:rPr>
        <w:t>‘Analytical Techniques’</w:t>
      </w:r>
      <w:r>
        <w:t xml:space="preserve">). The </w:t>
      </w:r>
      <w:commentRangeStart w:id="85"/>
      <w:r>
        <w:t>river</w:t>
      </w:r>
      <w:commentRangeEnd w:id="85"/>
      <w:r w:rsidR="004247A5">
        <w:rPr>
          <w:rStyle w:val="CommentReference"/>
        </w:rPr>
        <w:commentReference w:id="85"/>
      </w:r>
      <w:r>
        <w:t xml:space="preserve">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14:paraId="61FC021D" w14:textId="77777777" w:rsidR="00045A83" w:rsidRDefault="00053949">
      <w:pPr>
        <w:pStyle w:val="Heading4"/>
      </w:pPr>
      <w:bookmarkStart w:id="86" w:name="sampling-sites"/>
      <w:bookmarkStart w:id="87" w:name="_Toc45753371"/>
      <w:r>
        <w:t>Sampling sites</w:t>
      </w:r>
      <w:bookmarkEnd w:id="86"/>
      <w:bookmarkEnd w:id="87"/>
    </w:p>
    <w:p w14:paraId="1BEA0CBF" w14:textId="77777777" w:rsidR="00045A83" w:rsidRDefault="00053949">
      <w:pPr>
        <w:rPr>
          <w:ins w:id="88" w:author="Mark Johnson" w:date="2020-07-17T10:17:00Z"/>
        </w:rPr>
      </w:pPr>
      <w:r>
        <w:t xml:space="preserve">Most of sampling sites were located in the Leech </w:t>
      </w:r>
      <w:commentRangeStart w:id="89"/>
      <w:r>
        <w:t>WSA</w:t>
      </w:r>
      <w:commentRangeEnd w:id="89"/>
      <w:r w:rsidR="004247A5">
        <w:rPr>
          <w:rStyle w:val="CommentReference"/>
        </w:rPr>
        <w:commentReference w:id="89"/>
      </w:r>
      <w:r>
        <w:t xml:space="preserve"> and a few key rivers in the Sooke WSA </w:t>
      </w:r>
      <w:commentRangeStart w:id="90"/>
      <w:r>
        <w:t>were</w:t>
      </w:r>
      <w:commentRangeEnd w:id="90"/>
      <w:r w:rsidR="004247A5">
        <w:rPr>
          <w:rStyle w:val="CommentReference"/>
        </w:rPr>
        <w:commentReference w:id="90"/>
      </w:r>
      <w:r>
        <w:t xml:space="preserve"> also included (Figure 2). Rithet Creek is the largest tributary to Sooke </w:t>
      </w:r>
      <w:r>
        <w:lastRenderedPageBreak/>
        <w:t xml:space="preserve">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w:t>
      </w:r>
      <w:del w:id="91" w:author="Mark Johnson" w:date="2020-07-17T10:17:00Z">
        <w:r w:rsidDel="00CD314C">
          <w:delText>is a likely</w:delText>
        </w:r>
      </w:del>
      <w:ins w:id="92" w:author="Mark Johnson" w:date="2020-07-17T10:17:00Z">
        <w:r w:rsidR="00CD314C">
          <w:t>can be used as a</w:t>
        </w:r>
      </w:ins>
      <w:r>
        <w:t xml:space="preserve"> balancing reservoir for future inter-basin transfers.</w:t>
      </w:r>
    </w:p>
    <w:p w14:paraId="7CF7B8AD" w14:textId="77777777" w:rsidR="00CD314C" w:rsidRDefault="00CD314C"/>
    <w:p w14:paraId="4674B504" w14:textId="77777777" w:rsidR="00053949" w:rsidRDefault="00053949">
      <w:pPr>
        <w:sectPr w:rsidR="00053949" w:rsidSect="00053949">
          <w:footerReference w:type="first" r:id="rId13"/>
          <w:pgSz w:w="12240" w:h="15840" w:code="1"/>
          <w:pgMar w:top="1440" w:right="1440" w:bottom="1440" w:left="1440" w:header="706" w:footer="706" w:gutter="0"/>
          <w:pgNumType w:start="1"/>
          <w:cols w:space="708"/>
          <w:titlePg/>
          <w:docGrid w:linePitch="326"/>
        </w:sectPr>
      </w:pPr>
      <w:r>
        <w:t>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14:paraId="06513126" w14:textId="77777777" w:rsidR="00045A83" w:rsidRDefault="00053949" w:rsidP="00053949">
      <w:pPr>
        <w:spacing w:line="240" w:lineRule="auto"/>
      </w:pPr>
      <w:r>
        <w:rPr>
          <w:noProof/>
        </w:rPr>
        <w:lastRenderedPageBreak/>
        <w:drawing>
          <wp:inline distT="0" distB="0" distL="0" distR="0" wp14:anchorId="5E1EF26B" wp14:editId="6446E25D">
            <wp:extent cx="7363835" cy="5170714"/>
            <wp:effectExtent l="0" t="0" r="0" b="0"/>
            <wp:docPr id="2"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4"/>
                    <a:stretch>
                      <a:fillRect/>
                    </a:stretch>
                  </pic:blipFill>
                  <pic:spPr bwMode="auto">
                    <a:xfrm>
                      <a:off x="0" y="0"/>
                      <a:ext cx="7403651" cy="5198672"/>
                    </a:xfrm>
                    <a:prstGeom prst="rect">
                      <a:avLst/>
                    </a:prstGeom>
                    <a:noFill/>
                    <a:ln w="9525">
                      <a:noFill/>
                      <a:headEnd/>
                      <a:tailEnd/>
                    </a:ln>
                  </pic:spPr>
                </pic:pic>
              </a:graphicData>
            </a:graphic>
          </wp:inline>
        </w:drawing>
      </w:r>
    </w:p>
    <w:p w14:paraId="73D73859" w14:textId="77777777" w:rsidR="00045A83" w:rsidRDefault="00053949" w:rsidP="00053949">
      <w:pPr>
        <w:spacing w:line="240" w:lineRule="auto"/>
      </w:pPr>
      <w:r>
        <w:lastRenderedPageBreak/>
        <w:t xml:space="preserve">Figure 2:  </w:t>
      </w:r>
      <w:r>
        <w:rPr>
          <w:i/>
        </w:rPr>
        <w:t>River sampling sites across the Leech and Sooke Water Supply Areas (WSA), Greater Victoria, BC.</w:t>
      </w:r>
    </w:p>
    <w:p w14:paraId="22999B5B" w14:textId="77777777" w:rsidR="00053949" w:rsidRDefault="00053949">
      <w:pPr>
        <w:sectPr w:rsidR="00053949" w:rsidSect="00053949">
          <w:footerReference w:type="first" r:id="rId15"/>
          <w:pgSz w:w="15840" w:h="12240" w:orient="landscape" w:code="1"/>
          <w:pgMar w:top="1440" w:right="1440" w:bottom="1440" w:left="1440" w:header="706" w:footer="706" w:gutter="0"/>
          <w:cols w:space="708"/>
          <w:docGrid w:linePitch="326"/>
        </w:sectPr>
      </w:pPr>
    </w:p>
    <w:p w14:paraId="79E9B09F" w14:textId="77777777" w:rsidR="00045A83" w:rsidRDefault="00053949">
      <w:pPr>
        <w:pStyle w:val="Heading5"/>
      </w:pPr>
      <w:bookmarkStart w:id="93" w:name="synoptic-sampling"/>
      <w:bookmarkStart w:id="94" w:name="_Toc45753372"/>
      <w:r>
        <w:lastRenderedPageBreak/>
        <w:t>Synoptic sampling</w:t>
      </w:r>
      <w:bookmarkEnd w:id="93"/>
      <w:bookmarkEnd w:id="94"/>
    </w:p>
    <w:p w14:paraId="1529B74E" w14:textId="77777777" w:rsidR="00045A83" w:rsidRDefault="00053949">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 </w:t>
      </w:r>
      <w:r>
        <w:rPr>
          <w:i/>
        </w:rPr>
        <w:t>12</w:t>
      </w:r>
      <w:r>
        <w:t xml:space="preserve"> samples that were collected by CRD staff in January 2020 which were refrigerated for almost two weeks prior to filtration &amp; acidification. Samples for NOM spectroscopy were confirmed to have zero turbidity, were measured unfiltered and un-acidified.</w:t>
      </w:r>
    </w:p>
    <w:p w14:paraId="7C69E268" w14:textId="77777777" w:rsidR="00045A83" w:rsidRDefault="00053949">
      <w:pPr>
        <w:pStyle w:val="Heading5"/>
      </w:pPr>
      <w:bookmarkStart w:id="95" w:name="monitoring-sampling-stations"/>
      <w:bookmarkStart w:id="96" w:name="_Toc45753373"/>
      <w:r>
        <w:t>Monitoring &amp; sampling stations</w:t>
      </w:r>
      <w:bookmarkEnd w:id="95"/>
      <w:bookmarkEnd w:id="96"/>
    </w:p>
    <w:p w14:paraId="051F9D08" w14:textId="77777777" w:rsidR="00045A83" w:rsidRDefault="00053949">
      <w:r>
        <w:t xml:space="preserve">Six of the sampling sites in the LWSA were selected for more intensive monitoring (numbered sites in Figure 2). These sites represent the drainage area upstream of the Leech River Tunnel and five sub-basins nested within the Leech Tunnel catchment. Site 6 included the drainage area for the entire LWSA and was located at the Leech River </w:t>
      </w:r>
      <w:r>
        <w:lastRenderedPageBreak/>
        <w:t xml:space="preserve">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enhanced passive sampling </w:t>
      </w:r>
      <w:commentRangeStart w:id="97"/>
      <w:r>
        <w:t>schemes</w:t>
      </w:r>
      <w:commentRangeEnd w:id="97"/>
      <w:r w:rsidR="004247A5">
        <w:rPr>
          <w:rStyle w:val="CommentReference"/>
        </w:rPr>
        <w:commentReference w:id="97"/>
      </w:r>
      <w:r>
        <w:t>.</w:t>
      </w:r>
    </w:p>
    <w:p w14:paraId="28D7E917" w14:textId="77777777" w:rsidR="00045A83" w:rsidRDefault="00053949">
      <w:r>
        <w:t> </w:t>
      </w:r>
    </w:p>
    <w:p w14:paraId="7E15DF22" w14:textId="77777777" w:rsidR="00045A83" w:rsidRDefault="00053949">
      <w:r>
        <w:t xml:space="preserve">The Leech watershed system responds quickly to rainfall, and the logistics of </w:t>
      </w:r>
      <w:commentRangeStart w:id="98"/>
      <w:r>
        <w:t>grab</w:t>
      </w:r>
      <w:commentRangeEnd w:id="98"/>
      <w:r w:rsidR="004247A5">
        <w:rPr>
          <w:rStyle w:val="CommentReference"/>
        </w:rPr>
        <w:commentReference w:id="98"/>
      </w:r>
      <w:r>
        <w:t xml:space="preserve">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w:t>
      </w:r>
      <w:commentRangeStart w:id="99"/>
      <w:r>
        <w:t>and curiosity</w:t>
      </w:r>
      <w:commentRangeEnd w:id="99"/>
      <w:r w:rsidR="00CD314C">
        <w:rPr>
          <w:rStyle w:val="CommentReference"/>
        </w:rPr>
        <w:commentReference w:id="99"/>
      </w:r>
      <w:r>
        <w:t>, siphon sampling strategies were employed at the monitoring sites across the LWSA.</w:t>
      </w:r>
    </w:p>
    <w:p w14:paraId="281E1C01" w14:textId="77777777" w:rsidR="00045A83" w:rsidRDefault="00053949">
      <w:r>
        <w:t> </w:t>
      </w:r>
    </w:p>
    <w:p w14:paraId="2625278F" w14:textId="77777777" w:rsidR="00045A83" w:rsidRDefault="00053949">
      <w:r>
        <w:t xml:space="preserve">Siphon sampling bottles were used on vertical sampling racks as a cost-effective, logistically practical and reliable method of passive event-based sampling that enhanced the synoptic sampling program. In addition to passively collecting samples </w:t>
      </w:r>
      <w:r>
        <w:lastRenderedPageBreak/>
        <w:t>across the Leech watershed during increasing flow conditions, the vertical racks also recorded river stage and air/water temperatures (using HOBO TidbiT v2 Temperature Data Loggers, Onset, USA).</w:t>
      </w:r>
    </w:p>
    <w:p w14:paraId="7A6B6094" w14:textId="77777777" w:rsidR="00045A83" w:rsidRDefault="00053949">
      <w:r>
        <w:t> </w:t>
      </w:r>
    </w:p>
    <w:p w14:paraId="0465007C" w14:textId="77777777" w:rsidR="00045A83" w:rsidRDefault="00053949">
      <w:r>
        <w:t xml:space="preserve">Each vertical sampling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 3). Custom-built siphon sampler bottles used in this research were based on a USGS single stage sediment sampler design (US U-59, 1961, (see Graczyk et al. </w:t>
      </w:r>
      <w:hyperlink w:anchor="ref-Graczyk2000">
        <w:r>
          <w:rPr>
            <w:rStyle w:val="Hyperlink"/>
          </w:rPr>
          <w:t>2000</w:t>
        </w:r>
      </w:hyperlink>
      <w:r>
        <w:t xml:space="preserve">)). Screw caps for 250 mL amber HDPE wide-mouth bottles were augmented to include two 1/4" (O.D.) stainless steel </w:t>
      </w:r>
      <w:r>
        <w:lastRenderedPageBreak/>
        <w:t xml:space="preserve">tubes </w:t>
      </w:r>
      <w:r w:rsidR="00E131BD">
        <w:rPr>
          <w:noProof/>
        </w:rPr>
        <mc:AlternateContent>
          <mc:Choice Requires="wps">
            <w:drawing>
              <wp:anchor distT="45720" distB="45720" distL="114300" distR="114300" simplePos="0" relativeHeight="251659264" behindDoc="0" locked="0" layoutInCell="1" allowOverlap="1" wp14:anchorId="0E66EE6B" wp14:editId="1DD5302D">
                <wp:simplePos x="0" y="0"/>
                <wp:positionH relativeFrom="column">
                  <wp:posOffset>86995</wp:posOffset>
                </wp:positionH>
                <wp:positionV relativeFrom="paragraph">
                  <wp:posOffset>1477645</wp:posOffset>
                </wp:positionV>
                <wp:extent cx="2863215" cy="6098540"/>
                <wp:effectExtent l="1270" t="1270" r="254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6098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1FAB9" w14:textId="77777777" w:rsidR="007B5FA3" w:rsidRDefault="007B5FA3" w:rsidP="00053949">
                            <w:pPr>
                              <w:spacing w:line="240" w:lineRule="auto"/>
                            </w:pPr>
                            <w:r>
                              <w:rPr>
                                <w:noProof/>
                              </w:rPr>
                              <w:drawing>
                                <wp:inline distT="0" distB="0" distL="0" distR="0" wp14:anchorId="053ABF46" wp14:editId="39C8903C">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637556" cy="5281444"/>
                                          </a:xfrm>
                                          <a:prstGeom prst="rect">
                                            <a:avLst/>
                                          </a:prstGeom>
                                          <a:noFill/>
                                          <a:ln w="9525">
                                            <a:noFill/>
                                            <a:headEnd/>
                                            <a:tailEnd/>
                                          </a:ln>
                                        </pic:spPr>
                                      </pic:pic>
                                    </a:graphicData>
                                  </a:graphic>
                                </wp:inline>
                              </w:drawing>
                            </w:r>
                          </w:p>
                          <w:p w14:paraId="1E0C4847" w14:textId="77777777" w:rsidR="007B5FA3" w:rsidRDefault="007B5FA3" w:rsidP="00053949">
                            <w:pPr>
                              <w:spacing w:line="240" w:lineRule="auto"/>
                            </w:pPr>
                            <w:r w:rsidRPr="00053949">
                              <w:t>Figure 3:  Vertical sampling rack and siphon sampler bottle, illustrative of installations at six sites across the LWSA (shown here is Chris Creek (site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E66EE6B" id="_x0000_t202" coordsize="21600,21600" o:spt="202" path="m,l,21600r21600,l21600,xe">
                <v:stroke joinstyle="miter"/>
                <v:path gradientshapeok="t" o:connecttype="rect"/>
              </v:shapetype>
              <v:shape id="Text Box 2" o:spid="_x0000_s1026" type="#_x0000_t202" style="position:absolute;margin-left:6.85pt;margin-top:116.35pt;width:225.45pt;height:480.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lrhQIAABE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" stroked="f">
                <v:textbox>
                  <w:txbxContent>
                    <w:p w14:paraId="0251FAB9" w14:textId="77777777" w:rsidR="007B5FA3" w:rsidRDefault="007B5FA3" w:rsidP="00053949">
                      <w:pPr>
                        <w:spacing w:line="240" w:lineRule="auto"/>
                      </w:pPr>
                      <w:r>
                        <w:rPr>
                          <w:noProof/>
                        </w:rPr>
                        <w:drawing>
                          <wp:inline distT="0" distB="0" distL="0" distR="0" wp14:anchorId="053ABF46" wp14:editId="39C8903C">
                            <wp:extent cx="2623457" cy="5253211"/>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637556" cy="5281444"/>
                                    </a:xfrm>
                                    <a:prstGeom prst="rect">
                                      <a:avLst/>
                                    </a:prstGeom>
                                    <a:noFill/>
                                    <a:ln w="9525">
                                      <a:noFill/>
                                      <a:headEnd/>
                                      <a:tailEnd/>
                                    </a:ln>
                                  </pic:spPr>
                                </pic:pic>
                              </a:graphicData>
                            </a:graphic>
                          </wp:inline>
                        </w:drawing>
                      </w:r>
                    </w:p>
                    <w:p w14:paraId="1E0C4847" w14:textId="77777777" w:rsidR="007B5FA3" w:rsidRDefault="007B5FA3" w:rsidP="00053949">
                      <w:pPr>
                        <w:spacing w:line="240" w:lineRule="auto"/>
                      </w:pPr>
                      <w:r w:rsidRPr="00053949">
                        <w:t>Figure 3:  Vertical sampling rack and siphon sampler bottle, illustrative of installations at six sites across the LWSA (shown here is Chris Creek (site 2).</w:t>
                      </w:r>
                    </w:p>
                  </w:txbxContent>
                </v:textbox>
                <w10:wrap type="square"/>
              </v:shape>
            </w:pict>
          </mc:Fallback>
        </mc:AlternateContent>
      </w:r>
      <w:r>
        <w:t>that created the siphon system; one tube was longer than the other, both had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Marine epoxy was used on the outside of siphon caps to ensure a water-tight seal around the inlet and exhaust (lower and upper tubes, respectively), and inert silicone sealant was added to the inside of lids to ensure watertightness and clean sample containment. The siphon samplers collected river water from approximately 5 cm below the surface (the distance between bend at top of intake tube to inlet </w:t>
      </w:r>
      <w:commentRangeStart w:id="100"/>
      <w:r>
        <w:t>orifice</w:t>
      </w:r>
      <w:commentRangeEnd w:id="100"/>
      <w:r w:rsidR="006D2FF7">
        <w:rPr>
          <w:rStyle w:val="CommentReference"/>
        </w:rPr>
        <w:commentReference w:id="100"/>
      </w:r>
      <w:r>
        <w:t>).</w:t>
      </w:r>
    </w:p>
    <w:p w14:paraId="31D04C1F" w14:textId="77777777" w:rsidR="00045A83" w:rsidRDefault="00045A83"/>
    <w:p w14:paraId="1F050825" w14:textId="60DAB563" w:rsidR="00045A83" w:rsidRDefault="00053949">
      <w:del w:id="101" w:author="Bill Floyd" w:date="2020-07-23T22:37:00Z">
        <w:r w:rsidDel="006D2FF7">
          <w:delText>Each time a monitoring site was visited</w:delText>
        </w:r>
      </w:del>
      <w:r>
        <w:t xml:space="preserve">, </w:t>
      </w:r>
      <w:del w:id="102" w:author="Bill Floyd" w:date="2020-07-23T22:37:00Z">
        <w:r w:rsidDel="006D2FF7">
          <w:delText>empty a</w:delText>
        </w:r>
      </w:del>
      <w:ins w:id="103" w:author="Bill Floyd" w:date="2020-07-23T22:37:00Z">
        <w:r w:rsidR="006D2FF7">
          <w:t>A</w:t>
        </w:r>
      </w:ins>
      <w:r>
        <w:t>cid-washed sample bottles with siphon lids were set out on vertical racks</w:t>
      </w:r>
      <w:ins w:id="104" w:author="Bill Floyd" w:date="2020-07-23T22:37:00Z">
        <w:r w:rsidR="006D2FF7">
          <w:t xml:space="preserve"> when </w:t>
        </w:r>
      </w:ins>
      <w:ins w:id="105" w:author="Bill Floyd" w:date="2020-07-23T22:38:00Z">
        <w:r w:rsidR="006D2FF7">
          <w:t>scheduled</w:t>
        </w:r>
      </w:ins>
      <w:ins w:id="106" w:author="Bill Floyd" w:date="2020-07-23T22:37:00Z">
        <w:r w:rsidR="006D2FF7">
          <w:t xml:space="preserve"> synoptic sampling was completed</w:t>
        </w:r>
      </w:ins>
      <w:r>
        <w:t xml:space="preserve">. </w:t>
      </w:r>
      <w:del w:id="107" w:author="Bill Floyd" w:date="2020-07-23T22:38:00Z">
        <w:r w:rsidDel="006D2FF7">
          <w:delText>The stage at which each</w:delText>
        </w:r>
      </w:del>
      <w:ins w:id="108" w:author="Bill Floyd" w:date="2020-07-23T22:38:00Z">
        <w:r w:rsidR="006D2FF7">
          <w:t>Bottle location</w:t>
        </w:r>
      </w:ins>
      <w:r>
        <w:t xml:space="preserve"> </w:t>
      </w:r>
      <w:del w:id="109" w:author="Bill Floyd" w:date="2020-07-23T22:38:00Z">
        <w:r w:rsidDel="006D2FF7">
          <w:delText>siphon bottle filled was</w:delText>
        </w:r>
      </w:del>
      <w:ins w:id="110" w:author="Bill Floyd" w:date="2020-07-23T22:38:00Z">
        <w:r w:rsidR="006D2FF7">
          <w:t xml:space="preserve">was </w:t>
        </w:r>
        <w:r w:rsidR="006D2FF7">
          <w:lastRenderedPageBreak/>
          <w:t>recorded so it could be related to the continuous stage recorder</w:t>
        </w:r>
      </w:ins>
      <w:r>
        <w:t xml:space="preserve"> recorded; this was the height on the stilling-well measuring tape that corresponded to the top of each siphon intake tube bend. </w:t>
      </w:r>
      <w:commentRangeStart w:id="111"/>
      <w:r>
        <w:t xml:space="preserve">Samples were passively collected </w:t>
      </w:r>
      <w:del w:id="112" w:author="Mark Johnson" w:date="2020-07-17T10:17:00Z">
        <w:r w:rsidDel="002E3A08">
          <w:delText xml:space="preserve">in my absence </w:delText>
        </w:r>
      </w:del>
      <w:r>
        <w:t xml:space="preserve">as rivers responded to precipitation, and </w:t>
      </w:r>
      <w:commentRangeEnd w:id="111"/>
      <w:r w:rsidR="002E3A08">
        <w:rPr>
          <w:rStyle w:val="CommentReference"/>
        </w:rPr>
        <w:commentReference w:id="111"/>
      </w:r>
      <w:ins w:id="113" w:author="Mark Johnson" w:date="2020-07-17T10:18:00Z">
        <w:r w:rsidR="002E3A08">
          <w:t>were</w:t>
        </w:r>
      </w:ins>
      <w:del w:id="114" w:author="Mark Johnson" w:date="2020-07-17T10:18:00Z">
        <w:r w:rsidDel="002E3A08">
          <w:delText>I</w:delText>
        </w:r>
      </w:del>
      <w:r>
        <w:t xml:space="preserve"> retrieved </w:t>
      </w:r>
      <w:del w:id="115" w:author="Mark Johnson" w:date="2020-07-17T10:18:00Z">
        <w:r w:rsidDel="002E3A08">
          <w:delText xml:space="preserve">them </w:delText>
        </w:r>
      </w:del>
      <w:r>
        <w:t>on subsequent field trips (at which point the filling-stage was double checked).</w:t>
      </w:r>
    </w:p>
    <w:p w14:paraId="1F1646D7" w14:textId="77777777" w:rsidR="00045A83" w:rsidRDefault="00053949">
      <w:r>
        <w:t> </w:t>
      </w:r>
    </w:p>
    <w:p w14:paraId="34A85FF3" w14:textId="77777777" w:rsidR="00045A83" w:rsidRDefault="00053949">
      <w:r>
        <w:t>During data analysis, the observed stage at which each siphon bottle filled was references to level-logger data to determine the date and time of collection for each rising-stage sampl</w:t>
      </w:r>
      <w:commentRangeStart w:id="116"/>
      <w:r>
        <w:t>e</w:t>
      </w:r>
      <w:del w:id="117" w:author="Mark Johnson" w:date="2020-07-17T10:18:00Z">
        <w:r w:rsidDel="002E3A08">
          <w:delText xml:space="preserve">. To the best of my knowledge, this project was the first to combine vertically staggered passive siphon samplers with observed and continuously recorded </w:delText>
        </w:r>
        <w:commentRangeStart w:id="118"/>
        <w:r w:rsidDel="002E3A08">
          <w:delText>stage</w:delText>
        </w:r>
      </w:del>
      <w:commentRangeEnd w:id="118"/>
      <w:r w:rsidR="006D2FF7">
        <w:rPr>
          <w:rStyle w:val="CommentReference"/>
        </w:rPr>
        <w:commentReference w:id="118"/>
      </w:r>
      <w:r>
        <w:t xml:space="preserve"> t</w:t>
      </w:r>
      <w:commentRangeEnd w:id="116"/>
      <w:r w:rsidR="002E3A08">
        <w:rPr>
          <w:rStyle w:val="CommentReference"/>
        </w:rPr>
        <w:commentReference w:id="116"/>
      </w:r>
      <w:r>
        <w:t>o obtain time-stamps of sample collection. The time-stamps were used to asses temporal variability in DOC &amp; NOM (details in Chapter 3) and to inform quality management of samples (below).</w:t>
      </w:r>
    </w:p>
    <w:p w14:paraId="3A75CFCF" w14:textId="77777777" w:rsidR="00045A83" w:rsidRDefault="00053949">
      <w:pPr>
        <w:pStyle w:val="Heading6"/>
      </w:pPr>
      <w:bookmarkStart w:id="119" w:name="siphon-sampler-assumptions"/>
      <w:bookmarkStart w:id="120" w:name="_Toc45753374"/>
      <w:r>
        <w:t>Siphon sampler assumptions</w:t>
      </w:r>
      <w:bookmarkEnd w:id="119"/>
      <w:bookmarkEnd w:id="120"/>
    </w:p>
    <w:p w14:paraId="54B20C91" w14:textId="77777777" w:rsidR="00045A83" w:rsidRDefault="00053949">
      <w:r>
        <w:t xml:space="preserve">The representativeness of vertical rack samples relied on two key assumptions: (1) the water column was well mixed (no stratification) therefore the sample collected was representative of river water quality at each sampling stage; and (2) the sample was </w:t>
      </w:r>
      <w:r>
        <w:lastRenderedPageBreak/>
        <w:t>discrete, such that there was no infiltration or mixing between surrounding river water and the sample in the bottle once the sample was collected.</w:t>
      </w:r>
    </w:p>
    <w:p w14:paraId="4D9904BF" w14:textId="77777777" w:rsidR="00045A83" w:rsidRDefault="00053949">
      <w:r>
        <w:t> </w:t>
      </w:r>
    </w:p>
    <w:p w14:paraId="0257E6B6" w14:textId="77777777" w:rsidR="00045A83" w:rsidRDefault="00053949">
      <w:r>
        <w:t xml:space="preserve">Based on turbulence associated with flows upstream of the vertical racks (step-pool formations), the assumption of fully mixed and unstratified water seemed justified. Sample </w:t>
      </w:r>
      <w:commentRangeStart w:id="121"/>
      <w:r>
        <w:t xml:space="preserve">discretion </w:t>
      </w:r>
      <w:commentRangeEnd w:id="121"/>
      <w:r w:rsidR="002E3A08">
        <w:rPr>
          <w:rStyle w:val="CommentReference"/>
        </w:rPr>
        <w:commentReference w:id="121"/>
      </w:r>
      <w:r>
        <w:t xml:space="preserve">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w:t>
      </w:r>
      <w:ins w:id="122" w:author="Mark Johnson" w:date="2020-07-17T10:20:00Z">
        <w:r w:rsidR="002E3A08">
          <w:t xml:space="preserve">visually </w:t>
        </w:r>
      </w:ins>
      <w:r>
        <w:t xml:space="preserve">compared to the dyed water that had circulated around it. This test was repeated five times with different siphon-lid bottles. There was no dye present in any of the siphon sample bottles following the tests. This </w:t>
      </w:r>
      <w:commentRangeStart w:id="123"/>
      <w:ins w:id="124" w:author="Mark Johnson" w:date="2020-07-17T10:20:00Z">
        <w:r w:rsidR="002E3A08">
          <w:t>con</w:t>
        </w:r>
      </w:ins>
      <w:del w:id="125" w:author="Mark Johnson" w:date="2020-07-17T10:20:00Z">
        <w:r w:rsidDel="002E3A08">
          <w:delText>af</w:delText>
        </w:r>
      </w:del>
      <w:r>
        <w:t xml:space="preserve">firmed </w:t>
      </w:r>
      <w:commentRangeEnd w:id="123"/>
      <w:r w:rsidR="002E3A08">
        <w:rPr>
          <w:rStyle w:val="CommentReference"/>
        </w:rPr>
        <w:commentReference w:id="123"/>
      </w:r>
      <w:r>
        <w:t>the assumption of discrete siphon sample collection.</w:t>
      </w:r>
    </w:p>
    <w:p w14:paraId="013A86FF" w14:textId="77777777" w:rsidR="00045A83" w:rsidRDefault="00053949">
      <w:pPr>
        <w:pStyle w:val="Heading6"/>
      </w:pPr>
      <w:bookmarkStart w:id="126" w:name="sampling-rack-hold-time-experiments"/>
      <w:bookmarkStart w:id="127" w:name="_Toc45753375"/>
      <w:r>
        <w:t>Sampling rack hold-time experiments</w:t>
      </w:r>
      <w:bookmarkEnd w:id="126"/>
      <w:bookmarkEnd w:id="127"/>
    </w:p>
    <w:p w14:paraId="3D59A4EE" w14:textId="77777777" w:rsidR="00045A83" w:rsidRDefault="00053949">
      <w:r>
        <w:t xml:space="preserve">Every effort was made to retrieve rack samples as quickly as possible from the racks following rain events. None the less, some samples remained on a rack for more than a few </w:t>
      </w:r>
      <w:commentRangeStart w:id="128"/>
      <w:r>
        <w:t>days</w:t>
      </w:r>
      <w:commentRangeEnd w:id="128"/>
      <w:r w:rsidR="006D2FF7">
        <w:rPr>
          <w:rStyle w:val="CommentReference"/>
        </w:rPr>
        <w:commentReference w:id="128"/>
      </w:r>
      <w:r>
        <w:t xml:space="preserve"> due to logistical, access and safety considerations. So, hold-time experiments </w:t>
      </w:r>
      <w:r>
        <w:lastRenderedPageBreak/>
        <w:t>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14:paraId="33190317" w14:textId="5613A4C1" w:rsidR="00045A83" w:rsidRDefault="00053949">
      <w:pPr>
        <w:pStyle w:val="Heading4"/>
      </w:pPr>
      <w:bookmarkStart w:id="129" w:name="laboraory-analyses-of-water-samples"/>
      <w:bookmarkStart w:id="130" w:name="_Toc45753376"/>
      <w:del w:id="131" w:author="Bill Floyd" w:date="2020-07-23T22:43:00Z">
        <w:r w:rsidDel="00CF4C2A">
          <w:delText>Laboraory</w:delText>
        </w:r>
      </w:del>
      <w:ins w:id="132" w:author="Bill Floyd" w:date="2020-07-23T22:43:00Z">
        <w:r w:rsidR="00CF4C2A">
          <w:t>Laboratory</w:t>
        </w:r>
      </w:ins>
      <w:r>
        <w:t xml:space="preserve"> analyses of water samples</w:t>
      </w:r>
      <w:bookmarkEnd w:id="129"/>
      <w:bookmarkEnd w:id="130"/>
    </w:p>
    <w:p w14:paraId="61985EC6" w14:textId="77777777" w:rsidR="00045A83" w:rsidRDefault="00053949">
      <w:commentRangeStart w:id="133"/>
      <w:r>
        <w:t>Each water sample was transported from the field to the lab in a cooler with ice for quantification of dissolved organic carbon (DOC) and qualitative assessment of natural organic matter (NOM) molecular character</w:t>
      </w:r>
      <w:commentRangeEnd w:id="133"/>
      <w:r w:rsidR="00CF4C2A">
        <w:rPr>
          <w:rStyle w:val="CommentReference"/>
        </w:rPr>
        <w:commentReference w:id="133"/>
      </w:r>
      <w:r>
        <w:t xml:space="preserve">. </w:t>
      </w:r>
      <w:commentRangeStart w:id="134"/>
      <w:r>
        <w:t xml:space="preserve">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w:t>
      </w:r>
      <w:r>
        <w:lastRenderedPageBreak/>
        <w:t xml:space="preserve">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w:t>
      </w:r>
      <w:commentRangeEnd w:id="134"/>
      <w:r w:rsidR="00CF4C2A">
        <w:rPr>
          <w:rStyle w:val="CommentReference"/>
        </w:rPr>
        <w:commentReference w:id="134"/>
      </w:r>
      <w:r>
        <w:t>Samples were also measured for phosphate concentration using a colourimetric (ascorbic acid) orthophosphate test kit (HACH PO-19); each water sample had phosphate concentration below detectable limits (0.1 mg/</w:t>
      </w:r>
      <w:commentRangeStart w:id="135"/>
      <w:r>
        <w:t>L</w:t>
      </w:r>
      <w:commentRangeEnd w:id="135"/>
      <w:r w:rsidR="00CF4C2A">
        <w:rPr>
          <w:rStyle w:val="CommentReference"/>
        </w:rPr>
        <w:commentReference w:id="135"/>
      </w:r>
      <w:r>
        <w:t>).</w:t>
      </w:r>
    </w:p>
    <w:p w14:paraId="2D78AE78" w14:textId="77777777" w:rsidR="00045A83" w:rsidRDefault="00053949">
      <w:pPr>
        <w:pStyle w:val="Heading5"/>
      </w:pPr>
      <w:bookmarkStart w:id="136" w:name="quantifying-doc-dissolved-organic-carbon"/>
      <w:bookmarkStart w:id="137" w:name="_Toc45753377"/>
      <w:r>
        <w:t>Quantifying DOC (dissolved organic carbon)</w:t>
      </w:r>
      <w:bookmarkEnd w:id="136"/>
      <w:bookmarkEnd w:id="137"/>
    </w:p>
    <w:p w14:paraId="09C9F196" w14:textId="0645F3FD" w:rsidR="00045A83" w:rsidRDefault="00053949">
      <w:del w:id="138" w:author="Bill Floyd" w:date="2020-07-23T22:49:00Z">
        <w:r w:rsidDel="00CF4C2A">
          <w:delText>To quantify d</w:delText>
        </w:r>
      </w:del>
      <w:ins w:id="139" w:author="Bill Floyd" w:date="2020-07-23T22:49:00Z">
        <w:r w:rsidR="00CF4C2A">
          <w:t>D</w:t>
        </w:r>
      </w:ins>
      <w:r>
        <w:t xml:space="preserve">issolved organic carbon (DOC), the major constituent of natural organic matter, samples were analyzed for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2345BF9E" w14:textId="77777777" w:rsidR="00045A83" w:rsidRDefault="00053949">
      <w:pPr>
        <w:pStyle w:val="Heading6"/>
      </w:pPr>
      <w:bookmarkStart w:id="140" w:name="sample-preparation"/>
      <w:bookmarkStart w:id="141" w:name="_Toc45753378"/>
      <w:r>
        <w:t>Sample preparation</w:t>
      </w:r>
      <w:bookmarkEnd w:id="140"/>
      <w:bookmarkEnd w:id="141"/>
    </w:p>
    <w:p w14:paraId="45D4C5BF" w14:textId="44ADE07D" w:rsidR="00045A83" w:rsidRDefault="00053949">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w:t>
      </w:r>
      <w:r>
        <w:lastRenderedPageBreak/>
        <w:t xml:space="preserve">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w:t>
      </w:r>
      <w:del w:id="142" w:author="Bill Floyd" w:date="2020-07-23T22:49:00Z">
        <w:r w:rsidDel="00CF4C2A">
          <w:delText xml:space="preserve"> at the field house</w:delText>
        </w:r>
      </w:del>
      <w:r>
        <w:t>, then capped with Teflon-lined caps and refrigerated until return to the lab for analysis.</w:t>
      </w:r>
    </w:p>
    <w:p w14:paraId="0EB316D1" w14:textId="77777777" w:rsidR="00045A83" w:rsidRDefault="00053949">
      <w:pPr>
        <w:pStyle w:val="Heading6"/>
      </w:pPr>
      <w:bookmarkStart w:id="143" w:name="instrumental-analysis"/>
      <w:bookmarkStart w:id="144" w:name="_Toc45753379"/>
      <w:r>
        <w:t xml:space="preserve">Instrumental </w:t>
      </w:r>
      <w:commentRangeStart w:id="145"/>
      <w:r>
        <w:t>analysis</w:t>
      </w:r>
      <w:bookmarkEnd w:id="143"/>
      <w:bookmarkEnd w:id="144"/>
      <w:commentRangeEnd w:id="145"/>
      <w:r w:rsidR="00CF4C2A">
        <w:rPr>
          <w:rStyle w:val="CommentReference"/>
          <w:rFonts w:eastAsia="Cambria"/>
          <w:b w:val="0"/>
          <w:bCs w:val="0"/>
        </w:rPr>
        <w:commentReference w:id="145"/>
      </w:r>
    </w:p>
    <w:p w14:paraId="077F0F05" w14:textId="77777777" w:rsidR="00045A83" w:rsidRDefault="00053949">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w:t>
      </w:r>
      <w:r>
        <w:lastRenderedPageBreak/>
        <w:t>three to five aliquots from each vial to ensure the replicate measurements coefficient of variation (CV) was below 2% and standard deviation (SD) was below 0.1 mg/L.</w:t>
      </w:r>
    </w:p>
    <w:p w14:paraId="306FE40C" w14:textId="4F958185" w:rsidR="00045A83" w:rsidRDefault="00053949">
      <w:r>
        <w:t xml:space="preserve">This method represents a direct quantitative measure of DOC; although small volatile organic compounds could be removed in the sparging process, most NOM compounds are of higher molecular weight (e.g. humic substances) and it is unlikely that DOC analytes </w:t>
      </w:r>
      <w:del w:id="146" w:author="Bill Floyd" w:date="2020-07-23T22:51:00Z">
        <w:r w:rsidDel="00CF4C2A">
          <w:delText>would be</w:delText>
        </w:r>
      </w:del>
      <w:ins w:id="147" w:author="Bill Floyd" w:date="2020-07-23T22:51:00Z">
        <w:r w:rsidR="00CF4C2A">
          <w:t>were</w:t>
        </w:r>
      </w:ins>
      <w:r>
        <w:t xml:space="preserv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14:paraId="4F8C60CC" w14:textId="77777777" w:rsidR="00045A83" w:rsidRDefault="00053949">
      <w:r>
        <w:t>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solution (labchecm.com, catalog No.LC129107) diluted to approximately 5 mg/L); these cal-vers resulted in an average accuracy of 10.8% (n=20).</w:t>
      </w:r>
    </w:p>
    <w:p w14:paraId="576A540A" w14:textId="77777777" w:rsidR="00045A83" w:rsidRDefault="00053949">
      <w:pPr>
        <w:pStyle w:val="Heading5"/>
      </w:pPr>
      <w:bookmarkStart w:id="148" w:name="X7e9e3c08bf23e8477697b7359078143289e45ae"/>
      <w:bookmarkStart w:id="149" w:name="_Toc45753380"/>
      <w:r>
        <w:lastRenderedPageBreak/>
        <w:t>Characterization of NOM (natural organic matter)</w:t>
      </w:r>
      <w:bookmarkEnd w:id="148"/>
      <w:bookmarkEnd w:id="149"/>
    </w:p>
    <w:p w14:paraId="2526ECFC" w14:textId="77777777" w:rsidR="00045A83" w:rsidRDefault="00053949">
      <w:r>
        <w:t>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14:paraId="615E41DB" w14:textId="77777777" w:rsidR="00045A83" w:rsidRDefault="00053949">
      <w:r>
        <w:t> </w:t>
      </w:r>
    </w:p>
    <w:p w14:paraId="7811653E" w14:textId="77777777" w:rsidR="00045A83" w:rsidRDefault="00053949">
      <w:r>
        <w:t>For NOM to be detected by UV-Vis spectroscopy</w:t>
      </w:r>
      <w:ins w:id="150" w:author="Mark Johnson" w:date="2020-07-17T10:21:00Z">
        <w:r w:rsidR="002E3A08">
          <w:t>,</w:t>
        </w:r>
      </w:ins>
      <w:r>
        <w:t xml:space="preserve">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 (Weishaar et al. </w:t>
      </w:r>
      <w:hyperlink w:anchor="ref-Weishaar2003">
        <w:r>
          <w:rPr>
            <w:rStyle w:val="Hyperlink"/>
          </w:rPr>
          <w:t>2003</w:t>
        </w:r>
      </w:hyperlink>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 (Helms et al. </w:t>
      </w:r>
      <w:hyperlink w:anchor="ref-Helms2008">
        <w:r>
          <w:rPr>
            <w:rStyle w:val="Hyperlink"/>
          </w:rPr>
          <w:t>2008</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w:t>
      </w:r>
      <w:r>
        <w:lastRenderedPageBreak/>
        <w:t xml:space="preserve">Schlautman </w:t>
      </w:r>
      <w:hyperlink w:anchor="ref-Karanfil2003">
        <w:r>
          <w:rPr>
            <w:rStyle w:val="Hyperlink"/>
          </w:rPr>
          <w:t>2003</w:t>
        </w:r>
      </w:hyperlink>
      <w:r>
        <w:t xml:space="preserve">). DOC concentration estimated from UV-Vis absorbance is a proxy measure that represents the chromophoric component of NOM, which is proportional to the samples’ average aromatic carbon component (Helms et al. </w:t>
      </w:r>
      <w:hyperlink w:anchor="ref-Helms2008">
        <w:r>
          <w:rPr>
            <w:rStyle w:val="Hyperlink"/>
          </w:rPr>
          <w:t>2008</w:t>
        </w:r>
      </w:hyperlink>
      <w:r>
        <w:t>).</w:t>
      </w:r>
    </w:p>
    <w:p w14:paraId="4E65F0EF" w14:textId="77777777" w:rsidR="00045A83" w:rsidRDefault="00053949">
      <w:pPr>
        <w:pStyle w:val="Heading6"/>
      </w:pPr>
      <w:bookmarkStart w:id="151" w:name="_Toc45753381"/>
      <w:r>
        <w:t>Sample analysis</w:t>
      </w:r>
      <w:bookmarkEnd w:id="151"/>
    </w:p>
    <w:p w14:paraId="37D8F2F1" w14:textId="77777777" w:rsidR="00045A83" w:rsidRDefault="00053949">
      <w:r>
        <w:t>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14:paraId="18ECD388" w14:textId="77777777" w:rsidR="00045A83" w:rsidRDefault="00053949">
      <w:r>
        <w:t> </w:t>
      </w:r>
    </w:p>
    <w:p w14:paraId="507BC2ED" w14:textId="77777777" w:rsidR="00045A83" w:rsidRDefault="00053949">
      <w:r>
        <w:t xml:space="preserve">The spectro::lyser has been shown to effectively determine DOC content and character on unfiltered samples (Avagyan, Runkle, and Kutzbach </w:t>
      </w:r>
      <w:hyperlink w:anchor="ref-Avagyan2014">
        <w:r>
          <w:rPr>
            <w:rStyle w:val="Hyperlink"/>
          </w:rPr>
          <w:t>2014</w:t>
        </w:r>
      </w:hyperlink>
      <w:r>
        <w:t xml:space="preserve">). However, suspended matter interferes with UV-Vis absorbance due primarily to light scattering (Baird, Eaton, and Rice </w:t>
      </w:r>
      <w:hyperlink w:anchor="ref-StdMet5910">
        <w:r>
          <w:rPr>
            <w:rStyle w:val="Hyperlink"/>
          </w:rPr>
          <w:t>2017</w:t>
        </w:r>
      </w:hyperlink>
      <w:hyperlink w:anchor="ref-StdMet5910">
        <w:r>
          <w:rPr>
            <w:rStyle w:val="Hyperlink"/>
          </w:rPr>
          <w:t>b</w:t>
        </w:r>
      </w:hyperlink>
      <w:r>
        <w:t>). While unfiltered water samples were analyzed in the spectrolyser for NOM, samples that had detectable turbidity (greater than 0.0000 FTU) were removed from data analysis.</w:t>
      </w:r>
    </w:p>
    <w:p w14:paraId="36F1D29E" w14:textId="77777777" w:rsidR="00045A83" w:rsidRDefault="00053949">
      <w:pPr>
        <w:pStyle w:val="Heading6"/>
      </w:pPr>
      <w:bookmarkStart w:id="152" w:name="instrument-and-data-handling"/>
      <w:bookmarkStart w:id="153" w:name="_Toc45753382"/>
      <w:r>
        <w:t>Instrument and data handling</w:t>
      </w:r>
      <w:bookmarkEnd w:id="152"/>
      <w:bookmarkEnd w:id="153"/>
    </w:p>
    <w:p w14:paraId="7629CD0A" w14:textId="77777777" w:rsidR="00045A83" w:rsidRDefault="00053949">
      <w:r>
        <w:lastRenderedPageBreak/>
        <w:t>Files output by the spectro::lyser software (ana::pro, Version 5.9h (1.0.z)) include results of estimated concentrations (details follow) and specific absorbance coefficients (m</w:t>
      </w:r>
      <w:r>
        <w:rPr>
          <w:vertAlign w:val="superscript"/>
        </w:rPr>
        <w:t>-1</w:t>
      </w:r>
      <w:r>
        <w:t>) at 254 nm and 436 nm (A</w:t>
      </w:r>
      <w:r>
        <w:rPr>
          <w:vertAlign w:val="subscript"/>
        </w:rPr>
        <w:t>254</w:t>
      </w:r>
      <w:r>
        <w:t xml:space="preserve"> and A</w:t>
      </w:r>
      <w:r>
        <w:rPr>
          <w:vertAlign w:val="subscript"/>
        </w:rPr>
        <w:t>436</w:t>
      </w:r>
      <w:r>
        <w: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λ</w:t>
      </w:r>
      <w:r>
        <w:t>) normalized to the spectrophotometer pathlength (SAC</w:t>
      </w:r>
      <w:r>
        <w:rPr>
          <w:vertAlign w:val="subscript"/>
        </w:rPr>
        <w:t>λ</w:t>
      </w:r>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t>); the spectro::lyser used in these analyses had a fixed pathlength of 35.0 mm.</w:t>
      </w:r>
    </w:p>
    <w:p w14:paraId="3CABEA13" w14:textId="77777777" w:rsidR="00045A83" w:rsidRDefault="00053949">
      <w:r>
        <w:t> </w:t>
      </w:r>
    </w:p>
    <w:p w14:paraId="2A3FB50B" w14:textId="77777777" w:rsidR="00045A83" w:rsidRDefault="00053949">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Kutzbach </w:t>
      </w:r>
      <w:hyperlink w:anchor="ref-Avagyan2014">
        <w:r>
          <w:rPr>
            <w:rStyle w:val="Hyperlink"/>
          </w:rPr>
          <w:t>2014</w:t>
        </w:r>
      </w:hyperlink>
      <w:r>
        <w:t xml:space="preserve">). Spectro::lyser DOC estimates were evaluated in comparison to NPOC as an indicator of molecular changes, otherwise specific </w:t>
      </w:r>
      <w:r>
        <w:lastRenderedPageBreak/>
        <w:t>absorbance coefficients were used to calculate SUVA</w:t>
      </w:r>
      <w:r>
        <w:rPr>
          <w:vertAlign w:val="subscript"/>
        </w:rPr>
        <w:t>254</w:t>
      </w:r>
      <w:r>
        <w:t xml:space="preserve"> and E</w:t>
      </w:r>
      <w:r>
        <w:rPr>
          <w:vertAlign w:val="subscript"/>
        </w:rPr>
        <w:t>2</w:t>
      </w:r>
      <w:r>
        <w:t>:E</w:t>
      </w:r>
      <w:r>
        <w:rPr>
          <w:vertAlign w:val="subscript"/>
        </w:rPr>
        <w:t>3</w:t>
      </w:r>
      <w:r>
        <w:t xml:space="preserve"> (SAC</w:t>
      </w:r>
      <w:r>
        <w:rPr>
          <w:vertAlign w:val="subscript"/>
        </w:rPr>
        <w:t>254</w:t>
      </w:r>
      <w:r>
        <w:t>:SAC</w:t>
      </w:r>
      <w:r>
        <w:rPr>
          <w:vertAlign w:val="subscript"/>
        </w:rPr>
        <w:t>365</w:t>
      </w:r>
      <w:r>
        <w:t>), which are spectral indices used to describe NOM character.</w:t>
      </w:r>
    </w:p>
    <w:p w14:paraId="69112E2D" w14:textId="77777777" w:rsidR="00045A83" w:rsidRDefault="00053949">
      <w:pPr>
        <w:pStyle w:val="Heading6"/>
      </w:pPr>
      <w:bookmarkStart w:id="154" w:name="suva254-specific-ultraviolet-absorbance"/>
      <w:bookmarkStart w:id="155" w:name="_Toc45753383"/>
      <w:r>
        <w:t>SUVA</w:t>
      </w:r>
      <w:r>
        <w:rPr>
          <w:vertAlign w:val="subscript"/>
        </w:rPr>
        <w:t>254</w:t>
      </w:r>
      <w:r>
        <w:t xml:space="preserve"> (specific ultraviolet absorbance)</w:t>
      </w:r>
      <w:bookmarkEnd w:id="154"/>
      <w:bookmarkEnd w:id="155"/>
    </w:p>
    <w:p w14:paraId="5325639E" w14:textId="77777777" w:rsidR="00045A83" w:rsidRDefault="00053949">
      <w:r>
        <w:t>Specific ultraviolet absorbance at 254 nm (SUVA</w:t>
      </w:r>
      <w:r>
        <w:rPr>
          <w:vertAlign w:val="subscript"/>
        </w:rPr>
        <w:t>254</w:t>
      </w:r>
      <w:r>
        <w:t>) is a widely adopted indicator of NOM character that measures 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it is the ratio of SAC</w:t>
      </w:r>
      <w:r>
        <w:rPr>
          <w:vertAlign w:val="subscript"/>
        </w:rPr>
        <w:t>254</w:t>
      </w:r>
      <w:r>
        <w:t xml:space="preserve"> normalized to the samples DOC concentration. SUVA</w:t>
      </w:r>
      <w:r>
        <w:rPr>
          <w:vertAlign w:val="subscript"/>
        </w:rPr>
        <w:t>254</w:t>
      </w:r>
      <w:r>
        <w:t xml:space="preserve"> was calculated by dividing SAC</w:t>
      </w:r>
      <w:r>
        <w:rPr>
          <w:vertAlign w:val="subscript"/>
        </w:rPr>
        <w:t>254</w:t>
      </w:r>
      <w:r>
        <w:t xml:space="preserve"> by DOC concentration (mgL</w:t>
      </w:r>
      <w:r>
        <w:rPr>
          <w:vertAlign w:val="superscript"/>
        </w:rPr>
        <w:t>-1</w:t>
      </w:r>
      <w:r>
        <w:t xml:space="preserve"> as NPOC) and is reported in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C6B741F" w14:textId="77777777" w:rsidR="00045A83" w:rsidRDefault="00053949" w:rsidP="00323151">
      <w:pPr>
        <w:spacing w:line="240" w:lineRule="auto"/>
      </w:pPr>
      <w:r>
        <w:t> </w:t>
      </w:r>
    </w:p>
    <w:p w14:paraId="2152AD4B" w14:textId="77777777" w:rsidR="00045A83" w:rsidRDefault="00053949">
      <w:commentRangeStart w:id="156"/>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which have negligible absorptivity in the UV-Vis range (e.g., aliphatic components) may </w:t>
      </w:r>
      <w:r>
        <w:lastRenderedPageBreak/>
        <w:t>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(Weishaar et al. </w:t>
      </w:r>
      <w:hyperlink w:anchor="ref-Weishaar2003">
        <w:r>
          <w:rPr>
            <w:rStyle w:val="Hyperlink"/>
          </w:rPr>
          <w:t>2003</w:t>
        </w:r>
      </w:hyperlink>
      <w:r>
        <w:t>). Therefore, SUVA</w:t>
      </w:r>
      <w:r>
        <w:rPr>
          <w:vertAlign w:val="subscript"/>
        </w:rPr>
        <w:t>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commentRangeEnd w:id="156"/>
      <w:r w:rsidR="002E3A08">
        <w:rPr>
          <w:rStyle w:val="CommentReference"/>
        </w:rPr>
        <w:commentReference w:id="156"/>
      </w:r>
    </w:p>
    <w:p w14:paraId="7BCEDC87" w14:textId="77777777" w:rsidR="00045A83" w:rsidRDefault="00053949" w:rsidP="00323151">
      <w:pPr>
        <w:spacing w:line="240" w:lineRule="auto"/>
      </w:pPr>
      <w:r>
        <w:t> </w:t>
      </w:r>
    </w:p>
    <w:p w14:paraId="49EF0F6B" w14:textId="77777777" w:rsidR="00045A83" w:rsidRDefault="00053949">
      <w:r>
        <w:t xml:space="preserve">A sample with high SUVA (relatively </w:t>
      </w:r>
      <w:del w:id="157" w:author="Mark Johnson" w:date="2020-07-17T10:21:00Z">
        <w:r w:rsidDel="002E3A08">
          <w:delText xml:space="preserve">great </w:delText>
        </w:r>
      </w:del>
      <w:ins w:id="158" w:author="Mark Johnson" w:date="2020-07-17T10:21:00Z">
        <w:r w:rsidR="002E3A08">
          <w:t xml:space="preserve">high </w:t>
        </w:r>
      </w:ins>
      <w:r>
        <w:t xml:space="preserve">UV absorption at 254 nm for the amount of DOC in the sample) indicates more aromatic, larger (higher molecular weight) NOM components, and a lower SUVA value (e.g. below 3 L/mg-m) corresponds to a sample with lower molecular weight, more aliphatic and hydrophilic, less humic NOM (Karanfil, Schlautman, and Erdogan </w:t>
      </w:r>
      <w:hyperlink w:anchor="ref-Karanfil2002">
        <w:r>
          <w:rPr>
            <w:rStyle w:val="Hyperlink"/>
          </w:rPr>
          <w:t>2002</w:t>
        </w:r>
      </w:hyperlink>
      <w:r>
        <w:t>). Because allochthonous NOM (i.e., humic substances) are more aromatic than aliphatic, SUVA</w:t>
      </w:r>
      <w:r>
        <w:rPr>
          <w:vertAlign w:val="subscript"/>
        </w:rPr>
        <w:t>254</w:t>
      </w:r>
      <w:r>
        <w:t xml:space="preserve">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p>
    <w:p w14:paraId="732F56C2" w14:textId="77777777" w:rsidR="00045A83" w:rsidRDefault="00053949">
      <w:pPr>
        <w:pStyle w:val="Heading6"/>
      </w:pPr>
      <w:bookmarkStart w:id="159" w:name="e2e3-spectral-ratio"/>
      <w:bookmarkStart w:id="160" w:name="_Toc45753384"/>
      <w:r>
        <w:t>E</w:t>
      </w:r>
      <w:r>
        <w:rPr>
          <w:vertAlign w:val="subscript"/>
        </w:rPr>
        <w:t>2</w:t>
      </w:r>
      <w:r>
        <w:t>:E</w:t>
      </w:r>
      <w:r>
        <w:rPr>
          <w:vertAlign w:val="subscript"/>
        </w:rPr>
        <w:t>3</w:t>
      </w:r>
      <w:r>
        <w:t xml:space="preserve"> (spectral ratio)</w:t>
      </w:r>
      <w:bookmarkEnd w:id="159"/>
      <w:bookmarkEnd w:id="160"/>
    </w:p>
    <w:p w14:paraId="7A2036FA" w14:textId="77777777" w:rsidR="00045A83" w:rsidRDefault="00053949">
      <w:r>
        <w: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14:paraId="40EA013E" w14:textId="77777777" w:rsidR="00045A83" w:rsidRDefault="00053949" w:rsidP="00323151">
      <w:pPr>
        <w:spacing w:line="240" w:lineRule="auto"/>
      </w:pPr>
      <w:r>
        <w:t> </w:t>
      </w:r>
    </w:p>
    <w:p w14:paraId="6C3E7B11" w14:textId="77777777" w:rsidR="00045A83" w:rsidRDefault="00053949">
      <w:r>
        <w:lastRenderedPageBreak/>
        <w:t>A spectral slope (S) is the change in absorbance intensity over a range of wavelengths. The ratio of S over the range 275-295 nm (S</w:t>
      </w:r>
      <w:r>
        <w:rPr>
          <w:vertAlign w:val="subscript"/>
        </w:rPr>
        <w:t>275-295</w:t>
      </w:r>
      <w:r>
        <w:t>) to S over 350-400 nm (S</w:t>
      </w:r>
      <w:r>
        <w:rPr>
          <w:vertAlign w:val="subscript"/>
        </w:rPr>
        <w:t>350-400</w:t>
      </w:r>
      <w:r>
        <w:t>) is a semi-quantitative indicator called slope ratio (S</w:t>
      </w:r>
      <w:r>
        <w:rPr>
          <w:vertAlign w:val="subscript"/>
        </w:rPr>
        <w:t>R</w:t>
      </w:r>
      <w:r>
        <w:t xml:space="preserve">) which is inversely proportional to molecular weight and aromaticity of chromophoric organic matter (Helms et al. </w:t>
      </w:r>
      <w:hyperlink w:anchor="ref-Helms2008">
        <w:r>
          <w:rPr>
            <w:rStyle w:val="Hyperlink"/>
          </w:rPr>
          <w:t>2008</w:t>
        </w:r>
      </w:hyperlink>
      <w:r>
        <w:t>). S</w:t>
      </w:r>
      <w:r>
        <w:rPr>
          <w:vertAlign w:val="subscript"/>
        </w:rPr>
        <w:t>275-295</w:t>
      </w:r>
      <w:r>
        <w:t xml:space="preserve"> and S</w:t>
      </w:r>
      <w:r>
        <w:rPr>
          <w:vertAlign w:val="subscript"/>
        </w:rPr>
        <w:t>350-400</w:t>
      </w:r>
      <w:r>
        <w:t xml:space="preserve"> are calculated from linear regression of log-transformed spectral absorbance coefficients (m</w:t>
      </w:r>
      <w:r>
        <w:rPr>
          <w:vertAlign w:val="superscript"/>
        </w:rPr>
        <w:t>-1</w:t>
      </w:r>
      <w:r>
        <w:t>), or from fitting absorption spectra to an exponential decay function by non linear regression (see Helms et al. (</w:t>
      </w:r>
      <w:hyperlink w:anchor="ref-Helms2008">
        <w:r>
          <w:rPr>
            <w:rStyle w:val="Hyperlink"/>
          </w:rPr>
          <w:t>2008</w:t>
        </w:r>
      </w:hyperlink>
      <w:r>
        <w:t>) p 958, or Fichot and Benner (</w:t>
      </w:r>
      <w:hyperlink w:anchor="ref-Fichot2012">
        <w:r>
          <w:rPr>
            <w:rStyle w:val="Hyperlink"/>
          </w:rPr>
          <w:t>2012</w:t>
        </w:r>
      </w:hyperlink>
      <w:r>
        <w:t>) eqn.1, p 1455).</w:t>
      </w:r>
    </w:p>
    <w:p w14:paraId="34042952" w14:textId="77777777" w:rsidR="00045A83" w:rsidRDefault="00053949" w:rsidP="00323151">
      <w:pPr>
        <w:spacing w:line="240" w:lineRule="auto"/>
      </w:pPr>
      <w:r>
        <w:t> </w:t>
      </w:r>
    </w:p>
    <w:p w14:paraId="1EB2093B" w14:textId="77777777" w:rsidR="00045A83" w:rsidRDefault="00053949">
      <w:r>
        <w:t>Alternatively, the quotient E</w:t>
      </w:r>
      <w:r>
        <w:rPr>
          <w:vertAlign w:val="subscript"/>
        </w:rPr>
        <w:t>2</w:t>
      </w:r>
      <w:r>
        <w:t>:E</w:t>
      </w:r>
      <w:r>
        <w:rPr>
          <w:vertAlign w:val="subscript"/>
        </w:rPr>
        <w:t>3</w:t>
      </w:r>
      <w:r>
        <w:t xml:space="preserve"> provides information analogous to that of S</w:t>
      </w:r>
      <w:r>
        <w:rPr>
          <w:vertAlign w:val="subscript"/>
        </w:rPr>
        <w:t>R</w:t>
      </w:r>
      <w:r>
        <w:t xml:space="preserve"> and is a much simpler calculation (Helms et al. </w:t>
      </w:r>
      <w:hyperlink w:anchor="ref-Helms2008">
        <w:r>
          <w:rPr>
            <w:rStyle w:val="Hyperlink"/>
          </w:rPr>
          <w:t>2008</w:t>
        </w:r>
      </w:hyperlink>
      <w:r>
        <w:t>). E</w:t>
      </w:r>
      <w:r>
        <w:rPr>
          <w:vertAlign w:val="subscript"/>
        </w:rPr>
        <w:t>2</w:t>
      </w:r>
      <w:r>
        <w:t>:E</w:t>
      </w:r>
      <w:r>
        <w:rPr>
          <w:vertAlign w:val="subscript"/>
        </w:rPr>
        <w:t>3</w:t>
      </w:r>
      <w:r>
        <w:t xml:space="preserve"> is the ratio of absorbance coefficients at wavelengths 250 nm and 365 nm (calculated by dividing A</w:t>
      </w:r>
      <w:r>
        <w:rPr>
          <w:vertAlign w:val="subscript"/>
        </w:rPr>
        <w:t>250</w:t>
      </w:r>
      <w:r>
        <w:t xml:space="preserve"> by A</w:t>
      </w:r>
      <w:r>
        <w:rPr>
          <w:vertAlign w:val="subscript"/>
        </w:rPr>
        <w:t>365</w:t>
      </w:r>
      <w:r>
        <w:t>) and, like S</w:t>
      </w:r>
      <w:r>
        <w:rPr>
          <w:vertAlign w:val="subscript"/>
        </w:rPr>
        <w:t>R</w:t>
      </w:r>
      <w:r>
        <w:t xml:space="preserve">, is inversely related to the aromaticity and molecular weight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to elucidate molecular character of NOM in samples.</w:t>
      </w:r>
    </w:p>
    <w:p w14:paraId="2F18D920" w14:textId="77777777" w:rsidR="00045A83" w:rsidRDefault="00053949">
      <w:pPr>
        <w:pStyle w:val="Heading5"/>
      </w:pPr>
      <w:bookmarkStart w:id="161" w:name="weather-in-the-leech-watershed"/>
      <w:bookmarkStart w:id="162" w:name="_Toc45753385"/>
      <w:r>
        <w:t>Weather in the Leech watershed</w:t>
      </w:r>
      <w:bookmarkEnd w:id="161"/>
      <w:bookmarkEnd w:id="162"/>
    </w:p>
    <w:p w14:paraId="674E7F68" w14:textId="6D59F3C8" w:rsidR="00045A83" w:rsidRDefault="00053949">
      <w:r>
        <w:t xml:space="preserve">The Capital Regional District (CRD) provided data from two fire-weather (“FWx”) stations located in the Leech water supply area (LWSA). Chris Creek weather station was located in the headwaters of the Leech watershed and Martin’s Gulch was located near the </w:t>
      </w:r>
      <w:r>
        <w:lastRenderedPageBreak/>
        <w:t xml:space="preserve">future point of diversion, the Leech River Tunnel (Table 2 &amp; Figure 1, Chapter 1). Data from January 2018 to March 2020 were provided and were used in defining sampling seasons and </w:t>
      </w:r>
      <w:del w:id="163" w:author="Mark Johnson" w:date="2020-07-17T10:27:00Z">
        <w:r w:rsidDel="00785E78">
          <w:delText xml:space="preserve">in </w:delText>
        </w:r>
      </w:del>
      <w:r>
        <w:t>quality control assessments of vertical rack samples.</w:t>
      </w:r>
    </w:p>
    <w:p w14:paraId="497AB05E" w14:textId="77777777" w:rsidR="00045A83" w:rsidRDefault="00053949">
      <w:r>
        <w:t> </w:t>
      </w:r>
    </w:p>
    <w:p w14:paraId="02CCDC18" w14:textId="77777777" w:rsidR="00045A83" w:rsidRDefault="00053949" w:rsidP="00323151">
      <w:pPr>
        <w:spacing w:line="240" w:lineRule="auto"/>
      </w:pPr>
      <w:r>
        <w:t xml:space="preserve">Table 2: </w:t>
      </w:r>
      <w:r>
        <w:rPr>
          <w:i/>
        </w:rPr>
        <w:t>CRD fire weather station (FWx) summary of features</w:t>
      </w:r>
    </w:p>
    <w:tbl>
      <w:tblPr>
        <w:tblW w:w="0" w:type="auto"/>
        <w:tblLook w:val="07E0" w:firstRow="1" w:lastRow="1" w:firstColumn="1" w:lastColumn="1" w:noHBand="1" w:noVBand="1"/>
      </w:tblPr>
      <w:tblGrid>
        <w:gridCol w:w="972"/>
        <w:gridCol w:w="1111"/>
        <w:gridCol w:w="1130"/>
        <w:gridCol w:w="1044"/>
        <w:gridCol w:w="1215"/>
        <w:gridCol w:w="1344"/>
        <w:gridCol w:w="1498"/>
        <w:gridCol w:w="1046"/>
      </w:tblGrid>
      <w:tr w:rsidR="00045A83" w:rsidRPr="00053949" w14:paraId="72DF23B4" w14:textId="77777777" w:rsidTr="00053949">
        <w:tc>
          <w:tcPr>
            <w:tcW w:w="972" w:type="dxa"/>
            <w:tcBorders>
              <w:bottom w:val="single" w:sz="0" w:space="0" w:color="auto"/>
            </w:tcBorders>
            <w:vAlign w:val="bottom"/>
          </w:tcPr>
          <w:p w14:paraId="08244550"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Station name (FWx)</w:t>
            </w:r>
          </w:p>
        </w:tc>
        <w:tc>
          <w:tcPr>
            <w:tcW w:w="1121" w:type="dxa"/>
            <w:tcBorders>
              <w:bottom w:val="single" w:sz="0" w:space="0" w:color="auto"/>
            </w:tcBorders>
            <w:vAlign w:val="bottom"/>
          </w:tcPr>
          <w:p w14:paraId="7283B134"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Latitude</w:t>
            </w:r>
          </w:p>
        </w:tc>
        <w:tc>
          <w:tcPr>
            <w:tcW w:w="1134" w:type="dxa"/>
            <w:tcBorders>
              <w:bottom w:val="single" w:sz="0" w:space="0" w:color="auto"/>
            </w:tcBorders>
            <w:vAlign w:val="bottom"/>
          </w:tcPr>
          <w:p w14:paraId="41320FFE"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Longitude</w:t>
            </w:r>
          </w:p>
        </w:tc>
        <w:tc>
          <w:tcPr>
            <w:tcW w:w="1044" w:type="dxa"/>
            <w:tcBorders>
              <w:bottom w:val="single" w:sz="0" w:space="0" w:color="auto"/>
            </w:tcBorders>
            <w:vAlign w:val="bottom"/>
          </w:tcPr>
          <w:p w14:paraId="389C546C"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Elevation (m a.s.l)</w:t>
            </w:r>
          </w:p>
        </w:tc>
        <w:tc>
          <w:tcPr>
            <w:tcW w:w="1215" w:type="dxa"/>
            <w:tcBorders>
              <w:bottom w:val="single" w:sz="0" w:space="0" w:color="auto"/>
            </w:tcBorders>
            <w:vAlign w:val="bottom"/>
          </w:tcPr>
          <w:p w14:paraId="605F8235"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Installation</w:t>
            </w:r>
          </w:p>
        </w:tc>
        <w:tc>
          <w:tcPr>
            <w:tcW w:w="1426" w:type="dxa"/>
            <w:tcBorders>
              <w:bottom w:val="single" w:sz="0" w:space="0" w:color="auto"/>
            </w:tcBorders>
            <w:vAlign w:val="bottom"/>
          </w:tcPr>
          <w:p w14:paraId="4B131653"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Rain gauge</w:t>
            </w:r>
          </w:p>
        </w:tc>
        <w:tc>
          <w:tcPr>
            <w:tcW w:w="1560" w:type="dxa"/>
            <w:tcBorders>
              <w:bottom w:val="single" w:sz="0" w:space="0" w:color="auto"/>
            </w:tcBorders>
            <w:vAlign w:val="bottom"/>
          </w:tcPr>
          <w:p w14:paraId="364C5DA6"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Snow depth</w:t>
            </w:r>
          </w:p>
        </w:tc>
        <w:tc>
          <w:tcPr>
            <w:tcW w:w="1104" w:type="dxa"/>
            <w:tcBorders>
              <w:bottom w:val="single" w:sz="0" w:space="0" w:color="auto"/>
            </w:tcBorders>
            <w:vAlign w:val="bottom"/>
          </w:tcPr>
          <w:p w14:paraId="2AB16792"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Air temp</w:t>
            </w:r>
          </w:p>
        </w:tc>
      </w:tr>
      <w:tr w:rsidR="00045A83" w:rsidRPr="00053949" w14:paraId="64A0F1CF" w14:textId="77777777" w:rsidTr="00053949">
        <w:tc>
          <w:tcPr>
            <w:tcW w:w="972" w:type="dxa"/>
          </w:tcPr>
          <w:p w14:paraId="75699E28"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Chris Creek</w:t>
            </w:r>
          </w:p>
        </w:tc>
        <w:tc>
          <w:tcPr>
            <w:tcW w:w="1121" w:type="dxa"/>
          </w:tcPr>
          <w:p w14:paraId="6FE568C7"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48.58028</w:t>
            </w:r>
          </w:p>
        </w:tc>
        <w:tc>
          <w:tcPr>
            <w:tcW w:w="1134" w:type="dxa"/>
          </w:tcPr>
          <w:p w14:paraId="4EF18B0F"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-123.8406</w:t>
            </w:r>
          </w:p>
        </w:tc>
        <w:tc>
          <w:tcPr>
            <w:tcW w:w="1044" w:type="dxa"/>
          </w:tcPr>
          <w:p w14:paraId="2370A687"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560</w:t>
            </w:r>
          </w:p>
        </w:tc>
        <w:tc>
          <w:tcPr>
            <w:tcW w:w="1215" w:type="dxa"/>
          </w:tcPr>
          <w:p w14:paraId="33B147FC"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Jan. 2015</w:t>
            </w:r>
          </w:p>
        </w:tc>
        <w:tc>
          <w:tcPr>
            <w:tcW w:w="1426" w:type="dxa"/>
          </w:tcPr>
          <w:p w14:paraId="33235834"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14:paraId="6DFB8B92"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14:paraId="66264138"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THS-3-R (FTS)</w:t>
            </w:r>
          </w:p>
        </w:tc>
      </w:tr>
      <w:tr w:rsidR="00045A83" w:rsidRPr="00053949" w14:paraId="53A3E417" w14:textId="77777777" w:rsidTr="00053949">
        <w:tc>
          <w:tcPr>
            <w:tcW w:w="972" w:type="dxa"/>
          </w:tcPr>
          <w:p w14:paraId="0D6984B1"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Martin’s Gulch</w:t>
            </w:r>
          </w:p>
        </w:tc>
        <w:tc>
          <w:tcPr>
            <w:tcW w:w="1121" w:type="dxa"/>
          </w:tcPr>
          <w:p w14:paraId="241442C2"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48.51611</w:t>
            </w:r>
          </w:p>
        </w:tc>
        <w:tc>
          <w:tcPr>
            <w:tcW w:w="1134" w:type="dxa"/>
          </w:tcPr>
          <w:p w14:paraId="3851D8C1"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-123.7617</w:t>
            </w:r>
          </w:p>
        </w:tc>
        <w:tc>
          <w:tcPr>
            <w:tcW w:w="1044" w:type="dxa"/>
          </w:tcPr>
          <w:p w14:paraId="36F53A82" w14:textId="77777777" w:rsidR="00045A83" w:rsidRPr="00053949" w:rsidRDefault="00053949" w:rsidP="00053949">
            <w:pPr>
              <w:spacing w:line="240" w:lineRule="auto"/>
              <w:jc w:val="right"/>
              <w:rPr>
                <w:rFonts w:asciiTheme="minorHAnsi" w:hAnsiTheme="minorHAnsi" w:cstheme="minorHAnsi"/>
                <w:sz w:val="22"/>
                <w:szCs w:val="22"/>
              </w:rPr>
            </w:pPr>
            <w:r w:rsidRPr="00053949">
              <w:rPr>
                <w:rFonts w:asciiTheme="minorHAnsi" w:hAnsiTheme="minorHAnsi" w:cstheme="minorHAnsi"/>
                <w:sz w:val="22"/>
                <w:szCs w:val="22"/>
              </w:rPr>
              <w:t>512</w:t>
            </w:r>
          </w:p>
        </w:tc>
        <w:tc>
          <w:tcPr>
            <w:tcW w:w="1215" w:type="dxa"/>
          </w:tcPr>
          <w:p w14:paraId="78D25142"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Nov. 2009</w:t>
            </w:r>
          </w:p>
        </w:tc>
        <w:tc>
          <w:tcPr>
            <w:tcW w:w="1426" w:type="dxa"/>
          </w:tcPr>
          <w:p w14:paraId="37844E7B"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RG-T tipping bucket (FTS)</w:t>
            </w:r>
          </w:p>
        </w:tc>
        <w:tc>
          <w:tcPr>
            <w:tcW w:w="1560" w:type="dxa"/>
          </w:tcPr>
          <w:p w14:paraId="69C3A81C"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SR50A sensor (Campbell Sci)</w:t>
            </w:r>
          </w:p>
        </w:tc>
        <w:tc>
          <w:tcPr>
            <w:tcW w:w="1104" w:type="dxa"/>
          </w:tcPr>
          <w:p w14:paraId="12153BCD" w14:textId="77777777" w:rsidR="00045A83" w:rsidRPr="00053949" w:rsidRDefault="00053949" w:rsidP="00053949">
            <w:pPr>
              <w:spacing w:line="240" w:lineRule="auto"/>
              <w:rPr>
                <w:rFonts w:asciiTheme="minorHAnsi" w:hAnsiTheme="minorHAnsi" w:cstheme="minorHAnsi"/>
                <w:sz w:val="22"/>
                <w:szCs w:val="22"/>
              </w:rPr>
            </w:pPr>
            <w:r w:rsidRPr="00053949">
              <w:rPr>
                <w:rFonts w:asciiTheme="minorHAnsi" w:hAnsiTheme="minorHAnsi" w:cstheme="minorHAnsi"/>
                <w:sz w:val="22"/>
                <w:szCs w:val="22"/>
              </w:rPr>
              <w:t>THS-3-1 (FTS)</w:t>
            </w:r>
          </w:p>
        </w:tc>
      </w:tr>
    </w:tbl>
    <w:p w14:paraId="51721E2C" w14:textId="77777777" w:rsidR="00045A83" w:rsidRDefault="00053949">
      <w:r>
        <w:t> </w:t>
      </w:r>
    </w:p>
    <w:p w14:paraId="21FC5354" w14:textId="77777777" w:rsidR="00323151" w:rsidRDefault="00323151"/>
    <w:p w14:paraId="68159315" w14:textId="77777777" w:rsidR="00045A83" w:rsidRDefault="00053949">
      <w:r>
        <w:t xml:space="preserve">Average LWSA weather data was calculated as arithmetic means from Chris Creek and Martin’s Gulch FWx stations data (Figure 4, Table 3,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w:t>
      </w:r>
      <w:r>
        <w:lastRenderedPageBreak/>
        <w:t>elevation and therefore snow depth records were not assumed to be representative of snow cover across the LWSA and snow depth data were not included in event calculations, but were taken into consideration when delineating seasons.</w:t>
      </w:r>
    </w:p>
    <w:p w14:paraId="1EB8771B" w14:textId="77777777" w:rsidR="00045A83" w:rsidRDefault="00045A83"/>
    <w:p w14:paraId="25BDFE8F" w14:textId="77777777" w:rsidR="00323151" w:rsidRDefault="00323151"/>
    <w:p w14:paraId="04DB6CD3" w14:textId="77777777" w:rsidR="00045A83" w:rsidRDefault="00053949" w:rsidP="00323151">
      <w:pPr>
        <w:spacing w:line="240" w:lineRule="auto"/>
      </w:pPr>
      <w:r>
        <w:t xml:space="preserve">Table 3: </w:t>
      </w:r>
      <w:r>
        <w:rPr>
          <w:i/>
        </w:rPr>
        <w:t>Average weather data from CRD stations in Leech water supply area in 2018, 2019, and the period of 2020 included in this project</w:t>
      </w:r>
    </w:p>
    <w:tbl>
      <w:tblPr>
        <w:tblW w:w="4999" w:type="pct"/>
        <w:tblLook w:val="07E0" w:firstRow="1" w:lastRow="1" w:firstColumn="1" w:lastColumn="1" w:noHBand="1" w:noVBand="1"/>
      </w:tblPr>
      <w:tblGrid>
        <w:gridCol w:w="1469"/>
        <w:gridCol w:w="830"/>
        <w:gridCol w:w="1087"/>
        <w:gridCol w:w="1360"/>
        <w:gridCol w:w="1092"/>
        <w:gridCol w:w="1118"/>
        <w:gridCol w:w="1195"/>
        <w:gridCol w:w="1207"/>
      </w:tblGrid>
      <w:tr w:rsidR="00045A83" w:rsidRPr="00323151" w14:paraId="74641230" w14:textId="77777777" w:rsidTr="00323151">
        <w:tc>
          <w:tcPr>
            <w:tcW w:w="797" w:type="pct"/>
            <w:tcBorders>
              <w:bottom w:val="single" w:sz="0" w:space="0" w:color="auto"/>
            </w:tcBorders>
            <w:vAlign w:val="bottom"/>
          </w:tcPr>
          <w:p w14:paraId="70EA88F5"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year</w:t>
            </w:r>
          </w:p>
        </w:tc>
        <w:tc>
          <w:tcPr>
            <w:tcW w:w="358" w:type="pct"/>
            <w:tcBorders>
              <w:bottom w:val="single" w:sz="0" w:space="0" w:color="auto"/>
            </w:tcBorders>
            <w:vAlign w:val="bottom"/>
          </w:tcPr>
          <w:p w14:paraId="70950295"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annual rain (mm)</w:t>
            </w:r>
          </w:p>
        </w:tc>
        <w:tc>
          <w:tcPr>
            <w:tcW w:w="0" w:type="auto"/>
            <w:tcBorders>
              <w:bottom w:val="single" w:sz="0" w:space="0" w:color="auto"/>
            </w:tcBorders>
            <w:vAlign w:val="bottom"/>
          </w:tcPr>
          <w:p w14:paraId="1F90F768"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stdev rain. (±mm)</w:t>
            </w:r>
          </w:p>
        </w:tc>
        <w:tc>
          <w:tcPr>
            <w:tcW w:w="0" w:type="auto"/>
            <w:tcBorders>
              <w:bottom w:val="single" w:sz="0" w:space="0" w:color="auto"/>
            </w:tcBorders>
            <w:vAlign w:val="bottom"/>
          </w:tcPr>
          <w:p w14:paraId="17700C34"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snow depth, mean (m)</w:t>
            </w:r>
          </w:p>
        </w:tc>
        <w:tc>
          <w:tcPr>
            <w:tcW w:w="0" w:type="auto"/>
            <w:tcBorders>
              <w:bottom w:val="single" w:sz="0" w:space="0" w:color="auto"/>
            </w:tcBorders>
            <w:vAlign w:val="bottom"/>
          </w:tcPr>
          <w:p w14:paraId="4090DBF1"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mean air temp. (°C)</w:t>
            </w:r>
          </w:p>
        </w:tc>
        <w:tc>
          <w:tcPr>
            <w:tcW w:w="0" w:type="auto"/>
            <w:tcBorders>
              <w:bottom w:val="single" w:sz="0" w:space="0" w:color="auto"/>
            </w:tcBorders>
            <w:vAlign w:val="bottom"/>
          </w:tcPr>
          <w:p w14:paraId="1052771C"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stdev air temp. (±°C)</w:t>
            </w:r>
          </w:p>
        </w:tc>
        <w:tc>
          <w:tcPr>
            <w:tcW w:w="0" w:type="auto"/>
            <w:tcBorders>
              <w:bottom w:val="single" w:sz="0" w:space="0" w:color="auto"/>
            </w:tcBorders>
            <w:vAlign w:val="bottom"/>
          </w:tcPr>
          <w:p w14:paraId="46B0166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min. temp., mean (°C)</w:t>
            </w:r>
          </w:p>
        </w:tc>
        <w:tc>
          <w:tcPr>
            <w:tcW w:w="0" w:type="auto"/>
            <w:tcBorders>
              <w:bottom w:val="single" w:sz="0" w:space="0" w:color="auto"/>
            </w:tcBorders>
            <w:vAlign w:val="bottom"/>
          </w:tcPr>
          <w:p w14:paraId="6C5783B1"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max. temp., mean (°C)</w:t>
            </w:r>
          </w:p>
        </w:tc>
      </w:tr>
      <w:tr w:rsidR="00045A83" w:rsidRPr="00323151" w14:paraId="3740258B" w14:textId="77777777" w:rsidTr="00323151">
        <w:tc>
          <w:tcPr>
            <w:tcW w:w="797" w:type="pct"/>
          </w:tcPr>
          <w:p w14:paraId="3E1AA310"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2018</w:t>
            </w:r>
          </w:p>
        </w:tc>
        <w:tc>
          <w:tcPr>
            <w:tcW w:w="358" w:type="pct"/>
          </w:tcPr>
          <w:p w14:paraId="1EEE7EB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2005.1</w:t>
            </w:r>
          </w:p>
        </w:tc>
        <w:tc>
          <w:tcPr>
            <w:tcW w:w="0" w:type="auto"/>
          </w:tcPr>
          <w:p w14:paraId="3E81285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52.7</w:t>
            </w:r>
          </w:p>
        </w:tc>
        <w:tc>
          <w:tcPr>
            <w:tcW w:w="0" w:type="auto"/>
          </w:tcPr>
          <w:p w14:paraId="7BF6AD2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0.53</w:t>
            </w:r>
          </w:p>
        </w:tc>
        <w:tc>
          <w:tcPr>
            <w:tcW w:w="0" w:type="auto"/>
          </w:tcPr>
          <w:p w14:paraId="415EDAC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8.50</w:t>
            </w:r>
          </w:p>
        </w:tc>
        <w:tc>
          <w:tcPr>
            <w:tcW w:w="0" w:type="auto"/>
          </w:tcPr>
          <w:p w14:paraId="6EFB39E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0.60</w:t>
            </w:r>
          </w:p>
        </w:tc>
        <w:tc>
          <w:tcPr>
            <w:tcW w:w="0" w:type="auto"/>
          </w:tcPr>
          <w:p w14:paraId="36E8AB8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14:paraId="17085F6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33.8</w:t>
            </w:r>
          </w:p>
        </w:tc>
      </w:tr>
      <w:tr w:rsidR="00045A83" w:rsidRPr="00323151" w14:paraId="2303131E" w14:textId="77777777" w:rsidTr="00323151">
        <w:tc>
          <w:tcPr>
            <w:tcW w:w="797" w:type="pct"/>
          </w:tcPr>
          <w:p w14:paraId="32ED1166"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2019</w:t>
            </w:r>
          </w:p>
        </w:tc>
        <w:tc>
          <w:tcPr>
            <w:tcW w:w="358" w:type="pct"/>
          </w:tcPr>
          <w:p w14:paraId="4BC14FF8"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1457.5</w:t>
            </w:r>
          </w:p>
        </w:tc>
        <w:tc>
          <w:tcPr>
            <w:tcW w:w="0" w:type="auto"/>
          </w:tcPr>
          <w:p w14:paraId="5225B5BC"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41.2</w:t>
            </w:r>
          </w:p>
        </w:tc>
        <w:tc>
          <w:tcPr>
            <w:tcW w:w="0" w:type="auto"/>
          </w:tcPr>
          <w:p w14:paraId="0BB9C29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0.48</w:t>
            </w:r>
          </w:p>
        </w:tc>
        <w:tc>
          <w:tcPr>
            <w:tcW w:w="0" w:type="auto"/>
          </w:tcPr>
          <w:p w14:paraId="706A034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7.93</w:t>
            </w:r>
          </w:p>
        </w:tc>
        <w:tc>
          <w:tcPr>
            <w:tcW w:w="0" w:type="auto"/>
          </w:tcPr>
          <w:p w14:paraId="2E0C830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0.63</w:t>
            </w:r>
          </w:p>
        </w:tc>
        <w:tc>
          <w:tcPr>
            <w:tcW w:w="0" w:type="auto"/>
          </w:tcPr>
          <w:p w14:paraId="310B5AEB"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14:paraId="1BABA5C4"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31.2</w:t>
            </w:r>
          </w:p>
        </w:tc>
      </w:tr>
      <w:tr w:rsidR="00045A83" w:rsidRPr="00323151" w14:paraId="13B20148" w14:textId="77777777" w:rsidTr="00323151">
        <w:tc>
          <w:tcPr>
            <w:tcW w:w="797" w:type="pct"/>
          </w:tcPr>
          <w:p w14:paraId="4801213E"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2018</w:t>
            </w:r>
          </w:p>
        </w:tc>
        <w:tc>
          <w:tcPr>
            <w:tcW w:w="358" w:type="pct"/>
          </w:tcPr>
          <w:p w14:paraId="6E651BF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573.6</w:t>
            </w:r>
          </w:p>
        </w:tc>
        <w:tc>
          <w:tcPr>
            <w:tcW w:w="0" w:type="auto"/>
          </w:tcPr>
          <w:p w14:paraId="37EEC7C5"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p>
        </w:tc>
        <w:tc>
          <w:tcPr>
            <w:tcW w:w="0" w:type="auto"/>
          </w:tcPr>
          <w:p w14:paraId="5E729FEA"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0.24</w:t>
            </w:r>
          </w:p>
        </w:tc>
        <w:tc>
          <w:tcPr>
            <w:tcW w:w="0" w:type="auto"/>
          </w:tcPr>
          <w:p w14:paraId="6E6DBB8E"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14:paraId="02C137D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0.55</w:t>
            </w:r>
          </w:p>
        </w:tc>
        <w:tc>
          <w:tcPr>
            <w:tcW w:w="0" w:type="auto"/>
          </w:tcPr>
          <w:p w14:paraId="4987F35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-10.7</w:t>
            </w:r>
          </w:p>
        </w:tc>
        <w:tc>
          <w:tcPr>
            <w:tcW w:w="0" w:type="auto"/>
          </w:tcPr>
          <w:p w14:paraId="7F8E5DD0"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12.3</w:t>
            </w:r>
          </w:p>
        </w:tc>
      </w:tr>
      <w:tr w:rsidR="00045A83" w:rsidRPr="00323151" w14:paraId="045063CE" w14:textId="77777777" w:rsidTr="00323151">
        <w:tc>
          <w:tcPr>
            <w:tcW w:w="797" w:type="pct"/>
          </w:tcPr>
          <w:p w14:paraId="2EE7DF6E"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2019</w:t>
            </w:r>
          </w:p>
        </w:tc>
        <w:tc>
          <w:tcPr>
            <w:tcW w:w="358" w:type="pct"/>
          </w:tcPr>
          <w:p w14:paraId="10734240"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468.8</w:t>
            </w:r>
          </w:p>
        </w:tc>
        <w:tc>
          <w:tcPr>
            <w:tcW w:w="0" w:type="auto"/>
          </w:tcPr>
          <w:p w14:paraId="30C1491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28.7</w:t>
            </w:r>
          </w:p>
        </w:tc>
        <w:tc>
          <w:tcPr>
            <w:tcW w:w="0" w:type="auto"/>
          </w:tcPr>
          <w:p w14:paraId="021D1DBF"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0.41</w:t>
            </w:r>
          </w:p>
        </w:tc>
        <w:tc>
          <w:tcPr>
            <w:tcW w:w="0" w:type="auto"/>
          </w:tcPr>
          <w:p w14:paraId="320AD293"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0.79</w:t>
            </w:r>
          </w:p>
        </w:tc>
        <w:tc>
          <w:tcPr>
            <w:tcW w:w="0" w:type="auto"/>
          </w:tcPr>
          <w:p w14:paraId="643D0EFE"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0.71</w:t>
            </w:r>
          </w:p>
        </w:tc>
        <w:tc>
          <w:tcPr>
            <w:tcW w:w="0" w:type="auto"/>
          </w:tcPr>
          <w:p w14:paraId="157522F5"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-13.2</w:t>
            </w:r>
          </w:p>
        </w:tc>
        <w:tc>
          <w:tcPr>
            <w:tcW w:w="0" w:type="auto"/>
          </w:tcPr>
          <w:p w14:paraId="49CACE12"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12.9</w:t>
            </w:r>
          </w:p>
        </w:tc>
      </w:tr>
      <w:tr w:rsidR="00045A83" w:rsidRPr="00323151" w14:paraId="490602F1" w14:textId="77777777" w:rsidTr="00323151">
        <w:tc>
          <w:tcPr>
            <w:tcW w:w="797" w:type="pct"/>
          </w:tcPr>
          <w:p w14:paraId="1B119275"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Jan-Feb 2020</w:t>
            </w:r>
          </w:p>
        </w:tc>
        <w:tc>
          <w:tcPr>
            <w:tcW w:w="358" w:type="pct"/>
          </w:tcPr>
          <w:p w14:paraId="0C2C43F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883.6</w:t>
            </w:r>
          </w:p>
        </w:tc>
        <w:tc>
          <w:tcPr>
            <w:tcW w:w="0" w:type="auto"/>
          </w:tcPr>
          <w:p w14:paraId="1937E35A"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65.8</w:t>
            </w:r>
          </w:p>
        </w:tc>
        <w:tc>
          <w:tcPr>
            <w:tcW w:w="0" w:type="auto"/>
          </w:tcPr>
          <w:p w14:paraId="1019A2E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0.56</w:t>
            </w:r>
          </w:p>
        </w:tc>
        <w:tc>
          <w:tcPr>
            <w:tcW w:w="0" w:type="auto"/>
          </w:tcPr>
          <w:p w14:paraId="428B3C0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1.92</w:t>
            </w:r>
          </w:p>
        </w:tc>
        <w:tc>
          <w:tcPr>
            <w:tcW w:w="0" w:type="auto"/>
          </w:tcPr>
          <w:p w14:paraId="728AB6A6"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0.40</w:t>
            </w:r>
          </w:p>
        </w:tc>
        <w:tc>
          <w:tcPr>
            <w:tcW w:w="0" w:type="auto"/>
          </w:tcPr>
          <w:p w14:paraId="4E8E03E7"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-9.4</w:t>
            </w:r>
          </w:p>
        </w:tc>
        <w:tc>
          <w:tcPr>
            <w:tcW w:w="0" w:type="auto"/>
          </w:tcPr>
          <w:p w14:paraId="393889AA" w14:textId="77777777" w:rsidR="00045A83" w:rsidRPr="00323151" w:rsidRDefault="00053949"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10.8</w:t>
            </w:r>
          </w:p>
        </w:tc>
      </w:tr>
    </w:tbl>
    <w:p w14:paraId="06ABBCA2" w14:textId="77777777" w:rsidR="00045A83" w:rsidRDefault="00053949" w:rsidP="00323151">
      <w:r>
        <w:lastRenderedPageBreak/>
        <w:t> </w:t>
      </w:r>
      <w:commentRangeStart w:id="164"/>
      <w:r>
        <w:rPr>
          <w:noProof/>
        </w:rPr>
        <w:drawing>
          <wp:inline distT="0" distB="0" distL="0" distR="0" wp14:anchorId="16A5F5C2" wp14:editId="77D1CAEC">
            <wp:extent cx="5192486" cy="5192486"/>
            <wp:effectExtent l="0" t="0" r="0" b="0"/>
            <wp:docPr id="4" name="Picture" descr="Figure 4: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8"/>
                    <a:stretch>
                      <a:fillRect/>
                    </a:stretch>
                  </pic:blipFill>
                  <pic:spPr bwMode="auto">
                    <a:xfrm>
                      <a:off x="0" y="0"/>
                      <a:ext cx="5207537" cy="5207537"/>
                    </a:xfrm>
                    <a:prstGeom prst="rect">
                      <a:avLst/>
                    </a:prstGeom>
                    <a:noFill/>
                    <a:ln w="9525">
                      <a:noFill/>
                      <a:headEnd/>
                      <a:tailEnd/>
                    </a:ln>
                  </pic:spPr>
                </pic:pic>
              </a:graphicData>
            </a:graphic>
          </wp:inline>
        </w:drawing>
      </w:r>
      <w:commentRangeEnd w:id="164"/>
      <w:r w:rsidR="00785E78">
        <w:rPr>
          <w:rStyle w:val="CommentReference"/>
        </w:rPr>
        <w:commentReference w:id="164"/>
      </w:r>
    </w:p>
    <w:p w14:paraId="0570479B" w14:textId="77777777" w:rsidR="00045A83" w:rsidRDefault="00053949" w:rsidP="00323151">
      <w:pPr>
        <w:spacing w:line="240" w:lineRule="auto"/>
        <w:rPr>
          <w:i/>
        </w:rPr>
      </w:pPr>
      <w:r>
        <w:t xml:space="preserve">Figure 4: </w:t>
      </w:r>
      <w:r>
        <w:rPr>
          <w:i/>
        </w:rPr>
        <w:t>Average weather from two stations in the Leech water supply area, where the highlighted section indicates the study period.</w:t>
      </w:r>
    </w:p>
    <w:p w14:paraId="3F77B3FD" w14:textId="77777777" w:rsidR="00323151" w:rsidRDefault="00323151" w:rsidP="00323151">
      <w:pPr>
        <w:spacing w:line="240" w:lineRule="auto"/>
      </w:pPr>
    </w:p>
    <w:p w14:paraId="6E40D0F7" w14:textId="77777777" w:rsidR="00045A83" w:rsidRDefault="00053949">
      <w:pPr>
        <w:pStyle w:val="Heading6"/>
      </w:pPr>
      <w:bookmarkStart w:id="165" w:name="defining-seasons"/>
      <w:bookmarkStart w:id="166" w:name="_Toc45753386"/>
      <w:r>
        <w:t>Defining seasons</w:t>
      </w:r>
      <w:bookmarkEnd w:id="165"/>
      <w:bookmarkEnd w:id="166"/>
    </w:p>
    <w:p w14:paraId="479D8EB0" w14:textId="61D5481B" w:rsidR="00045A83" w:rsidRDefault="00053949">
      <w:r>
        <w:t xml:space="preserve">The R package </w:t>
      </w:r>
      <w:r>
        <w:rPr>
          <w:i/>
        </w:rPr>
        <w:t>Rainmaker</w:t>
      </w:r>
      <w:r>
        <w:t xml:space="preserve"> (USGS, github.com/USGS-R/Rainmaker) was used with LWSA rain data (average of Chris Creek and Martin’s Gulch FWx stations) to define events that </w:t>
      </w:r>
      <w:r>
        <w:lastRenderedPageBreak/>
        <w:t>corresponded to sampling campaigns and to distinguish between seasons. The pluvial hydroclimatic regime on the coast of BC is characterized by a predominantly wet season and dry season</w:t>
      </w:r>
      <w:ins w:id="167" w:author="Mark Johnson" w:date="2020-07-17T10:27:00Z">
        <w:r w:rsidR="00785E78">
          <w:t>,</w:t>
        </w:r>
      </w:ins>
      <w:r>
        <w:t xml:space="preserve">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14:paraId="0277D2A1" w14:textId="77777777" w:rsidR="00045A83" w:rsidRDefault="00053949">
      <w:r>
        <w:t> </w:t>
      </w:r>
    </w:p>
    <w:p w14:paraId="49D8120D" w14:textId="77777777" w:rsidR="00045A83" w:rsidRDefault="00053949">
      <w:pPr>
        <w:pStyle w:val="Heading3"/>
      </w:pPr>
      <w:bookmarkStart w:id="168" w:name="_Toc45753387"/>
      <w:r>
        <w:t>Results</w:t>
      </w:r>
      <w:bookmarkEnd w:id="168"/>
    </w:p>
    <w:p w14:paraId="013952F9" w14:textId="77777777" w:rsidR="00323151" w:rsidRDefault="00053949">
      <w:r>
        <w:t>Over the sixteen-month field study, 426 river samples were collected and analyzed for DOC, and 318 of those samples were analyzed for NOM by UV-Vis (Table 4).</w:t>
      </w:r>
    </w:p>
    <w:p w14:paraId="0F30C133" w14:textId="77777777" w:rsidR="00045A83" w:rsidRDefault="00053949">
      <w:r>
        <w:t> </w:t>
      </w:r>
    </w:p>
    <w:p w14:paraId="5C70717B" w14:textId="77777777" w:rsidR="00045A83" w:rsidRDefault="00053949" w:rsidP="00323151">
      <w:pPr>
        <w:spacing w:line="240" w:lineRule="auto"/>
      </w:pPr>
      <w:r>
        <w:t xml:space="preserve">Table 4: </w:t>
      </w:r>
      <w:commentRangeStart w:id="169"/>
      <w:r>
        <w:rPr>
          <w:i/>
        </w:rPr>
        <w:t>Summary of samples collected</w:t>
      </w:r>
      <w:commentRangeEnd w:id="169"/>
      <w:r w:rsidR="00785E78">
        <w:rPr>
          <w:rStyle w:val="CommentReference"/>
        </w:rPr>
        <w:commentReference w:id="169"/>
      </w:r>
    </w:p>
    <w:tbl>
      <w:tblPr>
        <w:tblW w:w="5000" w:type="pct"/>
        <w:tblLook w:val="07E0" w:firstRow="1" w:lastRow="1" w:firstColumn="1" w:lastColumn="1" w:noHBand="1" w:noVBand="1"/>
      </w:tblPr>
      <w:tblGrid>
        <w:gridCol w:w="2460"/>
        <w:gridCol w:w="1941"/>
        <w:gridCol w:w="1662"/>
        <w:gridCol w:w="1801"/>
        <w:gridCol w:w="1496"/>
        <w:tblGridChange w:id="170">
          <w:tblGrid>
            <w:gridCol w:w="2460"/>
            <w:gridCol w:w="1941"/>
            <w:gridCol w:w="1662"/>
            <w:gridCol w:w="1801"/>
            <w:gridCol w:w="1496"/>
          </w:tblGrid>
        </w:tblGridChange>
      </w:tblGrid>
      <w:tr w:rsidR="00045A83" w:rsidRPr="00323151" w14:paraId="7B3687E7" w14:textId="77777777" w:rsidTr="00323151">
        <w:tc>
          <w:tcPr>
            <w:tcW w:w="1314" w:type="pct"/>
            <w:tcBorders>
              <w:bottom w:val="single" w:sz="0" w:space="0" w:color="auto"/>
            </w:tcBorders>
            <w:vAlign w:val="bottom"/>
          </w:tcPr>
          <w:p w14:paraId="60BE6A9D"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type of sample collected</w:t>
            </w:r>
          </w:p>
        </w:tc>
        <w:tc>
          <w:tcPr>
            <w:tcW w:w="1037" w:type="pct"/>
            <w:tcBorders>
              <w:bottom w:val="single" w:sz="0" w:space="0" w:color="auto"/>
            </w:tcBorders>
            <w:vAlign w:val="bottom"/>
          </w:tcPr>
          <w:p w14:paraId="040CF2F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DOC</w:t>
            </w:r>
          </w:p>
        </w:tc>
        <w:tc>
          <w:tcPr>
            <w:tcW w:w="888" w:type="pct"/>
            <w:tcBorders>
              <w:bottom w:val="single" w:sz="0" w:space="0" w:color="auto"/>
            </w:tcBorders>
            <w:vAlign w:val="bottom"/>
          </w:tcPr>
          <w:p w14:paraId="7FD2813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DOC results</w:t>
            </w:r>
          </w:p>
        </w:tc>
        <w:tc>
          <w:tcPr>
            <w:tcW w:w="962" w:type="pct"/>
            <w:tcBorders>
              <w:bottom w:val="single" w:sz="0" w:space="0" w:color="auto"/>
            </w:tcBorders>
            <w:vAlign w:val="bottom"/>
          </w:tcPr>
          <w:p w14:paraId="49B4FD3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total collected &amp; analyzed for NOM</w:t>
            </w:r>
          </w:p>
        </w:tc>
        <w:tc>
          <w:tcPr>
            <w:tcW w:w="799" w:type="pct"/>
            <w:tcBorders>
              <w:bottom w:val="single" w:sz="0" w:space="0" w:color="auto"/>
            </w:tcBorders>
            <w:vAlign w:val="bottom"/>
          </w:tcPr>
          <w:p w14:paraId="3F64059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data included in NOM results</w:t>
            </w:r>
          </w:p>
        </w:tc>
      </w:tr>
      <w:tr w:rsidR="00045A83" w:rsidRPr="00323151" w14:paraId="0C53F79C" w14:textId="77777777" w:rsidTr="00785E78">
        <w:tblPrEx>
          <w:tblW w:w="5000" w:type="pct"/>
          <w:tblLook w:val="07E0" w:firstRow="1" w:lastRow="1" w:firstColumn="1" w:lastColumn="1" w:noHBand="1" w:noVBand="1"/>
          <w:tblPrExChange w:id="171"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72" w:author="Mark Johnson" w:date="2020-07-17T10:29:00Z">
              <w:tcPr>
                <w:tcW w:w="1314" w:type="pct"/>
              </w:tcPr>
            </w:tcPrChange>
          </w:tcPr>
          <w:p w14:paraId="7608AF43"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synoptic Grabs outside of monitoring sites</w:t>
            </w:r>
          </w:p>
        </w:tc>
        <w:tc>
          <w:tcPr>
            <w:tcW w:w="1037" w:type="pct"/>
            <w:vAlign w:val="center"/>
            <w:tcPrChange w:id="173" w:author="Mark Johnson" w:date="2020-07-17T10:29:00Z">
              <w:tcPr>
                <w:tcW w:w="1037" w:type="pct"/>
              </w:tcPr>
            </w:tcPrChange>
          </w:tcPr>
          <w:p w14:paraId="46389167"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48</w:t>
            </w:r>
          </w:p>
        </w:tc>
        <w:tc>
          <w:tcPr>
            <w:tcW w:w="888" w:type="pct"/>
            <w:vAlign w:val="center"/>
            <w:tcPrChange w:id="174" w:author="Mark Johnson" w:date="2020-07-17T10:29:00Z">
              <w:tcPr>
                <w:tcW w:w="888" w:type="pct"/>
              </w:tcPr>
            </w:tcPrChange>
          </w:tcPr>
          <w:p w14:paraId="032F0433"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48</w:t>
            </w:r>
          </w:p>
        </w:tc>
        <w:tc>
          <w:tcPr>
            <w:tcW w:w="962" w:type="pct"/>
            <w:vAlign w:val="center"/>
            <w:tcPrChange w:id="175" w:author="Mark Johnson" w:date="2020-07-17T10:29:00Z">
              <w:tcPr>
                <w:tcW w:w="962" w:type="pct"/>
              </w:tcPr>
            </w:tcPrChange>
          </w:tcPr>
          <w:p w14:paraId="3DC0BB98"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42</w:t>
            </w:r>
          </w:p>
        </w:tc>
        <w:tc>
          <w:tcPr>
            <w:tcW w:w="799" w:type="pct"/>
            <w:vAlign w:val="center"/>
            <w:tcPrChange w:id="176" w:author="Mark Johnson" w:date="2020-07-17T10:29:00Z">
              <w:tcPr>
                <w:tcW w:w="799" w:type="pct"/>
              </w:tcPr>
            </w:tcPrChange>
          </w:tcPr>
          <w:p w14:paraId="25E9905D"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42</w:t>
            </w:r>
          </w:p>
        </w:tc>
      </w:tr>
      <w:tr w:rsidR="00045A83" w:rsidRPr="00323151" w14:paraId="3E2EC2BF" w14:textId="77777777" w:rsidTr="00785E78">
        <w:tblPrEx>
          <w:tblW w:w="5000" w:type="pct"/>
          <w:tblLook w:val="07E0" w:firstRow="1" w:lastRow="1" w:firstColumn="1" w:lastColumn="1" w:noHBand="1" w:noVBand="1"/>
          <w:tblPrExChange w:id="177"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78" w:author="Mark Johnson" w:date="2020-07-17T10:29:00Z">
              <w:tcPr>
                <w:tcW w:w="1314" w:type="pct"/>
              </w:tcPr>
            </w:tcPrChange>
          </w:tcPr>
          <w:p w14:paraId="0C4EDB84"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opportunistic Grabs</w:t>
            </w:r>
          </w:p>
        </w:tc>
        <w:tc>
          <w:tcPr>
            <w:tcW w:w="1037" w:type="pct"/>
            <w:vAlign w:val="center"/>
            <w:tcPrChange w:id="179" w:author="Mark Johnson" w:date="2020-07-17T10:29:00Z">
              <w:tcPr>
                <w:tcW w:w="1037" w:type="pct"/>
              </w:tcPr>
            </w:tcPrChange>
          </w:tcPr>
          <w:p w14:paraId="48480123"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22</w:t>
            </w:r>
          </w:p>
        </w:tc>
        <w:tc>
          <w:tcPr>
            <w:tcW w:w="888" w:type="pct"/>
            <w:vAlign w:val="center"/>
            <w:tcPrChange w:id="180" w:author="Mark Johnson" w:date="2020-07-17T10:29:00Z">
              <w:tcPr>
                <w:tcW w:w="888" w:type="pct"/>
              </w:tcPr>
            </w:tcPrChange>
          </w:tcPr>
          <w:p w14:paraId="0D607FAC"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21</w:t>
            </w:r>
          </w:p>
        </w:tc>
        <w:tc>
          <w:tcPr>
            <w:tcW w:w="962" w:type="pct"/>
            <w:vAlign w:val="center"/>
            <w:tcPrChange w:id="181" w:author="Mark Johnson" w:date="2020-07-17T10:29:00Z">
              <w:tcPr>
                <w:tcW w:w="962" w:type="pct"/>
              </w:tcPr>
            </w:tcPrChange>
          </w:tcPr>
          <w:p w14:paraId="4A0EA8CC"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12</w:t>
            </w:r>
          </w:p>
        </w:tc>
        <w:tc>
          <w:tcPr>
            <w:tcW w:w="799" w:type="pct"/>
            <w:vAlign w:val="center"/>
            <w:tcPrChange w:id="182" w:author="Mark Johnson" w:date="2020-07-17T10:29:00Z">
              <w:tcPr>
                <w:tcW w:w="799" w:type="pct"/>
              </w:tcPr>
            </w:tcPrChange>
          </w:tcPr>
          <w:p w14:paraId="2F6E869B"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11</w:t>
            </w:r>
          </w:p>
        </w:tc>
      </w:tr>
      <w:tr w:rsidR="00045A83" w:rsidRPr="00323151" w14:paraId="3A89BF10" w14:textId="77777777" w:rsidTr="00785E78">
        <w:tblPrEx>
          <w:tblW w:w="5000" w:type="pct"/>
          <w:tblLook w:val="07E0" w:firstRow="1" w:lastRow="1" w:firstColumn="1" w:lastColumn="1" w:noHBand="1" w:noVBand="1"/>
          <w:tblPrExChange w:id="183"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84" w:author="Mark Johnson" w:date="2020-07-17T10:29:00Z">
              <w:tcPr>
                <w:tcW w:w="1314" w:type="pct"/>
              </w:tcPr>
            </w:tcPrChange>
          </w:tcPr>
          <w:p w14:paraId="22F1FC72"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lastRenderedPageBreak/>
              <w:t>monitoring sites synoptic Grabs</w:t>
            </w:r>
          </w:p>
        </w:tc>
        <w:tc>
          <w:tcPr>
            <w:tcW w:w="1037" w:type="pct"/>
            <w:vAlign w:val="center"/>
            <w:tcPrChange w:id="185" w:author="Mark Johnson" w:date="2020-07-17T10:29:00Z">
              <w:tcPr>
                <w:tcW w:w="1037" w:type="pct"/>
              </w:tcPr>
            </w:tcPrChange>
          </w:tcPr>
          <w:p w14:paraId="386E59D6"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153</w:t>
            </w:r>
          </w:p>
        </w:tc>
        <w:tc>
          <w:tcPr>
            <w:tcW w:w="888" w:type="pct"/>
            <w:vAlign w:val="center"/>
            <w:tcPrChange w:id="186" w:author="Mark Johnson" w:date="2020-07-17T10:29:00Z">
              <w:tcPr>
                <w:tcW w:w="888" w:type="pct"/>
              </w:tcPr>
            </w:tcPrChange>
          </w:tcPr>
          <w:p w14:paraId="7C7937F6"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148</w:t>
            </w:r>
          </w:p>
        </w:tc>
        <w:tc>
          <w:tcPr>
            <w:tcW w:w="962" w:type="pct"/>
            <w:vAlign w:val="center"/>
            <w:tcPrChange w:id="187" w:author="Mark Johnson" w:date="2020-07-17T10:29:00Z">
              <w:tcPr>
                <w:tcW w:w="962" w:type="pct"/>
              </w:tcPr>
            </w:tcPrChange>
          </w:tcPr>
          <w:p w14:paraId="5164D4AC"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114</w:t>
            </w:r>
          </w:p>
        </w:tc>
        <w:tc>
          <w:tcPr>
            <w:tcW w:w="799" w:type="pct"/>
            <w:vAlign w:val="center"/>
            <w:tcPrChange w:id="188" w:author="Mark Johnson" w:date="2020-07-17T10:29:00Z">
              <w:tcPr>
                <w:tcW w:w="799" w:type="pct"/>
              </w:tcPr>
            </w:tcPrChange>
          </w:tcPr>
          <w:p w14:paraId="243FB183"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103</w:t>
            </w:r>
          </w:p>
        </w:tc>
      </w:tr>
      <w:tr w:rsidR="00045A83" w:rsidRPr="00323151" w14:paraId="062527AF" w14:textId="77777777" w:rsidTr="00785E78">
        <w:tblPrEx>
          <w:tblW w:w="5000" w:type="pct"/>
          <w:tblLook w:val="07E0" w:firstRow="1" w:lastRow="1" w:firstColumn="1" w:lastColumn="1" w:noHBand="1" w:noVBand="1"/>
          <w:tblPrExChange w:id="189"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90" w:author="Mark Johnson" w:date="2020-07-17T10:29:00Z">
              <w:tcPr>
                <w:tcW w:w="1314" w:type="pct"/>
              </w:tcPr>
            </w:tcPrChange>
          </w:tcPr>
          <w:p w14:paraId="5173A5CC"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monitoring sites vertical Rack</w:t>
            </w:r>
          </w:p>
        </w:tc>
        <w:tc>
          <w:tcPr>
            <w:tcW w:w="1037" w:type="pct"/>
            <w:vAlign w:val="center"/>
            <w:tcPrChange w:id="191" w:author="Mark Johnson" w:date="2020-07-17T10:29:00Z">
              <w:tcPr>
                <w:tcW w:w="1037" w:type="pct"/>
              </w:tcPr>
            </w:tcPrChange>
          </w:tcPr>
          <w:p w14:paraId="5CAC6CE8"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203</w:t>
            </w:r>
          </w:p>
        </w:tc>
        <w:tc>
          <w:tcPr>
            <w:tcW w:w="888" w:type="pct"/>
            <w:vAlign w:val="center"/>
            <w:tcPrChange w:id="192" w:author="Mark Johnson" w:date="2020-07-17T10:29:00Z">
              <w:tcPr>
                <w:tcW w:w="888" w:type="pct"/>
              </w:tcPr>
            </w:tcPrChange>
          </w:tcPr>
          <w:p w14:paraId="5DDAEC67"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170</w:t>
            </w:r>
          </w:p>
        </w:tc>
        <w:tc>
          <w:tcPr>
            <w:tcW w:w="962" w:type="pct"/>
            <w:vAlign w:val="center"/>
            <w:tcPrChange w:id="193" w:author="Mark Johnson" w:date="2020-07-17T10:29:00Z">
              <w:tcPr>
                <w:tcW w:w="962" w:type="pct"/>
              </w:tcPr>
            </w:tcPrChange>
          </w:tcPr>
          <w:p w14:paraId="32AC0961"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150</w:t>
            </w:r>
          </w:p>
        </w:tc>
        <w:tc>
          <w:tcPr>
            <w:tcW w:w="799" w:type="pct"/>
            <w:vAlign w:val="center"/>
            <w:tcPrChange w:id="194" w:author="Mark Johnson" w:date="2020-07-17T10:29:00Z">
              <w:tcPr>
                <w:tcW w:w="799" w:type="pct"/>
              </w:tcPr>
            </w:tcPrChange>
          </w:tcPr>
          <w:p w14:paraId="0CF09F8A"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100</w:t>
            </w:r>
          </w:p>
        </w:tc>
      </w:tr>
      <w:tr w:rsidR="00045A83" w:rsidRPr="00323151" w14:paraId="7E9121CF" w14:textId="77777777" w:rsidTr="00785E78">
        <w:tblPrEx>
          <w:tblW w:w="5000" w:type="pct"/>
          <w:tblLook w:val="07E0" w:firstRow="1" w:lastRow="1" w:firstColumn="1" w:lastColumn="1" w:noHBand="1" w:noVBand="1"/>
          <w:tblPrExChange w:id="195" w:author="Mark Johnson" w:date="2020-07-17T10:29:00Z">
            <w:tblPrEx>
              <w:tblW w:w="5000" w:type="pct"/>
              <w:tblLook w:val="07E0" w:firstRow="1" w:lastRow="1" w:firstColumn="1" w:lastColumn="1" w:noHBand="1" w:noVBand="1"/>
            </w:tblPrEx>
          </w:tblPrExChange>
        </w:tblPrEx>
        <w:trPr>
          <w:trHeight w:val="720"/>
        </w:trPr>
        <w:tc>
          <w:tcPr>
            <w:tcW w:w="1314" w:type="pct"/>
            <w:vAlign w:val="center"/>
            <w:tcPrChange w:id="196" w:author="Mark Johnson" w:date="2020-07-17T10:29:00Z">
              <w:tcPr>
                <w:tcW w:w="1314" w:type="pct"/>
              </w:tcPr>
            </w:tcPrChange>
          </w:tcPr>
          <w:p w14:paraId="5A70210A" w14:textId="77777777" w:rsidR="00045A83" w:rsidRPr="00323151" w:rsidRDefault="00053949" w:rsidP="00785E78">
            <w:pPr>
              <w:spacing w:line="240" w:lineRule="auto"/>
              <w:rPr>
                <w:rFonts w:asciiTheme="minorHAnsi" w:hAnsiTheme="minorHAnsi" w:cstheme="minorHAnsi"/>
              </w:rPr>
            </w:pPr>
            <w:r w:rsidRPr="00323151">
              <w:rPr>
                <w:rFonts w:asciiTheme="minorHAnsi" w:hAnsiTheme="minorHAnsi" w:cstheme="minorHAnsi"/>
              </w:rPr>
              <w:t>total</w:t>
            </w:r>
          </w:p>
        </w:tc>
        <w:tc>
          <w:tcPr>
            <w:tcW w:w="1037" w:type="pct"/>
            <w:vAlign w:val="center"/>
            <w:tcPrChange w:id="197" w:author="Mark Johnson" w:date="2020-07-17T10:29:00Z">
              <w:tcPr>
                <w:tcW w:w="1037" w:type="pct"/>
              </w:tcPr>
            </w:tcPrChange>
          </w:tcPr>
          <w:p w14:paraId="1AB06CE1"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426</w:t>
            </w:r>
          </w:p>
        </w:tc>
        <w:tc>
          <w:tcPr>
            <w:tcW w:w="888" w:type="pct"/>
            <w:vAlign w:val="center"/>
            <w:tcPrChange w:id="198" w:author="Mark Johnson" w:date="2020-07-17T10:29:00Z">
              <w:tcPr>
                <w:tcW w:w="888" w:type="pct"/>
              </w:tcPr>
            </w:tcPrChange>
          </w:tcPr>
          <w:p w14:paraId="7D4DAAF5"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387</w:t>
            </w:r>
          </w:p>
        </w:tc>
        <w:tc>
          <w:tcPr>
            <w:tcW w:w="962" w:type="pct"/>
            <w:vAlign w:val="center"/>
            <w:tcPrChange w:id="199" w:author="Mark Johnson" w:date="2020-07-17T10:29:00Z">
              <w:tcPr>
                <w:tcW w:w="962" w:type="pct"/>
              </w:tcPr>
            </w:tcPrChange>
          </w:tcPr>
          <w:p w14:paraId="27A47430"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318</w:t>
            </w:r>
          </w:p>
        </w:tc>
        <w:tc>
          <w:tcPr>
            <w:tcW w:w="799" w:type="pct"/>
            <w:vAlign w:val="center"/>
            <w:tcPrChange w:id="200" w:author="Mark Johnson" w:date="2020-07-17T10:29:00Z">
              <w:tcPr>
                <w:tcW w:w="799" w:type="pct"/>
              </w:tcPr>
            </w:tcPrChange>
          </w:tcPr>
          <w:p w14:paraId="6B0A2097" w14:textId="77777777" w:rsidR="00045A83" w:rsidRPr="00323151" w:rsidRDefault="00053949" w:rsidP="00785E78">
            <w:pPr>
              <w:spacing w:line="240" w:lineRule="auto"/>
              <w:jc w:val="right"/>
              <w:rPr>
                <w:rFonts w:asciiTheme="minorHAnsi" w:hAnsiTheme="minorHAnsi" w:cstheme="minorHAnsi"/>
              </w:rPr>
            </w:pPr>
            <w:r w:rsidRPr="00323151">
              <w:rPr>
                <w:rFonts w:asciiTheme="minorHAnsi" w:hAnsiTheme="minorHAnsi" w:cstheme="minorHAnsi"/>
              </w:rPr>
              <w:t>256</w:t>
            </w:r>
          </w:p>
        </w:tc>
      </w:tr>
    </w:tbl>
    <w:p w14:paraId="20CB0434" w14:textId="77777777" w:rsidR="00045A83" w:rsidRDefault="00053949">
      <w:r>
        <w:t> </w:t>
      </w:r>
    </w:p>
    <w:p w14:paraId="276CF810" w14:textId="3F8B956B" w:rsidR="00323151" w:rsidRDefault="00323151" w:rsidP="00323151">
      <w:r>
        <w:t>Fewer samples were analyzed for UV-Vis properties than for DOC concentration due to method evolution at the start of the project and instrument</w:t>
      </w:r>
      <w:del w:id="201" w:author="Mark Johnson" w:date="2020-07-17T10:30:00Z">
        <w:r w:rsidDel="00785E78">
          <w:delText>-sharing limitations</w:delText>
        </w:r>
      </w:del>
      <w:ins w:id="202" w:author="Mark Johnson" w:date="2020-07-17T10:30:00Z">
        <w:r w:rsidR="00785E78">
          <w:t xml:space="preserve"> availability</w:t>
        </w:r>
      </w:ins>
      <w:r>
        <w:t xml:space="preserve">. Of the samples collected and analyzed, DOC data were filtered and reduced by 9.2% (to 387 samples) during quality control checks (described below). UV-Vis data were reduced by 19.5% (to 256 samples): quality control resulted in a 9% reduction, with the additional 10.5% data loss </w:t>
      </w:r>
      <w:del w:id="203" w:author="Mark Johnson" w:date="2020-07-17T10:30:00Z">
        <w:r w:rsidDel="00785E78">
          <w:delText>unfortunately caused during</w:delText>
        </w:r>
      </w:del>
      <w:ins w:id="204" w:author="Mark Johnson" w:date="2020-07-17T10:30:00Z">
        <w:r w:rsidR="00785E78">
          <w:t>resulting from periods of</w:t>
        </w:r>
      </w:ins>
      <w:r>
        <w:t xml:space="preserve"> instrument maintenance.</w:t>
      </w:r>
    </w:p>
    <w:p w14:paraId="1A7547FE" w14:textId="77777777" w:rsidR="00045A83" w:rsidRDefault="00053949">
      <w:pPr>
        <w:pStyle w:val="Heading4"/>
      </w:pPr>
      <w:bookmarkStart w:id="205" w:name="vertical-rack-sampling-quality-control"/>
      <w:bookmarkStart w:id="206" w:name="_Toc45753388"/>
      <w:r>
        <w:t>Vertical rack sampling quality control</w:t>
      </w:r>
      <w:bookmarkEnd w:id="205"/>
      <w:bookmarkEnd w:id="206"/>
    </w:p>
    <w:p w14:paraId="2057AE5F" w14:textId="77777777" w:rsidR="00323151" w:rsidRDefault="00053949">
      <w:r>
        <w:t>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 5).</w:t>
      </w:r>
    </w:p>
    <w:p w14:paraId="5EC936D8" w14:textId="77777777" w:rsidR="00045A83" w:rsidRDefault="00053949">
      <w:r>
        <w:t> </w:t>
      </w:r>
      <w:r w:rsidR="00323151">
        <w:t xml:space="preserve">Each hold-time set included ten replicate samples, each collected at the same time in the same way from the same location. For each hold-time set, five samples were </w:t>
      </w:r>
      <w:r w:rsidR="00323151">
        <w:lastRenderedPageBreak/>
        <w:t>returned to the lab for immediate quantification of DOC and measurement of UV-Vis absorbance (“fresh” samples) and five were placed on the vertical rack, capped with siphon lids to simulate rack samples, and collected at a later date for analysis (“held” samples).</w:t>
      </w:r>
    </w:p>
    <w:p w14:paraId="6849EF7B" w14:textId="77777777" w:rsidR="00045A83" w:rsidRDefault="00053949" w:rsidP="00323151">
      <w:pPr>
        <w:spacing w:line="240" w:lineRule="auto"/>
      </w:pPr>
      <w:r>
        <w:rPr>
          <w:noProof/>
        </w:rPr>
        <w:drawing>
          <wp:inline distT="0" distB="0" distL="0" distR="0" wp14:anchorId="4662A975" wp14:editId="520BD2BB">
            <wp:extent cx="5272644" cy="4833257"/>
            <wp:effectExtent l="0" t="0" r="0" b="0"/>
            <wp:docPr id="5"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9"/>
                    <a:stretch>
                      <a:fillRect/>
                    </a:stretch>
                  </pic:blipFill>
                  <pic:spPr bwMode="auto">
                    <a:xfrm>
                      <a:off x="0" y="0"/>
                      <a:ext cx="5280471" cy="4840431"/>
                    </a:xfrm>
                    <a:prstGeom prst="rect">
                      <a:avLst/>
                    </a:prstGeom>
                    <a:noFill/>
                    <a:ln w="9525">
                      <a:noFill/>
                      <a:headEnd/>
                      <a:tailEnd/>
                    </a:ln>
                  </pic:spPr>
                </pic:pic>
              </a:graphicData>
            </a:graphic>
          </wp:inline>
        </w:drawing>
      </w:r>
    </w:p>
    <w:p w14:paraId="77753AEA" w14:textId="77777777" w:rsidR="00045A83" w:rsidRDefault="00053949" w:rsidP="00323151">
      <w:pPr>
        <w:spacing w:line="240" w:lineRule="auto"/>
      </w:pPr>
      <w:r>
        <w:t xml:space="preserve">Figure 5: </w:t>
      </w:r>
      <w:r>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14:paraId="67621F29" w14:textId="77777777" w:rsidR="00045A83" w:rsidRDefault="00053949">
      <w:r>
        <w:t> </w:t>
      </w:r>
    </w:p>
    <w:p w14:paraId="3A526759" w14:textId="59C87A6D" w:rsidR="00323151" w:rsidRDefault="00053949" w:rsidP="00323151">
      <w:r>
        <w:lastRenderedPageBreak/>
        <w:t xml:space="preserve">All samples were analyzed to quantify DOC and characterized NOM properties (Figure 6), and the fresh and held samples of hold-time set were compared using two-sided paired Wilcoxon signed rank tests (a.k.a ‘Mann-Whitney’ test, non-parametric paired difference test that does not assume normally distributed data). </w:t>
      </w:r>
      <w:commentRangeStart w:id="207"/>
      <w:del w:id="208" w:author="Mark Johnson" w:date="2020-07-17T10:30:00Z">
        <w:r w:rsidDel="00785E78">
          <w:delText>To err on the side of caution, a</w:delText>
        </w:r>
      </w:del>
      <w:ins w:id="209" w:author="Mark Johnson" w:date="2020-07-17T10:30:00Z">
        <w:r w:rsidR="00785E78">
          <w:t>A</w:t>
        </w:r>
      </w:ins>
      <w:r>
        <w:t xml:space="preserve"> 90% confidence level was used to evaluate the comparisons between fresh and held samples</w:t>
      </w:r>
      <w:commentRangeEnd w:id="207"/>
      <w:r w:rsidR="00785E78">
        <w:rPr>
          <w:rStyle w:val="CommentReference"/>
        </w:rPr>
        <w:commentReference w:id="207"/>
      </w:r>
      <w:r>
        <w:t>. Results of hold-time comparisons considered the timing of sample collection, the number of days the rack samples were held, the mean air temperature over that period, and the percent change in analytical results (Table 5).</w:t>
      </w:r>
    </w:p>
    <w:p w14:paraId="06539A0D" w14:textId="77777777" w:rsidR="00323151" w:rsidRDefault="00323151" w:rsidP="00323151"/>
    <w:p w14:paraId="50499A98" w14:textId="77777777" w:rsidR="00045A83" w:rsidRDefault="00053949" w:rsidP="00323151">
      <w:pPr>
        <w:spacing w:line="240" w:lineRule="auto"/>
      </w:pPr>
      <w:r>
        <w:rPr>
          <w:noProof/>
        </w:rPr>
        <w:lastRenderedPageBreak/>
        <w:drawing>
          <wp:inline distT="0" distB="0" distL="0" distR="0" wp14:anchorId="2AA038FC" wp14:editId="5FB6E859">
            <wp:extent cx="5334000" cy="6222999"/>
            <wp:effectExtent l="0" t="0" r="0" b="0"/>
            <wp:docPr id="6"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0"/>
                    <a:stretch>
                      <a:fillRect/>
                    </a:stretch>
                  </pic:blipFill>
                  <pic:spPr bwMode="auto">
                    <a:xfrm>
                      <a:off x="0" y="0"/>
                      <a:ext cx="5358501" cy="6251584"/>
                    </a:xfrm>
                    <a:prstGeom prst="rect">
                      <a:avLst/>
                    </a:prstGeom>
                    <a:noFill/>
                    <a:ln w="9525">
                      <a:noFill/>
                      <a:headEnd/>
                      <a:tailEnd/>
                    </a:ln>
                  </pic:spPr>
                </pic:pic>
              </a:graphicData>
            </a:graphic>
          </wp:inline>
        </w:drawing>
      </w:r>
    </w:p>
    <w:p w14:paraId="32BCAA10" w14:textId="77777777" w:rsidR="00045A83" w:rsidRDefault="00053949" w:rsidP="00323151">
      <w:pPr>
        <w:spacing w:line="240" w:lineRule="auto"/>
      </w:pPr>
      <w:r>
        <w:t xml:space="preserve">Figure 6: </w:t>
      </w:r>
      <w:r>
        <w:rPr>
          <w:i/>
        </w:rPr>
        <w:t>Sample DOC concentrations and UV absorbance at 254nm contrasting hold-time samples from collection of grab samples to retrieval of held samples.</w:t>
      </w:r>
    </w:p>
    <w:p w14:paraId="0AD4F06C" w14:textId="77777777" w:rsidR="00045A83" w:rsidRDefault="00053949">
      <w:r>
        <w:t> </w:t>
      </w:r>
    </w:p>
    <w:p w14:paraId="26181316" w14:textId="77777777" w:rsidR="00045A83" w:rsidRDefault="00053949" w:rsidP="00323151">
      <w:pPr>
        <w:spacing w:line="240" w:lineRule="auto"/>
        <w:rPr>
          <w:i/>
        </w:rPr>
      </w:pPr>
      <w:r>
        <w:t xml:space="preserve">Table 5: </w:t>
      </w:r>
      <w:commentRangeStart w:id="210"/>
      <w:r>
        <w:rPr>
          <w:i/>
        </w:rPr>
        <w:t>Results comparing hold-time sample sets</w:t>
      </w:r>
      <w:commentRangeEnd w:id="210"/>
      <w:r w:rsidR="00734ECD">
        <w:rPr>
          <w:rStyle w:val="CommentReference"/>
        </w:rPr>
        <w:commentReference w:id="210"/>
      </w:r>
    </w:p>
    <w:p w14:paraId="04A10125" w14:textId="77777777" w:rsidR="00323151" w:rsidRDefault="00323151" w:rsidP="00323151">
      <w:pPr>
        <w:spacing w:line="240" w:lineRule="auto"/>
      </w:pPr>
    </w:p>
    <w:tbl>
      <w:tblPr>
        <w:tblW w:w="4632" w:type="pct"/>
        <w:tblLook w:val="07E0" w:firstRow="1" w:lastRow="1" w:firstColumn="1" w:lastColumn="1" w:noHBand="1" w:noVBand="1"/>
      </w:tblPr>
      <w:tblGrid>
        <w:gridCol w:w="499"/>
        <w:gridCol w:w="638"/>
        <w:gridCol w:w="741"/>
        <w:gridCol w:w="852"/>
        <w:gridCol w:w="823"/>
        <w:gridCol w:w="890"/>
        <w:gridCol w:w="1021"/>
        <w:gridCol w:w="1036"/>
        <w:gridCol w:w="1168"/>
        <w:gridCol w:w="852"/>
        <w:gridCol w:w="840"/>
      </w:tblGrid>
      <w:tr w:rsidR="00323151" w:rsidRPr="00323151" w14:paraId="5CE23D9A" w14:textId="77777777" w:rsidTr="00734ECD">
        <w:tc>
          <w:tcPr>
            <w:tcW w:w="0" w:type="auto"/>
            <w:tcBorders>
              <w:bottom w:val="single" w:sz="0" w:space="0" w:color="auto"/>
            </w:tcBorders>
            <w:vAlign w:val="bottom"/>
          </w:tcPr>
          <w:p w14:paraId="2FB5AD3A"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lastRenderedPageBreak/>
              <w:t>Set</w:t>
            </w:r>
          </w:p>
        </w:tc>
        <w:tc>
          <w:tcPr>
            <w:tcW w:w="0" w:type="auto"/>
            <w:tcBorders>
              <w:bottom w:val="single" w:sz="0" w:space="0" w:color="auto"/>
            </w:tcBorders>
            <w:vAlign w:val="bottom"/>
          </w:tcPr>
          <w:p w14:paraId="67C35A2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Days held</w:t>
            </w:r>
          </w:p>
        </w:tc>
        <w:tc>
          <w:tcPr>
            <w:tcW w:w="0" w:type="auto"/>
            <w:tcBorders>
              <w:bottom w:val="single" w:sz="0" w:space="0" w:color="auto"/>
            </w:tcBorders>
            <w:vAlign w:val="bottom"/>
          </w:tcPr>
          <w:p w14:paraId="4C670421"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Air temp.</w:t>
            </w:r>
          </w:p>
        </w:tc>
        <w:tc>
          <w:tcPr>
            <w:tcW w:w="0" w:type="auto"/>
            <w:tcBorders>
              <w:bottom w:val="single" w:sz="0" w:space="0" w:color="auto"/>
            </w:tcBorders>
            <w:vAlign w:val="bottom"/>
          </w:tcPr>
          <w:p w14:paraId="27163E08"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DOC change (%)</w:t>
            </w:r>
          </w:p>
        </w:tc>
        <w:tc>
          <w:tcPr>
            <w:tcW w:w="0" w:type="auto"/>
            <w:tcBorders>
              <w:bottom w:val="single" w:sz="0" w:space="0" w:color="auto"/>
            </w:tcBorders>
            <w:vAlign w:val="bottom"/>
          </w:tcPr>
          <w:p w14:paraId="1B567CC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(DOC)</w:t>
            </w:r>
          </w:p>
        </w:tc>
        <w:tc>
          <w:tcPr>
            <w:tcW w:w="0" w:type="auto"/>
            <w:tcBorders>
              <w:bottom w:val="single" w:sz="0" w:space="0" w:color="auto"/>
            </w:tcBorders>
            <w:vAlign w:val="bottom"/>
          </w:tcPr>
          <w:p w14:paraId="5FFE40F3"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SAC254 change (%)</w:t>
            </w:r>
          </w:p>
        </w:tc>
        <w:tc>
          <w:tcPr>
            <w:tcW w:w="0" w:type="auto"/>
            <w:tcBorders>
              <w:bottom w:val="single" w:sz="0" w:space="0" w:color="auto"/>
            </w:tcBorders>
            <w:vAlign w:val="bottom"/>
          </w:tcPr>
          <w:p w14:paraId="380E95E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(SAC254)</w:t>
            </w:r>
          </w:p>
        </w:tc>
        <w:tc>
          <w:tcPr>
            <w:tcW w:w="0" w:type="auto"/>
            <w:tcBorders>
              <w:bottom w:val="single" w:sz="0" w:space="0" w:color="auto"/>
            </w:tcBorders>
            <w:vAlign w:val="bottom"/>
          </w:tcPr>
          <w:p w14:paraId="229885EC"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SUVA254 change (%)</w:t>
            </w:r>
          </w:p>
        </w:tc>
        <w:tc>
          <w:tcPr>
            <w:tcW w:w="0" w:type="auto"/>
            <w:tcBorders>
              <w:bottom w:val="single" w:sz="0" w:space="0" w:color="auto"/>
            </w:tcBorders>
            <w:vAlign w:val="bottom"/>
          </w:tcPr>
          <w:p w14:paraId="5056768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(SUVA254)</w:t>
            </w:r>
          </w:p>
        </w:tc>
        <w:tc>
          <w:tcPr>
            <w:tcW w:w="0" w:type="auto"/>
            <w:tcBorders>
              <w:bottom w:val="single" w:sz="0" w:space="0" w:color="auto"/>
            </w:tcBorders>
            <w:vAlign w:val="bottom"/>
          </w:tcPr>
          <w:p w14:paraId="200D803E"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E2:E3 change (%)</w:t>
            </w:r>
          </w:p>
        </w:tc>
        <w:tc>
          <w:tcPr>
            <w:tcW w:w="0" w:type="auto"/>
            <w:tcBorders>
              <w:bottom w:val="single" w:sz="0" w:space="0" w:color="auto"/>
            </w:tcBorders>
            <w:vAlign w:val="bottom"/>
          </w:tcPr>
          <w:p w14:paraId="40FD9FA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p-value (E2:E3)</w:t>
            </w:r>
          </w:p>
        </w:tc>
      </w:tr>
      <w:tr w:rsidR="00323151" w:rsidRPr="00323151" w14:paraId="0E7CF3AA" w14:textId="77777777" w:rsidTr="00734ECD">
        <w:tc>
          <w:tcPr>
            <w:tcW w:w="0" w:type="auto"/>
          </w:tcPr>
          <w:p w14:paraId="6E6233C7"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A</w:t>
            </w:r>
          </w:p>
        </w:tc>
        <w:tc>
          <w:tcPr>
            <w:tcW w:w="0" w:type="auto"/>
          </w:tcPr>
          <w:p w14:paraId="48695CA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11</w:t>
            </w:r>
          </w:p>
        </w:tc>
        <w:tc>
          <w:tcPr>
            <w:tcW w:w="0" w:type="auto"/>
          </w:tcPr>
          <w:p w14:paraId="0D13E975"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7.1 ± 2.2</w:t>
            </w:r>
          </w:p>
        </w:tc>
        <w:tc>
          <w:tcPr>
            <w:tcW w:w="0" w:type="auto"/>
          </w:tcPr>
          <w:p w14:paraId="4FEFD3DE"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-45</w:t>
            </w:r>
            <w:r>
              <w:rPr>
                <w:rFonts w:asciiTheme="minorHAnsi" w:hAnsiTheme="minorHAnsi" w:cstheme="minorHAnsi"/>
                <w:sz w:val="22"/>
                <w:szCs w:val="22"/>
              </w:rPr>
              <w:t>*</w:t>
            </w:r>
          </w:p>
        </w:tc>
        <w:tc>
          <w:tcPr>
            <w:tcW w:w="0" w:type="auto"/>
          </w:tcPr>
          <w:p w14:paraId="3E9FC57D"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12681E16"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14:paraId="3F56E505"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c>
          <w:tcPr>
            <w:tcW w:w="0" w:type="auto"/>
          </w:tcPr>
          <w:p w14:paraId="039CBF0C"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80</w:t>
            </w:r>
            <w:r>
              <w:rPr>
                <w:rFonts w:asciiTheme="minorHAnsi" w:hAnsiTheme="minorHAnsi" w:cstheme="minorHAnsi"/>
                <w:sz w:val="22"/>
                <w:szCs w:val="22"/>
              </w:rPr>
              <w:t>*</w:t>
            </w:r>
          </w:p>
        </w:tc>
        <w:tc>
          <w:tcPr>
            <w:tcW w:w="0" w:type="auto"/>
          </w:tcPr>
          <w:p w14:paraId="2F59D4C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244395B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14:paraId="4FD3E17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0.1250</w:t>
            </w:r>
          </w:p>
        </w:tc>
      </w:tr>
      <w:tr w:rsidR="00323151" w:rsidRPr="00323151" w14:paraId="3E19B079" w14:textId="77777777" w:rsidTr="00734ECD">
        <w:tc>
          <w:tcPr>
            <w:tcW w:w="0" w:type="auto"/>
          </w:tcPr>
          <w:p w14:paraId="6A9C7009"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B</w:t>
            </w:r>
          </w:p>
        </w:tc>
        <w:tc>
          <w:tcPr>
            <w:tcW w:w="0" w:type="auto"/>
          </w:tcPr>
          <w:p w14:paraId="0E82FAB7"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20</w:t>
            </w:r>
          </w:p>
        </w:tc>
        <w:tc>
          <w:tcPr>
            <w:tcW w:w="0" w:type="auto"/>
          </w:tcPr>
          <w:p w14:paraId="51D8F21B"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6.0 ± 2.7</w:t>
            </w:r>
          </w:p>
        </w:tc>
        <w:tc>
          <w:tcPr>
            <w:tcW w:w="0" w:type="auto"/>
          </w:tcPr>
          <w:p w14:paraId="0ACCD56C"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w:t>
            </w:r>
          </w:p>
        </w:tc>
        <w:tc>
          <w:tcPr>
            <w:tcW w:w="0" w:type="auto"/>
          </w:tcPr>
          <w:p w14:paraId="6F243B0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0.4375</w:t>
            </w:r>
          </w:p>
        </w:tc>
        <w:tc>
          <w:tcPr>
            <w:tcW w:w="0" w:type="auto"/>
          </w:tcPr>
          <w:p w14:paraId="5BF8FDCA"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-8</w:t>
            </w:r>
            <w:r>
              <w:rPr>
                <w:rFonts w:asciiTheme="minorHAnsi" w:hAnsiTheme="minorHAnsi" w:cstheme="minorHAnsi"/>
                <w:sz w:val="22"/>
                <w:szCs w:val="22"/>
              </w:rPr>
              <w:t>*</w:t>
            </w:r>
          </w:p>
        </w:tc>
        <w:tc>
          <w:tcPr>
            <w:tcW w:w="0" w:type="auto"/>
          </w:tcPr>
          <w:p w14:paraId="7A2D199A"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2F3C266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-10</w:t>
            </w:r>
            <w:r>
              <w:rPr>
                <w:rFonts w:asciiTheme="minorHAnsi" w:hAnsiTheme="minorHAnsi" w:cstheme="minorHAnsi"/>
                <w:sz w:val="22"/>
                <w:szCs w:val="22"/>
              </w:rPr>
              <w:t>*</w:t>
            </w:r>
          </w:p>
        </w:tc>
        <w:tc>
          <w:tcPr>
            <w:tcW w:w="0" w:type="auto"/>
          </w:tcPr>
          <w:p w14:paraId="31990D6A"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57A45B7F"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w:t>
            </w:r>
          </w:p>
        </w:tc>
        <w:tc>
          <w:tcPr>
            <w:tcW w:w="0" w:type="auto"/>
          </w:tcPr>
          <w:p w14:paraId="5756F59F"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0.8125</w:t>
            </w:r>
          </w:p>
        </w:tc>
      </w:tr>
      <w:tr w:rsidR="00323151" w:rsidRPr="00323151" w14:paraId="55DF8BD9" w14:textId="77777777" w:rsidTr="00734ECD">
        <w:tc>
          <w:tcPr>
            <w:tcW w:w="0" w:type="auto"/>
          </w:tcPr>
          <w:p w14:paraId="7A93F861"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C</w:t>
            </w:r>
          </w:p>
        </w:tc>
        <w:tc>
          <w:tcPr>
            <w:tcW w:w="0" w:type="auto"/>
          </w:tcPr>
          <w:p w14:paraId="19ACAD0F"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p>
        </w:tc>
        <w:tc>
          <w:tcPr>
            <w:tcW w:w="0" w:type="auto"/>
          </w:tcPr>
          <w:p w14:paraId="1077C9D5" w14:textId="77777777" w:rsidR="00323151" w:rsidRPr="00323151" w:rsidRDefault="00323151" w:rsidP="00323151">
            <w:pPr>
              <w:spacing w:line="240" w:lineRule="auto"/>
              <w:rPr>
                <w:rFonts w:asciiTheme="minorHAnsi" w:hAnsiTheme="minorHAnsi" w:cstheme="minorHAnsi"/>
                <w:sz w:val="22"/>
                <w:szCs w:val="22"/>
              </w:rPr>
            </w:pPr>
            <w:r w:rsidRPr="00323151">
              <w:rPr>
                <w:rFonts w:asciiTheme="minorHAnsi" w:hAnsiTheme="minorHAnsi" w:cstheme="minorHAnsi"/>
                <w:sz w:val="22"/>
                <w:szCs w:val="22"/>
              </w:rPr>
              <w:t>4.3 ± 3.2</w:t>
            </w:r>
          </w:p>
        </w:tc>
        <w:tc>
          <w:tcPr>
            <w:tcW w:w="0" w:type="auto"/>
          </w:tcPr>
          <w:p w14:paraId="5E86986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-23</w:t>
            </w:r>
          </w:p>
        </w:tc>
        <w:tc>
          <w:tcPr>
            <w:tcW w:w="0" w:type="auto"/>
          </w:tcPr>
          <w:p w14:paraId="6C910E04"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0.1875</w:t>
            </w:r>
          </w:p>
        </w:tc>
        <w:tc>
          <w:tcPr>
            <w:tcW w:w="0" w:type="auto"/>
          </w:tcPr>
          <w:p w14:paraId="13D3998E"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-34</w:t>
            </w:r>
            <w:r>
              <w:rPr>
                <w:rFonts w:asciiTheme="minorHAnsi" w:hAnsiTheme="minorHAnsi" w:cstheme="minorHAnsi"/>
                <w:sz w:val="22"/>
                <w:szCs w:val="22"/>
              </w:rPr>
              <w:t>*</w:t>
            </w:r>
          </w:p>
        </w:tc>
        <w:tc>
          <w:tcPr>
            <w:tcW w:w="0" w:type="auto"/>
          </w:tcPr>
          <w:p w14:paraId="37B697DB"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c>
          <w:tcPr>
            <w:tcW w:w="0" w:type="auto"/>
          </w:tcPr>
          <w:p w14:paraId="72EC7A08"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-9</w:t>
            </w:r>
          </w:p>
        </w:tc>
        <w:tc>
          <w:tcPr>
            <w:tcW w:w="0" w:type="auto"/>
          </w:tcPr>
          <w:p w14:paraId="75127E10"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0.6250</w:t>
            </w:r>
          </w:p>
        </w:tc>
        <w:tc>
          <w:tcPr>
            <w:tcW w:w="0" w:type="auto"/>
          </w:tcPr>
          <w:p w14:paraId="617B2113"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-14</w:t>
            </w:r>
            <w:r>
              <w:rPr>
                <w:rFonts w:asciiTheme="minorHAnsi" w:hAnsiTheme="minorHAnsi" w:cstheme="minorHAnsi"/>
                <w:sz w:val="22"/>
                <w:szCs w:val="22"/>
              </w:rPr>
              <w:t>*</w:t>
            </w:r>
          </w:p>
        </w:tc>
        <w:tc>
          <w:tcPr>
            <w:tcW w:w="0" w:type="auto"/>
          </w:tcPr>
          <w:p w14:paraId="4BB0BA15" w14:textId="77777777" w:rsidR="00323151" w:rsidRPr="00323151" w:rsidRDefault="00323151" w:rsidP="00323151">
            <w:pPr>
              <w:spacing w:line="240" w:lineRule="auto"/>
              <w:jc w:val="right"/>
              <w:rPr>
                <w:rFonts w:asciiTheme="minorHAnsi" w:hAnsiTheme="minorHAnsi" w:cstheme="minorHAnsi"/>
                <w:sz w:val="22"/>
                <w:szCs w:val="22"/>
              </w:rPr>
            </w:pPr>
            <w:r w:rsidRPr="00323151">
              <w:rPr>
                <w:rFonts w:asciiTheme="minorHAnsi" w:hAnsiTheme="minorHAnsi" w:cstheme="minorHAnsi"/>
                <w:sz w:val="22"/>
                <w:szCs w:val="22"/>
              </w:rPr>
              <w:t>0.0625</w:t>
            </w:r>
          </w:p>
        </w:tc>
      </w:tr>
    </w:tbl>
    <w:p w14:paraId="7C04E3F6" w14:textId="77777777" w:rsidR="00045A83" w:rsidRPr="00323151" w:rsidRDefault="00053949" w:rsidP="00323151">
      <w:pPr>
        <w:spacing w:line="240" w:lineRule="auto"/>
        <w:rPr>
          <w:rFonts w:asciiTheme="minorHAnsi" w:hAnsiTheme="minorHAnsi" w:cstheme="minorHAnsi"/>
          <w:sz w:val="22"/>
          <w:szCs w:val="22"/>
        </w:rPr>
      </w:pPr>
      <w:r w:rsidRPr="00323151">
        <w:rPr>
          <w:rFonts w:asciiTheme="minorHAnsi" w:hAnsiTheme="minorHAnsi" w:cstheme="minorHAnsi"/>
          <w:i/>
          <w:sz w:val="22"/>
          <w:szCs w:val="22"/>
        </w:rPr>
        <w:t>Note:</w:t>
      </w:r>
      <w:r w:rsidRPr="00323151">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62AA564B" w14:textId="77777777" w:rsidR="00045A83" w:rsidRDefault="00053949">
      <w:r>
        <w:t> </w:t>
      </w:r>
    </w:p>
    <w:p w14:paraId="3BBD53E3" w14:textId="77777777" w:rsidR="00045A83" w:rsidRDefault="00053949">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and the Rack samples were held for 11 days at average temperature of 7° C (slightly above laboratory refrigerator temperatures).</w:t>
      </w:r>
    </w:p>
    <w:p w14:paraId="694800BB" w14:textId="77777777" w:rsidR="00045A83" w:rsidRDefault="00053949">
      <w:r>
        <w:t> </w:t>
      </w:r>
    </w:p>
    <w:p w14:paraId="0A50FAE6" w14:textId="77777777" w:rsidR="00045A83" w:rsidRDefault="00053949">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w:t>
      </w:r>
      <w:r>
        <w:lastRenderedPageBreak/>
        <w:t>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6, Table 5) there was not truly a reliable change in </w:t>
      </w:r>
      <w:commentRangeStart w:id="211"/>
      <w:r>
        <w:t>SAC</w:t>
      </w:r>
      <w:r>
        <w:rPr>
          <w:vertAlign w:val="subscript"/>
        </w:rPr>
        <w:t>254</w:t>
      </w:r>
      <w:r>
        <w:t xml:space="preserve"> (or SUVA</w:t>
      </w:r>
      <w:r>
        <w:rPr>
          <w:vertAlign w:val="subscript"/>
        </w:rPr>
        <w:t>254</w:t>
      </w:r>
      <w:r>
        <w:t>, which relies on SAC</w:t>
      </w:r>
      <w:r>
        <w:rPr>
          <w:vertAlign w:val="subscript"/>
        </w:rPr>
        <w:t>254</w:t>
      </w:r>
      <w:r>
        <w:t xml:space="preserve">) </w:t>
      </w:r>
      <w:commentRangeEnd w:id="211"/>
      <w:r w:rsidR="00734ECD">
        <w:rPr>
          <w:rStyle w:val="CommentReference"/>
        </w:rPr>
        <w:commentReference w:id="211"/>
      </w:r>
      <w:r>
        <w:t>for hold-time set-B.</w:t>
      </w:r>
    </w:p>
    <w:p w14:paraId="5FB611C9" w14:textId="77777777" w:rsidR="00045A83" w:rsidRDefault="00053949" w:rsidP="00323151">
      <w:pPr>
        <w:spacing w:line="240" w:lineRule="auto"/>
      </w:pPr>
      <w:r>
        <w:t> </w:t>
      </w:r>
    </w:p>
    <w:p w14:paraId="66D529C1" w14:textId="77777777" w:rsidR="00045A83" w:rsidRDefault="00053949">
      <w:r>
        <w:t>Hold-time Set-C included samples held for 34 days at an average of 4.4° C, including a period of sub-zero temperatures. While set-C did not yield statistically significant changes in DOC concentration (23% DOC reduction from fresh to held), there were significant changes to UV</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p>
    <w:p w14:paraId="1AAFB3DF" w14:textId="77777777" w:rsidR="00045A83" w:rsidRDefault="00053949" w:rsidP="00323151">
      <w:pPr>
        <w:spacing w:line="240" w:lineRule="auto"/>
      </w:pPr>
      <w:r>
        <w:t> </w:t>
      </w:r>
    </w:p>
    <w:p w14:paraId="619434EC" w14:textId="77777777" w:rsidR="00045A83" w:rsidRDefault="00053949">
      <w:r>
        <w:t xml:space="preserve">Results of these hold-time experiments suggest that early-season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w:t>
      </w:r>
      <w:r>
        <w:lastRenderedPageBreak/>
        <w:t>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14:paraId="0DBF2372" w14:textId="77777777" w:rsidR="00045A83" w:rsidRDefault="00053949" w:rsidP="00323151">
      <w:pPr>
        <w:spacing w:line="240" w:lineRule="auto"/>
      </w:pPr>
      <w:r>
        <w:t> </w:t>
      </w:r>
    </w:p>
    <w:p w14:paraId="78BF7A7E" w14:textId="77777777" w:rsidR="00045A83" w:rsidRDefault="00053949">
      <w:r>
        <w:t>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w:t>
      </w:r>
    </w:p>
    <w:p w14:paraId="64CB28CF" w14:textId="77777777" w:rsidR="00045A83" w:rsidRDefault="00053949" w:rsidP="00323151">
      <w:pPr>
        <w:spacing w:line="240" w:lineRule="auto"/>
      </w:pPr>
      <w:r>
        <w:t> </w:t>
      </w:r>
    </w:p>
    <w:p w14:paraId="60E982E9" w14:textId="77777777" w:rsidR="00045A83" w:rsidRDefault="00053949">
      <w:r>
        <w:t xml:space="preserve">Temperatures at each monitoring site were measured and recorded with Hobo TidbiT loggers from 2019-08-24 to 2020-02-18 (field study end), and temperatures prior to TidbiT deployment were estimated by linear regression (Appendix ###). QA/QC flags </w:t>
      </w:r>
      <w:r>
        <w:lastRenderedPageBreak/>
        <w:t>were used to filter sample data, reducing the effective number of samples included in results by less than 10% (Table 4).</w:t>
      </w:r>
    </w:p>
    <w:p w14:paraId="79500C31" w14:textId="77777777" w:rsidR="00045A83" w:rsidRDefault="00053949">
      <w:pPr>
        <w:pStyle w:val="Heading4"/>
      </w:pPr>
      <w:bookmarkStart w:id="212" w:name="seasonal-delineation"/>
      <w:bookmarkStart w:id="213" w:name="_Toc45753389"/>
      <w:r>
        <w:t>Seasonal delineation</w:t>
      </w:r>
      <w:bookmarkEnd w:id="212"/>
      <w:bookmarkEnd w:id="213"/>
    </w:p>
    <w:p w14:paraId="0EF0B50E" w14:textId="77777777" w:rsidR="00045A83" w:rsidRDefault="00053949">
      <w:r>
        <w:t>Wet seasons were defined by conditions that generated significant stream responses and rack sample collection, and the dry season was defined by baseflow conditions where precipitation did not generate detectable stream responses at the vertical racks.</w:t>
      </w:r>
    </w:p>
    <w:p w14:paraId="435E9A4D" w14:textId="77777777" w:rsidR="00045A83" w:rsidRDefault="00053949" w:rsidP="00323151">
      <w:pPr>
        <w:spacing w:line="240" w:lineRule="auto"/>
      </w:pPr>
      <w:r>
        <w:t> </w:t>
      </w:r>
    </w:p>
    <w:p w14:paraId="1F524900" w14:textId="77777777" w:rsidR="00045A83" w:rsidRDefault="00053949">
      <w:r>
        <w:t xml:space="preserve">LWSA rain data were used to define rain events using the USGS </w:t>
      </w:r>
      <w:r>
        <w:rPr>
          <w:i/>
        </w:rPr>
        <w:t>Rainmaker</w:t>
      </w:r>
      <w:r>
        <w:t xml:space="preserve"> package in R (‘RMevents’ 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t>
      </w:r>
    </w:p>
    <w:p w14:paraId="32C7545A" w14:textId="77777777" w:rsidR="00045A83" w:rsidRDefault="00053949" w:rsidP="00323151">
      <w:pPr>
        <w:spacing w:line="240" w:lineRule="auto"/>
      </w:pPr>
      <w:r>
        <w:lastRenderedPageBreak/>
        <w:t> </w:t>
      </w:r>
    </w:p>
    <w:p w14:paraId="23FBC1E3" w14:textId="77777777" w:rsidR="00045A83" w:rsidRDefault="00053949" w:rsidP="00323151">
      <w:pPr>
        <w:spacing w:line="240" w:lineRule="auto"/>
      </w:pPr>
      <w:r>
        <w:rPr>
          <w:noProof/>
        </w:rPr>
        <w:drawing>
          <wp:inline distT="0" distB="0" distL="0" distR="0" wp14:anchorId="06FC7F25" wp14:editId="1FA655A2">
            <wp:extent cx="5779800" cy="7128419"/>
            <wp:effectExtent l="0" t="0" r="0" b="0"/>
            <wp:docPr id="7"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21"/>
                    <a:stretch>
                      <a:fillRect/>
                    </a:stretch>
                  </pic:blipFill>
                  <pic:spPr bwMode="auto">
                    <a:xfrm>
                      <a:off x="0" y="0"/>
                      <a:ext cx="5786734" cy="7136971"/>
                    </a:xfrm>
                    <a:prstGeom prst="rect">
                      <a:avLst/>
                    </a:prstGeom>
                    <a:noFill/>
                    <a:ln w="9525">
                      <a:noFill/>
                      <a:headEnd/>
                      <a:tailEnd/>
                    </a:ln>
                  </pic:spPr>
                </pic:pic>
              </a:graphicData>
            </a:graphic>
          </wp:inline>
        </w:drawing>
      </w:r>
    </w:p>
    <w:p w14:paraId="0C49D5FE" w14:textId="77777777" w:rsidR="00045A83" w:rsidRDefault="00053949" w:rsidP="00323151">
      <w:pPr>
        <w:spacing w:line="240" w:lineRule="auto"/>
      </w:pPr>
      <w:commentRangeStart w:id="214"/>
      <w:r>
        <w:lastRenderedPageBreak/>
        <w:t xml:space="preserve">Figure 7: </w:t>
      </w:r>
      <w:r>
        <w:rPr>
          <w:i/>
        </w:rPr>
        <w:t xml:space="preserve">Plot of LWSA </w:t>
      </w:r>
      <w:commentRangeEnd w:id="214"/>
      <w:r w:rsidR="00734ECD">
        <w:rPr>
          <w:rStyle w:val="CommentReference"/>
        </w:rPr>
        <w:commentReference w:id="214"/>
      </w:r>
      <w:r>
        <w:rPr>
          <w:i/>
        </w:rPr>
        <w:t>weather, stream response and sample collection at the six monitoring sites across the LWSA. Seasons were separated by stream responses and conditions that initiated or ceased rack sample collection.</w:t>
      </w:r>
    </w:p>
    <w:p w14:paraId="07A3316A" w14:textId="77777777" w:rsidR="00045A83" w:rsidRDefault="00053949">
      <w:pPr>
        <w:pStyle w:val="Heading4"/>
      </w:pPr>
      <w:bookmarkStart w:id="215" w:name="_Toc45753390"/>
      <w:r>
        <w:t>Spatial patterns in DOC &amp; NOM</w:t>
      </w:r>
      <w:bookmarkEnd w:id="215"/>
    </w:p>
    <w:p w14:paraId="1AAB7592" w14:textId="0E189EB1" w:rsidR="00045A83" w:rsidRDefault="00053949">
      <w:r>
        <w:t>Twelve river sites across the Leech and Sooke water supply areas (Figure 2) were sampled synoptically for quantification of DOC and assessment of NOM. Several comparisons can be made among these sites</w:t>
      </w:r>
      <w:ins w:id="216" w:author="Mark Johnson" w:date="2020-07-17T10:36:00Z">
        <w:r w:rsidR="00734ECD">
          <w:t xml:space="preserve">. </w:t>
        </w:r>
      </w:ins>
      <w:del w:id="217" w:author="Mark Johnson" w:date="2020-07-17T10:36:00Z">
        <w:r w:rsidDel="00734ECD">
          <w:delText>; p</w:delText>
        </w:r>
      </w:del>
      <w:ins w:id="218" w:author="Mark Johnson" w:date="2020-07-17T10:36:00Z">
        <w:r w:rsidR="00734ECD">
          <w:t>P</w:t>
        </w:r>
      </w:ins>
      <w:r>
        <w:t>resented here are comparisons of cross-basin (from LWSA to SWSA), upstream to downstream, nested catchments and sampling methods.</w:t>
      </w:r>
    </w:p>
    <w:p w14:paraId="3ECA0F25" w14:textId="77777777" w:rsidR="00045A83" w:rsidRDefault="00053949">
      <w:r>
        <w:t>Mean DOC concentrations were similar when comparing across basins from the current source water tributaries, Rithet and Judge Creeks, to the future supplemental supply, Leech River at the Tunnel (Table 6). From upstream to downstream sites there was an overall decreasing trend for DOC concentrations and NOM aromaticity and/or molecular size (Figure 8).</w:t>
      </w:r>
    </w:p>
    <w:p w14:paraId="68B3E59E" w14:textId="77777777" w:rsidR="00323151" w:rsidRDefault="00053949">
      <w:pPr>
        <w:sectPr w:rsidR="00323151" w:rsidSect="00053949">
          <w:pgSz w:w="12240" w:h="15840" w:code="1"/>
          <w:pgMar w:top="1440" w:right="1440" w:bottom="1440" w:left="1440" w:header="706" w:footer="706" w:gutter="0"/>
          <w:cols w:space="708"/>
          <w:titlePg/>
          <w:docGrid w:linePitch="326"/>
        </w:sectPr>
      </w:pPr>
      <w:r>
        <w:t> </w:t>
      </w:r>
    </w:p>
    <w:p w14:paraId="587CBCCF" w14:textId="77777777" w:rsidR="00045A83" w:rsidRDefault="00045A83"/>
    <w:p w14:paraId="446425F1" w14:textId="77777777" w:rsidR="00045A83" w:rsidRDefault="00053949">
      <w:r>
        <w:t xml:space="preserve">Table 6: </w:t>
      </w:r>
      <w:r>
        <w:rPr>
          <w:i/>
        </w:rPr>
        <w:t>Dissolved organic carbon concentrations across twelve synoptically sampled river sites</w:t>
      </w:r>
    </w:p>
    <w:tbl>
      <w:tblPr>
        <w:tblW w:w="5000" w:type="pct"/>
        <w:tblLook w:val="07E0" w:firstRow="1" w:lastRow="1" w:firstColumn="1" w:lastColumn="1" w:noHBand="1" w:noVBand="1"/>
      </w:tblPr>
      <w:tblGrid>
        <w:gridCol w:w="1421"/>
        <w:gridCol w:w="4143"/>
        <w:gridCol w:w="777"/>
        <w:gridCol w:w="1203"/>
        <w:gridCol w:w="871"/>
        <w:gridCol w:w="1075"/>
        <w:gridCol w:w="1024"/>
        <w:gridCol w:w="1384"/>
        <w:gridCol w:w="1062"/>
      </w:tblGrid>
      <w:tr w:rsidR="00045A83" w:rsidRPr="00323151" w14:paraId="1AC62537" w14:textId="77777777">
        <w:tc>
          <w:tcPr>
            <w:tcW w:w="0" w:type="auto"/>
            <w:tcBorders>
              <w:bottom w:val="single" w:sz="0" w:space="0" w:color="auto"/>
            </w:tcBorders>
            <w:vAlign w:val="bottom"/>
          </w:tcPr>
          <w:p w14:paraId="5110791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site</w:t>
            </w:r>
          </w:p>
        </w:tc>
        <w:tc>
          <w:tcPr>
            <w:tcW w:w="0" w:type="auto"/>
            <w:tcBorders>
              <w:bottom w:val="single" w:sz="0" w:space="0" w:color="auto"/>
            </w:tcBorders>
            <w:vAlign w:val="bottom"/>
          </w:tcPr>
          <w:p w14:paraId="0002992A"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description</w:t>
            </w:r>
          </w:p>
        </w:tc>
        <w:tc>
          <w:tcPr>
            <w:tcW w:w="0" w:type="auto"/>
            <w:tcBorders>
              <w:bottom w:val="single" w:sz="0" w:space="0" w:color="auto"/>
            </w:tcBorders>
            <w:vAlign w:val="bottom"/>
          </w:tcPr>
          <w:p w14:paraId="7EBA950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count</w:t>
            </w:r>
          </w:p>
        </w:tc>
        <w:tc>
          <w:tcPr>
            <w:tcW w:w="0" w:type="auto"/>
            <w:tcBorders>
              <w:bottom w:val="single" w:sz="0" w:space="0" w:color="auto"/>
            </w:tcBorders>
            <w:vAlign w:val="bottom"/>
          </w:tcPr>
          <w:p w14:paraId="56F342C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DOCmean</w:t>
            </w:r>
          </w:p>
        </w:tc>
        <w:tc>
          <w:tcPr>
            <w:tcW w:w="0" w:type="auto"/>
            <w:tcBorders>
              <w:bottom w:val="single" w:sz="0" w:space="0" w:color="auto"/>
            </w:tcBorders>
            <w:vAlign w:val="bottom"/>
          </w:tcPr>
          <w:p w14:paraId="4D556D7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DOCsd</w:t>
            </w:r>
          </w:p>
        </w:tc>
        <w:tc>
          <w:tcPr>
            <w:tcW w:w="0" w:type="auto"/>
            <w:tcBorders>
              <w:bottom w:val="single" w:sz="0" w:space="0" w:color="auto"/>
            </w:tcBorders>
            <w:vAlign w:val="bottom"/>
          </w:tcPr>
          <w:p w14:paraId="615619CB" w14:textId="77777777" w:rsidR="00045A83" w:rsidRPr="00323151" w:rsidRDefault="00053949" w:rsidP="00323151">
            <w:pPr>
              <w:spacing w:line="240" w:lineRule="auto"/>
              <w:jc w:val="right"/>
              <w:rPr>
                <w:rFonts w:asciiTheme="minorHAnsi" w:hAnsiTheme="minorHAnsi" w:cstheme="minorHAnsi"/>
              </w:rPr>
            </w:pPr>
            <w:commentRangeStart w:id="219"/>
            <w:r w:rsidRPr="00323151">
              <w:rPr>
                <w:rFonts w:asciiTheme="minorHAnsi" w:hAnsiTheme="minorHAnsi" w:cstheme="minorHAnsi"/>
              </w:rPr>
              <w:t>RSD</w:t>
            </w:r>
            <w:commentRangeEnd w:id="219"/>
            <w:r w:rsidR="00734ECD">
              <w:rPr>
                <w:rStyle w:val="CommentReference"/>
              </w:rPr>
              <w:commentReference w:id="219"/>
            </w:r>
          </w:p>
        </w:tc>
        <w:tc>
          <w:tcPr>
            <w:tcW w:w="0" w:type="auto"/>
            <w:tcBorders>
              <w:bottom w:val="single" w:sz="0" w:space="0" w:color="auto"/>
            </w:tcBorders>
            <w:vAlign w:val="bottom"/>
          </w:tcPr>
          <w:p w14:paraId="3F28623A"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DOCmin</w:t>
            </w:r>
          </w:p>
        </w:tc>
        <w:tc>
          <w:tcPr>
            <w:tcW w:w="0" w:type="auto"/>
            <w:tcBorders>
              <w:bottom w:val="single" w:sz="0" w:space="0" w:color="auto"/>
            </w:tcBorders>
            <w:vAlign w:val="bottom"/>
          </w:tcPr>
          <w:p w14:paraId="0B4D30FA"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DOCmedian</w:t>
            </w:r>
          </w:p>
        </w:tc>
        <w:tc>
          <w:tcPr>
            <w:tcW w:w="0" w:type="auto"/>
            <w:tcBorders>
              <w:bottom w:val="single" w:sz="0" w:space="0" w:color="auto"/>
            </w:tcBorders>
            <w:vAlign w:val="bottom"/>
          </w:tcPr>
          <w:p w14:paraId="2B5C9B7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DOCmax</w:t>
            </w:r>
          </w:p>
        </w:tc>
      </w:tr>
      <w:tr w:rsidR="00045A83" w:rsidRPr="00323151" w14:paraId="3371D991" w14:textId="77777777">
        <w:tc>
          <w:tcPr>
            <w:tcW w:w="0" w:type="auto"/>
          </w:tcPr>
          <w:p w14:paraId="3E8E6CCC"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Weeks</w:t>
            </w:r>
          </w:p>
        </w:tc>
        <w:tc>
          <w:tcPr>
            <w:tcW w:w="0" w:type="auto"/>
          </w:tcPr>
          <w:p w14:paraId="78F0A25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14:paraId="429050A6"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14:paraId="3572CBF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9.9</w:t>
            </w:r>
          </w:p>
        </w:tc>
        <w:tc>
          <w:tcPr>
            <w:tcW w:w="0" w:type="auto"/>
          </w:tcPr>
          <w:p w14:paraId="1006BC0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14:paraId="6D67824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34</w:t>
            </w:r>
          </w:p>
        </w:tc>
        <w:tc>
          <w:tcPr>
            <w:tcW w:w="0" w:type="auto"/>
          </w:tcPr>
          <w:p w14:paraId="36FE9B3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3.78</w:t>
            </w:r>
          </w:p>
        </w:tc>
        <w:tc>
          <w:tcPr>
            <w:tcW w:w="0" w:type="auto"/>
          </w:tcPr>
          <w:p w14:paraId="60946AC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14:paraId="38D08B0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r w:rsidR="00045A83" w:rsidRPr="00323151" w14:paraId="06DDA0E2" w14:textId="77777777">
        <w:tc>
          <w:tcPr>
            <w:tcW w:w="0" w:type="auto"/>
          </w:tcPr>
          <w:p w14:paraId="31B4639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ChrisCrk</w:t>
            </w:r>
          </w:p>
        </w:tc>
        <w:tc>
          <w:tcPr>
            <w:tcW w:w="0" w:type="auto"/>
          </w:tcPr>
          <w:p w14:paraId="705DA8D7"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Leech Rv., LWSA</w:t>
            </w:r>
          </w:p>
        </w:tc>
        <w:tc>
          <w:tcPr>
            <w:tcW w:w="0" w:type="auto"/>
          </w:tcPr>
          <w:p w14:paraId="54232C2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14:paraId="6461AB4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4.9</w:t>
            </w:r>
          </w:p>
        </w:tc>
        <w:tc>
          <w:tcPr>
            <w:tcW w:w="0" w:type="auto"/>
          </w:tcPr>
          <w:p w14:paraId="11F5D90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w:t>
            </w:r>
          </w:p>
        </w:tc>
        <w:tc>
          <w:tcPr>
            <w:tcW w:w="0" w:type="auto"/>
          </w:tcPr>
          <w:p w14:paraId="1F94C26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14:paraId="28F1EA5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1.84</w:t>
            </w:r>
          </w:p>
        </w:tc>
        <w:tc>
          <w:tcPr>
            <w:tcW w:w="0" w:type="auto"/>
          </w:tcPr>
          <w:p w14:paraId="63B7E30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14:paraId="208E1C3A"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9.2</w:t>
            </w:r>
          </w:p>
        </w:tc>
      </w:tr>
      <w:tr w:rsidR="00045A83" w:rsidRPr="00323151" w14:paraId="1845A7C3" w14:textId="77777777">
        <w:tc>
          <w:tcPr>
            <w:tcW w:w="0" w:type="auto"/>
          </w:tcPr>
          <w:p w14:paraId="7F71C056"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LeechHead</w:t>
            </w:r>
          </w:p>
        </w:tc>
        <w:tc>
          <w:tcPr>
            <w:tcW w:w="0" w:type="auto"/>
          </w:tcPr>
          <w:p w14:paraId="49EC92F6"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14:paraId="13CEBA9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14:paraId="7CD9EB4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7.2</w:t>
            </w:r>
          </w:p>
        </w:tc>
        <w:tc>
          <w:tcPr>
            <w:tcW w:w="0" w:type="auto"/>
          </w:tcPr>
          <w:p w14:paraId="4F24FA1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14:paraId="589BD7D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14:paraId="6DB5355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3.95</w:t>
            </w:r>
          </w:p>
        </w:tc>
        <w:tc>
          <w:tcPr>
            <w:tcW w:w="0" w:type="auto"/>
          </w:tcPr>
          <w:p w14:paraId="5BCD293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6.9</w:t>
            </w:r>
          </w:p>
        </w:tc>
        <w:tc>
          <w:tcPr>
            <w:tcW w:w="0" w:type="auto"/>
          </w:tcPr>
          <w:p w14:paraId="68B2391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11.6</w:t>
            </w:r>
          </w:p>
        </w:tc>
      </w:tr>
      <w:tr w:rsidR="00045A83" w:rsidRPr="00323151" w14:paraId="2BA52313" w14:textId="77777777">
        <w:tc>
          <w:tcPr>
            <w:tcW w:w="0" w:type="auto"/>
          </w:tcPr>
          <w:p w14:paraId="4341AD58"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Jarvis-crk</w:t>
            </w:r>
          </w:p>
        </w:tc>
        <w:tc>
          <w:tcPr>
            <w:tcW w:w="0" w:type="auto"/>
          </w:tcPr>
          <w:p w14:paraId="49A3EA1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Cragg Crk., LWSA</w:t>
            </w:r>
          </w:p>
        </w:tc>
        <w:tc>
          <w:tcPr>
            <w:tcW w:w="0" w:type="auto"/>
          </w:tcPr>
          <w:p w14:paraId="3057C45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14:paraId="321393C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14:paraId="3419C55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14:paraId="5BB35D7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30</w:t>
            </w:r>
          </w:p>
        </w:tc>
        <w:tc>
          <w:tcPr>
            <w:tcW w:w="0" w:type="auto"/>
          </w:tcPr>
          <w:p w14:paraId="0B164C9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5.92</w:t>
            </w:r>
          </w:p>
        </w:tc>
        <w:tc>
          <w:tcPr>
            <w:tcW w:w="0" w:type="auto"/>
          </w:tcPr>
          <w:p w14:paraId="71842D7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9.7</w:t>
            </w:r>
          </w:p>
        </w:tc>
        <w:tc>
          <w:tcPr>
            <w:tcW w:w="0" w:type="auto"/>
          </w:tcPr>
          <w:p w14:paraId="76D02EE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16.7</w:t>
            </w:r>
          </w:p>
        </w:tc>
      </w:tr>
      <w:tr w:rsidR="00045A83" w:rsidRPr="00323151" w14:paraId="6E2B0FBB" w14:textId="77777777">
        <w:tc>
          <w:tcPr>
            <w:tcW w:w="0" w:type="auto"/>
          </w:tcPr>
          <w:p w14:paraId="793F55CF"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Lazar-crk</w:t>
            </w:r>
          </w:p>
        </w:tc>
        <w:tc>
          <w:tcPr>
            <w:tcW w:w="0" w:type="auto"/>
          </w:tcPr>
          <w:p w14:paraId="0DCBD21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headwater of Cragg Crk., LWSA</w:t>
            </w:r>
          </w:p>
        </w:tc>
        <w:tc>
          <w:tcPr>
            <w:tcW w:w="0" w:type="auto"/>
          </w:tcPr>
          <w:p w14:paraId="5F47D22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w:t>
            </w:r>
          </w:p>
        </w:tc>
        <w:tc>
          <w:tcPr>
            <w:tcW w:w="0" w:type="auto"/>
          </w:tcPr>
          <w:p w14:paraId="6155666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6.3</w:t>
            </w:r>
          </w:p>
        </w:tc>
        <w:tc>
          <w:tcPr>
            <w:tcW w:w="0" w:type="auto"/>
          </w:tcPr>
          <w:p w14:paraId="24454CAA"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w:t>
            </w:r>
          </w:p>
        </w:tc>
        <w:tc>
          <w:tcPr>
            <w:tcW w:w="0" w:type="auto"/>
          </w:tcPr>
          <w:p w14:paraId="119ADCC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27</w:t>
            </w:r>
          </w:p>
        </w:tc>
        <w:tc>
          <w:tcPr>
            <w:tcW w:w="0" w:type="auto"/>
          </w:tcPr>
          <w:p w14:paraId="7D1512B6"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3.69</w:t>
            </w:r>
          </w:p>
        </w:tc>
        <w:tc>
          <w:tcPr>
            <w:tcW w:w="0" w:type="auto"/>
          </w:tcPr>
          <w:p w14:paraId="2C7BCE7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6.5</w:t>
            </w:r>
          </w:p>
        </w:tc>
        <w:tc>
          <w:tcPr>
            <w:tcW w:w="0" w:type="auto"/>
          </w:tcPr>
          <w:p w14:paraId="24ABCED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8.6</w:t>
            </w:r>
          </w:p>
        </w:tc>
      </w:tr>
      <w:tr w:rsidR="00045A83" w:rsidRPr="00323151" w14:paraId="63F5A727" w14:textId="77777777">
        <w:tc>
          <w:tcPr>
            <w:tcW w:w="0" w:type="auto"/>
          </w:tcPr>
          <w:p w14:paraId="05075BEB"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CraggCrk</w:t>
            </w:r>
          </w:p>
        </w:tc>
        <w:tc>
          <w:tcPr>
            <w:tcW w:w="0" w:type="auto"/>
          </w:tcPr>
          <w:p w14:paraId="065DF7E7"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14:paraId="5DFC0ED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62</w:t>
            </w:r>
          </w:p>
        </w:tc>
        <w:tc>
          <w:tcPr>
            <w:tcW w:w="0" w:type="auto"/>
          </w:tcPr>
          <w:p w14:paraId="29D32C1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14:paraId="254F7F9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1.5</w:t>
            </w:r>
          </w:p>
        </w:tc>
        <w:tc>
          <w:tcPr>
            <w:tcW w:w="0" w:type="auto"/>
          </w:tcPr>
          <w:p w14:paraId="75DDB84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33</w:t>
            </w:r>
          </w:p>
        </w:tc>
        <w:tc>
          <w:tcPr>
            <w:tcW w:w="0" w:type="auto"/>
          </w:tcPr>
          <w:p w14:paraId="55F2D35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1.79</w:t>
            </w:r>
          </w:p>
        </w:tc>
        <w:tc>
          <w:tcPr>
            <w:tcW w:w="0" w:type="auto"/>
          </w:tcPr>
          <w:p w14:paraId="5FA23A6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w:t>
            </w:r>
          </w:p>
        </w:tc>
        <w:tc>
          <w:tcPr>
            <w:tcW w:w="0" w:type="auto"/>
          </w:tcPr>
          <w:p w14:paraId="6DA8133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8.2</w:t>
            </w:r>
          </w:p>
        </w:tc>
      </w:tr>
      <w:tr w:rsidR="00045A83" w:rsidRPr="00323151" w14:paraId="434EE800" w14:textId="77777777">
        <w:tc>
          <w:tcPr>
            <w:tcW w:w="0" w:type="auto"/>
          </w:tcPr>
          <w:p w14:paraId="621A6758"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WestLeech</w:t>
            </w:r>
          </w:p>
        </w:tc>
        <w:tc>
          <w:tcPr>
            <w:tcW w:w="0" w:type="auto"/>
          </w:tcPr>
          <w:p w14:paraId="29FB958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mainstem river, LWSA</w:t>
            </w:r>
          </w:p>
        </w:tc>
        <w:tc>
          <w:tcPr>
            <w:tcW w:w="0" w:type="auto"/>
          </w:tcPr>
          <w:p w14:paraId="33A5225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14:paraId="6123D89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5.8</w:t>
            </w:r>
          </w:p>
        </w:tc>
        <w:tc>
          <w:tcPr>
            <w:tcW w:w="0" w:type="auto"/>
          </w:tcPr>
          <w:p w14:paraId="373A244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2.4</w:t>
            </w:r>
          </w:p>
        </w:tc>
        <w:tc>
          <w:tcPr>
            <w:tcW w:w="0" w:type="auto"/>
          </w:tcPr>
          <w:p w14:paraId="4C8D98F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14:paraId="6F3152C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2.00</w:t>
            </w:r>
          </w:p>
        </w:tc>
        <w:tc>
          <w:tcPr>
            <w:tcW w:w="0" w:type="auto"/>
          </w:tcPr>
          <w:p w14:paraId="5240A3F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5.5</w:t>
            </w:r>
          </w:p>
        </w:tc>
        <w:tc>
          <w:tcPr>
            <w:tcW w:w="0" w:type="auto"/>
          </w:tcPr>
          <w:p w14:paraId="14DED2E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10.9</w:t>
            </w:r>
          </w:p>
        </w:tc>
      </w:tr>
      <w:tr w:rsidR="00045A83" w:rsidRPr="00323151" w14:paraId="544D4099" w14:textId="77777777">
        <w:tc>
          <w:tcPr>
            <w:tcW w:w="0" w:type="auto"/>
          </w:tcPr>
          <w:p w14:paraId="4527254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Leech-Beach</w:t>
            </w:r>
          </w:p>
        </w:tc>
        <w:tc>
          <w:tcPr>
            <w:tcW w:w="0" w:type="auto"/>
          </w:tcPr>
          <w:p w14:paraId="09CE40D5"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below confluence of WestLeech with Leech Rv.</w:t>
            </w:r>
          </w:p>
        </w:tc>
        <w:tc>
          <w:tcPr>
            <w:tcW w:w="0" w:type="auto"/>
          </w:tcPr>
          <w:p w14:paraId="4899E0A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w:t>
            </w:r>
          </w:p>
        </w:tc>
        <w:tc>
          <w:tcPr>
            <w:tcW w:w="0" w:type="auto"/>
          </w:tcPr>
          <w:p w14:paraId="524C462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4.7</w:t>
            </w:r>
          </w:p>
        </w:tc>
        <w:tc>
          <w:tcPr>
            <w:tcW w:w="0" w:type="auto"/>
          </w:tcPr>
          <w:p w14:paraId="532B233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w:t>
            </w:r>
          </w:p>
        </w:tc>
        <w:tc>
          <w:tcPr>
            <w:tcW w:w="0" w:type="auto"/>
          </w:tcPr>
          <w:p w14:paraId="38F232B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26</w:t>
            </w:r>
          </w:p>
        </w:tc>
        <w:tc>
          <w:tcPr>
            <w:tcW w:w="0" w:type="auto"/>
          </w:tcPr>
          <w:p w14:paraId="3E918D5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3.27</w:t>
            </w:r>
          </w:p>
        </w:tc>
        <w:tc>
          <w:tcPr>
            <w:tcW w:w="0" w:type="auto"/>
          </w:tcPr>
          <w:p w14:paraId="70E85F8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5.1</w:t>
            </w:r>
          </w:p>
        </w:tc>
        <w:tc>
          <w:tcPr>
            <w:tcW w:w="0" w:type="auto"/>
          </w:tcPr>
          <w:p w14:paraId="1DA4BF5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5.6</w:t>
            </w:r>
          </w:p>
        </w:tc>
      </w:tr>
      <w:tr w:rsidR="00045A83" w:rsidRPr="00323151" w14:paraId="2D8A9752" w14:textId="77777777">
        <w:tc>
          <w:tcPr>
            <w:tcW w:w="0" w:type="auto"/>
          </w:tcPr>
          <w:p w14:paraId="32B41F2D"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Tunnel</w:t>
            </w:r>
          </w:p>
        </w:tc>
        <w:tc>
          <w:tcPr>
            <w:tcW w:w="0" w:type="auto"/>
          </w:tcPr>
          <w:p w14:paraId="431CC2E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inlet of Leech Tunnel, LWSA outlet</w:t>
            </w:r>
          </w:p>
        </w:tc>
        <w:tc>
          <w:tcPr>
            <w:tcW w:w="0" w:type="auto"/>
          </w:tcPr>
          <w:p w14:paraId="416E3C0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64</w:t>
            </w:r>
          </w:p>
        </w:tc>
        <w:tc>
          <w:tcPr>
            <w:tcW w:w="0" w:type="auto"/>
          </w:tcPr>
          <w:p w14:paraId="3D0110FD"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14:paraId="6CF581D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14:paraId="2182FD5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14:paraId="393D72D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1.65</w:t>
            </w:r>
          </w:p>
        </w:tc>
        <w:tc>
          <w:tcPr>
            <w:tcW w:w="0" w:type="auto"/>
          </w:tcPr>
          <w:p w14:paraId="056B1DC3"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5.0</w:t>
            </w:r>
          </w:p>
        </w:tc>
        <w:tc>
          <w:tcPr>
            <w:tcW w:w="0" w:type="auto"/>
          </w:tcPr>
          <w:p w14:paraId="79618725"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9.0</w:t>
            </w:r>
          </w:p>
        </w:tc>
      </w:tr>
      <w:tr w:rsidR="00045A83" w:rsidRPr="00323151" w14:paraId="50221B00" w14:textId="77777777">
        <w:tc>
          <w:tcPr>
            <w:tcW w:w="0" w:type="auto"/>
          </w:tcPr>
          <w:p w14:paraId="38DBE87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Rithet-crk</w:t>
            </w:r>
          </w:p>
        </w:tc>
        <w:tc>
          <w:tcPr>
            <w:tcW w:w="0" w:type="auto"/>
          </w:tcPr>
          <w:p w14:paraId="67715E70"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14:paraId="0340E6A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13</w:t>
            </w:r>
          </w:p>
        </w:tc>
        <w:tc>
          <w:tcPr>
            <w:tcW w:w="0" w:type="auto"/>
          </w:tcPr>
          <w:p w14:paraId="6BDD40B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5.4</w:t>
            </w:r>
          </w:p>
        </w:tc>
        <w:tc>
          <w:tcPr>
            <w:tcW w:w="0" w:type="auto"/>
          </w:tcPr>
          <w:p w14:paraId="2208F1E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3.9</w:t>
            </w:r>
          </w:p>
        </w:tc>
        <w:tc>
          <w:tcPr>
            <w:tcW w:w="0" w:type="auto"/>
          </w:tcPr>
          <w:p w14:paraId="4C35A6C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71</w:t>
            </w:r>
          </w:p>
        </w:tc>
        <w:tc>
          <w:tcPr>
            <w:tcW w:w="0" w:type="auto"/>
          </w:tcPr>
          <w:p w14:paraId="414B008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14:paraId="7560CAC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3.5</w:t>
            </w:r>
          </w:p>
        </w:tc>
        <w:tc>
          <w:tcPr>
            <w:tcW w:w="0" w:type="auto"/>
          </w:tcPr>
          <w:p w14:paraId="1D5139C6"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12.7</w:t>
            </w:r>
          </w:p>
        </w:tc>
      </w:tr>
      <w:tr w:rsidR="00045A83" w:rsidRPr="00323151" w14:paraId="0362FA0A" w14:textId="77777777">
        <w:tc>
          <w:tcPr>
            <w:tcW w:w="0" w:type="auto"/>
          </w:tcPr>
          <w:p w14:paraId="4772A013"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Judge-crk</w:t>
            </w:r>
          </w:p>
        </w:tc>
        <w:tc>
          <w:tcPr>
            <w:tcW w:w="0" w:type="auto"/>
          </w:tcPr>
          <w:p w14:paraId="1373C0E9"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key tributary to Sooke Reservoir, SWSA</w:t>
            </w:r>
          </w:p>
        </w:tc>
        <w:tc>
          <w:tcPr>
            <w:tcW w:w="0" w:type="auto"/>
          </w:tcPr>
          <w:p w14:paraId="5ABC737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w:t>
            </w:r>
          </w:p>
        </w:tc>
        <w:tc>
          <w:tcPr>
            <w:tcW w:w="0" w:type="auto"/>
          </w:tcPr>
          <w:p w14:paraId="0AA6D814"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14:paraId="3DBC390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1.1</w:t>
            </w:r>
          </w:p>
        </w:tc>
        <w:tc>
          <w:tcPr>
            <w:tcW w:w="0" w:type="auto"/>
          </w:tcPr>
          <w:p w14:paraId="78E593F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20</w:t>
            </w:r>
          </w:p>
        </w:tc>
        <w:tc>
          <w:tcPr>
            <w:tcW w:w="0" w:type="auto"/>
          </w:tcPr>
          <w:p w14:paraId="1A6B632C"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4.42</w:t>
            </w:r>
          </w:p>
        </w:tc>
        <w:tc>
          <w:tcPr>
            <w:tcW w:w="0" w:type="auto"/>
          </w:tcPr>
          <w:p w14:paraId="24C8580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5.3</w:t>
            </w:r>
          </w:p>
        </w:tc>
        <w:tc>
          <w:tcPr>
            <w:tcW w:w="0" w:type="auto"/>
          </w:tcPr>
          <w:p w14:paraId="34E6554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7.6</w:t>
            </w:r>
          </w:p>
        </w:tc>
      </w:tr>
      <w:tr w:rsidR="00045A83" w:rsidRPr="00323151" w14:paraId="0C3FFD14" w14:textId="77777777">
        <w:tc>
          <w:tcPr>
            <w:tcW w:w="0" w:type="auto"/>
          </w:tcPr>
          <w:p w14:paraId="071EF24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Deception</w:t>
            </w:r>
          </w:p>
        </w:tc>
        <w:tc>
          <w:tcPr>
            <w:tcW w:w="0" w:type="auto"/>
          </w:tcPr>
          <w:p w14:paraId="4942554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outlet of Leech Tunnel, SWSA</w:t>
            </w:r>
          </w:p>
        </w:tc>
        <w:tc>
          <w:tcPr>
            <w:tcW w:w="0" w:type="auto"/>
          </w:tcPr>
          <w:p w14:paraId="10CF694E"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w:t>
            </w:r>
          </w:p>
        </w:tc>
        <w:tc>
          <w:tcPr>
            <w:tcW w:w="0" w:type="auto"/>
          </w:tcPr>
          <w:p w14:paraId="00079242"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4.2</w:t>
            </w:r>
          </w:p>
        </w:tc>
        <w:tc>
          <w:tcPr>
            <w:tcW w:w="0" w:type="auto"/>
          </w:tcPr>
          <w:p w14:paraId="3D8294F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1.8</w:t>
            </w:r>
          </w:p>
        </w:tc>
        <w:tc>
          <w:tcPr>
            <w:tcW w:w="0" w:type="auto"/>
          </w:tcPr>
          <w:p w14:paraId="5598A66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43</w:t>
            </w:r>
          </w:p>
        </w:tc>
        <w:tc>
          <w:tcPr>
            <w:tcW w:w="0" w:type="auto"/>
          </w:tcPr>
          <w:p w14:paraId="5C34EED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2.16</w:t>
            </w:r>
          </w:p>
        </w:tc>
        <w:tc>
          <w:tcPr>
            <w:tcW w:w="0" w:type="auto"/>
          </w:tcPr>
          <w:p w14:paraId="75BBD97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4.1</w:t>
            </w:r>
          </w:p>
        </w:tc>
        <w:tc>
          <w:tcPr>
            <w:tcW w:w="0" w:type="auto"/>
          </w:tcPr>
          <w:p w14:paraId="429293E1"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7.0</w:t>
            </w:r>
          </w:p>
        </w:tc>
      </w:tr>
      <w:tr w:rsidR="00045A83" w:rsidRPr="00323151" w14:paraId="2FBD97E9" w14:textId="77777777">
        <w:tc>
          <w:tcPr>
            <w:tcW w:w="0" w:type="auto"/>
          </w:tcPr>
          <w:p w14:paraId="0DDC8FAE"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all sites</w:t>
            </w:r>
          </w:p>
        </w:tc>
        <w:tc>
          <w:tcPr>
            <w:tcW w:w="0" w:type="auto"/>
          </w:tcPr>
          <w:p w14:paraId="6180CE84" w14:textId="77777777" w:rsidR="00045A83" w:rsidRPr="00323151" w:rsidRDefault="00053949" w:rsidP="00323151">
            <w:pPr>
              <w:spacing w:line="240" w:lineRule="auto"/>
              <w:rPr>
                <w:rFonts w:asciiTheme="minorHAnsi" w:hAnsiTheme="minorHAnsi" w:cstheme="minorHAnsi"/>
              </w:rPr>
            </w:pPr>
            <w:r w:rsidRPr="00323151">
              <w:rPr>
                <w:rFonts w:asciiTheme="minorHAnsi" w:hAnsiTheme="minorHAnsi" w:cstheme="minorHAnsi"/>
              </w:rPr>
              <w:t>summary</w:t>
            </w:r>
          </w:p>
        </w:tc>
        <w:tc>
          <w:tcPr>
            <w:tcW w:w="0" w:type="auto"/>
          </w:tcPr>
          <w:p w14:paraId="257F82A9"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366</w:t>
            </w:r>
          </w:p>
        </w:tc>
        <w:tc>
          <w:tcPr>
            <w:tcW w:w="0" w:type="auto"/>
          </w:tcPr>
          <w:p w14:paraId="27C445AB"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6.1</w:t>
            </w:r>
          </w:p>
        </w:tc>
        <w:tc>
          <w:tcPr>
            <w:tcW w:w="0" w:type="auto"/>
          </w:tcPr>
          <w:p w14:paraId="2FB17468"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2.9</w:t>
            </w:r>
          </w:p>
        </w:tc>
        <w:tc>
          <w:tcPr>
            <w:tcW w:w="0" w:type="auto"/>
          </w:tcPr>
          <w:p w14:paraId="45CB97F7"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48</w:t>
            </w:r>
          </w:p>
        </w:tc>
        <w:tc>
          <w:tcPr>
            <w:tcW w:w="0" w:type="auto"/>
          </w:tcPr>
          <w:p w14:paraId="2E91C4EF"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1.64</w:t>
            </w:r>
          </w:p>
        </w:tc>
        <w:tc>
          <w:tcPr>
            <w:tcW w:w="0" w:type="auto"/>
          </w:tcPr>
          <w:p w14:paraId="293CD560"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5.7</w:t>
            </w:r>
          </w:p>
        </w:tc>
        <w:tc>
          <w:tcPr>
            <w:tcW w:w="0" w:type="auto"/>
          </w:tcPr>
          <w:p w14:paraId="1DD28178" w14:textId="77777777" w:rsidR="00045A83" w:rsidRPr="00323151" w:rsidRDefault="00053949" w:rsidP="00323151">
            <w:pPr>
              <w:spacing w:line="240" w:lineRule="auto"/>
              <w:jc w:val="right"/>
              <w:rPr>
                <w:rFonts w:asciiTheme="minorHAnsi" w:hAnsiTheme="minorHAnsi" w:cstheme="minorHAnsi"/>
              </w:rPr>
            </w:pPr>
            <w:r w:rsidRPr="00323151">
              <w:rPr>
                <w:rFonts w:asciiTheme="minorHAnsi" w:hAnsiTheme="minorHAnsi" w:cstheme="minorHAnsi"/>
              </w:rPr>
              <w:t>19.1</w:t>
            </w:r>
          </w:p>
        </w:tc>
      </w:tr>
    </w:tbl>
    <w:p w14:paraId="17798BC8" w14:textId="77777777" w:rsidR="00323151" w:rsidRDefault="00053949">
      <w:pPr>
        <w:sectPr w:rsidR="00323151" w:rsidSect="00323151">
          <w:pgSz w:w="15840" w:h="12240" w:orient="landscape" w:code="1"/>
          <w:pgMar w:top="1440" w:right="1440" w:bottom="1440" w:left="1440" w:header="706" w:footer="706" w:gutter="0"/>
          <w:cols w:space="708"/>
          <w:titlePg/>
          <w:docGrid w:linePitch="326"/>
        </w:sectPr>
      </w:pPr>
      <w:r>
        <w:t> </w:t>
      </w:r>
    </w:p>
    <w:p w14:paraId="2CF42BBC" w14:textId="77777777" w:rsidR="00045A83" w:rsidRDefault="00053949" w:rsidP="00323151">
      <w:pPr>
        <w:spacing w:line="240" w:lineRule="auto"/>
      </w:pPr>
      <w:r>
        <w:rPr>
          <w:noProof/>
        </w:rPr>
        <w:lastRenderedPageBreak/>
        <w:drawing>
          <wp:inline distT="0" distB="0" distL="0" distR="0" wp14:anchorId="4B2FDB41" wp14:editId="05FB1752">
            <wp:extent cx="4587081" cy="7239000"/>
            <wp:effectExtent l="0" t="0" r="0" b="0"/>
            <wp:docPr id="8"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boxplot_allParams-allSites-allSamples.png"/>
                    <pic:cNvPicPr>
                      <a:picLocks noChangeAspect="1" noChangeArrowheads="1"/>
                    </pic:cNvPicPr>
                  </pic:nvPicPr>
                  <pic:blipFill>
                    <a:blip r:embed="rId22"/>
                    <a:stretch>
                      <a:fillRect/>
                    </a:stretch>
                  </pic:blipFill>
                  <pic:spPr bwMode="auto">
                    <a:xfrm>
                      <a:off x="0" y="0"/>
                      <a:ext cx="4592051" cy="7246843"/>
                    </a:xfrm>
                    <a:prstGeom prst="rect">
                      <a:avLst/>
                    </a:prstGeom>
                    <a:noFill/>
                    <a:ln w="9525">
                      <a:noFill/>
                      <a:headEnd/>
                      <a:tailEnd/>
                    </a:ln>
                  </pic:spPr>
                </pic:pic>
              </a:graphicData>
            </a:graphic>
          </wp:inline>
        </w:drawing>
      </w:r>
    </w:p>
    <w:p w14:paraId="2E3E87FD" w14:textId="7942A2D9" w:rsidR="00045A83" w:rsidRDefault="00053949" w:rsidP="00323151">
      <w:pPr>
        <w:spacing w:line="240" w:lineRule="auto"/>
      </w:pPr>
      <w:r>
        <w:lastRenderedPageBreak/>
        <w:t xml:space="preserve">Figure 8:  </w:t>
      </w:r>
      <w:r>
        <w:rPr>
          <w:i/>
        </w:rPr>
        <w:t>Synoptic sampling results of dissolved organic carbon concentrations from 12 sites over 16 months.</w:t>
      </w:r>
      <w:ins w:id="220" w:author="Mark Johnson" w:date="2020-07-17T10:37:00Z">
        <w:r w:rsidR="0026551E">
          <w:rPr>
            <w:i/>
          </w:rPr>
          <w:t xml:space="preserve"> Symbol type indicates samples collected by rack (</w:t>
        </w:r>
      </w:ins>
      <w:ins w:id="221" w:author="Mark Johnson" w:date="2020-07-17T10:38:00Z">
        <w:r w:rsidR="0026551E">
          <w:rPr>
            <w:i/>
          </w:rPr>
          <w:t xml:space="preserve">triangles) </w:t>
        </w:r>
      </w:ins>
      <w:ins w:id="222" w:author="Mark Johnson" w:date="2020-07-17T10:37:00Z">
        <w:r w:rsidR="0026551E">
          <w:rPr>
            <w:i/>
          </w:rPr>
          <w:t xml:space="preserve">vs. grab sampling </w:t>
        </w:r>
      </w:ins>
      <w:ins w:id="223" w:author="Mark Johnson" w:date="2020-07-17T10:38:00Z">
        <w:r w:rsidR="0026551E">
          <w:rPr>
            <w:i/>
          </w:rPr>
          <w:t xml:space="preserve">(circles). Outliers are </w:t>
        </w:r>
      </w:ins>
      <w:ins w:id="224" w:author="Mark Johnson" w:date="2020-07-17T10:37:00Z">
        <w:r w:rsidR="0026551E">
          <w:rPr>
            <w:i/>
          </w:rPr>
          <w:t xml:space="preserve">indicated by </w:t>
        </w:r>
      </w:ins>
      <w:ins w:id="225" w:author="Mark Johnson" w:date="2020-07-17T10:38:00Z">
        <w:r w:rsidR="0026551E">
          <w:rPr>
            <w:i/>
          </w:rPr>
          <w:t xml:space="preserve">x. </w:t>
        </w:r>
      </w:ins>
    </w:p>
    <w:p w14:paraId="7D4CDB89" w14:textId="77777777" w:rsidR="0026551E" w:rsidRDefault="0026551E">
      <w:pPr>
        <w:rPr>
          <w:ins w:id="226" w:author="Mark Johnson" w:date="2020-07-17T10:38:00Z"/>
        </w:rPr>
      </w:pPr>
    </w:p>
    <w:p w14:paraId="2FF3D3B2" w14:textId="59212F72" w:rsidR="00045A83" w:rsidRDefault="00053949">
      <w:r>
        <w:t xml:space="preserve">As the Leech River Tunnel </w:t>
      </w:r>
      <w:del w:id="227" w:author="Mark Johnson" w:date="2020-07-17T10:38:00Z">
        <w:r w:rsidDel="0026551E">
          <w:delText xml:space="preserve">will </w:delText>
        </w:r>
      </w:del>
      <w:ins w:id="228" w:author="Mark Johnson" w:date="2020-07-17T10:38:00Z">
        <w:r w:rsidR="0026551E">
          <w:t>is the likely</w:t>
        </w:r>
      </w:ins>
      <w:del w:id="229" w:author="Mark Johnson" w:date="2020-07-17T10:38:00Z">
        <w:r w:rsidDel="0026551E">
          <w:delText>be the</w:delText>
        </w:r>
      </w:del>
      <w:r>
        <w:t xml:space="preserve"> point of diversion for future inter-basin transfers from Leech water supply area (LWSA) to the Sooke Reservoir basin, the Tunnel (site 6) is the effective outlet of the LWSA where runoff from each nested catchment is integrated.</w:t>
      </w:r>
    </w:p>
    <w:p w14:paraId="380D24E3" w14:textId="306E1048" w:rsidR="00045A83" w:rsidRDefault="00053949">
      <w:r>
        <w:t xml:space="preserve">Similarly, 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 2). With respect to evaluating sampling methods among nested catchments of the Leech watershed, three comparisons were made to </w:t>
      </w:r>
      <w:del w:id="230" w:author="Mark Johnson" w:date="2020-07-17T10:38:00Z">
        <w:r w:rsidDel="0026551E">
          <w:delText>asses</w:delText>
        </w:r>
      </w:del>
      <w:ins w:id="231" w:author="Mark Johnson" w:date="2020-07-17T10:38:00Z">
        <w:r w:rsidR="0026551E">
          <w:t>assess</w:t>
        </w:r>
      </w:ins>
      <w:r>
        <w:t xml:space="preserve"> whether including a </w:t>
      </w:r>
      <w:ins w:id="232" w:author="Mark Johnson" w:date="2020-07-17T10:39:00Z">
        <w:r w:rsidR="0026551E">
          <w:t>r</w:t>
        </w:r>
      </w:ins>
      <w:del w:id="233" w:author="Mark Johnson" w:date="2020-07-17T10:39:00Z">
        <w:r w:rsidDel="0026551E">
          <w:delText>R</w:delText>
        </w:r>
      </w:del>
      <w:r>
        <w:t>ack sampler at a site downstream of a confluence captured the same range in DOC concentrations as synoptic grab sampling at the upstream sites (Figure 9).  </w:t>
      </w:r>
    </w:p>
    <w:p w14:paraId="6B4CEE68" w14:textId="77777777" w:rsidR="00045A83" w:rsidRDefault="00053949" w:rsidP="005C1D5F">
      <w:pPr>
        <w:jc w:val="center"/>
      </w:pPr>
      <w:r>
        <w:rPr>
          <w:noProof/>
        </w:rPr>
        <w:lastRenderedPageBreak/>
        <w:drawing>
          <wp:inline distT="0" distB="0" distL="0" distR="0" wp14:anchorId="0CBA5BF1" wp14:editId="6465D409">
            <wp:extent cx="5192486" cy="5192486"/>
            <wp:effectExtent l="0" t="0" r="0" b="0"/>
            <wp:docPr id="9" name="Picture" descr="Figure 9:  Comparison of results from synoptic grab sampling at upstream locations to results from both vertical rack and grab sampling below the confluence of upstream sites. Plots A and B show grab samples from headwater (HW) locations compared to downstream (DS) monitoring sites, and plot C shows upstream river sites (US) compared to the mainstem monitoring site located downstream (D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1_DOC-boxplot_up-down_metcompar.png"/>
                    <pic:cNvPicPr>
                      <a:picLocks noChangeAspect="1" noChangeArrowheads="1"/>
                    </pic:cNvPicPr>
                  </pic:nvPicPr>
                  <pic:blipFill>
                    <a:blip r:embed="rId23"/>
                    <a:stretch>
                      <a:fillRect/>
                    </a:stretch>
                  </pic:blipFill>
                  <pic:spPr bwMode="auto">
                    <a:xfrm>
                      <a:off x="0" y="0"/>
                      <a:ext cx="5200679" cy="5200679"/>
                    </a:xfrm>
                    <a:prstGeom prst="rect">
                      <a:avLst/>
                    </a:prstGeom>
                    <a:noFill/>
                    <a:ln w="9525">
                      <a:noFill/>
                      <a:headEnd/>
                      <a:tailEnd/>
                    </a:ln>
                  </pic:spPr>
                </pic:pic>
              </a:graphicData>
            </a:graphic>
          </wp:inline>
        </w:drawing>
      </w:r>
    </w:p>
    <w:p w14:paraId="0162F2BD" w14:textId="77777777" w:rsidR="00045A83" w:rsidRDefault="00053949">
      <w:r>
        <w:t xml:space="preserve">Synoptic Grab samples from the headwater sites of Weeks and Chris Creeks were compared to all samples (Rack and Grab) from below their confluence at LeechHead site (Figure 9, plot A). Similarly, Grab samples collected at the headwater of Cragg Creek, Jarvis and Lazar creeks, were compared to all samples at the CraggCrk monitoring site (Figure 9, plot B). In these comparisons, the range in DOC observed in grab samples </w:t>
      </w:r>
      <w:r>
        <w:lastRenderedPageBreak/>
        <w:t>alone at the upstream sites was not obtained by combining Rack and Grab samples below their confluences. However, when higher order rivers were examined by a similar comparison, the combination of Rack and Grab samples at the Leech Tunnel mainstem site did capture the DOC range observed in Grab samples alone at the three sites upstream (Figure 9, plot C).</w:t>
      </w:r>
    </w:p>
    <w:p w14:paraId="4C06DFF3" w14:textId="77777777" w:rsidR="00045A83" w:rsidRDefault="00053949">
      <w:pPr>
        <w:pStyle w:val="Heading4"/>
      </w:pPr>
      <w:bookmarkStart w:id="234" w:name="temporal-patterns-in-doc-nom"/>
      <w:bookmarkStart w:id="235" w:name="_Toc45753391"/>
      <w:r>
        <w:t>Temporal patterns in DOC &amp; NOM</w:t>
      </w:r>
      <w:bookmarkEnd w:id="234"/>
      <w:bookmarkEnd w:id="235"/>
    </w:p>
    <w:p w14:paraId="3ECA5C53" w14:textId="77777777" w:rsidR="00045A83" w:rsidRDefault="00053949">
      <w:r>
        <w:t>Over sixteen months DOC concentrations followed similar trends across the synoptic sampling sites (Figure 10). DOC was highest early in the wet season and progressively decreased through the fall and winter, reaching minimum concentrations in the spring, and progressively increasing again over the summer.</w:t>
      </w:r>
    </w:p>
    <w:p w14:paraId="7444A26F" w14:textId="77777777" w:rsidR="00045A83" w:rsidRDefault="00053949" w:rsidP="005C1D5F">
      <w:pPr>
        <w:spacing w:line="240" w:lineRule="auto"/>
        <w:jc w:val="center"/>
      </w:pPr>
      <w:r>
        <w:rPr>
          <w:noProof/>
        </w:rPr>
        <w:lastRenderedPageBreak/>
        <w:drawing>
          <wp:inline distT="0" distB="0" distL="0" distR="0" wp14:anchorId="318452E8" wp14:editId="3C6D6EDD">
            <wp:extent cx="4245429" cy="4245429"/>
            <wp:effectExtent l="0" t="0" r="0" b="0"/>
            <wp:docPr id="10"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4"/>
                    <a:stretch>
                      <a:fillRect/>
                    </a:stretch>
                  </pic:blipFill>
                  <pic:spPr bwMode="auto">
                    <a:xfrm>
                      <a:off x="0" y="0"/>
                      <a:ext cx="4250133" cy="4250133"/>
                    </a:xfrm>
                    <a:prstGeom prst="rect">
                      <a:avLst/>
                    </a:prstGeom>
                    <a:noFill/>
                    <a:ln w="9525">
                      <a:noFill/>
                      <a:headEnd/>
                      <a:tailEnd/>
                    </a:ln>
                  </pic:spPr>
                </pic:pic>
              </a:graphicData>
            </a:graphic>
          </wp:inline>
        </w:drawing>
      </w:r>
    </w:p>
    <w:p w14:paraId="081864B4" w14:textId="77777777" w:rsidR="00045A83" w:rsidRDefault="00053949" w:rsidP="005C1D5F">
      <w:pPr>
        <w:spacing w:line="240" w:lineRule="auto"/>
      </w:pPr>
      <w:r>
        <w:t xml:space="preserve">Figure 10:  </w:t>
      </w:r>
      <w:r>
        <w:rPr>
          <w:i/>
        </w:rPr>
        <w:t>Trends in dissolved organic carbon concentrations over sixteen months at twelve sites across the Greater Victoria Water Supply Area. Trend line shows locally weighted smoothing (loess, local polynomial regression).</w:t>
      </w:r>
    </w:p>
    <w:p w14:paraId="2ADC01EB" w14:textId="77777777" w:rsidR="00045A83" w:rsidRDefault="00053949">
      <w:r>
        <w:t> </w:t>
      </w:r>
    </w:p>
    <w:p w14:paraId="55425482" w14:textId="3040B49D" w:rsidR="00045A83" w:rsidRDefault="00053949">
      <w:r>
        <w:t xml:space="preserve">While there was an apparent sinusoidal trend in DOC over the seasons sampled, there was almost no difference between the mean DOC concentration in each season (Table 7). </w:t>
      </w:r>
      <w:del w:id="236" w:author="Mark Johnson" w:date="2020-07-17T10:44:00Z">
        <w:r w:rsidDel="00136771">
          <w:delText>However, t</w:delText>
        </w:r>
      </w:del>
      <w:ins w:id="237" w:author="Mark Johnson" w:date="2020-07-17T10:44:00Z">
        <w:r w:rsidR="00136771">
          <w:t>T</w:t>
        </w:r>
      </w:ins>
      <w:r>
        <w:t xml:space="preserve">here were far fewer samples collected in the dry season </w:t>
      </w:r>
      <w:ins w:id="238" w:author="Mark Johnson" w:date="2020-07-17T10:43:00Z">
        <w:r w:rsidR="00136771">
          <w:t xml:space="preserve">(n=x) </w:t>
        </w:r>
      </w:ins>
      <w:r>
        <w:t>than during the wet season</w:t>
      </w:r>
      <w:ins w:id="239" w:author="Mark Johnson" w:date="2020-07-17T10:43:00Z">
        <w:r w:rsidR="00136771">
          <w:t xml:space="preserve"> (n=y)</w:t>
        </w:r>
      </w:ins>
      <w:r>
        <w:t>.</w:t>
      </w:r>
      <w:ins w:id="240" w:author="Mark Johnson" w:date="2020-07-17T10:44:00Z">
        <w:r w:rsidR="00136771">
          <w:t xml:space="preserve"> However, flow conditions during the dry season were far more </w:t>
        </w:r>
        <w:r w:rsidR="00136771">
          <w:lastRenderedPageBreak/>
          <w:t>stable</w:t>
        </w:r>
      </w:ins>
      <w:ins w:id="241" w:author="Mark Johnson" w:date="2020-07-17T10:45:00Z">
        <w:r w:rsidR="00136771">
          <w:t xml:space="preserve">, suggesting that this ratio of samples between seasons is appropriate to elucidate seasonal differences. </w:t>
        </w:r>
      </w:ins>
    </w:p>
    <w:p w14:paraId="6CB0EBA5" w14:textId="77777777" w:rsidR="00045A83" w:rsidRDefault="00053949">
      <w:r>
        <w:t> </w:t>
      </w:r>
    </w:p>
    <w:p w14:paraId="5A4D12C6" w14:textId="77777777" w:rsidR="00045A83" w:rsidRDefault="00053949">
      <w:r>
        <w:t xml:space="preserve">Table 7: </w:t>
      </w:r>
      <w:r>
        <w:rPr>
          <w:i/>
        </w:rPr>
        <w:t>Seasonal sample collection and DOC summary from twelve synoptic sampling sites</w:t>
      </w:r>
    </w:p>
    <w:tbl>
      <w:tblPr>
        <w:tblW w:w="0" w:type="pct"/>
        <w:tblLook w:val="07E0" w:firstRow="1" w:lastRow="1" w:firstColumn="1" w:lastColumn="1" w:noHBand="1" w:noVBand="1"/>
      </w:tblPr>
      <w:tblGrid>
        <w:gridCol w:w="1443"/>
        <w:gridCol w:w="821"/>
        <w:gridCol w:w="1304"/>
        <w:gridCol w:w="957"/>
        <w:gridCol w:w="656"/>
        <w:gridCol w:w="1115"/>
        <w:gridCol w:w="1504"/>
        <w:gridCol w:w="1153"/>
      </w:tblGrid>
      <w:tr w:rsidR="00045A83" w14:paraId="02C77AEF" w14:textId="77777777">
        <w:tc>
          <w:tcPr>
            <w:tcW w:w="0" w:type="auto"/>
            <w:tcBorders>
              <w:bottom w:val="single" w:sz="0" w:space="0" w:color="auto"/>
            </w:tcBorders>
            <w:vAlign w:val="bottom"/>
          </w:tcPr>
          <w:p w14:paraId="59D61D41" w14:textId="77777777" w:rsidR="00045A83" w:rsidRDefault="00053949" w:rsidP="005C1D5F">
            <w:pPr>
              <w:spacing w:line="240" w:lineRule="auto"/>
            </w:pPr>
            <w:r>
              <w:t>rain_season</w:t>
            </w:r>
          </w:p>
        </w:tc>
        <w:tc>
          <w:tcPr>
            <w:tcW w:w="0" w:type="auto"/>
            <w:tcBorders>
              <w:bottom w:val="single" w:sz="0" w:space="0" w:color="auto"/>
            </w:tcBorders>
            <w:vAlign w:val="bottom"/>
          </w:tcPr>
          <w:p w14:paraId="062D32F7" w14:textId="77777777" w:rsidR="00045A83" w:rsidRDefault="00053949" w:rsidP="005C1D5F">
            <w:pPr>
              <w:spacing w:line="240" w:lineRule="auto"/>
              <w:jc w:val="right"/>
            </w:pPr>
            <w:r>
              <w:t>count</w:t>
            </w:r>
          </w:p>
        </w:tc>
        <w:tc>
          <w:tcPr>
            <w:tcW w:w="0" w:type="auto"/>
            <w:tcBorders>
              <w:bottom w:val="single" w:sz="0" w:space="0" w:color="auto"/>
            </w:tcBorders>
            <w:vAlign w:val="bottom"/>
          </w:tcPr>
          <w:p w14:paraId="0F08D3DF" w14:textId="77777777" w:rsidR="00045A83" w:rsidRDefault="00053949" w:rsidP="005C1D5F">
            <w:pPr>
              <w:spacing w:line="240" w:lineRule="auto"/>
              <w:jc w:val="right"/>
            </w:pPr>
            <w:r>
              <w:t>DOCmean</w:t>
            </w:r>
          </w:p>
        </w:tc>
        <w:tc>
          <w:tcPr>
            <w:tcW w:w="0" w:type="auto"/>
            <w:tcBorders>
              <w:bottom w:val="single" w:sz="0" w:space="0" w:color="auto"/>
            </w:tcBorders>
            <w:vAlign w:val="bottom"/>
          </w:tcPr>
          <w:p w14:paraId="60B4D6F2" w14:textId="77777777" w:rsidR="00045A83" w:rsidRDefault="00053949" w:rsidP="005C1D5F">
            <w:pPr>
              <w:spacing w:line="240" w:lineRule="auto"/>
              <w:jc w:val="right"/>
            </w:pPr>
            <w:r>
              <w:t>DOCsd</w:t>
            </w:r>
          </w:p>
        </w:tc>
        <w:tc>
          <w:tcPr>
            <w:tcW w:w="0" w:type="auto"/>
            <w:tcBorders>
              <w:bottom w:val="single" w:sz="0" w:space="0" w:color="auto"/>
            </w:tcBorders>
            <w:vAlign w:val="bottom"/>
          </w:tcPr>
          <w:p w14:paraId="14A6DFF4" w14:textId="77777777" w:rsidR="00045A83" w:rsidRDefault="00053949" w:rsidP="005C1D5F">
            <w:pPr>
              <w:spacing w:line="240" w:lineRule="auto"/>
              <w:jc w:val="right"/>
            </w:pPr>
            <w:r>
              <w:t>RSD</w:t>
            </w:r>
          </w:p>
        </w:tc>
        <w:tc>
          <w:tcPr>
            <w:tcW w:w="0" w:type="auto"/>
            <w:tcBorders>
              <w:bottom w:val="single" w:sz="0" w:space="0" w:color="auto"/>
            </w:tcBorders>
            <w:vAlign w:val="bottom"/>
          </w:tcPr>
          <w:p w14:paraId="60EA458B" w14:textId="77777777" w:rsidR="00045A83" w:rsidRDefault="00053949" w:rsidP="005C1D5F">
            <w:pPr>
              <w:spacing w:line="240" w:lineRule="auto"/>
              <w:jc w:val="right"/>
            </w:pPr>
            <w:r>
              <w:t>DOCmin</w:t>
            </w:r>
          </w:p>
        </w:tc>
        <w:tc>
          <w:tcPr>
            <w:tcW w:w="0" w:type="auto"/>
            <w:tcBorders>
              <w:bottom w:val="single" w:sz="0" w:space="0" w:color="auto"/>
            </w:tcBorders>
            <w:vAlign w:val="bottom"/>
          </w:tcPr>
          <w:p w14:paraId="167ABE4A" w14:textId="77777777" w:rsidR="00045A83" w:rsidRDefault="00053949" w:rsidP="005C1D5F">
            <w:pPr>
              <w:spacing w:line="240" w:lineRule="auto"/>
              <w:jc w:val="right"/>
            </w:pPr>
            <w:r>
              <w:t>DOCmedian</w:t>
            </w:r>
          </w:p>
        </w:tc>
        <w:tc>
          <w:tcPr>
            <w:tcW w:w="0" w:type="auto"/>
            <w:tcBorders>
              <w:bottom w:val="single" w:sz="0" w:space="0" w:color="auto"/>
            </w:tcBorders>
            <w:vAlign w:val="bottom"/>
          </w:tcPr>
          <w:p w14:paraId="7DE2D9B9" w14:textId="77777777" w:rsidR="00045A83" w:rsidRDefault="00053949" w:rsidP="005C1D5F">
            <w:pPr>
              <w:spacing w:line="240" w:lineRule="auto"/>
              <w:jc w:val="right"/>
            </w:pPr>
            <w:r>
              <w:t>DOCmax</w:t>
            </w:r>
          </w:p>
        </w:tc>
      </w:tr>
      <w:tr w:rsidR="00045A83" w14:paraId="1B63DF8F" w14:textId="77777777">
        <w:tc>
          <w:tcPr>
            <w:tcW w:w="0" w:type="auto"/>
          </w:tcPr>
          <w:p w14:paraId="39C3C584" w14:textId="77777777" w:rsidR="00045A83" w:rsidRDefault="00053949" w:rsidP="005C1D5F">
            <w:pPr>
              <w:spacing w:line="240" w:lineRule="auto"/>
            </w:pPr>
            <w:r>
              <w:t>dry</w:t>
            </w:r>
          </w:p>
        </w:tc>
        <w:tc>
          <w:tcPr>
            <w:tcW w:w="0" w:type="auto"/>
          </w:tcPr>
          <w:p w14:paraId="267D369E" w14:textId="77777777" w:rsidR="00045A83" w:rsidRDefault="00053949" w:rsidP="005C1D5F">
            <w:pPr>
              <w:spacing w:line="240" w:lineRule="auto"/>
              <w:jc w:val="right"/>
            </w:pPr>
            <w:r>
              <w:t>55</w:t>
            </w:r>
          </w:p>
        </w:tc>
        <w:tc>
          <w:tcPr>
            <w:tcW w:w="0" w:type="auto"/>
          </w:tcPr>
          <w:p w14:paraId="2CA517D4" w14:textId="77777777" w:rsidR="00045A83" w:rsidRDefault="00053949" w:rsidP="005C1D5F">
            <w:pPr>
              <w:spacing w:line="240" w:lineRule="auto"/>
              <w:jc w:val="right"/>
            </w:pPr>
            <w:r>
              <w:t>6.13</w:t>
            </w:r>
          </w:p>
        </w:tc>
        <w:tc>
          <w:tcPr>
            <w:tcW w:w="0" w:type="auto"/>
          </w:tcPr>
          <w:p w14:paraId="548FDDFB" w14:textId="77777777" w:rsidR="00045A83" w:rsidRDefault="00053949" w:rsidP="005C1D5F">
            <w:pPr>
              <w:spacing w:line="240" w:lineRule="auto"/>
              <w:jc w:val="right"/>
            </w:pPr>
            <w:r>
              <w:t>2.99</w:t>
            </w:r>
          </w:p>
        </w:tc>
        <w:tc>
          <w:tcPr>
            <w:tcW w:w="0" w:type="auto"/>
          </w:tcPr>
          <w:p w14:paraId="2E43C857" w14:textId="77777777" w:rsidR="00045A83" w:rsidRDefault="00053949" w:rsidP="005C1D5F">
            <w:pPr>
              <w:spacing w:line="240" w:lineRule="auto"/>
              <w:jc w:val="right"/>
            </w:pPr>
            <w:r>
              <w:t>49</w:t>
            </w:r>
          </w:p>
        </w:tc>
        <w:tc>
          <w:tcPr>
            <w:tcW w:w="0" w:type="auto"/>
          </w:tcPr>
          <w:p w14:paraId="7969897E" w14:textId="77777777" w:rsidR="00045A83" w:rsidRDefault="00053949" w:rsidP="005C1D5F">
            <w:pPr>
              <w:spacing w:line="240" w:lineRule="auto"/>
              <w:jc w:val="right"/>
            </w:pPr>
            <w:r>
              <w:t>1.6</w:t>
            </w:r>
          </w:p>
        </w:tc>
        <w:tc>
          <w:tcPr>
            <w:tcW w:w="0" w:type="auto"/>
          </w:tcPr>
          <w:p w14:paraId="60CCA972" w14:textId="77777777" w:rsidR="00045A83" w:rsidRDefault="00053949" w:rsidP="005C1D5F">
            <w:pPr>
              <w:spacing w:line="240" w:lineRule="auto"/>
              <w:jc w:val="right"/>
            </w:pPr>
            <w:r>
              <w:t>6.1</w:t>
            </w:r>
          </w:p>
        </w:tc>
        <w:tc>
          <w:tcPr>
            <w:tcW w:w="0" w:type="auto"/>
          </w:tcPr>
          <w:p w14:paraId="268D723A" w14:textId="77777777" w:rsidR="00045A83" w:rsidRDefault="00053949" w:rsidP="005C1D5F">
            <w:pPr>
              <w:spacing w:line="240" w:lineRule="auto"/>
              <w:jc w:val="right"/>
            </w:pPr>
            <w:r>
              <w:t>12.8</w:t>
            </w:r>
          </w:p>
        </w:tc>
      </w:tr>
      <w:tr w:rsidR="00045A83" w14:paraId="116A7ED4" w14:textId="77777777">
        <w:tc>
          <w:tcPr>
            <w:tcW w:w="0" w:type="auto"/>
          </w:tcPr>
          <w:p w14:paraId="6184252C" w14:textId="77777777" w:rsidR="00045A83" w:rsidRDefault="00053949" w:rsidP="005C1D5F">
            <w:pPr>
              <w:spacing w:line="240" w:lineRule="auto"/>
            </w:pPr>
            <w:r>
              <w:t>wet</w:t>
            </w:r>
          </w:p>
        </w:tc>
        <w:tc>
          <w:tcPr>
            <w:tcW w:w="0" w:type="auto"/>
          </w:tcPr>
          <w:p w14:paraId="2592F9FA" w14:textId="77777777" w:rsidR="00045A83" w:rsidRDefault="00053949" w:rsidP="005C1D5F">
            <w:pPr>
              <w:spacing w:line="240" w:lineRule="auto"/>
              <w:jc w:val="right"/>
            </w:pPr>
            <w:r>
              <w:t>311</w:t>
            </w:r>
          </w:p>
        </w:tc>
        <w:tc>
          <w:tcPr>
            <w:tcW w:w="0" w:type="auto"/>
          </w:tcPr>
          <w:p w14:paraId="128CC25E" w14:textId="77777777" w:rsidR="00045A83" w:rsidRDefault="00053949" w:rsidP="005C1D5F">
            <w:pPr>
              <w:spacing w:line="240" w:lineRule="auto"/>
              <w:jc w:val="right"/>
            </w:pPr>
            <w:r>
              <w:t>6.14</w:t>
            </w:r>
          </w:p>
        </w:tc>
        <w:tc>
          <w:tcPr>
            <w:tcW w:w="0" w:type="auto"/>
          </w:tcPr>
          <w:p w14:paraId="3D093BC2" w14:textId="77777777" w:rsidR="00045A83" w:rsidRDefault="00053949" w:rsidP="005C1D5F">
            <w:pPr>
              <w:spacing w:line="240" w:lineRule="auto"/>
              <w:jc w:val="right"/>
            </w:pPr>
            <w:r>
              <w:t>2.91</w:t>
            </w:r>
          </w:p>
        </w:tc>
        <w:tc>
          <w:tcPr>
            <w:tcW w:w="0" w:type="auto"/>
          </w:tcPr>
          <w:p w14:paraId="26465061" w14:textId="77777777" w:rsidR="00045A83" w:rsidRDefault="00053949" w:rsidP="005C1D5F">
            <w:pPr>
              <w:spacing w:line="240" w:lineRule="auto"/>
              <w:jc w:val="right"/>
            </w:pPr>
            <w:r>
              <w:t>47</w:t>
            </w:r>
          </w:p>
        </w:tc>
        <w:tc>
          <w:tcPr>
            <w:tcW w:w="0" w:type="auto"/>
          </w:tcPr>
          <w:p w14:paraId="728656FA" w14:textId="77777777" w:rsidR="00045A83" w:rsidRDefault="00053949" w:rsidP="005C1D5F">
            <w:pPr>
              <w:spacing w:line="240" w:lineRule="auto"/>
              <w:jc w:val="right"/>
            </w:pPr>
            <w:r>
              <w:t>1.8</w:t>
            </w:r>
          </w:p>
        </w:tc>
        <w:tc>
          <w:tcPr>
            <w:tcW w:w="0" w:type="auto"/>
          </w:tcPr>
          <w:p w14:paraId="26C3A870" w14:textId="77777777" w:rsidR="00045A83" w:rsidRDefault="00053949" w:rsidP="005C1D5F">
            <w:pPr>
              <w:spacing w:line="240" w:lineRule="auto"/>
              <w:jc w:val="right"/>
            </w:pPr>
            <w:r>
              <w:t>5.6</w:t>
            </w:r>
          </w:p>
        </w:tc>
        <w:tc>
          <w:tcPr>
            <w:tcW w:w="0" w:type="auto"/>
          </w:tcPr>
          <w:p w14:paraId="3B218EA7" w14:textId="77777777" w:rsidR="00045A83" w:rsidRDefault="00053949" w:rsidP="005C1D5F">
            <w:pPr>
              <w:spacing w:line="240" w:lineRule="auto"/>
              <w:jc w:val="right"/>
            </w:pPr>
            <w:r>
              <w:t>19.1</w:t>
            </w:r>
          </w:p>
        </w:tc>
      </w:tr>
      <w:tr w:rsidR="00045A83" w14:paraId="5CDB0AEC" w14:textId="77777777">
        <w:tc>
          <w:tcPr>
            <w:tcW w:w="0" w:type="auto"/>
          </w:tcPr>
          <w:p w14:paraId="3D903C8B" w14:textId="77777777" w:rsidR="00045A83" w:rsidRDefault="00053949" w:rsidP="005C1D5F">
            <w:pPr>
              <w:spacing w:line="240" w:lineRule="auto"/>
            </w:pPr>
            <w:r>
              <w:t>all</w:t>
            </w:r>
          </w:p>
        </w:tc>
        <w:tc>
          <w:tcPr>
            <w:tcW w:w="0" w:type="auto"/>
          </w:tcPr>
          <w:p w14:paraId="616F7CCE" w14:textId="77777777" w:rsidR="00045A83" w:rsidRDefault="00053949" w:rsidP="005C1D5F">
            <w:pPr>
              <w:spacing w:line="240" w:lineRule="auto"/>
              <w:jc w:val="right"/>
            </w:pPr>
            <w:r>
              <w:t>366</w:t>
            </w:r>
          </w:p>
        </w:tc>
        <w:tc>
          <w:tcPr>
            <w:tcW w:w="0" w:type="auto"/>
          </w:tcPr>
          <w:p w14:paraId="0D13E2A6" w14:textId="77777777" w:rsidR="00045A83" w:rsidRDefault="00053949" w:rsidP="005C1D5F">
            <w:pPr>
              <w:spacing w:line="240" w:lineRule="auto"/>
              <w:jc w:val="right"/>
            </w:pPr>
            <w:r>
              <w:t>6.14</w:t>
            </w:r>
          </w:p>
        </w:tc>
        <w:tc>
          <w:tcPr>
            <w:tcW w:w="0" w:type="auto"/>
          </w:tcPr>
          <w:p w14:paraId="4EEABECA" w14:textId="77777777" w:rsidR="00045A83" w:rsidRDefault="00053949" w:rsidP="005C1D5F">
            <w:pPr>
              <w:spacing w:line="240" w:lineRule="auto"/>
              <w:jc w:val="right"/>
            </w:pPr>
            <w:r>
              <w:t>2.92</w:t>
            </w:r>
          </w:p>
        </w:tc>
        <w:tc>
          <w:tcPr>
            <w:tcW w:w="0" w:type="auto"/>
          </w:tcPr>
          <w:p w14:paraId="1EA625F9" w14:textId="77777777" w:rsidR="00045A83" w:rsidRDefault="00053949" w:rsidP="005C1D5F">
            <w:pPr>
              <w:spacing w:line="240" w:lineRule="auto"/>
              <w:jc w:val="right"/>
            </w:pPr>
            <w:r>
              <w:t>48</w:t>
            </w:r>
          </w:p>
        </w:tc>
        <w:tc>
          <w:tcPr>
            <w:tcW w:w="0" w:type="auto"/>
          </w:tcPr>
          <w:p w14:paraId="670B8C15" w14:textId="77777777" w:rsidR="00045A83" w:rsidRDefault="00053949" w:rsidP="005C1D5F">
            <w:pPr>
              <w:spacing w:line="240" w:lineRule="auto"/>
              <w:jc w:val="right"/>
            </w:pPr>
            <w:r>
              <w:t>1.6</w:t>
            </w:r>
          </w:p>
        </w:tc>
        <w:tc>
          <w:tcPr>
            <w:tcW w:w="0" w:type="auto"/>
          </w:tcPr>
          <w:p w14:paraId="4109FE89" w14:textId="77777777" w:rsidR="00045A83" w:rsidRDefault="00053949" w:rsidP="005C1D5F">
            <w:pPr>
              <w:spacing w:line="240" w:lineRule="auto"/>
              <w:jc w:val="right"/>
            </w:pPr>
            <w:r>
              <w:t>5.7</w:t>
            </w:r>
          </w:p>
        </w:tc>
        <w:tc>
          <w:tcPr>
            <w:tcW w:w="0" w:type="auto"/>
          </w:tcPr>
          <w:p w14:paraId="37769FBE" w14:textId="77777777" w:rsidR="00045A83" w:rsidRDefault="00053949" w:rsidP="005C1D5F">
            <w:pPr>
              <w:spacing w:line="240" w:lineRule="auto"/>
              <w:jc w:val="right"/>
            </w:pPr>
            <w:r>
              <w:t>19.1</w:t>
            </w:r>
          </w:p>
        </w:tc>
      </w:tr>
    </w:tbl>
    <w:p w14:paraId="5A3EE3D6" w14:textId="77777777" w:rsidR="00045A83" w:rsidRDefault="00053949">
      <w:r>
        <w:t> </w:t>
      </w:r>
    </w:p>
    <w:p w14:paraId="39B77C5B" w14:textId="77777777" w:rsidR="00045A83" w:rsidRDefault="00053949">
      <w:r>
        <w:t xml:space="preserve">Isolating DOC results within the six monitoring sites and narrowing the sampling window to only the wet season, vertical rack sampling methods did capture higher DOC concentrations than synoptic grab sampling alone (Figure </w:t>
      </w:r>
      <w:r w:rsidR="005C1D5F">
        <w:t>11</w:t>
      </w:r>
      <w:r>
        <w:t>, Table 8).</w:t>
      </w:r>
    </w:p>
    <w:p w14:paraId="4F2A9350" w14:textId="77777777" w:rsidR="00045A83" w:rsidRDefault="00053949" w:rsidP="005C1D5F">
      <w:pPr>
        <w:spacing w:line="240" w:lineRule="auto"/>
      </w:pPr>
      <w:r>
        <w:rPr>
          <w:noProof/>
        </w:rPr>
        <w:lastRenderedPageBreak/>
        <w:drawing>
          <wp:inline distT="0" distB="0" distL="0" distR="0" wp14:anchorId="4D42F34B" wp14:editId="1C7C6A60">
            <wp:extent cx="4587290" cy="3669832"/>
            <wp:effectExtent l="0" t="0" r="0" b="0"/>
            <wp:docPr id="11" name="Picture" descr="Figure 11:  DOC from each monitoring site split by collection meth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5"/>
                    <a:stretch>
                      <a:fillRect/>
                    </a:stretch>
                  </pic:blipFill>
                  <pic:spPr bwMode="auto">
                    <a:xfrm>
                      <a:off x="0" y="0"/>
                      <a:ext cx="4587290" cy="3669832"/>
                    </a:xfrm>
                    <a:prstGeom prst="rect">
                      <a:avLst/>
                    </a:prstGeom>
                    <a:noFill/>
                    <a:ln w="9525">
                      <a:noFill/>
                      <a:headEnd/>
                      <a:tailEnd/>
                    </a:ln>
                  </pic:spPr>
                </pic:pic>
              </a:graphicData>
            </a:graphic>
          </wp:inline>
        </w:drawing>
      </w:r>
    </w:p>
    <w:p w14:paraId="2F623F40" w14:textId="77777777" w:rsidR="00045A83" w:rsidRDefault="00053949" w:rsidP="005C1D5F">
      <w:pPr>
        <w:spacing w:line="240" w:lineRule="auto"/>
      </w:pPr>
      <w:r>
        <w:t xml:space="preserve">Figure 11:  </w:t>
      </w:r>
      <w:r>
        <w:rPr>
          <w:i/>
        </w:rPr>
        <w:t>DOC from each monitoring site split by collection method.</w:t>
      </w:r>
    </w:p>
    <w:p w14:paraId="1ABB4975" w14:textId="77777777" w:rsidR="00136771" w:rsidRDefault="00136771" w:rsidP="005C1D5F">
      <w:pPr>
        <w:spacing w:line="240" w:lineRule="auto"/>
        <w:rPr>
          <w:ins w:id="242" w:author="Mark Johnson" w:date="2020-07-17T10:44:00Z"/>
        </w:rPr>
      </w:pPr>
    </w:p>
    <w:p w14:paraId="67215643" w14:textId="061CD245" w:rsidR="00045A83" w:rsidRDefault="00053949" w:rsidP="005C1D5F">
      <w:pPr>
        <w:spacing w:line="240" w:lineRule="auto"/>
      </w:pPr>
      <w:r>
        <w:t xml:space="preserve">Table 8: </w:t>
      </w:r>
      <w:r>
        <w:rPr>
          <w:i/>
        </w:rPr>
        <w:t>DOC summary by sample collection method during the wet season at the six monitoring sites</w:t>
      </w:r>
    </w:p>
    <w:tbl>
      <w:tblPr>
        <w:tblW w:w="0" w:type="pct"/>
        <w:tblLook w:val="07E0" w:firstRow="1" w:lastRow="1" w:firstColumn="1" w:lastColumn="1" w:noHBand="1" w:noVBand="1"/>
      </w:tblPr>
      <w:tblGrid>
        <w:gridCol w:w="1536"/>
        <w:gridCol w:w="821"/>
        <w:gridCol w:w="1304"/>
        <w:gridCol w:w="957"/>
        <w:gridCol w:w="656"/>
        <w:gridCol w:w="1115"/>
        <w:gridCol w:w="1504"/>
        <w:gridCol w:w="1153"/>
      </w:tblGrid>
      <w:tr w:rsidR="00045A83" w14:paraId="33E7ADFE" w14:textId="77777777">
        <w:tc>
          <w:tcPr>
            <w:tcW w:w="0" w:type="auto"/>
            <w:tcBorders>
              <w:bottom w:val="single" w:sz="0" w:space="0" w:color="auto"/>
            </w:tcBorders>
            <w:vAlign w:val="bottom"/>
          </w:tcPr>
          <w:p w14:paraId="04F72448" w14:textId="77777777" w:rsidR="00045A83" w:rsidRDefault="00053949" w:rsidP="005C1D5F">
            <w:pPr>
              <w:spacing w:line="240" w:lineRule="auto"/>
            </w:pPr>
            <w:r>
              <w:t>sample_type</w:t>
            </w:r>
          </w:p>
        </w:tc>
        <w:tc>
          <w:tcPr>
            <w:tcW w:w="0" w:type="auto"/>
            <w:tcBorders>
              <w:bottom w:val="single" w:sz="0" w:space="0" w:color="auto"/>
            </w:tcBorders>
            <w:vAlign w:val="bottom"/>
          </w:tcPr>
          <w:p w14:paraId="18378CC4" w14:textId="77777777" w:rsidR="00045A83" w:rsidRDefault="00053949" w:rsidP="005C1D5F">
            <w:pPr>
              <w:spacing w:line="240" w:lineRule="auto"/>
              <w:jc w:val="right"/>
            </w:pPr>
            <w:r>
              <w:t>count</w:t>
            </w:r>
          </w:p>
        </w:tc>
        <w:tc>
          <w:tcPr>
            <w:tcW w:w="0" w:type="auto"/>
            <w:tcBorders>
              <w:bottom w:val="single" w:sz="0" w:space="0" w:color="auto"/>
            </w:tcBorders>
            <w:vAlign w:val="bottom"/>
          </w:tcPr>
          <w:p w14:paraId="261FEDEE" w14:textId="77777777" w:rsidR="00045A83" w:rsidRDefault="00053949" w:rsidP="005C1D5F">
            <w:pPr>
              <w:spacing w:line="240" w:lineRule="auto"/>
              <w:jc w:val="right"/>
            </w:pPr>
            <w:r>
              <w:t>DOCmean</w:t>
            </w:r>
          </w:p>
        </w:tc>
        <w:tc>
          <w:tcPr>
            <w:tcW w:w="0" w:type="auto"/>
            <w:tcBorders>
              <w:bottom w:val="single" w:sz="0" w:space="0" w:color="auto"/>
            </w:tcBorders>
            <w:vAlign w:val="bottom"/>
          </w:tcPr>
          <w:p w14:paraId="31F79C2D" w14:textId="77777777" w:rsidR="00045A83" w:rsidRDefault="00053949" w:rsidP="005C1D5F">
            <w:pPr>
              <w:spacing w:line="240" w:lineRule="auto"/>
              <w:jc w:val="right"/>
            </w:pPr>
            <w:r>
              <w:t>DOCsd</w:t>
            </w:r>
          </w:p>
        </w:tc>
        <w:tc>
          <w:tcPr>
            <w:tcW w:w="0" w:type="auto"/>
            <w:tcBorders>
              <w:bottom w:val="single" w:sz="0" w:space="0" w:color="auto"/>
            </w:tcBorders>
            <w:vAlign w:val="bottom"/>
          </w:tcPr>
          <w:p w14:paraId="032F4697" w14:textId="77777777" w:rsidR="00045A83" w:rsidRDefault="00053949" w:rsidP="005C1D5F">
            <w:pPr>
              <w:spacing w:line="240" w:lineRule="auto"/>
              <w:jc w:val="right"/>
            </w:pPr>
            <w:r>
              <w:t>RSD</w:t>
            </w:r>
          </w:p>
        </w:tc>
        <w:tc>
          <w:tcPr>
            <w:tcW w:w="0" w:type="auto"/>
            <w:tcBorders>
              <w:bottom w:val="single" w:sz="0" w:space="0" w:color="auto"/>
            </w:tcBorders>
            <w:vAlign w:val="bottom"/>
          </w:tcPr>
          <w:p w14:paraId="47B3B2F9" w14:textId="77777777" w:rsidR="00045A83" w:rsidRDefault="00053949" w:rsidP="005C1D5F">
            <w:pPr>
              <w:spacing w:line="240" w:lineRule="auto"/>
              <w:jc w:val="right"/>
            </w:pPr>
            <w:r>
              <w:t>DOCmin</w:t>
            </w:r>
          </w:p>
        </w:tc>
        <w:tc>
          <w:tcPr>
            <w:tcW w:w="0" w:type="auto"/>
            <w:tcBorders>
              <w:bottom w:val="single" w:sz="0" w:space="0" w:color="auto"/>
            </w:tcBorders>
            <w:vAlign w:val="bottom"/>
          </w:tcPr>
          <w:p w14:paraId="53E5C310" w14:textId="77777777" w:rsidR="00045A83" w:rsidRDefault="00053949" w:rsidP="005C1D5F">
            <w:pPr>
              <w:spacing w:line="240" w:lineRule="auto"/>
              <w:jc w:val="right"/>
            </w:pPr>
            <w:r>
              <w:t>DOCmedian</w:t>
            </w:r>
          </w:p>
        </w:tc>
        <w:tc>
          <w:tcPr>
            <w:tcW w:w="0" w:type="auto"/>
            <w:tcBorders>
              <w:bottom w:val="single" w:sz="0" w:space="0" w:color="auto"/>
            </w:tcBorders>
            <w:vAlign w:val="bottom"/>
          </w:tcPr>
          <w:p w14:paraId="30792E08" w14:textId="77777777" w:rsidR="00045A83" w:rsidRDefault="00053949" w:rsidP="005C1D5F">
            <w:pPr>
              <w:spacing w:line="240" w:lineRule="auto"/>
              <w:jc w:val="right"/>
            </w:pPr>
            <w:r>
              <w:t>DOCmax</w:t>
            </w:r>
          </w:p>
        </w:tc>
      </w:tr>
      <w:tr w:rsidR="00045A83" w14:paraId="498A9440" w14:textId="77777777">
        <w:tc>
          <w:tcPr>
            <w:tcW w:w="0" w:type="auto"/>
          </w:tcPr>
          <w:p w14:paraId="5A0AAEE1" w14:textId="77777777" w:rsidR="00045A83" w:rsidRDefault="00053949" w:rsidP="005C1D5F">
            <w:pPr>
              <w:spacing w:line="240" w:lineRule="auto"/>
            </w:pPr>
            <w:r>
              <w:t>Grab</w:t>
            </w:r>
          </w:p>
        </w:tc>
        <w:tc>
          <w:tcPr>
            <w:tcW w:w="0" w:type="auto"/>
          </w:tcPr>
          <w:p w14:paraId="66E3E41F" w14:textId="77777777" w:rsidR="00045A83" w:rsidRDefault="00053949" w:rsidP="005C1D5F">
            <w:pPr>
              <w:spacing w:line="240" w:lineRule="auto"/>
              <w:jc w:val="right"/>
            </w:pPr>
            <w:r>
              <w:t>109</w:t>
            </w:r>
          </w:p>
        </w:tc>
        <w:tc>
          <w:tcPr>
            <w:tcW w:w="0" w:type="auto"/>
          </w:tcPr>
          <w:p w14:paraId="4FB3792A" w14:textId="77777777" w:rsidR="00045A83" w:rsidRDefault="00053949" w:rsidP="005C1D5F">
            <w:pPr>
              <w:spacing w:line="240" w:lineRule="auto"/>
              <w:jc w:val="right"/>
            </w:pPr>
            <w:r>
              <w:t>5.22</w:t>
            </w:r>
          </w:p>
        </w:tc>
        <w:tc>
          <w:tcPr>
            <w:tcW w:w="0" w:type="auto"/>
          </w:tcPr>
          <w:p w14:paraId="333C1C6C" w14:textId="77777777" w:rsidR="00045A83" w:rsidRDefault="00053949" w:rsidP="005C1D5F">
            <w:pPr>
              <w:spacing w:line="240" w:lineRule="auto"/>
              <w:jc w:val="right"/>
            </w:pPr>
            <w:r>
              <w:t>2.74</w:t>
            </w:r>
          </w:p>
        </w:tc>
        <w:tc>
          <w:tcPr>
            <w:tcW w:w="0" w:type="auto"/>
          </w:tcPr>
          <w:p w14:paraId="241B1EBF" w14:textId="77777777" w:rsidR="00045A83" w:rsidRDefault="00053949" w:rsidP="005C1D5F">
            <w:pPr>
              <w:spacing w:line="240" w:lineRule="auto"/>
              <w:jc w:val="right"/>
            </w:pPr>
            <w:r>
              <w:t>53</w:t>
            </w:r>
          </w:p>
        </w:tc>
        <w:tc>
          <w:tcPr>
            <w:tcW w:w="0" w:type="auto"/>
          </w:tcPr>
          <w:p w14:paraId="3F77521D" w14:textId="77777777" w:rsidR="00045A83" w:rsidRDefault="00053949" w:rsidP="005C1D5F">
            <w:pPr>
              <w:spacing w:line="240" w:lineRule="auto"/>
              <w:jc w:val="right"/>
            </w:pPr>
            <w:r>
              <w:t>1.8</w:t>
            </w:r>
          </w:p>
        </w:tc>
        <w:tc>
          <w:tcPr>
            <w:tcW w:w="0" w:type="auto"/>
          </w:tcPr>
          <w:p w14:paraId="5F95FC5F" w14:textId="77777777" w:rsidR="00045A83" w:rsidRDefault="00053949" w:rsidP="005C1D5F">
            <w:pPr>
              <w:spacing w:line="240" w:lineRule="auto"/>
              <w:jc w:val="right"/>
            </w:pPr>
            <w:r>
              <w:t>4.4</w:t>
            </w:r>
          </w:p>
        </w:tc>
        <w:tc>
          <w:tcPr>
            <w:tcW w:w="0" w:type="auto"/>
          </w:tcPr>
          <w:p w14:paraId="17FFC08D" w14:textId="77777777" w:rsidR="00045A83" w:rsidRDefault="00053949" w:rsidP="005C1D5F">
            <w:pPr>
              <w:spacing w:line="240" w:lineRule="auto"/>
              <w:jc w:val="right"/>
            </w:pPr>
            <w:r>
              <w:t>18.7</w:t>
            </w:r>
          </w:p>
        </w:tc>
      </w:tr>
      <w:tr w:rsidR="00045A83" w14:paraId="4CE32CF7" w14:textId="77777777">
        <w:tc>
          <w:tcPr>
            <w:tcW w:w="0" w:type="auto"/>
          </w:tcPr>
          <w:p w14:paraId="64662979" w14:textId="77777777" w:rsidR="00045A83" w:rsidRDefault="00053949" w:rsidP="005C1D5F">
            <w:pPr>
              <w:spacing w:line="240" w:lineRule="auto"/>
            </w:pPr>
            <w:r>
              <w:t>Rack</w:t>
            </w:r>
          </w:p>
        </w:tc>
        <w:tc>
          <w:tcPr>
            <w:tcW w:w="0" w:type="auto"/>
          </w:tcPr>
          <w:p w14:paraId="3E51F913" w14:textId="77777777" w:rsidR="00045A83" w:rsidRDefault="00053949" w:rsidP="005C1D5F">
            <w:pPr>
              <w:spacing w:line="240" w:lineRule="auto"/>
              <w:jc w:val="right"/>
            </w:pPr>
            <w:r>
              <w:t>170</w:t>
            </w:r>
          </w:p>
        </w:tc>
        <w:tc>
          <w:tcPr>
            <w:tcW w:w="0" w:type="auto"/>
          </w:tcPr>
          <w:p w14:paraId="69CD19E1" w14:textId="77777777" w:rsidR="00045A83" w:rsidRDefault="00053949" w:rsidP="005C1D5F">
            <w:pPr>
              <w:spacing w:line="240" w:lineRule="auto"/>
              <w:jc w:val="right"/>
            </w:pPr>
            <w:r>
              <w:t>6.79</w:t>
            </w:r>
          </w:p>
        </w:tc>
        <w:tc>
          <w:tcPr>
            <w:tcW w:w="0" w:type="auto"/>
          </w:tcPr>
          <w:p w14:paraId="7C66AD9E" w14:textId="77777777" w:rsidR="00045A83" w:rsidRDefault="00053949" w:rsidP="005C1D5F">
            <w:pPr>
              <w:spacing w:line="240" w:lineRule="auto"/>
              <w:jc w:val="right"/>
            </w:pPr>
            <w:r>
              <w:t>2.80</w:t>
            </w:r>
          </w:p>
        </w:tc>
        <w:tc>
          <w:tcPr>
            <w:tcW w:w="0" w:type="auto"/>
          </w:tcPr>
          <w:p w14:paraId="0A1F8149" w14:textId="77777777" w:rsidR="00045A83" w:rsidRDefault="00053949" w:rsidP="005C1D5F">
            <w:pPr>
              <w:spacing w:line="240" w:lineRule="auto"/>
              <w:jc w:val="right"/>
            </w:pPr>
            <w:r>
              <w:t>41</w:t>
            </w:r>
          </w:p>
        </w:tc>
        <w:tc>
          <w:tcPr>
            <w:tcW w:w="0" w:type="auto"/>
          </w:tcPr>
          <w:p w14:paraId="75AF7CCC" w14:textId="77777777" w:rsidR="00045A83" w:rsidRDefault="00053949" w:rsidP="005C1D5F">
            <w:pPr>
              <w:spacing w:line="240" w:lineRule="auto"/>
              <w:jc w:val="right"/>
            </w:pPr>
            <w:r>
              <w:t>2.6</w:t>
            </w:r>
          </w:p>
        </w:tc>
        <w:tc>
          <w:tcPr>
            <w:tcW w:w="0" w:type="auto"/>
          </w:tcPr>
          <w:p w14:paraId="68538F8C" w14:textId="77777777" w:rsidR="00045A83" w:rsidRDefault="00053949" w:rsidP="005C1D5F">
            <w:pPr>
              <w:spacing w:line="240" w:lineRule="auto"/>
              <w:jc w:val="right"/>
            </w:pPr>
            <w:r>
              <w:t>6.4</w:t>
            </w:r>
          </w:p>
        </w:tc>
        <w:tc>
          <w:tcPr>
            <w:tcW w:w="0" w:type="auto"/>
          </w:tcPr>
          <w:p w14:paraId="68B6EE5C" w14:textId="77777777" w:rsidR="00045A83" w:rsidRDefault="00053949" w:rsidP="005C1D5F">
            <w:pPr>
              <w:spacing w:line="240" w:lineRule="auto"/>
              <w:jc w:val="right"/>
            </w:pPr>
            <w:r>
              <w:t>19.1</w:t>
            </w:r>
          </w:p>
        </w:tc>
      </w:tr>
      <w:tr w:rsidR="00045A83" w14:paraId="59F1836C" w14:textId="77777777">
        <w:tc>
          <w:tcPr>
            <w:tcW w:w="0" w:type="auto"/>
          </w:tcPr>
          <w:p w14:paraId="4240EF00" w14:textId="77777777" w:rsidR="00045A83" w:rsidRDefault="00053949" w:rsidP="005C1D5F">
            <w:pPr>
              <w:spacing w:line="240" w:lineRule="auto"/>
            </w:pPr>
            <w:r>
              <w:t>all</w:t>
            </w:r>
          </w:p>
        </w:tc>
        <w:tc>
          <w:tcPr>
            <w:tcW w:w="0" w:type="auto"/>
          </w:tcPr>
          <w:p w14:paraId="501DA2B9" w14:textId="77777777" w:rsidR="00045A83" w:rsidRDefault="00053949" w:rsidP="005C1D5F">
            <w:pPr>
              <w:spacing w:line="240" w:lineRule="auto"/>
              <w:jc w:val="right"/>
            </w:pPr>
            <w:r>
              <w:t>366</w:t>
            </w:r>
          </w:p>
        </w:tc>
        <w:tc>
          <w:tcPr>
            <w:tcW w:w="0" w:type="auto"/>
          </w:tcPr>
          <w:p w14:paraId="1BF8773D" w14:textId="77777777" w:rsidR="00045A83" w:rsidRDefault="00053949" w:rsidP="005C1D5F">
            <w:pPr>
              <w:spacing w:line="240" w:lineRule="auto"/>
              <w:jc w:val="right"/>
            </w:pPr>
            <w:r>
              <w:t>6.14</w:t>
            </w:r>
          </w:p>
        </w:tc>
        <w:tc>
          <w:tcPr>
            <w:tcW w:w="0" w:type="auto"/>
          </w:tcPr>
          <w:p w14:paraId="26032572" w14:textId="77777777" w:rsidR="00045A83" w:rsidRDefault="00053949" w:rsidP="005C1D5F">
            <w:pPr>
              <w:spacing w:line="240" w:lineRule="auto"/>
              <w:jc w:val="right"/>
            </w:pPr>
            <w:r>
              <w:t>2.92</w:t>
            </w:r>
          </w:p>
        </w:tc>
        <w:tc>
          <w:tcPr>
            <w:tcW w:w="0" w:type="auto"/>
          </w:tcPr>
          <w:p w14:paraId="61C0486D" w14:textId="77777777" w:rsidR="00045A83" w:rsidRDefault="00053949" w:rsidP="005C1D5F">
            <w:pPr>
              <w:spacing w:line="240" w:lineRule="auto"/>
              <w:jc w:val="right"/>
            </w:pPr>
            <w:r>
              <w:t>48</w:t>
            </w:r>
          </w:p>
        </w:tc>
        <w:tc>
          <w:tcPr>
            <w:tcW w:w="0" w:type="auto"/>
          </w:tcPr>
          <w:p w14:paraId="28A7586A" w14:textId="77777777" w:rsidR="00045A83" w:rsidRDefault="00053949" w:rsidP="005C1D5F">
            <w:pPr>
              <w:spacing w:line="240" w:lineRule="auto"/>
              <w:jc w:val="right"/>
            </w:pPr>
            <w:r>
              <w:t>1.6</w:t>
            </w:r>
          </w:p>
        </w:tc>
        <w:tc>
          <w:tcPr>
            <w:tcW w:w="0" w:type="auto"/>
          </w:tcPr>
          <w:p w14:paraId="36F793AE" w14:textId="77777777" w:rsidR="00045A83" w:rsidRDefault="00053949" w:rsidP="005C1D5F">
            <w:pPr>
              <w:spacing w:line="240" w:lineRule="auto"/>
              <w:jc w:val="right"/>
            </w:pPr>
            <w:r>
              <w:t>5.7</w:t>
            </w:r>
          </w:p>
        </w:tc>
        <w:tc>
          <w:tcPr>
            <w:tcW w:w="0" w:type="auto"/>
          </w:tcPr>
          <w:p w14:paraId="52E94464" w14:textId="77777777" w:rsidR="00045A83" w:rsidRDefault="00053949" w:rsidP="005C1D5F">
            <w:pPr>
              <w:spacing w:line="240" w:lineRule="auto"/>
              <w:jc w:val="right"/>
            </w:pPr>
            <w:r>
              <w:t>19.1</w:t>
            </w:r>
          </w:p>
        </w:tc>
      </w:tr>
      <w:tr w:rsidR="00D27288" w14:paraId="7B7FFD3A" w14:textId="77777777">
        <w:tc>
          <w:tcPr>
            <w:tcW w:w="0" w:type="auto"/>
          </w:tcPr>
          <w:p w14:paraId="214BB0EF" w14:textId="77777777" w:rsidR="00D27288" w:rsidRDefault="00D27288" w:rsidP="005C1D5F">
            <w:pPr>
              <w:spacing w:line="240" w:lineRule="auto"/>
            </w:pPr>
          </w:p>
          <w:p w14:paraId="6FCF8D79" w14:textId="77777777" w:rsidR="00D27288" w:rsidRDefault="00D27288" w:rsidP="005C1D5F">
            <w:pPr>
              <w:spacing w:line="240" w:lineRule="auto"/>
            </w:pPr>
          </w:p>
        </w:tc>
        <w:tc>
          <w:tcPr>
            <w:tcW w:w="0" w:type="auto"/>
          </w:tcPr>
          <w:p w14:paraId="08735432" w14:textId="77777777" w:rsidR="00D27288" w:rsidRDefault="00D27288" w:rsidP="005C1D5F">
            <w:pPr>
              <w:spacing w:line="240" w:lineRule="auto"/>
              <w:jc w:val="right"/>
            </w:pPr>
          </w:p>
        </w:tc>
        <w:tc>
          <w:tcPr>
            <w:tcW w:w="0" w:type="auto"/>
          </w:tcPr>
          <w:p w14:paraId="4B71B1BE" w14:textId="77777777" w:rsidR="00D27288" w:rsidRDefault="00D27288" w:rsidP="005C1D5F">
            <w:pPr>
              <w:spacing w:line="240" w:lineRule="auto"/>
              <w:jc w:val="right"/>
            </w:pPr>
          </w:p>
        </w:tc>
        <w:tc>
          <w:tcPr>
            <w:tcW w:w="0" w:type="auto"/>
          </w:tcPr>
          <w:p w14:paraId="63BCACF9" w14:textId="77777777" w:rsidR="00D27288" w:rsidRDefault="00D27288" w:rsidP="005C1D5F">
            <w:pPr>
              <w:spacing w:line="240" w:lineRule="auto"/>
              <w:jc w:val="right"/>
            </w:pPr>
          </w:p>
        </w:tc>
        <w:tc>
          <w:tcPr>
            <w:tcW w:w="0" w:type="auto"/>
          </w:tcPr>
          <w:p w14:paraId="5844BC53" w14:textId="77777777" w:rsidR="00D27288" w:rsidRDefault="00D27288" w:rsidP="005C1D5F">
            <w:pPr>
              <w:spacing w:line="240" w:lineRule="auto"/>
              <w:jc w:val="right"/>
            </w:pPr>
          </w:p>
        </w:tc>
        <w:tc>
          <w:tcPr>
            <w:tcW w:w="0" w:type="auto"/>
          </w:tcPr>
          <w:p w14:paraId="5FF99D42" w14:textId="77777777" w:rsidR="00D27288" w:rsidRDefault="00D27288" w:rsidP="005C1D5F">
            <w:pPr>
              <w:spacing w:line="240" w:lineRule="auto"/>
              <w:jc w:val="right"/>
            </w:pPr>
          </w:p>
        </w:tc>
        <w:tc>
          <w:tcPr>
            <w:tcW w:w="0" w:type="auto"/>
          </w:tcPr>
          <w:p w14:paraId="0612D668" w14:textId="77777777" w:rsidR="00D27288" w:rsidRDefault="00D27288" w:rsidP="005C1D5F">
            <w:pPr>
              <w:spacing w:line="240" w:lineRule="auto"/>
              <w:jc w:val="right"/>
            </w:pPr>
          </w:p>
        </w:tc>
        <w:tc>
          <w:tcPr>
            <w:tcW w:w="0" w:type="auto"/>
          </w:tcPr>
          <w:p w14:paraId="1BB7F6B3" w14:textId="77777777" w:rsidR="00D27288" w:rsidRDefault="00D27288" w:rsidP="005C1D5F">
            <w:pPr>
              <w:spacing w:line="240" w:lineRule="auto"/>
              <w:jc w:val="right"/>
            </w:pPr>
          </w:p>
        </w:tc>
      </w:tr>
      <w:tr w:rsidR="005C1D5F" w14:paraId="0AF2D4B5" w14:textId="77777777">
        <w:tc>
          <w:tcPr>
            <w:tcW w:w="0" w:type="auto"/>
          </w:tcPr>
          <w:p w14:paraId="78228FDB" w14:textId="77777777" w:rsidR="005C1D5F" w:rsidRDefault="005C1D5F" w:rsidP="005C1D5F">
            <w:pPr>
              <w:spacing w:line="240" w:lineRule="auto"/>
            </w:pPr>
          </w:p>
        </w:tc>
        <w:tc>
          <w:tcPr>
            <w:tcW w:w="0" w:type="auto"/>
          </w:tcPr>
          <w:p w14:paraId="60F5B313" w14:textId="77777777" w:rsidR="005C1D5F" w:rsidRDefault="005C1D5F" w:rsidP="005C1D5F">
            <w:pPr>
              <w:spacing w:line="240" w:lineRule="auto"/>
              <w:jc w:val="right"/>
            </w:pPr>
          </w:p>
        </w:tc>
        <w:tc>
          <w:tcPr>
            <w:tcW w:w="0" w:type="auto"/>
          </w:tcPr>
          <w:p w14:paraId="4CE3DD1B" w14:textId="77777777" w:rsidR="005C1D5F" w:rsidRDefault="005C1D5F" w:rsidP="005C1D5F">
            <w:pPr>
              <w:spacing w:line="240" w:lineRule="auto"/>
              <w:jc w:val="right"/>
            </w:pPr>
          </w:p>
        </w:tc>
        <w:tc>
          <w:tcPr>
            <w:tcW w:w="0" w:type="auto"/>
          </w:tcPr>
          <w:p w14:paraId="5CA642A7" w14:textId="77777777" w:rsidR="005C1D5F" w:rsidRDefault="005C1D5F" w:rsidP="005C1D5F">
            <w:pPr>
              <w:spacing w:line="240" w:lineRule="auto"/>
              <w:jc w:val="right"/>
            </w:pPr>
          </w:p>
        </w:tc>
        <w:tc>
          <w:tcPr>
            <w:tcW w:w="0" w:type="auto"/>
          </w:tcPr>
          <w:p w14:paraId="7157E572" w14:textId="77777777" w:rsidR="005C1D5F" w:rsidRDefault="005C1D5F" w:rsidP="005C1D5F">
            <w:pPr>
              <w:spacing w:line="240" w:lineRule="auto"/>
              <w:jc w:val="right"/>
            </w:pPr>
          </w:p>
        </w:tc>
        <w:tc>
          <w:tcPr>
            <w:tcW w:w="0" w:type="auto"/>
          </w:tcPr>
          <w:p w14:paraId="540A2C04" w14:textId="77777777" w:rsidR="005C1D5F" w:rsidRDefault="005C1D5F" w:rsidP="005C1D5F">
            <w:pPr>
              <w:spacing w:line="240" w:lineRule="auto"/>
              <w:jc w:val="right"/>
            </w:pPr>
          </w:p>
        </w:tc>
        <w:tc>
          <w:tcPr>
            <w:tcW w:w="0" w:type="auto"/>
          </w:tcPr>
          <w:p w14:paraId="25477AFC" w14:textId="77777777" w:rsidR="005C1D5F" w:rsidRDefault="005C1D5F" w:rsidP="005C1D5F">
            <w:pPr>
              <w:spacing w:line="240" w:lineRule="auto"/>
              <w:jc w:val="right"/>
            </w:pPr>
          </w:p>
        </w:tc>
        <w:tc>
          <w:tcPr>
            <w:tcW w:w="0" w:type="auto"/>
          </w:tcPr>
          <w:p w14:paraId="4245CDBE" w14:textId="77777777" w:rsidR="005C1D5F" w:rsidRDefault="005C1D5F" w:rsidP="005C1D5F">
            <w:pPr>
              <w:spacing w:line="240" w:lineRule="auto"/>
              <w:jc w:val="right"/>
            </w:pPr>
          </w:p>
        </w:tc>
      </w:tr>
    </w:tbl>
    <w:p w14:paraId="20D6DFB3" w14:textId="77777777" w:rsidR="00045A83" w:rsidRDefault="00053949">
      <w:pPr>
        <w:pStyle w:val="Heading5"/>
      </w:pPr>
      <w:bookmarkStart w:id="243" w:name="seasonal-changes-in-nom-character"/>
      <w:bookmarkStart w:id="244" w:name="_Toc45753392"/>
      <w:r>
        <w:t>Seasonal changes in NOM character</w:t>
      </w:r>
      <w:bookmarkEnd w:id="243"/>
      <w:bookmarkEnd w:id="244"/>
    </w:p>
    <w:p w14:paraId="6E50957D" w14:textId="77777777" w:rsidR="00045A83" w:rsidRDefault="00053949">
      <w:r>
        <w:t xml:space="preserve">Molecular aromaticity is associated with chromophores which are responsible for UV-Vis absorbance in aqueous NOM, therefore more aromatic NOM molecules (i.e., humic substances) will absorb more energy at 254 nm wavelength than less-aromatic </w:t>
      </w:r>
      <w:r>
        <w:lastRenderedPageBreak/>
        <w:t>molecules. To evaluate if (and when) molecular character of river samples shifted, DOC concentrations (NPOC) were compared to absorbance-based DOC estimates (Figure 12).</w:t>
      </w:r>
    </w:p>
    <w:p w14:paraId="2483D6D8" w14:textId="77777777" w:rsidR="00045A83" w:rsidRDefault="00053949">
      <w:r>
        <w:t> </w:t>
      </w:r>
    </w:p>
    <w:p w14:paraId="70D5EED0" w14:textId="77777777" w:rsidR="00045A83" w:rsidRDefault="00053949" w:rsidP="005C1D5F">
      <w:pPr>
        <w:spacing w:line="240" w:lineRule="auto"/>
      </w:pPr>
      <w:r>
        <w:rPr>
          <w:noProof/>
        </w:rPr>
        <w:drawing>
          <wp:inline distT="0" distB="0" distL="0" distR="0" wp14:anchorId="6C09AE74" wp14:editId="4A768037">
            <wp:extent cx="4898571" cy="4898571"/>
            <wp:effectExtent l="0" t="0" r="0" b="0"/>
            <wp:docPr id="12" name="Picture" descr="Figure 12:  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26"/>
                    <a:stretch>
                      <a:fillRect/>
                    </a:stretch>
                  </pic:blipFill>
                  <pic:spPr bwMode="auto">
                    <a:xfrm>
                      <a:off x="0" y="0"/>
                      <a:ext cx="4900567" cy="4900567"/>
                    </a:xfrm>
                    <a:prstGeom prst="rect">
                      <a:avLst/>
                    </a:prstGeom>
                    <a:noFill/>
                    <a:ln w="9525">
                      <a:noFill/>
                      <a:headEnd/>
                      <a:tailEnd/>
                    </a:ln>
                  </pic:spPr>
                </pic:pic>
              </a:graphicData>
            </a:graphic>
          </wp:inline>
        </w:drawing>
      </w:r>
    </w:p>
    <w:p w14:paraId="5A37934D" w14:textId="6E89D61A" w:rsidR="00045A83" w:rsidRDefault="00053949" w:rsidP="005C1D5F">
      <w:pPr>
        <w:spacing w:line="240" w:lineRule="auto"/>
      </w:pPr>
      <w:commentRangeStart w:id="245"/>
      <w:r>
        <w:t xml:space="preserve">Figure 12:  </w:t>
      </w:r>
      <w:commentRangeEnd w:id="245"/>
      <w:r w:rsidR="00E3690A">
        <w:rPr>
          <w:rStyle w:val="CommentReference"/>
        </w:rPr>
        <w:commentReference w:id="245"/>
      </w:r>
      <w:r>
        <w:rPr>
          <w:i/>
        </w:rPr>
        <w:t>Dissolved organic carbon measured directly (as NPOC</w:t>
      </w:r>
      <w:ins w:id="246" w:author="Mark Johnson" w:date="2020-07-17T10:48:00Z">
        <w:r w:rsidR="00136771">
          <w:rPr>
            <w:i/>
          </w:rPr>
          <w:t>, x-axis</w:t>
        </w:r>
      </w:ins>
      <w:r>
        <w:rPr>
          <w:i/>
        </w:rPr>
        <w:t>) plotted against concentration estimated via UV-Vis spectroscopy</w:t>
      </w:r>
      <w:ins w:id="247" w:author="Mark Johnson" w:date="2020-07-17T10:48:00Z">
        <w:r w:rsidR="00E3690A">
          <w:rPr>
            <w:i/>
          </w:rPr>
          <w:t xml:space="preserve"> (y-axis)</w:t>
        </w:r>
      </w:ins>
      <w:r>
        <w:rPr>
          <w:i/>
        </w:rPr>
        <w:t>. The dashed lined indicates best fit (1:1), and the inset shows the relationship between NPOC and SAC at 254 nm, a key absorbance that informs the UV-estimated DOC concentration.</w:t>
      </w:r>
    </w:p>
    <w:p w14:paraId="211AE6FD" w14:textId="77777777" w:rsidR="00045A83" w:rsidRDefault="00053949">
      <w:r>
        <w:t> </w:t>
      </w:r>
    </w:p>
    <w:p w14:paraId="201C2E9C" w14:textId="77777777" w:rsidR="00045A83" w:rsidRDefault="00053949">
      <w:r>
        <w:lastRenderedPageBreak/>
        <w:t>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14:paraId="7434E113" w14:textId="77777777" w:rsidR="00045A83" w:rsidRDefault="00053949">
      <w:r>
        <w:t> </w:t>
      </w:r>
    </w:p>
    <w:p w14:paraId="2BAB7DE8" w14:textId="77777777" w:rsidR="00045A83" w:rsidRDefault="00053949">
      <w:r>
        <w:t>The concentration of NOM in a sample is (like aromaticity) proportional to the intensity of absorbance (based on the Beer-Lambert law) which is why SUVA</w:t>
      </w:r>
      <w:r>
        <w:rPr>
          <w:vertAlign w:val="subscript"/>
        </w:rPr>
        <w:t>254</w:t>
      </w:r>
      <w:r>
        <w:t xml:space="preserve"> (specific UV absorbance at 254 nm) is widely used as indicator of sample aromaticity (relative to the concentration). Seasonally grouped DOC and SUVA</w:t>
      </w:r>
      <w:r>
        <w:rPr>
          <w:vertAlign w:val="subscript"/>
        </w:rPr>
        <w:t>254</w:t>
      </w:r>
      <w:r>
        <w:t xml:space="preserve"> (Figure 13), indicated a greater aromatic character in river water samples during the wet season compared to the dry season.</w:t>
      </w:r>
    </w:p>
    <w:p w14:paraId="6D09E540" w14:textId="77777777" w:rsidR="00045A83" w:rsidRDefault="00053949">
      <w:r>
        <w:t> </w:t>
      </w:r>
    </w:p>
    <w:p w14:paraId="2FACBC64" w14:textId="77777777" w:rsidR="00045A83" w:rsidRDefault="00053949" w:rsidP="005C1D5F">
      <w:pPr>
        <w:spacing w:line="240" w:lineRule="auto"/>
      </w:pPr>
      <w:r>
        <w:rPr>
          <w:noProof/>
        </w:rPr>
        <w:lastRenderedPageBreak/>
        <w:drawing>
          <wp:inline distT="0" distB="0" distL="0" distR="0" wp14:anchorId="3F21A35C" wp14:editId="0884D10C">
            <wp:extent cx="4587290" cy="3211103"/>
            <wp:effectExtent l="0" t="0" r="0" b="0"/>
            <wp:docPr id="13"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27"/>
                    <a:stretch>
                      <a:fillRect/>
                    </a:stretch>
                  </pic:blipFill>
                  <pic:spPr bwMode="auto">
                    <a:xfrm>
                      <a:off x="0" y="0"/>
                      <a:ext cx="4587290" cy="3211103"/>
                    </a:xfrm>
                    <a:prstGeom prst="rect">
                      <a:avLst/>
                    </a:prstGeom>
                    <a:noFill/>
                    <a:ln w="9525">
                      <a:noFill/>
                      <a:headEnd/>
                      <a:tailEnd/>
                    </a:ln>
                  </pic:spPr>
                </pic:pic>
              </a:graphicData>
            </a:graphic>
          </wp:inline>
        </w:drawing>
      </w:r>
    </w:p>
    <w:p w14:paraId="10C410C9" w14:textId="3E525570" w:rsidR="00045A83" w:rsidRDefault="00053949" w:rsidP="005C1D5F">
      <w:pPr>
        <w:spacing w:line="240" w:lineRule="auto"/>
      </w:pPr>
      <w:commentRangeStart w:id="248"/>
      <w:r>
        <w:t xml:space="preserve">Figure 13:  </w:t>
      </w:r>
      <w:commentRangeEnd w:id="248"/>
      <w:r w:rsidR="00E3690A">
        <w:rPr>
          <w:rStyle w:val="CommentReference"/>
        </w:rPr>
        <w:commentReference w:id="248"/>
      </w:r>
      <w:r>
        <w:rPr>
          <w:i/>
        </w:rPr>
        <w:t xml:space="preserve">Dissolved organic carbon </w:t>
      </w:r>
      <w:ins w:id="249" w:author="Mark Johnson" w:date="2020-07-17T10:52:00Z">
        <w:r w:rsidR="00E3690A">
          <w:rPr>
            <w:i/>
          </w:rPr>
          <w:t xml:space="preserve">(DOC) </w:t>
        </w:r>
      </w:ins>
      <w:r>
        <w:rPr>
          <w:i/>
        </w:rPr>
        <w:t>plotted against specific UV absorbance at 254 nm</w:t>
      </w:r>
      <w:ins w:id="250" w:author="Mark Johnson" w:date="2020-07-17T10:52:00Z">
        <w:r w:rsidR="00E3690A">
          <w:rPr>
            <w:i/>
          </w:rPr>
          <w:t xml:space="preserve"> (SUVA254)</w:t>
        </w:r>
      </w:ins>
      <w:r>
        <w:rPr>
          <w:i/>
        </w:rPr>
        <w:t>, showing greater aromaticity (more humic-like organic matter) in wet season samples</w:t>
      </w:r>
      <w:ins w:id="251" w:author="Mark Johnson" w:date="2020-07-17T10:52:00Z">
        <w:r w:rsidR="00E3690A">
          <w:rPr>
            <w:i/>
          </w:rPr>
          <w:t xml:space="preserve"> corresponding to higher SUVA values</w:t>
        </w:r>
      </w:ins>
      <w:r>
        <w:rPr>
          <w:i/>
        </w:rPr>
        <w:t>.</w:t>
      </w:r>
    </w:p>
    <w:p w14:paraId="4CC4BB4C" w14:textId="06F7CBDA" w:rsidR="00045A83" w:rsidRDefault="00053949">
      <w:pPr>
        <w:pStyle w:val="Heading3"/>
        <w:rPr>
          <w:ins w:id="252" w:author="Mark Johnson" w:date="2020-07-17T10:46:00Z"/>
        </w:rPr>
      </w:pPr>
      <w:bookmarkStart w:id="253" w:name="_Toc45753393"/>
      <w:r>
        <w:t>Discussion</w:t>
      </w:r>
      <w:bookmarkEnd w:id="253"/>
    </w:p>
    <w:p w14:paraId="6B540CA9" w14:textId="2754F246" w:rsidR="00136771" w:rsidRDefault="00136771" w:rsidP="00136771">
      <w:pPr>
        <w:rPr>
          <w:ins w:id="254" w:author="Mark Johnson" w:date="2020-07-17T10:47:00Z"/>
        </w:rPr>
      </w:pPr>
      <w:ins w:id="255" w:author="Mark Johnson" w:date="2020-07-17T10:46:00Z">
        <w:r>
          <w:t xml:space="preserve">What are you thinking about including in the discussion section? This is usually comparisons to published studies and/or things that are more speculative (e.g., for which you have </w:t>
        </w:r>
      </w:ins>
      <w:ins w:id="256" w:author="Mark Johnson" w:date="2020-07-17T10:47:00Z">
        <w:r>
          <w:t>fewer data points, but some interesting aspects can be discussed.</w:t>
        </w:r>
      </w:ins>
    </w:p>
    <w:p w14:paraId="00DF3CC7" w14:textId="2938C01F" w:rsidR="00136771" w:rsidRDefault="00136771" w:rsidP="00136771">
      <w:pPr>
        <w:rPr>
          <w:ins w:id="257" w:author="Mark Johnson" w:date="2020-07-17T10:48:00Z"/>
        </w:rPr>
      </w:pPr>
    </w:p>
    <w:p w14:paraId="012F246E" w14:textId="26FC7E78" w:rsidR="00136771" w:rsidRPr="00136771" w:rsidRDefault="00136771">
      <w:pPr>
        <w:pPrChange w:id="258" w:author="Mark Johnson" w:date="2020-07-17T10:46:00Z">
          <w:pPr>
            <w:pStyle w:val="Heading3"/>
          </w:pPr>
        </w:pPrChange>
      </w:pPr>
    </w:p>
    <w:p w14:paraId="32522901" w14:textId="77777777" w:rsidR="00045A83" w:rsidRDefault="00053949">
      <w:pPr>
        <w:pStyle w:val="Heading3"/>
      </w:pPr>
      <w:bookmarkStart w:id="259" w:name="conclusions-and-future-directions"/>
      <w:bookmarkStart w:id="260" w:name="_Toc45753394"/>
      <w:r>
        <w:t>Conclusions and future directions</w:t>
      </w:r>
      <w:bookmarkEnd w:id="259"/>
      <w:bookmarkEnd w:id="260"/>
    </w:p>
    <w:p w14:paraId="14FBCF67" w14:textId="77777777" w:rsidR="00045A83" w:rsidRDefault="00053949">
      <w:pPr>
        <w:pStyle w:val="Heading2"/>
      </w:pPr>
      <w:bookmarkStart w:id="261" w:name="X93f69a1174d562a62e4bfffe2458aa66c4342a7"/>
      <w:bookmarkStart w:id="262" w:name="_Toc45753395"/>
      <w:r>
        <w:lastRenderedPageBreak/>
        <w:t>Hydrochemical dynamics: river, DOC &amp; NOM event responses</w:t>
      </w:r>
      <w:bookmarkEnd w:id="261"/>
      <w:bookmarkEnd w:id="262"/>
    </w:p>
    <w:p w14:paraId="1B505333" w14:textId="77777777" w:rsidR="00045A83" w:rsidRDefault="00053949">
      <w:pPr>
        <w:pStyle w:val="Heading3"/>
      </w:pPr>
      <w:bookmarkStart w:id="263" w:name="_Toc45753396"/>
      <w:r>
        <w:t>Introduction</w:t>
      </w:r>
      <w:bookmarkEnd w:id="263"/>
    </w:p>
    <w:p w14:paraId="73948884" w14:textId="77777777" w:rsidR="00045A83" w:rsidRDefault="00053949">
      <w:pPr>
        <w:pStyle w:val="Heading4"/>
      </w:pPr>
      <w:bookmarkStart w:id="264" w:name="watershed-processes-and-water-quality"/>
      <w:bookmarkStart w:id="265" w:name="_Toc45753397"/>
      <w:r>
        <w:t>Watershed processes and water quality</w:t>
      </w:r>
      <w:bookmarkEnd w:id="264"/>
      <w:bookmarkEnd w:id="265"/>
    </w:p>
    <w:p w14:paraId="24462A9D" w14:textId="77777777" w:rsidR="00045A83" w:rsidRDefault="00053949">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 xml:space="preserve">). Natural organic matter (NOM) encompasses a suite of biogeochemical compounds that link the landscape and fluvial systems, with runoff introducing terrestrial compounds into aquatic systems. Because NOM is a complicated </w:t>
      </w:r>
      <w:r>
        <w:lastRenderedPageBreak/>
        <w:t>medley of molecules it can be challenging to measure, but measuring organic carbon (the backbone of NOM) is standard and thus quantified as a surrogate for NOM.</w:t>
      </w:r>
    </w:p>
    <w:p w14:paraId="32DD89D9" w14:textId="77777777" w:rsidR="00045A83" w:rsidRDefault="00053949" w:rsidP="005C1D5F">
      <w:pPr>
        <w:spacing w:line="240" w:lineRule="auto"/>
      </w:pPr>
      <w:r>
        <w:t> </w:t>
      </w:r>
    </w:p>
    <w:p w14:paraId="77FE283D" w14:textId="77777777" w:rsidR="00045A83" w:rsidRDefault="00053949">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headwaters (entry point for majority of solutes) to river mouth (i.e., reduced NOM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6C5AA744" w14:textId="77777777" w:rsidR="00045A83" w:rsidRDefault="00053949">
      <w:r>
        <w:t> </w:t>
      </w:r>
    </w:p>
    <w:p w14:paraId="6CCFC653" w14:textId="77777777" w:rsidR="00045A83" w:rsidRDefault="00053949">
      <w:r>
        <w:t xml:space="preserve">On a finer temporal scale, hydrologic pulses can cause temporal variability in NOM characteristics; for example, the character of NOM has been shown to vary during hydrologic response to precipitation, which indicates a change in NOM source over the </w:t>
      </w:r>
      <w:r>
        <w:lastRenderedPageBreak/>
        <w:t xml:space="preserve">course of an event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xml:space="preserve">). With respect to drinking water supply, the timing and magnitude of fluvial DOC transport is important for water treatment considerations; treatment infrastructure can be designed and adjusted to </w:t>
      </w:r>
      <w:r>
        <w:lastRenderedPageBreak/>
        <w:t>handle a range of source water conditions, but rapid changes and dramatic variations in source water quality pose major challenges for drinking water treatment.</w:t>
      </w:r>
    </w:p>
    <w:p w14:paraId="79F84A45" w14:textId="77777777" w:rsidR="00045A83" w:rsidRDefault="00053949" w:rsidP="005C1D5F">
      <w:pPr>
        <w:spacing w:line="240" w:lineRule="auto"/>
      </w:pPr>
      <w:r>
        <w:t> </w:t>
      </w:r>
    </w:p>
    <w:p w14:paraId="45463D77" w14:textId="77777777" w:rsidR="00045A83" w:rsidRDefault="00053949">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xml:space="preserve"> </w:t>
      </w:r>
      <w:r>
        <w:rPr>
          <w:b/>
          <w:i/>
        </w:rPr>
        <w:t>add more refs</w:t>
      </w:r>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32B0D692" w14:textId="77777777" w:rsidR="00045A83" w:rsidRDefault="00053949" w:rsidP="005C1D5F">
      <w:pPr>
        <w:spacing w:line="240" w:lineRule="auto"/>
      </w:pPr>
      <w:r>
        <w:t> </w:t>
      </w:r>
    </w:p>
    <w:p w14:paraId="45247ECC" w14:textId="77777777" w:rsidR="00045A83" w:rsidRDefault="00053949">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w:t>
      </w:r>
      <w:r>
        <w:lastRenderedPageBreak/>
        <w:t xml:space="preserve">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24213732" w14:textId="77777777" w:rsidR="00045A83" w:rsidRDefault="00053949" w:rsidP="005C1D5F">
      <w:pPr>
        <w:spacing w:line="240" w:lineRule="auto"/>
      </w:pPr>
      <w:r>
        <w:t> </w:t>
      </w:r>
    </w:p>
    <w:p w14:paraId="294F3FE6" w14:textId="77777777" w:rsidR="00045A83" w:rsidRDefault="00053949">
      <w:r>
        <w:t xml:space="preserve">Changing climatic conditions are likely to lead to increases in hydrologic pulse generation – through increased precipitation, earlier or more intense freshet conditions, or changes in subsurface flow and connectivity [@ ? </w:t>
      </w:r>
      <w:r>
        <w:rPr>
          <w:i/>
        </w:rPr>
        <w:t>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60532003" w14:textId="77777777" w:rsidR="00045A83" w:rsidRDefault="00053949" w:rsidP="005C1D5F">
      <w:pPr>
        <w:spacing w:line="240" w:lineRule="auto"/>
      </w:pPr>
      <w:r>
        <w:t> </w:t>
      </w:r>
    </w:p>
    <w:p w14:paraId="6FFFFB8A" w14:textId="77777777" w:rsidR="00045A83" w:rsidRDefault="00053949">
      <w:r>
        <w:t xml:space="preserve">Forest management and landscape disturbances can also affect water quality by altering material inputs, biogeochemical processes and stream ecology, as well as changing </w:t>
      </w:r>
      <w:r>
        <w:lastRenderedPageBreak/>
        <w:t xml:space="preserve">preferential flow-paths and the mobilization, transport and dilution of biogeochemcial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14:paraId="4A61BEEA" w14:textId="77777777" w:rsidR="00045A83" w:rsidRDefault="00053949" w:rsidP="005C1D5F">
      <w:pPr>
        <w:spacing w:line="240" w:lineRule="auto"/>
      </w:pPr>
      <w:r>
        <w:t> </w:t>
      </w:r>
    </w:p>
    <w:p w14:paraId="22E5F27F" w14:textId="77777777" w:rsidR="00045A83" w:rsidRDefault="00053949">
      <w:pPr>
        <w:pStyle w:val="Heading5"/>
      </w:pPr>
      <w:bookmarkStart w:id="266" w:name="event-based-sampling"/>
      <w:bookmarkStart w:id="267" w:name="_Toc45753398"/>
      <w:r>
        <w:t>Event based sampling</w:t>
      </w:r>
      <w:bookmarkEnd w:id="266"/>
      <w:bookmarkEnd w:id="267"/>
    </w:p>
    <w:p w14:paraId="6A94C3A8" w14:textId="77777777" w:rsidR="00045A83" w:rsidRDefault="00053949">
      <w:r>
        <w:t xml:space="preserve">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r>
        <w:lastRenderedPageBreak/>
        <w:t xml:space="preserve">Zarnetske et al. </w:t>
      </w:r>
      <w:hyperlink w:anchor="ref-Zarnetske2018">
        <w:r>
          <w:rPr>
            <w:rStyle w:val="Hyperlink"/>
          </w:rPr>
          <w:t>2018</w:t>
        </w:r>
      </w:hyperlink>
      <w:r>
        <w:t xml:space="preserve">). 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which provides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6822F5D8" w14:textId="77777777" w:rsidR="00045A83" w:rsidRDefault="00053949">
      <w:r>
        <w:rPr>
          <w:b/>
          <w:i/>
        </w:rPr>
        <w:t>… add more on sampling…</w:t>
      </w:r>
    </w:p>
    <w:p w14:paraId="203E5C4D" w14:textId="77777777" w:rsidR="00045A83" w:rsidRDefault="00053949">
      <w:pPr>
        <w:pStyle w:val="Heading3"/>
      </w:pPr>
      <w:bookmarkStart w:id="268" w:name="_Toc45753399"/>
      <w:r>
        <w:t>Methods</w:t>
      </w:r>
      <w:bookmarkEnd w:id="268"/>
    </w:p>
    <w:p w14:paraId="1367C0FB" w14:textId="77777777" w:rsidR="00045A83" w:rsidRDefault="00053949">
      <w:pPr>
        <w:pStyle w:val="Heading4"/>
      </w:pPr>
      <w:bookmarkStart w:id="269" w:name="leech-river-watershed"/>
      <w:bookmarkStart w:id="270" w:name="_Toc45753400"/>
      <w:r>
        <w:t>Leech River Watershed</w:t>
      </w:r>
      <w:bookmarkEnd w:id="269"/>
      <w:bookmarkEnd w:id="270"/>
    </w:p>
    <w:p w14:paraId="0E6309D8" w14:textId="77777777" w:rsidR="00045A83" w:rsidRDefault="00053949">
      <w:r>
        <w:t xml:space="preserve">The Leech River watershed and Sooke water supply area are in the Coastal Western Hemlock biogeoclimatic zone (CWH), with forests NOMinated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 (Ussery and </w:t>
      </w:r>
      <w:r>
        <w:lastRenderedPageBreak/>
        <w:t xml:space="preserve">AECOM </w:t>
      </w:r>
      <w:hyperlink w:anchor="ref-Ussery2015">
        <w:r>
          <w:rPr>
            <w:rStyle w:val="Hyperlink"/>
          </w:rPr>
          <w:t>2015</w:t>
        </w:r>
      </w:hyperlink>
      <w:r>
        <w:t xml:space="preserve">). While some precipitation occurs as snow at higher elevations, the majority of the ~2000 mm per year falls as rain (i.e., pluvial hydroclimatic regime) (CRD </w:t>
      </w:r>
      <w:hyperlink w:anchor="ref-CRD2020">
        <w:r>
          <w:rPr>
            <w:rStyle w:val="Hyperlink"/>
          </w:rPr>
          <w:t>2020</w:t>
        </w:r>
      </w:hyperlink>
      <w:r>
        <w:t>). Like much of the south coast of BC, the water year can be broadly divided into wet and dry seasons, where approximately October through April are wet while May through September are relatively dry.</w:t>
      </w:r>
    </w:p>
    <w:p w14:paraId="087D60D7" w14:textId="77777777" w:rsidR="00045A83" w:rsidRDefault="00053949" w:rsidP="005C1D5F">
      <w:pPr>
        <w:spacing w:line="240" w:lineRule="auto"/>
      </w:pPr>
      <w:r>
        <w:t> </w:t>
      </w:r>
    </w:p>
    <w:p w14:paraId="4CF8C284" w14:textId="77777777" w:rsidR="00045A83" w:rsidRDefault="00053949">
      <w:pPr>
        <w:pStyle w:val="Heading4"/>
      </w:pPr>
      <w:bookmarkStart w:id="271" w:name="X5fb2cedbae057dbd635e04fcb01269139a5122f"/>
      <w:bookmarkStart w:id="272" w:name="_Toc45753401"/>
      <w:r>
        <w:t>Monitoring sites and sub-basin characteristics</w:t>
      </w:r>
      <w:bookmarkEnd w:id="271"/>
      <w:bookmarkEnd w:id="272"/>
    </w:p>
    <w:p w14:paraId="7E4B1472" w14:textId="77777777" w:rsidR="00045A83" w:rsidRDefault="00053949">
      <w:r>
        <w:t>Six locations across the Leech Water Supply Area (LWSA) were set up as monitoring sites where vertical racks were installed to measure continuous stage and collect water samples as the rivers rose in response to precipitation events (Figure 14).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14:paraId="215C5918" w14:textId="77777777" w:rsidR="00045A83" w:rsidRDefault="00053949">
      <w:r>
        <w:t> </w:t>
      </w:r>
    </w:p>
    <w:p w14:paraId="6ED2B4F9" w14:textId="77777777" w:rsidR="00045A83" w:rsidRDefault="00053949" w:rsidP="005C1D5F">
      <w:pPr>
        <w:spacing w:line="240" w:lineRule="auto"/>
      </w:pPr>
      <w:r>
        <w:rPr>
          <w:noProof/>
        </w:rPr>
        <w:lastRenderedPageBreak/>
        <w:drawing>
          <wp:inline distT="0" distB="0" distL="0" distR="0" wp14:anchorId="6A547DEB" wp14:editId="466F81ED">
            <wp:extent cx="5943600" cy="5976414"/>
            <wp:effectExtent l="0" t="0" r="0" b="0"/>
            <wp:docPr id="14"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8"/>
                    <a:stretch>
                      <a:fillRect/>
                    </a:stretch>
                  </pic:blipFill>
                  <pic:spPr bwMode="auto">
                    <a:xfrm>
                      <a:off x="0" y="0"/>
                      <a:ext cx="5943600" cy="5976414"/>
                    </a:xfrm>
                    <a:prstGeom prst="rect">
                      <a:avLst/>
                    </a:prstGeom>
                    <a:noFill/>
                    <a:ln w="9525">
                      <a:noFill/>
                      <a:headEnd/>
                      <a:tailEnd/>
                    </a:ln>
                  </pic:spPr>
                </pic:pic>
              </a:graphicData>
            </a:graphic>
          </wp:inline>
        </w:drawing>
      </w:r>
    </w:p>
    <w:p w14:paraId="2475AAB2" w14:textId="77777777" w:rsidR="00045A83" w:rsidRDefault="00053949" w:rsidP="005C1D5F">
      <w:pPr>
        <w:spacing w:line="240" w:lineRule="auto"/>
      </w:pPr>
      <w:r>
        <w:t xml:space="preserve">Figure 14:  </w:t>
      </w:r>
      <w:r>
        <w:rPr>
          <w:i/>
        </w:rPr>
        <w:t>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14:paraId="51223A6A" w14:textId="77777777" w:rsidR="00045A83" w:rsidRDefault="00053949">
      <w:r>
        <w:t> </w:t>
      </w:r>
    </w:p>
    <w:p w14:paraId="2927E6DA" w14:textId="77777777" w:rsidR="00045A83" w:rsidRDefault="00053949">
      <w:r>
        <w:lastRenderedPageBreak/>
        <w:t>Weeks Creek (site 1), had the greatest proportion of wetland and open water compared to the other sub-basins (Table 9). Chris Creek (site 2) and Cragg Creek (site 4) had no metasedimentary parent material (Argillite-Metagraywacke or Metagraywacke). Cragg Creek, draining from the east, was the only sub-basin with preNOMinantly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preNOMinantly underlain by Argillite-Metagreywacke (metasedimentary parent material).</w:t>
      </w:r>
    </w:p>
    <w:p w14:paraId="7ACFF3B6" w14:textId="77777777" w:rsidR="005C1D5F" w:rsidRDefault="00053949">
      <w:pPr>
        <w:sectPr w:rsidR="005C1D5F" w:rsidSect="00053949">
          <w:pgSz w:w="12240" w:h="15840" w:code="1"/>
          <w:pgMar w:top="1440" w:right="1440" w:bottom="1440" w:left="1440" w:header="706" w:footer="706" w:gutter="0"/>
          <w:cols w:space="708"/>
          <w:titlePg/>
          <w:docGrid w:linePitch="326"/>
        </w:sectPr>
      </w:pPr>
      <w:r>
        <w:t> </w:t>
      </w:r>
    </w:p>
    <w:p w14:paraId="16C58801" w14:textId="77777777" w:rsidR="00045A83" w:rsidRDefault="00053949" w:rsidP="005C1D5F">
      <w:pPr>
        <w:spacing w:line="240" w:lineRule="auto"/>
      </w:pPr>
      <w:r>
        <w:lastRenderedPageBreak/>
        <w:t xml:space="preserve">Table 9: </w:t>
      </w:r>
      <w:r>
        <w:rPr>
          <w:i/>
        </w:rPr>
        <w:t>Watershed characteristics summary for study sites</w:t>
      </w:r>
    </w:p>
    <w:tbl>
      <w:tblPr>
        <w:tblW w:w="5000" w:type="pct"/>
        <w:tblLook w:val="07E0" w:firstRow="1" w:lastRow="1" w:firstColumn="1" w:lastColumn="1" w:noHBand="1" w:noVBand="1"/>
      </w:tblPr>
      <w:tblGrid>
        <w:gridCol w:w="4151"/>
        <w:gridCol w:w="1675"/>
        <w:gridCol w:w="1394"/>
        <w:gridCol w:w="1532"/>
        <w:gridCol w:w="1394"/>
        <w:gridCol w:w="1534"/>
        <w:gridCol w:w="1280"/>
      </w:tblGrid>
      <w:tr w:rsidR="005C1D5F" w:rsidRPr="005C1D5F" w14:paraId="3D441959" w14:textId="77777777" w:rsidTr="005C1D5F">
        <w:tc>
          <w:tcPr>
            <w:tcW w:w="1601" w:type="pct"/>
            <w:tcBorders>
              <w:bottom w:val="single" w:sz="0" w:space="0" w:color="auto"/>
            </w:tcBorders>
            <w:vAlign w:val="bottom"/>
          </w:tcPr>
          <w:p w14:paraId="32FF3D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Site number</w:t>
            </w:r>
          </w:p>
        </w:tc>
        <w:tc>
          <w:tcPr>
            <w:tcW w:w="646" w:type="pct"/>
            <w:tcBorders>
              <w:bottom w:val="single" w:sz="0" w:space="0" w:color="auto"/>
            </w:tcBorders>
            <w:vAlign w:val="bottom"/>
          </w:tcPr>
          <w:p w14:paraId="04ECAE0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w:t>
            </w:r>
          </w:p>
        </w:tc>
        <w:tc>
          <w:tcPr>
            <w:tcW w:w="538" w:type="pct"/>
            <w:tcBorders>
              <w:bottom w:val="single" w:sz="0" w:space="0" w:color="auto"/>
            </w:tcBorders>
            <w:vAlign w:val="bottom"/>
          </w:tcPr>
          <w:p w14:paraId="06DCCFC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w:t>
            </w:r>
          </w:p>
        </w:tc>
        <w:tc>
          <w:tcPr>
            <w:tcW w:w="591" w:type="pct"/>
            <w:tcBorders>
              <w:bottom w:val="single" w:sz="0" w:space="0" w:color="auto"/>
            </w:tcBorders>
            <w:vAlign w:val="bottom"/>
          </w:tcPr>
          <w:p w14:paraId="601CF17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Borders>
              <w:bottom w:val="single" w:sz="0" w:space="0" w:color="auto"/>
            </w:tcBorders>
            <w:vAlign w:val="bottom"/>
          </w:tcPr>
          <w:p w14:paraId="5167739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Borders>
              <w:bottom w:val="single" w:sz="0" w:space="0" w:color="auto"/>
            </w:tcBorders>
            <w:vAlign w:val="bottom"/>
          </w:tcPr>
          <w:p w14:paraId="08C92A4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c>
          <w:tcPr>
            <w:tcW w:w="494" w:type="pct"/>
            <w:tcBorders>
              <w:bottom w:val="single" w:sz="0" w:space="0" w:color="auto"/>
            </w:tcBorders>
            <w:vAlign w:val="bottom"/>
          </w:tcPr>
          <w:p w14:paraId="28681D9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w:t>
            </w:r>
          </w:p>
        </w:tc>
      </w:tr>
      <w:tr w:rsidR="005C1D5F" w:rsidRPr="005C1D5F" w14:paraId="2FC3A2A6" w14:textId="77777777" w:rsidTr="005C1D5F">
        <w:tc>
          <w:tcPr>
            <w:tcW w:w="1601" w:type="pct"/>
          </w:tcPr>
          <w:p w14:paraId="788D4FF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Full Site name</w:t>
            </w:r>
          </w:p>
        </w:tc>
        <w:tc>
          <w:tcPr>
            <w:tcW w:w="646" w:type="pct"/>
          </w:tcPr>
          <w:p w14:paraId="6041680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 Main Creek</w:t>
            </w:r>
          </w:p>
        </w:tc>
        <w:tc>
          <w:tcPr>
            <w:tcW w:w="538" w:type="pct"/>
          </w:tcPr>
          <w:p w14:paraId="4840E8D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Chris Creek</w:t>
            </w:r>
          </w:p>
        </w:tc>
        <w:tc>
          <w:tcPr>
            <w:tcW w:w="591" w:type="pct"/>
          </w:tcPr>
          <w:p w14:paraId="7D30D26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Head</w:t>
            </w:r>
          </w:p>
        </w:tc>
        <w:tc>
          <w:tcPr>
            <w:tcW w:w="538" w:type="pct"/>
          </w:tcPr>
          <w:p w14:paraId="5504748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Cragg Creek</w:t>
            </w:r>
          </w:p>
        </w:tc>
        <w:tc>
          <w:tcPr>
            <w:tcW w:w="592" w:type="pct"/>
          </w:tcPr>
          <w:p w14:paraId="26F791C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West Leech River</w:t>
            </w:r>
          </w:p>
        </w:tc>
        <w:tc>
          <w:tcPr>
            <w:tcW w:w="494" w:type="pct"/>
          </w:tcPr>
          <w:p w14:paraId="029F2E6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 River Tunnel</w:t>
            </w:r>
          </w:p>
        </w:tc>
      </w:tr>
      <w:tr w:rsidR="005C1D5F" w:rsidRPr="005C1D5F" w14:paraId="01DBF8AF" w14:textId="77777777" w:rsidTr="005C1D5F">
        <w:tc>
          <w:tcPr>
            <w:tcW w:w="1601" w:type="pct"/>
          </w:tcPr>
          <w:p w14:paraId="7F43787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Short-hand name (used throughout report)</w:t>
            </w:r>
          </w:p>
        </w:tc>
        <w:tc>
          <w:tcPr>
            <w:tcW w:w="646" w:type="pct"/>
          </w:tcPr>
          <w:p w14:paraId="5A7287D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Weeks</w:t>
            </w:r>
          </w:p>
        </w:tc>
        <w:tc>
          <w:tcPr>
            <w:tcW w:w="538" w:type="pct"/>
          </w:tcPr>
          <w:p w14:paraId="76D2059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ChrisCrk</w:t>
            </w:r>
          </w:p>
        </w:tc>
        <w:tc>
          <w:tcPr>
            <w:tcW w:w="591" w:type="pct"/>
          </w:tcPr>
          <w:p w14:paraId="722C69E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LeechHead</w:t>
            </w:r>
          </w:p>
        </w:tc>
        <w:tc>
          <w:tcPr>
            <w:tcW w:w="538" w:type="pct"/>
          </w:tcPr>
          <w:p w14:paraId="2CE8E32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CraggCrk</w:t>
            </w:r>
          </w:p>
        </w:tc>
        <w:tc>
          <w:tcPr>
            <w:tcW w:w="592" w:type="pct"/>
          </w:tcPr>
          <w:p w14:paraId="7D5EDCE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WestLeech</w:t>
            </w:r>
          </w:p>
        </w:tc>
        <w:tc>
          <w:tcPr>
            <w:tcW w:w="494" w:type="pct"/>
          </w:tcPr>
          <w:p w14:paraId="3B4C86C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Tunnel</w:t>
            </w:r>
          </w:p>
        </w:tc>
      </w:tr>
      <w:tr w:rsidR="005C1D5F" w:rsidRPr="005C1D5F" w14:paraId="535ACC4A" w14:textId="77777777" w:rsidTr="005C1D5F">
        <w:tc>
          <w:tcPr>
            <w:tcW w:w="1601" w:type="pct"/>
          </w:tcPr>
          <w:p w14:paraId="6EE00A5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Latitude</w:t>
            </w:r>
          </w:p>
        </w:tc>
        <w:tc>
          <w:tcPr>
            <w:tcW w:w="646" w:type="pct"/>
          </w:tcPr>
          <w:p w14:paraId="23FAAC3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48.5757</w:t>
            </w:r>
          </w:p>
        </w:tc>
        <w:tc>
          <w:tcPr>
            <w:tcW w:w="538" w:type="pct"/>
          </w:tcPr>
          <w:p w14:paraId="62AD925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48.5774</w:t>
            </w:r>
          </w:p>
        </w:tc>
        <w:tc>
          <w:tcPr>
            <w:tcW w:w="591" w:type="pct"/>
          </w:tcPr>
          <w:p w14:paraId="37D3338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48.5665</w:t>
            </w:r>
          </w:p>
        </w:tc>
        <w:tc>
          <w:tcPr>
            <w:tcW w:w="538" w:type="pct"/>
          </w:tcPr>
          <w:p w14:paraId="3C6D60F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48.5478</w:t>
            </w:r>
          </w:p>
        </w:tc>
        <w:tc>
          <w:tcPr>
            <w:tcW w:w="592" w:type="pct"/>
          </w:tcPr>
          <w:p w14:paraId="4B2CEA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48.5069</w:t>
            </w:r>
          </w:p>
        </w:tc>
        <w:tc>
          <w:tcPr>
            <w:tcW w:w="494" w:type="pct"/>
          </w:tcPr>
          <w:p w14:paraId="1532A7C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48.507</w:t>
            </w:r>
          </w:p>
        </w:tc>
      </w:tr>
      <w:tr w:rsidR="005C1D5F" w:rsidRPr="005C1D5F" w14:paraId="7C67E981" w14:textId="77777777" w:rsidTr="005C1D5F">
        <w:tc>
          <w:tcPr>
            <w:tcW w:w="1601" w:type="pct"/>
          </w:tcPr>
          <w:p w14:paraId="5D5C14A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Longitude</w:t>
            </w:r>
          </w:p>
        </w:tc>
        <w:tc>
          <w:tcPr>
            <w:tcW w:w="646" w:type="pct"/>
          </w:tcPr>
          <w:p w14:paraId="3091992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-123.8456</w:t>
            </w:r>
          </w:p>
        </w:tc>
        <w:tc>
          <w:tcPr>
            <w:tcW w:w="538" w:type="pct"/>
          </w:tcPr>
          <w:p w14:paraId="5CADF78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-123.8403</w:t>
            </w:r>
          </w:p>
        </w:tc>
        <w:tc>
          <w:tcPr>
            <w:tcW w:w="591" w:type="pct"/>
          </w:tcPr>
          <w:p w14:paraId="18FE38B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-123.8257</w:t>
            </w:r>
          </w:p>
        </w:tc>
        <w:tc>
          <w:tcPr>
            <w:tcW w:w="538" w:type="pct"/>
          </w:tcPr>
          <w:p w14:paraId="6BD24DD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-123.7711</w:t>
            </w:r>
          </w:p>
        </w:tc>
        <w:tc>
          <w:tcPr>
            <w:tcW w:w="592" w:type="pct"/>
          </w:tcPr>
          <w:p w14:paraId="7E014C5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-123.7847</w:t>
            </w:r>
          </w:p>
        </w:tc>
        <w:tc>
          <w:tcPr>
            <w:tcW w:w="494" w:type="pct"/>
          </w:tcPr>
          <w:p w14:paraId="12DB26B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-123.7674</w:t>
            </w:r>
          </w:p>
        </w:tc>
      </w:tr>
      <w:tr w:rsidR="005C1D5F" w:rsidRPr="005C1D5F" w14:paraId="2C93ED15" w14:textId="77777777" w:rsidTr="005C1D5F">
        <w:tc>
          <w:tcPr>
            <w:tcW w:w="1601" w:type="pct"/>
          </w:tcPr>
          <w:p w14:paraId="3975E33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Elevation (m a.s.l) at installation</w:t>
            </w:r>
          </w:p>
        </w:tc>
        <w:tc>
          <w:tcPr>
            <w:tcW w:w="646" w:type="pct"/>
          </w:tcPr>
          <w:p w14:paraId="7A9A777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521</w:t>
            </w:r>
          </w:p>
        </w:tc>
        <w:tc>
          <w:tcPr>
            <w:tcW w:w="538" w:type="pct"/>
          </w:tcPr>
          <w:p w14:paraId="12E5085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522</w:t>
            </w:r>
          </w:p>
        </w:tc>
        <w:tc>
          <w:tcPr>
            <w:tcW w:w="591" w:type="pct"/>
          </w:tcPr>
          <w:p w14:paraId="777CAC0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476</w:t>
            </w:r>
          </w:p>
        </w:tc>
        <w:tc>
          <w:tcPr>
            <w:tcW w:w="538" w:type="pct"/>
          </w:tcPr>
          <w:p w14:paraId="04E0162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509</w:t>
            </w:r>
          </w:p>
        </w:tc>
        <w:tc>
          <w:tcPr>
            <w:tcW w:w="592" w:type="pct"/>
          </w:tcPr>
          <w:p w14:paraId="23BFBEF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248</w:t>
            </w:r>
          </w:p>
        </w:tc>
        <w:tc>
          <w:tcPr>
            <w:tcW w:w="494" w:type="pct"/>
          </w:tcPr>
          <w:p w14:paraId="0E0D3AC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207</w:t>
            </w:r>
          </w:p>
        </w:tc>
      </w:tr>
      <w:tr w:rsidR="005C1D5F" w:rsidRPr="005C1D5F" w14:paraId="2B6497DE" w14:textId="77777777" w:rsidTr="005C1D5F">
        <w:tc>
          <w:tcPr>
            <w:tcW w:w="1601" w:type="pct"/>
          </w:tcPr>
          <w:p w14:paraId="41FB18D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Sub-basin Class</w:t>
            </w:r>
          </w:p>
        </w:tc>
        <w:tc>
          <w:tcPr>
            <w:tcW w:w="646" w:type="pct"/>
          </w:tcPr>
          <w:p w14:paraId="58F4E49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38" w:type="pct"/>
          </w:tcPr>
          <w:p w14:paraId="45F36C8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Headwater</w:t>
            </w:r>
          </w:p>
        </w:tc>
        <w:tc>
          <w:tcPr>
            <w:tcW w:w="591" w:type="pct"/>
          </w:tcPr>
          <w:p w14:paraId="269806F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 (headwater)</w:t>
            </w:r>
          </w:p>
        </w:tc>
        <w:tc>
          <w:tcPr>
            <w:tcW w:w="538" w:type="pct"/>
          </w:tcPr>
          <w:p w14:paraId="314FC58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592" w:type="pct"/>
          </w:tcPr>
          <w:p w14:paraId="5C590AA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Mainstem</w:t>
            </w:r>
          </w:p>
        </w:tc>
        <w:tc>
          <w:tcPr>
            <w:tcW w:w="494" w:type="pct"/>
          </w:tcPr>
          <w:p w14:paraId="5EF9ACB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Outlet (mainstem)</w:t>
            </w:r>
          </w:p>
        </w:tc>
      </w:tr>
      <w:tr w:rsidR="005C1D5F" w:rsidRPr="005C1D5F" w14:paraId="1A7575CF" w14:textId="77777777" w:rsidTr="005C1D5F">
        <w:tc>
          <w:tcPr>
            <w:tcW w:w="1601" w:type="pct"/>
          </w:tcPr>
          <w:p w14:paraId="4D22E4E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Strahler order</w:t>
            </w:r>
          </w:p>
        </w:tc>
        <w:tc>
          <w:tcPr>
            <w:tcW w:w="646" w:type="pct"/>
          </w:tcPr>
          <w:p w14:paraId="4EB385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38" w:type="pct"/>
          </w:tcPr>
          <w:p w14:paraId="581AF91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14:paraId="1DD29B4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38" w:type="pct"/>
          </w:tcPr>
          <w:p w14:paraId="339BEE4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592" w:type="pct"/>
          </w:tcPr>
          <w:p w14:paraId="0010DA7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w:t>
            </w:r>
          </w:p>
        </w:tc>
        <w:tc>
          <w:tcPr>
            <w:tcW w:w="494" w:type="pct"/>
          </w:tcPr>
          <w:p w14:paraId="21998AF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w:t>
            </w:r>
          </w:p>
        </w:tc>
      </w:tr>
      <w:tr w:rsidR="005C1D5F" w:rsidRPr="005C1D5F" w14:paraId="4C5CD651" w14:textId="77777777" w:rsidTr="005C1D5F">
        <w:tc>
          <w:tcPr>
            <w:tcW w:w="1601" w:type="pct"/>
          </w:tcPr>
          <w:p w14:paraId="2735574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Drainage area (km2)</w:t>
            </w:r>
          </w:p>
        </w:tc>
        <w:tc>
          <w:tcPr>
            <w:tcW w:w="646" w:type="pct"/>
          </w:tcPr>
          <w:p w14:paraId="4461E07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11.5</w:t>
            </w:r>
          </w:p>
        </w:tc>
        <w:tc>
          <w:tcPr>
            <w:tcW w:w="538" w:type="pct"/>
          </w:tcPr>
          <w:p w14:paraId="79EBF18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c>
          <w:tcPr>
            <w:tcW w:w="591" w:type="pct"/>
          </w:tcPr>
          <w:p w14:paraId="6B9D441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20.6</w:t>
            </w:r>
          </w:p>
        </w:tc>
        <w:tc>
          <w:tcPr>
            <w:tcW w:w="538" w:type="pct"/>
          </w:tcPr>
          <w:p w14:paraId="0B494EC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28.1</w:t>
            </w:r>
          </w:p>
        </w:tc>
        <w:tc>
          <w:tcPr>
            <w:tcW w:w="592" w:type="pct"/>
          </w:tcPr>
          <w:p w14:paraId="165F822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20.9</w:t>
            </w:r>
          </w:p>
        </w:tc>
        <w:tc>
          <w:tcPr>
            <w:tcW w:w="494" w:type="pct"/>
          </w:tcPr>
          <w:p w14:paraId="691100E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95.3</w:t>
            </w:r>
          </w:p>
        </w:tc>
      </w:tr>
      <w:tr w:rsidR="005C1D5F" w:rsidRPr="005C1D5F" w14:paraId="33A49A4B" w14:textId="77777777" w:rsidTr="005C1D5F">
        <w:tc>
          <w:tcPr>
            <w:tcW w:w="1601" w:type="pct"/>
          </w:tcPr>
          <w:p w14:paraId="2096BBF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cover (%)</w:t>
            </w:r>
          </w:p>
        </w:tc>
        <w:tc>
          <w:tcPr>
            <w:tcW w:w="646" w:type="pct"/>
          </w:tcPr>
          <w:p w14:paraId="51B4D03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94.5</w:t>
            </w:r>
          </w:p>
        </w:tc>
        <w:tc>
          <w:tcPr>
            <w:tcW w:w="538" w:type="pct"/>
          </w:tcPr>
          <w:p w14:paraId="20A4824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99</w:t>
            </w:r>
          </w:p>
        </w:tc>
        <w:tc>
          <w:tcPr>
            <w:tcW w:w="591" w:type="pct"/>
          </w:tcPr>
          <w:p w14:paraId="6226D5C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96.6</w:t>
            </w:r>
          </w:p>
        </w:tc>
        <w:tc>
          <w:tcPr>
            <w:tcW w:w="538" w:type="pct"/>
          </w:tcPr>
          <w:p w14:paraId="06E31F8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97.8</w:t>
            </w:r>
          </w:p>
        </w:tc>
        <w:tc>
          <w:tcPr>
            <w:tcW w:w="592" w:type="pct"/>
          </w:tcPr>
          <w:p w14:paraId="523D9D1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98.5</w:t>
            </w:r>
          </w:p>
        </w:tc>
        <w:tc>
          <w:tcPr>
            <w:tcW w:w="494" w:type="pct"/>
          </w:tcPr>
          <w:p w14:paraId="20C1534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97.6</w:t>
            </w:r>
          </w:p>
        </w:tc>
      </w:tr>
      <w:tr w:rsidR="005C1D5F" w:rsidRPr="005C1D5F" w14:paraId="1C4B1D26" w14:textId="77777777" w:rsidTr="005C1D5F">
        <w:tc>
          <w:tcPr>
            <w:tcW w:w="1601" w:type="pct"/>
          </w:tcPr>
          <w:p w14:paraId="4CBFFE5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Wetland cover (%)</w:t>
            </w:r>
          </w:p>
        </w:tc>
        <w:tc>
          <w:tcPr>
            <w:tcW w:w="646" w:type="pct"/>
          </w:tcPr>
          <w:p w14:paraId="7C8E552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c>
          <w:tcPr>
            <w:tcW w:w="538" w:type="pct"/>
          </w:tcPr>
          <w:p w14:paraId="7B65C6C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0.8</w:t>
            </w:r>
          </w:p>
        </w:tc>
        <w:tc>
          <w:tcPr>
            <w:tcW w:w="591" w:type="pct"/>
          </w:tcPr>
          <w:p w14:paraId="0A87CC3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2.6</w:t>
            </w:r>
          </w:p>
        </w:tc>
        <w:tc>
          <w:tcPr>
            <w:tcW w:w="538" w:type="pct"/>
          </w:tcPr>
          <w:p w14:paraId="16B105B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592" w:type="pct"/>
          </w:tcPr>
          <w:p w14:paraId="2034DA6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494" w:type="pct"/>
          </w:tcPr>
          <w:p w14:paraId="26AB7F9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r>
      <w:tr w:rsidR="005C1D5F" w:rsidRPr="005C1D5F" w14:paraId="76CBDED8" w14:textId="77777777" w:rsidTr="005C1D5F">
        <w:tc>
          <w:tcPr>
            <w:tcW w:w="1601" w:type="pct"/>
          </w:tcPr>
          <w:p w14:paraId="08AA0B5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Open water coverage (%)</w:t>
            </w:r>
          </w:p>
        </w:tc>
        <w:tc>
          <w:tcPr>
            <w:tcW w:w="646" w:type="pct"/>
          </w:tcPr>
          <w:p w14:paraId="7E825FA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c>
          <w:tcPr>
            <w:tcW w:w="538" w:type="pct"/>
          </w:tcPr>
          <w:p w14:paraId="6A9C48F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91" w:type="pct"/>
          </w:tcPr>
          <w:p w14:paraId="08A8B1C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1.8</w:t>
            </w:r>
          </w:p>
        </w:tc>
        <w:tc>
          <w:tcPr>
            <w:tcW w:w="538" w:type="pct"/>
          </w:tcPr>
          <w:p w14:paraId="4AB81A8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c>
          <w:tcPr>
            <w:tcW w:w="592" w:type="pct"/>
          </w:tcPr>
          <w:p w14:paraId="13DE3F4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0.3</w:t>
            </w:r>
          </w:p>
        </w:tc>
        <w:tc>
          <w:tcPr>
            <w:tcW w:w="494" w:type="pct"/>
          </w:tcPr>
          <w:p w14:paraId="502D596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14:paraId="7D63A19A" w14:textId="77777777" w:rsidTr="005C1D5F">
        <w:tc>
          <w:tcPr>
            <w:tcW w:w="1601" w:type="pct"/>
          </w:tcPr>
          <w:p w14:paraId="0630EC2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Average slope (degrees)</w:t>
            </w:r>
          </w:p>
        </w:tc>
        <w:tc>
          <w:tcPr>
            <w:tcW w:w="646" w:type="pct"/>
          </w:tcPr>
          <w:p w14:paraId="1DE1167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9.1</w:t>
            </w:r>
          </w:p>
        </w:tc>
        <w:tc>
          <w:tcPr>
            <w:tcW w:w="538" w:type="pct"/>
          </w:tcPr>
          <w:p w14:paraId="5F26F1A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10.5</w:t>
            </w:r>
          </w:p>
        </w:tc>
        <w:tc>
          <w:tcPr>
            <w:tcW w:w="591" w:type="pct"/>
          </w:tcPr>
          <w:p w14:paraId="741240A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10.2</w:t>
            </w:r>
          </w:p>
        </w:tc>
        <w:tc>
          <w:tcPr>
            <w:tcW w:w="538" w:type="pct"/>
          </w:tcPr>
          <w:p w14:paraId="7B47397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9.5</w:t>
            </w:r>
          </w:p>
        </w:tc>
        <w:tc>
          <w:tcPr>
            <w:tcW w:w="592" w:type="pct"/>
          </w:tcPr>
          <w:p w14:paraId="767421D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11.3</w:t>
            </w:r>
          </w:p>
        </w:tc>
        <w:tc>
          <w:tcPr>
            <w:tcW w:w="494" w:type="pct"/>
          </w:tcPr>
          <w:p w14:paraId="6042CA9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11.8</w:t>
            </w:r>
          </w:p>
        </w:tc>
      </w:tr>
      <w:tr w:rsidR="005C1D5F" w:rsidRPr="005C1D5F" w14:paraId="5A2A3F84" w14:textId="77777777" w:rsidTr="005C1D5F">
        <w:tc>
          <w:tcPr>
            <w:tcW w:w="1601" w:type="pct"/>
          </w:tcPr>
          <w:p w14:paraId="723B967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Standard dev. of mean slope (degrees)</w:t>
            </w:r>
          </w:p>
        </w:tc>
        <w:tc>
          <w:tcPr>
            <w:tcW w:w="646" w:type="pct"/>
          </w:tcPr>
          <w:p w14:paraId="7308477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w:t>
            </w:r>
          </w:p>
        </w:tc>
        <w:tc>
          <w:tcPr>
            <w:tcW w:w="538" w:type="pct"/>
          </w:tcPr>
          <w:p w14:paraId="1FA9AFC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6.2</w:t>
            </w:r>
          </w:p>
        </w:tc>
        <w:tc>
          <w:tcPr>
            <w:tcW w:w="591" w:type="pct"/>
          </w:tcPr>
          <w:p w14:paraId="4BC8B37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7.1</w:t>
            </w:r>
          </w:p>
        </w:tc>
        <w:tc>
          <w:tcPr>
            <w:tcW w:w="538" w:type="pct"/>
          </w:tcPr>
          <w:p w14:paraId="6D99BE1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c>
          <w:tcPr>
            <w:tcW w:w="592" w:type="pct"/>
          </w:tcPr>
          <w:p w14:paraId="3E1E346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7.9</w:t>
            </w:r>
          </w:p>
        </w:tc>
        <w:tc>
          <w:tcPr>
            <w:tcW w:w="494" w:type="pct"/>
          </w:tcPr>
          <w:p w14:paraId="27CC0D6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8.5</w:t>
            </w:r>
          </w:p>
        </w:tc>
      </w:tr>
      <w:tr w:rsidR="005C1D5F" w:rsidRPr="005C1D5F" w14:paraId="5CCFE360" w14:textId="77777777" w:rsidTr="005C1D5F">
        <w:tc>
          <w:tcPr>
            <w:tcW w:w="1601" w:type="pct"/>
          </w:tcPr>
          <w:p w14:paraId="21D39FC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Median slope (degrees)</w:t>
            </w:r>
          </w:p>
        </w:tc>
        <w:tc>
          <w:tcPr>
            <w:tcW w:w="646" w:type="pct"/>
          </w:tcPr>
          <w:p w14:paraId="4EA502D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w:t>
            </w:r>
          </w:p>
        </w:tc>
        <w:tc>
          <w:tcPr>
            <w:tcW w:w="538" w:type="pct"/>
          </w:tcPr>
          <w:p w14:paraId="2B6B97E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c>
          <w:tcPr>
            <w:tcW w:w="591" w:type="pct"/>
          </w:tcPr>
          <w:p w14:paraId="59AF348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38" w:type="pct"/>
          </w:tcPr>
          <w:p w14:paraId="3180424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592" w:type="pct"/>
          </w:tcPr>
          <w:p w14:paraId="207B0F4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w:t>
            </w:r>
          </w:p>
        </w:tc>
        <w:tc>
          <w:tcPr>
            <w:tcW w:w="494" w:type="pct"/>
          </w:tcPr>
          <w:p w14:paraId="2C0527A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10</w:t>
            </w:r>
          </w:p>
        </w:tc>
      </w:tr>
      <w:tr w:rsidR="005C1D5F" w:rsidRPr="005C1D5F" w14:paraId="69A49077" w14:textId="77777777" w:rsidTr="005C1D5F">
        <w:tc>
          <w:tcPr>
            <w:tcW w:w="1601" w:type="pct"/>
          </w:tcPr>
          <w:p w14:paraId="2E52B75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Maximum slope (degrees)</w:t>
            </w:r>
          </w:p>
        </w:tc>
        <w:tc>
          <w:tcPr>
            <w:tcW w:w="646" w:type="pct"/>
          </w:tcPr>
          <w:p w14:paraId="364F3EF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w:t>
            </w:r>
          </w:p>
        </w:tc>
        <w:tc>
          <w:tcPr>
            <w:tcW w:w="538" w:type="pct"/>
          </w:tcPr>
          <w:p w14:paraId="192E9D5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38</w:t>
            </w:r>
          </w:p>
        </w:tc>
        <w:tc>
          <w:tcPr>
            <w:tcW w:w="591" w:type="pct"/>
          </w:tcPr>
          <w:p w14:paraId="2C55BFE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50</w:t>
            </w:r>
          </w:p>
        </w:tc>
        <w:tc>
          <w:tcPr>
            <w:tcW w:w="538" w:type="pct"/>
          </w:tcPr>
          <w:p w14:paraId="70B009C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40</w:t>
            </w:r>
          </w:p>
        </w:tc>
        <w:tc>
          <w:tcPr>
            <w:tcW w:w="592" w:type="pct"/>
          </w:tcPr>
          <w:p w14:paraId="2C7544E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w:t>
            </w:r>
          </w:p>
        </w:tc>
        <w:tc>
          <w:tcPr>
            <w:tcW w:w="494" w:type="pct"/>
          </w:tcPr>
          <w:p w14:paraId="29E24CA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61</w:t>
            </w:r>
          </w:p>
        </w:tc>
      </w:tr>
      <w:tr w:rsidR="005C1D5F" w:rsidRPr="005C1D5F" w14:paraId="5A0F23C0" w14:textId="77777777" w:rsidTr="005C1D5F">
        <w:tc>
          <w:tcPr>
            <w:tcW w:w="1601" w:type="pct"/>
          </w:tcPr>
          <w:p w14:paraId="69471C9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Parent Material</w:t>
            </w:r>
          </w:p>
        </w:tc>
        <w:tc>
          <w:tcPr>
            <w:tcW w:w="646" w:type="pct"/>
          </w:tcPr>
          <w:p w14:paraId="6820B441"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49B014ED" w14:textId="77777777" w:rsidR="00045A83" w:rsidRPr="005C1D5F" w:rsidRDefault="00045A83" w:rsidP="005C1D5F">
            <w:pPr>
              <w:spacing w:line="240" w:lineRule="auto"/>
              <w:rPr>
                <w:rFonts w:asciiTheme="minorHAnsi" w:hAnsiTheme="minorHAnsi" w:cstheme="minorHAnsi"/>
                <w:sz w:val="22"/>
                <w:szCs w:val="22"/>
              </w:rPr>
            </w:pPr>
          </w:p>
        </w:tc>
        <w:tc>
          <w:tcPr>
            <w:tcW w:w="591" w:type="pct"/>
          </w:tcPr>
          <w:p w14:paraId="031FB6D9"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72B641C6" w14:textId="77777777" w:rsidR="00045A83" w:rsidRPr="005C1D5F" w:rsidRDefault="00045A83" w:rsidP="005C1D5F">
            <w:pPr>
              <w:spacing w:line="240" w:lineRule="auto"/>
              <w:rPr>
                <w:rFonts w:asciiTheme="minorHAnsi" w:hAnsiTheme="minorHAnsi" w:cstheme="minorHAnsi"/>
                <w:sz w:val="22"/>
                <w:szCs w:val="22"/>
              </w:rPr>
            </w:pPr>
          </w:p>
        </w:tc>
        <w:tc>
          <w:tcPr>
            <w:tcW w:w="592" w:type="pct"/>
          </w:tcPr>
          <w:p w14:paraId="550649CF" w14:textId="77777777" w:rsidR="00045A83" w:rsidRPr="005C1D5F" w:rsidRDefault="00045A83" w:rsidP="005C1D5F">
            <w:pPr>
              <w:spacing w:line="240" w:lineRule="auto"/>
              <w:rPr>
                <w:rFonts w:asciiTheme="minorHAnsi" w:hAnsiTheme="minorHAnsi" w:cstheme="minorHAnsi"/>
                <w:sz w:val="22"/>
                <w:szCs w:val="22"/>
              </w:rPr>
            </w:pPr>
          </w:p>
        </w:tc>
        <w:tc>
          <w:tcPr>
            <w:tcW w:w="494" w:type="pct"/>
          </w:tcPr>
          <w:p w14:paraId="6D4A64EF" w14:textId="77777777" w:rsidR="00045A83" w:rsidRPr="005C1D5F" w:rsidRDefault="00045A83" w:rsidP="005C1D5F">
            <w:pPr>
              <w:spacing w:line="240" w:lineRule="auto"/>
              <w:rPr>
                <w:rFonts w:asciiTheme="minorHAnsi" w:hAnsiTheme="minorHAnsi" w:cstheme="minorHAnsi"/>
                <w:sz w:val="22"/>
                <w:szCs w:val="22"/>
              </w:rPr>
            </w:pPr>
          </w:p>
        </w:tc>
      </w:tr>
      <w:tr w:rsidR="005C1D5F" w:rsidRPr="005C1D5F" w14:paraId="09320D30" w14:textId="77777777" w:rsidTr="005C1D5F">
        <w:tc>
          <w:tcPr>
            <w:tcW w:w="1601" w:type="pct"/>
          </w:tcPr>
          <w:p w14:paraId="11DB719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Wark-Gneiss (%)</w:t>
            </w:r>
          </w:p>
        </w:tc>
        <w:tc>
          <w:tcPr>
            <w:tcW w:w="646" w:type="pct"/>
          </w:tcPr>
          <w:p w14:paraId="2AA081F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13.6</w:t>
            </w:r>
          </w:p>
        </w:tc>
        <w:tc>
          <w:tcPr>
            <w:tcW w:w="538" w:type="pct"/>
          </w:tcPr>
          <w:p w14:paraId="6AA6ED1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44.9</w:t>
            </w:r>
          </w:p>
        </w:tc>
        <w:tc>
          <w:tcPr>
            <w:tcW w:w="591" w:type="pct"/>
          </w:tcPr>
          <w:p w14:paraId="20E1AD8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20.5</w:t>
            </w:r>
          </w:p>
        </w:tc>
        <w:tc>
          <w:tcPr>
            <w:tcW w:w="538" w:type="pct"/>
          </w:tcPr>
          <w:p w14:paraId="0CCB9DD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77.6</w:t>
            </w:r>
          </w:p>
        </w:tc>
        <w:tc>
          <w:tcPr>
            <w:tcW w:w="592" w:type="pct"/>
          </w:tcPr>
          <w:p w14:paraId="7A72191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14:paraId="063A649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30.6</w:t>
            </w:r>
          </w:p>
        </w:tc>
      </w:tr>
      <w:tr w:rsidR="005C1D5F" w:rsidRPr="005C1D5F" w14:paraId="054AA426" w14:textId="77777777" w:rsidTr="005C1D5F">
        <w:tc>
          <w:tcPr>
            <w:tcW w:w="1601" w:type="pct"/>
          </w:tcPr>
          <w:p w14:paraId="6030A87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Argillite-Metagreywacke (%)</w:t>
            </w:r>
          </w:p>
        </w:tc>
        <w:tc>
          <w:tcPr>
            <w:tcW w:w="646" w:type="pct"/>
          </w:tcPr>
          <w:p w14:paraId="45BC397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64.2</w:t>
            </w:r>
          </w:p>
        </w:tc>
        <w:tc>
          <w:tcPr>
            <w:tcW w:w="538" w:type="pct"/>
          </w:tcPr>
          <w:p w14:paraId="60F49E2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23654DC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42.1</w:t>
            </w:r>
          </w:p>
        </w:tc>
        <w:tc>
          <w:tcPr>
            <w:tcW w:w="538" w:type="pct"/>
          </w:tcPr>
          <w:p w14:paraId="0064FFC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3DB4D87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76.8</w:t>
            </w:r>
          </w:p>
        </w:tc>
        <w:tc>
          <w:tcPr>
            <w:tcW w:w="494" w:type="pct"/>
          </w:tcPr>
          <w:p w14:paraId="5DE069E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45.1</w:t>
            </w:r>
          </w:p>
        </w:tc>
      </w:tr>
      <w:tr w:rsidR="005C1D5F" w:rsidRPr="005C1D5F" w14:paraId="4843A53D" w14:textId="77777777" w:rsidTr="005C1D5F">
        <w:tc>
          <w:tcPr>
            <w:tcW w:w="1601" w:type="pct"/>
          </w:tcPr>
          <w:p w14:paraId="1B87FD4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Metagreywacke (%)</w:t>
            </w:r>
          </w:p>
        </w:tc>
        <w:tc>
          <w:tcPr>
            <w:tcW w:w="646" w:type="pct"/>
          </w:tcPr>
          <w:p w14:paraId="4B0B69F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0FED5A9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1FB9F4C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3BEF610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696A76B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7.2</w:t>
            </w:r>
          </w:p>
        </w:tc>
        <w:tc>
          <w:tcPr>
            <w:tcW w:w="494" w:type="pct"/>
          </w:tcPr>
          <w:p w14:paraId="3458A87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r>
      <w:tr w:rsidR="005C1D5F" w:rsidRPr="005C1D5F" w14:paraId="3D3E219A" w14:textId="77777777" w:rsidTr="005C1D5F">
        <w:tc>
          <w:tcPr>
            <w:tcW w:w="1601" w:type="pct"/>
          </w:tcPr>
          <w:p w14:paraId="6626DDF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Chert-Argillite-Volcanic (%)</w:t>
            </w:r>
          </w:p>
        </w:tc>
        <w:tc>
          <w:tcPr>
            <w:tcW w:w="646" w:type="pct"/>
          </w:tcPr>
          <w:p w14:paraId="7C1F220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22.2</w:t>
            </w:r>
          </w:p>
        </w:tc>
        <w:tc>
          <w:tcPr>
            <w:tcW w:w="538" w:type="pct"/>
          </w:tcPr>
          <w:p w14:paraId="51694EB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55.1</w:t>
            </w:r>
          </w:p>
        </w:tc>
        <w:tc>
          <w:tcPr>
            <w:tcW w:w="591" w:type="pct"/>
          </w:tcPr>
          <w:p w14:paraId="4FFCC8B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37.4</w:t>
            </w:r>
          </w:p>
        </w:tc>
        <w:tc>
          <w:tcPr>
            <w:tcW w:w="538" w:type="pct"/>
          </w:tcPr>
          <w:p w14:paraId="2FAD34A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22.4</w:t>
            </w:r>
          </w:p>
        </w:tc>
        <w:tc>
          <w:tcPr>
            <w:tcW w:w="592" w:type="pct"/>
          </w:tcPr>
          <w:p w14:paraId="22CAB80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14:paraId="56029C97"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17.9</w:t>
            </w:r>
          </w:p>
        </w:tc>
      </w:tr>
      <w:tr w:rsidR="005C1D5F" w:rsidRPr="005C1D5F" w14:paraId="6F4E500F" w14:textId="77777777" w:rsidTr="005C1D5F">
        <w:tc>
          <w:tcPr>
            <w:tcW w:w="1601" w:type="pct"/>
          </w:tcPr>
          <w:p w14:paraId="139BD52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Metchosin Volcanics (%)</w:t>
            </w:r>
          </w:p>
        </w:tc>
        <w:tc>
          <w:tcPr>
            <w:tcW w:w="646" w:type="pct"/>
          </w:tcPr>
          <w:p w14:paraId="5C4C381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730FBF4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3E2A4EE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7822BA3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674F44F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16</w:t>
            </w:r>
          </w:p>
        </w:tc>
        <w:tc>
          <w:tcPr>
            <w:tcW w:w="494" w:type="pct"/>
          </w:tcPr>
          <w:p w14:paraId="6716C34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4.2</w:t>
            </w:r>
          </w:p>
        </w:tc>
      </w:tr>
      <w:tr w:rsidR="005C1D5F" w:rsidRPr="005C1D5F" w14:paraId="198780BA" w14:textId="77777777" w:rsidTr="005C1D5F">
        <w:tc>
          <w:tcPr>
            <w:tcW w:w="1601" w:type="pct"/>
          </w:tcPr>
          <w:p w14:paraId="2A62446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Gabbro Stocks (Sooke-Gabbro, %)</w:t>
            </w:r>
          </w:p>
        </w:tc>
        <w:tc>
          <w:tcPr>
            <w:tcW w:w="646" w:type="pct"/>
          </w:tcPr>
          <w:p w14:paraId="16E75ED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452D364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7287AD5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38" w:type="pct"/>
          </w:tcPr>
          <w:p w14:paraId="5A11A5E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2" w:type="pct"/>
          </w:tcPr>
          <w:p w14:paraId="7215FA29"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494" w:type="pct"/>
          </w:tcPr>
          <w:p w14:paraId="502AEB0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r>
      <w:tr w:rsidR="005C1D5F" w:rsidRPr="005C1D5F" w14:paraId="31CDB3BD" w14:textId="77777777" w:rsidTr="005C1D5F">
        <w:tc>
          <w:tcPr>
            <w:tcW w:w="1601" w:type="pct"/>
          </w:tcPr>
          <w:p w14:paraId="7E622BD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Forest Harvest History</w:t>
            </w:r>
          </w:p>
        </w:tc>
        <w:tc>
          <w:tcPr>
            <w:tcW w:w="646" w:type="pct"/>
          </w:tcPr>
          <w:p w14:paraId="1738FA3A"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7FE4472D" w14:textId="77777777" w:rsidR="00045A83" w:rsidRPr="005C1D5F" w:rsidRDefault="00045A83" w:rsidP="005C1D5F">
            <w:pPr>
              <w:spacing w:line="240" w:lineRule="auto"/>
              <w:rPr>
                <w:rFonts w:asciiTheme="minorHAnsi" w:hAnsiTheme="minorHAnsi" w:cstheme="minorHAnsi"/>
                <w:sz w:val="22"/>
                <w:szCs w:val="22"/>
              </w:rPr>
            </w:pPr>
          </w:p>
        </w:tc>
        <w:tc>
          <w:tcPr>
            <w:tcW w:w="591" w:type="pct"/>
          </w:tcPr>
          <w:p w14:paraId="738B8DD1" w14:textId="77777777" w:rsidR="00045A83" w:rsidRPr="005C1D5F" w:rsidRDefault="00045A83" w:rsidP="005C1D5F">
            <w:pPr>
              <w:spacing w:line="240" w:lineRule="auto"/>
              <w:rPr>
                <w:rFonts w:asciiTheme="minorHAnsi" w:hAnsiTheme="minorHAnsi" w:cstheme="minorHAnsi"/>
                <w:sz w:val="22"/>
                <w:szCs w:val="22"/>
              </w:rPr>
            </w:pPr>
          </w:p>
        </w:tc>
        <w:tc>
          <w:tcPr>
            <w:tcW w:w="538" w:type="pct"/>
          </w:tcPr>
          <w:p w14:paraId="4BCC9086" w14:textId="77777777" w:rsidR="00045A83" w:rsidRPr="005C1D5F" w:rsidRDefault="00045A83" w:rsidP="005C1D5F">
            <w:pPr>
              <w:spacing w:line="240" w:lineRule="auto"/>
              <w:rPr>
                <w:rFonts w:asciiTheme="minorHAnsi" w:hAnsiTheme="minorHAnsi" w:cstheme="minorHAnsi"/>
                <w:sz w:val="22"/>
                <w:szCs w:val="22"/>
              </w:rPr>
            </w:pPr>
          </w:p>
        </w:tc>
        <w:tc>
          <w:tcPr>
            <w:tcW w:w="592" w:type="pct"/>
          </w:tcPr>
          <w:p w14:paraId="01D1396D" w14:textId="77777777" w:rsidR="00045A83" w:rsidRPr="005C1D5F" w:rsidRDefault="00045A83" w:rsidP="005C1D5F">
            <w:pPr>
              <w:spacing w:line="240" w:lineRule="auto"/>
              <w:rPr>
                <w:rFonts w:asciiTheme="minorHAnsi" w:hAnsiTheme="minorHAnsi" w:cstheme="minorHAnsi"/>
                <w:sz w:val="22"/>
                <w:szCs w:val="22"/>
              </w:rPr>
            </w:pPr>
          </w:p>
        </w:tc>
        <w:tc>
          <w:tcPr>
            <w:tcW w:w="494" w:type="pct"/>
          </w:tcPr>
          <w:p w14:paraId="5294CEC8" w14:textId="77777777" w:rsidR="00045A83" w:rsidRPr="005C1D5F" w:rsidRDefault="00045A83" w:rsidP="005C1D5F">
            <w:pPr>
              <w:spacing w:line="240" w:lineRule="auto"/>
              <w:rPr>
                <w:rFonts w:asciiTheme="minorHAnsi" w:hAnsiTheme="minorHAnsi" w:cstheme="minorHAnsi"/>
                <w:sz w:val="22"/>
                <w:szCs w:val="22"/>
              </w:rPr>
            </w:pPr>
          </w:p>
        </w:tc>
      </w:tr>
      <w:tr w:rsidR="005C1D5F" w:rsidRPr="005C1D5F" w14:paraId="05EEE95E" w14:textId="77777777" w:rsidTr="005C1D5F">
        <w:tc>
          <w:tcPr>
            <w:tcW w:w="1601" w:type="pct"/>
          </w:tcPr>
          <w:p w14:paraId="3B75256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1980s forest harvest (%)</w:t>
            </w:r>
          </w:p>
        </w:tc>
        <w:tc>
          <w:tcPr>
            <w:tcW w:w="646" w:type="pct"/>
          </w:tcPr>
          <w:p w14:paraId="18291F7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11.2</w:t>
            </w:r>
          </w:p>
        </w:tc>
        <w:tc>
          <w:tcPr>
            <w:tcW w:w="538" w:type="pct"/>
          </w:tcPr>
          <w:p w14:paraId="7CA9B8ED"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56.3</w:t>
            </w:r>
          </w:p>
        </w:tc>
        <w:tc>
          <w:tcPr>
            <w:tcW w:w="591" w:type="pct"/>
          </w:tcPr>
          <w:p w14:paraId="162856F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28.6</w:t>
            </w:r>
          </w:p>
        </w:tc>
        <w:tc>
          <w:tcPr>
            <w:tcW w:w="538" w:type="pct"/>
          </w:tcPr>
          <w:p w14:paraId="249DB0D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30.8</w:t>
            </w:r>
          </w:p>
        </w:tc>
        <w:tc>
          <w:tcPr>
            <w:tcW w:w="592" w:type="pct"/>
          </w:tcPr>
          <w:p w14:paraId="5095801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21.6</w:t>
            </w:r>
          </w:p>
        </w:tc>
        <w:tc>
          <w:tcPr>
            <w:tcW w:w="494" w:type="pct"/>
          </w:tcPr>
          <w:p w14:paraId="125FF2B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24.2</w:t>
            </w:r>
          </w:p>
        </w:tc>
      </w:tr>
      <w:tr w:rsidR="005C1D5F" w:rsidRPr="005C1D5F" w14:paraId="15194574" w14:textId="77777777" w:rsidTr="005C1D5F">
        <w:tc>
          <w:tcPr>
            <w:tcW w:w="1601" w:type="pct"/>
          </w:tcPr>
          <w:p w14:paraId="397B65E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1990s forest harvest (%)</w:t>
            </w:r>
          </w:p>
        </w:tc>
        <w:tc>
          <w:tcPr>
            <w:tcW w:w="646" w:type="pct"/>
          </w:tcPr>
          <w:p w14:paraId="4E0250C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11.7</w:t>
            </w:r>
          </w:p>
        </w:tc>
        <w:tc>
          <w:tcPr>
            <w:tcW w:w="538" w:type="pct"/>
          </w:tcPr>
          <w:p w14:paraId="49E28D2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591" w:type="pct"/>
          </w:tcPr>
          <w:p w14:paraId="134F0D3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9.6</w:t>
            </w:r>
          </w:p>
        </w:tc>
        <w:tc>
          <w:tcPr>
            <w:tcW w:w="538" w:type="pct"/>
          </w:tcPr>
          <w:p w14:paraId="5ABA688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8.7</w:t>
            </w:r>
          </w:p>
        </w:tc>
        <w:tc>
          <w:tcPr>
            <w:tcW w:w="592" w:type="pct"/>
          </w:tcPr>
          <w:p w14:paraId="3C488DF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w:t>
            </w:r>
          </w:p>
        </w:tc>
        <w:tc>
          <w:tcPr>
            <w:tcW w:w="494" w:type="pct"/>
          </w:tcPr>
          <w:p w14:paraId="467BC3F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5.9</w:t>
            </w:r>
          </w:p>
        </w:tc>
      </w:tr>
      <w:tr w:rsidR="005C1D5F" w:rsidRPr="005C1D5F" w14:paraId="362B4E11" w14:textId="77777777" w:rsidTr="005C1D5F">
        <w:tc>
          <w:tcPr>
            <w:tcW w:w="1601" w:type="pct"/>
          </w:tcPr>
          <w:p w14:paraId="058A368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2000s forest harvest (%)</w:t>
            </w:r>
          </w:p>
        </w:tc>
        <w:tc>
          <w:tcPr>
            <w:tcW w:w="646" w:type="pct"/>
          </w:tcPr>
          <w:p w14:paraId="2259B1A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4.5</w:t>
            </w:r>
          </w:p>
        </w:tc>
        <w:tc>
          <w:tcPr>
            <w:tcW w:w="538" w:type="pct"/>
          </w:tcPr>
          <w:p w14:paraId="660135B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3.4</w:t>
            </w:r>
          </w:p>
        </w:tc>
        <w:tc>
          <w:tcPr>
            <w:tcW w:w="591" w:type="pct"/>
          </w:tcPr>
          <w:p w14:paraId="5777D7A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4.1</w:t>
            </w:r>
          </w:p>
        </w:tc>
        <w:tc>
          <w:tcPr>
            <w:tcW w:w="538" w:type="pct"/>
          </w:tcPr>
          <w:p w14:paraId="2B99C1E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592" w:type="pct"/>
          </w:tcPr>
          <w:p w14:paraId="44B1257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1.1</w:t>
            </w:r>
          </w:p>
        </w:tc>
        <w:tc>
          <w:tcPr>
            <w:tcW w:w="494" w:type="pct"/>
          </w:tcPr>
          <w:p w14:paraId="5AF64E6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2.9</w:t>
            </w:r>
          </w:p>
        </w:tc>
      </w:tr>
      <w:tr w:rsidR="005C1D5F" w:rsidRPr="005C1D5F" w14:paraId="57C4D344" w14:textId="77777777" w:rsidTr="005C1D5F">
        <w:tc>
          <w:tcPr>
            <w:tcW w:w="1601" w:type="pct"/>
          </w:tcPr>
          <w:p w14:paraId="365EAAE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lastRenderedPageBreak/>
              <w:t>2010 &amp; 2011 forest harvest (%)</w:t>
            </w:r>
          </w:p>
        </w:tc>
        <w:tc>
          <w:tcPr>
            <w:tcW w:w="646" w:type="pct"/>
          </w:tcPr>
          <w:p w14:paraId="68D0549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0.6</w:t>
            </w:r>
          </w:p>
        </w:tc>
        <w:tc>
          <w:tcPr>
            <w:tcW w:w="538" w:type="pct"/>
          </w:tcPr>
          <w:p w14:paraId="1B4AD0F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w:t>
            </w:r>
          </w:p>
        </w:tc>
        <w:tc>
          <w:tcPr>
            <w:tcW w:w="591" w:type="pct"/>
          </w:tcPr>
          <w:p w14:paraId="203E9973"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0.4</w:t>
            </w:r>
          </w:p>
        </w:tc>
        <w:tc>
          <w:tcPr>
            <w:tcW w:w="538" w:type="pct"/>
          </w:tcPr>
          <w:p w14:paraId="1C9199D6"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0.7</w:t>
            </w:r>
          </w:p>
        </w:tc>
        <w:tc>
          <w:tcPr>
            <w:tcW w:w="592" w:type="pct"/>
          </w:tcPr>
          <w:p w14:paraId="18C75E0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0.1</w:t>
            </w:r>
          </w:p>
        </w:tc>
        <w:tc>
          <w:tcPr>
            <w:tcW w:w="494" w:type="pct"/>
          </w:tcPr>
          <w:p w14:paraId="336F816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0.9</w:t>
            </w:r>
          </w:p>
        </w:tc>
      </w:tr>
    </w:tbl>
    <w:p w14:paraId="34E9B909" w14:textId="77777777" w:rsidR="005C1D5F" w:rsidRDefault="005C1D5F">
      <w:pPr>
        <w:sectPr w:rsidR="005C1D5F" w:rsidSect="005C1D5F">
          <w:pgSz w:w="15840" w:h="12240" w:orient="landscape" w:code="1"/>
          <w:pgMar w:top="1440" w:right="1440" w:bottom="1440" w:left="1440" w:header="706" w:footer="706" w:gutter="0"/>
          <w:cols w:space="708"/>
          <w:titlePg/>
          <w:docGrid w:linePitch="326"/>
        </w:sectPr>
      </w:pPr>
    </w:p>
    <w:p w14:paraId="056C663D" w14:textId="77777777" w:rsidR="00045A83" w:rsidRDefault="00053949">
      <w:r>
        <w:rPr>
          <w:b/>
          <w:i/>
        </w:rPr>
        <w:lastRenderedPageBreak/>
        <w:t>this is essentially the same method section as in chapter 2</w:t>
      </w:r>
    </w:p>
    <w:p w14:paraId="2A9AEF14" w14:textId="77777777" w:rsidR="00045A83" w:rsidRDefault="00053949">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t>
      </w:r>
      <w:hyperlink w:anchor="ref-Abbott2018">
        <w:r>
          <w:rPr>
            <w:rStyle w:val="Hyperlink"/>
          </w:rPr>
          <w:t>2018</w:t>
        </w:r>
      </w:hyperlink>
      <w:r>
        <w:t>). Vertical racks collected samples during flows that would otherwise be difficult or unsafe to access and were supplemented with standard grab samples between storm events and during summer baseflow.</w:t>
      </w:r>
    </w:p>
    <w:p w14:paraId="14D29F98" w14:textId="77777777" w:rsidR="00045A83" w:rsidRDefault="00053949">
      <w:r>
        <w:t> </w:t>
      </w:r>
    </w:p>
    <w:p w14:paraId="6F414F13" w14:textId="77777777" w:rsidR="00045A83" w:rsidRDefault="00053949">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xml:space="preserve">). The siphon samplers built for this research were 250 </w:t>
      </w:r>
      <w:r>
        <w:lastRenderedPageBreak/>
        <w:t>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37838955" w14:textId="77777777" w:rsidR="00045A83" w:rsidRDefault="00053949">
      <w:r>
        <w:t> </w:t>
      </w:r>
    </w:p>
    <w:p w14:paraId="4C385E6A" w14:textId="77777777" w:rsidR="00045A83" w:rsidRDefault="00053949">
      <w:r>
        <w:t>Each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t>
      </w:r>
    </w:p>
    <w:p w14:paraId="298AEEDD" w14:textId="77777777" w:rsidR="00045A83" w:rsidRDefault="00053949" w:rsidP="005C1D5F">
      <w:pPr>
        <w:spacing w:line="240" w:lineRule="auto"/>
      </w:pPr>
      <w:r>
        <w:rPr>
          <w:noProof/>
        </w:rPr>
        <w:lastRenderedPageBreak/>
        <w:drawing>
          <wp:inline distT="0" distB="0" distL="0" distR="0" wp14:anchorId="3ED84DF8" wp14:editId="0B33FA04">
            <wp:extent cx="2416547" cy="4838700"/>
            <wp:effectExtent l="0" t="0" r="0" b="0"/>
            <wp:docPr id="15"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7"/>
                    <a:stretch>
                      <a:fillRect/>
                    </a:stretch>
                  </pic:blipFill>
                  <pic:spPr bwMode="auto">
                    <a:xfrm>
                      <a:off x="0" y="0"/>
                      <a:ext cx="2471582" cy="4948899"/>
                    </a:xfrm>
                    <a:prstGeom prst="rect">
                      <a:avLst/>
                    </a:prstGeom>
                    <a:noFill/>
                    <a:ln w="9525">
                      <a:noFill/>
                      <a:headEnd/>
                      <a:tailEnd/>
                    </a:ln>
                  </pic:spPr>
                </pic:pic>
              </a:graphicData>
            </a:graphic>
          </wp:inline>
        </w:drawing>
      </w:r>
    </w:p>
    <w:p w14:paraId="51FA4C68" w14:textId="77777777" w:rsidR="00045A83" w:rsidRDefault="00053949" w:rsidP="005C1D5F">
      <w:pPr>
        <w:spacing w:line="240" w:lineRule="auto"/>
      </w:pPr>
      <w:r>
        <w:t xml:space="preserve">Figure 15:  </w:t>
      </w:r>
      <w:r>
        <w:rPr>
          <w:i/>
        </w:rPr>
        <w:t>Vertical sampling rack and siphon sampler bottle, illustrative of installations at six sites across the LWSA (shown here is Chris Creek (site 2).</w:t>
      </w:r>
    </w:p>
    <w:p w14:paraId="0A520D7F" w14:textId="77777777" w:rsidR="00045A83" w:rsidRDefault="00053949">
      <w:r>
        <w:t>The time-stamps of event-based river samples collected near-simultaneously at sites across a watershed were used to inform stage-concentration relationships, and to tease-out insights about relative hydrologic pulse responses across nested catchments.</w:t>
      </w:r>
    </w:p>
    <w:p w14:paraId="08DC8134" w14:textId="77777777" w:rsidR="00045A83" w:rsidRDefault="00053949">
      <w:pPr>
        <w:pStyle w:val="Heading4"/>
      </w:pPr>
      <w:bookmarkStart w:id="273" w:name="sample-analysis"/>
      <w:bookmarkStart w:id="274" w:name="_Toc45753402"/>
      <w:r>
        <w:lastRenderedPageBreak/>
        <w:t>Sample analysis</w:t>
      </w:r>
      <w:bookmarkEnd w:id="273"/>
      <w:bookmarkEnd w:id="274"/>
    </w:p>
    <w:p w14:paraId="0E5566FC" w14:textId="77777777" w:rsidR="00045A83" w:rsidRDefault="00053949">
      <w:r>
        <w:t xml:space="preserve">Water samples were collected in acid-wached 250mL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 (Baird, Eaton, and Rice </w:t>
      </w:r>
      <w:hyperlink w:anchor="ref-StdMet5310">
        <w:r>
          <w:rPr>
            <w:rStyle w:val="Hyperlink"/>
          </w:rPr>
          <w:t>2017</w:t>
        </w:r>
      </w:hyperlink>
      <w:hyperlink w:anchor="ref-StdMet5310">
        <w:r>
          <w:rPr>
            <w:rStyle w:val="Hyperlink"/>
          </w:rPr>
          <w:t>a</w:t>
        </w:r>
      </w:hyperlink>
      <w:r>
        <w:t>), and UV-Vis measurements were completed on a spectro::lyser spectrophotometer (S::can, Vienna, Austria)</w:t>
      </w:r>
    </w:p>
    <w:p w14:paraId="7D5C82C5" w14:textId="77777777" w:rsidR="00045A83" w:rsidRDefault="00053949" w:rsidP="005C1D5F">
      <w:pPr>
        <w:spacing w:line="240" w:lineRule="auto"/>
      </w:pPr>
      <w:r>
        <w:t> </w:t>
      </w:r>
    </w:p>
    <w:p w14:paraId="6111CCBB" w14:textId="77777777" w:rsidR="00045A83" w:rsidRDefault="00053949">
      <w:r>
        <w:t>Molecular character of NOM in water samples was assessed through specific ultraviolet absorbance at 254nm (SUVA</w:t>
      </w:r>
      <w:r>
        <w:rPr>
          <w:vertAlign w:val="subscript"/>
        </w:rPr>
        <w:t>254</w:t>
      </w:r>
      <w:r>
        <w:t>) and the spectral quotient E</w:t>
      </w:r>
      <w:r>
        <w:rPr>
          <w:vertAlign w:val="subscript"/>
        </w:rPr>
        <w:t>2</w:t>
      </w:r>
      <w:r>
        <w:t>:E</w:t>
      </w:r>
      <w:r>
        <w:rPr>
          <w:vertAlign w:val="subscript"/>
        </w:rPr>
        <w:t>3</w:t>
      </w:r>
      <w:r>
        <w:t>. SUVA</w:t>
      </w:r>
      <w:r>
        <w:rPr>
          <w:vertAlign w:val="subscript"/>
        </w:rPr>
        <w:t>254</w:t>
      </w:r>
      <w:r>
        <w:t xml:space="preserve"> is UV absorption (spectral absorbance coefficient, SAC, m</w:t>
      </w:r>
      <w:r>
        <w:rPr>
          <w:vertAlign w:val="superscript"/>
        </w:rPr>
        <w:t>-1</w:t>
      </w:r>
      <w:r>
        <w:t xml:space="preserve">) at 254 nm wavelength, normalized to the samples DOC concentration (Weishaar et al. </w:t>
      </w:r>
      <w:hyperlink w:anchor="ref-Weishaar2003">
        <w:r>
          <w:rPr>
            <w:rStyle w:val="Hyperlink"/>
          </w:rPr>
          <w:t>2003</w:t>
        </w:r>
      </w:hyperlink>
      <w:r>
        <w:t xml:space="preserve">), it correlates with NOM aromaticity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E</w:t>
      </w:r>
      <w:r>
        <w:rPr>
          <w:vertAlign w:val="subscript"/>
        </w:rPr>
        <w:t>2</w:t>
      </w:r>
      <w:r>
        <w:t>:E</w:t>
      </w:r>
      <w:r>
        <w:rPr>
          <w:vertAlign w:val="subscript"/>
        </w:rPr>
        <w:t>3</w:t>
      </w:r>
      <w:r>
        <w:t xml:space="preserve"> is the ratio of absorbance at wavelengths 250 nm and 365 nm, and is inversely related to aquatic humic solute aromaticity and molecular size (Peuravuori and Pihlaja </w:t>
      </w:r>
      <w:hyperlink w:anchor="ref-Peuravuori1997">
        <w:r>
          <w:rPr>
            <w:rStyle w:val="Hyperlink"/>
          </w:rPr>
          <w:t>1997</w:t>
        </w:r>
      </w:hyperlink>
      <w:r>
        <w:t xml:space="preserve">; Helms et al. </w:t>
      </w:r>
      <w:hyperlink w:anchor="ref-Helms2008">
        <w:r>
          <w:rPr>
            <w:rStyle w:val="Hyperlink"/>
          </w:rPr>
          <w:t>2008</w:t>
        </w:r>
      </w:hyperlink>
      <w:r>
        <w:t>).</w:t>
      </w:r>
    </w:p>
    <w:p w14:paraId="02E803DE" w14:textId="77777777" w:rsidR="005C1D5F" w:rsidRDefault="005C1D5F"/>
    <w:p w14:paraId="19E91EA3" w14:textId="77777777" w:rsidR="00045A83" w:rsidRDefault="00053949">
      <w:pPr>
        <w:pStyle w:val="Heading4"/>
      </w:pPr>
      <w:bookmarkStart w:id="275" w:name="defining-events"/>
      <w:bookmarkStart w:id="276" w:name="_Toc45753403"/>
      <w:r>
        <w:t>Defining events</w:t>
      </w:r>
      <w:bookmarkEnd w:id="275"/>
      <w:bookmarkEnd w:id="276"/>
    </w:p>
    <w:p w14:paraId="1F491588" w14:textId="77777777" w:rsidR="00045A83" w:rsidRDefault="00053949">
      <w:r>
        <w:rPr>
          <w:b/>
          <w:i/>
        </w:rPr>
        <w:t>this is the same as in Chapter 2</w:t>
      </w:r>
    </w:p>
    <w:p w14:paraId="51CBC35E" w14:textId="77777777" w:rsidR="00045A83" w:rsidRDefault="00053949">
      <w:r>
        <w:t xml:space="preserve">The R package </w:t>
      </w:r>
      <w:r>
        <w:rPr>
          <w:i/>
        </w:rPr>
        <w:t>Rainmaker</w:t>
      </w:r>
      <w:r>
        <w:t xml:space="preserve"> (USGS,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t>
      </w:r>
    </w:p>
    <w:p w14:paraId="1112D97F" w14:textId="77777777" w:rsidR="00045A83" w:rsidRDefault="00053949">
      <w:pPr>
        <w:pStyle w:val="Heading3"/>
      </w:pPr>
      <w:bookmarkStart w:id="277" w:name="_Toc45753404"/>
      <w:r>
        <w:t>Results</w:t>
      </w:r>
      <w:bookmarkEnd w:id="277"/>
    </w:p>
    <w:p w14:paraId="1B2EA9A4" w14:textId="77777777" w:rsidR="00045A83" w:rsidRDefault="00053949">
      <w:pPr>
        <w:pStyle w:val="Heading4"/>
      </w:pPr>
      <w:bookmarkStart w:id="278" w:name="rain-events"/>
      <w:bookmarkStart w:id="279" w:name="_Toc45753405"/>
      <w:r>
        <w:t>Rain events</w:t>
      </w:r>
      <w:bookmarkEnd w:id="278"/>
      <w:bookmarkEnd w:id="279"/>
    </w:p>
    <w:p w14:paraId="682EBD83" w14:textId="77777777" w:rsidR="00045A83" w:rsidRDefault="00053949">
      <w:r>
        <w:t xml:space="preserve">LWSA mean FWx precipitation data were used to define rain events using the USGS </w:t>
      </w:r>
      <w:r>
        <w:rPr>
          <w:i/>
        </w:rPr>
        <w:t>Rainmaker</w:t>
      </w:r>
      <w:r>
        <w:t xml:space="preserve"> package in R (‘RMevents’ function). During the study period there were 151 </w:t>
      </w:r>
      <w:r>
        <w:lastRenderedPageBreak/>
        <w:t>rain events, and 18 events that were classified as major events that corresponded to sample collection by the vertical racks (i.e., events large enough to trigger substantial river responses). Major rain events were defined by precipitation accumulating to 50mm or more, where the events were separated from each other by a period of 14 hours or longer (Table 10).</w:t>
      </w:r>
    </w:p>
    <w:p w14:paraId="6429289F" w14:textId="77777777" w:rsidR="00045A83" w:rsidRDefault="00053949">
      <w:r>
        <w:t> </w:t>
      </w:r>
    </w:p>
    <w:p w14:paraId="1A085A65" w14:textId="77777777" w:rsidR="00045A83" w:rsidRDefault="00053949" w:rsidP="005C1D5F">
      <w:pPr>
        <w:spacing w:line="240" w:lineRule="auto"/>
      </w:pPr>
      <w:r>
        <w:t xml:space="preserve">Table 10: </w:t>
      </w:r>
      <w:r>
        <w:rPr>
          <w:i/>
        </w:rPr>
        <w:t>Rain events defined by a threshold of 50mm with 14-hour inter-event period</w:t>
      </w:r>
    </w:p>
    <w:tbl>
      <w:tblPr>
        <w:tblW w:w="5000" w:type="pct"/>
        <w:tblLook w:val="07E0" w:firstRow="1" w:lastRow="1" w:firstColumn="1" w:lastColumn="1" w:noHBand="1" w:noVBand="1"/>
      </w:tblPr>
      <w:tblGrid>
        <w:gridCol w:w="798"/>
        <w:gridCol w:w="1246"/>
        <w:gridCol w:w="1005"/>
        <w:gridCol w:w="1004"/>
        <w:gridCol w:w="1184"/>
        <w:gridCol w:w="1211"/>
        <w:gridCol w:w="1039"/>
        <w:gridCol w:w="1025"/>
        <w:gridCol w:w="848"/>
      </w:tblGrid>
      <w:tr w:rsidR="00045A83" w:rsidRPr="005C1D5F" w14:paraId="7E9AB0D3" w14:textId="77777777" w:rsidTr="005C1D5F">
        <w:tc>
          <w:tcPr>
            <w:tcW w:w="427" w:type="pct"/>
            <w:tcBorders>
              <w:bottom w:val="single" w:sz="0" w:space="0" w:color="auto"/>
            </w:tcBorders>
            <w:vAlign w:val="bottom"/>
          </w:tcPr>
          <w:p w14:paraId="4D80871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Major event no.</w:t>
            </w:r>
          </w:p>
        </w:tc>
        <w:tc>
          <w:tcPr>
            <w:tcW w:w="666" w:type="pct"/>
            <w:tcBorders>
              <w:bottom w:val="single" w:sz="0" w:space="0" w:color="auto"/>
            </w:tcBorders>
            <w:vAlign w:val="bottom"/>
          </w:tcPr>
          <w:p w14:paraId="56CC6D1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Start Date</w:t>
            </w:r>
          </w:p>
        </w:tc>
        <w:tc>
          <w:tcPr>
            <w:tcW w:w="532" w:type="pct"/>
            <w:tcBorders>
              <w:bottom w:val="single" w:sz="0" w:space="0" w:color="auto"/>
            </w:tcBorders>
            <w:vAlign w:val="bottom"/>
          </w:tcPr>
          <w:p w14:paraId="7B826B2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Duration (days)</w:t>
            </w:r>
          </w:p>
        </w:tc>
        <w:tc>
          <w:tcPr>
            <w:tcW w:w="0" w:type="auto"/>
            <w:tcBorders>
              <w:bottom w:val="single" w:sz="0" w:space="0" w:color="auto"/>
            </w:tcBorders>
            <w:vAlign w:val="bottom"/>
          </w:tcPr>
          <w:p w14:paraId="5556199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Rainfall (mm)</w:t>
            </w:r>
          </w:p>
        </w:tc>
        <w:tc>
          <w:tcPr>
            <w:tcW w:w="0" w:type="auto"/>
            <w:tcBorders>
              <w:bottom w:val="single" w:sz="0" w:space="0" w:color="auto"/>
            </w:tcBorders>
            <w:vAlign w:val="bottom"/>
          </w:tcPr>
          <w:p w14:paraId="6320FFC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Intensity (mm/hr)</w:t>
            </w:r>
          </w:p>
        </w:tc>
        <w:tc>
          <w:tcPr>
            <w:tcW w:w="0" w:type="auto"/>
            <w:tcBorders>
              <w:bottom w:val="single" w:sz="0" w:space="0" w:color="auto"/>
            </w:tcBorders>
            <w:vAlign w:val="bottom"/>
          </w:tcPr>
          <w:p w14:paraId="0401AFD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Samples collected</w:t>
            </w:r>
          </w:p>
        </w:tc>
        <w:tc>
          <w:tcPr>
            <w:tcW w:w="0" w:type="auto"/>
            <w:tcBorders>
              <w:bottom w:val="single" w:sz="0" w:space="0" w:color="auto"/>
            </w:tcBorders>
            <w:vAlign w:val="bottom"/>
          </w:tcPr>
          <w:p w14:paraId="4FC4961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DOC (mg/L)</w:t>
            </w:r>
          </w:p>
        </w:tc>
        <w:tc>
          <w:tcPr>
            <w:tcW w:w="0" w:type="auto"/>
            <w:tcBorders>
              <w:bottom w:val="single" w:sz="0" w:space="0" w:color="auto"/>
            </w:tcBorders>
            <w:vAlign w:val="bottom"/>
          </w:tcPr>
          <w:p w14:paraId="43BDC96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SAC254</w:t>
            </w:r>
          </w:p>
        </w:tc>
        <w:tc>
          <w:tcPr>
            <w:tcW w:w="0" w:type="auto"/>
            <w:tcBorders>
              <w:bottom w:val="single" w:sz="0" w:space="0" w:color="auto"/>
            </w:tcBorders>
            <w:vAlign w:val="bottom"/>
          </w:tcPr>
          <w:p w14:paraId="62E4CD0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mean SUVA</w:t>
            </w:r>
          </w:p>
        </w:tc>
      </w:tr>
      <w:tr w:rsidR="00045A83" w:rsidRPr="005C1D5F" w14:paraId="1B53F23F" w14:textId="77777777" w:rsidTr="005C1D5F">
        <w:tc>
          <w:tcPr>
            <w:tcW w:w="427" w:type="pct"/>
          </w:tcPr>
          <w:p w14:paraId="0F7E97B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666" w:type="pct"/>
          </w:tcPr>
          <w:p w14:paraId="068E6A0C"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2018-10-27</w:t>
            </w:r>
          </w:p>
        </w:tc>
        <w:tc>
          <w:tcPr>
            <w:tcW w:w="532" w:type="pct"/>
          </w:tcPr>
          <w:p w14:paraId="208714C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6.1</w:t>
            </w:r>
          </w:p>
        </w:tc>
        <w:tc>
          <w:tcPr>
            <w:tcW w:w="0" w:type="auto"/>
          </w:tcPr>
          <w:p w14:paraId="79357FB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124.4</w:t>
            </w:r>
          </w:p>
        </w:tc>
        <w:tc>
          <w:tcPr>
            <w:tcW w:w="0" w:type="auto"/>
          </w:tcPr>
          <w:p w14:paraId="1470A23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14:paraId="400CB83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14:paraId="4304808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9.09</w:t>
            </w:r>
          </w:p>
        </w:tc>
        <w:tc>
          <w:tcPr>
            <w:tcW w:w="0" w:type="auto"/>
          </w:tcPr>
          <w:p w14:paraId="1EC2C33C"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30C89DA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3.24</w:t>
            </w:r>
          </w:p>
        </w:tc>
      </w:tr>
      <w:tr w:rsidR="00045A83" w:rsidRPr="005C1D5F" w14:paraId="3875CBD0" w14:textId="77777777" w:rsidTr="005C1D5F">
        <w:tc>
          <w:tcPr>
            <w:tcW w:w="427" w:type="pct"/>
          </w:tcPr>
          <w:p w14:paraId="7E811CA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w:t>
            </w:r>
          </w:p>
        </w:tc>
        <w:tc>
          <w:tcPr>
            <w:tcW w:w="666" w:type="pct"/>
          </w:tcPr>
          <w:p w14:paraId="3A35DEC2"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2018-11-03</w:t>
            </w:r>
          </w:p>
        </w:tc>
        <w:tc>
          <w:tcPr>
            <w:tcW w:w="532" w:type="pct"/>
          </w:tcPr>
          <w:p w14:paraId="3FAF7E1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14:paraId="4A84E20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54.8</w:t>
            </w:r>
          </w:p>
        </w:tc>
        <w:tc>
          <w:tcPr>
            <w:tcW w:w="0" w:type="auto"/>
          </w:tcPr>
          <w:p w14:paraId="66DF8CF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14:paraId="2930C87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14:paraId="4F86343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6.40</w:t>
            </w:r>
          </w:p>
        </w:tc>
        <w:tc>
          <w:tcPr>
            <w:tcW w:w="0" w:type="auto"/>
          </w:tcPr>
          <w:p w14:paraId="6A8D5540"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4B0C787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4.30</w:t>
            </w:r>
          </w:p>
        </w:tc>
      </w:tr>
      <w:tr w:rsidR="00045A83" w:rsidRPr="005C1D5F" w14:paraId="7659981D" w14:textId="77777777" w:rsidTr="005C1D5F">
        <w:tc>
          <w:tcPr>
            <w:tcW w:w="427" w:type="pct"/>
          </w:tcPr>
          <w:p w14:paraId="1A18C3F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666" w:type="pct"/>
          </w:tcPr>
          <w:p w14:paraId="432235DE"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2018-11-25</w:t>
            </w:r>
          </w:p>
        </w:tc>
        <w:tc>
          <w:tcPr>
            <w:tcW w:w="532" w:type="pct"/>
          </w:tcPr>
          <w:p w14:paraId="1279516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w:t>
            </w:r>
          </w:p>
        </w:tc>
        <w:tc>
          <w:tcPr>
            <w:tcW w:w="0" w:type="auto"/>
          </w:tcPr>
          <w:p w14:paraId="5334A86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156.1</w:t>
            </w:r>
          </w:p>
        </w:tc>
        <w:tc>
          <w:tcPr>
            <w:tcW w:w="0" w:type="auto"/>
          </w:tcPr>
          <w:p w14:paraId="262D0B9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14:paraId="2921DAE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14:paraId="12D8656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6.23</w:t>
            </w:r>
          </w:p>
        </w:tc>
        <w:tc>
          <w:tcPr>
            <w:tcW w:w="0" w:type="auto"/>
          </w:tcPr>
          <w:p w14:paraId="12B60552"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6BF6CE6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r>
      <w:tr w:rsidR="00045A83" w:rsidRPr="005C1D5F" w14:paraId="4A1AF812" w14:textId="77777777" w:rsidTr="005C1D5F">
        <w:tc>
          <w:tcPr>
            <w:tcW w:w="427" w:type="pct"/>
          </w:tcPr>
          <w:p w14:paraId="662D880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w:t>
            </w:r>
          </w:p>
        </w:tc>
        <w:tc>
          <w:tcPr>
            <w:tcW w:w="666" w:type="pct"/>
          </w:tcPr>
          <w:p w14:paraId="7BC90368"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2018-12-09</w:t>
            </w:r>
          </w:p>
        </w:tc>
        <w:tc>
          <w:tcPr>
            <w:tcW w:w="532" w:type="pct"/>
          </w:tcPr>
          <w:p w14:paraId="69949ED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4.9</w:t>
            </w:r>
          </w:p>
        </w:tc>
        <w:tc>
          <w:tcPr>
            <w:tcW w:w="0" w:type="auto"/>
          </w:tcPr>
          <w:p w14:paraId="059DC9D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205.1</w:t>
            </w:r>
          </w:p>
        </w:tc>
        <w:tc>
          <w:tcPr>
            <w:tcW w:w="0" w:type="auto"/>
          </w:tcPr>
          <w:p w14:paraId="1153FD2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0" w:type="auto"/>
          </w:tcPr>
          <w:p w14:paraId="5E2319F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0" w:type="auto"/>
          </w:tcPr>
          <w:p w14:paraId="03A88C1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5.88</w:t>
            </w:r>
          </w:p>
        </w:tc>
        <w:tc>
          <w:tcPr>
            <w:tcW w:w="0" w:type="auto"/>
          </w:tcPr>
          <w:p w14:paraId="741373B8"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294B557A" w14:textId="77777777" w:rsidR="00045A83" w:rsidRPr="005C1D5F" w:rsidRDefault="00045A83" w:rsidP="005C1D5F">
            <w:pPr>
              <w:spacing w:line="240" w:lineRule="auto"/>
              <w:rPr>
                <w:rFonts w:asciiTheme="minorHAnsi" w:hAnsiTheme="minorHAnsi" w:cstheme="minorHAnsi"/>
                <w:sz w:val="22"/>
                <w:szCs w:val="22"/>
              </w:rPr>
            </w:pPr>
          </w:p>
        </w:tc>
      </w:tr>
      <w:tr w:rsidR="00045A83" w:rsidRPr="005C1D5F" w14:paraId="1C6FEE56" w14:textId="77777777" w:rsidTr="005C1D5F">
        <w:tc>
          <w:tcPr>
            <w:tcW w:w="427" w:type="pct"/>
          </w:tcPr>
          <w:p w14:paraId="07ABA0B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w:t>
            </w:r>
          </w:p>
        </w:tc>
        <w:tc>
          <w:tcPr>
            <w:tcW w:w="666" w:type="pct"/>
          </w:tcPr>
          <w:p w14:paraId="5E41153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2019-01-02</w:t>
            </w:r>
          </w:p>
        </w:tc>
        <w:tc>
          <w:tcPr>
            <w:tcW w:w="532" w:type="pct"/>
          </w:tcPr>
          <w:p w14:paraId="01D8F56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4.2</w:t>
            </w:r>
          </w:p>
        </w:tc>
        <w:tc>
          <w:tcPr>
            <w:tcW w:w="0" w:type="auto"/>
          </w:tcPr>
          <w:p w14:paraId="7B4ADF8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227.6</w:t>
            </w:r>
          </w:p>
        </w:tc>
        <w:tc>
          <w:tcPr>
            <w:tcW w:w="0" w:type="auto"/>
          </w:tcPr>
          <w:p w14:paraId="026F4FD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14:paraId="0355A77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w:t>
            </w:r>
          </w:p>
        </w:tc>
        <w:tc>
          <w:tcPr>
            <w:tcW w:w="0" w:type="auto"/>
          </w:tcPr>
          <w:p w14:paraId="0806765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4.68</w:t>
            </w:r>
          </w:p>
        </w:tc>
        <w:tc>
          <w:tcPr>
            <w:tcW w:w="0" w:type="auto"/>
          </w:tcPr>
          <w:p w14:paraId="7AF5FC73"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49E2CA19" w14:textId="77777777" w:rsidR="00045A83" w:rsidRPr="005C1D5F" w:rsidRDefault="00045A83" w:rsidP="005C1D5F">
            <w:pPr>
              <w:spacing w:line="240" w:lineRule="auto"/>
              <w:rPr>
                <w:rFonts w:asciiTheme="minorHAnsi" w:hAnsiTheme="minorHAnsi" w:cstheme="minorHAnsi"/>
                <w:sz w:val="22"/>
                <w:szCs w:val="22"/>
              </w:rPr>
            </w:pPr>
          </w:p>
        </w:tc>
      </w:tr>
      <w:tr w:rsidR="00045A83" w:rsidRPr="005C1D5F" w14:paraId="556E7F57" w14:textId="77777777" w:rsidTr="005C1D5F">
        <w:tc>
          <w:tcPr>
            <w:tcW w:w="427" w:type="pct"/>
          </w:tcPr>
          <w:p w14:paraId="0D17172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666" w:type="pct"/>
          </w:tcPr>
          <w:p w14:paraId="49DF4E8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2019-01-17</w:t>
            </w:r>
          </w:p>
        </w:tc>
        <w:tc>
          <w:tcPr>
            <w:tcW w:w="532" w:type="pct"/>
          </w:tcPr>
          <w:p w14:paraId="16D4E02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w:t>
            </w:r>
          </w:p>
        </w:tc>
        <w:tc>
          <w:tcPr>
            <w:tcW w:w="0" w:type="auto"/>
          </w:tcPr>
          <w:p w14:paraId="7FA7C76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68.7</w:t>
            </w:r>
          </w:p>
        </w:tc>
        <w:tc>
          <w:tcPr>
            <w:tcW w:w="0" w:type="auto"/>
          </w:tcPr>
          <w:p w14:paraId="6298A93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15A02F7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14:paraId="3D4ADB6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2.97</w:t>
            </w:r>
          </w:p>
        </w:tc>
        <w:tc>
          <w:tcPr>
            <w:tcW w:w="0" w:type="auto"/>
          </w:tcPr>
          <w:p w14:paraId="7BD0B897" w14:textId="77777777" w:rsidR="00045A83" w:rsidRPr="005C1D5F" w:rsidRDefault="00045A83" w:rsidP="005C1D5F">
            <w:pPr>
              <w:spacing w:line="240" w:lineRule="auto"/>
              <w:rPr>
                <w:rFonts w:asciiTheme="minorHAnsi" w:hAnsiTheme="minorHAnsi" w:cstheme="minorHAnsi"/>
                <w:sz w:val="22"/>
                <w:szCs w:val="22"/>
              </w:rPr>
            </w:pPr>
          </w:p>
        </w:tc>
        <w:tc>
          <w:tcPr>
            <w:tcW w:w="0" w:type="auto"/>
          </w:tcPr>
          <w:p w14:paraId="11466A73" w14:textId="77777777" w:rsidR="00045A83" w:rsidRPr="005C1D5F" w:rsidRDefault="00045A83" w:rsidP="005C1D5F">
            <w:pPr>
              <w:spacing w:line="240" w:lineRule="auto"/>
              <w:rPr>
                <w:rFonts w:asciiTheme="minorHAnsi" w:hAnsiTheme="minorHAnsi" w:cstheme="minorHAnsi"/>
                <w:sz w:val="22"/>
                <w:szCs w:val="22"/>
              </w:rPr>
            </w:pPr>
          </w:p>
        </w:tc>
      </w:tr>
      <w:tr w:rsidR="00045A83" w:rsidRPr="005C1D5F" w14:paraId="3BBDCECD" w14:textId="77777777" w:rsidTr="005C1D5F">
        <w:tc>
          <w:tcPr>
            <w:tcW w:w="427" w:type="pct"/>
          </w:tcPr>
          <w:p w14:paraId="0B1803F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w:t>
            </w:r>
          </w:p>
        </w:tc>
        <w:tc>
          <w:tcPr>
            <w:tcW w:w="666" w:type="pct"/>
          </w:tcPr>
          <w:p w14:paraId="335D395B"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2019-09-12</w:t>
            </w:r>
          </w:p>
        </w:tc>
        <w:tc>
          <w:tcPr>
            <w:tcW w:w="532" w:type="pct"/>
          </w:tcPr>
          <w:p w14:paraId="1A6E1FF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14:paraId="0DCE152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58.4</w:t>
            </w:r>
          </w:p>
        </w:tc>
        <w:tc>
          <w:tcPr>
            <w:tcW w:w="0" w:type="auto"/>
          </w:tcPr>
          <w:p w14:paraId="360DAC9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0.8</w:t>
            </w:r>
          </w:p>
        </w:tc>
        <w:tc>
          <w:tcPr>
            <w:tcW w:w="0" w:type="auto"/>
          </w:tcPr>
          <w:p w14:paraId="45A304A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14</w:t>
            </w:r>
          </w:p>
        </w:tc>
        <w:tc>
          <w:tcPr>
            <w:tcW w:w="0" w:type="auto"/>
          </w:tcPr>
          <w:p w14:paraId="19F5844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9.97</w:t>
            </w:r>
          </w:p>
        </w:tc>
        <w:tc>
          <w:tcPr>
            <w:tcW w:w="0" w:type="auto"/>
          </w:tcPr>
          <w:p w14:paraId="7AE0984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16.75</w:t>
            </w:r>
          </w:p>
        </w:tc>
        <w:tc>
          <w:tcPr>
            <w:tcW w:w="0" w:type="auto"/>
          </w:tcPr>
          <w:p w14:paraId="153F62C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1.85</w:t>
            </w:r>
          </w:p>
        </w:tc>
      </w:tr>
      <w:tr w:rsidR="00045A83" w:rsidRPr="005C1D5F" w14:paraId="11F143EA" w14:textId="77777777" w:rsidTr="005C1D5F">
        <w:tc>
          <w:tcPr>
            <w:tcW w:w="427" w:type="pct"/>
          </w:tcPr>
          <w:p w14:paraId="7BB36C2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666" w:type="pct"/>
          </w:tcPr>
          <w:p w14:paraId="2D483024"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2019-10-15</w:t>
            </w:r>
          </w:p>
        </w:tc>
        <w:tc>
          <w:tcPr>
            <w:tcW w:w="532" w:type="pct"/>
          </w:tcPr>
          <w:p w14:paraId="456B9C2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w:t>
            </w:r>
          </w:p>
        </w:tc>
        <w:tc>
          <w:tcPr>
            <w:tcW w:w="0" w:type="auto"/>
          </w:tcPr>
          <w:p w14:paraId="4C539F6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136.2</w:t>
            </w:r>
          </w:p>
        </w:tc>
        <w:tc>
          <w:tcPr>
            <w:tcW w:w="0" w:type="auto"/>
          </w:tcPr>
          <w:p w14:paraId="3F15F9B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14:paraId="4919EB8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w:t>
            </w:r>
          </w:p>
        </w:tc>
        <w:tc>
          <w:tcPr>
            <w:tcW w:w="0" w:type="auto"/>
          </w:tcPr>
          <w:p w14:paraId="026C574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6.73</w:t>
            </w:r>
          </w:p>
        </w:tc>
        <w:tc>
          <w:tcPr>
            <w:tcW w:w="0" w:type="auto"/>
          </w:tcPr>
          <w:p w14:paraId="115E21F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19.74</w:t>
            </w:r>
          </w:p>
        </w:tc>
        <w:tc>
          <w:tcPr>
            <w:tcW w:w="0" w:type="auto"/>
          </w:tcPr>
          <w:p w14:paraId="6349669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3.57</w:t>
            </w:r>
          </w:p>
        </w:tc>
      </w:tr>
      <w:tr w:rsidR="00045A83" w:rsidRPr="005C1D5F" w14:paraId="1E13D322" w14:textId="77777777" w:rsidTr="005C1D5F">
        <w:tc>
          <w:tcPr>
            <w:tcW w:w="427" w:type="pct"/>
          </w:tcPr>
          <w:p w14:paraId="6FC71D0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w:t>
            </w:r>
          </w:p>
        </w:tc>
        <w:tc>
          <w:tcPr>
            <w:tcW w:w="666" w:type="pct"/>
          </w:tcPr>
          <w:p w14:paraId="44B29301"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2019-11-15</w:t>
            </w:r>
          </w:p>
        </w:tc>
        <w:tc>
          <w:tcPr>
            <w:tcW w:w="532" w:type="pct"/>
          </w:tcPr>
          <w:p w14:paraId="11BE5D0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w:t>
            </w:r>
          </w:p>
        </w:tc>
        <w:tc>
          <w:tcPr>
            <w:tcW w:w="0" w:type="auto"/>
          </w:tcPr>
          <w:p w14:paraId="4F03192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67.6</w:t>
            </w:r>
          </w:p>
        </w:tc>
        <w:tc>
          <w:tcPr>
            <w:tcW w:w="0" w:type="auto"/>
          </w:tcPr>
          <w:p w14:paraId="44E8B79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14:paraId="2ED7440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28</w:t>
            </w:r>
          </w:p>
        </w:tc>
        <w:tc>
          <w:tcPr>
            <w:tcW w:w="0" w:type="auto"/>
          </w:tcPr>
          <w:p w14:paraId="135A11F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6.44</w:t>
            </w:r>
          </w:p>
        </w:tc>
        <w:tc>
          <w:tcPr>
            <w:tcW w:w="0" w:type="auto"/>
          </w:tcPr>
          <w:p w14:paraId="017024E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22.84</w:t>
            </w:r>
          </w:p>
        </w:tc>
        <w:tc>
          <w:tcPr>
            <w:tcW w:w="0" w:type="auto"/>
          </w:tcPr>
          <w:p w14:paraId="4643475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3.64</w:t>
            </w:r>
          </w:p>
        </w:tc>
      </w:tr>
      <w:tr w:rsidR="00045A83" w:rsidRPr="005C1D5F" w14:paraId="6BBB4647" w14:textId="77777777" w:rsidTr="005C1D5F">
        <w:tc>
          <w:tcPr>
            <w:tcW w:w="427" w:type="pct"/>
          </w:tcPr>
          <w:p w14:paraId="7997831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666" w:type="pct"/>
          </w:tcPr>
          <w:p w14:paraId="448CC4A0"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2019-12-10</w:t>
            </w:r>
          </w:p>
        </w:tc>
        <w:tc>
          <w:tcPr>
            <w:tcW w:w="532" w:type="pct"/>
          </w:tcPr>
          <w:p w14:paraId="675FFBA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w:t>
            </w:r>
          </w:p>
        </w:tc>
        <w:tc>
          <w:tcPr>
            <w:tcW w:w="0" w:type="auto"/>
          </w:tcPr>
          <w:p w14:paraId="6846F59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70.4</w:t>
            </w:r>
          </w:p>
        </w:tc>
        <w:tc>
          <w:tcPr>
            <w:tcW w:w="0" w:type="auto"/>
          </w:tcPr>
          <w:p w14:paraId="054952B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68F7FA2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25</w:t>
            </w:r>
          </w:p>
        </w:tc>
        <w:tc>
          <w:tcPr>
            <w:tcW w:w="0" w:type="auto"/>
          </w:tcPr>
          <w:p w14:paraId="0C4537D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5.30</w:t>
            </w:r>
          </w:p>
        </w:tc>
        <w:tc>
          <w:tcPr>
            <w:tcW w:w="0" w:type="auto"/>
          </w:tcPr>
          <w:p w14:paraId="567BDC0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18.90</w:t>
            </w:r>
          </w:p>
        </w:tc>
        <w:tc>
          <w:tcPr>
            <w:tcW w:w="0" w:type="auto"/>
          </w:tcPr>
          <w:p w14:paraId="68B4660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3.69</w:t>
            </w:r>
          </w:p>
        </w:tc>
      </w:tr>
      <w:tr w:rsidR="00045A83" w:rsidRPr="005C1D5F" w14:paraId="404AF4B9" w14:textId="77777777" w:rsidTr="005C1D5F">
        <w:tc>
          <w:tcPr>
            <w:tcW w:w="427" w:type="pct"/>
          </w:tcPr>
          <w:p w14:paraId="0A83F7E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666" w:type="pct"/>
          </w:tcPr>
          <w:p w14:paraId="03CAE265"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2019-12-18</w:t>
            </w:r>
          </w:p>
        </w:tc>
        <w:tc>
          <w:tcPr>
            <w:tcW w:w="532" w:type="pct"/>
          </w:tcPr>
          <w:p w14:paraId="195BDF0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w:t>
            </w:r>
          </w:p>
        </w:tc>
        <w:tc>
          <w:tcPr>
            <w:tcW w:w="0" w:type="auto"/>
          </w:tcPr>
          <w:p w14:paraId="748730E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112.1</w:t>
            </w:r>
          </w:p>
        </w:tc>
        <w:tc>
          <w:tcPr>
            <w:tcW w:w="0" w:type="auto"/>
          </w:tcPr>
          <w:p w14:paraId="016C24A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w:t>
            </w:r>
          </w:p>
        </w:tc>
        <w:tc>
          <w:tcPr>
            <w:tcW w:w="0" w:type="auto"/>
          </w:tcPr>
          <w:p w14:paraId="2CC7C60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w:t>
            </w:r>
          </w:p>
        </w:tc>
        <w:tc>
          <w:tcPr>
            <w:tcW w:w="0" w:type="auto"/>
          </w:tcPr>
          <w:p w14:paraId="0704074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14:paraId="409912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16.55</w:t>
            </w:r>
          </w:p>
        </w:tc>
        <w:tc>
          <w:tcPr>
            <w:tcW w:w="0" w:type="auto"/>
          </w:tcPr>
          <w:p w14:paraId="4B70C539"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3.71</w:t>
            </w:r>
          </w:p>
        </w:tc>
      </w:tr>
      <w:tr w:rsidR="00045A83" w:rsidRPr="005C1D5F" w14:paraId="12611232" w14:textId="77777777" w:rsidTr="005C1D5F">
        <w:tc>
          <w:tcPr>
            <w:tcW w:w="427" w:type="pct"/>
          </w:tcPr>
          <w:p w14:paraId="169B2EF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w:t>
            </w:r>
          </w:p>
        </w:tc>
        <w:tc>
          <w:tcPr>
            <w:tcW w:w="666" w:type="pct"/>
          </w:tcPr>
          <w:p w14:paraId="5A6526F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2020-01-02</w:t>
            </w:r>
          </w:p>
        </w:tc>
        <w:tc>
          <w:tcPr>
            <w:tcW w:w="532" w:type="pct"/>
          </w:tcPr>
          <w:p w14:paraId="7595F51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5.7</w:t>
            </w:r>
          </w:p>
        </w:tc>
        <w:tc>
          <w:tcPr>
            <w:tcW w:w="0" w:type="auto"/>
          </w:tcPr>
          <w:p w14:paraId="14E8D8F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180.0</w:t>
            </w:r>
          </w:p>
        </w:tc>
        <w:tc>
          <w:tcPr>
            <w:tcW w:w="0" w:type="auto"/>
          </w:tcPr>
          <w:p w14:paraId="43D737A5"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1.3</w:t>
            </w:r>
          </w:p>
        </w:tc>
        <w:tc>
          <w:tcPr>
            <w:tcW w:w="0" w:type="auto"/>
          </w:tcPr>
          <w:p w14:paraId="327E813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w:t>
            </w:r>
          </w:p>
        </w:tc>
        <w:tc>
          <w:tcPr>
            <w:tcW w:w="0" w:type="auto"/>
          </w:tcPr>
          <w:p w14:paraId="3A3017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5.13</w:t>
            </w:r>
          </w:p>
        </w:tc>
        <w:tc>
          <w:tcPr>
            <w:tcW w:w="0" w:type="auto"/>
          </w:tcPr>
          <w:p w14:paraId="620B71B1"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15.78</w:t>
            </w:r>
          </w:p>
        </w:tc>
        <w:tc>
          <w:tcPr>
            <w:tcW w:w="0" w:type="auto"/>
          </w:tcPr>
          <w:p w14:paraId="6C1590CE"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3.11</w:t>
            </w:r>
          </w:p>
        </w:tc>
      </w:tr>
      <w:tr w:rsidR="00045A83" w:rsidRPr="005C1D5F" w14:paraId="0BF5E1E3" w14:textId="77777777" w:rsidTr="005C1D5F">
        <w:tc>
          <w:tcPr>
            <w:tcW w:w="427" w:type="pct"/>
          </w:tcPr>
          <w:p w14:paraId="3103B63F"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16</w:t>
            </w:r>
          </w:p>
        </w:tc>
        <w:tc>
          <w:tcPr>
            <w:tcW w:w="666" w:type="pct"/>
          </w:tcPr>
          <w:p w14:paraId="76735D8F"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2020-01-18</w:t>
            </w:r>
          </w:p>
        </w:tc>
        <w:tc>
          <w:tcPr>
            <w:tcW w:w="532" w:type="pct"/>
          </w:tcPr>
          <w:p w14:paraId="42D92C8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9.9</w:t>
            </w:r>
          </w:p>
        </w:tc>
        <w:tc>
          <w:tcPr>
            <w:tcW w:w="0" w:type="auto"/>
          </w:tcPr>
          <w:p w14:paraId="208D774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238.3</w:t>
            </w:r>
          </w:p>
        </w:tc>
        <w:tc>
          <w:tcPr>
            <w:tcW w:w="0" w:type="auto"/>
          </w:tcPr>
          <w:p w14:paraId="6E25C8E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3A98B47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8</w:t>
            </w:r>
          </w:p>
        </w:tc>
        <w:tc>
          <w:tcPr>
            <w:tcW w:w="0" w:type="auto"/>
          </w:tcPr>
          <w:p w14:paraId="0F4FE06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4.11</w:t>
            </w:r>
          </w:p>
        </w:tc>
        <w:tc>
          <w:tcPr>
            <w:tcW w:w="0" w:type="auto"/>
          </w:tcPr>
          <w:p w14:paraId="066142A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11.42</w:t>
            </w:r>
          </w:p>
        </w:tc>
        <w:tc>
          <w:tcPr>
            <w:tcW w:w="0" w:type="auto"/>
          </w:tcPr>
          <w:p w14:paraId="5C4631E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3.06</w:t>
            </w:r>
          </w:p>
        </w:tc>
      </w:tr>
      <w:tr w:rsidR="00045A83" w:rsidRPr="005C1D5F" w14:paraId="5ED13A6D" w14:textId="77777777" w:rsidTr="005C1D5F">
        <w:tc>
          <w:tcPr>
            <w:tcW w:w="427" w:type="pct"/>
          </w:tcPr>
          <w:p w14:paraId="72E768F3"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17</w:t>
            </w:r>
          </w:p>
        </w:tc>
        <w:tc>
          <w:tcPr>
            <w:tcW w:w="666" w:type="pct"/>
          </w:tcPr>
          <w:p w14:paraId="32B227E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2020-01-30</w:t>
            </w:r>
          </w:p>
        </w:tc>
        <w:tc>
          <w:tcPr>
            <w:tcW w:w="532" w:type="pct"/>
          </w:tcPr>
          <w:p w14:paraId="77B21C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1.9</w:t>
            </w:r>
          </w:p>
        </w:tc>
        <w:tc>
          <w:tcPr>
            <w:tcW w:w="0" w:type="auto"/>
          </w:tcPr>
          <w:p w14:paraId="07056B9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208.8</w:t>
            </w:r>
          </w:p>
        </w:tc>
        <w:tc>
          <w:tcPr>
            <w:tcW w:w="0" w:type="auto"/>
          </w:tcPr>
          <w:p w14:paraId="75FDF75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4.6</w:t>
            </w:r>
          </w:p>
        </w:tc>
        <w:tc>
          <w:tcPr>
            <w:tcW w:w="0" w:type="auto"/>
          </w:tcPr>
          <w:p w14:paraId="2B06C33C"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5</w:t>
            </w:r>
          </w:p>
        </w:tc>
        <w:tc>
          <w:tcPr>
            <w:tcW w:w="0" w:type="auto"/>
          </w:tcPr>
          <w:p w14:paraId="3D7CADBD"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4.46</w:t>
            </w:r>
          </w:p>
        </w:tc>
        <w:tc>
          <w:tcPr>
            <w:tcW w:w="0" w:type="auto"/>
          </w:tcPr>
          <w:p w14:paraId="7321F67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12.82</w:t>
            </w:r>
          </w:p>
        </w:tc>
        <w:tc>
          <w:tcPr>
            <w:tcW w:w="0" w:type="auto"/>
          </w:tcPr>
          <w:p w14:paraId="78F80B2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2.92</w:t>
            </w:r>
          </w:p>
        </w:tc>
      </w:tr>
      <w:tr w:rsidR="00045A83" w:rsidRPr="005C1D5F" w14:paraId="57894CC1" w14:textId="77777777" w:rsidTr="005C1D5F">
        <w:tc>
          <w:tcPr>
            <w:tcW w:w="427" w:type="pct"/>
          </w:tcPr>
          <w:p w14:paraId="1BBB3E4B"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18</w:t>
            </w:r>
          </w:p>
        </w:tc>
        <w:tc>
          <w:tcPr>
            <w:tcW w:w="666" w:type="pct"/>
          </w:tcPr>
          <w:p w14:paraId="79517CCA" w14:textId="77777777" w:rsidR="00045A83" w:rsidRPr="005C1D5F" w:rsidRDefault="00053949" w:rsidP="005C1D5F">
            <w:pPr>
              <w:spacing w:line="240" w:lineRule="auto"/>
              <w:rPr>
                <w:rFonts w:asciiTheme="minorHAnsi" w:hAnsiTheme="minorHAnsi" w:cstheme="minorHAnsi"/>
                <w:sz w:val="22"/>
                <w:szCs w:val="22"/>
              </w:rPr>
            </w:pPr>
            <w:r w:rsidRPr="005C1D5F">
              <w:rPr>
                <w:rFonts w:asciiTheme="minorHAnsi" w:hAnsiTheme="minorHAnsi" w:cstheme="minorHAnsi"/>
                <w:sz w:val="22"/>
                <w:szCs w:val="22"/>
              </w:rPr>
              <w:t>2020-02-05</w:t>
            </w:r>
          </w:p>
        </w:tc>
        <w:tc>
          <w:tcPr>
            <w:tcW w:w="532" w:type="pct"/>
          </w:tcPr>
          <w:p w14:paraId="462D3E67"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3.4</w:t>
            </w:r>
          </w:p>
        </w:tc>
        <w:tc>
          <w:tcPr>
            <w:tcW w:w="0" w:type="auto"/>
          </w:tcPr>
          <w:p w14:paraId="50BFDA58"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75.9</w:t>
            </w:r>
          </w:p>
        </w:tc>
        <w:tc>
          <w:tcPr>
            <w:tcW w:w="0" w:type="auto"/>
          </w:tcPr>
          <w:p w14:paraId="6B285582"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0.9</w:t>
            </w:r>
          </w:p>
        </w:tc>
        <w:tc>
          <w:tcPr>
            <w:tcW w:w="0" w:type="auto"/>
          </w:tcPr>
          <w:p w14:paraId="05653984"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10</w:t>
            </w:r>
          </w:p>
        </w:tc>
        <w:tc>
          <w:tcPr>
            <w:tcW w:w="0" w:type="auto"/>
          </w:tcPr>
          <w:p w14:paraId="175C35FA"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3.79</w:t>
            </w:r>
          </w:p>
        </w:tc>
        <w:tc>
          <w:tcPr>
            <w:tcW w:w="0" w:type="auto"/>
          </w:tcPr>
          <w:p w14:paraId="478F7410"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9.61</w:t>
            </w:r>
          </w:p>
        </w:tc>
        <w:tc>
          <w:tcPr>
            <w:tcW w:w="0" w:type="auto"/>
          </w:tcPr>
          <w:p w14:paraId="65646526" w14:textId="77777777" w:rsidR="00045A83" w:rsidRPr="005C1D5F" w:rsidRDefault="00053949" w:rsidP="005C1D5F">
            <w:pPr>
              <w:spacing w:line="240" w:lineRule="auto"/>
              <w:jc w:val="right"/>
              <w:rPr>
                <w:rFonts w:asciiTheme="minorHAnsi" w:hAnsiTheme="minorHAnsi" w:cstheme="minorHAnsi"/>
                <w:sz w:val="22"/>
                <w:szCs w:val="22"/>
              </w:rPr>
            </w:pPr>
            <w:r w:rsidRPr="005C1D5F">
              <w:rPr>
                <w:rFonts w:asciiTheme="minorHAnsi" w:hAnsiTheme="minorHAnsi" w:cstheme="minorHAnsi"/>
                <w:sz w:val="22"/>
                <w:szCs w:val="22"/>
              </w:rPr>
              <w:t>3.09</w:t>
            </w:r>
          </w:p>
        </w:tc>
      </w:tr>
    </w:tbl>
    <w:p w14:paraId="49525BCF" w14:textId="77777777" w:rsidR="00045A83" w:rsidRDefault="00053949">
      <w:r>
        <w:t> </w:t>
      </w:r>
    </w:p>
    <w:p w14:paraId="7798E9EA" w14:textId="77777777" w:rsidR="00045A83" w:rsidRDefault="00053949">
      <w:r>
        <w:t xml:space="preserve">An intense (category 3-4) atmospheric river event hit the LWSA January 29-31 (Event 17) and generated incredible flows across the Leech watershed (and across Vancouver Island and most of the south coast of BC). Streamflow at CraggCrk (site 4) and the </w:t>
      </w:r>
      <w:r>
        <w:lastRenderedPageBreak/>
        <w:t>Tunnel (site 6) over-topped the vertical racks (greater than 2m tall) and ripped the level-loggers out of their stilling wells.</w:t>
      </w:r>
      <w:r>
        <w:rPr>
          <w:rStyle w:val="FootnoteReference"/>
        </w:rPr>
        <w:footnoteReference w:id="1"/>
      </w:r>
      <w:r>
        <w:t xml:space="preserve"> Luckily, the level-loggers were found downstream in February and (after drying the circuit boards) the data were successfully retrieved from both Odyssey loggers. </w:t>
      </w:r>
      <w:r w:rsidR="005C1D5F">
        <w:t>Samples were collected across these 18 events (</w:t>
      </w:r>
      <w:r>
        <w:t>Figure 16</w:t>
      </w:r>
      <w:r w:rsidR="005C1D5F">
        <w:t xml:space="preserve">). </w:t>
      </w:r>
    </w:p>
    <w:p w14:paraId="4052AE6B" w14:textId="77777777" w:rsidR="00045A83" w:rsidRDefault="00053949">
      <w:r>
        <w:t> </w:t>
      </w:r>
    </w:p>
    <w:p w14:paraId="3EFA14D0" w14:textId="77777777" w:rsidR="00045A83" w:rsidRDefault="00053949" w:rsidP="005C1D5F">
      <w:pPr>
        <w:spacing w:line="240" w:lineRule="auto"/>
      </w:pPr>
      <w:r>
        <w:rPr>
          <w:noProof/>
        </w:rPr>
        <w:lastRenderedPageBreak/>
        <w:drawing>
          <wp:inline distT="0" distB="0" distL="0" distR="0" wp14:anchorId="640B138A" wp14:editId="17F975CB">
            <wp:extent cx="4832985" cy="7249476"/>
            <wp:effectExtent l="0" t="0" r="0" b="0"/>
            <wp:docPr id="16" name="Picture" descr="Figure 16: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subbasins_megaplot-noTemp.png"/>
                    <pic:cNvPicPr>
                      <a:picLocks noChangeAspect="1" noChangeArrowheads="1"/>
                    </pic:cNvPicPr>
                  </pic:nvPicPr>
                  <pic:blipFill>
                    <a:blip r:embed="rId29"/>
                    <a:stretch>
                      <a:fillRect/>
                    </a:stretch>
                  </pic:blipFill>
                  <pic:spPr bwMode="auto">
                    <a:xfrm>
                      <a:off x="0" y="0"/>
                      <a:ext cx="4853565" cy="7280346"/>
                    </a:xfrm>
                    <a:prstGeom prst="rect">
                      <a:avLst/>
                    </a:prstGeom>
                    <a:noFill/>
                    <a:ln w="9525">
                      <a:noFill/>
                      <a:headEnd/>
                      <a:tailEnd/>
                    </a:ln>
                  </pic:spPr>
                </pic:pic>
              </a:graphicData>
            </a:graphic>
          </wp:inline>
        </w:drawing>
      </w:r>
    </w:p>
    <w:p w14:paraId="1AFD5684" w14:textId="77777777" w:rsidR="00045A83" w:rsidRDefault="00053949" w:rsidP="005C1D5F">
      <w:pPr>
        <w:spacing w:line="240" w:lineRule="auto"/>
      </w:pPr>
      <w:r>
        <w:lastRenderedPageBreak/>
        <w:t xml:space="preserve">Figure 16: </w:t>
      </w:r>
      <w:r>
        <w:rPr>
          <w:i/>
        </w:rPr>
        <w:t>Plot of Precipitation, rain events (as vertical lines), stream rise and sample collection at six sites across the LWSA.</w:t>
      </w:r>
    </w:p>
    <w:p w14:paraId="03ECCF76" w14:textId="77777777" w:rsidR="00045A83" w:rsidRDefault="00053949" w:rsidP="00405B36">
      <w:pPr>
        <w:spacing w:line="240" w:lineRule="auto"/>
      </w:pPr>
      <w:r>
        <w:t> </w:t>
      </w:r>
    </w:p>
    <w:p w14:paraId="2EDF9C9D" w14:textId="77777777" w:rsidR="00045A83" w:rsidRDefault="00E131BD">
      <w:r>
        <w:t>Eight of the</w:t>
      </w:r>
      <w:r w:rsidR="00405B36">
        <w:t xml:space="preserve"> major</w:t>
      </w:r>
      <w:r>
        <w:t xml:space="preserve"> events were captured in the 2019 water year (2018-2019 wet season), the other ten in the 2020 water year. For each </w:t>
      </w:r>
      <w:r w:rsidR="00405B36">
        <w:t>calendar</w:t>
      </w:r>
      <w:r>
        <w:t xml:space="preserve"> year in the study period, major rain events’ minimum and maximum values of depth, duration and intensity were identified </w:t>
      </w:r>
      <w:r w:rsidR="00405B36">
        <w:t>(</w:t>
      </w:r>
      <w:r>
        <w:t>Table 11</w:t>
      </w:r>
      <w:r w:rsidR="00405B36">
        <w:t>)</w:t>
      </w:r>
      <w:r>
        <w:t>.</w:t>
      </w:r>
    </w:p>
    <w:p w14:paraId="5387F618" w14:textId="77777777" w:rsidR="00E131BD" w:rsidRDefault="00E131BD"/>
    <w:p w14:paraId="21F8E65D" w14:textId="77777777" w:rsidR="00045A83" w:rsidRDefault="00053949">
      <w:r>
        <w:t xml:space="preserve">Table 11: </w:t>
      </w:r>
      <w:r>
        <w:rPr>
          <w:i/>
        </w:rPr>
        <w:t xml:space="preserve">Minimum and maximum rain event values </w:t>
      </w:r>
    </w:p>
    <w:tbl>
      <w:tblPr>
        <w:tblW w:w="5000" w:type="pct"/>
        <w:tblLook w:val="07E0" w:firstRow="1" w:lastRow="1" w:firstColumn="1" w:lastColumn="1" w:noHBand="1" w:noVBand="1"/>
      </w:tblPr>
      <w:tblGrid>
        <w:gridCol w:w="703"/>
        <w:gridCol w:w="1547"/>
        <w:gridCol w:w="1563"/>
        <w:gridCol w:w="1120"/>
        <w:gridCol w:w="1146"/>
        <w:gridCol w:w="1632"/>
        <w:gridCol w:w="1649"/>
      </w:tblGrid>
      <w:tr w:rsidR="00045A83" w:rsidRPr="00E131BD" w14:paraId="466FA4E5" w14:textId="77777777">
        <w:tc>
          <w:tcPr>
            <w:tcW w:w="0" w:type="auto"/>
            <w:tcBorders>
              <w:bottom w:val="single" w:sz="0" w:space="0" w:color="auto"/>
            </w:tcBorders>
            <w:vAlign w:val="bottom"/>
          </w:tcPr>
          <w:p w14:paraId="64AA49F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year</w:t>
            </w:r>
          </w:p>
        </w:tc>
        <w:tc>
          <w:tcPr>
            <w:tcW w:w="0" w:type="auto"/>
            <w:tcBorders>
              <w:bottom w:val="single" w:sz="0" w:space="0" w:color="auto"/>
            </w:tcBorders>
            <w:vAlign w:val="bottom"/>
          </w:tcPr>
          <w:p w14:paraId="73E53E5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duration (days)</w:t>
            </w:r>
          </w:p>
        </w:tc>
        <w:tc>
          <w:tcPr>
            <w:tcW w:w="0" w:type="auto"/>
            <w:tcBorders>
              <w:bottom w:val="single" w:sz="0" w:space="0" w:color="auto"/>
            </w:tcBorders>
            <w:vAlign w:val="bottom"/>
          </w:tcPr>
          <w:p w14:paraId="3C95316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duration (days)</w:t>
            </w:r>
          </w:p>
        </w:tc>
        <w:tc>
          <w:tcPr>
            <w:tcW w:w="0" w:type="auto"/>
            <w:tcBorders>
              <w:bottom w:val="single" w:sz="0" w:space="0" w:color="auto"/>
            </w:tcBorders>
            <w:vAlign w:val="bottom"/>
          </w:tcPr>
          <w:p w14:paraId="4294ECE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rain (mm)</w:t>
            </w:r>
          </w:p>
        </w:tc>
        <w:tc>
          <w:tcPr>
            <w:tcW w:w="0" w:type="auto"/>
            <w:tcBorders>
              <w:bottom w:val="single" w:sz="0" w:space="0" w:color="auto"/>
            </w:tcBorders>
            <w:vAlign w:val="bottom"/>
          </w:tcPr>
          <w:p w14:paraId="6650FB0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rain (mm)</w:t>
            </w:r>
          </w:p>
        </w:tc>
        <w:tc>
          <w:tcPr>
            <w:tcW w:w="0" w:type="auto"/>
            <w:tcBorders>
              <w:bottom w:val="single" w:sz="0" w:space="0" w:color="auto"/>
            </w:tcBorders>
            <w:vAlign w:val="bottom"/>
          </w:tcPr>
          <w:p w14:paraId="4BBB6D0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intensity (mm/hr)</w:t>
            </w:r>
          </w:p>
        </w:tc>
        <w:tc>
          <w:tcPr>
            <w:tcW w:w="0" w:type="auto"/>
            <w:tcBorders>
              <w:bottom w:val="single" w:sz="0" w:space="0" w:color="auto"/>
            </w:tcBorders>
            <w:vAlign w:val="bottom"/>
          </w:tcPr>
          <w:p w14:paraId="70534AF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intensity (mm/hr)</w:t>
            </w:r>
          </w:p>
        </w:tc>
      </w:tr>
      <w:tr w:rsidR="00045A83" w:rsidRPr="00E131BD" w14:paraId="35978C24" w14:textId="77777777">
        <w:tc>
          <w:tcPr>
            <w:tcW w:w="0" w:type="auto"/>
          </w:tcPr>
          <w:p w14:paraId="4415C3D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2018</w:t>
            </w:r>
          </w:p>
        </w:tc>
        <w:tc>
          <w:tcPr>
            <w:tcW w:w="0" w:type="auto"/>
          </w:tcPr>
          <w:p w14:paraId="12065F4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w:t>
            </w:r>
          </w:p>
        </w:tc>
        <w:tc>
          <w:tcPr>
            <w:tcW w:w="0" w:type="auto"/>
          </w:tcPr>
          <w:p w14:paraId="1982EB2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6.2</w:t>
            </w:r>
          </w:p>
        </w:tc>
        <w:tc>
          <w:tcPr>
            <w:tcW w:w="0" w:type="auto"/>
          </w:tcPr>
          <w:p w14:paraId="4E8443B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54.5</w:t>
            </w:r>
          </w:p>
        </w:tc>
        <w:tc>
          <w:tcPr>
            <w:tcW w:w="0" w:type="auto"/>
          </w:tcPr>
          <w:p w14:paraId="432753D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205.1</w:t>
            </w:r>
          </w:p>
        </w:tc>
        <w:tc>
          <w:tcPr>
            <w:tcW w:w="0" w:type="auto"/>
          </w:tcPr>
          <w:p w14:paraId="56C8696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0.84</w:t>
            </w:r>
          </w:p>
        </w:tc>
        <w:tc>
          <w:tcPr>
            <w:tcW w:w="0" w:type="auto"/>
          </w:tcPr>
          <w:p w14:paraId="618139E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r>
      <w:tr w:rsidR="00045A83" w:rsidRPr="00E131BD" w14:paraId="63464F11" w14:textId="77777777">
        <w:tc>
          <w:tcPr>
            <w:tcW w:w="0" w:type="auto"/>
          </w:tcPr>
          <w:p w14:paraId="11E81B8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2019</w:t>
            </w:r>
          </w:p>
        </w:tc>
        <w:tc>
          <w:tcPr>
            <w:tcW w:w="0" w:type="auto"/>
          </w:tcPr>
          <w:p w14:paraId="10747A0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w:t>
            </w:r>
          </w:p>
        </w:tc>
        <w:tc>
          <w:tcPr>
            <w:tcW w:w="0" w:type="auto"/>
          </w:tcPr>
          <w:p w14:paraId="5F797D8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w:t>
            </w:r>
          </w:p>
        </w:tc>
        <w:tc>
          <w:tcPr>
            <w:tcW w:w="0" w:type="auto"/>
          </w:tcPr>
          <w:p w14:paraId="52D0DBD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14:paraId="318D908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227.6</w:t>
            </w:r>
          </w:p>
        </w:tc>
        <w:tc>
          <w:tcPr>
            <w:tcW w:w="0" w:type="auto"/>
          </w:tcPr>
          <w:p w14:paraId="1EED8BD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w:t>
            </w:r>
          </w:p>
        </w:tc>
        <w:tc>
          <w:tcPr>
            <w:tcW w:w="0" w:type="auto"/>
          </w:tcPr>
          <w:p w14:paraId="1A199A6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r>
      <w:tr w:rsidR="00045A83" w:rsidRPr="00E131BD" w14:paraId="2E4AF6BE" w14:textId="77777777">
        <w:tc>
          <w:tcPr>
            <w:tcW w:w="0" w:type="auto"/>
          </w:tcPr>
          <w:p w14:paraId="1B54289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2020</w:t>
            </w:r>
          </w:p>
        </w:tc>
        <w:tc>
          <w:tcPr>
            <w:tcW w:w="0" w:type="auto"/>
          </w:tcPr>
          <w:p w14:paraId="06A6653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14:paraId="38862E4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14:paraId="0EAA02D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75.9</w:t>
            </w:r>
          </w:p>
        </w:tc>
        <w:tc>
          <w:tcPr>
            <w:tcW w:w="0" w:type="auto"/>
          </w:tcPr>
          <w:p w14:paraId="2B3C53B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238.3</w:t>
            </w:r>
          </w:p>
        </w:tc>
        <w:tc>
          <w:tcPr>
            <w:tcW w:w="0" w:type="auto"/>
          </w:tcPr>
          <w:p w14:paraId="44646A3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0.93</w:t>
            </w:r>
          </w:p>
        </w:tc>
        <w:tc>
          <w:tcPr>
            <w:tcW w:w="0" w:type="auto"/>
          </w:tcPr>
          <w:p w14:paraId="5B4CD9C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4.6</w:t>
            </w:r>
          </w:p>
        </w:tc>
      </w:tr>
    </w:tbl>
    <w:p w14:paraId="0CE895E4" w14:textId="77777777" w:rsidR="00045A83" w:rsidRDefault="00053949">
      <w:r>
        <w:t> </w:t>
      </w:r>
    </w:p>
    <w:p w14:paraId="51CB0E83" w14:textId="77777777" w:rsidR="00E131BD" w:rsidRDefault="00E131BD"/>
    <w:p w14:paraId="75F8AAC0" w14:textId="77777777" w:rsidR="00E131BD" w:rsidRDefault="00E131BD"/>
    <w:p w14:paraId="5FBB8EEB" w14:textId="77777777" w:rsidR="00E131BD" w:rsidRDefault="00E131BD"/>
    <w:p w14:paraId="3966C149" w14:textId="77777777" w:rsidR="00E131BD" w:rsidRDefault="00E131BD"/>
    <w:p w14:paraId="3611E749" w14:textId="77777777" w:rsidR="00E131BD" w:rsidRDefault="00E131BD"/>
    <w:p w14:paraId="67E2A639" w14:textId="77777777" w:rsidR="00E131BD" w:rsidRDefault="00E131BD"/>
    <w:p w14:paraId="7D0FB637" w14:textId="77777777" w:rsidR="00E131BD" w:rsidRDefault="00E131BD"/>
    <w:p w14:paraId="5ECE5031" w14:textId="77777777" w:rsidR="00E131BD" w:rsidRDefault="00E131BD"/>
    <w:p w14:paraId="2BE75D84" w14:textId="77777777" w:rsidR="00E131BD" w:rsidRDefault="00E131BD"/>
    <w:p w14:paraId="65FB5224" w14:textId="77777777" w:rsidR="00E131BD" w:rsidRDefault="00E131BD"/>
    <w:p w14:paraId="758B09F7" w14:textId="77777777" w:rsidR="00045A83" w:rsidRDefault="00053949">
      <w:pPr>
        <w:pStyle w:val="Heading4"/>
      </w:pPr>
      <w:bookmarkStart w:id="280" w:name="spatial-patterns-in-doc-nom"/>
      <w:bookmarkStart w:id="281" w:name="_Toc45753406"/>
      <w:r>
        <w:t>Spatial patterns in DOC &amp; NOM</w:t>
      </w:r>
      <w:bookmarkEnd w:id="280"/>
      <w:bookmarkEnd w:id="281"/>
    </w:p>
    <w:p w14:paraId="720A2F3B" w14:textId="77777777" w:rsidR="00045A83" w:rsidRDefault="00053949">
      <w:r>
        <w:t>Samples with maximum DOC concentrations were captured by vertical racks at five of the six sites, with the exception of Leech River head (</w:t>
      </w:r>
      <w:r>
        <w:rPr>
          <w:i/>
        </w:rPr>
        <w:t>‘LeechHead’</w:t>
      </w:r>
      <w:r>
        <w:t>, site 3) where peak DOC happened to be collected as a Grab sample (Table 12).</w:t>
      </w:r>
    </w:p>
    <w:p w14:paraId="0BC2D6DC" w14:textId="77777777" w:rsidR="00405B36" w:rsidRDefault="00405B36"/>
    <w:p w14:paraId="4CB9631A" w14:textId="77777777" w:rsidR="00045A83" w:rsidRDefault="00053949" w:rsidP="00E131BD">
      <w:pPr>
        <w:spacing w:line="240" w:lineRule="auto"/>
      </w:pPr>
      <w:r>
        <w:t> </w:t>
      </w:r>
    </w:p>
    <w:p w14:paraId="7F1BCA96" w14:textId="77777777" w:rsidR="00045A83" w:rsidRDefault="00053949" w:rsidP="00E131BD">
      <w:pPr>
        <w:spacing w:line="240" w:lineRule="auto"/>
      </w:pPr>
      <w:r>
        <w:t xml:space="preserve">Table 12: </w:t>
      </w:r>
      <w:r>
        <w:rPr>
          <w:i/>
        </w:rPr>
        <w:t>Summary of DOC across the six LWSA installation sites including breakdown of sample type collected.</w:t>
      </w:r>
    </w:p>
    <w:tbl>
      <w:tblPr>
        <w:tblW w:w="4999" w:type="pct"/>
        <w:tblLook w:val="07E0" w:firstRow="1" w:lastRow="1" w:firstColumn="1" w:lastColumn="1" w:noHBand="1" w:noVBand="1"/>
      </w:tblPr>
      <w:tblGrid>
        <w:gridCol w:w="1295"/>
        <w:gridCol w:w="1305"/>
        <w:gridCol w:w="1049"/>
        <w:gridCol w:w="1068"/>
        <w:gridCol w:w="925"/>
        <w:gridCol w:w="707"/>
        <w:gridCol w:w="954"/>
        <w:gridCol w:w="1094"/>
        <w:gridCol w:w="961"/>
      </w:tblGrid>
      <w:tr w:rsidR="00045A83" w:rsidRPr="00E131BD" w14:paraId="5264C871" w14:textId="77777777">
        <w:tc>
          <w:tcPr>
            <w:tcW w:w="0" w:type="auto"/>
            <w:tcBorders>
              <w:bottom w:val="single" w:sz="0" w:space="0" w:color="auto"/>
            </w:tcBorders>
            <w:vAlign w:val="bottom"/>
          </w:tcPr>
          <w:p w14:paraId="6837DD2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14:paraId="422BA9A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Sample type</w:t>
            </w:r>
          </w:p>
        </w:tc>
        <w:tc>
          <w:tcPr>
            <w:tcW w:w="0" w:type="auto"/>
            <w:tcBorders>
              <w:bottom w:val="single" w:sz="0" w:space="0" w:color="auto"/>
            </w:tcBorders>
            <w:vAlign w:val="bottom"/>
          </w:tcPr>
          <w:p w14:paraId="201799D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Sample count</w:t>
            </w:r>
          </w:p>
        </w:tc>
        <w:tc>
          <w:tcPr>
            <w:tcW w:w="0" w:type="auto"/>
            <w:tcBorders>
              <w:bottom w:val="single" w:sz="0" w:space="0" w:color="auto"/>
            </w:tcBorders>
            <w:vAlign w:val="bottom"/>
          </w:tcPr>
          <w:p w14:paraId="4475E62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Mean DOC (mg/L)</w:t>
            </w:r>
          </w:p>
        </w:tc>
        <w:tc>
          <w:tcPr>
            <w:tcW w:w="0" w:type="auto"/>
            <w:tcBorders>
              <w:bottom w:val="single" w:sz="0" w:space="0" w:color="auto"/>
            </w:tcBorders>
            <w:vAlign w:val="bottom"/>
          </w:tcPr>
          <w:p w14:paraId="7A0C766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sd (± mg/L DOC)</w:t>
            </w:r>
          </w:p>
        </w:tc>
        <w:tc>
          <w:tcPr>
            <w:tcW w:w="0" w:type="auto"/>
            <w:tcBorders>
              <w:bottom w:val="single" w:sz="0" w:space="0" w:color="auto"/>
            </w:tcBorders>
            <w:vAlign w:val="bottom"/>
          </w:tcPr>
          <w:p w14:paraId="4B28669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RSD (± %)</w:t>
            </w:r>
          </w:p>
        </w:tc>
        <w:tc>
          <w:tcPr>
            <w:tcW w:w="0" w:type="auto"/>
            <w:tcBorders>
              <w:bottom w:val="single" w:sz="0" w:space="0" w:color="auto"/>
            </w:tcBorders>
            <w:vAlign w:val="bottom"/>
          </w:tcPr>
          <w:p w14:paraId="67F4F98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Min. (mg/L)</w:t>
            </w:r>
          </w:p>
        </w:tc>
        <w:tc>
          <w:tcPr>
            <w:tcW w:w="0" w:type="auto"/>
            <w:tcBorders>
              <w:bottom w:val="single" w:sz="0" w:space="0" w:color="auto"/>
            </w:tcBorders>
            <w:vAlign w:val="bottom"/>
          </w:tcPr>
          <w:p w14:paraId="3C15E39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Median (mg/L)</w:t>
            </w:r>
          </w:p>
        </w:tc>
        <w:tc>
          <w:tcPr>
            <w:tcW w:w="0" w:type="auto"/>
            <w:tcBorders>
              <w:bottom w:val="single" w:sz="0" w:space="0" w:color="auto"/>
            </w:tcBorders>
            <w:vAlign w:val="bottom"/>
          </w:tcPr>
          <w:p w14:paraId="2EC839F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Max. (mg/L)</w:t>
            </w:r>
          </w:p>
        </w:tc>
      </w:tr>
      <w:tr w:rsidR="00045A83" w:rsidRPr="00E131BD" w14:paraId="2DB77FF3" w14:textId="77777777">
        <w:tc>
          <w:tcPr>
            <w:tcW w:w="0" w:type="auto"/>
          </w:tcPr>
          <w:p w14:paraId="7F6A7FB9"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33B2D2E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6E516A3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14:paraId="4465983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9.5</w:t>
            </w:r>
          </w:p>
        </w:tc>
        <w:tc>
          <w:tcPr>
            <w:tcW w:w="0" w:type="auto"/>
          </w:tcPr>
          <w:p w14:paraId="088CC80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14:paraId="1BE3674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w:t>
            </w:r>
          </w:p>
        </w:tc>
        <w:tc>
          <w:tcPr>
            <w:tcW w:w="0" w:type="auto"/>
          </w:tcPr>
          <w:p w14:paraId="7DFEC0D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6.38</w:t>
            </w:r>
          </w:p>
        </w:tc>
        <w:tc>
          <w:tcPr>
            <w:tcW w:w="0" w:type="auto"/>
          </w:tcPr>
          <w:p w14:paraId="313A2B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c>
          <w:tcPr>
            <w:tcW w:w="0" w:type="auto"/>
          </w:tcPr>
          <w:p w14:paraId="1F9B8E8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14:paraId="39E6E436" w14:textId="77777777">
        <w:tc>
          <w:tcPr>
            <w:tcW w:w="0" w:type="auto"/>
          </w:tcPr>
          <w:p w14:paraId="73B45BE0"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69358EF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46BA9DD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14:paraId="0045B0C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10.2</w:t>
            </w:r>
          </w:p>
        </w:tc>
        <w:tc>
          <w:tcPr>
            <w:tcW w:w="0" w:type="auto"/>
          </w:tcPr>
          <w:p w14:paraId="0C9B5ED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w:t>
            </w:r>
          </w:p>
        </w:tc>
        <w:tc>
          <w:tcPr>
            <w:tcW w:w="0" w:type="auto"/>
          </w:tcPr>
          <w:p w14:paraId="3F923FD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14:paraId="68A6F16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3.78</w:t>
            </w:r>
          </w:p>
        </w:tc>
        <w:tc>
          <w:tcPr>
            <w:tcW w:w="0" w:type="auto"/>
          </w:tcPr>
          <w:p w14:paraId="67871D8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9.94</w:t>
            </w:r>
          </w:p>
        </w:tc>
        <w:tc>
          <w:tcPr>
            <w:tcW w:w="0" w:type="auto"/>
          </w:tcPr>
          <w:p w14:paraId="4585D27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14:paraId="4763B2E5" w14:textId="77777777">
        <w:tc>
          <w:tcPr>
            <w:tcW w:w="0" w:type="auto"/>
          </w:tcPr>
          <w:p w14:paraId="69CDB711"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0" w:type="auto"/>
          </w:tcPr>
          <w:p w14:paraId="13F5040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9A78BB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14:paraId="6BA857F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14:paraId="34430F5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14:paraId="0BB1805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c>
          <w:tcPr>
            <w:tcW w:w="0" w:type="auto"/>
          </w:tcPr>
          <w:p w14:paraId="339622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1.84</w:t>
            </w:r>
          </w:p>
        </w:tc>
        <w:tc>
          <w:tcPr>
            <w:tcW w:w="0" w:type="auto"/>
          </w:tcPr>
          <w:p w14:paraId="21C533A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3.33</w:t>
            </w:r>
          </w:p>
        </w:tc>
        <w:tc>
          <w:tcPr>
            <w:tcW w:w="0" w:type="auto"/>
          </w:tcPr>
          <w:p w14:paraId="255BA20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9.04</w:t>
            </w:r>
          </w:p>
        </w:tc>
      </w:tr>
      <w:tr w:rsidR="00045A83" w:rsidRPr="00E131BD" w14:paraId="08F8FBCB" w14:textId="77777777">
        <w:tc>
          <w:tcPr>
            <w:tcW w:w="0" w:type="auto"/>
          </w:tcPr>
          <w:p w14:paraId="56D2D88D"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0" w:type="auto"/>
          </w:tcPr>
          <w:p w14:paraId="71CA7F7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008A290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14:paraId="4F545E4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5.5</w:t>
            </w:r>
          </w:p>
        </w:tc>
        <w:tc>
          <w:tcPr>
            <w:tcW w:w="0" w:type="auto"/>
          </w:tcPr>
          <w:p w14:paraId="72B1FC9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3133617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14:paraId="1B2F69A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14:paraId="04F4E77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5.41</w:t>
            </w:r>
          </w:p>
        </w:tc>
        <w:tc>
          <w:tcPr>
            <w:tcW w:w="0" w:type="auto"/>
          </w:tcPr>
          <w:p w14:paraId="426071C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9.16</w:t>
            </w:r>
          </w:p>
        </w:tc>
      </w:tr>
      <w:tr w:rsidR="00045A83" w:rsidRPr="00E131BD" w14:paraId="213DE5F3" w14:textId="77777777">
        <w:tc>
          <w:tcPr>
            <w:tcW w:w="0" w:type="auto"/>
          </w:tcPr>
          <w:p w14:paraId="52E045D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0" w:type="auto"/>
          </w:tcPr>
          <w:p w14:paraId="00E3C0D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C6AB8E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w:t>
            </w:r>
          </w:p>
        </w:tc>
        <w:tc>
          <w:tcPr>
            <w:tcW w:w="0" w:type="auto"/>
          </w:tcPr>
          <w:p w14:paraId="6543340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14:paraId="5E2EEC5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492EC27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14:paraId="21E733C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3.99</w:t>
            </w:r>
          </w:p>
        </w:tc>
        <w:tc>
          <w:tcPr>
            <w:tcW w:w="0" w:type="auto"/>
          </w:tcPr>
          <w:p w14:paraId="3DBA76B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6.19</w:t>
            </w:r>
          </w:p>
        </w:tc>
        <w:tc>
          <w:tcPr>
            <w:tcW w:w="0" w:type="auto"/>
          </w:tcPr>
          <w:p w14:paraId="35693C5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11.64</w:t>
            </w:r>
          </w:p>
        </w:tc>
      </w:tr>
      <w:tr w:rsidR="00045A83" w:rsidRPr="00E131BD" w14:paraId="51F1400B" w14:textId="77777777">
        <w:tc>
          <w:tcPr>
            <w:tcW w:w="0" w:type="auto"/>
          </w:tcPr>
          <w:p w14:paraId="5EAB622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0" w:type="auto"/>
          </w:tcPr>
          <w:p w14:paraId="6FE1924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3BB6011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w:t>
            </w:r>
          </w:p>
        </w:tc>
        <w:tc>
          <w:tcPr>
            <w:tcW w:w="0" w:type="auto"/>
          </w:tcPr>
          <w:p w14:paraId="5054B1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tc>
        <w:tc>
          <w:tcPr>
            <w:tcW w:w="0" w:type="auto"/>
          </w:tcPr>
          <w:p w14:paraId="5C3925D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176D4A7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23</w:t>
            </w:r>
          </w:p>
        </w:tc>
        <w:tc>
          <w:tcPr>
            <w:tcW w:w="0" w:type="auto"/>
          </w:tcPr>
          <w:p w14:paraId="56CDF11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3.95</w:t>
            </w:r>
          </w:p>
        </w:tc>
        <w:tc>
          <w:tcPr>
            <w:tcW w:w="0" w:type="auto"/>
          </w:tcPr>
          <w:p w14:paraId="35A7255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7.26</w:t>
            </w:r>
          </w:p>
        </w:tc>
        <w:tc>
          <w:tcPr>
            <w:tcW w:w="0" w:type="auto"/>
          </w:tcPr>
          <w:p w14:paraId="684FA17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10.57</w:t>
            </w:r>
          </w:p>
        </w:tc>
      </w:tr>
      <w:tr w:rsidR="00045A83" w:rsidRPr="00E131BD" w14:paraId="07AB42E0" w14:textId="77777777">
        <w:tc>
          <w:tcPr>
            <w:tcW w:w="0" w:type="auto"/>
          </w:tcPr>
          <w:p w14:paraId="2F32D797"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0" w:type="auto"/>
          </w:tcPr>
          <w:p w14:paraId="4C857D6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829493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14:paraId="22EB7B0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14:paraId="3EDCB66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c>
          <w:tcPr>
            <w:tcW w:w="0" w:type="auto"/>
          </w:tcPr>
          <w:p w14:paraId="344D8F7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14:paraId="1E85951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1.79</w:t>
            </w:r>
          </w:p>
        </w:tc>
        <w:tc>
          <w:tcPr>
            <w:tcW w:w="0" w:type="auto"/>
          </w:tcPr>
          <w:p w14:paraId="05B6149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3.74</w:t>
            </w:r>
          </w:p>
        </w:tc>
        <w:tc>
          <w:tcPr>
            <w:tcW w:w="0" w:type="auto"/>
          </w:tcPr>
          <w:p w14:paraId="354087E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7.47</w:t>
            </w:r>
          </w:p>
        </w:tc>
      </w:tr>
      <w:tr w:rsidR="00045A83" w:rsidRPr="00E131BD" w14:paraId="4E74D65B" w14:textId="77777777">
        <w:tc>
          <w:tcPr>
            <w:tcW w:w="0" w:type="auto"/>
          </w:tcPr>
          <w:p w14:paraId="5031528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0" w:type="auto"/>
          </w:tcPr>
          <w:p w14:paraId="0F3900DC"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18E2A14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w:t>
            </w:r>
          </w:p>
        </w:tc>
        <w:tc>
          <w:tcPr>
            <w:tcW w:w="0" w:type="auto"/>
          </w:tcPr>
          <w:p w14:paraId="49522B2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14:paraId="704F96B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w:t>
            </w:r>
          </w:p>
        </w:tc>
        <w:tc>
          <w:tcPr>
            <w:tcW w:w="0" w:type="auto"/>
          </w:tcPr>
          <w:p w14:paraId="3855F93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14:paraId="5546B43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3.00</w:t>
            </w:r>
          </w:p>
        </w:tc>
        <w:tc>
          <w:tcPr>
            <w:tcW w:w="0" w:type="auto"/>
          </w:tcPr>
          <w:p w14:paraId="147D21F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4.91</w:t>
            </w:r>
          </w:p>
        </w:tc>
        <w:tc>
          <w:tcPr>
            <w:tcW w:w="0" w:type="auto"/>
          </w:tcPr>
          <w:p w14:paraId="1F8BBA3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8.22</w:t>
            </w:r>
          </w:p>
        </w:tc>
      </w:tr>
      <w:tr w:rsidR="00045A83" w:rsidRPr="00E131BD" w14:paraId="7879D39A" w14:textId="77777777">
        <w:tc>
          <w:tcPr>
            <w:tcW w:w="0" w:type="auto"/>
          </w:tcPr>
          <w:p w14:paraId="7350483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0" w:type="auto"/>
          </w:tcPr>
          <w:p w14:paraId="69F0043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7DE3A0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21</w:t>
            </w:r>
          </w:p>
        </w:tc>
        <w:tc>
          <w:tcPr>
            <w:tcW w:w="0" w:type="auto"/>
          </w:tcPr>
          <w:p w14:paraId="6363D62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4.3</w:t>
            </w:r>
          </w:p>
        </w:tc>
        <w:tc>
          <w:tcPr>
            <w:tcW w:w="0" w:type="auto"/>
          </w:tcPr>
          <w:p w14:paraId="081CAE2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w:t>
            </w:r>
          </w:p>
        </w:tc>
        <w:tc>
          <w:tcPr>
            <w:tcW w:w="0" w:type="auto"/>
          </w:tcPr>
          <w:p w14:paraId="4F51E94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14:paraId="146F443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2.00</w:t>
            </w:r>
          </w:p>
        </w:tc>
        <w:tc>
          <w:tcPr>
            <w:tcW w:w="0" w:type="auto"/>
          </w:tcPr>
          <w:p w14:paraId="0B98389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4.23</w:t>
            </w:r>
          </w:p>
        </w:tc>
        <w:tc>
          <w:tcPr>
            <w:tcW w:w="0" w:type="auto"/>
          </w:tcPr>
          <w:p w14:paraId="69BFA71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9.08</w:t>
            </w:r>
          </w:p>
        </w:tc>
      </w:tr>
      <w:tr w:rsidR="00045A83" w:rsidRPr="00E131BD" w14:paraId="363780DA" w14:textId="77777777">
        <w:tc>
          <w:tcPr>
            <w:tcW w:w="0" w:type="auto"/>
          </w:tcPr>
          <w:p w14:paraId="74B7A84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0" w:type="auto"/>
          </w:tcPr>
          <w:p w14:paraId="44BF1324"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714E2F3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w:t>
            </w:r>
          </w:p>
        </w:tc>
        <w:tc>
          <w:tcPr>
            <w:tcW w:w="0" w:type="auto"/>
          </w:tcPr>
          <w:p w14:paraId="5F75EA0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6.7</w:t>
            </w:r>
          </w:p>
        </w:tc>
        <w:tc>
          <w:tcPr>
            <w:tcW w:w="0" w:type="auto"/>
          </w:tcPr>
          <w:p w14:paraId="499F1BF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w:t>
            </w:r>
          </w:p>
        </w:tc>
        <w:tc>
          <w:tcPr>
            <w:tcW w:w="0" w:type="auto"/>
          </w:tcPr>
          <w:p w14:paraId="78012A1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w:t>
            </w:r>
          </w:p>
        </w:tc>
        <w:tc>
          <w:tcPr>
            <w:tcW w:w="0" w:type="auto"/>
          </w:tcPr>
          <w:p w14:paraId="5FB7F61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2.89</w:t>
            </w:r>
          </w:p>
        </w:tc>
        <w:tc>
          <w:tcPr>
            <w:tcW w:w="0" w:type="auto"/>
          </w:tcPr>
          <w:p w14:paraId="2F68AC7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6.49</w:t>
            </w:r>
          </w:p>
        </w:tc>
        <w:tc>
          <w:tcPr>
            <w:tcW w:w="0" w:type="auto"/>
          </w:tcPr>
          <w:p w14:paraId="5DAC4DF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10.95</w:t>
            </w:r>
          </w:p>
        </w:tc>
      </w:tr>
      <w:tr w:rsidR="00045A83" w:rsidRPr="00E131BD" w14:paraId="00700702" w14:textId="77777777">
        <w:tc>
          <w:tcPr>
            <w:tcW w:w="0" w:type="auto"/>
          </w:tcPr>
          <w:p w14:paraId="0A5704A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475A9C96"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7A36147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38</w:t>
            </w:r>
          </w:p>
        </w:tc>
        <w:tc>
          <w:tcPr>
            <w:tcW w:w="0" w:type="auto"/>
          </w:tcPr>
          <w:p w14:paraId="07BCCBC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4.2</w:t>
            </w:r>
          </w:p>
        </w:tc>
        <w:tc>
          <w:tcPr>
            <w:tcW w:w="0" w:type="auto"/>
          </w:tcPr>
          <w:p w14:paraId="70E1D54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22BFCBA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14:paraId="32F57F6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0F250D7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3.71</w:t>
            </w:r>
          </w:p>
        </w:tc>
        <w:tc>
          <w:tcPr>
            <w:tcW w:w="0" w:type="auto"/>
          </w:tcPr>
          <w:p w14:paraId="1B82B54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8.85</w:t>
            </w:r>
          </w:p>
        </w:tc>
      </w:tr>
      <w:tr w:rsidR="00045A83" w:rsidRPr="00E131BD" w14:paraId="514B5CE1" w14:textId="77777777">
        <w:tc>
          <w:tcPr>
            <w:tcW w:w="0" w:type="auto"/>
          </w:tcPr>
          <w:p w14:paraId="64C9986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24E804C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740D14E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w:t>
            </w:r>
          </w:p>
        </w:tc>
        <w:tc>
          <w:tcPr>
            <w:tcW w:w="0" w:type="auto"/>
          </w:tcPr>
          <w:p w14:paraId="34E8838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w:t>
            </w:r>
          </w:p>
        </w:tc>
        <w:tc>
          <w:tcPr>
            <w:tcW w:w="0" w:type="auto"/>
          </w:tcPr>
          <w:p w14:paraId="570A3A7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w:t>
            </w:r>
          </w:p>
        </w:tc>
        <w:tc>
          <w:tcPr>
            <w:tcW w:w="0" w:type="auto"/>
          </w:tcPr>
          <w:p w14:paraId="3E70D29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30</w:t>
            </w:r>
          </w:p>
        </w:tc>
        <w:tc>
          <w:tcPr>
            <w:tcW w:w="0" w:type="auto"/>
          </w:tcPr>
          <w:p w14:paraId="094B1CD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2.69</w:t>
            </w:r>
          </w:p>
        </w:tc>
        <w:tc>
          <w:tcPr>
            <w:tcW w:w="0" w:type="auto"/>
          </w:tcPr>
          <w:p w14:paraId="219ED40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5.61</w:t>
            </w:r>
          </w:p>
        </w:tc>
        <w:tc>
          <w:tcPr>
            <w:tcW w:w="0" w:type="auto"/>
          </w:tcPr>
          <w:p w14:paraId="6538DB8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9.02</w:t>
            </w:r>
          </w:p>
        </w:tc>
      </w:tr>
      <w:tr w:rsidR="00045A83" w:rsidRPr="00E131BD" w14:paraId="44A3C195" w14:textId="77777777">
        <w:tc>
          <w:tcPr>
            <w:tcW w:w="0" w:type="auto"/>
          </w:tcPr>
          <w:p w14:paraId="5337077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0126575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Grab</w:t>
            </w:r>
          </w:p>
        </w:tc>
        <w:tc>
          <w:tcPr>
            <w:tcW w:w="0" w:type="auto"/>
          </w:tcPr>
          <w:p w14:paraId="36F283A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148</w:t>
            </w:r>
          </w:p>
        </w:tc>
        <w:tc>
          <w:tcPr>
            <w:tcW w:w="0" w:type="auto"/>
          </w:tcPr>
          <w:p w14:paraId="10B12A4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14:paraId="77AEF8B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c>
          <w:tcPr>
            <w:tcW w:w="0" w:type="auto"/>
          </w:tcPr>
          <w:p w14:paraId="0E87B2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52</w:t>
            </w:r>
          </w:p>
        </w:tc>
        <w:tc>
          <w:tcPr>
            <w:tcW w:w="0" w:type="auto"/>
          </w:tcPr>
          <w:p w14:paraId="06E6697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50679F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4.77</w:t>
            </w:r>
          </w:p>
        </w:tc>
        <w:tc>
          <w:tcPr>
            <w:tcW w:w="0" w:type="auto"/>
          </w:tcPr>
          <w:p w14:paraId="3256BD2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18.74</w:t>
            </w:r>
          </w:p>
        </w:tc>
      </w:tr>
      <w:tr w:rsidR="00045A83" w:rsidRPr="00E131BD" w14:paraId="26E23E39" w14:textId="77777777">
        <w:tc>
          <w:tcPr>
            <w:tcW w:w="0" w:type="auto"/>
          </w:tcPr>
          <w:p w14:paraId="59465C5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7B51BFC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Rack</w:t>
            </w:r>
          </w:p>
        </w:tc>
        <w:tc>
          <w:tcPr>
            <w:tcW w:w="0" w:type="auto"/>
          </w:tcPr>
          <w:p w14:paraId="0A36783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170</w:t>
            </w:r>
          </w:p>
        </w:tc>
        <w:tc>
          <w:tcPr>
            <w:tcW w:w="0" w:type="auto"/>
          </w:tcPr>
          <w:p w14:paraId="66AF218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6.8</w:t>
            </w:r>
          </w:p>
        </w:tc>
        <w:tc>
          <w:tcPr>
            <w:tcW w:w="0" w:type="auto"/>
          </w:tcPr>
          <w:p w14:paraId="67A758A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2.8</w:t>
            </w:r>
          </w:p>
        </w:tc>
        <w:tc>
          <w:tcPr>
            <w:tcW w:w="0" w:type="auto"/>
          </w:tcPr>
          <w:p w14:paraId="1A0088C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41</w:t>
            </w:r>
          </w:p>
        </w:tc>
        <w:tc>
          <w:tcPr>
            <w:tcW w:w="0" w:type="auto"/>
          </w:tcPr>
          <w:p w14:paraId="218C4E8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2.59</w:t>
            </w:r>
          </w:p>
        </w:tc>
        <w:tc>
          <w:tcPr>
            <w:tcW w:w="0" w:type="auto"/>
          </w:tcPr>
          <w:p w14:paraId="1EAC694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6.39</w:t>
            </w:r>
          </w:p>
        </w:tc>
        <w:tc>
          <w:tcPr>
            <w:tcW w:w="0" w:type="auto"/>
          </w:tcPr>
          <w:p w14:paraId="574FAE6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r w:rsidR="00045A83" w:rsidRPr="00E131BD" w14:paraId="24B7A9C8" w14:textId="77777777">
        <w:tc>
          <w:tcPr>
            <w:tcW w:w="0" w:type="auto"/>
          </w:tcPr>
          <w:p w14:paraId="5079C8E7"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ALL SITES</w:t>
            </w:r>
          </w:p>
        </w:tc>
        <w:tc>
          <w:tcPr>
            <w:tcW w:w="0" w:type="auto"/>
          </w:tcPr>
          <w:p w14:paraId="6B1D2899"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SUMMARY</w:t>
            </w:r>
          </w:p>
        </w:tc>
        <w:tc>
          <w:tcPr>
            <w:tcW w:w="0" w:type="auto"/>
          </w:tcPr>
          <w:p w14:paraId="58AB57E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318</w:t>
            </w:r>
          </w:p>
        </w:tc>
        <w:tc>
          <w:tcPr>
            <w:tcW w:w="0" w:type="auto"/>
          </w:tcPr>
          <w:p w14:paraId="4057854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6.1</w:t>
            </w:r>
          </w:p>
        </w:tc>
        <w:tc>
          <w:tcPr>
            <w:tcW w:w="0" w:type="auto"/>
          </w:tcPr>
          <w:p w14:paraId="78A1625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w:t>
            </w:r>
          </w:p>
        </w:tc>
        <w:tc>
          <w:tcPr>
            <w:tcW w:w="0" w:type="auto"/>
          </w:tcPr>
          <w:p w14:paraId="62458F9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w:t>
            </w:r>
          </w:p>
        </w:tc>
        <w:tc>
          <w:tcPr>
            <w:tcW w:w="0" w:type="auto"/>
          </w:tcPr>
          <w:p w14:paraId="21A3AAA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1ED634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5.65</w:t>
            </w:r>
          </w:p>
        </w:tc>
        <w:tc>
          <w:tcPr>
            <w:tcW w:w="0" w:type="auto"/>
          </w:tcPr>
          <w:p w14:paraId="1AA0C52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19.07</w:t>
            </w:r>
          </w:p>
        </w:tc>
      </w:tr>
    </w:tbl>
    <w:p w14:paraId="34F91DDF" w14:textId="77777777" w:rsidR="00045A83" w:rsidRDefault="00053949">
      <w:r>
        <w:lastRenderedPageBreak/>
        <w:t> </w:t>
      </w:r>
    </w:p>
    <w:p w14:paraId="53FBC10A" w14:textId="77777777" w:rsidR="00405B36" w:rsidRDefault="00405B36"/>
    <w:p w14:paraId="7C296BFB" w14:textId="77777777" w:rsidR="00045A83" w:rsidRDefault="00053949">
      <w:r>
        <w:t>Highest concentrations and variance in DOC occurred at the Weeks Main creek headwater site (</w:t>
      </w:r>
      <w:r>
        <w:rPr>
          <w:i/>
        </w:rPr>
        <w:t>‘Weeks’</w:t>
      </w:r>
      <w:r>
        <w:t>, site 1), a sub-basin in the northwest of the Leech watershed which includes Weeks Lake and surrounding wetlands. Lowest average concentration and variance in DOC was recorded at Cragg Creek (</w:t>
      </w:r>
      <w:r>
        <w:rPr>
          <w:i/>
        </w:rPr>
        <w:t>‘CraggCrk’</w:t>
      </w:r>
      <w:r>
        <w:t>, site 4), a mainstem river that drains the east sub-basin of the Leech watershed, including Jarvis Lake and the western slopes of Survey Mountain. DOC concentration and variance at Leech River Tunnel (</w:t>
      </w:r>
      <w:r>
        <w:rPr>
          <w:i/>
        </w:rPr>
        <w:t>‘Tunnel’</w:t>
      </w:r>
      <w:r>
        <w:t>, site 6) was similar to CraggCrk (Figure 18).</w:t>
      </w:r>
    </w:p>
    <w:p w14:paraId="5C2063BC" w14:textId="77777777" w:rsidR="00045A83" w:rsidRDefault="00053949" w:rsidP="00E131BD">
      <w:pPr>
        <w:spacing w:line="240" w:lineRule="auto"/>
      </w:pPr>
      <w:r>
        <w:rPr>
          <w:noProof/>
        </w:rPr>
        <w:drawing>
          <wp:inline distT="0" distB="0" distL="0" distR="0" wp14:anchorId="5828AC5C" wp14:editId="2B69276E">
            <wp:extent cx="4587290" cy="3669832"/>
            <wp:effectExtent l="0" t="0" r="0" b="0"/>
            <wp:docPr id="18" name="Picture" descr="Figure 18: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14:paraId="619EFE55" w14:textId="77777777" w:rsidR="00045A83" w:rsidRDefault="00053949" w:rsidP="00E131BD">
      <w:pPr>
        <w:spacing w:line="240" w:lineRule="auto"/>
      </w:pPr>
      <w:r>
        <w:lastRenderedPageBreak/>
        <w:t xml:space="preserve">Figure 18:  </w:t>
      </w:r>
      <w:r>
        <w:rPr>
          <w:i/>
        </w:rPr>
        <w:t>Dissolved organic carbon (DOC) concentrations across the Leech watershed over sixteen months, collected by standard grab sampling and on vertical racks (318 samples total).</w:t>
      </w:r>
    </w:p>
    <w:p w14:paraId="2B8FF752" w14:textId="77777777" w:rsidR="00045A83" w:rsidRDefault="00053949">
      <w:r>
        <w:t> </w:t>
      </w:r>
    </w:p>
    <w:p w14:paraId="4D0FC29B" w14:textId="77777777" w:rsidR="00045A83" w:rsidRDefault="00053949">
      <w:pPr>
        <w:pStyle w:val="Heading5"/>
      </w:pPr>
      <w:bookmarkStart w:id="282" w:name="spatial-and-temporal-patterns-in-doc-nom"/>
      <w:bookmarkStart w:id="283" w:name="_Toc45753407"/>
      <w:r>
        <w:t>Spatial and temporal patterns in DOC &amp; NOM</w:t>
      </w:r>
      <w:bookmarkEnd w:id="282"/>
      <w:bookmarkEnd w:id="283"/>
    </w:p>
    <w:p w14:paraId="70A98886" w14:textId="77777777" w:rsidR="00045A83" w:rsidRDefault="00053949" w:rsidP="00E131BD">
      <w:pPr>
        <w:spacing w:line="240" w:lineRule="auto"/>
      </w:pPr>
      <w:r>
        <w:rPr>
          <w:noProof/>
        </w:rPr>
        <w:drawing>
          <wp:inline distT="0" distB="0" distL="0" distR="0" wp14:anchorId="7C1A70E9" wp14:editId="1D6AA590">
            <wp:extent cx="5504749" cy="5504749"/>
            <wp:effectExtent l="0" t="0" r="0" b="0"/>
            <wp:docPr id="19" name="Picture" descr="Figure 19:  Trends in dissolved organic carbon concentrations over sixteen months (Oct 2018 to Feb 2020) at six sites across the Leech water supply area (n = 323: 153 grab samples, 170 vertical rack samples. Trend line represent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1"/>
                    <a:stretch>
                      <a:fillRect/>
                    </a:stretch>
                  </pic:blipFill>
                  <pic:spPr bwMode="auto">
                    <a:xfrm>
                      <a:off x="0" y="0"/>
                      <a:ext cx="5504749" cy="5504749"/>
                    </a:xfrm>
                    <a:prstGeom prst="rect">
                      <a:avLst/>
                    </a:prstGeom>
                    <a:noFill/>
                    <a:ln w="9525">
                      <a:noFill/>
                      <a:headEnd/>
                      <a:tailEnd/>
                    </a:ln>
                  </pic:spPr>
                </pic:pic>
              </a:graphicData>
            </a:graphic>
          </wp:inline>
        </w:drawing>
      </w:r>
    </w:p>
    <w:p w14:paraId="32E7832D" w14:textId="77777777" w:rsidR="00045A83" w:rsidRDefault="00053949" w:rsidP="00E131BD">
      <w:pPr>
        <w:spacing w:line="240" w:lineRule="auto"/>
        <w:rPr>
          <w:i/>
        </w:rPr>
      </w:pPr>
      <w:r>
        <w:lastRenderedPageBreak/>
        <w:t xml:space="preserve">Figure 19:  </w:t>
      </w:r>
      <w:r>
        <w:rPr>
          <w:i/>
        </w:rPr>
        <w:t>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14:paraId="76A030FB" w14:textId="77777777" w:rsidR="00E131BD" w:rsidRDefault="00E131BD" w:rsidP="00E131BD">
      <w:pPr>
        <w:spacing w:line="240" w:lineRule="auto"/>
      </w:pPr>
    </w:p>
    <w:p w14:paraId="7A841301" w14:textId="77777777" w:rsidR="00045A83" w:rsidRDefault="00053949" w:rsidP="00E131BD">
      <w:pPr>
        <w:spacing w:line="240" w:lineRule="auto"/>
      </w:pPr>
      <w:r>
        <w:rPr>
          <w:noProof/>
        </w:rPr>
        <w:drawing>
          <wp:inline distT="0" distB="0" distL="0" distR="0" wp14:anchorId="1F5E562A" wp14:editId="011C3C5D">
            <wp:extent cx="4587290" cy="3669832"/>
            <wp:effectExtent l="0" t="0" r="0" b="0"/>
            <wp:docPr id="20" name="Picture" descr="Figure 20:  Contrasting DOC from samples collected across wet (n = 279) and dry (n = 39) seasons by both synoptic grab and vertical rack sampl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easonal-subbasin_boxplots.png"/>
                    <pic:cNvPicPr>
                      <a:picLocks noChangeAspect="1" noChangeArrowheads="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14:paraId="37D9F717" w14:textId="77777777" w:rsidR="00045A83" w:rsidRDefault="00053949" w:rsidP="00E131BD">
      <w:pPr>
        <w:spacing w:line="240" w:lineRule="auto"/>
        <w:rPr>
          <w:i/>
        </w:rPr>
      </w:pPr>
      <w:r>
        <w:t xml:space="preserve">Figure 20:  </w:t>
      </w:r>
      <w:r>
        <w:rPr>
          <w:i/>
        </w:rPr>
        <w:t>Contrasting DOC from samples collected across wet (n = 279) and dry (n = 39) seasons by both synoptic grab and vertical rack sampling</w:t>
      </w:r>
    </w:p>
    <w:p w14:paraId="3FE8EC38" w14:textId="77777777" w:rsidR="00E131BD" w:rsidRDefault="00E131BD" w:rsidP="00E131BD">
      <w:pPr>
        <w:spacing w:line="240" w:lineRule="auto"/>
        <w:rPr>
          <w:i/>
        </w:rPr>
      </w:pPr>
    </w:p>
    <w:p w14:paraId="65BB0964" w14:textId="77777777" w:rsidR="00E131BD" w:rsidRDefault="00E131BD" w:rsidP="00E131BD">
      <w:pPr>
        <w:spacing w:line="240" w:lineRule="auto"/>
      </w:pPr>
    </w:p>
    <w:p w14:paraId="5364347E" w14:textId="77777777" w:rsidR="00E131BD" w:rsidRDefault="00E131BD" w:rsidP="00E131BD">
      <w:pPr>
        <w:spacing w:line="240" w:lineRule="auto"/>
      </w:pPr>
    </w:p>
    <w:p w14:paraId="463EA695" w14:textId="77777777" w:rsidR="00045A83" w:rsidRDefault="00053949" w:rsidP="00E131BD">
      <w:pPr>
        <w:spacing w:line="240" w:lineRule="auto"/>
      </w:pPr>
      <w:r>
        <w:t xml:space="preserve">Table 13: </w:t>
      </w:r>
      <w:r>
        <w:rPr>
          <w:i/>
        </w:rPr>
        <w:t>Seasonal comparison of sample DOC results</w:t>
      </w:r>
    </w:p>
    <w:tbl>
      <w:tblPr>
        <w:tblW w:w="0" w:type="pct"/>
        <w:tblLook w:val="07E0" w:firstRow="1" w:lastRow="1" w:firstColumn="1" w:lastColumn="1" w:noHBand="1" w:noVBand="1"/>
      </w:tblPr>
      <w:tblGrid>
        <w:gridCol w:w="1443"/>
        <w:gridCol w:w="821"/>
        <w:gridCol w:w="1304"/>
        <w:gridCol w:w="957"/>
        <w:gridCol w:w="656"/>
        <w:gridCol w:w="1115"/>
        <w:gridCol w:w="1504"/>
        <w:gridCol w:w="1153"/>
      </w:tblGrid>
      <w:tr w:rsidR="00045A83" w14:paraId="755F87C3" w14:textId="77777777">
        <w:tc>
          <w:tcPr>
            <w:tcW w:w="0" w:type="auto"/>
            <w:tcBorders>
              <w:bottom w:val="single" w:sz="0" w:space="0" w:color="auto"/>
            </w:tcBorders>
            <w:vAlign w:val="bottom"/>
          </w:tcPr>
          <w:p w14:paraId="6C896FAD" w14:textId="77777777" w:rsidR="00045A83" w:rsidRDefault="00053949" w:rsidP="00E131BD">
            <w:pPr>
              <w:spacing w:line="240" w:lineRule="auto"/>
            </w:pPr>
            <w:r>
              <w:t>rain_season</w:t>
            </w:r>
          </w:p>
        </w:tc>
        <w:tc>
          <w:tcPr>
            <w:tcW w:w="0" w:type="auto"/>
            <w:tcBorders>
              <w:bottom w:val="single" w:sz="0" w:space="0" w:color="auto"/>
            </w:tcBorders>
            <w:vAlign w:val="bottom"/>
          </w:tcPr>
          <w:p w14:paraId="6F8E3FF9" w14:textId="77777777" w:rsidR="00045A83" w:rsidRDefault="00053949" w:rsidP="00E131BD">
            <w:pPr>
              <w:spacing w:line="240" w:lineRule="auto"/>
              <w:jc w:val="right"/>
            </w:pPr>
            <w:r>
              <w:t>count</w:t>
            </w:r>
          </w:p>
        </w:tc>
        <w:tc>
          <w:tcPr>
            <w:tcW w:w="0" w:type="auto"/>
            <w:tcBorders>
              <w:bottom w:val="single" w:sz="0" w:space="0" w:color="auto"/>
            </w:tcBorders>
            <w:vAlign w:val="bottom"/>
          </w:tcPr>
          <w:p w14:paraId="3F3924AD" w14:textId="77777777" w:rsidR="00045A83" w:rsidRDefault="00053949" w:rsidP="00E131BD">
            <w:pPr>
              <w:spacing w:line="240" w:lineRule="auto"/>
              <w:jc w:val="right"/>
            </w:pPr>
            <w:r>
              <w:t>DOCmean</w:t>
            </w:r>
          </w:p>
        </w:tc>
        <w:tc>
          <w:tcPr>
            <w:tcW w:w="0" w:type="auto"/>
            <w:tcBorders>
              <w:bottom w:val="single" w:sz="0" w:space="0" w:color="auto"/>
            </w:tcBorders>
            <w:vAlign w:val="bottom"/>
          </w:tcPr>
          <w:p w14:paraId="0E40C603" w14:textId="77777777" w:rsidR="00045A83" w:rsidRDefault="00053949" w:rsidP="00E131BD">
            <w:pPr>
              <w:spacing w:line="240" w:lineRule="auto"/>
              <w:jc w:val="right"/>
            </w:pPr>
            <w:r>
              <w:t>DOCsd</w:t>
            </w:r>
          </w:p>
        </w:tc>
        <w:tc>
          <w:tcPr>
            <w:tcW w:w="0" w:type="auto"/>
            <w:tcBorders>
              <w:bottom w:val="single" w:sz="0" w:space="0" w:color="auto"/>
            </w:tcBorders>
            <w:vAlign w:val="bottom"/>
          </w:tcPr>
          <w:p w14:paraId="65F9074D" w14:textId="77777777" w:rsidR="00045A83" w:rsidRDefault="00053949" w:rsidP="00E131BD">
            <w:pPr>
              <w:spacing w:line="240" w:lineRule="auto"/>
              <w:jc w:val="right"/>
            </w:pPr>
            <w:r>
              <w:t>RSD</w:t>
            </w:r>
          </w:p>
        </w:tc>
        <w:tc>
          <w:tcPr>
            <w:tcW w:w="0" w:type="auto"/>
            <w:tcBorders>
              <w:bottom w:val="single" w:sz="0" w:space="0" w:color="auto"/>
            </w:tcBorders>
            <w:vAlign w:val="bottom"/>
          </w:tcPr>
          <w:p w14:paraId="1D9A073E" w14:textId="77777777" w:rsidR="00045A83" w:rsidRDefault="00053949" w:rsidP="00E131BD">
            <w:pPr>
              <w:spacing w:line="240" w:lineRule="auto"/>
              <w:jc w:val="right"/>
            </w:pPr>
            <w:r>
              <w:t>DOCmin</w:t>
            </w:r>
          </w:p>
        </w:tc>
        <w:tc>
          <w:tcPr>
            <w:tcW w:w="0" w:type="auto"/>
            <w:tcBorders>
              <w:bottom w:val="single" w:sz="0" w:space="0" w:color="auto"/>
            </w:tcBorders>
            <w:vAlign w:val="bottom"/>
          </w:tcPr>
          <w:p w14:paraId="39148913" w14:textId="77777777" w:rsidR="00045A83" w:rsidRDefault="00053949" w:rsidP="00E131BD">
            <w:pPr>
              <w:spacing w:line="240" w:lineRule="auto"/>
              <w:jc w:val="right"/>
            </w:pPr>
            <w:r>
              <w:t>DOCmedian</w:t>
            </w:r>
          </w:p>
        </w:tc>
        <w:tc>
          <w:tcPr>
            <w:tcW w:w="0" w:type="auto"/>
            <w:tcBorders>
              <w:bottom w:val="single" w:sz="0" w:space="0" w:color="auto"/>
            </w:tcBorders>
            <w:vAlign w:val="bottom"/>
          </w:tcPr>
          <w:p w14:paraId="63DB768A" w14:textId="77777777" w:rsidR="00045A83" w:rsidRDefault="00053949" w:rsidP="00E131BD">
            <w:pPr>
              <w:spacing w:line="240" w:lineRule="auto"/>
              <w:jc w:val="right"/>
            </w:pPr>
            <w:r>
              <w:t>DOCmax</w:t>
            </w:r>
          </w:p>
        </w:tc>
      </w:tr>
      <w:tr w:rsidR="00045A83" w14:paraId="62127E9D" w14:textId="77777777">
        <w:tc>
          <w:tcPr>
            <w:tcW w:w="0" w:type="auto"/>
          </w:tcPr>
          <w:p w14:paraId="6CE838CD" w14:textId="77777777" w:rsidR="00045A83" w:rsidRDefault="00053949" w:rsidP="00E131BD">
            <w:pPr>
              <w:spacing w:line="240" w:lineRule="auto"/>
            </w:pPr>
            <w:r>
              <w:t>dry</w:t>
            </w:r>
          </w:p>
        </w:tc>
        <w:tc>
          <w:tcPr>
            <w:tcW w:w="0" w:type="auto"/>
          </w:tcPr>
          <w:p w14:paraId="23D7FF25" w14:textId="77777777" w:rsidR="00045A83" w:rsidRDefault="00053949" w:rsidP="00E131BD">
            <w:pPr>
              <w:spacing w:line="240" w:lineRule="auto"/>
              <w:jc w:val="right"/>
            </w:pPr>
            <w:r>
              <w:t>39</w:t>
            </w:r>
          </w:p>
        </w:tc>
        <w:tc>
          <w:tcPr>
            <w:tcW w:w="0" w:type="auto"/>
          </w:tcPr>
          <w:p w14:paraId="3063ECDC" w14:textId="77777777" w:rsidR="00045A83" w:rsidRDefault="00053949" w:rsidP="00E131BD">
            <w:pPr>
              <w:spacing w:line="240" w:lineRule="auto"/>
              <w:jc w:val="right"/>
            </w:pPr>
            <w:r>
              <w:t>5.47</w:t>
            </w:r>
          </w:p>
        </w:tc>
        <w:tc>
          <w:tcPr>
            <w:tcW w:w="0" w:type="auto"/>
          </w:tcPr>
          <w:p w14:paraId="0482732A" w14:textId="77777777" w:rsidR="00045A83" w:rsidRDefault="00053949" w:rsidP="00E131BD">
            <w:pPr>
              <w:spacing w:line="240" w:lineRule="auto"/>
              <w:jc w:val="right"/>
            </w:pPr>
            <w:r>
              <w:t>2.74</w:t>
            </w:r>
          </w:p>
        </w:tc>
        <w:tc>
          <w:tcPr>
            <w:tcW w:w="0" w:type="auto"/>
          </w:tcPr>
          <w:p w14:paraId="1B88D16D" w14:textId="77777777" w:rsidR="00045A83" w:rsidRDefault="00053949" w:rsidP="00E131BD">
            <w:pPr>
              <w:spacing w:line="240" w:lineRule="auto"/>
              <w:jc w:val="right"/>
            </w:pPr>
            <w:r>
              <w:t>50</w:t>
            </w:r>
          </w:p>
        </w:tc>
        <w:tc>
          <w:tcPr>
            <w:tcW w:w="0" w:type="auto"/>
          </w:tcPr>
          <w:p w14:paraId="6AD6FACB" w14:textId="77777777" w:rsidR="00045A83" w:rsidRDefault="00053949" w:rsidP="00E131BD">
            <w:pPr>
              <w:spacing w:line="240" w:lineRule="auto"/>
              <w:jc w:val="right"/>
            </w:pPr>
            <w:r>
              <w:t>1.65</w:t>
            </w:r>
          </w:p>
        </w:tc>
        <w:tc>
          <w:tcPr>
            <w:tcW w:w="0" w:type="auto"/>
          </w:tcPr>
          <w:p w14:paraId="5460206D" w14:textId="77777777" w:rsidR="00045A83" w:rsidRDefault="00053949" w:rsidP="00E131BD">
            <w:pPr>
              <w:spacing w:line="240" w:lineRule="auto"/>
              <w:jc w:val="right"/>
            </w:pPr>
            <w:r>
              <w:t>5.97</w:t>
            </w:r>
          </w:p>
        </w:tc>
        <w:tc>
          <w:tcPr>
            <w:tcW w:w="0" w:type="auto"/>
          </w:tcPr>
          <w:p w14:paraId="06C8D7FB" w14:textId="77777777" w:rsidR="00045A83" w:rsidRDefault="00053949" w:rsidP="00E131BD">
            <w:pPr>
              <w:spacing w:line="240" w:lineRule="auto"/>
              <w:jc w:val="right"/>
            </w:pPr>
            <w:r>
              <w:t>12.8</w:t>
            </w:r>
          </w:p>
        </w:tc>
      </w:tr>
      <w:tr w:rsidR="00045A83" w14:paraId="6771B2A7" w14:textId="77777777">
        <w:tc>
          <w:tcPr>
            <w:tcW w:w="0" w:type="auto"/>
          </w:tcPr>
          <w:p w14:paraId="7A904358" w14:textId="77777777" w:rsidR="00045A83" w:rsidRDefault="00053949" w:rsidP="00E131BD">
            <w:pPr>
              <w:spacing w:line="240" w:lineRule="auto"/>
            </w:pPr>
            <w:r>
              <w:t>wet</w:t>
            </w:r>
          </w:p>
        </w:tc>
        <w:tc>
          <w:tcPr>
            <w:tcW w:w="0" w:type="auto"/>
          </w:tcPr>
          <w:p w14:paraId="0B747FE8" w14:textId="77777777" w:rsidR="00045A83" w:rsidRDefault="00053949" w:rsidP="00E131BD">
            <w:pPr>
              <w:spacing w:line="240" w:lineRule="auto"/>
              <w:jc w:val="right"/>
            </w:pPr>
            <w:r>
              <w:t>279</w:t>
            </w:r>
          </w:p>
        </w:tc>
        <w:tc>
          <w:tcPr>
            <w:tcW w:w="0" w:type="auto"/>
          </w:tcPr>
          <w:p w14:paraId="0F5BA15B" w14:textId="77777777" w:rsidR="00045A83" w:rsidRDefault="00053949" w:rsidP="00E131BD">
            <w:pPr>
              <w:spacing w:line="240" w:lineRule="auto"/>
              <w:jc w:val="right"/>
            </w:pPr>
            <w:r>
              <w:t>6.17</w:t>
            </w:r>
          </w:p>
        </w:tc>
        <w:tc>
          <w:tcPr>
            <w:tcW w:w="0" w:type="auto"/>
          </w:tcPr>
          <w:p w14:paraId="4949CAC4" w14:textId="77777777" w:rsidR="00045A83" w:rsidRDefault="00053949" w:rsidP="00E131BD">
            <w:pPr>
              <w:spacing w:line="240" w:lineRule="auto"/>
              <w:jc w:val="right"/>
            </w:pPr>
            <w:r>
              <w:t>2.88</w:t>
            </w:r>
          </w:p>
        </w:tc>
        <w:tc>
          <w:tcPr>
            <w:tcW w:w="0" w:type="auto"/>
          </w:tcPr>
          <w:p w14:paraId="2EF4AF93" w14:textId="77777777" w:rsidR="00045A83" w:rsidRDefault="00053949" w:rsidP="00E131BD">
            <w:pPr>
              <w:spacing w:line="240" w:lineRule="auto"/>
              <w:jc w:val="right"/>
            </w:pPr>
            <w:r>
              <w:t>47</w:t>
            </w:r>
          </w:p>
        </w:tc>
        <w:tc>
          <w:tcPr>
            <w:tcW w:w="0" w:type="auto"/>
          </w:tcPr>
          <w:p w14:paraId="7C00633B" w14:textId="77777777" w:rsidR="00045A83" w:rsidRDefault="00053949" w:rsidP="00E131BD">
            <w:pPr>
              <w:spacing w:line="240" w:lineRule="auto"/>
              <w:jc w:val="right"/>
            </w:pPr>
            <w:r>
              <w:t>1.84</w:t>
            </w:r>
          </w:p>
        </w:tc>
        <w:tc>
          <w:tcPr>
            <w:tcW w:w="0" w:type="auto"/>
          </w:tcPr>
          <w:p w14:paraId="35EBBD8E" w14:textId="77777777" w:rsidR="00045A83" w:rsidRDefault="00053949" w:rsidP="00E131BD">
            <w:pPr>
              <w:spacing w:line="240" w:lineRule="auto"/>
              <w:jc w:val="right"/>
            </w:pPr>
            <w:r>
              <w:t>5.64</w:t>
            </w:r>
          </w:p>
        </w:tc>
        <w:tc>
          <w:tcPr>
            <w:tcW w:w="0" w:type="auto"/>
          </w:tcPr>
          <w:p w14:paraId="2FD3B273" w14:textId="77777777" w:rsidR="00045A83" w:rsidRDefault="00053949" w:rsidP="00E131BD">
            <w:pPr>
              <w:spacing w:line="240" w:lineRule="auto"/>
              <w:jc w:val="right"/>
            </w:pPr>
            <w:r>
              <w:t>19.1</w:t>
            </w:r>
          </w:p>
        </w:tc>
      </w:tr>
      <w:tr w:rsidR="00045A83" w14:paraId="227BD6C8" w14:textId="77777777">
        <w:tc>
          <w:tcPr>
            <w:tcW w:w="0" w:type="auto"/>
          </w:tcPr>
          <w:p w14:paraId="0FDF9872" w14:textId="77777777" w:rsidR="00045A83" w:rsidRDefault="00053949" w:rsidP="00E131BD">
            <w:pPr>
              <w:spacing w:line="240" w:lineRule="auto"/>
            </w:pPr>
            <w:r>
              <w:t>All</w:t>
            </w:r>
          </w:p>
        </w:tc>
        <w:tc>
          <w:tcPr>
            <w:tcW w:w="0" w:type="auto"/>
          </w:tcPr>
          <w:p w14:paraId="0FE816D9" w14:textId="77777777" w:rsidR="00045A83" w:rsidRDefault="00053949" w:rsidP="00E131BD">
            <w:pPr>
              <w:spacing w:line="240" w:lineRule="auto"/>
              <w:jc w:val="right"/>
            </w:pPr>
            <w:r>
              <w:t>318</w:t>
            </w:r>
          </w:p>
        </w:tc>
        <w:tc>
          <w:tcPr>
            <w:tcW w:w="0" w:type="auto"/>
          </w:tcPr>
          <w:p w14:paraId="55C1369B" w14:textId="77777777" w:rsidR="00045A83" w:rsidRDefault="00053949" w:rsidP="00E131BD">
            <w:pPr>
              <w:spacing w:line="240" w:lineRule="auto"/>
              <w:jc w:val="right"/>
            </w:pPr>
            <w:r>
              <w:t>6.09</w:t>
            </w:r>
          </w:p>
        </w:tc>
        <w:tc>
          <w:tcPr>
            <w:tcW w:w="0" w:type="auto"/>
          </w:tcPr>
          <w:p w14:paraId="7058C5DA" w14:textId="77777777" w:rsidR="00045A83" w:rsidRDefault="00053949" w:rsidP="00E131BD">
            <w:pPr>
              <w:spacing w:line="240" w:lineRule="auto"/>
              <w:jc w:val="right"/>
            </w:pPr>
            <w:r>
              <w:t>2.87</w:t>
            </w:r>
          </w:p>
        </w:tc>
        <w:tc>
          <w:tcPr>
            <w:tcW w:w="0" w:type="auto"/>
          </w:tcPr>
          <w:p w14:paraId="18AB2B77" w14:textId="77777777" w:rsidR="00045A83" w:rsidRDefault="00053949" w:rsidP="00E131BD">
            <w:pPr>
              <w:spacing w:line="240" w:lineRule="auto"/>
              <w:jc w:val="right"/>
            </w:pPr>
            <w:r>
              <w:t>47</w:t>
            </w:r>
          </w:p>
        </w:tc>
        <w:tc>
          <w:tcPr>
            <w:tcW w:w="0" w:type="auto"/>
          </w:tcPr>
          <w:p w14:paraId="79AF4407" w14:textId="77777777" w:rsidR="00045A83" w:rsidRDefault="00053949" w:rsidP="00E131BD">
            <w:pPr>
              <w:spacing w:line="240" w:lineRule="auto"/>
              <w:jc w:val="right"/>
            </w:pPr>
            <w:r>
              <w:t>1.65</w:t>
            </w:r>
          </w:p>
        </w:tc>
        <w:tc>
          <w:tcPr>
            <w:tcW w:w="0" w:type="auto"/>
          </w:tcPr>
          <w:p w14:paraId="53D1AB8A" w14:textId="77777777" w:rsidR="00045A83" w:rsidRDefault="00053949" w:rsidP="00E131BD">
            <w:pPr>
              <w:spacing w:line="240" w:lineRule="auto"/>
              <w:jc w:val="right"/>
            </w:pPr>
            <w:r>
              <w:t>5.65</w:t>
            </w:r>
          </w:p>
        </w:tc>
        <w:tc>
          <w:tcPr>
            <w:tcW w:w="0" w:type="auto"/>
          </w:tcPr>
          <w:p w14:paraId="2DAEB5A9" w14:textId="77777777" w:rsidR="00045A83" w:rsidRDefault="00053949" w:rsidP="00E131BD">
            <w:pPr>
              <w:spacing w:line="240" w:lineRule="auto"/>
              <w:jc w:val="right"/>
            </w:pPr>
            <w:r>
              <w:t>19.1</w:t>
            </w:r>
          </w:p>
        </w:tc>
      </w:tr>
    </w:tbl>
    <w:p w14:paraId="03EB8DF4" w14:textId="77777777" w:rsidR="00045A83" w:rsidRDefault="00053949">
      <w:pPr>
        <w:pStyle w:val="Heading4"/>
      </w:pPr>
      <w:bookmarkStart w:id="284" w:name="river-response-in-relation-to-doc-nom"/>
      <w:bookmarkStart w:id="285" w:name="_Toc45753408"/>
      <w:r>
        <w:lastRenderedPageBreak/>
        <w:t>River response in relation to DOC &amp; NOM</w:t>
      </w:r>
      <w:bookmarkEnd w:id="284"/>
      <w:bookmarkEnd w:id="285"/>
    </w:p>
    <w:p w14:paraId="7EB16E34" w14:textId="77777777" w:rsidR="00045A83" w:rsidRDefault="00053949" w:rsidP="00E131BD">
      <w:pPr>
        <w:spacing w:line="240" w:lineRule="auto"/>
      </w:pPr>
      <w:r>
        <w:rPr>
          <w:noProof/>
        </w:rPr>
        <w:drawing>
          <wp:inline distT="0" distB="0" distL="0" distR="0" wp14:anchorId="33446A9E" wp14:editId="62BAF707">
            <wp:extent cx="5504749" cy="6880936"/>
            <wp:effectExtent l="0" t="0" r="0" b="0"/>
            <wp:docPr id="21" name="Picture" descr="Figure 21:  Relationships between river stage and sample content and character. Data for each variable were normalized (min-max normalization) to clarify relative sca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StageNorm_DOC-abs-SUVA.png"/>
                    <pic:cNvPicPr>
                      <a:picLocks noChangeAspect="1" noChangeArrowheads="1"/>
                    </pic:cNvPicPr>
                  </pic:nvPicPr>
                  <pic:blipFill>
                    <a:blip r:embed="rId33"/>
                    <a:stretch>
                      <a:fillRect/>
                    </a:stretch>
                  </pic:blipFill>
                  <pic:spPr bwMode="auto">
                    <a:xfrm>
                      <a:off x="0" y="0"/>
                      <a:ext cx="5504749" cy="6880936"/>
                    </a:xfrm>
                    <a:prstGeom prst="rect">
                      <a:avLst/>
                    </a:prstGeom>
                    <a:noFill/>
                    <a:ln w="9525">
                      <a:noFill/>
                      <a:headEnd/>
                      <a:tailEnd/>
                    </a:ln>
                  </pic:spPr>
                </pic:pic>
              </a:graphicData>
            </a:graphic>
          </wp:inline>
        </w:drawing>
      </w:r>
    </w:p>
    <w:p w14:paraId="77DDB34E" w14:textId="77777777" w:rsidR="00045A83" w:rsidRDefault="00053949" w:rsidP="00E131BD">
      <w:pPr>
        <w:spacing w:line="240" w:lineRule="auto"/>
      </w:pPr>
      <w:r>
        <w:lastRenderedPageBreak/>
        <w:t xml:space="preserve">Figure 21:  </w:t>
      </w:r>
      <w:r>
        <w:rPr>
          <w:i/>
        </w:rPr>
        <w:t>Relationships between river stage and sample content and character. Data for each variable were normalized (min-max normalization) to clarify relative scales</w:t>
      </w:r>
    </w:p>
    <w:p w14:paraId="0F349F44" w14:textId="77777777" w:rsidR="00045A83" w:rsidRDefault="00053949">
      <w:pPr>
        <w:pStyle w:val="Heading4"/>
      </w:pPr>
      <w:bookmarkStart w:id="286" w:name="Xb5c750840c9bf8358ea14b634c416a38f0b6e32"/>
      <w:bookmarkStart w:id="287" w:name="_Toc45753409"/>
      <w:r>
        <w:t>spatial and temporal variance and synchrony in stage</w:t>
      </w:r>
      <w:bookmarkEnd w:id="286"/>
      <w:bookmarkEnd w:id="287"/>
    </w:p>
    <w:p w14:paraId="70CEA4C7" w14:textId="77777777" w:rsidR="00045A83" w:rsidRDefault="00053949">
      <w:r>
        <w:t>Across the LWSA, fluctuations in river stage were temporally synchronized. River responses among the six sites were confirmed to be congruent with high confidence (p-value &lt; 0.001, based on 1050 ranNOMizations) via Kendall’s coefficient of concordance (Kendall’s W = 0.9721) and Spearman’s ranked correlation (ρ = 0.9666).</w:t>
      </w:r>
    </w:p>
    <w:p w14:paraId="42946585" w14:textId="77777777" w:rsidR="00E131BD" w:rsidRDefault="00E131BD"/>
    <w:p w14:paraId="520789A4" w14:textId="77777777" w:rsidR="00045A83" w:rsidRDefault="00053949">
      <w:r>
        <w:t xml:space="preserve">Table 14: </w:t>
      </w:r>
      <w:r>
        <w:rPr>
          <w:i/>
        </w:rPr>
        <w:t>Summary of stream response to precipitation events across the LWSA.</w:t>
      </w:r>
    </w:p>
    <w:tbl>
      <w:tblPr>
        <w:tblW w:w="5000" w:type="pct"/>
        <w:tblLook w:val="07E0" w:firstRow="1" w:lastRow="1" w:firstColumn="1" w:lastColumn="1" w:noHBand="1" w:noVBand="1"/>
      </w:tblPr>
      <w:tblGrid>
        <w:gridCol w:w="1294"/>
        <w:gridCol w:w="1382"/>
        <w:gridCol w:w="1292"/>
        <w:gridCol w:w="1349"/>
        <w:gridCol w:w="1239"/>
        <w:gridCol w:w="1395"/>
        <w:gridCol w:w="1409"/>
      </w:tblGrid>
      <w:tr w:rsidR="00045A83" w:rsidRPr="00E131BD" w14:paraId="39B5321B" w14:textId="77777777">
        <w:tc>
          <w:tcPr>
            <w:tcW w:w="0" w:type="auto"/>
            <w:tcBorders>
              <w:bottom w:val="single" w:sz="0" w:space="0" w:color="auto"/>
            </w:tcBorders>
            <w:vAlign w:val="bottom"/>
          </w:tcPr>
          <w:p w14:paraId="063828C1"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14:paraId="3380353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shortest time to peak stage (hr)</w:t>
            </w:r>
          </w:p>
        </w:tc>
        <w:tc>
          <w:tcPr>
            <w:tcW w:w="0" w:type="auto"/>
            <w:tcBorders>
              <w:bottom w:val="single" w:sz="0" w:space="0" w:color="auto"/>
            </w:tcBorders>
            <w:vAlign w:val="bottom"/>
          </w:tcPr>
          <w:p w14:paraId="5886C5F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longest time to peak stage (hr)</w:t>
            </w:r>
          </w:p>
        </w:tc>
        <w:tc>
          <w:tcPr>
            <w:tcW w:w="0" w:type="auto"/>
            <w:tcBorders>
              <w:bottom w:val="single" w:sz="0" w:space="0" w:color="auto"/>
            </w:tcBorders>
            <w:vAlign w:val="bottom"/>
          </w:tcPr>
          <w:p w14:paraId="4566658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smallest change in stage (cm)</w:t>
            </w:r>
          </w:p>
        </w:tc>
        <w:tc>
          <w:tcPr>
            <w:tcW w:w="0" w:type="auto"/>
            <w:tcBorders>
              <w:bottom w:val="single" w:sz="0" w:space="0" w:color="auto"/>
            </w:tcBorders>
            <w:vAlign w:val="bottom"/>
          </w:tcPr>
          <w:p w14:paraId="0451FE7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largest change in stage (cm)</w:t>
            </w:r>
          </w:p>
        </w:tc>
        <w:tc>
          <w:tcPr>
            <w:tcW w:w="0" w:type="auto"/>
            <w:tcBorders>
              <w:bottom w:val="single" w:sz="0" w:space="0" w:color="auto"/>
            </w:tcBorders>
            <w:vAlign w:val="bottom"/>
          </w:tcPr>
          <w:p w14:paraId="589B7F2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fastest rate of stage change (cm/hr)</w:t>
            </w:r>
          </w:p>
        </w:tc>
        <w:tc>
          <w:tcPr>
            <w:tcW w:w="0" w:type="auto"/>
            <w:tcBorders>
              <w:bottom w:val="single" w:sz="0" w:space="0" w:color="auto"/>
            </w:tcBorders>
            <w:vAlign w:val="bottom"/>
          </w:tcPr>
          <w:p w14:paraId="606910C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slowest rate of stage change (cm/hr)</w:t>
            </w:r>
          </w:p>
        </w:tc>
      </w:tr>
      <w:tr w:rsidR="00045A83" w:rsidRPr="00E131BD" w14:paraId="4FE25259" w14:textId="77777777">
        <w:tc>
          <w:tcPr>
            <w:tcW w:w="0" w:type="auto"/>
          </w:tcPr>
          <w:p w14:paraId="774FF5C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5195719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16.5</w:t>
            </w:r>
          </w:p>
        </w:tc>
        <w:tc>
          <w:tcPr>
            <w:tcW w:w="0" w:type="auto"/>
          </w:tcPr>
          <w:p w14:paraId="6D33B00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159.8</w:t>
            </w:r>
          </w:p>
        </w:tc>
        <w:tc>
          <w:tcPr>
            <w:tcW w:w="0" w:type="auto"/>
          </w:tcPr>
          <w:p w14:paraId="72F403C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9.9</w:t>
            </w:r>
          </w:p>
        </w:tc>
        <w:tc>
          <w:tcPr>
            <w:tcW w:w="0" w:type="auto"/>
          </w:tcPr>
          <w:p w14:paraId="16410AD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47.9</w:t>
            </w:r>
          </w:p>
        </w:tc>
        <w:tc>
          <w:tcPr>
            <w:tcW w:w="0" w:type="auto"/>
          </w:tcPr>
          <w:p w14:paraId="58487F3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0.2</w:t>
            </w:r>
          </w:p>
        </w:tc>
        <w:tc>
          <w:tcPr>
            <w:tcW w:w="0" w:type="auto"/>
          </w:tcPr>
          <w:p w14:paraId="7046316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w:t>
            </w:r>
          </w:p>
        </w:tc>
      </w:tr>
      <w:tr w:rsidR="00045A83" w:rsidRPr="00E131BD" w14:paraId="470C0AB7" w14:textId="77777777">
        <w:tc>
          <w:tcPr>
            <w:tcW w:w="0" w:type="auto"/>
          </w:tcPr>
          <w:p w14:paraId="387E0C01"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0" w:type="auto"/>
          </w:tcPr>
          <w:p w14:paraId="569F5CE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15.0</w:t>
            </w:r>
          </w:p>
        </w:tc>
        <w:tc>
          <w:tcPr>
            <w:tcW w:w="0" w:type="auto"/>
          </w:tcPr>
          <w:p w14:paraId="3ABAE76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192.3</w:t>
            </w:r>
          </w:p>
        </w:tc>
        <w:tc>
          <w:tcPr>
            <w:tcW w:w="0" w:type="auto"/>
          </w:tcPr>
          <w:p w14:paraId="2F4C0EB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5.3</w:t>
            </w:r>
          </w:p>
        </w:tc>
        <w:tc>
          <w:tcPr>
            <w:tcW w:w="0" w:type="auto"/>
          </w:tcPr>
          <w:p w14:paraId="13DD7A7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44.6</w:t>
            </w:r>
          </w:p>
        </w:tc>
        <w:tc>
          <w:tcPr>
            <w:tcW w:w="0" w:type="auto"/>
          </w:tcPr>
          <w:p w14:paraId="32AF137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w:t>
            </w:r>
          </w:p>
        </w:tc>
        <w:tc>
          <w:tcPr>
            <w:tcW w:w="0" w:type="auto"/>
          </w:tcPr>
          <w:p w14:paraId="018ADB4F"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2.7</w:t>
            </w:r>
          </w:p>
        </w:tc>
      </w:tr>
      <w:tr w:rsidR="00045A83" w:rsidRPr="00E131BD" w14:paraId="36EA0A3F" w14:textId="77777777">
        <w:tc>
          <w:tcPr>
            <w:tcW w:w="0" w:type="auto"/>
          </w:tcPr>
          <w:p w14:paraId="3403DDF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0" w:type="auto"/>
          </w:tcPr>
          <w:p w14:paraId="1367C0C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33.0</w:t>
            </w:r>
          </w:p>
        </w:tc>
        <w:tc>
          <w:tcPr>
            <w:tcW w:w="0" w:type="auto"/>
          </w:tcPr>
          <w:p w14:paraId="0E5B369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167.7</w:t>
            </w:r>
          </w:p>
        </w:tc>
        <w:tc>
          <w:tcPr>
            <w:tcW w:w="0" w:type="auto"/>
          </w:tcPr>
          <w:p w14:paraId="5C48E27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22.1</w:t>
            </w:r>
          </w:p>
        </w:tc>
        <w:tc>
          <w:tcPr>
            <w:tcW w:w="0" w:type="auto"/>
          </w:tcPr>
          <w:p w14:paraId="7325CDB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57.1</w:t>
            </w:r>
          </w:p>
        </w:tc>
        <w:tc>
          <w:tcPr>
            <w:tcW w:w="0" w:type="auto"/>
          </w:tcPr>
          <w:p w14:paraId="0C52E74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14:paraId="637FBFB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w:t>
            </w:r>
          </w:p>
        </w:tc>
      </w:tr>
      <w:tr w:rsidR="00045A83" w:rsidRPr="00E131BD" w14:paraId="25DF2619" w14:textId="77777777">
        <w:tc>
          <w:tcPr>
            <w:tcW w:w="0" w:type="auto"/>
          </w:tcPr>
          <w:p w14:paraId="4B97F30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0" w:type="auto"/>
          </w:tcPr>
          <w:p w14:paraId="1F52E26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14:paraId="49C37BB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125.2</w:t>
            </w:r>
          </w:p>
        </w:tc>
        <w:tc>
          <w:tcPr>
            <w:tcW w:w="0" w:type="auto"/>
          </w:tcPr>
          <w:p w14:paraId="6B6E7C4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32.7</w:t>
            </w:r>
          </w:p>
        </w:tc>
        <w:tc>
          <w:tcPr>
            <w:tcW w:w="0" w:type="auto"/>
          </w:tcPr>
          <w:p w14:paraId="08A2138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97.3</w:t>
            </w:r>
          </w:p>
        </w:tc>
        <w:tc>
          <w:tcPr>
            <w:tcW w:w="0" w:type="auto"/>
          </w:tcPr>
          <w:p w14:paraId="4CD4A96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14:paraId="1574334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5.4</w:t>
            </w:r>
          </w:p>
        </w:tc>
      </w:tr>
      <w:tr w:rsidR="00045A83" w:rsidRPr="00E131BD" w14:paraId="20CC9DBD" w14:textId="77777777">
        <w:tc>
          <w:tcPr>
            <w:tcW w:w="0" w:type="auto"/>
          </w:tcPr>
          <w:p w14:paraId="7CC54C9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0" w:type="auto"/>
          </w:tcPr>
          <w:p w14:paraId="38194AC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25.8</w:t>
            </w:r>
          </w:p>
        </w:tc>
        <w:tc>
          <w:tcPr>
            <w:tcW w:w="0" w:type="auto"/>
          </w:tcPr>
          <w:p w14:paraId="3D5768A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122.8</w:t>
            </w:r>
          </w:p>
        </w:tc>
        <w:tc>
          <w:tcPr>
            <w:tcW w:w="0" w:type="auto"/>
          </w:tcPr>
          <w:p w14:paraId="5D5586E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36.7</w:t>
            </w:r>
          </w:p>
        </w:tc>
        <w:tc>
          <w:tcPr>
            <w:tcW w:w="0" w:type="auto"/>
          </w:tcPr>
          <w:p w14:paraId="352568BE"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70.2</w:t>
            </w:r>
          </w:p>
        </w:tc>
        <w:tc>
          <w:tcPr>
            <w:tcW w:w="0" w:type="auto"/>
          </w:tcPr>
          <w:p w14:paraId="7730218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w:t>
            </w:r>
          </w:p>
        </w:tc>
        <w:tc>
          <w:tcPr>
            <w:tcW w:w="0" w:type="auto"/>
          </w:tcPr>
          <w:p w14:paraId="0C83367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1.4</w:t>
            </w:r>
          </w:p>
        </w:tc>
      </w:tr>
      <w:tr w:rsidR="00045A83" w:rsidRPr="00E131BD" w14:paraId="724C9E00" w14:textId="77777777">
        <w:tc>
          <w:tcPr>
            <w:tcW w:w="0" w:type="auto"/>
          </w:tcPr>
          <w:p w14:paraId="64CC2BD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07BA71D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18.2</w:t>
            </w:r>
          </w:p>
        </w:tc>
        <w:tc>
          <w:tcPr>
            <w:tcW w:w="0" w:type="auto"/>
          </w:tcPr>
          <w:p w14:paraId="16AEB27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123.8</w:t>
            </w:r>
          </w:p>
        </w:tc>
        <w:tc>
          <w:tcPr>
            <w:tcW w:w="0" w:type="auto"/>
          </w:tcPr>
          <w:p w14:paraId="4701DCF1"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29.0</w:t>
            </w:r>
          </w:p>
        </w:tc>
        <w:tc>
          <w:tcPr>
            <w:tcW w:w="0" w:type="auto"/>
          </w:tcPr>
          <w:p w14:paraId="2D85F59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135.3</w:t>
            </w:r>
          </w:p>
        </w:tc>
        <w:tc>
          <w:tcPr>
            <w:tcW w:w="0" w:type="auto"/>
          </w:tcPr>
          <w:p w14:paraId="072BC59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w:t>
            </w:r>
          </w:p>
        </w:tc>
        <w:tc>
          <w:tcPr>
            <w:tcW w:w="0" w:type="auto"/>
          </w:tcPr>
          <w:p w14:paraId="35476DD2" w14:textId="77777777" w:rsidR="00045A83" w:rsidRDefault="00053949" w:rsidP="00E131BD">
            <w:pPr>
              <w:spacing w:line="240" w:lineRule="auto"/>
              <w:jc w:val="right"/>
              <w:rPr>
                <w:rFonts w:asciiTheme="minorHAnsi" w:hAnsiTheme="minorHAnsi" w:cstheme="minorHAnsi"/>
              </w:rPr>
            </w:pPr>
            <w:r w:rsidRPr="00E131BD">
              <w:rPr>
                <w:rFonts w:asciiTheme="minorHAnsi" w:hAnsiTheme="minorHAnsi" w:cstheme="minorHAnsi"/>
              </w:rPr>
              <w:t>7.4</w:t>
            </w:r>
          </w:p>
          <w:p w14:paraId="104CEDD4" w14:textId="77777777" w:rsidR="00E131BD" w:rsidRPr="00E131BD" w:rsidRDefault="00E131BD" w:rsidP="00E131BD">
            <w:pPr>
              <w:spacing w:line="240" w:lineRule="auto"/>
              <w:jc w:val="right"/>
              <w:rPr>
                <w:rFonts w:asciiTheme="minorHAnsi" w:hAnsiTheme="minorHAnsi" w:cstheme="minorHAnsi"/>
              </w:rPr>
            </w:pPr>
          </w:p>
        </w:tc>
      </w:tr>
    </w:tbl>
    <w:p w14:paraId="00566ADA" w14:textId="77777777" w:rsidR="00045A83" w:rsidRDefault="00053949">
      <w:pPr>
        <w:pStyle w:val="Heading4"/>
      </w:pPr>
      <w:bookmarkStart w:id="288" w:name="rising-stage-nom-dynamics"/>
      <w:bookmarkStart w:id="289" w:name="_Toc45753410"/>
      <w:r>
        <w:t>Rising stage &amp; NOM dynamics</w:t>
      </w:r>
      <w:bookmarkEnd w:id="288"/>
      <w:bookmarkEnd w:id="289"/>
    </w:p>
    <w:p w14:paraId="0E4DE29F" w14:textId="77777777" w:rsidR="00045A83" w:rsidRDefault="00053949">
      <w:r>
        <w:t xml:space="preserve">The wet season was better represented than the dry by sample number and was therefore more interesting in terms of DOC concentration patterns. Additionally, the wet season is more relevant with respect to water supply because that is when flows are </w:t>
      </w:r>
      <w:r>
        <w:lastRenderedPageBreak/>
        <w:t>great enough to allow diversion for inter-basin transfer. High flows during the wet season also showed increased DOC concentrations relative to low flows; stormflow samples collected on vertical Racks showed higher DOC than Grab samples manually collected across wet seasons (Figure 22.</w:t>
      </w:r>
    </w:p>
    <w:p w14:paraId="5CFBB4CB" w14:textId="77777777" w:rsidR="00045A83" w:rsidRDefault="00053949">
      <w:r>
        <w:t> </w:t>
      </w:r>
    </w:p>
    <w:p w14:paraId="3F53BF72" w14:textId="77777777" w:rsidR="00045A83" w:rsidRDefault="00053949" w:rsidP="00405B36">
      <w:pPr>
        <w:spacing w:line="240" w:lineRule="auto"/>
      </w:pPr>
      <w:r>
        <w:rPr>
          <w:noProof/>
        </w:rPr>
        <w:drawing>
          <wp:inline distT="0" distB="0" distL="0" distR="0" wp14:anchorId="39A3C5C3" wp14:editId="5AE68F86">
            <wp:extent cx="5127171" cy="3589020"/>
            <wp:effectExtent l="0" t="0" r="0" b="0"/>
            <wp:docPr id="22" name="Picture" descr="Figure 22: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4"/>
                    <a:stretch>
                      <a:fillRect/>
                    </a:stretch>
                  </pic:blipFill>
                  <pic:spPr bwMode="auto">
                    <a:xfrm>
                      <a:off x="0" y="0"/>
                      <a:ext cx="5132657" cy="3592860"/>
                    </a:xfrm>
                    <a:prstGeom prst="rect">
                      <a:avLst/>
                    </a:prstGeom>
                    <a:noFill/>
                    <a:ln w="9525">
                      <a:noFill/>
                      <a:headEnd/>
                      <a:tailEnd/>
                    </a:ln>
                  </pic:spPr>
                </pic:pic>
              </a:graphicData>
            </a:graphic>
          </wp:inline>
        </w:drawing>
      </w:r>
    </w:p>
    <w:p w14:paraId="0AE45375" w14:textId="77777777" w:rsidR="00045A83" w:rsidRDefault="00053949" w:rsidP="00E131BD">
      <w:pPr>
        <w:spacing w:line="240" w:lineRule="auto"/>
      </w:pPr>
      <w:r>
        <w:t xml:space="preserve">Figure 22:  </w:t>
      </w:r>
      <w:r>
        <w:rPr>
          <w:i/>
        </w:rPr>
        <w:t>Wet-season dissolved organic carbon concentrations grouped by site and sample collection method, where Grab samples were manually obtained (n = 109) and Rack samples were collected passively on vertical racks fit with siphon sampler bottles (n = 170).</w:t>
      </w:r>
    </w:p>
    <w:p w14:paraId="74625737" w14:textId="77777777" w:rsidR="00045A83" w:rsidRDefault="00053949">
      <w:r>
        <w:t> </w:t>
      </w:r>
    </w:p>
    <w:p w14:paraId="7BB8BD28" w14:textId="77777777" w:rsidR="00045A83" w:rsidRDefault="00053949">
      <w:r>
        <w:t xml:space="preserve">A trend in DOC concentration during rising stage can provide information about NOM source and flux dynamics. Increasing DOC with rising stage suggests NOM transport </w:t>
      </w:r>
      <w:r>
        <w:lastRenderedPageBreak/>
        <w:t xml:space="preserve">dynamics were driven by hydrologic connectivity to an unlimited supply of source NOM. Alternatively, if DOC concentrations decrease with rising stage it’s likely that the NOM source pool was limited (i.e., depletion of terrestrial allochthonous NOM supply) (Zarnetske et al. </w:t>
      </w:r>
      <w:hyperlink w:anchor="ref-Zarnetske2018">
        <w:r>
          <w:rPr>
            <w:rStyle w:val="Hyperlink"/>
          </w:rPr>
          <w:t>2018</w:t>
        </w:r>
      </w:hyperlink>
      <w:r>
        <w:t>). While not every river response pulse was full sampled across, the vertical racks collected samples at progressively higher stage in each site. Figure ?? shows DOC concentrations in rising limb sample across rain events. Generally, DOC increased with increasing river stage; however, the trend was not linear in each event response.</w:t>
      </w:r>
    </w:p>
    <w:p w14:paraId="793DA230" w14:textId="77777777" w:rsidR="00045A83" w:rsidRDefault="00053949">
      <w:pPr>
        <w:pStyle w:val="Heading4"/>
      </w:pPr>
      <w:bookmarkStart w:id="290" w:name="Xc2630683f9dc53106c8f6f2575ed377c9a57537"/>
      <w:bookmarkStart w:id="291" w:name="_Toc45753411"/>
      <w:r>
        <w:t>Spatiotemporal synchrony in local extrema: river stage and DOC</w:t>
      </w:r>
      <w:bookmarkEnd w:id="290"/>
      <w:bookmarkEnd w:id="291"/>
    </w:p>
    <w:p w14:paraId="4C83F29D" w14:textId="77777777" w:rsidR="00045A83" w:rsidRDefault="00053949">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t>
      </w:r>
      <w:r>
        <w:lastRenderedPageBreak/>
        <w:t>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 15 summarizes proportions of common DOC and stage extrema samples, where 1 indicates perfect agreement between samples of extreme DOC and sample-stage, and zero indicates complete asynchrony between DOC and stage highs and lows.</w:t>
      </w:r>
    </w:p>
    <w:p w14:paraId="7CFF4F84" w14:textId="77777777" w:rsidR="00045A83" w:rsidRDefault="00053949">
      <w:r>
        <w:t> </w:t>
      </w:r>
    </w:p>
    <w:p w14:paraId="699A7D07" w14:textId="77777777" w:rsidR="00E131BD" w:rsidRDefault="00E131BD"/>
    <w:p w14:paraId="66BB5BF8" w14:textId="77777777" w:rsidR="00E131BD" w:rsidRDefault="00E131BD"/>
    <w:p w14:paraId="3CC41E8C" w14:textId="77777777" w:rsidR="00E131BD" w:rsidRDefault="00E131BD"/>
    <w:p w14:paraId="4AD4B873" w14:textId="77777777" w:rsidR="00E131BD" w:rsidRDefault="00E131BD"/>
    <w:p w14:paraId="5DB4FA94" w14:textId="77777777" w:rsidR="00045A83" w:rsidRDefault="00053949">
      <w:r>
        <w:t xml:space="preserve">Table 15: </w:t>
      </w:r>
      <w:r>
        <w:rPr>
          <w:i/>
        </w:rPr>
        <w:t>Proportion of samples for which peak DOC was found in the highest sample stage.</w:t>
      </w:r>
    </w:p>
    <w:tbl>
      <w:tblPr>
        <w:tblW w:w="0" w:type="pct"/>
        <w:tblLook w:val="07E0" w:firstRow="1" w:lastRow="1" w:firstColumn="1" w:lastColumn="1" w:noHBand="1" w:noVBand="1"/>
      </w:tblPr>
      <w:tblGrid>
        <w:gridCol w:w="1294"/>
        <w:gridCol w:w="3274"/>
        <w:gridCol w:w="3237"/>
      </w:tblGrid>
      <w:tr w:rsidR="00045A83" w:rsidRPr="00E131BD" w14:paraId="3A168088" w14:textId="77777777">
        <w:tc>
          <w:tcPr>
            <w:tcW w:w="0" w:type="auto"/>
            <w:tcBorders>
              <w:bottom w:val="single" w:sz="0" w:space="0" w:color="auto"/>
            </w:tcBorders>
            <w:vAlign w:val="bottom"/>
          </w:tcPr>
          <w:p w14:paraId="02FDE1B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0" w:type="auto"/>
            <w:tcBorders>
              <w:bottom w:val="single" w:sz="0" w:space="0" w:color="auto"/>
            </w:tcBorders>
            <w:vAlign w:val="bottom"/>
          </w:tcPr>
          <w:p w14:paraId="60C85303"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maxima</w:t>
            </w:r>
          </w:p>
        </w:tc>
        <w:tc>
          <w:tcPr>
            <w:tcW w:w="0" w:type="auto"/>
            <w:tcBorders>
              <w:bottom w:val="single" w:sz="0" w:space="0" w:color="auto"/>
            </w:tcBorders>
            <w:vAlign w:val="bottom"/>
          </w:tcPr>
          <w:p w14:paraId="002582C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Proportion of common minima</w:t>
            </w:r>
          </w:p>
        </w:tc>
      </w:tr>
      <w:tr w:rsidR="00045A83" w:rsidRPr="00E131BD" w14:paraId="61B8811A" w14:textId="77777777">
        <w:tc>
          <w:tcPr>
            <w:tcW w:w="0" w:type="auto"/>
          </w:tcPr>
          <w:p w14:paraId="0C4DA76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0" w:type="auto"/>
          </w:tcPr>
          <w:p w14:paraId="1A1B823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0.588</w:t>
            </w:r>
          </w:p>
        </w:tc>
        <w:tc>
          <w:tcPr>
            <w:tcW w:w="0" w:type="auto"/>
          </w:tcPr>
          <w:p w14:paraId="2C5F5E7C"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0.647</w:t>
            </w:r>
          </w:p>
        </w:tc>
      </w:tr>
      <w:tr w:rsidR="00045A83" w:rsidRPr="00E131BD" w14:paraId="2BF1F77B" w14:textId="77777777">
        <w:tc>
          <w:tcPr>
            <w:tcW w:w="0" w:type="auto"/>
          </w:tcPr>
          <w:p w14:paraId="7E3DBC46"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0" w:type="auto"/>
          </w:tcPr>
          <w:p w14:paraId="216CD6F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14:paraId="677FC694"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r>
      <w:tr w:rsidR="00045A83" w:rsidRPr="00E131BD" w14:paraId="0949F736" w14:textId="77777777">
        <w:tc>
          <w:tcPr>
            <w:tcW w:w="0" w:type="auto"/>
          </w:tcPr>
          <w:p w14:paraId="7CAFE9B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0" w:type="auto"/>
          </w:tcPr>
          <w:p w14:paraId="03A729D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c>
          <w:tcPr>
            <w:tcW w:w="0" w:type="auto"/>
          </w:tcPr>
          <w:p w14:paraId="3EFCF4D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0.889</w:t>
            </w:r>
          </w:p>
        </w:tc>
      </w:tr>
      <w:tr w:rsidR="00045A83" w:rsidRPr="00E131BD" w14:paraId="5232F9AA" w14:textId="77777777">
        <w:tc>
          <w:tcPr>
            <w:tcW w:w="0" w:type="auto"/>
          </w:tcPr>
          <w:p w14:paraId="759D85F1"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0" w:type="auto"/>
          </w:tcPr>
          <w:p w14:paraId="372858A6"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0.800</w:t>
            </w:r>
          </w:p>
        </w:tc>
        <w:tc>
          <w:tcPr>
            <w:tcW w:w="0" w:type="auto"/>
          </w:tcPr>
          <w:p w14:paraId="21DDB9F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0.900</w:t>
            </w:r>
          </w:p>
        </w:tc>
      </w:tr>
      <w:tr w:rsidR="00045A83" w:rsidRPr="00E131BD" w14:paraId="6A1E3B87" w14:textId="77777777">
        <w:tc>
          <w:tcPr>
            <w:tcW w:w="0" w:type="auto"/>
          </w:tcPr>
          <w:p w14:paraId="08A0C18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0" w:type="auto"/>
          </w:tcPr>
          <w:p w14:paraId="1A2E336A"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0.864</w:t>
            </w:r>
          </w:p>
        </w:tc>
        <w:tc>
          <w:tcPr>
            <w:tcW w:w="0" w:type="auto"/>
          </w:tcPr>
          <w:p w14:paraId="7977204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0.773</w:t>
            </w:r>
          </w:p>
        </w:tc>
      </w:tr>
      <w:tr w:rsidR="00045A83" w:rsidRPr="00E131BD" w14:paraId="715EFA96" w14:textId="77777777">
        <w:tc>
          <w:tcPr>
            <w:tcW w:w="0" w:type="auto"/>
          </w:tcPr>
          <w:p w14:paraId="24DE8E1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0" w:type="auto"/>
          </w:tcPr>
          <w:p w14:paraId="08FD353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0.765</w:t>
            </w:r>
          </w:p>
        </w:tc>
        <w:tc>
          <w:tcPr>
            <w:tcW w:w="0" w:type="auto"/>
          </w:tcPr>
          <w:p w14:paraId="74EE347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0.941</w:t>
            </w:r>
          </w:p>
        </w:tc>
      </w:tr>
      <w:tr w:rsidR="00045A83" w:rsidRPr="00E131BD" w14:paraId="7C7E0460" w14:textId="77777777">
        <w:tc>
          <w:tcPr>
            <w:tcW w:w="0" w:type="auto"/>
          </w:tcPr>
          <w:p w14:paraId="63C0526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lastRenderedPageBreak/>
              <w:t>all sites</w:t>
            </w:r>
          </w:p>
        </w:tc>
        <w:tc>
          <w:tcPr>
            <w:tcW w:w="0" w:type="auto"/>
          </w:tcPr>
          <w:p w14:paraId="6425909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0.789</w:t>
            </w:r>
          </w:p>
        </w:tc>
        <w:tc>
          <w:tcPr>
            <w:tcW w:w="0" w:type="auto"/>
          </w:tcPr>
          <w:p w14:paraId="10287E3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0.825</w:t>
            </w:r>
          </w:p>
        </w:tc>
      </w:tr>
    </w:tbl>
    <w:p w14:paraId="097ACA45" w14:textId="77777777" w:rsidR="00045A83" w:rsidRDefault="00053949">
      <w:r>
        <w:t> </w:t>
      </w:r>
    </w:p>
    <w:p w14:paraId="46AE620D" w14:textId="77777777" w:rsidR="00E131BD" w:rsidRDefault="00E131BD"/>
    <w:p w14:paraId="2AF47446" w14:textId="77777777" w:rsidR="00045A83" w:rsidRDefault="00053949">
      <w:r>
        <w:t>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 23 shows the extrema samples with stage at each site.</w:t>
      </w:r>
    </w:p>
    <w:p w14:paraId="7F1D7C50" w14:textId="77777777" w:rsidR="00045A83" w:rsidRDefault="00053949">
      <w:r>
        <w:t> </w:t>
      </w:r>
    </w:p>
    <w:p w14:paraId="293715EE" w14:textId="77777777" w:rsidR="00045A83" w:rsidRDefault="00053949" w:rsidP="00E131BD">
      <w:pPr>
        <w:spacing w:line="240" w:lineRule="auto"/>
      </w:pPr>
      <w:r>
        <w:rPr>
          <w:noProof/>
        </w:rPr>
        <w:lastRenderedPageBreak/>
        <w:drawing>
          <wp:inline distT="0" distB="0" distL="0" distR="0" wp14:anchorId="5A1CDEAC" wp14:editId="209741E8">
            <wp:extent cx="5943600" cy="6339839"/>
            <wp:effectExtent l="0" t="0" r="0" b="0"/>
            <wp:docPr id="23" name="Picture" descr="Figure 23: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5"/>
                    <a:stretch>
                      <a:fillRect/>
                    </a:stretch>
                  </pic:blipFill>
                  <pic:spPr bwMode="auto">
                    <a:xfrm>
                      <a:off x="0" y="0"/>
                      <a:ext cx="5943600" cy="6339839"/>
                    </a:xfrm>
                    <a:prstGeom prst="rect">
                      <a:avLst/>
                    </a:prstGeom>
                    <a:noFill/>
                    <a:ln w="9525">
                      <a:noFill/>
                      <a:headEnd/>
                      <a:tailEnd/>
                    </a:ln>
                  </pic:spPr>
                </pic:pic>
              </a:graphicData>
            </a:graphic>
          </wp:inline>
        </w:drawing>
      </w:r>
    </w:p>
    <w:p w14:paraId="41511185" w14:textId="77777777" w:rsidR="00045A83" w:rsidRDefault="00053949" w:rsidP="00E131BD">
      <w:pPr>
        <w:spacing w:line="240" w:lineRule="auto"/>
      </w:pPr>
      <w:r>
        <w:t xml:space="preserve">Figure 23:  </w:t>
      </w:r>
      <w:r>
        <w:rPr>
          <w:i/>
        </w:rPr>
        <w:t>Stage and samples collected, highlighting samples with maximum and minimum DOC concentrations for each rain event and collection period. Black vertical lines indicate a subset of samples that were assessed more closely.</w:t>
      </w:r>
    </w:p>
    <w:p w14:paraId="5E19EEC9" w14:textId="77777777" w:rsidR="00045A83" w:rsidRDefault="00053949">
      <w:r>
        <w:t> </w:t>
      </w:r>
    </w:p>
    <w:p w14:paraId="23EA7C33" w14:textId="77777777" w:rsidR="00E131BD" w:rsidRDefault="00E131BD"/>
    <w:p w14:paraId="75AB6892" w14:textId="77777777" w:rsidR="00045A83" w:rsidRDefault="00053949">
      <w:r>
        <w:rPr>
          <w:b/>
        </w:rPr>
        <w:t>needs work:</w:t>
      </w:r>
      <w:r>
        <w:t xml:space="preserve"> * DOC changes in stormflow * range of DOC in each event:</w:t>
      </w:r>
    </w:p>
    <w:p w14:paraId="4BD7A425" w14:textId="77777777" w:rsidR="00045A83" w:rsidRDefault="00053949">
      <w:r>
        <w:t> </w:t>
      </w:r>
    </w:p>
    <w:p w14:paraId="2AC10A11" w14:textId="77777777" w:rsidR="00045A83" w:rsidRDefault="00053949" w:rsidP="00405B36">
      <w:pPr>
        <w:spacing w:line="240" w:lineRule="auto"/>
      </w:pPr>
      <w:r>
        <w:t xml:space="preserve">Table 16: </w:t>
      </w:r>
      <w:r>
        <w:rPr>
          <w:i/>
        </w:rPr>
        <w:t>Summary of DOC changes within stormflow response to precipitation events across the LWSA (samples from wet season only).</w:t>
      </w:r>
    </w:p>
    <w:tbl>
      <w:tblPr>
        <w:tblW w:w="5000" w:type="pct"/>
        <w:tblLook w:val="07E0" w:firstRow="1" w:lastRow="1" w:firstColumn="1" w:lastColumn="1" w:noHBand="1" w:noVBand="1"/>
      </w:tblPr>
      <w:tblGrid>
        <w:gridCol w:w="1386"/>
        <w:gridCol w:w="1384"/>
        <w:gridCol w:w="1390"/>
        <w:gridCol w:w="1183"/>
        <w:gridCol w:w="1097"/>
        <w:gridCol w:w="1463"/>
        <w:gridCol w:w="1457"/>
      </w:tblGrid>
      <w:tr w:rsidR="00045A83" w14:paraId="570D5D6B" w14:textId="77777777">
        <w:tc>
          <w:tcPr>
            <w:tcW w:w="0" w:type="auto"/>
            <w:tcBorders>
              <w:bottom w:val="single" w:sz="0" w:space="0" w:color="auto"/>
            </w:tcBorders>
            <w:vAlign w:val="bottom"/>
          </w:tcPr>
          <w:p w14:paraId="4AABF3DC" w14:textId="77777777" w:rsidR="00045A83" w:rsidRDefault="00053949" w:rsidP="00405B36">
            <w:pPr>
              <w:spacing w:line="240" w:lineRule="auto"/>
            </w:pPr>
            <w:r>
              <w:t>site</w:t>
            </w:r>
          </w:p>
        </w:tc>
        <w:tc>
          <w:tcPr>
            <w:tcW w:w="0" w:type="auto"/>
            <w:tcBorders>
              <w:bottom w:val="single" w:sz="0" w:space="0" w:color="auto"/>
            </w:tcBorders>
            <w:vAlign w:val="bottom"/>
          </w:tcPr>
          <w:p w14:paraId="41B715EA" w14:textId="77777777" w:rsidR="00045A83" w:rsidRDefault="00053949" w:rsidP="00405B36">
            <w:pPr>
              <w:spacing w:line="240" w:lineRule="auto"/>
              <w:jc w:val="right"/>
            </w:pPr>
            <w:r>
              <w:t>lowest DOC in stormflow (mg/L)</w:t>
            </w:r>
          </w:p>
        </w:tc>
        <w:tc>
          <w:tcPr>
            <w:tcW w:w="0" w:type="auto"/>
            <w:tcBorders>
              <w:bottom w:val="single" w:sz="0" w:space="0" w:color="auto"/>
            </w:tcBorders>
            <w:vAlign w:val="bottom"/>
          </w:tcPr>
          <w:p w14:paraId="27D0876E" w14:textId="77777777" w:rsidR="00045A83" w:rsidRDefault="00053949" w:rsidP="00405B36">
            <w:pPr>
              <w:spacing w:line="240" w:lineRule="auto"/>
              <w:jc w:val="right"/>
            </w:pPr>
            <w:r>
              <w:t>highest DOC in stormflow (mg/L)</w:t>
            </w:r>
          </w:p>
        </w:tc>
        <w:tc>
          <w:tcPr>
            <w:tcW w:w="0" w:type="auto"/>
            <w:tcBorders>
              <w:bottom w:val="single" w:sz="0" w:space="0" w:color="auto"/>
            </w:tcBorders>
            <w:vAlign w:val="bottom"/>
          </w:tcPr>
          <w:p w14:paraId="05E83D23" w14:textId="77777777" w:rsidR="00045A83" w:rsidRDefault="00053949" w:rsidP="00405B36">
            <w:pPr>
              <w:spacing w:line="240" w:lineRule="auto"/>
              <w:jc w:val="right"/>
            </w:pPr>
            <w:r>
              <w:t>smallest change in DOC (mg/L)</w:t>
            </w:r>
          </w:p>
        </w:tc>
        <w:tc>
          <w:tcPr>
            <w:tcW w:w="0" w:type="auto"/>
            <w:tcBorders>
              <w:bottom w:val="single" w:sz="0" w:space="0" w:color="auto"/>
            </w:tcBorders>
            <w:vAlign w:val="bottom"/>
          </w:tcPr>
          <w:p w14:paraId="397E27B4" w14:textId="77777777" w:rsidR="00045A83" w:rsidRDefault="00053949" w:rsidP="00405B36">
            <w:pPr>
              <w:spacing w:line="240" w:lineRule="auto"/>
              <w:jc w:val="right"/>
            </w:pPr>
            <w:r>
              <w:t>largest change in DOC (mg/L)</w:t>
            </w:r>
          </w:p>
        </w:tc>
        <w:tc>
          <w:tcPr>
            <w:tcW w:w="0" w:type="auto"/>
            <w:tcBorders>
              <w:bottom w:val="single" w:sz="0" w:space="0" w:color="auto"/>
            </w:tcBorders>
            <w:vAlign w:val="bottom"/>
          </w:tcPr>
          <w:p w14:paraId="37C602E0" w14:textId="77777777" w:rsidR="00045A83" w:rsidRDefault="00053949" w:rsidP="00405B36">
            <w:pPr>
              <w:spacing w:line="240" w:lineRule="auto"/>
              <w:jc w:val="right"/>
            </w:pPr>
            <w:r>
              <w:t>smallest difference in DOC during stormflow (%)</w:t>
            </w:r>
          </w:p>
        </w:tc>
        <w:tc>
          <w:tcPr>
            <w:tcW w:w="0" w:type="auto"/>
            <w:tcBorders>
              <w:bottom w:val="single" w:sz="0" w:space="0" w:color="auto"/>
            </w:tcBorders>
            <w:vAlign w:val="bottom"/>
          </w:tcPr>
          <w:p w14:paraId="42692716" w14:textId="77777777" w:rsidR="00045A83" w:rsidRDefault="00053949" w:rsidP="00405B36">
            <w:pPr>
              <w:spacing w:line="240" w:lineRule="auto"/>
              <w:jc w:val="right"/>
            </w:pPr>
            <w:r>
              <w:t>largest difference in DOC during stormflow (%)</w:t>
            </w:r>
          </w:p>
        </w:tc>
      </w:tr>
      <w:tr w:rsidR="00045A83" w14:paraId="4BA2206B" w14:textId="77777777">
        <w:tc>
          <w:tcPr>
            <w:tcW w:w="0" w:type="auto"/>
          </w:tcPr>
          <w:p w14:paraId="36C5B753" w14:textId="77777777" w:rsidR="00045A83" w:rsidRDefault="00053949" w:rsidP="00E131BD">
            <w:pPr>
              <w:spacing w:line="240" w:lineRule="auto"/>
            </w:pPr>
            <w:r>
              <w:t>Weeks</w:t>
            </w:r>
          </w:p>
        </w:tc>
        <w:tc>
          <w:tcPr>
            <w:tcW w:w="0" w:type="auto"/>
          </w:tcPr>
          <w:p w14:paraId="5A16C2BE" w14:textId="77777777" w:rsidR="00045A83" w:rsidRDefault="00053949" w:rsidP="00E131BD">
            <w:pPr>
              <w:spacing w:line="240" w:lineRule="auto"/>
              <w:jc w:val="right"/>
            </w:pPr>
            <w:r>
              <w:t>6.1</w:t>
            </w:r>
          </w:p>
        </w:tc>
        <w:tc>
          <w:tcPr>
            <w:tcW w:w="0" w:type="auto"/>
          </w:tcPr>
          <w:p w14:paraId="3639D9D3" w14:textId="77777777" w:rsidR="00045A83" w:rsidRDefault="00053949" w:rsidP="00E131BD">
            <w:pPr>
              <w:spacing w:line="240" w:lineRule="auto"/>
              <w:jc w:val="right"/>
            </w:pPr>
            <w:r>
              <w:t>16.1</w:t>
            </w:r>
          </w:p>
        </w:tc>
        <w:tc>
          <w:tcPr>
            <w:tcW w:w="0" w:type="auto"/>
          </w:tcPr>
          <w:p w14:paraId="64665595" w14:textId="77777777" w:rsidR="00045A83" w:rsidRDefault="00053949" w:rsidP="00E131BD">
            <w:pPr>
              <w:spacing w:line="240" w:lineRule="auto"/>
              <w:jc w:val="right"/>
            </w:pPr>
            <w:r>
              <w:t>1.0</w:t>
            </w:r>
          </w:p>
        </w:tc>
        <w:tc>
          <w:tcPr>
            <w:tcW w:w="0" w:type="auto"/>
          </w:tcPr>
          <w:p w14:paraId="44EE1E7A" w14:textId="77777777" w:rsidR="00045A83" w:rsidRDefault="00053949" w:rsidP="00E131BD">
            <w:pPr>
              <w:spacing w:line="240" w:lineRule="auto"/>
              <w:jc w:val="right"/>
            </w:pPr>
            <w:r>
              <w:t>6.4</w:t>
            </w:r>
          </w:p>
        </w:tc>
        <w:tc>
          <w:tcPr>
            <w:tcW w:w="0" w:type="auto"/>
          </w:tcPr>
          <w:p w14:paraId="7E1416FE" w14:textId="77777777" w:rsidR="00045A83" w:rsidRDefault="00053949" w:rsidP="00E131BD">
            <w:pPr>
              <w:spacing w:line="240" w:lineRule="auto"/>
              <w:jc w:val="right"/>
            </w:pPr>
            <w:r>
              <w:t>9.6</w:t>
            </w:r>
          </w:p>
        </w:tc>
        <w:tc>
          <w:tcPr>
            <w:tcW w:w="0" w:type="auto"/>
          </w:tcPr>
          <w:p w14:paraId="63C304F5" w14:textId="77777777" w:rsidR="00045A83" w:rsidRDefault="00053949" w:rsidP="00E131BD">
            <w:pPr>
              <w:spacing w:line="240" w:lineRule="auto"/>
              <w:jc w:val="right"/>
            </w:pPr>
            <w:r>
              <w:t>53.2</w:t>
            </w:r>
          </w:p>
        </w:tc>
      </w:tr>
      <w:tr w:rsidR="00045A83" w14:paraId="0FA865DF" w14:textId="77777777">
        <w:tc>
          <w:tcPr>
            <w:tcW w:w="0" w:type="auto"/>
          </w:tcPr>
          <w:p w14:paraId="25C2748D" w14:textId="77777777" w:rsidR="00045A83" w:rsidRDefault="00053949" w:rsidP="00E131BD">
            <w:pPr>
              <w:spacing w:line="240" w:lineRule="auto"/>
            </w:pPr>
            <w:r>
              <w:t>ChrisCrk</w:t>
            </w:r>
          </w:p>
        </w:tc>
        <w:tc>
          <w:tcPr>
            <w:tcW w:w="0" w:type="auto"/>
          </w:tcPr>
          <w:p w14:paraId="2FFE0A3C" w14:textId="77777777" w:rsidR="00045A83" w:rsidRDefault="00053949" w:rsidP="00E131BD">
            <w:pPr>
              <w:spacing w:line="240" w:lineRule="auto"/>
              <w:jc w:val="right"/>
            </w:pPr>
            <w:r>
              <w:t>2.3</w:t>
            </w:r>
          </w:p>
        </w:tc>
        <w:tc>
          <w:tcPr>
            <w:tcW w:w="0" w:type="auto"/>
          </w:tcPr>
          <w:p w14:paraId="3FDB5E70" w14:textId="77777777" w:rsidR="00045A83" w:rsidRDefault="00053949" w:rsidP="00E131BD">
            <w:pPr>
              <w:spacing w:line="240" w:lineRule="auto"/>
              <w:jc w:val="right"/>
            </w:pPr>
            <w:r>
              <w:t>9.2</w:t>
            </w:r>
          </w:p>
        </w:tc>
        <w:tc>
          <w:tcPr>
            <w:tcW w:w="0" w:type="auto"/>
          </w:tcPr>
          <w:p w14:paraId="5DC2C2D5" w14:textId="77777777" w:rsidR="00045A83" w:rsidRDefault="00053949" w:rsidP="00E131BD">
            <w:pPr>
              <w:spacing w:line="240" w:lineRule="auto"/>
              <w:jc w:val="right"/>
            </w:pPr>
            <w:r>
              <w:t>1.2</w:t>
            </w:r>
          </w:p>
        </w:tc>
        <w:tc>
          <w:tcPr>
            <w:tcW w:w="0" w:type="auto"/>
          </w:tcPr>
          <w:p w14:paraId="13B93E8C" w14:textId="77777777" w:rsidR="00045A83" w:rsidRDefault="00053949" w:rsidP="00E131BD">
            <w:pPr>
              <w:spacing w:line="240" w:lineRule="auto"/>
              <w:jc w:val="right"/>
            </w:pPr>
            <w:r>
              <w:t>3.9</w:t>
            </w:r>
          </w:p>
        </w:tc>
        <w:tc>
          <w:tcPr>
            <w:tcW w:w="0" w:type="auto"/>
          </w:tcPr>
          <w:p w14:paraId="44A13A2E" w14:textId="77777777" w:rsidR="00045A83" w:rsidRDefault="00053949" w:rsidP="00E131BD">
            <w:pPr>
              <w:spacing w:line="240" w:lineRule="auto"/>
              <w:jc w:val="right"/>
            </w:pPr>
            <w:r>
              <w:t>26.1</w:t>
            </w:r>
          </w:p>
        </w:tc>
        <w:tc>
          <w:tcPr>
            <w:tcW w:w="0" w:type="auto"/>
          </w:tcPr>
          <w:p w14:paraId="7841CED3" w14:textId="77777777" w:rsidR="00045A83" w:rsidRDefault="00053949" w:rsidP="00E131BD">
            <w:pPr>
              <w:spacing w:line="240" w:lineRule="auto"/>
              <w:jc w:val="right"/>
            </w:pPr>
            <w:r>
              <w:t>82.0</w:t>
            </w:r>
          </w:p>
        </w:tc>
      </w:tr>
      <w:tr w:rsidR="00045A83" w14:paraId="51342F96" w14:textId="77777777">
        <w:tc>
          <w:tcPr>
            <w:tcW w:w="0" w:type="auto"/>
          </w:tcPr>
          <w:p w14:paraId="4A58E12C" w14:textId="77777777" w:rsidR="00045A83" w:rsidRDefault="00053949" w:rsidP="00E131BD">
            <w:pPr>
              <w:spacing w:line="240" w:lineRule="auto"/>
            </w:pPr>
            <w:r>
              <w:t>LeechHead</w:t>
            </w:r>
          </w:p>
        </w:tc>
        <w:tc>
          <w:tcPr>
            <w:tcW w:w="0" w:type="auto"/>
          </w:tcPr>
          <w:p w14:paraId="4EC3218F" w14:textId="77777777" w:rsidR="00045A83" w:rsidRDefault="00053949" w:rsidP="00E131BD">
            <w:pPr>
              <w:spacing w:line="240" w:lineRule="auto"/>
              <w:jc w:val="right"/>
            </w:pPr>
            <w:r>
              <w:t>5.7</w:t>
            </w:r>
          </w:p>
        </w:tc>
        <w:tc>
          <w:tcPr>
            <w:tcW w:w="0" w:type="auto"/>
          </w:tcPr>
          <w:p w14:paraId="2EEB5D37" w14:textId="77777777" w:rsidR="00045A83" w:rsidRDefault="00053949" w:rsidP="00E131BD">
            <w:pPr>
              <w:spacing w:line="240" w:lineRule="auto"/>
              <w:jc w:val="right"/>
            </w:pPr>
            <w:r>
              <w:t>10.3</w:t>
            </w:r>
          </w:p>
        </w:tc>
        <w:tc>
          <w:tcPr>
            <w:tcW w:w="0" w:type="auto"/>
          </w:tcPr>
          <w:p w14:paraId="1663E0E6" w14:textId="77777777" w:rsidR="00045A83" w:rsidRDefault="00053949" w:rsidP="00E131BD">
            <w:pPr>
              <w:spacing w:line="240" w:lineRule="auto"/>
              <w:jc w:val="right"/>
            </w:pPr>
            <w:r>
              <w:t>0.1</w:t>
            </w:r>
          </w:p>
        </w:tc>
        <w:tc>
          <w:tcPr>
            <w:tcW w:w="0" w:type="auto"/>
          </w:tcPr>
          <w:p w14:paraId="10B789D6" w14:textId="77777777" w:rsidR="00045A83" w:rsidRDefault="00053949" w:rsidP="00E131BD">
            <w:pPr>
              <w:spacing w:line="240" w:lineRule="auto"/>
              <w:jc w:val="right"/>
            </w:pPr>
            <w:r>
              <w:t>2.0</w:t>
            </w:r>
          </w:p>
        </w:tc>
        <w:tc>
          <w:tcPr>
            <w:tcW w:w="0" w:type="auto"/>
          </w:tcPr>
          <w:p w14:paraId="6C2F85A5" w14:textId="77777777" w:rsidR="00045A83" w:rsidRDefault="00053949" w:rsidP="00E131BD">
            <w:pPr>
              <w:spacing w:line="240" w:lineRule="auto"/>
              <w:jc w:val="right"/>
            </w:pPr>
            <w:r>
              <w:t>1.2</w:t>
            </w:r>
          </w:p>
        </w:tc>
        <w:tc>
          <w:tcPr>
            <w:tcW w:w="0" w:type="auto"/>
          </w:tcPr>
          <w:p w14:paraId="7626FFE7" w14:textId="77777777" w:rsidR="00045A83" w:rsidRDefault="00053949" w:rsidP="00E131BD">
            <w:pPr>
              <w:spacing w:line="240" w:lineRule="auto"/>
              <w:jc w:val="right"/>
            </w:pPr>
            <w:r>
              <w:t>29.5</w:t>
            </w:r>
          </w:p>
        </w:tc>
      </w:tr>
      <w:tr w:rsidR="00045A83" w14:paraId="0538F974" w14:textId="77777777">
        <w:tc>
          <w:tcPr>
            <w:tcW w:w="0" w:type="auto"/>
          </w:tcPr>
          <w:p w14:paraId="5A127245" w14:textId="77777777" w:rsidR="00045A83" w:rsidRDefault="00053949" w:rsidP="00E131BD">
            <w:pPr>
              <w:spacing w:line="240" w:lineRule="auto"/>
            </w:pPr>
            <w:r>
              <w:t>CraggCrk</w:t>
            </w:r>
          </w:p>
        </w:tc>
        <w:tc>
          <w:tcPr>
            <w:tcW w:w="0" w:type="auto"/>
          </w:tcPr>
          <w:p w14:paraId="10B6A6AC" w14:textId="77777777" w:rsidR="00045A83" w:rsidRDefault="00053949" w:rsidP="00E131BD">
            <w:pPr>
              <w:spacing w:line="240" w:lineRule="auto"/>
              <w:jc w:val="right"/>
            </w:pPr>
            <w:r>
              <w:t>3.0</w:t>
            </w:r>
          </w:p>
        </w:tc>
        <w:tc>
          <w:tcPr>
            <w:tcW w:w="0" w:type="auto"/>
          </w:tcPr>
          <w:p w14:paraId="4A24D3A6" w14:textId="77777777" w:rsidR="00045A83" w:rsidRDefault="00053949" w:rsidP="00E131BD">
            <w:pPr>
              <w:spacing w:line="240" w:lineRule="auto"/>
              <w:jc w:val="right"/>
            </w:pPr>
            <w:r>
              <w:t>8.2</w:t>
            </w:r>
          </w:p>
        </w:tc>
        <w:tc>
          <w:tcPr>
            <w:tcW w:w="0" w:type="auto"/>
          </w:tcPr>
          <w:p w14:paraId="01D865DE" w14:textId="77777777" w:rsidR="00045A83" w:rsidRDefault="00053949" w:rsidP="00E131BD">
            <w:pPr>
              <w:spacing w:line="240" w:lineRule="auto"/>
              <w:jc w:val="right"/>
            </w:pPr>
            <w:r>
              <w:t>1.2</w:t>
            </w:r>
          </w:p>
        </w:tc>
        <w:tc>
          <w:tcPr>
            <w:tcW w:w="0" w:type="auto"/>
          </w:tcPr>
          <w:p w14:paraId="65C8B1F7" w14:textId="77777777" w:rsidR="00045A83" w:rsidRDefault="00053949" w:rsidP="00E131BD">
            <w:pPr>
              <w:spacing w:line="240" w:lineRule="auto"/>
              <w:jc w:val="right"/>
            </w:pPr>
            <w:r>
              <w:t>3.2</w:t>
            </w:r>
          </w:p>
        </w:tc>
        <w:tc>
          <w:tcPr>
            <w:tcW w:w="0" w:type="auto"/>
          </w:tcPr>
          <w:p w14:paraId="5F60330A" w14:textId="77777777" w:rsidR="00045A83" w:rsidRDefault="00053949" w:rsidP="00E131BD">
            <w:pPr>
              <w:spacing w:line="240" w:lineRule="auto"/>
              <w:jc w:val="right"/>
            </w:pPr>
            <w:r>
              <w:t>28.8</w:t>
            </w:r>
          </w:p>
        </w:tc>
        <w:tc>
          <w:tcPr>
            <w:tcW w:w="0" w:type="auto"/>
          </w:tcPr>
          <w:p w14:paraId="0892DD1B" w14:textId="77777777" w:rsidR="00045A83" w:rsidRDefault="00053949" w:rsidP="00E131BD">
            <w:pPr>
              <w:spacing w:line="240" w:lineRule="auto"/>
              <w:jc w:val="right"/>
            </w:pPr>
            <w:r>
              <w:t>67.5</w:t>
            </w:r>
          </w:p>
        </w:tc>
      </w:tr>
      <w:tr w:rsidR="00045A83" w14:paraId="7ED41944" w14:textId="77777777">
        <w:tc>
          <w:tcPr>
            <w:tcW w:w="0" w:type="auto"/>
          </w:tcPr>
          <w:p w14:paraId="75C683CC" w14:textId="77777777" w:rsidR="00045A83" w:rsidRDefault="00053949" w:rsidP="00E131BD">
            <w:pPr>
              <w:spacing w:line="240" w:lineRule="auto"/>
            </w:pPr>
            <w:r>
              <w:t>WestLeech</w:t>
            </w:r>
          </w:p>
        </w:tc>
        <w:tc>
          <w:tcPr>
            <w:tcW w:w="0" w:type="auto"/>
          </w:tcPr>
          <w:p w14:paraId="5BBB0CD6" w14:textId="77777777" w:rsidR="00045A83" w:rsidRDefault="00053949" w:rsidP="00E131BD">
            <w:pPr>
              <w:spacing w:line="240" w:lineRule="auto"/>
              <w:jc w:val="right"/>
            </w:pPr>
            <w:r>
              <w:t>2.5</w:t>
            </w:r>
          </w:p>
        </w:tc>
        <w:tc>
          <w:tcPr>
            <w:tcW w:w="0" w:type="auto"/>
          </w:tcPr>
          <w:p w14:paraId="31E864F4" w14:textId="77777777" w:rsidR="00045A83" w:rsidRDefault="00053949" w:rsidP="00E131BD">
            <w:pPr>
              <w:spacing w:line="240" w:lineRule="auto"/>
              <w:jc w:val="right"/>
            </w:pPr>
            <w:r>
              <w:t>10.9</w:t>
            </w:r>
          </w:p>
        </w:tc>
        <w:tc>
          <w:tcPr>
            <w:tcW w:w="0" w:type="auto"/>
          </w:tcPr>
          <w:p w14:paraId="3B75BE1B" w14:textId="77777777" w:rsidR="00045A83" w:rsidRDefault="00053949" w:rsidP="00E131BD">
            <w:pPr>
              <w:spacing w:line="240" w:lineRule="auto"/>
              <w:jc w:val="right"/>
            </w:pPr>
            <w:r>
              <w:t>0.1</w:t>
            </w:r>
          </w:p>
        </w:tc>
        <w:tc>
          <w:tcPr>
            <w:tcW w:w="0" w:type="auto"/>
          </w:tcPr>
          <w:p w14:paraId="2F0AE701" w14:textId="77777777" w:rsidR="00045A83" w:rsidRDefault="00053949" w:rsidP="00E131BD">
            <w:pPr>
              <w:spacing w:line="240" w:lineRule="auto"/>
              <w:jc w:val="right"/>
            </w:pPr>
            <w:r>
              <w:t>5.8</w:t>
            </w:r>
          </w:p>
        </w:tc>
        <w:tc>
          <w:tcPr>
            <w:tcW w:w="0" w:type="auto"/>
          </w:tcPr>
          <w:p w14:paraId="504CD8FE" w14:textId="77777777" w:rsidR="00045A83" w:rsidRDefault="00053949" w:rsidP="00E131BD">
            <w:pPr>
              <w:spacing w:line="240" w:lineRule="auto"/>
              <w:jc w:val="right"/>
            </w:pPr>
            <w:r>
              <w:t>4.5</w:t>
            </w:r>
          </w:p>
        </w:tc>
        <w:tc>
          <w:tcPr>
            <w:tcW w:w="0" w:type="auto"/>
          </w:tcPr>
          <w:p w14:paraId="2F2D7AFD" w14:textId="77777777" w:rsidR="00045A83" w:rsidRDefault="00053949" w:rsidP="00E131BD">
            <w:pPr>
              <w:spacing w:line="240" w:lineRule="auto"/>
              <w:jc w:val="right"/>
            </w:pPr>
            <w:r>
              <w:t>94.6</w:t>
            </w:r>
          </w:p>
        </w:tc>
      </w:tr>
      <w:tr w:rsidR="00045A83" w14:paraId="67A962D3" w14:textId="77777777">
        <w:tc>
          <w:tcPr>
            <w:tcW w:w="0" w:type="auto"/>
          </w:tcPr>
          <w:p w14:paraId="29DA5258" w14:textId="77777777" w:rsidR="00045A83" w:rsidRDefault="00053949" w:rsidP="00E131BD">
            <w:pPr>
              <w:spacing w:line="240" w:lineRule="auto"/>
            </w:pPr>
            <w:r>
              <w:t>Tunnel</w:t>
            </w:r>
          </w:p>
        </w:tc>
        <w:tc>
          <w:tcPr>
            <w:tcW w:w="0" w:type="auto"/>
          </w:tcPr>
          <w:p w14:paraId="3795D190" w14:textId="77777777" w:rsidR="00045A83" w:rsidRDefault="00053949" w:rsidP="00E131BD">
            <w:pPr>
              <w:spacing w:line="240" w:lineRule="auto"/>
              <w:jc w:val="right"/>
            </w:pPr>
            <w:r>
              <w:t>3.4</w:t>
            </w:r>
          </w:p>
        </w:tc>
        <w:tc>
          <w:tcPr>
            <w:tcW w:w="0" w:type="auto"/>
          </w:tcPr>
          <w:p w14:paraId="099541C1" w14:textId="77777777" w:rsidR="00045A83" w:rsidRDefault="00053949" w:rsidP="00E131BD">
            <w:pPr>
              <w:spacing w:line="240" w:lineRule="auto"/>
              <w:jc w:val="right"/>
            </w:pPr>
            <w:r>
              <w:t>5.9</w:t>
            </w:r>
          </w:p>
        </w:tc>
        <w:tc>
          <w:tcPr>
            <w:tcW w:w="0" w:type="auto"/>
          </w:tcPr>
          <w:p w14:paraId="3E0844AF" w14:textId="77777777" w:rsidR="00045A83" w:rsidRDefault="00053949" w:rsidP="00E131BD">
            <w:pPr>
              <w:spacing w:line="240" w:lineRule="auto"/>
              <w:jc w:val="right"/>
            </w:pPr>
            <w:r>
              <w:t>0.0</w:t>
            </w:r>
          </w:p>
        </w:tc>
        <w:tc>
          <w:tcPr>
            <w:tcW w:w="0" w:type="auto"/>
          </w:tcPr>
          <w:p w14:paraId="5E3FB08F" w14:textId="77777777" w:rsidR="00045A83" w:rsidRDefault="00053949" w:rsidP="00E131BD">
            <w:pPr>
              <w:spacing w:line="240" w:lineRule="auto"/>
              <w:jc w:val="right"/>
            </w:pPr>
            <w:r>
              <w:t>2.0</w:t>
            </w:r>
          </w:p>
        </w:tc>
        <w:tc>
          <w:tcPr>
            <w:tcW w:w="0" w:type="auto"/>
          </w:tcPr>
          <w:p w14:paraId="4C6546A0" w14:textId="77777777" w:rsidR="00045A83" w:rsidRDefault="00053949" w:rsidP="00E131BD">
            <w:pPr>
              <w:spacing w:line="240" w:lineRule="auto"/>
              <w:jc w:val="right"/>
            </w:pPr>
            <w:r>
              <w:t>1.4</w:t>
            </w:r>
          </w:p>
        </w:tc>
        <w:tc>
          <w:tcPr>
            <w:tcW w:w="0" w:type="auto"/>
          </w:tcPr>
          <w:p w14:paraId="64533872" w14:textId="77777777" w:rsidR="00045A83" w:rsidRDefault="00053949" w:rsidP="00E131BD">
            <w:pPr>
              <w:spacing w:line="240" w:lineRule="auto"/>
              <w:jc w:val="right"/>
            </w:pPr>
            <w:r>
              <w:t>42.5</w:t>
            </w:r>
          </w:p>
        </w:tc>
      </w:tr>
    </w:tbl>
    <w:p w14:paraId="68412AB1" w14:textId="77777777" w:rsidR="00045A83" w:rsidRDefault="00053949">
      <w:r>
        <w:br/>
      </w:r>
    </w:p>
    <w:p w14:paraId="270FB3AD" w14:textId="77777777" w:rsidR="00045A83" w:rsidRDefault="00053949">
      <w:r>
        <w:t xml:space="preserve">To better understand how timing of peak DOC varied among sites during the wet season, a subset of samples was selected for closer analysis (highlighted in Figure 23 and expanded in Figure 24).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w:t>
      </w:r>
      <w:r>
        <w:lastRenderedPageBreak/>
        <w:t>study period (Table 17).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14:paraId="206CB27D" w14:textId="77777777" w:rsidR="00405B36" w:rsidRDefault="00405B36"/>
    <w:p w14:paraId="0508398F" w14:textId="77777777" w:rsidR="00045A83" w:rsidRDefault="00053949">
      <w:r>
        <w:t> </w:t>
      </w:r>
    </w:p>
    <w:p w14:paraId="2794D5C1" w14:textId="77777777" w:rsidR="00045A83" w:rsidRDefault="00053949" w:rsidP="00E131BD">
      <w:pPr>
        <w:spacing w:line="240" w:lineRule="auto"/>
      </w:pPr>
      <w:r>
        <w:t xml:space="preserve">Table 17: </w:t>
      </w:r>
      <w:r>
        <w:rPr>
          <w:i/>
        </w:rPr>
        <w:t>p-values from Wilcoxon tests comparing the subset of rain events 10-12 and those samples’ DOC results to all other sampled rain events, showing no significant difference between the groups.</w:t>
      </w:r>
    </w:p>
    <w:tbl>
      <w:tblPr>
        <w:tblW w:w="5000" w:type="pct"/>
        <w:tblLook w:val="07E0" w:firstRow="1" w:lastRow="1" w:firstColumn="1" w:lastColumn="1" w:noHBand="1" w:noVBand="1"/>
      </w:tblPr>
      <w:tblGrid>
        <w:gridCol w:w="2903"/>
        <w:gridCol w:w="4379"/>
        <w:gridCol w:w="2078"/>
      </w:tblGrid>
      <w:tr w:rsidR="00045A83" w:rsidRPr="00E131BD" w14:paraId="5395A65D" w14:textId="77777777" w:rsidTr="00E131BD">
        <w:tc>
          <w:tcPr>
            <w:tcW w:w="1550" w:type="pct"/>
            <w:tcBorders>
              <w:bottom w:val="single" w:sz="0" w:space="0" w:color="auto"/>
            </w:tcBorders>
            <w:vAlign w:val="bottom"/>
          </w:tcPr>
          <w:p w14:paraId="13D90670"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site</w:t>
            </w:r>
          </w:p>
        </w:tc>
        <w:tc>
          <w:tcPr>
            <w:tcW w:w="2339" w:type="pct"/>
            <w:tcBorders>
              <w:bottom w:val="single" w:sz="0" w:space="0" w:color="auto"/>
            </w:tcBorders>
            <w:vAlign w:val="bottom"/>
          </w:tcPr>
          <w:p w14:paraId="07D8A87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Parameter</w:t>
            </w:r>
          </w:p>
        </w:tc>
        <w:tc>
          <w:tcPr>
            <w:tcW w:w="1110" w:type="pct"/>
            <w:tcBorders>
              <w:bottom w:val="single" w:sz="0" w:space="0" w:color="auto"/>
            </w:tcBorders>
            <w:vAlign w:val="bottom"/>
          </w:tcPr>
          <w:p w14:paraId="1DC2C1E8"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p.value</w:t>
            </w:r>
          </w:p>
        </w:tc>
      </w:tr>
      <w:tr w:rsidR="00045A83" w:rsidRPr="00E131BD" w14:paraId="4B3282CB" w14:textId="77777777" w:rsidTr="00E131BD">
        <w:tc>
          <w:tcPr>
            <w:tcW w:w="1550" w:type="pct"/>
          </w:tcPr>
          <w:p w14:paraId="2F1C29C2"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Weeks</w:t>
            </w:r>
          </w:p>
        </w:tc>
        <w:tc>
          <w:tcPr>
            <w:tcW w:w="2339" w:type="pct"/>
          </w:tcPr>
          <w:p w14:paraId="667AC77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0F44530B"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0.3469</w:t>
            </w:r>
          </w:p>
        </w:tc>
      </w:tr>
      <w:tr w:rsidR="00045A83" w:rsidRPr="00E131BD" w14:paraId="4759F4EC" w14:textId="77777777" w:rsidTr="00E131BD">
        <w:tc>
          <w:tcPr>
            <w:tcW w:w="1550" w:type="pct"/>
          </w:tcPr>
          <w:p w14:paraId="6BD08F9E"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ChrisCrk</w:t>
            </w:r>
          </w:p>
        </w:tc>
        <w:tc>
          <w:tcPr>
            <w:tcW w:w="2339" w:type="pct"/>
          </w:tcPr>
          <w:p w14:paraId="3B22937D"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3880FC40"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0.4864</w:t>
            </w:r>
          </w:p>
        </w:tc>
      </w:tr>
      <w:tr w:rsidR="00045A83" w:rsidRPr="00E131BD" w14:paraId="19847C42" w14:textId="77777777" w:rsidTr="00E131BD">
        <w:tc>
          <w:tcPr>
            <w:tcW w:w="1550" w:type="pct"/>
          </w:tcPr>
          <w:p w14:paraId="6115DB1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LeechHead</w:t>
            </w:r>
          </w:p>
        </w:tc>
        <w:tc>
          <w:tcPr>
            <w:tcW w:w="2339" w:type="pct"/>
          </w:tcPr>
          <w:p w14:paraId="1E8428DA"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4F1FFEF2"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0.1514</w:t>
            </w:r>
          </w:p>
        </w:tc>
      </w:tr>
      <w:tr w:rsidR="00045A83" w:rsidRPr="00E131BD" w14:paraId="219F7FEE" w14:textId="77777777" w:rsidTr="00E131BD">
        <w:tc>
          <w:tcPr>
            <w:tcW w:w="1550" w:type="pct"/>
          </w:tcPr>
          <w:p w14:paraId="0A9FAA80"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CraggCrk</w:t>
            </w:r>
          </w:p>
        </w:tc>
        <w:tc>
          <w:tcPr>
            <w:tcW w:w="2339" w:type="pct"/>
          </w:tcPr>
          <w:p w14:paraId="2A5C9EA8"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3E3F68AD"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0.9821</w:t>
            </w:r>
          </w:p>
        </w:tc>
      </w:tr>
      <w:tr w:rsidR="00045A83" w:rsidRPr="00E131BD" w14:paraId="5A3AE0B1" w14:textId="77777777" w:rsidTr="00E131BD">
        <w:tc>
          <w:tcPr>
            <w:tcW w:w="1550" w:type="pct"/>
          </w:tcPr>
          <w:p w14:paraId="7EFB8115"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WestLeech</w:t>
            </w:r>
          </w:p>
        </w:tc>
        <w:tc>
          <w:tcPr>
            <w:tcW w:w="2339" w:type="pct"/>
          </w:tcPr>
          <w:p w14:paraId="1194089B"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771ACD1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0.8507</w:t>
            </w:r>
          </w:p>
        </w:tc>
      </w:tr>
      <w:tr w:rsidR="00045A83" w:rsidRPr="00E131BD" w14:paraId="6613CB58" w14:textId="77777777" w:rsidTr="00E131BD">
        <w:tc>
          <w:tcPr>
            <w:tcW w:w="1550" w:type="pct"/>
          </w:tcPr>
          <w:p w14:paraId="1FCAD187"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Tunnel</w:t>
            </w:r>
          </w:p>
        </w:tc>
        <w:tc>
          <w:tcPr>
            <w:tcW w:w="2339" w:type="pct"/>
          </w:tcPr>
          <w:p w14:paraId="42D4D8BF"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DOC (mg/L)</w:t>
            </w:r>
          </w:p>
        </w:tc>
        <w:tc>
          <w:tcPr>
            <w:tcW w:w="1110" w:type="pct"/>
          </w:tcPr>
          <w:p w14:paraId="7A8BF3C5"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0.0613</w:t>
            </w:r>
          </w:p>
        </w:tc>
      </w:tr>
      <w:tr w:rsidR="00045A83" w:rsidRPr="00E131BD" w14:paraId="6311C284" w14:textId="77777777" w:rsidTr="00E131BD">
        <w:tc>
          <w:tcPr>
            <w:tcW w:w="1550" w:type="pct"/>
          </w:tcPr>
          <w:p w14:paraId="206CD5B3"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14:paraId="0A4EE8A1"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Rain (mm)</w:t>
            </w:r>
          </w:p>
        </w:tc>
        <w:tc>
          <w:tcPr>
            <w:tcW w:w="1110" w:type="pct"/>
          </w:tcPr>
          <w:p w14:paraId="103F2F99"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0.5735</w:t>
            </w:r>
          </w:p>
        </w:tc>
      </w:tr>
      <w:tr w:rsidR="00045A83" w:rsidRPr="00E131BD" w14:paraId="11DCB63D" w14:textId="77777777" w:rsidTr="00E131BD">
        <w:tc>
          <w:tcPr>
            <w:tcW w:w="1550" w:type="pct"/>
          </w:tcPr>
          <w:p w14:paraId="3B603C29"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LWSA</w:t>
            </w:r>
          </w:p>
        </w:tc>
        <w:tc>
          <w:tcPr>
            <w:tcW w:w="2339" w:type="pct"/>
          </w:tcPr>
          <w:p w14:paraId="75F0D48C" w14:textId="77777777" w:rsidR="00045A83" w:rsidRPr="00E131BD" w:rsidRDefault="00053949" w:rsidP="00E131BD">
            <w:pPr>
              <w:spacing w:line="240" w:lineRule="auto"/>
              <w:rPr>
                <w:rFonts w:asciiTheme="minorHAnsi" w:hAnsiTheme="minorHAnsi" w:cstheme="minorHAnsi"/>
              </w:rPr>
            </w:pPr>
            <w:r w:rsidRPr="00E131BD">
              <w:rPr>
                <w:rFonts w:asciiTheme="minorHAnsi" w:hAnsiTheme="minorHAnsi" w:cstheme="minorHAnsi"/>
              </w:rPr>
              <w:t>Intensity (mm/hr)</w:t>
            </w:r>
          </w:p>
        </w:tc>
        <w:tc>
          <w:tcPr>
            <w:tcW w:w="1110" w:type="pct"/>
          </w:tcPr>
          <w:p w14:paraId="3316EF07" w14:textId="77777777" w:rsidR="00045A83" w:rsidRPr="00E131BD" w:rsidRDefault="00053949" w:rsidP="00E131BD">
            <w:pPr>
              <w:spacing w:line="240" w:lineRule="auto"/>
              <w:jc w:val="right"/>
              <w:rPr>
                <w:rFonts w:asciiTheme="minorHAnsi" w:hAnsiTheme="minorHAnsi" w:cstheme="minorHAnsi"/>
              </w:rPr>
            </w:pPr>
            <w:r w:rsidRPr="00E131BD">
              <w:rPr>
                <w:rFonts w:asciiTheme="minorHAnsi" w:hAnsiTheme="minorHAnsi" w:cstheme="minorHAnsi"/>
              </w:rPr>
              <w:t>0.4265</w:t>
            </w:r>
          </w:p>
        </w:tc>
      </w:tr>
    </w:tbl>
    <w:p w14:paraId="5B47FBB4" w14:textId="77777777" w:rsidR="00E131BD" w:rsidRDefault="00053949" w:rsidP="00E131BD">
      <w:r>
        <w:t> </w:t>
      </w:r>
    </w:p>
    <w:p w14:paraId="73901569" w14:textId="77777777" w:rsidR="00E131BD" w:rsidRDefault="00E131BD">
      <w:pPr>
        <w:numPr>
          <w:ilvl w:val="0"/>
          <w:numId w:val="43"/>
        </w:numPr>
      </w:pPr>
    </w:p>
    <w:p w14:paraId="799241FF" w14:textId="77777777" w:rsidR="00E131BD" w:rsidRDefault="00E131BD">
      <w:pPr>
        <w:numPr>
          <w:ilvl w:val="0"/>
          <w:numId w:val="43"/>
        </w:numPr>
      </w:pPr>
    </w:p>
    <w:p w14:paraId="7AFAC05B" w14:textId="77777777" w:rsidR="00045A83" w:rsidRDefault="00053949">
      <w:pPr>
        <w:numPr>
          <w:ilvl w:val="0"/>
          <w:numId w:val="43"/>
        </w:numPr>
      </w:pPr>
      <w:r>
        <w:t>Rates of stream response (times to peak): Table 18</w:t>
      </w:r>
    </w:p>
    <w:p w14:paraId="00B2527B" w14:textId="77777777" w:rsidR="00045A83" w:rsidRDefault="00053949">
      <w:r>
        <w:t> </w:t>
      </w:r>
    </w:p>
    <w:p w14:paraId="5412F00E" w14:textId="77777777" w:rsidR="00045A83" w:rsidRDefault="00053949" w:rsidP="00E131BD">
      <w:pPr>
        <w:spacing w:line="240" w:lineRule="auto"/>
      </w:pPr>
      <w:r>
        <w:t xml:space="preserve">Table 18: </w:t>
      </w:r>
      <w:r>
        <w:rPr>
          <w:i/>
        </w:rPr>
        <w:t>Summary of stream response to precipitation events 10-12 across the LWSA.</w:t>
      </w:r>
    </w:p>
    <w:tbl>
      <w:tblPr>
        <w:tblW w:w="5000" w:type="pct"/>
        <w:tblLook w:val="07E0" w:firstRow="1" w:lastRow="1" w:firstColumn="1" w:lastColumn="1" w:noHBand="1" w:noVBand="1"/>
      </w:tblPr>
      <w:tblGrid>
        <w:gridCol w:w="1344"/>
        <w:gridCol w:w="1079"/>
        <w:gridCol w:w="1079"/>
        <w:gridCol w:w="1038"/>
        <w:gridCol w:w="882"/>
        <w:gridCol w:w="1042"/>
        <w:gridCol w:w="961"/>
        <w:gridCol w:w="964"/>
        <w:gridCol w:w="971"/>
      </w:tblGrid>
      <w:tr w:rsidR="00045A83" w14:paraId="64DE1E2B" w14:textId="77777777">
        <w:tc>
          <w:tcPr>
            <w:tcW w:w="0" w:type="auto"/>
            <w:tcBorders>
              <w:bottom w:val="single" w:sz="0" w:space="0" w:color="auto"/>
            </w:tcBorders>
            <w:vAlign w:val="bottom"/>
          </w:tcPr>
          <w:p w14:paraId="75902BD7" w14:textId="77777777" w:rsidR="00045A83" w:rsidRDefault="00053949" w:rsidP="00E131BD">
            <w:pPr>
              <w:spacing w:line="240" w:lineRule="auto"/>
            </w:pPr>
            <w:r>
              <w:t>site</w:t>
            </w:r>
          </w:p>
        </w:tc>
        <w:tc>
          <w:tcPr>
            <w:tcW w:w="0" w:type="auto"/>
            <w:tcBorders>
              <w:bottom w:val="single" w:sz="0" w:space="0" w:color="auto"/>
            </w:tcBorders>
            <w:vAlign w:val="bottom"/>
          </w:tcPr>
          <w:p w14:paraId="36EECBD8" w14:textId="77777777" w:rsidR="00045A83" w:rsidRDefault="00053949" w:rsidP="00E131BD">
            <w:pPr>
              <w:spacing w:line="240" w:lineRule="auto"/>
              <w:jc w:val="right"/>
            </w:pPr>
            <w:r>
              <w:t xml:space="preserve">max. rain </w:t>
            </w:r>
            <w:r>
              <w:lastRenderedPageBreak/>
              <w:t>intensity (mm/hr)</w:t>
            </w:r>
          </w:p>
        </w:tc>
        <w:tc>
          <w:tcPr>
            <w:tcW w:w="0" w:type="auto"/>
            <w:tcBorders>
              <w:bottom w:val="single" w:sz="0" w:space="0" w:color="auto"/>
            </w:tcBorders>
            <w:vAlign w:val="bottom"/>
          </w:tcPr>
          <w:p w14:paraId="020EF750" w14:textId="77777777" w:rsidR="00045A83" w:rsidRDefault="00053949" w:rsidP="00E131BD">
            <w:pPr>
              <w:spacing w:line="240" w:lineRule="auto"/>
              <w:jc w:val="right"/>
            </w:pPr>
            <w:r>
              <w:lastRenderedPageBreak/>
              <w:t xml:space="preserve">min. rain </w:t>
            </w:r>
            <w:r>
              <w:lastRenderedPageBreak/>
              <w:t>intensity (mm/hr)</w:t>
            </w:r>
          </w:p>
        </w:tc>
        <w:tc>
          <w:tcPr>
            <w:tcW w:w="0" w:type="auto"/>
            <w:tcBorders>
              <w:bottom w:val="single" w:sz="0" w:space="0" w:color="auto"/>
            </w:tcBorders>
            <w:vAlign w:val="bottom"/>
          </w:tcPr>
          <w:p w14:paraId="13326360" w14:textId="77777777" w:rsidR="00045A83" w:rsidRDefault="00053949" w:rsidP="00E131BD">
            <w:pPr>
              <w:spacing w:line="240" w:lineRule="auto"/>
              <w:jc w:val="right"/>
            </w:pPr>
            <w:r>
              <w:lastRenderedPageBreak/>
              <w:t xml:space="preserve">shortest time </w:t>
            </w:r>
            <w:r>
              <w:lastRenderedPageBreak/>
              <w:t>to peak stage (hr)</w:t>
            </w:r>
          </w:p>
        </w:tc>
        <w:tc>
          <w:tcPr>
            <w:tcW w:w="0" w:type="auto"/>
            <w:tcBorders>
              <w:bottom w:val="single" w:sz="0" w:space="0" w:color="auto"/>
            </w:tcBorders>
            <w:vAlign w:val="bottom"/>
          </w:tcPr>
          <w:p w14:paraId="0F1B0CE8" w14:textId="77777777" w:rsidR="00045A83" w:rsidRDefault="00053949" w:rsidP="00E131BD">
            <w:pPr>
              <w:spacing w:line="240" w:lineRule="auto"/>
              <w:jc w:val="right"/>
            </w:pPr>
            <w:r>
              <w:lastRenderedPageBreak/>
              <w:t xml:space="preserve">fastest time </w:t>
            </w:r>
            <w:r>
              <w:lastRenderedPageBreak/>
              <w:t>to peak stage (hr)</w:t>
            </w:r>
          </w:p>
        </w:tc>
        <w:tc>
          <w:tcPr>
            <w:tcW w:w="0" w:type="auto"/>
            <w:tcBorders>
              <w:bottom w:val="single" w:sz="0" w:space="0" w:color="auto"/>
            </w:tcBorders>
            <w:vAlign w:val="bottom"/>
          </w:tcPr>
          <w:p w14:paraId="1BCADF26" w14:textId="77777777" w:rsidR="00045A83" w:rsidRDefault="00053949" w:rsidP="00E131BD">
            <w:pPr>
              <w:spacing w:line="240" w:lineRule="auto"/>
              <w:jc w:val="right"/>
            </w:pPr>
            <w:r>
              <w:lastRenderedPageBreak/>
              <w:t xml:space="preserve">smallest </w:t>
            </w:r>
            <w:r>
              <w:lastRenderedPageBreak/>
              <w:t>change in stage (cm)</w:t>
            </w:r>
          </w:p>
        </w:tc>
        <w:tc>
          <w:tcPr>
            <w:tcW w:w="0" w:type="auto"/>
            <w:tcBorders>
              <w:bottom w:val="single" w:sz="0" w:space="0" w:color="auto"/>
            </w:tcBorders>
            <w:vAlign w:val="bottom"/>
          </w:tcPr>
          <w:p w14:paraId="50DF777D" w14:textId="77777777" w:rsidR="00045A83" w:rsidRDefault="00053949" w:rsidP="00E131BD">
            <w:pPr>
              <w:spacing w:line="240" w:lineRule="auto"/>
              <w:jc w:val="right"/>
            </w:pPr>
            <w:r>
              <w:lastRenderedPageBreak/>
              <w:t>largest chang</w:t>
            </w:r>
            <w:r>
              <w:lastRenderedPageBreak/>
              <w:t>e in stage (cm)</w:t>
            </w:r>
          </w:p>
        </w:tc>
        <w:tc>
          <w:tcPr>
            <w:tcW w:w="0" w:type="auto"/>
            <w:tcBorders>
              <w:bottom w:val="single" w:sz="0" w:space="0" w:color="auto"/>
            </w:tcBorders>
            <w:vAlign w:val="bottom"/>
          </w:tcPr>
          <w:p w14:paraId="27F7E994" w14:textId="77777777" w:rsidR="00045A83" w:rsidRDefault="00053949" w:rsidP="00E131BD">
            <w:pPr>
              <w:spacing w:line="240" w:lineRule="auto"/>
              <w:jc w:val="right"/>
            </w:pPr>
            <w:r>
              <w:lastRenderedPageBreak/>
              <w:t xml:space="preserve">fastest time </w:t>
            </w:r>
            <w:r>
              <w:lastRenderedPageBreak/>
              <w:t>to peak (cm/hr)</w:t>
            </w:r>
          </w:p>
        </w:tc>
        <w:tc>
          <w:tcPr>
            <w:tcW w:w="0" w:type="auto"/>
            <w:tcBorders>
              <w:bottom w:val="single" w:sz="0" w:space="0" w:color="auto"/>
            </w:tcBorders>
            <w:vAlign w:val="bottom"/>
          </w:tcPr>
          <w:p w14:paraId="6CC88D35" w14:textId="77777777" w:rsidR="00045A83" w:rsidRDefault="00053949" w:rsidP="00E131BD">
            <w:pPr>
              <w:spacing w:line="240" w:lineRule="auto"/>
              <w:jc w:val="right"/>
            </w:pPr>
            <w:r>
              <w:lastRenderedPageBreak/>
              <w:t xml:space="preserve">slowest time </w:t>
            </w:r>
            <w:r>
              <w:lastRenderedPageBreak/>
              <w:t>to peak (cm/hr)</w:t>
            </w:r>
          </w:p>
        </w:tc>
      </w:tr>
      <w:tr w:rsidR="00045A83" w14:paraId="7D7E8B5D" w14:textId="77777777">
        <w:tc>
          <w:tcPr>
            <w:tcW w:w="0" w:type="auto"/>
          </w:tcPr>
          <w:p w14:paraId="38383176" w14:textId="77777777" w:rsidR="00045A83" w:rsidRDefault="00053949" w:rsidP="00E131BD">
            <w:pPr>
              <w:spacing w:line="240" w:lineRule="auto"/>
            </w:pPr>
            <w:r>
              <w:lastRenderedPageBreak/>
              <w:t>Weeks</w:t>
            </w:r>
          </w:p>
        </w:tc>
        <w:tc>
          <w:tcPr>
            <w:tcW w:w="0" w:type="auto"/>
          </w:tcPr>
          <w:p w14:paraId="5ECE4D8A" w14:textId="77777777" w:rsidR="00045A83" w:rsidRDefault="00053949" w:rsidP="00E131BD">
            <w:pPr>
              <w:spacing w:line="240" w:lineRule="auto"/>
              <w:jc w:val="right"/>
            </w:pPr>
            <w:r>
              <w:t>0.9</w:t>
            </w:r>
          </w:p>
        </w:tc>
        <w:tc>
          <w:tcPr>
            <w:tcW w:w="0" w:type="auto"/>
          </w:tcPr>
          <w:p w14:paraId="2B818086" w14:textId="77777777" w:rsidR="00045A83" w:rsidRDefault="00053949" w:rsidP="00E131BD">
            <w:pPr>
              <w:spacing w:line="240" w:lineRule="auto"/>
              <w:jc w:val="right"/>
            </w:pPr>
            <w:r>
              <w:t>1.2</w:t>
            </w:r>
          </w:p>
        </w:tc>
        <w:tc>
          <w:tcPr>
            <w:tcW w:w="0" w:type="auto"/>
          </w:tcPr>
          <w:p w14:paraId="222C62E8" w14:textId="77777777" w:rsidR="00045A83" w:rsidRDefault="00053949" w:rsidP="00E131BD">
            <w:pPr>
              <w:spacing w:line="240" w:lineRule="auto"/>
              <w:jc w:val="right"/>
            </w:pPr>
            <w:r>
              <w:t>57.3</w:t>
            </w:r>
          </w:p>
        </w:tc>
        <w:tc>
          <w:tcPr>
            <w:tcW w:w="0" w:type="auto"/>
          </w:tcPr>
          <w:p w14:paraId="1BDB2A09" w14:textId="77777777" w:rsidR="00045A83" w:rsidRDefault="00053949" w:rsidP="00E131BD">
            <w:pPr>
              <w:spacing w:line="240" w:lineRule="auto"/>
              <w:jc w:val="right"/>
            </w:pPr>
            <w:r>
              <w:t>159.8</w:t>
            </w:r>
          </w:p>
        </w:tc>
        <w:tc>
          <w:tcPr>
            <w:tcW w:w="0" w:type="auto"/>
          </w:tcPr>
          <w:p w14:paraId="41E8673F" w14:textId="77777777" w:rsidR="00045A83" w:rsidRDefault="00053949" w:rsidP="00E131BD">
            <w:pPr>
              <w:spacing w:line="240" w:lineRule="auto"/>
              <w:jc w:val="right"/>
            </w:pPr>
            <w:r>
              <w:t>34.6</w:t>
            </w:r>
          </w:p>
        </w:tc>
        <w:tc>
          <w:tcPr>
            <w:tcW w:w="0" w:type="auto"/>
          </w:tcPr>
          <w:p w14:paraId="0BCDBCC6" w14:textId="77777777" w:rsidR="00045A83" w:rsidRDefault="00053949" w:rsidP="00E131BD">
            <w:pPr>
              <w:spacing w:line="240" w:lineRule="auto"/>
              <w:jc w:val="right"/>
            </w:pPr>
            <w:r>
              <w:t>47.9</w:t>
            </w:r>
          </w:p>
        </w:tc>
        <w:tc>
          <w:tcPr>
            <w:tcW w:w="0" w:type="auto"/>
          </w:tcPr>
          <w:p w14:paraId="6ECFA615" w14:textId="77777777" w:rsidR="00045A83" w:rsidRDefault="00053949" w:rsidP="00E131BD">
            <w:pPr>
              <w:spacing w:line="240" w:lineRule="auto"/>
              <w:jc w:val="right"/>
            </w:pPr>
            <w:r>
              <w:t>0.3</w:t>
            </w:r>
          </w:p>
        </w:tc>
        <w:tc>
          <w:tcPr>
            <w:tcW w:w="0" w:type="auto"/>
          </w:tcPr>
          <w:p w14:paraId="2F236FA3" w14:textId="77777777" w:rsidR="00045A83" w:rsidRDefault="00053949" w:rsidP="00E131BD">
            <w:pPr>
              <w:spacing w:line="240" w:lineRule="auto"/>
              <w:jc w:val="right"/>
            </w:pPr>
            <w:r>
              <w:t>0.6</w:t>
            </w:r>
          </w:p>
        </w:tc>
      </w:tr>
      <w:tr w:rsidR="00045A83" w14:paraId="749517E4" w14:textId="77777777">
        <w:tc>
          <w:tcPr>
            <w:tcW w:w="0" w:type="auto"/>
          </w:tcPr>
          <w:p w14:paraId="7AB5761A" w14:textId="77777777" w:rsidR="00045A83" w:rsidRDefault="00053949" w:rsidP="00E131BD">
            <w:pPr>
              <w:spacing w:line="240" w:lineRule="auto"/>
            </w:pPr>
            <w:r>
              <w:t>ChrisCrk</w:t>
            </w:r>
          </w:p>
        </w:tc>
        <w:tc>
          <w:tcPr>
            <w:tcW w:w="0" w:type="auto"/>
          </w:tcPr>
          <w:p w14:paraId="1E80C573" w14:textId="77777777" w:rsidR="00045A83" w:rsidRDefault="00053949" w:rsidP="00E131BD">
            <w:pPr>
              <w:spacing w:line="240" w:lineRule="auto"/>
              <w:jc w:val="right"/>
            </w:pPr>
            <w:r>
              <w:t>0.8</w:t>
            </w:r>
          </w:p>
        </w:tc>
        <w:tc>
          <w:tcPr>
            <w:tcW w:w="0" w:type="auto"/>
          </w:tcPr>
          <w:p w14:paraId="4D2385F2" w14:textId="77777777" w:rsidR="00045A83" w:rsidRDefault="00053949" w:rsidP="00E131BD">
            <w:pPr>
              <w:spacing w:line="240" w:lineRule="auto"/>
              <w:jc w:val="right"/>
            </w:pPr>
            <w:r>
              <w:t>1.2</w:t>
            </w:r>
          </w:p>
        </w:tc>
        <w:tc>
          <w:tcPr>
            <w:tcW w:w="0" w:type="auto"/>
          </w:tcPr>
          <w:p w14:paraId="66D68574" w14:textId="77777777" w:rsidR="00045A83" w:rsidRDefault="00053949" w:rsidP="00E131BD">
            <w:pPr>
              <w:spacing w:line="240" w:lineRule="auto"/>
              <w:jc w:val="right"/>
            </w:pPr>
            <w:r>
              <w:t>34.2</w:t>
            </w:r>
          </w:p>
        </w:tc>
        <w:tc>
          <w:tcPr>
            <w:tcW w:w="0" w:type="auto"/>
          </w:tcPr>
          <w:p w14:paraId="4ECAAC99" w14:textId="77777777" w:rsidR="00045A83" w:rsidRDefault="00053949" w:rsidP="00E131BD">
            <w:pPr>
              <w:spacing w:line="240" w:lineRule="auto"/>
              <w:jc w:val="right"/>
            </w:pPr>
            <w:r>
              <w:t>192.3</w:t>
            </w:r>
          </w:p>
        </w:tc>
        <w:tc>
          <w:tcPr>
            <w:tcW w:w="0" w:type="auto"/>
          </w:tcPr>
          <w:p w14:paraId="504C5447" w14:textId="77777777" w:rsidR="00045A83" w:rsidRDefault="00053949" w:rsidP="00E131BD">
            <w:pPr>
              <w:spacing w:line="240" w:lineRule="auto"/>
              <w:jc w:val="right"/>
            </w:pPr>
            <w:r>
              <w:t>5.3</w:t>
            </w:r>
          </w:p>
        </w:tc>
        <w:tc>
          <w:tcPr>
            <w:tcW w:w="0" w:type="auto"/>
          </w:tcPr>
          <w:p w14:paraId="1B4A1ACF" w14:textId="77777777" w:rsidR="00045A83" w:rsidRDefault="00053949" w:rsidP="00E131BD">
            <w:pPr>
              <w:spacing w:line="240" w:lineRule="auto"/>
              <w:jc w:val="right"/>
            </w:pPr>
            <w:r>
              <w:t>18.6</w:t>
            </w:r>
          </w:p>
        </w:tc>
        <w:tc>
          <w:tcPr>
            <w:tcW w:w="0" w:type="auto"/>
          </w:tcPr>
          <w:p w14:paraId="04F34A13" w14:textId="77777777" w:rsidR="00045A83" w:rsidRDefault="00053949" w:rsidP="00E131BD">
            <w:pPr>
              <w:spacing w:line="240" w:lineRule="auto"/>
              <w:jc w:val="right"/>
            </w:pPr>
            <w:r>
              <w:t>0.0</w:t>
            </w:r>
          </w:p>
        </w:tc>
        <w:tc>
          <w:tcPr>
            <w:tcW w:w="0" w:type="auto"/>
          </w:tcPr>
          <w:p w14:paraId="046D6A56" w14:textId="77777777" w:rsidR="00045A83" w:rsidRDefault="00053949" w:rsidP="00E131BD">
            <w:pPr>
              <w:spacing w:line="240" w:lineRule="auto"/>
              <w:jc w:val="right"/>
            </w:pPr>
            <w:r>
              <w:t>0.5</w:t>
            </w:r>
          </w:p>
        </w:tc>
      </w:tr>
      <w:tr w:rsidR="00045A83" w14:paraId="1B0F6BF2" w14:textId="77777777">
        <w:tc>
          <w:tcPr>
            <w:tcW w:w="0" w:type="auto"/>
          </w:tcPr>
          <w:p w14:paraId="16C27DF1" w14:textId="77777777" w:rsidR="00045A83" w:rsidRDefault="00053949" w:rsidP="00E131BD">
            <w:pPr>
              <w:spacing w:line="240" w:lineRule="auto"/>
            </w:pPr>
            <w:r>
              <w:t>LeechHead</w:t>
            </w:r>
          </w:p>
        </w:tc>
        <w:tc>
          <w:tcPr>
            <w:tcW w:w="0" w:type="auto"/>
          </w:tcPr>
          <w:p w14:paraId="3E66409F" w14:textId="77777777" w:rsidR="00045A83" w:rsidRDefault="00053949" w:rsidP="00E131BD">
            <w:pPr>
              <w:spacing w:line="240" w:lineRule="auto"/>
              <w:jc w:val="right"/>
            </w:pPr>
            <w:r>
              <w:t>1.0</w:t>
            </w:r>
          </w:p>
        </w:tc>
        <w:tc>
          <w:tcPr>
            <w:tcW w:w="0" w:type="auto"/>
          </w:tcPr>
          <w:p w14:paraId="73C9E4D5" w14:textId="77777777" w:rsidR="00045A83" w:rsidRDefault="00053949" w:rsidP="00E131BD">
            <w:pPr>
              <w:spacing w:line="240" w:lineRule="auto"/>
              <w:jc w:val="right"/>
            </w:pPr>
            <w:r>
              <w:t>1.2</w:t>
            </w:r>
          </w:p>
        </w:tc>
        <w:tc>
          <w:tcPr>
            <w:tcW w:w="0" w:type="auto"/>
          </w:tcPr>
          <w:p w14:paraId="235CADC0" w14:textId="77777777" w:rsidR="00045A83" w:rsidRDefault="00053949" w:rsidP="00E131BD">
            <w:pPr>
              <w:spacing w:line="240" w:lineRule="auto"/>
              <w:jc w:val="right"/>
            </w:pPr>
            <w:r>
              <w:t>33.0</w:t>
            </w:r>
          </w:p>
        </w:tc>
        <w:tc>
          <w:tcPr>
            <w:tcW w:w="0" w:type="auto"/>
          </w:tcPr>
          <w:p w14:paraId="358267A8" w14:textId="77777777" w:rsidR="00045A83" w:rsidRDefault="00053949" w:rsidP="00E131BD">
            <w:pPr>
              <w:spacing w:line="240" w:lineRule="auto"/>
              <w:jc w:val="right"/>
            </w:pPr>
            <w:r>
              <w:t>38.8</w:t>
            </w:r>
          </w:p>
        </w:tc>
        <w:tc>
          <w:tcPr>
            <w:tcW w:w="0" w:type="auto"/>
          </w:tcPr>
          <w:p w14:paraId="66CF67C1" w14:textId="77777777" w:rsidR="00045A83" w:rsidRDefault="00053949" w:rsidP="00E131BD">
            <w:pPr>
              <w:spacing w:line="240" w:lineRule="auto"/>
              <w:jc w:val="right"/>
            </w:pPr>
            <w:r>
              <w:t>31.9</w:t>
            </w:r>
          </w:p>
        </w:tc>
        <w:tc>
          <w:tcPr>
            <w:tcW w:w="0" w:type="auto"/>
          </w:tcPr>
          <w:p w14:paraId="3DCC3B25" w14:textId="77777777" w:rsidR="00045A83" w:rsidRDefault="00053949" w:rsidP="00E131BD">
            <w:pPr>
              <w:spacing w:line="240" w:lineRule="auto"/>
              <w:jc w:val="right"/>
            </w:pPr>
            <w:r>
              <w:t>36.5</w:t>
            </w:r>
          </w:p>
        </w:tc>
        <w:tc>
          <w:tcPr>
            <w:tcW w:w="0" w:type="auto"/>
          </w:tcPr>
          <w:p w14:paraId="5F05C0B9" w14:textId="77777777" w:rsidR="00045A83" w:rsidRDefault="00053949" w:rsidP="00E131BD">
            <w:pPr>
              <w:spacing w:line="240" w:lineRule="auto"/>
              <w:jc w:val="right"/>
            </w:pPr>
            <w:r>
              <w:t>0.9</w:t>
            </w:r>
          </w:p>
        </w:tc>
        <w:tc>
          <w:tcPr>
            <w:tcW w:w="0" w:type="auto"/>
          </w:tcPr>
          <w:p w14:paraId="7ABF6194" w14:textId="77777777" w:rsidR="00045A83" w:rsidRDefault="00053949" w:rsidP="00E131BD">
            <w:pPr>
              <w:spacing w:line="240" w:lineRule="auto"/>
              <w:jc w:val="right"/>
            </w:pPr>
            <w:r>
              <w:t>1.0</w:t>
            </w:r>
          </w:p>
        </w:tc>
      </w:tr>
      <w:tr w:rsidR="00045A83" w14:paraId="615B17A2" w14:textId="77777777">
        <w:tc>
          <w:tcPr>
            <w:tcW w:w="0" w:type="auto"/>
          </w:tcPr>
          <w:p w14:paraId="39ACDC16" w14:textId="77777777" w:rsidR="00045A83" w:rsidRDefault="00053949" w:rsidP="00E131BD">
            <w:pPr>
              <w:spacing w:line="240" w:lineRule="auto"/>
            </w:pPr>
            <w:r>
              <w:t>CraggCrk</w:t>
            </w:r>
          </w:p>
        </w:tc>
        <w:tc>
          <w:tcPr>
            <w:tcW w:w="0" w:type="auto"/>
          </w:tcPr>
          <w:p w14:paraId="3784022C" w14:textId="77777777" w:rsidR="00045A83" w:rsidRDefault="00053949" w:rsidP="00E131BD">
            <w:pPr>
              <w:spacing w:line="240" w:lineRule="auto"/>
              <w:jc w:val="right"/>
            </w:pPr>
            <w:r>
              <w:t>1.0</w:t>
            </w:r>
          </w:p>
        </w:tc>
        <w:tc>
          <w:tcPr>
            <w:tcW w:w="0" w:type="auto"/>
          </w:tcPr>
          <w:p w14:paraId="5E542514" w14:textId="77777777" w:rsidR="00045A83" w:rsidRDefault="00053949" w:rsidP="00E131BD">
            <w:pPr>
              <w:spacing w:line="240" w:lineRule="auto"/>
              <w:jc w:val="right"/>
            </w:pPr>
            <w:r>
              <w:t>1.2</w:t>
            </w:r>
          </w:p>
        </w:tc>
        <w:tc>
          <w:tcPr>
            <w:tcW w:w="0" w:type="auto"/>
          </w:tcPr>
          <w:p w14:paraId="5D1F5AF6" w14:textId="77777777" w:rsidR="00045A83" w:rsidRDefault="00053949" w:rsidP="00E131BD">
            <w:pPr>
              <w:spacing w:line="240" w:lineRule="auto"/>
              <w:jc w:val="right"/>
            </w:pPr>
            <w:r>
              <w:t>35.3</w:t>
            </w:r>
          </w:p>
        </w:tc>
        <w:tc>
          <w:tcPr>
            <w:tcW w:w="0" w:type="auto"/>
          </w:tcPr>
          <w:p w14:paraId="16F18263" w14:textId="77777777" w:rsidR="00045A83" w:rsidRDefault="00053949" w:rsidP="00E131BD">
            <w:pPr>
              <w:spacing w:line="240" w:lineRule="auto"/>
              <w:jc w:val="right"/>
            </w:pPr>
            <w:r>
              <w:t>39.5</w:t>
            </w:r>
          </w:p>
        </w:tc>
        <w:tc>
          <w:tcPr>
            <w:tcW w:w="0" w:type="auto"/>
          </w:tcPr>
          <w:p w14:paraId="4A23BC79" w14:textId="77777777" w:rsidR="00045A83" w:rsidRDefault="00053949" w:rsidP="00E131BD">
            <w:pPr>
              <w:spacing w:line="240" w:lineRule="auto"/>
              <w:jc w:val="right"/>
            </w:pPr>
            <w:r>
              <w:t>46.8</w:t>
            </w:r>
          </w:p>
        </w:tc>
        <w:tc>
          <w:tcPr>
            <w:tcW w:w="0" w:type="auto"/>
          </w:tcPr>
          <w:p w14:paraId="580243C0" w14:textId="77777777" w:rsidR="00045A83" w:rsidRDefault="00053949" w:rsidP="00E131BD">
            <w:pPr>
              <w:spacing w:line="240" w:lineRule="auto"/>
              <w:jc w:val="right"/>
            </w:pPr>
            <w:r>
              <w:t>49.0</w:t>
            </w:r>
          </w:p>
        </w:tc>
        <w:tc>
          <w:tcPr>
            <w:tcW w:w="0" w:type="auto"/>
          </w:tcPr>
          <w:p w14:paraId="69EDF5C3" w14:textId="77777777" w:rsidR="00045A83" w:rsidRDefault="00053949" w:rsidP="00E131BD">
            <w:pPr>
              <w:spacing w:line="240" w:lineRule="auto"/>
              <w:jc w:val="right"/>
            </w:pPr>
            <w:r>
              <w:t>1.2</w:t>
            </w:r>
          </w:p>
        </w:tc>
        <w:tc>
          <w:tcPr>
            <w:tcW w:w="0" w:type="auto"/>
          </w:tcPr>
          <w:p w14:paraId="68FA31F3" w14:textId="77777777" w:rsidR="00045A83" w:rsidRDefault="00053949" w:rsidP="00E131BD">
            <w:pPr>
              <w:spacing w:line="240" w:lineRule="auto"/>
              <w:jc w:val="right"/>
            </w:pPr>
            <w:r>
              <w:t>1.3</w:t>
            </w:r>
          </w:p>
        </w:tc>
      </w:tr>
      <w:tr w:rsidR="00045A83" w14:paraId="1F0437ED" w14:textId="77777777">
        <w:tc>
          <w:tcPr>
            <w:tcW w:w="0" w:type="auto"/>
          </w:tcPr>
          <w:p w14:paraId="7EA69251" w14:textId="77777777" w:rsidR="00045A83" w:rsidRDefault="00053949" w:rsidP="00E131BD">
            <w:pPr>
              <w:spacing w:line="240" w:lineRule="auto"/>
            </w:pPr>
            <w:r>
              <w:t>WestLeech</w:t>
            </w:r>
          </w:p>
        </w:tc>
        <w:tc>
          <w:tcPr>
            <w:tcW w:w="0" w:type="auto"/>
          </w:tcPr>
          <w:p w14:paraId="57481FEA" w14:textId="77777777" w:rsidR="00045A83" w:rsidRDefault="00053949" w:rsidP="00E131BD">
            <w:pPr>
              <w:spacing w:line="240" w:lineRule="auto"/>
              <w:jc w:val="right"/>
            </w:pPr>
            <w:r>
              <w:t>1.0</w:t>
            </w:r>
          </w:p>
        </w:tc>
        <w:tc>
          <w:tcPr>
            <w:tcW w:w="0" w:type="auto"/>
          </w:tcPr>
          <w:p w14:paraId="04FD42D5" w14:textId="77777777" w:rsidR="00045A83" w:rsidRDefault="00053949" w:rsidP="00E131BD">
            <w:pPr>
              <w:spacing w:line="240" w:lineRule="auto"/>
              <w:jc w:val="right"/>
            </w:pPr>
            <w:r>
              <w:t>1.0</w:t>
            </w:r>
          </w:p>
        </w:tc>
        <w:tc>
          <w:tcPr>
            <w:tcW w:w="0" w:type="auto"/>
          </w:tcPr>
          <w:p w14:paraId="02F98B4C" w14:textId="77777777" w:rsidR="00045A83" w:rsidRDefault="00053949" w:rsidP="00E131BD">
            <w:pPr>
              <w:spacing w:line="240" w:lineRule="auto"/>
              <w:jc w:val="right"/>
            </w:pPr>
            <w:r>
              <w:t>25.8</w:t>
            </w:r>
          </w:p>
        </w:tc>
        <w:tc>
          <w:tcPr>
            <w:tcW w:w="0" w:type="auto"/>
          </w:tcPr>
          <w:p w14:paraId="3A6192A4" w14:textId="77777777" w:rsidR="00045A83" w:rsidRDefault="00053949" w:rsidP="00E131BD">
            <w:pPr>
              <w:spacing w:line="240" w:lineRule="auto"/>
              <w:jc w:val="right"/>
            </w:pPr>
            <w:r>
              <w:t>25.8</w:t>
            </w:r>
          </w:p>
        </w:tc>
        <w:tc>
          <w:tcPr>
            <w:tcW w:w="0" w:type="auto"/>
          </w:tcPr>
          <w:p w14:paraId="4C43619D" w14:textId="77777777" w:rsidR="00045A83" w:rsidRDefault="00053949" w:rsidP="00E131BD">
            <w:pPr>
              <w:spacing w:line="240" w:lineRule="auto"/>
              <w:jc w:val="right"/>
            </w:pPr>
            <w:r>
              <w:t>36.7</w:t>
            </w:r>
          </w:p>
        </w:tc>
        <w:tc>
          <w:tcPr>
            <w:tcW w:w="0" w:type="auto"/>
          </w:tcPr>
          <w:p w14:paraId="5004B22E" w14:textId="77777777" w:rsidR="00045A83" w:rsidRDefault="00053949" w:rsidP="00E131BD">
            <w:pPr>
              <w:spacing w:line="240" w:lineRule="auto"/>
              <w:jc w:val="right"/>
            </w:pPr>
            <w:r>
              <w:t>36.7</w:t>
            </w:r>
          </w:p>
        </w:tc>
        <w:tc>
          <w:tcPr>
            <w:tcW w:w="0" w:type="auto"/>
          </w:tcPr>
          <w:p w14:paraId="5F3468FF" w14:textId="77777777" w:rsidR="00045A83" w:rsidRDefault="00053949" w:rsidP="00E131BD">
            <w:pPr>
              <w:spacing w:line="240" w:lineRule="auto"/>
              <w:jc w:val="right"/>
            </w:pPr>
            <w:r>
              <w:t>1.4</w:t>
            </w:r>
          </w:p>
        </w:tc>
        <w:tc>
          <w:tcPr>
            <w:tcW w:w="0" w:type="auto"/>
          </w:tcPr>
          <w:p w14:paraId="78ACFA1E" w14:textId="77777777" w:rsidR="00045A83" w:rsidRDefault="00053949" w:rsidP="00E131BD">
            <w:pPr>
              <w:spacing w:line="240" w:lineRule="auto"/>
              <w:jc w:val="right"/>
            </w:pPr>
            <w:r>
              <w:t>1.4</w:t>
            </w:r>
          </w:p>
        </w:tc>
      </w:tr>
      <w:tr w:rsidR="00045A83" w14:paraId="43371692" w14:textId="77777777">
        <w:tc>
          <w:tcPr>
            <w:tcW w:w="0" w:type="auto"/>
          </w:tcPr>
          <w:p w14:paraId="7FE24FA4" w14:textId="77777777" w:rsidR="00045A83" w:rsidRDefault="00053949" w:rsidP="00E131BD">
            <w:pPr>
              <w:spacing w:line="240" w:lineRule="auto"/>
            </w:pPr>
            <w:r>
              <w:t>Tunnel</w:t>
            </w:r>
          </w:p>
        </w:tc>
        <w:tc>
          <w:tcPr>
            <w:tcW w:w="0" w:type="auto"/>
          </w:tcPr>
          <w:p w14:paraId="281650E6" w14:textId="77777777" w:rsidR="00045A83" w:rsidRDefault="00053949" w:rsidP="00E131BD">
            <w:pPr>
              <w:spacing w:line="240" w:lineRule="auto"/>
              <w:jc w:val="right"/>
            </w:pPr>
            <w:r>
              <w:t>1.0</w:t>
            </w:r>
          </w:p>
        </w:tc>
        <w:tc>
          <w:tcPr>
            <w:tcW w:w="0" w:type="auto"/>
          </w:tcPr>
          <w:p w14:paraId="7B2A4704" w14:textId="77777777" w:rsidR="00045A83" w:rsidRDefault="00053949" w:rsidP="00E131BD">
            <w:pPr>
              <w:spacing w:line="240" w:lineRule="auto"/>
              <w:jc w:val="right"/>
            </w:pPr>
            <w:r>
              <w:t>1.2</w:t>
            </w:r>
          </w:p>
        </w:tc>
        <w:tc>
          <w:tcPr>
            <w:tcW w:w="0" w:type="auto"/>
          </w:tcPr>
          <w:p w14:paraId="1FF35EE3" w14:textId="77777777" w:rsidR="00045A83" w:rsidRDefault="00053949" w:rsidP="00E131BD">
            <w:pPr>
              <w:spacing w:line="240" w:lineRule="auto"/>
              <w:jc w:val="right"/>
            </w:pPr>
            <w:r>
              <w:t>25.8</w:t>
            </w:r>
          </w:p>
        </w:tc>
        <w:tc>
          <w:tcPr>
            <w:tcW w:w="0" w:type="auto"/>
          </w:tcPr>
          <w:p w14:paraId="568BFCCF" w14:textId="77777777" w:rsidR="00045A83" w:rsidRDefault="00053949" w:rsidP="00E131BD">
            <w:pPr>
              <w:spacing w:line="240" w:lineRule="auto"/>
              <w:jc w:val="right"/>
            </w:pPr>
            <w:r>
              <w:t>37.3</w:t>
            </w:r>
          </w:p>
        </w:tc>
        <w:tc>
          <w:tcPr>
            <w:tcW w:w="0" w:type="auto"/>
          </w:tcPr>
          <w:p w14:paraId="536E82F1" w14:textId="77777777" w:rsidR="00045A83" w:rsidRDefault="00053949" w:rsidP="00E131BD">
            <w:pPr>
              <w:spacing w:line="240" w:lineRule="auto"/>
              <w:jc w:val="right"/>
            </w:pPr>
            <w:r>
              <w:t>65.9</w:t>
            </w:r>
          </w:p>
        </w:tc>
        <w:tc>
          <w:tcPr>
            <w:tcW w:w="0" w:type="auto"/>
          </w:tcPr>
          <w:p w14:paraId="51A2270D" w14:textId="77777777" w:rsidR="00045A83" w:rsidRDefault="00053949" w:rsidP="00E131BD">
            <w:pPr>
              <w:spacing w:line="240" w:lineRule="auto"/>
              <w:jc w:val="right"/>
            </w:pPr>
            <w:r>
              <w:t>78.3</w:t>
            </w:r>
          </w:p>
        </w:tc>
        <w:tc>
          <w:tcPr>
            <w:tcW w:w="0" w:type="auto"/>
          </w:tcPr>
          <w:p w14:paraId="54C0ECD9" w14:textId="77777777" w:rsidR="00045A83" w:rsidRDefault="00053949" w:rsidP="00E131BD">
            <w:pPr>
              <w:spacing w:line="240" w:lineRule="auto"/>
              <w:jc w:val="right"/>
            </w:pPr>
            <w:r>
              <w:t>1.8</w:t>
            </w:r>
          </w:p>
        </w:tc>
        <w:tc>
          <w:tcPr>
            <w:tcW w:w="0" w:type="auto"/>
          </w:tcPr>
          <w:p w14:paraId="084B137B" w14:textId="77777777" w:rsidR="00045A83" w:rsidRDefault="00053949" w:rsidP="00E131BD">
            <w:pPr>
              <w:spacing w:line="240" w:lineRule="auto"/>
              <w:jc w:val="right"/>
            </w:pPr>
            <w:r>
              <w:t>3.0</w:t>
            </w:r>
          </w:p>
        </w:tc>
      </w:tr>
    </w:tbl>
    <w:p w14:paraId="3369C46B" w14:textId="77777777" w:rsidR="00045A83" w:rsidRDefault="00053949">
      <w:r>
        <w:t> </w:t>
      </w:r>
    </w:p>
    <w:p w14:paraId="7BA10D7E" w14:textId="77777777" w:rsidR="00E131BD" w:rsidRDefault="00E131BD">
      <w:pPr>
        <w:numPr>
          <w:ilvl w:val="0"/>
          <w:numId w:val="44"/>
        </w:numPr>
      </w:pPr>
    </w:p>
    <w:p w14:paraId="6C8F85B2" w14:textId="77777777" w:rsidR="00E131BD" w:rsidRDefault="00E131BD">
      <w:pPr>
        <w:numPr>
          <w:ilvl w:val="0"/>
          <w:numId w:val="44"/>
        </w:numPr>
      </w:pPr>
    </w:p>
    <w:p w14:paraId="5908DF4B" w14:textId="77777777" w:rsidR="00E131BD" w:rsidRDefault="00E131BD">
      <w:pPr>
        <w:numPr>
          <w:ilvl w:val="0"/>
          <w:numId w:val="44"/>
        </w:numPr>
      </w:pPr>
    </w:p>
    <w:p w14:paraId="446B3429" w14:textId="77777777" w:rsidR="00045A83" w:rsidRDefault="00053949">
      <w:pPr>
        <w:numPr>
          <w:ilvl w:val="0"/>
          <w:numId w:val="44"/>
        </w:numPr>
      </w:pPr>
      <w:r>
        <w:t>DOC changes in stormflow</w:t>
      </w:r>
    </w:p>
    <w:p w14:paraId="5FBCE2A8" w14:textId="77777777" w:rsidR="00045A83" w:rsidRDefault="00053949">
      <w:pPr>
        <w:numPr>
          <w:ilvl w:val="0"/>
          <w:numId w:val="44"/>
        </w:numPr>
      </w:pPr>
      <w:r>
        <w:t>range of DOC in each event: Table 19</w:t>
      </w:r>
    </w:p>
    <w:p w14:paraId="6C503818" w14:textId="77777777" w:rsidR="00045A83" w:rsidRDefault="00053949">
      <w:r>
        <w:t> </w:t>
      </w:r>
    </w:p>
    <w:p w14:paraId="5C84F497" w14:textId="77777777" w:rsidR="00045A83" w:rsidRDefault="00053949" w:rsidP="00E131BD">
      <w:pPr>
        <w:spacing w:line="240" w:lineRule="auto"/>
      </w:pPr>
      <w:r>
        <w:t xml:space="preserve">Table 19: </w:t>
      </w:r>
      <w:r>
        <w:rPr>
          <w:i/>
        </w:rPr>
        <w:t>Summary of DOC changes within stormflow response to precipitation events 10-12 across the LWSA.</w:t>
      </w:r>
    </w:p>
    <w:tbl>
      <w:tblPr>
        <w:tblW w:w="5000" w:type="pct"/>
        <w:tblLook w:val="07E0" w:firstRow="1" w:lastRow="1" w:firstColumn="1" w:lastColumn="1" w:noHBand="1" w:noVBand="1"/>
      </w:tblPr>
      <w:tblGrid>
        <w:gridCol w:w="1386"/>
        <w:gridCol w:w="1384"/>
        <w:gridCol w:w="1390"/>
        <w:gridCol w:w="1183"/>
        <w:gridCol w:w="1097"/>
        <w:gridCol w:w="1463"/>
        <w:gridCol w:w="1457"/>
      </w:tblGrid>
      <w:tr w:rsidR="00045A83" w14:paraId="598DEAC0" w14:textId="77777777">
        <w:tc>
          <w:tcPr>
            <w:tcW w:w="0" w:type="auto"/>
            <w:tcBorders>
              <w:bottom w:val="single" w:sz="0" w:space="0" w:color="auto"/>
            </w:tcBorders>
            <w:vAlign w:val="bottom"/>
          </w:tcPr>
          <w:p w14:paraId="73A83911" w14:textId="77777777" w:rsidR="00045A83" w:rsidRDefault="00053949" w:rsidP="00E131BD">
            <w:pPr>
              <w:spacing w:line="240" w:lineRule="auto"/>
            </w:pPr>
            <w:r>
              <w:t>site</w:t>
            </w:r>
          </w:p>
        </w:tc>
        <w:tc>
          <w:tcPr>
            <w:tcW w:w="0" w:type="auto"/>
            <w:tcBorders>
              <w:bottom w:val="single" w:sz="0" w:space="0" w:color="auto"/>
            </w:tcBorders>
            <w:vAlign w:val="bottom"/>
          </w:tcPr>
          <w:p w14:paraId="17A236D1" w14:textId="77777777" w:rsidR="00045A83" w:rsidRDefault="00053949" w:rsidP="00E131BD">
            <w:pPr>
              <w:spacing w:line="240" w:lineRule="auto"/>
              <w:jc w:val="right"/>
            </w:pPr>
            <w:r>
              <w:t>lowest DOC in stormflow (mg/L)</w:t>
            </w:r>
          </w:p>
        </w:tc>
        <w:tc>
          <w:tcPr>
            <w:tcW w:w="0" w:type="auto"/>
            <w:tcBorders>
              <w:bottom w:val="single" w:sz="0" w:space="0" w:color="auto"/>
            </w:tcBorders>
            <w:vAlign w:val="bottom"/>
          </w:tcPr>
          <w:p w14:paraId="451DAA4C" w14:textId="77777777" w:rsidR="00045A83" w:rsidRDefault="00053949" w:rsidP="00E131BD">
            <w:pPr>
              <w:spacing w:line="240" w:lineRule="auto"/>
              <w:jc w:val="right"/>
            </w:pPr>
            <w:r>
              <w:t>highest DOC in stormflow (mg/L)</w:t>
            </w:r>
          </w:p>
        </w:tc>
        <w:tc>
          <w:tcPr>
            <w:tcW w:w="0" w:type="auto"/>
            <w:tcBorders>
              <w:bottom w:val="single" w:sz="0" w:space="0" w:color="auto"/>
            </w:tcBorders>
            <w:vAlign w:val="bottom"/>
          </w:tcPr>
          <w:p w14:paraId="1E1AEC32" w14:textId="77777777" w:rsidR="00045A83" w:rsidRDefault="00053949" w:rsidP="00E131BD">
            <w:pPr>
              <w:spacing w:line="240" w:lineRule="auto"/>
              <w:jc w:val="right"/>
            </w:pPr>
            <w:r>
              <w:t>smallest change in DOC (mg/L)</w:t>
            </w:r>
          </w:p>
        </w:tc>
        <w:tc>
          <w:tcPr>
            <w:tcW w:w="0" w:type="auto"/>
            <w:tcBorders>
              <w:bottom w:val="single" w:sz="0" w:space="0" w:color="auto"/>
            </w:tcBorders>
            <w:vAlign w:val="bottom"/>
          </w:tcPr>
          <w:p w14:paraId="09E3F1B1" w14:textId="77777777" w:rsidR="00045A83" w:rsidRDefault="00053949" w:rsidP="00E131BD">
            <w:pPr>
              <w:spacing w:line="240" w:lineRule="auto"/>
              <w:jc w:val="right"/>
            </w:pPr>
            <w:r>
              <w:t>largest change in DOC (mg/L)</w:t>
            </w:r>
          </w:p>
        </w:tc>
        <w:tc>
          <w:tcPr>
            <w:tcW w:w="0" w:type="auto"/>
            <w:tcBorders>
              <w:bottom w:val="single" w:sz="0" w:space="0" w:color="auto"/>
            </w:tcBorders>
            <w:vAlign w:val="bottom"/>
          </w:tcPr>
          <w:p w14:paraId="08BBB745" w14:textId="77777777" w:rsidR="00045A83" w:rsidRDefault="00053949" w:rsidP="00E131BD">
            <w:pPr>
              <w:spacing w:line="240" w:lineRule="auto"/>
              <w:jc w:val="right"/>
            </w:pPr>
            <w:r>
              <w:t>smallest difference in DOC during stormflow (%)</w:t>
            </w:r>
          </w:p>
        </w:tc>
        <w:tc>
          <w:tcPr>
            <w:tcW w:w="0" w:type="auto"/>
            <w:tcBorders>
              <w:bottom w:val="single" w:sz="0" w:space="0" w:color="auto"/>
            </w:tcBorders>
            <w:vAlign w:val="bottom"/>
          </w:tcPr>
          <w:p w14:paraId="24728CBD" w14:textId="77777777" w:rsidR="00045A83" w:rsidRDefault="00053949" w:rsidP="00E131BD">
            <w:pPr>
              <w:spacing w:line="240" w:lineRule="auto"/>
              <w:jc w:val="right"/>
            </w:pPr>
            <w:r>
              <w:t>largest difference in DOC during stormflow (%)</w:t>
            </w:r>
          </w:p>
        </w:tc>
      </w:tr>
      <w:tr w:rsidR="00045A83" w14:paraId="38D8C97C" w14:textId="77777777">
        <w:tc>
          <w:tcPr>
            <w:tcW w:w="0" w:type="auto"/>
          </w:tcPr>
          <w:p w14:paraId="3473BB84" w14:textId="77777777" w:rsidR="00045A83" w:rsidRDefault="00053949" w:rsidP="00E131BD">
            <w:pPr>
              <w:spacing w:line="240" w:lineRule="auto"/>
            </w:pPr>
            <w:r>
              <w:t>Weeks</w:t>
            </w:r>
          </w:p>
        </w:tc>
        <w:tc>
          <w:tcPr>
            <w:tcW w:w="0" w:type="auto"/>
          </w:tcPr>
          <w:p w14:paraId="56ED82C8" w14:textId="77777777" w:rsidR="00045A83" w:rsidRDefault="00053949" w:rsidP="00E131BD">
            <w:pPr>
              <w:spacing w:line="240" w:lineRule="auto"/>
              <w:jc w:val="right"/>
            </w:pPr>
            <w:r>
              <w:t>7.4</w:t>
            </w:r>
          </w:p>
        </w:tc>
        <w:tc>
          <w:tcPr>
            <w:tcW w:w="0" w:type="auto"/>
          </w:tcPr>
          <w:p w14:paraId="70BF0599" w14:textId="77777777" w:rsidR="00045A83" w:rsidRDefault="00053949" w:rsidP="00E131BD">
            <w:pPr>
              <w:spacing w:line="240" w:lineRule="auto"/>
              <w:jc w:val="right"/>
            </w:pPr>
            <w:r>
              <w:t>16.1</w:t>
            </w:r>
          </w:p>
        </w:tc>
        <w:tc>
          <w:tcPr>
            <w:tcW w:w="0" w:type="auto"/>
          </w:tcPr>
          <w:p w14:paraId="6B46C1B4" w14:textId="77777777" w:rsidR="00045A83" w:rsidRDefault="00053949" w:rsidP="00E131BD">
            <w:pPr>
              <w:spacing w:line="240" w:lineRule="auto"/>
              <w:jc w:val="right"/>
            </w:pPr>
            <w:r>
              <w:t>1.6</w:t>
            </w:r>
          </w:p>
        </w:tc>
        <w:tc>
          <w:tcPr>
            <w:tcW w:w="0" w:type="auto"/>
          </w:tcPr>
          <w:p w14:paraId="148211CD" w14:textId="77777777" w:rsidR="00045A83" w:rsidRDefault="00053949" w:rsidP="00E131BD">
            <w:pPr>
              <w:spacing w:line="240" w:lineRule="auto"/>
              <w:jc w:val="right"/>
            </w:pPr>
            <w:r>
              <w:t>6.4</w:t>
            </w:r>
          </w:p>
        </w:tc>
        <w:tc>
          <w:tcPr>
            <w:tcW w:w="0" w:type="auto"/>
          </w:tcPr>
          <w:p w14:paraId="5CF19F3E" w14:textId="77777777" w:rsidR="00045A83" w:rsidRDefault="00053949" w:rsidP="00E131BD">
            <w:pPr>
              <w:spacing w:line="240" w:lineRule="auto"/>
              <w:jc w:val="right"/>
            </w:pPr>
            <w:r>
              <w:t>16.3</w:t>
            </w:r>
          </w:p>
        </w:tc>
        <w:tc>
          <w:tcPr>
            <w:tcW w:w="0" w:type="auto"/>
          </w:tcPr>
          <w:p w14:paraId="3C76E916" w14:textId="77777777" w:rsidR="00045A83" w:rsidRDefault="00053949" w:rsidP="00E131BD">
            <w:pPr>
              <w:spacing w:line="240" w:lineRule="auto"/>
              <w:jc w:val="right"/>
            </w:pPr>
            <w:r>
              <w:t>49.8</w:t>
            </w:r>
          </w:p>
        </w:tc>
      </w:tr>
      <w:tr w:rsidR="00045A83" w14:paraId="7A7126EC" w14:textId="77777777">
        <w:tc>
          <w:tcPr>
            <w:tcW w:w="0" w:type="auto"/>
          </w:tcPr>
          <w:p w14:paraId="6FB66160" w14:textId="77777777" w:rsidR="00045A83" w:rsidRDefault="00053949" w:rsidP="00E131BD">
            <w:pPr>
              <w:spacing w:line="240" w:lineRule="auto"/>
            </w:pPr>
            <w:r>
              <w:t>ChrisCrk</w:t>
            </w:r>
          </w:p>
        </w:tc>
        <w:tc>
          <w:tcPr>
            <w:tcW w:w="0" w:type="auto"/>
          </w:tcPr>
          <w:p w14:paraId="42C29D15" w14:textId="77777777" w:rsidR="00045A83" w:rsidRDefault="00053949" w:rsidP="00E131BD">
            <w:pPr>
              <w:spacing w:line="240" w:lineRule="auto"/>
              <w:jc w:val="right"/>
            </w:pPr>
            <w:r>
              <w:t>2.6</w:t>
            </w:r>
          </w:p>
        </w:tc>
        <w:tc>
          <w:tcPr>
            <w:tcW w:w="0" w:type="auto"/>
          </w:tcPr>
          <w:p w14:paraId="3F10F630" w14:textId="77777777" w:rsidR="00045A83" w:rsidRDefault="00053949" w:rsidP="00E131BD">
            <w:pPr>
              <w:spacing w:line="240" w:lineRule="auto"/>
              <w:jc w:val="right"/>
            </w:pPr>
            <w:r>
              <w:t>6.7</w:t>
            </w:r>
          </w:p>
        </w:tc>
        <w:tc>
          <w:tcPr>
            <w:tcW w:w="0" w:type="auto"/>
          </w:tcPr>
          <w:p w14:paraId="08C154D3" w14:textId="77777777" w:rsidR="00045A83" w:rsidRDefault="00053949" w:rsidP="00E131BD">
            <w:pPr>
              <w:spacing w:line="240" w:lineRule="auto"/>
              <w:jc w:val="right"/>
            </w:pPr>
            <w:r>
              <w:t>2.2</w:t>
            </w:r>
          </w:p>
        </w:tc>
        <w:tc>
          <w:tcPr>
            <w:tcW w:w="0" w:type="auto"/>
          </w:tcPr>
          <w:p w14:paraId="7BDFDDC4" w14:textId="77777777" w:rsidR="00045A83" w:rsidRDefault="00053949" w:rsidP="00E131BD">
            <w:pPr>
              <w:spacing w:line="240" w:lineRule="auto"/>
              <w:jc w:val="right"/>
            </w:pPr>
            <w:r>
              <w:t>3.9</w:t>
            </w:r>
          </w:p>
        </w:tc>
        <w:tc>
          <w:tcPr>
            <w:tcW w:w="0" w:type="auto"/>
          </w:tcPr>
          <w:p w14:paraId="564BB478" w14:textId="77777777" w:rsidR="00045A83" w:rsidRDefault="00053949" w:rsidP="00E131BD">
            <w:pPr>
              <w:spacing w:line="240" w:lineRule="auto"/>
              <w:jc w:val="right"/>
            </w:pPr>
            <w:r>
              <w:t>60.1</w:t>
            </w:r>
          </w:p>
        </w:tc>
        <w:tc>
          <w:tcPr>
            <w:tcW w:w="0" w:type="auto"/>
          </w:tcPr>
          <w:p w14:paraId="31573AA2" w14:textId="77777777" w:rsidR="00045A83" w:rsidRDefault="00053949" w:rsidP="00E131BD">
            <w:pPr>
              <w:spacing w:line="240" w:lineRule="auto"/>
              <w:jc w:val="right"/>
            </w:pPr>
            <w:r>
              <w:t>82.0</w:t>
            </w:r>
          </w:p>
        </w:tc>
      </w:tr>
      <w:tr w:rsidR="00045A83" w14:paraId="0AA5CFA4" w14:textId="77777777">
        <w:tc>
          <w:tcPr>
            <w:tcW w:w="0" w:type="auto"/>
          </w:tcPr>
          <w:p w14:paraId="61EF3646" w14:textId="77777777" w:rsidR="00045A83" w:rsidRDefault="00053949" w:rsidP="00E131BD">
            <w:pPr>
              <w:spacing w:line="240" w:lineRule="auto"/>
            </w:pPr>
            <w:r>
              <w:lastRenderedPageBreak/>
              <w:t>LeechHead</w:t>
            </w:r>
          </w:p>
        </w:tc>
        <w:tc>
          <w:tcPr>
            <w:tcW w:w="0" w:type="auto"/>
          </w:tcPr>
          <w:p w14:paraId="31021617" w14:textId="77777777" w:rsidR="00045A83" w:rsidRDefault="00053949" w:rsidP="00E131BD">
            <w:pPr>
              <w:spacing w:line="240" w:lineRule="auto"/>
              <w:jc w:val="right"/>
            </w:pPr>
            <w:r>
              <w:t>5.7</w:t>
            </w:r>
          </w:p>
        </w:tc>
        <w:tc>
          <w:tcPr>
            <w:tcW w:w="0" w:type="auto"/>
          </w:tcPr>
          <w:p w14:paraId="38163118" w14:textId="77777777" w:rsidR="00045A83" w:rsidRDefault="00053949" w:rsidP="00E131BD">
            <w:pPr>
              <w:spacing w:line="240" w:lineRule="auto"/>
              <w:jc w:val="right"/>
            </w:pPr>
            <w:r>
              <w:t>8.1</w:t>
            </w:r>
          </w:p>
        </w:tc>
        <w:tc>
          <w:tcPr>
            <w:tcW w:w="0" w:type="auto"/>
          </w:tcPr>
          <w:p w14:paraId="46663D29" w14:textId="77777777" w:rsidR="00045A83" w:rsidRDefault="00053949" w:rsidP="00E131BD">
            <w:pPr>
              <w:spacing w:line="240" w:lineRule="auto"/>
              <w:jc w:val="right"/>
            </w:pPr>
            <w:r>
              <w:t>1.4</w:t>
            </w:r>
          </w:p>
        </w:tc>
        <w:tc>
          <w:tcPr>
            <w:tcW w:w="0" w:type="auto"/>
          </w:tcPr>
          <w:p w14:paraId="5B4526C2" w14:textId="77777777" w:rsidR="00045A83" w:rsidRDefault="00053949" w:rsidP="00E131BD">
            <w:pPr>
              <w:spacing w:line="240" w:lineRule="auto"/>
              <w:jc w:val="right"/>
            </w:pPr>
            <w:r>
              <w:t>2.0</w:t>
            </w:r>
          </w:p>
        </w:tc>
        <w:tc>
          <w:tcPr>
            <w:tcW w:w="0" w:type="auto"/>
          </w:tcPr>
          <w:p w14:paraId="06ECCAA7" w14:textId="77777777" w:rsidR="00045A83" w:rsidRDefault="00053949" w:rsidP="00E131BD">
            <w:pPr>
              <w:spacing w:line="240" w:lineRule="auto"/>
              <w:jc w:val="right"/>
            </w:pPr>
            <w:r>
              <w:t>18.2</w:t>
            </w:r>
          </w:p>
        </w:tc>
        <w:tc>
          <w:tcPr>
            <w:tcW w:w="0" w:type="auto"/>
          </w:tcPr>
          <w:p w14:paraId="45272AE8" w14:textId="77777777" w:rsidR="00045A83" w:rsidRDefault="00053949" w:rsidP="00E131BD">
            <w:pPr>
              <w:spacing w:line="240" w:lineRule="auto"/>
              <w:jc w:val="right"/>
            </w:pPr>
            <w:r>
              <w:t>29.5</w:t>
            </w:r>
          </w:p>
        </w:tc>
      </w:tr>
      <w:tr w:rsidR="00045A83" w14:paraId="54B4B49A" w14:textId="77777777">
        <w:tc>
          <w:tcPr>
            <w:tcW w:w="0" w:type="auto"/>
          </w:tcPr>
          <w:p w14:paraId="161B7363" w14:textId="77777777" w:rsidR="00045A83" w:rsidRDefault="00053949" w:rsidP="00E131BD">
            <w:pPr>
              <w:spacing w:line="240" w:lineRule="auto"/>
            </w:pPr>
            <w:r>
              <w:t>CraggCrk</w:t>
            </w:r>
          </w:p>
        </w:tc>
        <w:tc>
          <w:tcPr>
            <w:tcW w:w="0" w:type="auto"/>
          </w:tcPr>
          <w:p w14:paraId="36266845" w14:textId="77777777" w:rsidR="00045A83" w:rsidRDefault="00053949" w:rsidP="00E131BD">
            <w:pPr>
              <w:spacing w:line="240" w:lineRule="auto"/>
              <w:jc w:val="right"/>
            </w:pPr>
            <w:r>
              <w:t>3.5</w:t>
            </w:r>
          </w:p>
        </w:tc>
        <w:tc>
          <w:tcPr>
            <w:tcW w:w="0" w:type="auto"/>
          </w:tcPr>
          <w:p w14:paraId="7A7AE798" w14:textId="77777777" w:rsidR="00045A83" w:rsidRDefault="00053949" w:rsidP="00E131BD">
            <w:pPr>
              <w:spacing w:line="240" w:lineRule="auto"/>
              <w:jc w:val="right"/>
            </w:pPr>
            <w:r>
              <w:t>6.8</w:t>
            </w:r>
          </w:p>
        </w:tc>
        <w:tc>
          <w:tcPr>
            <w:tcW w:w="0" w:type="auto"/>
          </w:tcPr>
          <w:p w14:paraId="5813ABD4" w14:textId="77777777" w:rsidR="00045A83" w:rsidRDefault="00053949" w:rsidP="00E131BD">
            <w:pPr>
              <w:spacing w:line="240" w:lineRule="auto"/>
              <w:jc w:val="right"/>
            </w:pPr>
            <w:r>
              <w:t>2.7</w:t>
            </w:r>
          </w:p>
        </w:tc>
        <w:tc>
          <w:tcPr>
            <w:tcW w:w="0" w:type="auto"/>
          </w:tcPr>
          <w:p w14:paraId="05B3B65E" w14:textId="77777777" w:rsidR="00045A83" w:rsidRDefault="00053949" w:rsidP="00E131BD">
            <w:pPr>
              <w:spacing w:line="240" w:lineRule="auto"/>
              <w:jc w:val="right"/>
            </w:pPr>
            <w:r>
              <w:t>3.2</w:t>
            </w:r>
          </w:p>
        </w:tc>
        <w:tc>
          <w:tcPr>
            <w:tcW w:w="0" w:type="auto"/>
          </w:tcPr>
          <w:p w14:paraId="5A67D929" w14:textId="77777777" w:rsidR="00045A83" w:rsidRDefault="00053949" w:rsidP="00E131BD">
            <w:pPr>
              <w:spacing w:line="240" w:lineRule="auto"/>
              <w:jc w:val="right"/>
            </w:pPr>
            <w:r>
              <w:t>53.0</w:t>
            </w:r>
          </w:p>
        </w:tc>
        <w:tc>
          <w:tcPr>
            <w:tcW w:w="0" w:type="auto"/>
          </w:tcPr>
          <w:p w14:paraId="5D02EFC1" w14:textId="77777777" w:rsidR="00045A83" w:rsidRDefault="00053949" w:rsidP="00E131BD">
            <w:pPr>
              <w:spacing w:line="240" w:lineRule="auto"/>
              <w:jc w:val="right"/>
            </w:pPr>
            <w:r>
              <w:t>63.1</w:t>
            </w:r>
          </w:p>
        </w:tc>
      </w:tr>
      <w:tr w:rsidR="00045A83" w14:paraId="3C79134F" w14:textId="77777777">
        <w:tc>
          <w:tcPr>
            <w:tcW w:w="0" w:type="auto"/>
          </w:tcPr>
          <w:p w14:paraId="33814A98" w14:textId="77777777" w:rsidR="00045A83" w:rsidRDefault="00053949" w:rsidP="00E131BD">
            <w:pPr>
              <w:spacing w:line="240" w:lineRule="auto"/>
            </w:pPr>
            <w:r>
              <w:t>WestLeech</w:t>
            </w:r>
          </w:p>
        </w:tc>
        <w:tc>
          <w:tcPr>
            <w:tcW w:w="0" w:type="auto"/>
          </w:tcPr>
          <w:p w14:paraId="02176A1C" w14:textId="77777777" w:rsidR="00045A83" w:rsidRDefault="00053949" w:rsidP="00E131BD">
            <w:pPr>
              <w:spacing w:line="240" w:lineRule="auto"/>
              <w:jc w:val="right"/>
            </w:pPr>
            <w:r>
              <w:t>3.7</w:t>
            </w:r>
          </w:p>
        </w:tc>
        <w:tc>
          <w:tcPr>
            <w:tcW w:w="0" w:type="auto"/>
          </w:tcPr>
          <w:p w14:paraId="574E732F" w14:textId="77777777" w:rsidR="00045A83" w:rsidRDefault="00053949" w:rsidP="00E131BD">
            <w:pPr>
              <w:spacing w:line="240" w:lineRule="auto"/>
              <w:jc w:val="right"/>
            </w:pPr>
            <w:r>
              <w:t>9.5</w:t>
            </w:r>
          </w:p>
        </w:tc>
        <w:tc>
          <w:tcPr>
            <w:tcW w:w="0" w:type="auto"/>
          </w:tcPr>
          <w:p w14:paraId="77A5C90F" w14:textId="77777777" w:rsidR="00045A83" w:rsidRDefault="00053949" w:rsidP="00E131BD">
            <w:pPr>
              <w:spacing w:line="240" w:lineRule="auto"/>
              <w:jc w:val="right"/>
            </w:pPr>
            <w:r>
              <w:t>5.8</w:t>
            </w:r>
          </w:p>
        </w:tc>
        <w:tc>
          <w:tcPr>
            <w:tcW w:w="0" w:type="auto"/>
          </w:tcPr>
          <w:p w14:paraId="2E1F4660" w14:textId="77777777" w:rsidR="00045A83" w:rsidRDefault="00053949" w:rsidP="00E131BD">
            <w:pPr>
              <w:spacing w:line="240" w:lineRule="auto"/>
              <w:jc w:val="right"/>
            </w:pPr>
            <w:r>
              <w:t>5.8</w:t>
            </w:r>
          </w:p>
        </w:tc>
        <w:tc>
          <w:tcPr>
            <w:tcW w:w="0" w:type="auto"/>
          </w:tcPr>
          <w:p w14:paraId="00DBA985" w14:textId="77777777" w:rsidR="00045A83" w:rsidRDefault="00053949" w:rsidP="00E131BD">
            <w:pPr>
              <w:spacing w:line="240" w:lineRule="auto"/>
              <w:jc w:val="right"/>
            </w:pPr>
            <w:r>
              <w:t>87.1</w:t>
            </w:r>
          </w:p>
        </w:tc>
        <w:tc>
          <w:tcPr>
            <w:tcW w:w="0" w:type="auto"/>
          </w:tcPr>
          <w:p w14:paraId="0603023A" w14:textId="77777777" w:rsidR="00045A83" w:rsidRDefault="00053949" w:rsidP="00E131BD">
            <w:pPr>
              <w:spacing w:line="240" w:lineRule="auto"/>
              <w:jc w:val="right"/>
            </w:pPr>
            <w:r>
              <w:t>87.1</w:t>
            </w:r>
          </w:p>
        </w:tc>
      </w:tr>
      <w:tr w:rsidR="00045A83" w14:paraId="3FE63133" w14:textId="77777777">
        <w:tc>
          <w:tcPr>
            <w:tcW w:w="0" w:type="auto"/>
          </w:tcPr>
          <w:p w14:paraId="0BE6916E" w14:textId="77777777" w:rsidR="00045A83" w:rsidRDefault="00053949" w:rsidP="00E131BD">
            <w:pPr>
              <w:spacing w:line="240" w:lineRule="auto"/>
            </w:pPr>
            <w:r>
              <w:t>Tunnel</w:t>
            </w:r>
          </w:p>
        </w:tc>
        <w:tc>
          <w:tcPr>
            <w:tcW w:w="0" w:type="auto"/>
          </w:tcPr>
          <w:p w14:paraId="2765E761" w14:textId="77777777" w:rsidR="00045A83" w:rsidRDefault="00053949" w:rsidP="00E131BD">
            <w:pPr>
              <w:spacing w:line="240" w:lineRule="auto"/>
              <w:jc w:val="right"/>
            </w:pPr>
            <w:r>
              <w:t>3.7</w:t>
            </w:r>
          </w:p>
        </w:tc>
        <w:tc>
          <w:tcPr>
            <w:tcW w:w="0" w:type="auto"/>
          </w:tcPr>
          <w:p w14:paraId="0B6A337B" w14:textId="77777777" w:rsidR="00045A83" w:rsidRDefault="00053949" w:rsidP="00E131BD">
            <w:pPr>
              <w:spacing w:line="240" w:lineRule="auto"/>
              <w:jc w:val="right"/>
            </w:pPr>
            <w:r>
              <w:t>5.6</w:t>
            </w:r>
          </w:p>
        </w:tc>
        <w:tc>
          <w:tcPr>
            <w:tcW w:w="0" w:type="auto"/>
          </w:tcPr>
          <w:p w14:paraId="0445B4DA" w14:textId="77777777" w:rsidR="00045A83" w:rsidRDefault="00053949" w:rsidP="00E131BD">
            <w:pPr>
              <w:spacing w:line="240" w:lineRule="auto"/>
              <w:jc w:val="right"/>
            </w:pPr>
            <w:r>
              <w:t>2.0</w:t>
            </w:r>
          </w:p>
        </w:tc>
        <w:tc>
          <w:tcPr>
            <w:tcW w:w="0" w:type="auto"/>
          </w:tcPr>
          <w:p w14:paraId="0137C765" w14:textId="77777777" w:rsidR="00045A83" w:rsidRDefault="00053949" w:rsidP="00E131BD">
            <w:pPr>
              <w:spacing w:line="240" w:lineRule="auto"/>
              <w:jc w:val="right"/>
            </w:pPr>
            <w:r>
              <w:t>2.0</w:t>
            </w:r>
          </w:p>
        </w:tc>
        <w:tc>
          <w:tcPr>
            <w:tcW w:w="0" w:type="auto"/>
          </w:tcPr>
          <w:p w14:paraId="53E92A02" w14:textId="77777777" w:rsidR="00045A83" w:rsidRDefault="00053949" w:rsidP="00E131BD">
            <w:pPr>
              <w:spacing w:line="240" w:lineRule="auto"/>
              <w:jc w:val="right"/>
            </w:pPr>
            <w:r>
              <w:t>42.5</w:t>
            </w:r>
          </w:p>
        </w:tc>
        <w:tc>
          <w:tcPr>
            <w:tcW w:w="0" w:type="auto"/>
          </w:tcPr>
          <w:p w14:paraId="32FD7109" w14:textId="77777777" w:rsidR="00045A83" w:rsidRDefault="00053949" w:rsidP="00E131BD">
            <w:pPr>
              <w:spacing w:line="240" w:lineRule="auto"/>
              <w:jc w:val="right"/>
            </w:pPr>
            <w:r>
              <w:t>42.5</w:t>
            </w:r>
          </w:p>
        </w:tc>
      </w:tr>
    </w:tbl>
    <w:p w14:paraId="7CFA3D93" w14:textId="77777777" w:rsidR="00045A83" w:rsidRDefault="00053949">
      <w:r>
        <w:t> </w:t>
      </w:r>
    </w:p>
    <w:p w14:paraId="27193E9E" w14:textId="77777777" w:rsidR="00045A83" w:rsidRDefault="00053949" w:rsidP="00E131BD">
      <w:pPr>
        <w:spacing w:line="240" w:lineRule="auto"/>
      </w:pPr>
      <w:r>
        <w:rPr>
          <w:noProof/>
        </w:rPr>
        <w:drawing>
          <wp:inline distT="0" distB="0" distL="0" distR="0" wp14:anchorId="65C81774" wp14:editId="4838A37E">
            <wp:extent cx="5943600" cy="5943600"/>
            <wp:effectExtent l="0" t="0" r="0" b="0"/>
            <wp:docPr id="24" name="Picture" descr="Figure 24: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14:paraId="0E8403F3" w14:textId="77777777" w:rsidR="00045A83" w:rsidRDefault="00053949" w:rsidP="00E131BD">
      <w:pPr>
        <w:spacing w:line="240" w:lineRule="auto"/>
      </w:pPr>
      <w:r>
        <w:lastRenderedPageBreak/>
        <w:t xml:space="preserve">Figure 24:  </w:t>
      </w:r>
      <w:r>
        <w:rPr>
          <w:i/>
        </w:rPr>
        <w:t>Stage and samples collected for the subset of samples collected over rain events 9-12, highlighting samples with maximum and minimum DOC concentrations for each rain event and collection period.</w:t>
      </w:r>
    </w:p>
    <w:p w14:paraId="79983EDD" w14:textId="77777777" w:rsidR="00045A83" w:rsidRDefault="00053949">
      <w:r>
        <w:t> </w:t>
      </w:r>
    </w:p>
    <w:p w14:paraId="60B0B053" w14:textId="77777777" w:rsidR="00045A83" w:rsidRDefault="00053949">
      <w:pPr>
        <w:pStyle w:val="Heading3"/>
      </w:pPr>
      <w:bookmarkStart w:id="292" w:name="_Toc45753412"/>
      <w:r>
        <w:t>Discussion</w:t>
      </w:r>
      <w:bookmarkEnd w:id="292"/>
    </w:p>
    <w:p w14:paraId="75694CB8" w14:textId="77777777" w:rsidR="00045A83" w:rsidRDefault="00053949">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63B1369D" w14:textId="77777777" w:rsidR="00045A83" w:rsidRDefault="00053949">
      <w:pPr>
        <w:pStyle w:val="Heading3"/>
      </w:pPr>
      <w:bookmarkStart w:id="293" w:name="conculsions"/>
      <w:bookmarkStart w:id="294" w:name="_Toc45753413"/>
      <w:r>
        <w:t>Conculsions</w:t>
      </w:r>
      <w:bookmarkEnd w:id="293"/>
      <w:bookmarkEnd w:id="294"/>
    </w:p>
    <w:p w14:paraId="208903F9" w14:textId="77777777" w:rsidR="00045A83" w:rsidRDefault="00053949">
      <w:pPr>
        <w:pStyle w:val="Heading2"/>
      </w:pPr>
      <w:bookmarkStart w:id="295" w:name="X452ae66e8a8d6d65f242c2a1cc1d90fa2cc73d7"/>
      <w:bookmarkStart w:id="296" w:name="_Toc45753414"/>
      <w:r>
        <w:lastRenderedPageBreak/>
        <w:t>Watershed characteristics as predictors for DOC and NOM</w:t>
      </w:r>
      <w:bookmarkEnd w:id="295"/>
      <w:bookmarkEnd w:id="296"/>
    </w:p>
    <w:p w14:paraId="436A2041" w14:textId="77777777" w:rsidR="00045A83" w:rsidRDefault="00053949">
      <w:pPr>
        <w:pStyle w:val="Heading3"/>
      </w:pPr>
      <w:bookmarkStart w:id="297" w:name="introduction"/>
      <w:bookmarkStart w:id="298" w:name="_Toc45753415"/>
      <w:r>
        <w:t>Introduction</w:t>
      </w:r>
      <w:bookmarkEnd w:id="297"/>
      <w:bookmarkEnd w:id="298"/>
    </w:p>
    <w:p w14:paraId="59642B50" w14:textId="77777777" w:rsidR="00045A83" w:rsidRDefault="00053949">
      <w:pPr>
        <w:pStyle w:val="Heading4"/>
      </w:pPr>
      <w:bookmarkStart w:id="299" w:name="random-forests"/>
      <w:bookmarkStart w:id="300" w:name="_Toc45753416"/>
      <w:r>
        <w:t>Random Forests</w:t>
      </w:r>
      <w:bookmarkEnd w:id="299"/>
      <w:bookmarkEnd w:id="300"/>
    </w:p>
    <w:p w14:paraId="72DE83C3" w14:textId="77777777" w:rsidR="00045A83" w:rsidRDefault="00053949">
      <w:r>
        <w:t>A collection of decision trees is a Random Forest, which play an important role for both predictive modeling and inference purposes.</w:t>
      </w:r>
    </w:p>
    <w:p w14:paraId="5D71B8AA" w14:textId="77777777" w:rsidR="00045A83" w:rsidRDefault="00053949">
      <w:r>
        <w:t xml:space="preserve">The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w:t>
      </w:r>
    </w:p>
    <w:p w14:paraId="6EC63017" w14:textId="77777777" w:rsidR="00045A83" w:rsidRDefault="00053949">
      <w:r>
        <w:t xml:space="preserve">The RF algorithm learns from many independent Classification And Regression Trees (CARTs)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14:paraId="442FD67F" w14:textId="77777777" w:rsidR="00045A83" w:rsidRDefault="00053949">
      <w:r>
        <w:lastRenderedPageBreak/>
        <w:t xml:space="preserve">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14:paraId="7A448E97" w14:textId="77777777" w:rsidR="00045A83" w:rsidRDefault="00053949">
      <w:r>
        <w:t>The relative importance of each feature is determined by assessing the accuracy of how well the predictant variable is anticipated in the absence of that feature.</w:t>
      </w:r>
    </w:p>
    <w:p w14:paraId="331F297F" w14:textId="77777777" w:rsidR="00045A83" w:rsidRDefault="00053949">
      <w:r>
        <w:t>The R package RandomForest was built on Breiman’s Random Forests algorithm. RandomForest was used to determine the relative importance of watershed characteristics and conditions in determining DOC concentrations and DOM character in across the six sites of the LWSA.</w:t>
      </w:r>
    </w:p>
    <w:p w14:paraId="4D87C3AE" w14:textId="77777777" w:rsidR="00045A83" w:rsidRDefault="00053949">
      <w:pPr>
        <w:numPr>
          <w:ilvl w:val="0"/>
          <w:numId w:val="45"/>
        </w:numPr>
      </w:pPr>
      <w:r>
        <w:t xml:space="preserve">ref: (Breiman </w:t>
      </w:r>
      <w:hyperlink w:anchor="ref-Breiman2001">
        <w:r>
          <w:rPr>
            <w:rStyle w:val="Hyperlink"/>
          </w:rPr>
          <w:t>2001</w:t>
        </w:r>
      </w:hyperlink>
      <w:r>
        <w:t>)</w:t>
      </w:r>
    </w:p>
    <w:p w14:paraId="6C6ABC2E" w14:textId="77777777" w:rsidR="00045A83" w:rsidRDefault="00053949">
      <w:pPr>
        <w:pStyle w:val="Heading3"/>
      </w:pPr>
      <w:bookmarkStart w:id="301" w:name="methods"/>
      <w:bookmarkStart w:id="302" w:name="_Toc45753417"/>
      <w:r>
        <w:t>Methods</w:t>
      </w:r>
      <w:bookmarkEnd w:id="301"/>
      <w:bookmarkEnd w:id="302"/>
    </w:p>
    <w:p w14:paraId="55C225F9" w14:textId="77777777" w:rsidR="00045A83" w:rsidRDefault="00053949">
      <w:r>
        <w:t>__*add__</w:t>
      </w:r>
    </w:p>
    <w:p w14:paraId="1437A5A4" w14:textId="77777777" w:rsidR="00045A83" w:rsidRDefault="00053949">
      <w:pPr>
        <w:pStyle w:val="Heading3"/>
      </w:pPr>
      <w:bookmarkStart w:id="303" w:name="results"/>
      <w:bookmarkStart w:id="304" w:name="_Toc45753418"/>
      <w:r>
        <w:t>Results</w:t>
      </w:r>
      <w:bookmarkEnd w:id="303"/>
      <w:bookmarkEnd w:id="304"/>
    </w:p>
    <w:p w14:paraId="35DA326F" w14:textId="77777777" w:rsidR="00045A83" w:rsidRDefault="00053949">
      <w:r>
        <w:rPr>
          <w:b/>
          <w:i/>
        </w:rPr>
        <w:t>Note:</w:t>
      </w:r>
      <w:r>
        <w:t xml:space="preserve"> these results are based only on the LWSA monitoring site data, I will update with the full synoptic sites watershed characteristics shortly.</w:t>
      </w:r>
    </w:p>
    <w:p w14:paraId="0ECDAC76" w14:textId="77777777" w:rsidR="00045A83" w:rsidRDefault="00053949">
      <w:r>
        <w:lastRenderedPageBreak/>
        <w:t>Dry season data only: (Figure 25.</w:t>
      </w:r>
    </w:p>
    <w:p w14:paraId="035DE012" w14:textId="77777777" w:rsidR="00045A83" w:rsidRDefault="00053949">
      <w:r>
        <w:t> </w:t>
      </w:r>
    </w:p>
    <w:p w14:paraId="4369C4AB" w14:textId="77777777" w:rsidR="00045A83" w:rsidRDefault="00053949">
      <w:r>
        <w:rPr>
          <w:noProof/>
        </w:rPr>
        <w:drawing>
          <wp:inline distT="0" distB="0" distL="0" distR="0" wp14:anchorId="3FE4F742" wp14:editId="4DEE7AB0">
            <wp:extent cx="5573486" cy="4458789"/>
            <wp:effectExtent l="0" t="0" r="0" b="0"/>
            <wp:docPr id="25" name="Picture" descr="Figure 25: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dry-relimp_MSE.png"/>
                    <pic:cNvPicPr>
                      <a:picLocks noChangeAspect="1" noChangeArrowheads="1"/>
                    </pic:cNvPicPr>
                  </pic:nvPicPr>
                  <pic:blipFill>
                    <a:blip r:embed="rId37"/>
                    <a:stretch>
                      <a:fillRect/>
                    </a:stretch>
                  </pic:blipFill>
                  <pic:spPr bwMode="auto">
                    <a:xfrm>
                      <a:off x="0" y="0"/>
                      <a:ext cx="5580514" cy="4464412"/>
                    </a:xfrm>
                    <a:prstGeom prst="rect">
                      <a:avLst/>
                    </a:prstGeom>
                    <a:noFill/>
                    <a:ln w="9525">
                      <a:noFill/>
                      <a:headEnd/>
                      <a:tailEnd/>
                    </a:ln>
                  </pic:spPr>
                </pic:pic>
              </a:graphicData>
            </a:graphic>
          </wp:inline>
        </w:drawing>
      </w:r>
    </w:p>
    <w:p w14:paraId="4BAA9B74" w14:textId="77777777" w:rsidR="00045A83" w:rsidRDefault="00053949">
      <w:r>
        <w:t>Figure 25:  **</w:t>
      </w:r>
    </w:p>
    <w:p w14:paraId="6B1A87FB" w14:textId="77777777" w:rsidR="00045A83" w:rsidRDefault="00053949">
      <w:r>
        <w:t> </w:t>
      </w:r>
    </w:p>
    <w:p w14:paraId="73DF9607" w14:textId="77777777" w:rsidR="00045A83" w:rsidRDefault="00053949">
      <w:r>
        <w:t>Wet season data only: (Figure 26.</w:t>
      </w:r>
    </w:p>
    <w:p w14:paraId="638B6F78" w14:textId="77777777" w:rsidR="00045A83" w:rsidRDefault="00053949">
      <w:r>
        <w:t> </w:t>
      </w:r>
    </w:p>
    <w:p w14:paraId="77404234" w14:textId="77777777" w:rsidR="00045A83" w:rsidRDefault="00053949">
      <w:r>
        <w:rPr>
          <w:noProof/>
        </w:rPr>
        <w:lastRenderedPageBreak/>
        <w:drawing>
          <wp:inline distT="0" distB="0" distL="0" distR="0" wp14:anchorId="50E5985D" wp14:editId="13130D3E">
            <wp:extent cx="5725886" cy="4580709"/>
            <wp:effectExtent l="0" t="0" r="0" b="0"/>
            <wp:docPr id="26" name="Picture" descr="Figure 26:  Wet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_type1-wet-relimp_MSE.png"/>
                    <pic:cNvPicPr>
                      <a:picLocks noChangeAspect="1" noChangeArrowheads="1"/>
                    </pic:cNvPicPr>
                  </pic:nvPicPr>
                  <pic:blipFill>
                    <a:blip r:embed="rId38"/>
                    <a:stretch>
                      <a:fillRect/>
                    </a:stretch>
                  </pic:blipFill>
                  <pic:spPr bwMode="auto">
                    <a:xfrm>
                      <a:off x="0" y="0"/>
                      <a:ext cx="5732174" cy="4585739"/>
                    </a:xfrm>
                    <a:prstGeom prst="rect">
                      <a:avLst/>
                    </a:prstGeom>
                    <a:noFill/>
                    <a:ln w="9525">
                      <a:noFill/>
                      <a:headEnd/>
                      <a:tailEnd/>
                    </a:ln>
                  </pic:spPr>
                </pic:pic>
              </a:graphicData>
            </a:graphic>
          </wp:inline>
        </w:drawing>
      </w:r>
    </w:p>
    <w:p w14:paraId="7738CF81" w14:textId="77777777" w:rsidR="00045A83" w:rsidRDefault="00053949">
      <w:r>
        <w:t xml:space="preserve">Figure 26:  </w:t>
      </w:r>
      <w:r>
        <w:rPr>
          <w:i/>
        </w:rPr>
        <w:t>Wet seasons data included in RF (LWSA monitoring sites)</w:t>
      </w:r>
    </w:p>
    <w:p w14:paraId="597D8990" w14:textId="77777777" w:rsidR="00045A83" w:rsidRDefault="00053949">
      <w:r>
        <w:t> </w:t>
      </w:r>
    </w:p>
    <w:p w14:paraId="40134356" w14:textId="77777777" w:rsidR="00045A83" w:rsidRDefault="00053949">
      <w:r>
        <w:t>RF With all seasons data: (Figure 27.</w:t>
      </w:r>
    </w:p>
    <w:p w14:paraId="3E0B14E8" w14:textId="77777777" w:rsidR="00045A83" w:rsidRDefault="00053949">
      <w:r>
        <w:t> </w:t>
      </w:r>
    </w:p>
    <w:p w14:paraId="4A2DD9E1" w14:textId="77777777" w:rsidR="00045A83" w:rsidRDefault="00053949">
      <w:r>
        <w:rPr>
          <w:noProof/>
        </w:rPr>
        <w:lastRenderedPageBreak/>
        <w:drawing>
          <wp:inline distT="0" distB="0" distL="0" distR="0" wp14:anchorId="5CEFB4C0" wp14:editId="72F6108D">
            <wp:extent cx="5540829" cy="4432663"/>
            <wp:effectExtent l="0" t="0" r="0" b="0"/>
            <wp:docPr id="27" name="Picture" descr="Figure 27:  All seasons data included in RF (L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RF_NPOC-type1-relimp_MSE.png"/>
                    <pic:cNvPicPr>
                      <a:picLocks noChangeAspect="1" noChangeArrowheads="1"/>
                    </pic:cNvPicPr>
                  </pic:nvPicPr>
                  <pic:blipFill>
                    <a:blip r:embed="rId39"/>
                    <a:stretch>
                      <a:fillRect/>
                    </a:stretch>
                  </pic:blipFill>
                  <pic:spPr bwMode="auto">
                    <a:xfrm>
                      <a:off x="0" y="0"/>
                      <a:ext cx="5548484" cy="4438787"/>
                    </a:xfrm>
                    <a:prstGeom prst="rect">
                      <a:avLst/>
                    </a:prstGeom>
                    <a:noFill/>
                    <a:ln w="9525">
                      <a:noFill/>
                      <a:headEnd/>
                      <a:tailEnd/>
                    </a:ln>
                  </pic:spPr>
                </pic:pic>
              </a:graphicData>
            </a:graphic>
          </wp:inline>
        </w:drawing>
      </w:r>
    </w:p>
    <w:p w14:paraId="5C0C5F28" w14:textId="77777777" w:rsidR="00045A83" w:rsidRDefault="00053949">
      <w:r>
        <w:t xml:space="preserve">Figure 27:  </w:t>
      </w:r>
      <w:r>
        <w:rPr>
          <w:i/>
        </w:rPr>
        <w:t>All seasons data included in RF (LWSA monitoring sites)</w:t>
      </w:r>
    </w:p>
    <w:p w14:paraId="61AB7A3D" w14:textId="77777777" w:rsidR="00045A83" w:rsidRDefault="00053949">
      <w:r>
        <w:t> </w:t>
      </w:r>
    </w:p>
    <w:p w14:paraId="0A7D67E8" w14:textId="77777777" w:rsidR="00045A83" w:rsidRDefault="00053949">
      <w:pPr>
        <w:pStyle w:val="Heading3"/>
      </w:pPr>
      <w:bookmarkStart w:id="305" w:name="discussion"/>
      <w:bookmarkStart w:id="306" w:name="_Toc45753419"/>
      <w:r>
        <w:t>Discussion</w:t>
      </w:r>
      <w:bookmarkEnd w:id="305"/>
      <w:bookmarkEnd w:id="306"/>
    </w:p>
    <w:p w14:paraId="0807D86C" w14:textId="77777777" w:rsidR="00045A83" w:rsidRDefault="00053949">
      <w:pPr>
        <w:pStyle w:val="Heading3"/>
      </w:pPr>
      <w:bookmarkStart w:id="307" w:name="conclusions"/>
      <w:bookmarkStart w:id="308" w:name="_Toc45753420"/>
      <w:r>
        <w:t>Conclusions</w:t>
      </w:r>
      <w:bookmarkEnd w:id="307"/>
      <w:bookmarkEnd w:id="308"/>
    </w:p>
    <w:p w14:paraId="30064FFF" w14:textId="77777777" w:rsidR="00045A83" w:rsidRDefault="00053949">
      <w:pPr>
        <w:pStyle w:val="Heading2"/>
      </w:pPr>
      <w:bookmarkStart w:id="309" w:name="X8db5f38833cbb48dc6afb8e20d30ffa86edd60c"/>
      <w:bookmarkStart w:id="310" w:name="_Toc45753421"/>
      <w:r>
        <w:lastRenderedPageBreak/>
        <w:t>Discussion of results in context of drinking water supply</w:t>
      </w:r>
      <w:bookmarkEnd w:id="309"/>
      <w:bookmarkEnd w:id="310"/>
    </w:p>
    <w:p w14:paraId="7D37BC47" w14:textId="77777777" w:rsidR="00045A83" w:rsidRDefault="00053949">
      <w:r>
        <w:rPr>
          <w:b/>
        </w:rPr>
        <w:t>RQ.4.</w:t>
      </w:r>
      <w:r>
        <w:t xml:space="preserve"> What are the implications for watershed management and future drinking water supply?</w:t>
      </w:r>
    </w:p>
    <w:p w14:paraId="5E3EFD68" w14:textId="77777777"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14:paraId="318C644F" w14:textId="77777777" w:rsidR="00045A83" w:rsidRDefault="00053949">
      <w:pPr>
        <w:pStyle w:val="Heading2"/>
      </w:pPr>
      <w:bookmarkStart w:id="311" w:name="summary-and-concluding-remarks"/>
      <w:bookmarkStart w:id="312" w:name="_Toc45753422"/>
      <w:r>
        <w:lastRenderedPageBreak/>
        <w:t>Summary and concluding remarks</w:t>
      </w:r>
      <w:bookmarkEnd w:id="311"/>
      <w:bookmarkEnd w:id="312"/>
    </w:p>
    <w:p w14:paraId="71F10942" w14:textId="77777777" w:rsidR="00045A83" w:rsidRDefault="00053949">
      <w:r>
        <w:rPr>
          <w:b/>
          <w:i/>
        </w:rPr>
        <w:t>answer all these questions in summary</w:t>
      </w:r>
    </w:p>
    <w:p w14:paraId="46FD0BA8" w14:textId="77777777" w:rsidR="00045A83" w:rsidRDefault="00053949">
      <w:r>
        <w:rPr>
          <w:b/>
        </w:rPr>
        <w:t>RQ.1.</w:t>
      </w:r>
      <w:r>
        <w:t xml:space="preserve"> What are the ranges for DOC concentration and NOM character between adjacent drainage basins and among nested sub-catchments in this water supply area, and what influence does seasonality have on concentration of DOC and character of NOM?</w:t>
      </w:r>
    </w:p>
    <w:p w14:paraId="74B50E69" w14:textId="77777777" w:rsidR="00045A83" w:rsidRDefault="00053949">
      <w:r>
        <w:rPr>
          <w:b/>
        </w:rPr>
        <w:t>Objective 1:</w:t>
      </w:r>
      <w:r>
        <w:t xml:space="preserve"> Design a sampling strategy to measure the spatial and temporal variation of DOC concentration and NOM character, then describe spatiotemporal patterns that were observed.</w:t>
      </w:r>
    </w:p>
    <w:p w14:paraId="60F6BEF0" w14:textId="77777777" w:rsidR="00045A83" w:rsidRDefault="00053949" w:rsidP="00E131BD">
      <w:pPr>
        <w:spacing w:line="240" w:lineRule="auto"/>
      </w:pPr>
      <w:r>
        <w:t> </w:t>
      </w:r>
    </w:p>
    <w:p w14:paraId="7507F37F" w14:textId="77777777" w:rsidR="00045A83" w:rsidRDefault="00053949">
      <w:r>
        <w:rPr>
          <w:b/>
        </w:rPr>
        <w:t>RQ.2.</w:t>
      </w:r>
      <w:r>
        <w:t xml:space="preserve"> Are hydrological processes the main driver for DOC transport and variation in the LWSA and is there a mechanistic relationship between river stage and DOC or NOM?</w:t>
      </w:r>
    </w:p>
    <w:p w14:paraId="4D154812" w14:textId="77777777" w:rsidR="00045A83" w:rsidRDefault="00053949">
      <w:r>
        <w:rPr>
          <w:b/>
        </w:rPr>
        <w:t>Objective 2:</w:t>
      </w:r>
      <w:r>
        <w:t xml:space="preserve"> Relate water sample results to river stage and report on the relationships between DOC concentrations and NOM character with stage, particularly paying attention to differences between baseflow and storm events.</w:t>
      </w:r>
    </w:p>
    <w:p w14:paraId="447ABAF9" w14:textId="77777777" w:rsidR="00045A83" w:rsidRDefault="00053949" w:rsidP="00E131BD">
      <w:pPr>
        <w:spacing w:line="240" w:lineRule="auto"/>
      </w:pPr>
      <w:r>
        <w:t> </w:t>
      </w:r>
    </w:p>
    <w:p w14:paraId="3363B388" w14:textId="77777777" w:rsidR="00045A83" w:rsidRDefault="00053949">
      <w:r>
        <w:rPr>
          <w:b/>
        </w:rPr>
        <w:t>RQ.3.</w:t>
      </w:r>
      <w:r>
        <w:t xml:space="preserve"> Are some watershed characteristics more important than others for influencing DOC and NOM dynamics?</w:t>
      </w:r>
    </w:p>
    <w:p w14:paraId="12EB306A" w14:textId="77777777" w:rsidR="00045A83" w:rsidRDefault="00053949">
      <w:r>
        <w:rPr>
          <w:b/>
        </w:rPr>
        <w:t>Objective 3:</w:t>
      </w:r>
      <w:r>
        <w:t xml:space="preserve"> Assess the importance of watershed characteristics and conditions as explanatory variables for DOC and DOM patterns.</w:t>
      </w:r>
    </w:p>
    <w:p w14:paraId="63AD1B56" w14:textId="77777777" w:rsidR="00045A83" w:rsidRDefault="00053949" w:rsidP="00E131BD">
      <w:pPr>
        <w:spacing w:line="240" w:lineRule="auto"/>
      </w:pPr>
      <w:r>
        <w:lastRenderedPageBreak/>
        <w:t> </w:t>
      </w:r>
    </w:p>
    <w:p w14:paraId="02FEA15D" w14:textId="77777777" w:rsidR="00045A83" w:rsidRDefault="00053949">
      <w:r>
        <w:rPr>
          <w:b/>
        </w:rPr>
        <w:t>RQ.4.</w:t>
      </w:r>
      <w:r>
        <w:t xml:space="preserve"> What are the implications for watershed management and future drinking water supply?</w:t>
      </w:r>
    </w:p>
    <w:p w14:paraId="7D812E92" w14:textId="77777777" w:rsidR="00045A83" w:rsidRDefault="00053949">
      <w:r>
        <w:rPr>
          <w:b/>
        </w:rPr>
        <w:t>Objective 4:</w:t>
      </w:r>
      <w:r>
        <w:t xml:space="preserve"> Provide context of how results can be used to inform watershed management planning for wildfire reduction strategies and design of continued water quality monitoring for future inter-basin transfers.</w:t>
      </w:r>
    </w:p>
    <w:p w14:paraId="5FE48350" w14:textId="77777777" w:rsidR="00045A83" w:rsidRDefault="00053949">
      <w:pPr>
        <w:pStyle w:val="Heading1"/>
      </w:pPr>
      <w:bookmarkStart w:id="313" w:name="references"/>
      <w:bookmarkStart w:id="314" w:name="_Toc45753423"/>
      <w:r>
        <w:lastRenderedPageBreak/>
        <w:t>References</w:t>
      </w:r>
      <w:bookmarkEnd w:id="313"/>
      <w:bookmarkEnd w:id="314"/>
    </w:p>
    <w:p w14:paraId="5C8E7099" w14:textId="77777777" w:rsidR="00E131BD" w:rsidRDefault="00E131BD" w:rsidP="00E131BD">
      <w:pPr>
        <w:spacing w:after="240" w:line="240" w:lineRule="auto"/>
      </w:pPr>
      <w:bookmarkStart w:id="315" w:name="ref-Abbott2018"/>
      <w:bookmarkStart w:id="316"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40">
        <w:r>
          <w:rPr>
            <w:rStyle w:val="Hyperlink"/>
          </w:rPr>
          <w:t>https://doi.org/10.1111/ele.12897</w:t>
        </w:r>
      </w:hyperlink>
      <w:r>
        <w:t>.</w:t>
      </w:r>
    </w:p>
    <w:p w14:paraId="5F8283EF" w14:textId="77777777" w:rsidR="00E131BD" w:rsidRDefault="00E131BD" w:rsidP="00E131BD">
      <w:pPr>
        <w:spacing w:after="240" w:line="240" w:lineRule="auto"/>
      </w:pPr>
      <w:bookmarkStart w:id="317" w:name="ref-Aiken1995"/>
      <w:bookmarkEnd w:id="315"/>
      <w:r>
        <w:t xml:space="preserve">Aiken, George, and Evangelo Cotsaris. 1995. “Soil and hydrology: Their effect on NOM.” </w:t>
      </w:r>
      <w:r>
        <w:rPr>
          <w:i/>
        </w:rPr>
        <w:t>American Water Works Association</w:t>
      </w:r>
      <w:r>
        <w:t xml:space="preserve"> 87 (1): 36–45. </w:t>
      </w:r>
      <w:hyperlink r:id="rId41">
        <w:r>
          <w:rPr>
            <w:rStyle w:val="Hyperlink"/>
          </w:rPr>
          <w:t>https://doi.org/10.1002/j.1551-8833.1995.tb06299.x</w:t>
        </w:r>
      </w:hyperlink>
      <w:r>
        <w:t>.</w:t>
      </w:r>
    </w:p>
    <w:p w14:paraId="2D0C464F" w14:textId="77777777" w:rsidR="00E131BD" w:rsidRDefault="00E131BD" w:rsidP="00E131BD">
      <w:pPr>
        <w:spacing w:after="240" w:line="240" w:lineRule="auto"/>
      </w:pPr>
      <w:bookmarkStart w:id="318" w:name="ref-Aiken2011"/>
      <w:bookmarkEnd w:id="317"/>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2">
        <w:r>
          <w:rPr>
            <w:rStyle w:val="Hyperlink"/>
          </w:rPr>
          <w:t>https://doi.org/10.1021/es103992s</w:t>
        </w:r>
      </w:hyperlink>
      <w:r>
        <w:t>.</w:t>
      </w:r>
    </w:p>
    <w:p w14:paraId="4AF22069" w14:textId="77777777" w:rsidR="00E131BD" w:rsidRDefault="00E131BD" w:rsidP="00E131BD">
      <w:pPr>
        <w:spacing w:after="240" w:line="240" w:lineRule="auto"/>
      </w:pPr>
      <w:bookmarkStart w:id="319" w:name="ref-Avagyan2014"/>
      <w:bookmarkEnd w:id="318"/>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3">
        <w:r>
          <w:rPr>
            <w:rStyle w:val="Hyperlink"/>
          </w:rPr>
          <w:t>https://doi.org/10.1016/j.jhydrol.2014.05.060</w:t>
        </w:r>
      </w:hyperlink>
      <w:r>
        <w:t>.</w:t>
      </w:r>
    </w:p>
    <w:p w14:paraId="45D24292" w14:textId="77777777" w:rsidR="00E131BD" w:rsidRDefault="00E131BD" w:rsidP="00E131BD">
      <w:pPr>
        <w:spacing w:after="240" w:line="240" w:lineRule="auto"/>
      </w:pPr>
      <w:bookmarkStart w:id="320" w:name="ref-Agren2008"/>
      <w:bookmarkEnd w:id="319"/>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44">
        <w:r>
          <w:rPr>
            <w:rStyle w:val="Hyperlink"/>
          </w:rPr>
          <w:t>https://doi.org/10.1029/2007JG000674</w:t>
        </w:r>
      </w:hyperlink>
      <w:r>
        <w:t>.</w:t>
      </w:r>
    </w:p>
    <w:p w14:paraId="2E50C07E" w14:textId="77777777" w:rsidR="00E131BD" w:rsidRDefault="00E131BD" w:rsidP="00E131BD">
      <w:pPr>
        <w:spacing w:after="240" w:line="240" w:lineRule="auto"/>
      </w:pPr>
      <w:bookmarkStart w:id="321" w:name="ref-StdMet5310"/>
      <w:bookmarkEnd w:id="320"/>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5">
        <w:r>
          <w:rPr>
            <w:rStyle w:val="Hyperlink"/>
          </w:rPr>
          <w:t>http://www.standardmethods.org/</w:t>
        </w:r>
      </w:hyperlink>
      <w:r>
        <w:t>.</w:t>
      </w:r>
    </w:p>
    <w:p w14:paraId="6AF5795D" w14:textId="77777777" w:rsidR="00E131BD" w:rsidRDefault="00E131BD" w:rsidP="00E131BD">
      <w:pPr>
        <w:spacing w:after="240" w:line="240" w:lineRule="auto"/>
      </w:pPr>
      <w:bookmarkStart w:id="322" w:name="ref-StdMet5910"/>
      <w:bookmarkEnd w:id="321"/>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6">
        <w:r>
          <w:rPr>
            <w:rStyle w:val="Hyperlink"/>
          </w:rPr>
          <w:t>https://doi.org/10.2105/SMWW.2882.113</w:t>
        </w:r>
      </w:hyperlink>
      <w:r>
        <w:t>.</w:t>
      </w:r>
    </w:p>
    <w:p w14:paraId="663DCB96" w14:textId="77777777" w:rsidR="00E131BD" w:rsidRDefault="00E131BD" w:rsidP="00E131BD">
      <w:pPr>
        <w:spacing w:after="240" w:line="240" w:lineRule="auto"/>
      </w:pPr>
      <w:bookmarkStart w:id="323" w:name="ref-Biau2016"/>
      <w:bookmarkEnd w:id="322"/>
      <w:r>
        <w:lastRenderedPageBreak/>
        <w:t xml:space="preserve">Biau, Gérard, and Erwan Scornet. 2016. “A random forest guided tour.” </w:t>
      </w:r>
      <w:r>
        <w:rPr>
          <w:i/>
        </w:rPr>
        <w:t>Test</w:t>
      </w:r>
      <w:r>
        <w:t xml:space="preserve"> 25 (2): 197–227. </w:t>
      </w:r>
      <w:hyperlink r:id="rId47">
        <w:r>
          <w:rPr>
            <w:rStyle w:val="Hyperlink"/>
          </w:rPr>
          <w:t>https://doi.org/10.1007/s11749-016-0481-7</w:t>
        </w:r>
      </w:hyperlink>
      <w:r>
        <w:t>.</w:t>
      </w:r>
    </w:p>
    <w:p w14:paraId="6BB81B6C" w14:textId="77777777" w:rsidR="00E131BD" w:rsidRDefault="00E131BD" w:rsidP="00E131BD">
      <w:pPr>
        <w:spacing w:after="240" w:line="240" w:lineRule="auto"/>
      </w:pPr>
      <w:bookmarkStart w:id="324" w:name="ref-Breiman2001"/>
      <w:bookmarkEnd w:id="323"/>
      <w:r>
        <w:t xml:space="preserve">Breiman, Leo. 2001. “Random forests.” </w:t>
      </w:r>
      <w:r>
        <w:rPr>
          <w:i/>
        </w:rPr>
        <w:t>Machine Learning</w:t>
      </w:r>
      <w:r>
        <w:t xml:space="preserve"> 45: 5–32. </w:t>
      </w:r>
      <w:hyperlink r:id="rId48">
        <w:r>
          <w:rPr>
            <w:rStyle w:val="Hyperlink"/>
          </w:rPr>
          <w:t>https://doi.org/10.1201/9780367816377-11</w:t>
        </w:r>
      </w:hyperlink>
      <w:r>
        <w:t>.</w:t>
      </w:r>
    </w:p>
    <w:p w14:paraId="1100E796" w14:textId="77777777" w:rsidR="00E131BD" w:rsidRDefault="00E131BD" w:rsidP="00E131BD">
      <w:pPr>
        <w:spacing w:after="240" w:line="240" w:lineRule="auto"/>
      </w:pPr>
      <w:bookmarkStart w:id="325" w:name="ref-BC2019"/>
      <w:bookmarkEnd w:id="324"/>
      <w:r>
        <w:t xml:space="preserve">British Columbia Ministry of Environment. 2017. “Source Drinking Water Quality Guidelines: Guideline Summary.” Victoria, B.C.: Prov. B.C. </w:t>
      </w:r>
      <w:hyperlink r:id="rId49">
        <w:r>
          <w:rPr>
            <w:rStyle w:val="Hyperlink"/>
          </w:rPr>
          <w:t>https://www2.gov.bc.ca/gov/content/governments/organizational-structure/ministries-organizations/ministries/environment-climate-change</w:t>
        </w:r>
      </w:hyperlink>
      <w:r>
        <w:t>.</w:t>
      </w:r>
    </w:p>
    <w:p w14:paraId="6AC127F4" w14:textId="77777777" w:rsidR="00E131BD" w:rsidRDefault="00E131BD" w:rsidP="00E131BD">
      <w:pPr>
        <w:spacing w:after="240" w:line="240" w:lineRule="auto"/>
      </w:pPr>
      <w:bookmarkStart w:id="326" w:name="ref-CCME2004"/>
      <w:bookmarkEnd w:id="325"/>
      <w:r>
        <w:t>Canadian Council of Ministers of the Environment. 2004. “From source to tap : guidance on the multi-barrier approach to safe drinking water.”</w:t>
      </w:r>
    </w:p>
    <w:p w14:paraId="0F2699E7" w14:textId="77777777" w:rsidR="00E131BD" w:rsidRDefault="00E131BD" w:rsidP="00E131BD">
      <w:pPr>
        <w:spacing w:after="240" w:line="240" w:lineRule="auto"/>
      </w:pPr>
      <w:bookmarkStart w:id="327" w:name="ref-Chow2008"/>
      <w:bookmarkEnd w:id="326"/>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0">
        <w:r>
          <w:rPr>
            <w:rStyle w:val="Hyperlink"/>
          </w:rPr>
          <w:t>https://doi.org/10.2166/aqua.2008.064</w:t>
        </w:r>
      </w:hyperlink>
      <w:r>
        <w:t>.</w:t>
      </w:r>
    </w:p>
    <w:p w14:paraId="56EAF9B9" w14:textId="77777777" w:rsidR="00E131BD" w:rsidRDefault="00E131BD" w:rsidP="00E131BD">
      <w:pPr>
        <w:spacing w:after="240" w:line="240" w:lineRule="auto"/>
      </w:pPr>
      <w:bookmarkStart w:id="328" w:name="ref-CapitalRegionDistrict2017"/>
      <w:bookmarkEnd w:id="327"/>
      <w:r>
        <w:t xml:space="preserve">CRD. 2017. “Regional Water Supply 2017 Strategic Plan.” Victoria, B.C.: Capital Region District, Integrated Water Services. </w:t>
      </w:r>
      <w:hyperlink r:id="rId51">
        <w:r>
          <w:rPr>
            <w:rStyle w:val="Hyperlink"/>
          </w:rPr>
          <w:t>https://www.crd.bc.ca/project/past-capital-projects-and-initiatives/water-supply-plan</w:t>
        </w:r>
      </w:hyperlink>
      <w:r>
        <w:t>.</w:t>
      </w:r>
    </w:p>
    <w:p w14:paraId="0F7B2100" w14:textId="77777777" w:rsidR="00E131BD" w:rsidRDefault="00E131BD" w:rsidP="00E131BD">
      <w:pPr>
        <w:spacing w:after="240" w:line="240" w:lineRule="auto"/>
      </w:pPr>
      <w:bookmarkStart w:id="329" w:name="ref-CRD2019"/>
      <w:bookmarkEnd w:id="328"/>
      <w:r>
        <w:t xml:space="preserve">———. 2019. “Leech Water Supply Area Restoration Update: Report to Regional Water Supply Commission (Wednesday, June 19, 2019).” Victoria, B.C.: Capital Regional District. </w:t>
      </w:r>
      <w:hyperlink r:id="rId52">
        <w:r>
          <w:rPr>
            <w:rStyle w:val="Hyperlink"/>
          </w:rPr>
          <w:t>https://doi.org/IWSS-297445977-5079</w:t>
        </w:r>
      </w:hyperlink>
      <w:r>
        <w:t>.</w:t>
      </w:r>
    </w:p>
    <w:p w14:paraId="01ADBAF8" w14:textId="77777777" w:rsidR="00E131BD" w:rsidRDefault="00E131BD" w:rsidP="00E131BD">
      <w:pPr>
        <w:spacing w:after="240" w:line="240" w:lineRule="auto"/>
      </w:pPr>
      <w:bookmarkStart w:id="330" w:name="ref-CRD2020"/>
      <w:bookmarkEnd w:id="329"/>
      <w:r>
        <w:t>———. 2020. “Unpublished weather station data, Greater Victoria Water Supply Area.” Victoria, B.C.: Capital Regional District, Watershed Protection Division, Integrated Water Services.</w:t>
      </w:r>
    </w:p>
    <w:p w14:paraId="00EA77E4" w14:textId="77777777" w:rsidR="00E131BD" w:rsidRDefault="00E131BD" w:rsidP="00E131BD">
      <w:pPr>
        <w:spacing w:after="240" w:line="240" w:lineRule="auto"/>
      </w:pPr>
      <w:bookmarkStart w:id="331" w:name="ref-Creed2015"/>
      <w:bookmarkEnd w:id="330"/>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3">
        <w:r>
          <w:rPr>
            <w:rStyle w:val="Hyperlink"/>
          </w:rPr>
          <w:t>https://doi.org/10.1139/cjfas-2014-0400</w:t>
        </w:r>
      </w:hyperlink>
      <w:r>
        <w:t>.</w:t>
      </w:r>
    </w:p>
    <w:p w14:paraId="3E06175C" w14:textId="77777777" w:rsidR="00E131BD" w:rsidRPr="005A0236" w:rsidRDefault="00E131BD" w:rsidP="00E131BD">
      <w:pPr>
        <w:spacing w:after="240" w:line="240" w:lineRule="auto"/>
        <w:rPr>
          <w:lang w:val="en-US"/>
        </w:rPr>
      </w:pPr>
      <w:bookmarkStart w:id="332" w:name="ref-MWH2014"/>
      <w:bookmarkEnd w:id="331"/>
      <w:r>
        <w:lastRenderedPageBreak/>
        <w:t xml:space="preserve">Critten, John C. Trussell, Rhodes. Hand, David. Howe, Kerry. Tchobanoglous, George. 2014. </w:t>
      </w:r>
      <w:r>
        <w:rPr>
          <w:i/>
        </w:rPr>
        <w:t>MWH Water Treatment Principles and Design</w:t>
      </w:r>
      <w:r>
        <w:t xml:space="preserve">. </w:t>
      </w:r>
      <w:hyperlink r:id="rId54">
        <w:r w:rsidRPr="005A0236">
          <w:rPr>
            <w:rStyle w:val="Hyperlink"/>
            <w:lang w:val="en-US"/>
          </w:rPr>
          <w:t>https://doi.org/10.1016/B978-0-12-382092-1.00019-1</w:t>
        </w:r>
      </w:hyperlink>
      <w:r w:rsidRPr="005A0236">
        <w:rPr>
          <w:lang w:val="en-US"/>
        </w:rPr>
        <w:t>.</w:t>
      </w:r>
    </w:p>
    <w:p w14:paraId="0ABAF15F" w14:textId="77777777" w:rsidR="00E131BD" w:rsidRDefault="00E131BD" w:rsidP="00E131BD">
      <w:pPr>
        <w:spacing w:after="240" w:line="240" w:lineRule="auto"/>
      </w:pPr>
      <w:bookmarkStart w:id="333" w:name="ref-Delpla2016"/>
      <w:bookmarkEnd w:id="332"/>
      <w:r w:rsidRPr="005A0236">
        <w:rPr>
          <w:lang w:val="pt-BR"/>
        </w:rPr>
        <w:t xml:space="preserve">Delpla, Ianis, and Manuel J. Rodriguez. </w:t>
      </w:r>
      <w:r>
        <w:t xml:space="preserve">2016. “Experimental disinfection by-product formation potential following rainfall events.” </w:t>
      </w:r>
      <w:r>
        <w:rPr>
          <w:i/>
        </w:rPr>
        <w:t>Water Research</w:t>
      </w:r>
      <w:r>
        <w:t xml:space="preserve"> 104: 340–48. </w:t>
      </w:r>
      <w:hyperlink r:id="rId55">
        <w:r>
          <w:rPr>
            <w:rStyle w:val="Hyperlink"/>
          </w:rPr>
          <w:t>https://doi.org/10.1016/j.watres.2016.08.031</w:t>
        </w:r>
      </w:hyperlink>
      <w:r>
        <w:t>.</w:t>
      </w:r>
    </w:p>
    <w:p w14:paraId="40CA7EC9" w14:textId="77777777" w:rsidR="00E131BD" w:rsidRDefault="00E131BD" w:rsidP="00E131BD">
      <w:pPr>
        <w:spacing w:after="240" w:line="240" w:lineRule="auto"/>
      </w:pPr>
      <w:bookmarkStart w:id="334" w:name="ref-Diehl2007"/>
      <w:bookmarkEnd w:id="333"/>
      <w:r>
        <w:t xml:space="preserve">Diehl, Timothy H. 2007. “A Modified Siphon Sampler for Shallow Water.” U.S. Department of the Interior, U.S. Geological Survey. </w:t>
      </w:r>
      <w:hyperlink r:id="rId56">
        <w:r>
          <w:rPr>
            <w:rStyle w:val="Hyperlink"/>
          </w:rPr>
          <w:t>https://pubs.er.usgs.gov/publication/sir20075282</w:t>
        </w:r>
      </w:hyperlink>
      <w:r>
        <w:t>.</w:t>
      </w:r>
    </w:p>
    <w:p w14:paraId="336EC47B" w14:textId="77777777" w:rsidR="00E131BD" w:rsidRDefault="00E131BD" w:rsidP="00E131BD">
      <w:pPr>
        <w:spacing w:after="240" w:line="240" w:lineRule="auto"/>
      </w:pPr>
      <w:bookmarkStart w:id="335" w:name="ref-Dudley2003"/>
      <w:bookmarkEnd w:id="334"/>
      <w:r>
        <w:t xml:space="preserve">Dudley, N, and S Stolton. 2003. “Running Pure: The importance of forest protected areas to drinking water.” World Bank / WWF Alliance for Forest Conservation; Sustainable Use. </w:t>
      </w:r>
      <w:hyperlink r:id="rId57" w:anchor="%7D1">
        <w:r>
          <w:rPr>
            <w:rStyle w:val="Hyperlink"/>
          </w:rPr>
          <w:t>http://scholar.google.com/scholar?hl=en{\&amp;}btnG=Search{\&amp;}q=intitle:Running+Pure{\#}1</w:t>
        </w:r>
      </w:hyperlink>
      <w:r>
        <w:t>.</w:t>
      </w:r>
    </w:p>
    <w:p w14:paraId="3B7465E5" w14:textId="77777777" w:rsidR="00E131BD" w:rsidRDefault="00E131BD" w:rsidP="00E131BD">
      <w:pPr>
        <w:spacing w:after="240" w:line="240" w:lineRule="auto"/>
      </w:pPr>
      <w:bookmarkStart w:id="336" w:name="ref-Emelko2011"/>
      <w:bookmarkEnd w:id="335"/>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58">
        <w:r>
          <w:rPr>
            <w:rStyle w:val="Hyperlink"/>
          </w:rPr>
          <w:t>https://doi.org/10.1016/j.watres.2010.08.051</w:t>
        </w:r>
      </w:hyperlink>
      <w:r>
        <w:t>.</w:t>
      </w:r>
    </w:p>
    <w:p w14:paraId="7B75D968" w14:textId="77777777" w:rsidR="00E131BD" w:rsidRDefault="00E131BD" w:rsidP="00E131BD">
      <w:pPr>
        <w:spacing w:after="240" w:line="240" w:lineRule="auto"/>
      </w:pPr>
      <w:bookmarkStart w:id="337" w:name="ref-Epps1994"/>
      <w:bookmarkEnd w:id="336"/>
      <w:r>
        <w:t>Epps, Deborah Norine. 1994. “Factors Affecting Disinfection By-Products from Surface Source Waters on Vancouver Island.” Master of Science, University of Victoria.</w:t>
      </w:r>
    </w:p>
    <w:p w14:paraId="7322551A" w14:textId="77777777" w:rsidR="00E131BD" w:rsidRDefault="00E131BD" w:rsidP="00E131BD">
      <w:pPr>
        <w:spacing w:after="240" w:line="240" w:lineRule="auto"/>
      </w:pPr>
      <w:bookmarkStart w:id="338" w:name="ref-Fichot2012"/>
      <w:bookmarkEnd w:id="337"/>
      <w:r>
        <w:t xml:space="preserve">Fichot, Cédric G., and Ronald Benner. 2012. “The spectral slope coefficient of chromophoric dissolved organic matter ( S 275-295 ) as a tracer of terrigenous dissolved organic carbon in river-influenced ocean margins.” </w:t>
      </w:r>
      <w:r>
        <w:rPr>
          <w:i/>
        </w:rPr>
        <w:t>Limnology and Oceanography</w:t>
      </w:r>
      <w:r>
        <w:t xml:space="preserve"> 57 (5): 1453–66. </w:t>
      </w:r>
      <w:hyperlink r:id="rId59">
        <w:r>
          <w:rPr>
            <w:rStyle w:val="Hyperlink"/>
          </w:rPr>
          <w:t>https://doi.org/10.4319/lo.2012.57.5.1453</w:t>
        </w:r>
      </w:hyperlink>
      <w:r>
        <w:t>.</w:t>
      </w:r>
    </w:p>
    <w:p w14:paraId="0727BD10" w14:textId="77777777" w:rsidR="00E131BD" w:rsidRDefault="00E131BD" w:rsidP="00E131BD">
      <w:pPr>
        <w:spacing w:after="240" w:line="240" w:lineRule="auto"/>
      </w:pPr>
      <w:bookmarkStart w:id="339" w:name="ref-Graczyk2000"/>
      <w:bookmarkEnd w:id="338"/>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60">
        <w:r>
          <w:rPr>
            <w:rStyle w:val="Hyperlink"/>
          </w:rPr>
          <w:t>https://doi.org/10.3133/fs06700</w:t>
        </w:r>
      </w:hyperlink>
      <w:r>
        <w:t>.</w:t>
      </w:r>
    </w:p>
    <w:p w14:paraId="1A8CB09C" w14:textId="77777777" w:rsidR="00E131BD" w:rsidRDefault="00E131BD" w:rsidP="00E131BD">
      <w:pPr>
        <w:spacing w:after="240" w:line="240" w:lineRule="auto"/>
      </w:pPr>
      <w:bookmarkStart w:id="340" w:name="ref-Harmel2003"/>
      <w:bookmarkEnd w:id="339"/>
      <w:r>
        <w:t xml:space="preserve">Harmel, R. D., K. W. King, and R. M. Slade. 2003. “Automated storm water sampling on small watersheds.” </w:t>
      </w:r>
      <w:r>
        <w:rPr>
          <w:i/>
        </w:rPr>
        <w:t>Applied Engineering in Agriculture</w:t>
      </w:r>
      <w:r>
        <w:t xml:space="preserve"> 19 (6): 667–74. </w:t>
      </w:r>
      <w:hyperlink r:id="rId61">
        <w:r>
          <w:rPr>
            <w:rStyle w:val="Hyperlink"/>
          </w:rPr>
          <w:t>https://doi.org/10.13031/2013.15662</w:t>
        </w:r>
      </w:hyperlink>
      <w:r>
        <w:t>.</w:t>
      </w:r>
    </w:p>
    <w:p w14:paraId="22600114" w14:textId="77777777" w:rsidR="00E131BD" w:rsidRDefault="00E131BD" w:rsidP="00E131BD">
      <w:pPr>
        <w:spacing w:after="240" w:line="240" w:lineRule="auto"/>
      </w:pPr>
      <w:bookmarkStart w:id="341" w:name="ref-HealthCanada2019"/>
      <w:bookmarkEnd w:id="340"/>
      <w:r>
        <w:lastRenderedPageBreak/>
        <w:t xml:space="preserve">Health Canada. 2019a. “Guidance on Natural Organic Matter in Drinking Water.” </w:t>
      </w:r>
      <w:hyperlink r:id="rId62">
        <w:r>
          <w:rPr>
            <w:rStyle w:val="Hyperlink"/>
          </w:rPr>
          <w:t>https://www.canada.ca/content/dam/hc-sc/documents/programs/consultation-organic-matter-drinking-water/NOM20190129-eng.pdf</w:t>
        </w:r>
      </w:hyperlink>
      <w:r>
        <w:t>.</w:t>
      </w:r>
    </w:p>
    <w:p w14:paraId="58161CC7" w14:textId="77777777" w:rsidR="00E131BD" w:rsidRDefault="00E131BD" w:rsidP="00E131BD">
      <w:pPr>
        <w:spacing w:after="240" w:line="240" w:lineRule="auto"/>
      </w:pPr>
      <w:bookmarkStart w:id="342" w:name="ref-HealthCanada2019a"/>
      <w:bookmarkEnd w:id="341"/>
      <w:r>
        <w:t xml:space="preserve">———. 2019b. “Guidelines for Canadian Drinking Water Quality – Summary Table.” Ottawa, Ontario: Water; Air Quality Bureau, Healthy Environments; Consumer Safety Branch. </w:t>
      </w:r>
      <w:hyperlink r:id="rId63">
        <w:r>
          <w:rPr>
            <w:rStyle w:val="Hyperlink"/>
          </w:rPr>
          <w:t>https://www.canada.ca/content/dam/hc-sc/migration/hc-sc/ewh-semt/alt{\_}formats/pdf/pubs/water-eau/sum{\_}guide-res{\_}recom/summary-table-August-15-2019-eng.pdf</w:t>
        </w:r>
      </w:hyperlink>
      <w:r>
        <w:t>.</w:t>
      </w:r>
    </w:p>
    <w:p w14:paraId="635AE731" w14:textId="77777777" w:rsidR="00E131BD" w:rsidRDefault="00E131BD" w:rsidP="00E131BD">
      <w:pPr>
        <w:spacing w:after="240" w:line="240" w:lineRule="auto"/>
      </w:pPr>
      <w:bookmarkStart w:id="343" w:name="ref-HealthCanada2006"/>
      <w:bookmarkEnd w:id="342"/>
      <w:r>
        <w:t xml:space="preserve">HealthCanada. 2006. “Drinking Water Chlorination.” </w:t>
      </w:r>
      <w:hyperlink r:id="rId64">
        <w:r>
          <w:rPr>
            <w:rStyle w:val="Hyperlink"/>
          </w:rPr>
          <w:t>https://www.canada.ca/en/health-canada/services/healthy-living/your-health/environment/drinking-water-chlorination.html</w:t>
        </w:r>
      </w:hyperlink>
      <w:r>
        <w:t>.</w:t>
      </w:r>
    </w:p>
    <w:p w14:paraId="31642808" w14:textId="77777777" w:rsidR="00E131BD" w:rsidRDefault="00E131BD" w:rsidP="00E131BD">
      <w:pPr>
        <w:spacing w:after="240" w:line="240" w:lineRule="auto"/>
      </w:pPr>
      <w:bookmarkStart w:id="344" w:name="ref-HealthLinkBC2018"/>
      <w:bookmarkEnd w:id="343"/>
      <w:r>
        <w:t xml:space="preserve">HealthLinkBC. 2018. “Drinking Water Chlorination Facts.” </w:t>
      </w:r>
      <w:hyperlink r:id="rId65">
        <w:r>
          <w:rPr>
            <w:rStyle w:val="Hyperlink"/>
          </w:rPr>
          <w:t>https://www.healthlinkbc.ca/healthlinkbc-files/drinking-water-chlorination</w:t>
        </w:r>
      </w:hyperlink>
      <w:r>
        <w:t>.</w:t>
      </w:r>
    </w:p>
    <w:p w14:paraId="6A607D97" w14:textId="77777777" w:rsidR="00E131BD" w:rsidRDefault="00E131BD" w:rsidP="00E131BD">
      <w:pPr>
        <w:spacing w:after="240" w:line="240" w:lineRule="auto"/>
      </w:pPr>
      <w:bookmarkStart w:id="345" w:name="ref-Helms2008"/>
      <w:bookmarkEnd w:id="344"/>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66">
        <w:r>
          <w:rPr>
            <w:rStyle w:val="Hyperlink"/>
          </w:rPr>
          <w:t>https://www.jstor.org/stable/40058211</w:t>
        </w:r>
      </w:hyperlink>
      <w:r>
        <w:t>.</w:t>
      </w:r>
    </w:p>
    <w:p w14:paraId="12BEFD06" w14:textId="77777777" w:rsidR="00E131BD" w:rsidRDefault="00E131BD" w:rsidP="00E131BD">
      <w:pPr>
        <w:spacing w:after="240" w:line="240" w:lineRule="auto"/>
      </w:pPr>
      <w:bookmarkStart w:id="346" w:name="ref-Hua2015"/>
      <w:bookmarkEnd w:id="345"/>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67">
        <w:r>
          <w:rPr>
            <w:rStyle w:val="Hyperlink"/>
          </w:rPr>
          <w:t>https://doi.org/10.1016/j.chemosphere.2015.03.039</w:t>
        </w:r>
      </w:hyperlink>
      <w:r>
        <w:t>.</w:t>
      </w:r>
    </w:p>
    <w:p w14:paraId="43FD89A0" w14:textId="77777777" w:rsidR="00E131BD" w:rsidRDefault="00E131BD" w:rsidP="00E131BD">
      <w:pPr>
        <w:spacing w:after="240" w:line="240" w:lineRule="auto"/>
      </w:pPr>
      <w:bookmarkStart w:id="347" w:name="ref-Jacangelo1995"/>
      <w:bookmarkEnd w:id="346"/>
      <w:r>
        <w:t xml:space="preserve">Jacangelo, Joseph G., Jack DeMarco, Douglas M. Owen, and Stephen J. Randtke. 1995. “Selected processes for removing NOM: An overview.” </w:t>
      </w:r>
      <w:r>
        <w:rPr>
          <w:i/>
        </w:rPr>
        <w:t>Journal / American Water Works Association</w:t>
      </w:r>
      <w:r>
        <w:t xml:space="preserve"> 87 (1): 64–77. </w:t>
      </w:r>
      <w:hyperlink r:id="rId68">
        <w:r>
          <w:rPr>
            <w:rStyle w:val="Hyperlink"/>
          </w:rPr>
          <w:t>https://doi.org/10.1002/j.1551-8833.1995.tb06302.x</w:t>
        </w:r>
      </w:hyperlink>
      <w:r>
        <w:t>.</w:t>
      </w:r>
    </w:p>
    <w:p w14:paraId="70958CAC" w14:textId="77777777" w:rsidR="00E131BD" w:rsidRDefault="00E131BD" w:rsidP="00E131BD">
      <w:pPr>
        <w:spacing w:after="240" w:line="240" w:lineRule="auto"/>
      </w:pPr>
      <w:bookmarkStart w:id="348" w:name="ref-Johnson1997"/>
      <w:bookmarkEnd w:id="347"/>
      <w:r>
        <w:t xml:space="preserve">Johnson, Lucinda, Carl Richards, George Host, and John Arthur. 1997. “Landscape influences on water chemistry in Midwestern stream ecosystems.” </w:t>
      </w:r>
      <w:r>
        <w:rPr>
          <w:i/>
        </w:rPr>
        <w:t>Freshwater Biology</w:t>
      </w:r>
      <w:r>
        <w:t xml:space="preserve"> 37: 193–208. </w:t>
      </w:r>
      <w:hyperlink r:id="rId69">
        <w:r>
          <w:rPr>
            <w:rStyle w:val="Hyperlink"/>
          </w:rPr>
          <w:t>https://doi.org/doi:10.1046/j.1365-2427.1997.d01-539.x</w:t>
        </w:r>
      </w:hyperlink>
      <w:r>
        <w:t>.</w:t>
      </w:r>
    </w:p>
    <w:p w14:paraId="3442A29D" w14:textId="77777777" w:rsidR="00E131BD" w:rsidRDefault="00E131BD" w:rsidP="00E131BD">
      <w:pPr>
        <w:spacing w:after="240" w:line="240" w:lineRule="auto"/>
      </w:pPr>
      <w:bookmarkStart w:id="349" w:name="ref-Karanfil2003"/>
      <w:bookmarkEnd w:id="348"/>
      <w:r>
        <w:t xml:space="preserve">Karanfil, Tanju, Ilke Erdogan, and Mark A. Schlautman. 2003. “Selecting filter membranes for measuring DOC and UV₂₅₄.” </w:t>
      </w:r>
      <w:r>
        <w:rPr>
          <w:i/>
        </w:rPr>
        <w:t>American Water Works Association</w:t>
      </w:r>
      <w:r>
        <w:t xml:space="preserve"> 95 (3): 86–100. </w:t>
      </w:r>
      <w:hyperlink r:id="rId70">
        <w:r>
          <w:rPr>
            <w:rStyle w:val="Hyperlink"/>
          </w:rPr>
          <w:t>https://www.jstor.org/stable/41311011</w:t>
        </w:r>
      </w:hyperlink>
      <w:r>
        <w:t>.</w:t>
      </w:r>
    </w:p>
    <w:p w14:paraId="7B652BE3" w14:textId="77777777" w:rsidR="00E131BD" w:rsidRDefault="00E131BD" w:rsidP="00E131BD">
      <w:pPr>
        <w:spacing w:after="240" w:line="240" w:lineRule="auto"/>
      </w:pPr>
      <w:bookmarkStart w:id="350" w:name="ref-Karanfil2002"/>
      <w:bookmarkEnd w:id="349"/>
      <w:r>
        <w:lastRenderedPageBreak/>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71">
        <w:r>
          <w:rPr>
            <w:rStyle w:val="Hyperlink"/>
          </w:rPr>
          <w:t>https://doi.org/10.1002/j.1551-8833.2002.tb10250.x</w:t>
        </w:r>
      </w:hyperlink>
      <w:r>
        <w:t>.</w:t>
      </w:r>
    </w:p>
    <w:p w14:paraId="73518EE9" w14:textId="77777777" w:rsidR="00E131BD" w:rsidRDefault="00E131BD" w:rsidP="00E131BD">
      <w:pPr>
        <w:spacing w:after="240" w:line="240" w:lineRule="auto"/>
      </w:pPr>
      <w:bookmarkStart w:id="351" w:name="ref-LaZerte1991"/>
      <w:bookmarkEnd w:id="350"/>
      <w:r>
        <w:t xml:space="preserve">LaZerte, Bruce. 1991. “Metal transport and retention: the role of dissolved organic carbon.” December. Ontario: Dorset Research Centre, for Ontario Ministry of the Environment. </w:t>
      </w:r>
      <w:hyperlink r:id="rId72">
        <w:r>
          <w:rPr>
            <w:rStyle w:val="Hyperlink"/>
          </w:rPr>
          <w:t>https://archive.org/details/metaltransportre00lazeuoft/mode/2up</w:t>
        </w:r>
      </w:hyperlink>
      <w:r>
        <w:t>.</w:t>
      </w:r>
    </w:p>
    <w:p w14:paraId="1AE46CC5" w14:textId="77777777" w:rsidR="00E131BD" w:rsidRDefault="00E131BD" w:rsidP="00E131BD">
      <w:pPr>
        <w:spacing w:after="240" w:line="240" w:lineRule="auto"/>
      </w:pPr>
      <w:bookmarkStart w:id="352" w:name="ref-Li2014"/>
      <w:bookmarkEnd w:id="351"/>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73">
        <w:r>
          <w:rPr>
            <w:rStyle w:val="Hyperlink"/>
          </w:rPr>
          <w:t>https://doi.org/10.1016/j.jhazmat.2014.02.009</w:t>
        </w:r>
      </w:hyperlink>
      <w:r>
        <w:t>.</w:t>
      </w:r>
    </w:p>
    <w:p w14:paraId="482D793D" w14:textId="77777777" w:rsidR="00E131BD" w:rsidRDefault="00E131BD" w:rsidP="00E131BD">
      <w:pPr>
        <w:spacing w:after="240" w:line="240" w:lineRule="auto"/>
      </w:pPr>
      <w:bookmarkStart w:id="353" w:name="ref-Mackay2012"/>
      <w:bookmarkEnd w:id="352"/>
      <w:r>
        <w:t xml:space="preserve">Mackay, A. K., and M. P. Taylor. 2012. “Event-based water quality sampling method for application in remote rivers.” </w:t>
      </w:r>
      <w:r>
        <w:rPr>
          <w:i/>
        </w:rPr>
        <w:t>River Research and Applications</w:t>
      </w:r>
      <w:r>
        <w:t xml:space="preserve"> 28 (8): 1105–12. </w:t>
      </w:r>
      <w:hyperlink r:id="rId74">
        <w:r>
          <w:rPr>
            <w:rStyle w:val="Hyperlink"/>
          </w:rPr>
          <w:t>https://doi.org/10.1002/rra.1504</w:t>
        </w:r>
      </w:hyperlink>
      <w:r>
        <w:t>.</w:t>
      </w:r>
    </w:p>
    <w:p w14:paraId="1390F16E" w14:textId="77777777" w:rsidR="00E131BD" w:rsidRDefault="00E131BD" w:rsidP="00E131BD">
      <w:pPr>
        <w:spacing w:after="240" w:line="240" w:lineRule="auto"/>
      </w:pPr>
      <w:bookmarkStart w:id="354" w:name="ref-Matilainen2011"/>
      <w:bookmarkEnd w:id="353"/>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75">
        <w:r>
          <w:rPr>
            <w:rStyle w:val="Hyperlink"/>
          </w:rPr>
          <w:t>https://doi.org/10.1016/j.chemosphere.2011.01.018</w:t>
        </w:r>
      </w:hyperlink>
      <w:r>
        <w:t>.</w:t>
      </w:r>
    </w:p>
    <w:p w14:paraId="3A8ABB63" w14:textId="77777777" w:rsidR="00E131BD" w:rsidRDefault="00E131BD" w:rsidP="00E131BD">
      <w:pPr>
        <w:spacing w:after="240" w:line="240" w:lineRule="auto"/>
      </w:pPr>
      <w:bookmarkStart w:id="355" w:name="ref-Matilainen2010"/>
      <w:bookmarkEnd w:id="354"/>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76">
        <w:r>
          <w:rPr>
            <w:rStyle w:val="Hyperlink"/>
          </w:rPr>
          <w:t>https://doi.org/10.1016/j.cis.2010.06.007</w:t>
        </w:r>
      </w:hyperlink>
      <w:r>
        <w:t>.</w:t>
      </w:r>
    </w:p>
    <w:p w14:paraId="7743A82B" w14:textId="77777777" w:rsidR="00E131BD" w:rsidRDefault="00E131BD" w:rsidP="00E131BD">
      <w:pPr>
        <w:spacing w:after="240" w:line="240" w:lineRule="auto"/>
      </w:pPr>
      <w:bookmarkStart w:id="356" w:name="ref-Meyer1983"/>
      <w:bookmarkEnd w:id="355"/>
      <w:r>
        <w:t xml:space="preserve">Meyer, Judy L., and Cathy M . Tate. 1983. “The Effects of Watershed Disturbance on Dissolved Organic Carbon Dynamics of a Stream.” </w:t>
      </w:r>
      <w:r>
        <w:rPr>
          <w:i/>
        </w:rPr>
        <w:t>Ecology</w:t>
      </w:r>
      <w:r>
        <w:t xml:space="preserve"> 64 (1): 33–44. </w:t>
      </w:r>
      <w:hyperlink r:id="rId77">
        <w:r>
          <w:rPr>
            <w:rStyle w:val="Hyperlink"/>
          </w:rPr>
          <w:t>https://www.jstor.org/stable/1937326</w:t>
        </w:r>
      </w:hyperlink>
      <w:r>
        <w:t>.</w:t>
      </w:r>
    </w:p>
    <w:p w14:paraId="79976657" w14:textId="77777777" w:rsidR="00E131BD" w:rsidRDefault="00E131BD" w:rsidP="00E131BD">
      <w:pPr>
        <w:spacing w:after="240" w:line="240" w:lineRule="auto"/>
      </w:pPr>
      <w:bookmarkStart w:id="357" w:name="ref-Mistick2019"/>
      <w:bookmarkEnd w:id="356"/>
      <w:r>
        <w:t>Mistick, Emily. 2019. “Forest harvest and water treatability: Analysis of dissolved organic carbon in headwater streams of contrasting forest harvest history during base flow and storm flow.” PhD thesis, UNIVERSITY OF BRITISH COLUMBIA.</w:t>
      </w:r>
    </w:p>
    <w:p w14:paraId="403E0706" w14:textId="77777777" w:rsidR="00E131BD" w:rsidRDefault="00E131BD" w:rsidP="00E131BD">
      <w:pPr>
        <w:spacing w:after="240" w:line="240" w:lineRule="auto"/>
      </w:pPr>
      <w:bookmarkStart w:id="358" w:name="ref-Mosher2015"/>
      <w:bookmarkEnd w:id="357"/>
      <w:r>
        <w:t xml:space="preserve">Mosher, Jennifer J., Louis A. Kaplan, David C. Podgorski, Amy M. McKenna, and Alan G. Marshall. 2015. “Longitudinal shifts in dissolved organic matter chemogeography and </w:t>
      </w:r>
      <w:r>
        <w:lastRenderedPageBreak/>
        <w:t xml:space="preserve">chemodiversity within headwater streams: a river continuum reprise.” </w:t>
      </w:r>
      <w:r>
        <w:rPr>
          <w:i/>
        </w:rPr>
        <w:t>Biogeochemistry</w:t>
      </w:r>
      <w:r>
        <w:t xml:space="preserve"> 124 (1-3): 371–85. </w:t>
      </w:r>
      <w:hyperlink r:id="rId78">
        <w:r>
          <w:rPr>
            <w:rStyle w:val="Hyperlink"/>
          </w:rPr>
          <w:t>https://doi.org/10.1007/s10533-015-0103-6</w:t>
        </w:r>
      </w:hyperlink>
      <w:r>
        <w:t>.</w:t>
      </w:r>
    </w:p>
    <w:p w14:paraId="26A04EEB" w14:textId="77777777" w:rsidR="00E131BD" w:rsidRDefault="00E131BD" w:rsidP="00E131BD">
      <w:pPr>
        <w:spacing w:after="240" w:line="240" w:lineRule="auto"/>
      </w:pPr>
      <w:bookmarkStart w:id="359" w:name="ref-Oni2013"/>
      <w:bookmarkEnd w:id="358"/>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79">
        <w:r>
          <w:rPr>
            <w:rStyle w:val="Hyperlink"/>
          </w:rPr>
          <w:t>https://doi.org/10.5194/bg-10-2315-2013</w:t>
        </w:r>
      </w:hyperlink>
      <w:r>
        <w:t>.</w:t>
      </w:r>
    </w:p>
    <w:p w14:paraId="6F0049C3" w14:textId="77777777" w:rsidR="00E131BD" w:rsidRDefault="00E131BD" w:rsidP="00E131BD">
      <w:pPr>
        <w:spacing w:after="240" w:line="240" w:lineRule="auto"/>
      </w:pPr>
      <w:bookmarkStart w:id="360" w:name="ref-Owen1995"/>
      <w:bookmarkEnd w:id="359"/>
      <w:r>
        <w:t xml:space="preserve">Owen, Douglas M., Gary L. Amy, Zaid K. Chowdhury, Rajendra Paode, George McCoy, and Kathy Viscosil. 1995. “NOM characterizatoin and treatability.” </w:t>
      </w:r>
      <w:r>
        <w:rPr>
          <w:i/>
        </w:rPr>
        <w:t>American Water Works Association</w:t>
      </w:r>
      <w:r>
        <w:t xml:space="preserve"> 87 (1): 46–63. </w:t>
      </w:r>
      <w:hyperlink r:id="rId80">
        <w:r>
          <w:rPr>
            <w:rStyle w:val="Hyperlink"/>
          </w:rPr>
          <w:t>http://www.jstor.com/stable/41295152</w:t>
        </w:r>
      </w:hyperlink>
      <w:r>
        <w:t>.</w:t>
      </w:r>
    </w:p>
    <w:p w14:paraId="791AA71C" w14:textId="77777777" w:rsidR="00E131BD" w:rsidRDefault="00E131BD" w:rsidP="00E131BD">
      <w:pPr>
        <w:spacing w:after="240" w:line="240" w:lineRule="auto"/>
      </w:pPr>
      <w:bookmarkStart w:id="361" w:name="ref-Palleiro2013"/>
      <w:bookmarkEnd w:id="360"/>
      <w:r w:rsidRPr="005A0236">
        <w:rPr>
          <w:lang w:val="pt-BR"/>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81">
        <w:r>
          <w:rPr>
            <w:rStyle w:val="Hyperlink"/>
          </w:rPr>
          <w:t>https://doi.org/10.1007/s11270-013-1651-9</w:t>
        </w:r>
      </w:hyperlink>
      <w:r>
        <w:t>.</w:t>
      </w:r>
    </w:p>
    <w:p w14:paraId="0E89E552" w14:textId="77777777" w:rsidR="00E131BD" w:rsidRDefault="00E131BD" w:rsidP="00E131BD">
      <w:pPr>
        <w:spacing w:after="240" w:line="240" w:lineRule="auto"/>
      </w:pPr>
      <w:bookmarkStart w:id="362" w:name="ref-Peuravuori1997"/>
      <w:bookmarkEnd w:id="361"/>
      <w:r>
        <w:t xml:space="preserve">Peuravuori, Juhani, and Kalevi Pihlaja. 1997. “Molecular size distribution and spectroscopic properties of aquatic humic substances.” </w:t>
      </w:r>
      <w:r>
        <w:rPr>
          <w:i/>
        </w:rPr>
        <w:t>Analytica Chimica Acta</w:t>
      </w:r>
      <w:r>
        <w:t xml:space="preserve"> 337 (2): 133–49. </w:t>
      </w:r>
      <w:hyperlink r:id="rId82">
        <w:r>
          <w:rPr>
            <w:rStyle w:val="Hyperlink"/>
          </w:rPr>
          <w:t>https://doi.org/10.1016/S0003-2670(96)00412-6</w:t>
        </w:r>
      </w:hyperlink>
      <w:r>
        <w:t>.</w:t>
      </w:r>
    </w:p>
    <w:p w14:paraId="5B2F2FE9" w14:textId="77777777" w:rsidR="00E131BD" w:rsidRDefault="00E131BD" w:rsidP="00E131BD">
      <w:pPr>
        <w:spacing w:after="240" w:line="240" w:lineRule="auto"/>
      </w:pPr>
      <w:bookmarkStart w:id="363" w:name="ref-Pike2010"/>
      <w:bookmarkEnd w:id="362"/>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83">
        <w:r>
          <w:rPr>
            <w:rStyle w:val="Hyperlink"/>
          </w:rPr>
          <w:t>https://www.for.gov.bc.ca/hfd/pubs/docs/lmh/Lmh66/LMH66{\_}volume2of2.pdf</w:t>
        </w:r>
      </w:hyperlink>
      <w:r>
        <w:t>.</w:t>
      </w:r>
    </w:p>
    <w:p w14:paraId="3C4DF588" w14:textId="77777777" w:rsidR="00E131BD" w:rsidRDefault="00E131BD" w:rsidP="00E131BD">
      <w:pPr>
        <w:spacing w:after="240" w:line="240" w:lineRule="auto"/>
      </w:pPr>
      <w:bookmarkStart w:id="364" w:name="ref-Rautu2019"/>
      <w:bookmarkEnd w:id="363"/>
      <w:r>
        <w:t>Rautu, Roxana. 2019. “Linking Seasonal and Spatial Stream Carbon Dynamics to Landscape Characteristics in Selected Watersheds on the Olympic Peninsula.” PhD thesis, University of Washington.</w:t>
      </w:r>
    </w:p>
    <w:p w14:paraId="15D12DDD" w14:textId="77777777" w:rsidR="00E131BD" w:rsidRDefault="00E131BD" w:rsidP="00E131BD">
      <w:pPr>
        <w:spacing w:after="240" w:line="240" w:lineRule="auto"/>
      </w:pPr>
      <w:bookmarkStart w:id="365" w:name="ref-Raymond2010"/>
      <w:bookmarkEnd w:id="364"/>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84">
        <w:r>
          <w:rPr>
            <w:rStyle w:val="Hyperlink"/>
          </w:rPr>
          <w:t>https://doi.org/10.1007/sl0533-010-9416-7</w:t>
        </w:r>
      </w:hyperlink>
      <w:r>
        <w:t>.</w:t>
      </w:r>
    </w:p>
    <w:p w14:paraId="14D92764" w14:textId="77777777" w:rsidR="00E131BD" w:rsidRDefault="00E131BD" w:rsidP="00E131BD">
      <w:pPr>
        <w:spacing w:after="240" w:line="240" w:lineRule="auto"/>
      </w:pPr>
      <w:bookmarkStart w:id="366" w:name="ref-Raymond2016"/>
      <w:bookmarkEnd w:id="365"/>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85">
        <w:r>
          <w:rPr>
            <w:rStyle w:val="Hyperlink"/>
          </w:rPr>
          <w:t>https://www.jstor.org/stable/24702986</w:t>
        </w:r>
      </w:hyperlink>
      <w:r>
        <w:t>.</w:t>
      </w:r>
    </w:p>
    <w:p w14:paraId="69C8F254" w14:textId="77777777" w:rsidR="00E131BD" w:rsidRDefault="00E131BD" w:rsidP="00E131BD">
      <w:pPr>
        <w:spacing w:after="240" w:line="240" w:lineRule="auto"/>
      </w:pPr>
      <w:bookmarkStart w:id="367" w:name="ref-Richardson2007"/>
      <w:bookmarkEnd w:id="366"/>
      <w:r>
        <w:lastRenderedPageBreak/>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86">
        <w:r>
          <w:rPr>
            <w:rStyle w:val="Hyperlink"/>
          </w:rPr>
          <w:t>https://doi.org/10.1016/j.mrrev.2007.09.001</w:t>
        </w:r>
      </w:hyperlink>
      <w:r>
        <w:t>.</w:t>
      </w:r>
    </w:p>
    <w:p w14:paraId="5D0579E6" w14:textId="77777777" w:rsidR="00E131BD" w:rsidRDefault="00E131BD" w:rsidP="00E131BD">
      <w:pPr>
        <w:spacing w:after="240" w:line="240" w:lineRule="auto"/>
      </w:pPr>
      <w:bookmarkStart w:id="368" w:name="ref-Stanley2012"/>
      <w:bookmarkEnd w:id="367"/>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87">
        <w:r>
          <w:rPr>
            <w:rStyle w:val="Hyperlink"/>
          </w:rPr>
          <w:t>https://doi.org/10.1111/j.1365-2427.2011.02613.x</w:t>
        </w:r>
      </w:hyperlink>
      <w:r>
        <w:t>.</w:t>
      </w:r>
    </w:p>
    <w:p w14:paraId="36225049" w14:textId="77777777" w:rsidR="00E131BD" w:rsidRDefault="00E131BD" w:rsidP="00E131BD">
      <w:pPr>
        <w:spacing w:after="240" w:line="240" w:lineRule="auto"/>
      </w:pPr>
      <w:bookmarkStart w:id="369" w:name="ref-Tyralis2019"/>
      <w:bookmarkEnd w:id="368"/>
      <w:r>
        <w:t xml:space="preserve">Tyralis, Hristos, Georgia Papacharalampous, and Andreas Langousis. 2019. “A Brief Review of Random Forests for Water Scientists and Practitioners and Their Recent History in Water Resources.” </w:t>
      </w:r>
      <w:r>
        <w:rPr>
          <w:i/>
        </w:rPr>
        <w:t>Water</w:t>
      </w:r>
      <w:r>
        <w:t>.</w:t>
      </w:r>
    </w:p>
    <w:p w14:paraId="5D6ED14A" w14:textId="77777777" w:rsidR="00E131BD" w:rsidRDefault="00E131BD" w:rsidP="00E131BD">
      <w:pPr>
        <w:spacing w:after="240" w:line="240" w:lineRule="auto"/>
      </w:pPr>
      <w:bookmarkStart w:id="370" w:name="ref-Ussery2015"/>
      <w:bookmarkEnd w:id="369"/>
      <w:r>
        <w:t>Ussery, Joel, and AECOM. 2015. “Leech Water Supply Area: An Assessment for Source Water Protection and Land Management.” April. Victoria, B.C.: Capital Regional District, Watershed Protection Division, Integrated Water Services.</w:t>
      </w:r>
    </w:p>
    <w:p w14:paraId="7F5FFCBD" w14:textId="77777777" w:rsidR="00E131BD" w:rsidRDefault="00E131BD" w:rsidP="00E131BD">
      <w:pPr>
        <w:spacing w:after="240" w:line="240" w:lineRule="auto"/>
      </w:pPr>
      <w:bookmarkStart w:id="371" w:name="ref-Vannote1980"/>
      <w:bookmarkEnd w:id="370"/>
      <w:r>
        <w:t xml:space="preserve">Vannote, Robin L., G. Wayne Minshall, Kenneth W. Cummins, James R. Sedell, and Colbert E. Cushing. 1980. “The River Continuum Concept.” </w:t>
      </w:r>
      <w:r>
        <w:rPr>
          <w:i/>
        </w:rPr>
        <w:t>Canadian Journal of Fisheries and Aquatic Sciences</w:t>
      </w:r>
      <w:r>
        <w:t xml:space="preserve"> 30 (1): 130–37.</w:t>
      </w:r>
    </w:p>
    <w:p w14:paraId="206FDE57" w14:textId="77777777" w:rsidR="00E131BD" w:rsidRDefault="00E131BD" w:rsidP="00E131BD">
      <w:pPr>
        <w:spacing w:after="240" w:line="240" w:lineRule="auto"/>
      </w:pPr>
      <w:bookmarkStart w:id="372" w:name="ref-Vidon2008"/>
      <w:bookmarkEnd w:id="371"/>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88">
        <w:r>
          <w:rPr>
            <w:rStyle w:val="Hyperlink"/>
          </w:rPr>
          <w:t>https://doi.org/10.1007/s10533-008-9207-6</w:t>
        </w:r>
      </w:hyperlink>
      <w:r>
        <w:t>.</w:t>
      </w:r>
    </w:p>
    <w:p w14:paraId="7EB176DC" w14:textId="77777777" w:rsidR="00E131BD" w:rsidRDefault="00E131BD" w:rsidP="00E131BD">
      <w:pPr>
        <w:spacing w:after="240" w:line="240" w:lineRule="auto"/>
      </w:pPr>
      <w:bookmarkStart w:id="373" w:name="ref-Weishaar2003"/>
      <w:bookmarkEnd w:id="372"/>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89">
        <w:r>
          <w:rPr>
            <w:rStyle w:val="Hyperlink"/>
          </w:rPr>
          <w:t>https://doi.org/10.1021/es030360x</w:t>
        </w:r>
      </w:hyperlink>
      <w:r>
        <w:t>.</w:t>
      </w:r>
    </w:p>
    <w:p w14:paraId="7929CC28" w14:textId="77777777" w:rsidR="00E131BD" w:rsidRDefault="00E131BD" w:rsidP="00E131BD">
      <w:pPr>
        <w:spacing w:after="240" w:line="240" w:lineRule="auto"/>
      </w:pPr>
      <w:bookmarkStart w:id="374" w:name="ref-Yang2015"/>
      <w:bookmarkEnd w:id="373"/>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90">
        <w:r>
          <w:rPr>
            <w:rStyle w:val="Hyperlink"/>
          </w:rPr>
          <w:t>https://doi.org/10.1007/s11356-015-4078-6</w:t>
        </w:r>
      </w:hyperlink>
      <w:r>
        <w:t>.</w:t>
      </w:r>
    </w:p>
    <w:p w14:paraId="538A0CA5" w14:textId="77777777" w:rsidR="00E131BD" w:rsidRDefault="00E131BD" w:rsidP="00E131BD">
      <w:pPr>
        <w:spacing w:after="240" w:line="240" w:lineRule="auto"/>
      </w:pPr>
      <w:bookmarkStart w:id="375" w:name="ref-Zarnetske2018"/>
      <w:bookmarkEnd w:id="374"/>
      <w:r>
        <w:lastRenderedPageBreak/>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91">
        <w:r>
          <w:rPr>
            <w:rStyle w:val="Hyperlink"/>
          </w:rPr>
          <w:t>https://doi.org/10.1029/2018GL080005</w:t>
        </w:r>
      </w:hyperlink>
      <w:r>
        <w:t>.</w:t>
      </w:r>
      <w:bookmarkEnd w:id="316"/>
      <w:bookmarkEnd w:id="375"/>
    </w:p>
    <w:p w14:paraId="7214085B" w14:textId="77777777" w:rsidR="00E131BD" w:rsidRPr="00E131BD" w:rsidRDefault="00E131BD" w:rsidP="00E131BD"/>
    <w:p w14:paraId="184BAF36" w14:textId="5E59F450" w:rsidR="00045A83" w:rsidRDefault="00045A83">
      <w:bookmarkStart w:id="376" w:name="_GoBack"/>
      <w:bookmarkEnd w:id="376"/>
    </w:p>
    <w:sectPr w:rsidR="00045A83" w:rsidSect="00053949">
      <w:pgSz w:w="12240" w:h="15840" w:code="1"/>
      <w:pgMar w:top="1440" w:right="1440" w:bottom="1440" w:left="1440" w:header="706" w:footer="706"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Bill Floyd" w:date="2020-07-23T21:02:00Z" w:initials="BF">
    <w:p w14:paraId="486C9515" w14:textId="20C23E4C" w:rsidR="007B5FA3" w:rsidRDefault="007B5FA3">
      <w:pPr>
        <w:pStyle w:val="CommentText"/>
      </w:pPr>
      <w:r>
        <w:rPr>
          <w:rStyle w:val="CommentReference"/>
        </w:rPr>
        <w:annotationRef/>
      </w:r>
      <w:r>
        <w:t>Could recognize forWater for funding your research.</w:t>
      </w:r>
    </w:p>
  </w:comment>
  <w:comment w:id="15" w:author="Bill Floyd" w:date="2020-07-23T21:31:00Z" w:initials="BF">
    <w:p w14:paraId="05E6AA62" w14:textId="402952E9" w:rsidR="00DC6C14" w:rsidRDefault="00DC6C14">
      <w:pPr>
        <w:pStyle w:val="CommentText"/>
      </w:pPr>
      <w:r>
        <w:rPr>
          <w:rStyle w:val="CommentReference"/>
        </w:rPr>
        <w:annotationRef/>
      </w:r>
      <w:r>
        <w:t>What are the other treatment processes?  Could also mention filtration as an added pre-treatment to ensure chlorination works.</w:t>
      </w:r>
    </w:p>
  </w:comment>
  <w:comment w:id="16" w:author="Bill Floyd" w:date="2020-07-23T21:33:00Z" w:initials="BF">
    <w:p w14:paraId="0C5E8D4A" w14:textId="16E33C3A" w:rsidR="00DC6C14" w:rsidRDefault="00DC6C14">
      <w:pPr>
        <w:pStyle w:val="CommentText"/>
      </w:pPr>
      <w:r>
        <w:rPr>
          <w:rStyle w:val="CommentReference"/>
        </w:rPr>
        <w:annotationRef/>
      </w:r>
      <w:r>
        <w:t>Try to not use the same work twice or more in a sentenence eg – “guidelines” – try to keep sentences as simple as possible</w:t>
      </w:r>
    </w:p>
  </w:comment>
  <w:comment w:id="17" w:author="Bill Floyd" w:date="2020-07-23T21:34:00Z" w:initials="BF">
    <w:p w14:paraId="268A44C7" w14:textId="6DF4475A" w:rsidR="00DC6C14" w:rsidRDefault="00DC6C14">
      <w:pPr>
        <w:pStyle w:val="CommentText"/>
      </w:pPr>
      <w:r>
        <w:rPr>
          <w:rStyle w:val="CommentReference"/>
        </w:rPr>
        <w:annotationRef/>
      </w:r>
      <w:r>
        <w:t>This sounds like a direct quote?</w:t>
      </w:r>
    </w:p>
  </w:comment>
  <w:comment w:id="29" w:author="Bill Floyd" w:date="2020-07-23T21:42:00Z" w:initials="BF">
    <w:p w14:paraId="3A82A8FD" w14:textId="065D56E3" w:rsidR="001C150B" w:rsidRDefault="001C150B">
      <w:pPr>
        <w:pStyle w:val="CommentText"/>
      </w:pPr>
      <w:r>
        <w:rPr>
          <w:rStyle w:val="CommentReference"/>
        </w:rPr>
        <w:annotationRef/>
      </w:r>
      <w:r>
        <w:t>Is protected the correct word?  How about managed for drinking water supply and quality?</w:t>
      </w:r>
    </w:p>
  </w:comment>
  <w:comment w:id="32" w:author="Bill Floyd" w:date="2020-07-23T21:43:00Z" w:initials="BF">
    <w:p w14:paraId="45DAF0D8" w14:textId="0A69F631" w:rsidR="001C150B" w:rsidRDefault="001C150B">
      <w:pPr>
        <w:pStyle w:val="CommentText"/>
      </w:pPr>
      <w:r>
        <w:rPr>
          <w:rStyle w:val="CommentReference"/>
        </w:rPr>
        <w:annotationRef/>
      </w:r>
      <w:r>
        <w:t>Why did you include the atmospheric river in this figure?  Doesn’t really fit, unless it is part of the intro and adds to this chapter.</w:t>
      </w:r>
    </w:p>
  </w:comment>
  <w:comment w:id="33" w:author="Bill Floyd" w:date="2020-07-23T21:46:00Z" w:initials="BF">
    <w:p w14:paraId="1E167E8F" w14:textId="25A15BA1" w:rsidR="001C150B" w:rsidRDefault="001C150B">
      <w:pPr>
        <w:pStyle w:val="CommentText"/>
      </w:pPr>
      <w:r>
        <w:rPr>
          <w:rStyle w:val="CommentReference"/>
        </w:rPr>
        <w:annotationRef/>
      </w:r>
      <w:r>
        <w:t>You should either reference a table or map that shows watersheds and include areas.  Generally rather than referencing rivers or creeks by name, I would name them as subbasins ie Cragg Creek Sub-basin (area km2)</w:t>
      </w:r>
    </w:p>
  </w:comment>
  <w:comment w:id="34" w:author="Bill Floyd" w:date="2020-07-23T21:48:00Z" w:initials="BF">
    <w:p w14:paraId="3A45050F" w14:textId="50D957C7" w:rsidR="001C150B" w:rsidRDefault="001C150B">
      <w:pPr>
        <w:pStyle w:val="CommentText"/>
      </w:pPr>
      <w:r>
        <w:rPr>
          <w:rStyle w:val="CommentReference"/>
        </w:rPr>
        <w:annotationRef/>
      </w:r>
      <w:r>
        <w:t>Show a figure to describe this</w:t>
      </w:r>
    </w:p>
  </w:comment>
  <w:comment w:id="35" w:author="Bill Floyd" w:date="2020-07-23T21:48:00Z" w:initials="BF">
    <w:p w14:paraId="4D0E2EAF" w14:textId="3421C43F" w:rsidR="001C150B" w:rsidRDefault="001C150B">
      <w:pPr>
        <w:pStyle w:val="CommentText"/>
      </w:pPr>
      <w:r>
        <w:rPr>
          <w:rStyle w:val="CommentReference"/>
        </w:rPr>
        <w:annotationRef/>
      </w:r>
    </w:p>
  </w:comment>
  <w:comment w:id="39" w:author="Bill Floyd" w:date="2020-07-23T21:49:00Z" w:initials="BF">
    <w:p w14:paraId="01A3CD69" w14:textId="4456C87E" w:rsidR="001C150B" w:rsidRDefault="001C150B">
      <w:pPr>
        <w:pStyle w:val="CommentText"/>
      </w:pPr>
      <w:r>
        <w:rPr>
          <w:rStyle w:val="CommentReference"/>
        </w:rPr>
        <w:annotationRef/>
      </w:r>
      <w:r>
        <w:t>Forces?  Not really a comm</w:t>
      </w:r>
      <w:r w:rsidR="00D438BC">
        <w:t>only used, again keep it simple</w:t>
      </w:r>
      <w:r>
        <w:t>– “An understanding of water quality and hydrology in the LWSA…..</w:t>
      </w:r>
    </w:p>
  </w:comment>
  <w:comment w:id="40" w:author="Bill Floyd" w:date="2020-07-23T21:49:00Z" w:initials="BF">
    <w:p w14:paraId="3D093B98" w14:textId="264008F1" w:rsidR="001C150B" w:rsidRDefault="001C150B">
      <w:pPr>
        <w:pStyle w:val="CommentText"/>
      </w:pPr>
      <w:r>
        <w:rPr>
          <w:rStyle w:val="CommentReference"/>
        </w:rPr>
        <w:annotationRef/>
      </w:r>
    </w:p>
  </w:comment>
  <w:comment w:id="41" w:author="Bill Floyd" w:date="2020-07-23T21:53:00Z" w:initials="BF">
    <w:p w14:paraId="2E73C9ED" w14:textId="3166B0D9" w:rsidR="00346146" w:rsidRDefault="00346146">
      <w:pPr>
        <w:pStyle w:val="CommentText"/>
      </w:pPr>
      <w:r>
        <w:rPr>
          <w:rStyle w:val="CommentReference"/>
        </w:rPr>
        <w:annotationRef/>
      </w:r>
      <w:r>
        <w:t>Bit of a word salad here – you can simplify this.  I also don’t really see any references above as to why event based water quality dynamics are important as opposed to non-event</w:t>
      </w:r>
    </w:p>
  </w:comment>
  <w:comment w:id="47" w:author="Bill Floyd" w:date="2020-07-23T21:56:00Z" w:initials="BF">
    <w:p w14:paraId="4B9B3199" w14:textId="20928674" w:rsidR="00346146" w:rsidRDefault="00346146">
      <w:pPr>
        <w:pStyle w:val="CommentText"/>
      </w:pPr>
      <w:r>
        <w:rPr>
          <w:rStyle w:val="CommentReference"/>
        </w:rPr>
        <w:annotationRef/>
      </w:r>
      <w:r>
        <w:t>Characterize what? – this sentence can also be simplified</w:t>
      </w:r>
    </w:p>
  </w:comment>
  <w:comment w:id="51" w:author="Mark Johnson" w:date="2020-07-17T10:13:00Z" w:initials="MJ">
    <w:p w14:paraId="2D9C9557" w14:textId="77777777" w:rsidR="007B5FA3" w:rsidRDefault="007B5FA3">
      <w:pPr>
        <w:pStyle w:val="CommentText"/>
      </w:pPr>
      <w:r>
        <w:rPr>
          <w:rStyle w:val="CommentReference"/>
        </w:rPr>
        <w:annotationRef/>
      </w:r>
      <w:r>
        <w:t>I’ve always heard “between” is for comparison of n=2; “among” is for comparison for n≥3</w:t>
      </w:r>
    </w:p>
  </w:comment>
  <w:comment w:id="58" w:author="Bill Floyd" w:date="2020-07-23T22:00:00Z" w:initials="BF">
    <w:p w14:paraId="1D98A4AA" w14:textId="39B6A3EE" w:rsidR="00346146" w:rsidRDefault="00346146">
      <w:pPr>
        <w:pStyle w:val="CommentText"/>
      </w:pPr>
      <w:r>
        <w:rPr>
          <w:rStyle w:val="CommentReference"/>
        </w:rPr>
        <w:annotationRef/>
      </w:r>
      <w:r>
        <w:t xml:space="preserve">This is a bit too wordy and not to the point – you are really trying to determine </w:t>
      </w:r>
      <w:r w:rsidR="00691BC7">
        <w:t>“What are the primary drivers of DOC concentration in surface water of the LWSA”</w:t>
      </w:r>
      <w:r>
        <w:t xml:space="preserve"> </w:t>
      </w:r>
    </w:p>
  </w:comment>
  <w:comment w:id="63" w:author="Bill Floyd" w:date="2020-07-23T22:05:00Z" w:initials="BF">
    <w:p w14:paraId="2EBBB9CE" w14:textId="2054170E" w:rsidR="00691BC7" w:rsidRDefault="00691BC7">
      <w:pPr>
        <w:pStyle w:val="CommentText"/>
      </w:pPr>
      <w:r>
        <w:rPr>
          <w:rStyle w:val="CommentReference"/>
        </w:rPr>
        <w:annotationRef/>
      </w:r>
      <w:r>
        <w:t>This could be rolled up into objective two.  You essentially have data to examine how watershed characteristics and hydrology influence DOC and NOM through space and time.</w:t>
      </w:r>
    </w:p>
  </w:comment>
  <w:comment w:id="68" w:author="Bill Floyd" w:date="2020-07-23T22:17:00Z" w:initials="BF">
    <w:p w14:paraId="0442C073" w14:textId="5F1F8AC3" w:rsidR="00B14038" w:rsidRDefault="00B14038">
      <w:pPr>
        <w:pStyle w:val="CommentText"/>
      </w:pPr>
      <w:r>
        <w:rPr>
          <w:rStyle w:val="CommentReference"/>
        </w:rPr>
        <w:annotationRef/>
      </w:r>
      <w:r>
        <w:t>Put this in chapter 1 – this is include</w:t>
      </w:r>
      <w:r w:rsidR="00D438BC">
        <w:t>d</w:t>
      </w:r>
      <w:r>
        <w:t xml:space="preserve"> in the general lit review to build the case as to why this work is important.  Chapter 2 should just focus on methods that you employed.  Get into details about study design, location and methods used.</w:t>
      </w:r>
    </w:p>
  </w:comment>
  <w:comment w:id="75" w:author="Mark Johnson" w:date="2020-07-17T10:15:00Z" w:initials="MJ">
    <w:p w14:paraId="6B19FDEC" w14:textId="77777777" w:rsidR="007B5FA3" w:rsidRDefault="007B5FA3">
      <w:pPr>
        <w:pStyle w:val="CommentText"/>
      </w:pPr>
      <w:r>
        <w:rPr>
          <w:rStyle w:val="CommentReference"/>
        </w:rPr>
        <w:annotationRef/>
      </w:r>
      <w:r>
        <w:t>This can be very brief – two sentences should be enough</w:t>
      </w:r>
    </w:p>
  </w:comment>
  <w:comment w:id="77" w:author="Bill Floyd" w:date="2020-07-23T22:14:00Z" w:initials="BF">
    <w:p w14:paraId="0CCF1BDB" w14:textId="19CA62F3" w:rsidR="00B14038" w:rsidRDefault="00B14038">
      <w:pPr>
        <w:pStyle w:val="CommentText"/>
      </w:pPr>
      <w:r>
        <w:rPr>
          <w:rStyle w:val="CommentReference"/>
        </w:rPr>
        <w:annotationRef/>
      </w:r>
      <w:r>
        <w:t>This should be in chapter 1 – can also be reduced to a few paragraphs – define why events are important to sample, then describe methods that can be used.  State that there are limitations associated with some of these methods and there is a need for low cost, reliable methods to collect water samples passively through events. And reference the rack samplers out there as well.</w:t>
      </w:r>
    </w:p>
  </w:comment>
  <w:comment w:id="82" w:author="Mark Johnson" w:date="2020-07-17T10:16:00Z" w:initials="MJ">
    <w:p w14:paraId="5F2F4656" w14:textId="77777777" w:rsidR="007B5FA3" w:rsidRDefault="007B5FA3">
      <w:pPr>
        <w:pStyle w:val="CommentText"/>
      </w:pPr>
      <w:r>
        <w:rPr>
          <w:rStyle w:val="CommentReference"/>
        </w:rPr>
        <w:annotationRef/>
      </w:r>
      <w:r>
        <w:t>See suggestions from RQ1 in Ch 1</w:t>
      </w:r>
    </w:p>
  </w:comment>
  <w:comment w:id="84" w:author="Bill Floyd" w:date="2020-07-23T22:19:00Z" w:initials="BF">
    <w:p w14:paraId="2005F836" w14:textId="430A4371" w:rsidR="00B14038" w:rsidRDefault="00B14038">
      <w:pPr>
        <w:pStyle w:val="CommentText"/>
      </w:pPr>
      <w:r>
        <w:rPr>
          <w:rStyle w:val="CommentReference"/>
        </w:rPr>
        <w:annotationRef/>
      </w:r>
      <w:r w:rsidR="00D438BC">
        <w:t>How about “</w:t>
      </w:r>
      <w:r>
        <w:t>Water samples were collected between Oct 2018 and Feb 2020 to measure DOC and NOM to capture variation through space and time in the LWSA</w:t>
      </w:r>
      <w:r w:rsidR="00D438BC">
        <w:t>”</w:t>
      </w:r>
      <w:r>
        <w:t>.</w:t>
      </w:r>
    </w:p>
  </w:comment>
  <w:comment w:id="85" w:author="Bill Floyd" w:date="2020-07-23T22:22:00Z" w:initials="BF">
    <w:p w14:paraId="38218490" w14:textId="2CBD69B1" w:rsidR="004247A5" w:rsidRDefault="004247A5">
      <w:pPr>
        <w:pStyle w:val="CommentText"/>
      </w:pPr>
      <w:r>
        <w:rPr>
          <w:rStyle w:val="CommentReference"/>
        </w:rPr>
        <w:annotationRef/>
      </w:r>
      <w:r>
        <w:t>Don’t use “river” , keep consistent – say surface water or something similar</w:t>
      </w:r>
    </w:p>
  </w:comment>
  <w:comment w:id="89" w:author="Bill Floyd" w:date="2020-07-23T22:23:00Z" w:initials="BF">
    <w:p w14:paraId="798C7B65" w14:textId="74C3AD7E" w:rsidR="004247A5" w:rsidRDefault="004247A5">
      <w:pPr>
        <w:pStyle w:val="CommentText"/>
      </w:pPr>
      <w:r>
        <w:rPr>
          <w:rStyle w:val="CommentReference"/>
        </w:rPr>
        <w:annotationRef/>
      </w:r>
      <w:r>
        <w:t>Be consistent in acronyms LWSA or Leech WSA</w:t>
      </w:r>
    </w:p>
  </w:comment>
  <w:comment w:id="90" w:author="Bill Floyd" w:date="2020-07-23T22:24:00Z" w:initials="BF">
    <w:p w14:paraId="11E3B4AF" w14:textId="387D5FE6" w:rsidR="004247A5" w:rsidRDefault="004247A5">
      <w:pPr>
        <w:pStyle w:val="CommentText"/>
      </w:pPr>
      <w:r>
        <w:rPr>
          <w:rStyle w:val="CommentReference"/>
        </w:rPr>
        <w:annotationRef/>
      </w:r>
      <w:r>
        <w:t>Why were creeks from the Sooke included? You need to justify in the text why it is important – form what I have read, the Leach is the focus of this research.  If you refer to sizes, include the area in brackets or reference a table with this info.</w:t>
      </w:r>
    </w:p>
  </w:comment>
  <w:comment w:id="97" w:author="Bill Floyd" w:date="2020-07-23T22:27:00Z" w:initials="BF">
    <w:p w14:paraId="3CD4BAFE" w14:textId="2BD5162C" w:rsidR="004247A5" w:rsidRDefault="004247A5">
      <w:pPr>
        <w:pStyle w:val="CommentText"/>
      </w:pPr>
      <w:r>
        <w:rPr>
          <w:rStyle w:val="CommentReference"/>
        </w:rPr>
        <w:annotationRef/>
      </w:r>
      <w:r>
        <w:t>Rack samplers?  Temperature of what? Air? Water?</w:t>
      </w:r>
    </w:p>
  </w:comment>
  <w:comment w:id="98" w:author="Bill Floyd" w:date="2020-07-23T22:31:00Z" w:initials="BF">
    <w:p w14:paraId="28C05B98" w14:textId="1EACECAB" w:rsidR="004247A5" w:rsidRDefault="004247A5">
      <w:pPr>
        <w:pStyle w:val="CommentText"/>
      </w:pPr>
      <w:r>
        <w:rPr>
          <w:rStyle w:val="CommentReference"/>
        </w:rPr>
        <w:annotationRef/>
      </w:r>
      <w:r>
        <w:t>Start with describing synoptic sampling description.  Ie synoptic grab samples were completed generally every two to four weeks</w:t>
      </w:r>
      <w:r w:rsidR="006D2FF7">
        <w:t>.  Steam flow events are generated by rain in the Leach, with the watershed responding rapidly to inputs, thus using only scheduled synoptic sampling could miss events.  Furthermore, collecting samples during storm events can be dangerous due to high flows and can be logistically challenging. To collect event based samples, passive sampling was completed at a selection of sites using siphon bottles</w:t>
      </w:r>
    </w:p>
  </w:comment>
  <w:comment w:id="99" w:author="Mark Johnson" w:date="2020-07-17T10:17:00Z" w:initials="MJ">
    <w:p w14:paraId="33AA37F8" w14:textId="77777777" w:rsidR="007B5FA3" w:rsidRDefault="007B5FA3">
      <w:pPr>
        <w:pStyle w:val="CommentText"/>
      </w:pPr>
      <w:r>
        <w:rPr>
          <w:rStyle w:val="CommentReference"/>
        </w:rPr>
        <w:annotationRef/>
      </w:r>
      <w:r>
        <w:sym w:font="Wingdings" w:char="F04A"/>
      </w:r>
    </w:p>
  </w:comment>
  <w:comment w:id="100" w:author="Bill Floyd" w:date="2020-07-23T22:36:00Z" w:initials="BF">
    <w:p w14:paraId="6B002A45" w14:textId="0D15D664" w:rsidR="006D2FF7" w:rsidRDefault="006D2FF7">
      <w:pPr>
        <w:pStyle w:val="CommentText"/>
      </w:pPr>
      <w:r>
        <w:rPr>
          <w:rStyle w:val="CommentReference"/>
        </w:rPr>
        <w:annotationRef/>
      </w:r>
      <w:r>
        <w:t>Reference this design or the design that you modified</w:t>
      </w:r>
    </w:p>
  </w:comment>
  <w:comment w:id="111" w:author="Mark Johnson" w:date="2020-07-17T10:18:00Z" w:initials="MJ">
    <w:p w14:paraId="2432000F" w14:textId="77777777" w:rsidR="007B5FA3" w:rsidRDefault="007B5FA3">
      <w:pPr>
        <w:pStyle w:val="CommentText"/>
      </w:pPr>
      <w:r>
        <w:rPr>
          <w:rStyle w:val="CommentReference"/>
        </w:rPr>
        <w:annotationRef/>
      </w:r>
      <w:r>
        <w:t>These edits/suggestions are to keep the consistency in tone and person (avoid sudden shift from 3</w:t>
      </w:r>
      <w:r w:rsidRPr="002E3A08">
        <w:rPr>
          <w:vertAlign w:val="superscript"/>
        </w:rPr>
        <w:t>rd</w:t>
      </w:r>
      <w:r>
        <w:t xml:space="preserve"> person to 1</w:t>
      </w:r>
      <w:r w:rsidRPr="002E3A08">
        <w:rPr>
          <w:vertAlign w:val="superscript"/>
        </w:rPr>
        <w:t>st</w:t>
      </w:r>
      <w:r>
        <w:t xml:space="preserve"> person)</w:t>
      </w:r>
    </w:p>
  </w:comment>
  <w:comment w:id="118" w:author="Bill Floyd" w:date="2020-07-23T22:40:00Z" w:initials="BF">
    <w:p w14:paraId="416D846F" w14:textId="61312534" w:rsidR="006D2FF7" w:rsidRDefault="006D2FF7">
      <w:pPr>
        <w:pStyle w:val="CommentText"/>
      </w:pPr>
      <w:r>
        <w:rPr>
          <w:rStyle w:val="CommentReference"/>
        </w:rPr>
        <w:annotationRef/>
      </w:r>
      <w:r>
        <w:t>This design was based partially on what Maartje did as well</w:t>
      </w:r>
    </w:p>
  </w:comment>
  <w:comment w:id="116" w:author="Mark Johnson" w:date="2020-07-17T10:18:00Z" w:initials="MJ">
    <w:p w14:paraId="2D39068F" w14:textId="77777777" w:rsidR="007B5FA3" w:rsidRDefault="007B5FA3">
      <w:pPr>
        <w:pStyle w:val="CommentText"/>
      </w:pPr>
      <w:r>
        <w:rPr>
          <w:rStyle w:val="CommentReference"/>
        </w:rPr>
        <w:annotationRef/>
      </w:r>
      <w:r>
        <w:t xml:space="preserve">Comment on deleted text – I would think this is quite common. I did this in my PhD field work with two stage passive samplers tied in with continuous stage recorders. </w:t>
      </w:r>
    </w:p>
  </w:comment>
  <w:comment w:id="121" w:author="Mark Johnson" w:date="2020-07-17T10:19:00Z" w:initials="MJ">
    <w:p w14:paraId="7FBD5DE2" w14:textId="77777777" w:rsidR="007B5FA3" w:rsidRDefault="007B5FA3">
      <w:pPr>
        <w:pStyle w:val="CommentText"/>
      </w:pPr>
      <w:r>
        <w:rPr>
          <w:rStyle w:val="CommentReference"/>
        </w:rPr>
        <w:annotationRef/>
      </w:r>
      <w:r>
        <w:t xml:space="preserve">Word choice? discretization? </w:t>
      </w:r>
    </w:p>
  </w:comment>
  <w:comment w:id="123" w:author="Mark Johnson" w:date="2020-07-17T10:20:00Z" w:initials="MJ">
    <w:p w14:paraId="1EC7A150" w14:textId="77777777" w:rsidR="007B5FA3" w:rsidRDefault="007B5FA3">
      <w:pPr>
        <w:pStyle w:val="CommentText"/>
      </w:pPr>
      <w:r>
        <w:rPr>
          <w:rStyle w:val="CommentReference"/>
        </w:rPr>
        <w:annotationRef/>
      </w:r>
      <w:r>
        <w:t>Affirm = state as fact</w:t>
      </w:r>
    </w:p>
  </w:comment>
  <w:comment w:id="128" w:author="Bill Floyd" w:date="2020-07-23T22:41:00Z" w:initials="BF">
    <w:p w14:paraId="356D14D5" w14:textId="74EDA7F3" w:rsidR="006D2FF7" w:rsidRDefault="006D2FF7">
      <w:pPr>
        <w:pStyle w:val="CommentText"/>
      </w:pPr>
      <w:r>
        <w:rPr>
          <w:rStyle w:val="CommentReference"/>
        </w:rPr>
        <w:annotationRef/>
      </w:r>
      <w:r>
        <w:t>Put in actual amount ie from a few days to a few weeks (or whatever it actually was)</w:t>
      </w:r>
    </w:p>
  </w:comment>
  <w:comment w:id="133" w:author="Bill Floyd" w:date="2020-07-23T22:43:00Z" w:initials="BF">
    <w:p w14:paraId="4AA45768" w14:textId="154EE001" w:rsidR="00CF4C2A" w:rsidRDefault="00CF4C2A">
      <w:pPr>
        <w:pStyle w:val="CommentText"/>
      </w:pPr>
      <w:r>
        <w:rPr>
          <w:rStyle w:val="CommentReference"/>
        </w:rPr>
        <w:annotationRef/>
      </w:r>
      <w:r>
        <w:t>You don’t need to restate what you are measuring.  IE water samples were transported in coolers with ice.</w:t>
      </w:r>
    </w:p>
  </w:comment>
  <w:comment w:id="134" w:author="Bill Floyd" w:date="2020-07-23T22:46:00Z" w:initials="BF">
    <w:p w14:paraId="33819494" w14:textId="647DE4FB" w:rsidR="00CF4C2A" w:rsidRDefault="00CF4C2A">
      <w:pPr>
        <w:pStyle w:val="CommentText"/>
      </w:pPr>
      <w:r>
        <w:rPr>
          <w:rStyle w:val="CommentReference"/>
        </w:rPr>
        <w:annotationRef/>
      </w:r>
      <w:r>
        <w:t>This should be in chapter one and need not be repeated here.  You should have already established why this is being measured, now all you need to describe how you did it.</w:t>
      </w:r>
    </w:p>
  </w:comment>
  <w:comment w:id="135" w:author="Bill Floyd" w:date="2020-07-23T22:45:00Z" w:initials="BF">
    <w:p w14:paraId="0DF43EF0" w14:textId="4CC65BE2" w:rsidR="00CF4C2A" w:rsidRDefault="00CF4C2A">
      <w:pPr>
        <w:pStyle w:val="CommentText"/>
      </w:pPr>
      <w:r>
        <w:rPr>
          <w:rStyle w:val="CommentReference"/>
        </w:rPr>
        <w:annotationRef/>
      </w:r>
      <w:r>
        <w:t>This is a result, should not be here.</w:t>
      </w:r>
    </w:p>
  </w:comment>
  <w:comment w:id="145" w:author="Bill Floyd" w:date="2020-07-23T22:50:00Z" w:initials="BF">
    <w:p w14:paraId="5D8A025C" w14:textId="1289734B" w:rsidR="00CF4C2A" w:rsidRDefault="00CF4C2A">
      <w:pPr>
        <w:pStyle w:val="CommentText"/>
      </w:pPr>
      <w:r>
        <w:rPr>
          <w:rStyle w:val="CommentReference"/>
        </w:rPr>
        <w:annotationRef/>
      </w:r>
    </w:p>
  </w:comment>
  <w:comment w:id="156" w:author="Mark Johnson" w:date="2020-07-17T10:21:00Z" w:initials="MJ">
    <w:p w14:paraId="6B84376D" w14:textId="77777777" w:rsidR="007B5FA3" w:rsidRDefault="007B5FA3">
      <w:pPr>
        <w:pStyle w:val="CommentText"/>
      </w:pPr>
      <w:r>
        <w:rPr>
          <w:rStyle w:val="CommentReference"/>
        </w:rPr>
        <w:annotationRef/>
      </w:r>
      <w:r>
        <w:t>Nice paragraph</w:t>
      </w:r>
    </w:p>
  </w:comment>
  <w:comment w:id="164" w:author="Mark Johnson" w:date="2020-07-17T10:27:00Z" w:initials="MJ">
    <w:p w14:paraId="2EEA427C" w14:textId="61D274BC" w:rsidR="007B5FA3" w:rsidRDefault="007B5FA3">
      <w:pPr>
        <w:pStyle w:val="CommentText"/>
      </w:pPr>
      <w:r>
        <w:rPr>
          <w:rStyle w:val="CommentReference"/>
        </w:rPr>
        <w:annotationRef/>
      </w:r>
      <w:r>
        <w:t>Would snow usually be presented as SWE?</w:t>
      </w:r>
    </w:p>
  </w:comment>
  <w:comment w:id="169" w:author="Mark Johnson" w:date="2020-07-17T10:29:00Z" w:initials="MJ">
    <w:p w14:paraId="79474CCF" w14:textId="6E57C5AB" w:rsidR="007B5FA3" w:rsidRDefault="007B5FA3">
      <w:pPr>
        <w:pStyle w:val="CommentText"/>
      </w:pPr>
      <w:r>
        <w:rPr>
          <w:rStyle w:val="CommentReference"/>
        </w:rPr>
        <w:annotationRef/>
      </w:r>
      <w:r>
        <w:t>Added some space so was clear to distinguish between rows. Should put this in same font as rest of text, use capital letters, etc.</w:t>
      </w:r>
    </w:p>
  </w:comment>
  <w:comment w:id="207" w:author="Mark Johnson" w:date="2020-07-17T10:31:00Z" w:initials="MJ">
    <w:p w14:paraId="7B0D9A9C" w14:textId="1204176C" w:rsidR="007B5FA3" w:rsidRDefault="007B5FA3">
      <w:pPr>
        <w:pStyle w:val="CommentText"/>
      </w:pPr>
      <w:r>
        <w:rPr>
          <w:rStyle w:val="CommentReference"/>
        </w:rPr>
        <w:annotationRef/>
      </w:r>
      <w:r>
        <w:t xml:space="preserve"> 90% is less cautious than 95%</w:t>
      </w:r>
    </w:p>
  </w:comment>
  <w:comment w:id="210" w:author="Mark Johnson" w:date="2020-07-17T10:32:00Z" w:initials="MJ">
    <w:p w14:paraId="6CB28AE1" w14:textId="3D0C5CA5" w:rsidR="007B5FA3" w:rsidRDefault="007B5FA3">
      <w:pPr>
        <w:pStyle w:val="CommentText"/>
      </w:pPr>
      <w:r>
        <w:rPr>
          <w:rStyle w:val="CommentReference"/>
        </w:rPr>
        <w:annotationRef/>
      </w:r>
      <w:r>
        <w:t>Needs some attention to make fit without funky column text wrapping</w:t>
      </w:r>
    </w:p>
  </w:comment>
  <w:comment w:id="211" w:author="Mark Johnson" w:date="2020-07-17T10:33:00Z" w:initials="MJ">
    <w:p w14:paraId="03BDE3E9" w14:textId="298D4136" w:rsidR="007B5FA3" w:rsidRDefault="007B5FA3">
      <w:pPr>
        <w:pStyle w:val="CommentText"/>
        <w:rPr>
          <w:rStyle w:val="CommentReference"/>
        </w:rPr>
      </w:pPr>
      <w:r>
        <w:rPr>
          <w:rStyle w:val="CommentReference"/>
        </w:rPr>
        <w:annotationRef/>
      </w:r>
      <w:r>
        <w:rPr>
          <w:rStyle w:val="CommentReference"/>
        </w:rPr>
        <w:t xml:space="preserve">Seems best to report either SUVA254 or SAC254. SUVA = [DOC]/SAC254, and you show that [DOC] is not so great for spectrolyser, going with SAC254 makes sense for reporting results. </w:t>
      </w:r>
    </w:p>
    <w:p w14:paraId="090A743F" w14:textId="77777777" w:rsidR="007B5FA3" w:rsidRDefault="007B5FA3">
      <w:pPr>
        <w:pStyle w:val="CommentText"/>
        <w:rPr>
          <w:rStyle w:val="CommentReference"/>
        </w:rPr>
      </w:pPr>
    </w:p>
    <w:p w14:paraId="1E4AFEF5" w14:textId="0C10BA7F" w:rsidR="007B5FA3" w:rsidRDefault="007B5FA3">
      <w:pPr>
        <w:pStyle w:val="CommentText"/>
      </w:pPr>
      <w:r>
        <w:rPr>
          <w:rStyle w:val="CommentReference"/>
        </w:rPr>
        <w:t>You can use SUVA254 when comparing to other studies, particularly when using [DOC] from NPOC to compute SUVA</w:t>
      </w:r>
    </w:p>
  </w:comment>
  <w:comment w:id="214" w:author="Mark Johnson" w:date="2020-07-17T10:35:00Z" w:initials="MJ">
    <w:p w14:paraId="78CF43B8" w14:textId="24104100" w:rsidR="007B5FA3" w:rsidRDefault="007B5FA3">
      <w:pPr>
        <w:pStyle w:val="CommentText"/>
      </w:pPr>
      <w:r>
        <w:rPr>
          <w:rStyle w:val="CommentReference"/>
        </w:rPr>
        <w:annotationRef/>
      </w:r>
      <w:r>
        <w:t xml:space="preserve">Good to add some words to define vertical lines (solid and dashed) in the figure caption here, also what the dots indicate. </w:t>
      </w:r>
    </w:p>
  </w:comment>
  <w:comment w:id="219" w:author="Mark Johnson" w:date="2020-07-17T10:36:00Z" w:initials="MJ">
    <w:p w14:paraId="618CADDC" w14:textId="792AB964" w:rsidR="007B5FA3" w:rsidRDefault="007B5FA3">
      <w:pPr>
        <w:pStyle w:val="CommentText"/>
      </w:pPr>
      <w:r>
        <w:rPr>
          <w:rStyle w:val="CommentReference"/>
        </w:rPr>
        <w:annotationRef/>
      </w:r>
      <w:r>
        <w:t>Define RSD in the Table heading</w:t>
      </w:r>
    </w:p>
  </w:comment>
  <w:comment w:id="245" w:author="Mark Johnson" w:date="2020-07-17T10:49:00Z" w:initials="MJ">
    <w:p w14:paraId="5BBAD336" w14:textId="77777777" w:rsidR="007B5FA3" w:rsidRDefault="007B5FA3">
      <w:pPr>
        <w:pStyle w:val="CommentText"/>
      </w:pPr>
      <w:r>
        <w:rPr>
          <w:rStyle w:val="CommentReference"/>
        </w:rPr>
        <w:annotationRef/>
      </w:r>
      <w:r>
        <w:t xml:space="preserve">This figure seems to be saying that a site-specific calibration might be needed rather than relying on the global calibration. The figure was set up to address if molecular character of river samples shifted. That would be better done by looking at SAC254 or some other molecular character indicator. </w:t>
      </w:r>
    </w:p>
    <w:p w14:paraId="6E0211A8" w14:textId="77777777" w:rsidR="007B5FA3" w:rsidRDefault="007B5FA3">
      <w:pPr>
        <w:pStyle w:val="CommentText"/>
      </w:pPr>
    </w:p>
    <w:p w14:paraId="38E78DEB" w14:textId="294598C2" w:rsidR="007B5FA3" w:rsidRDefault="007B5FA3">
      <w:pPr>
        <w:pStyle w:val="CommentText"/>
      </w:pPr>
      <w:r>
        <w:t>Maybe just use the inset as the main figure (DOC on X with SAV on Y), and move this DOC (NPOC) vs DOC (spectrolyser) to the appendix?</w:t>
      </w:r>
    </w:p>
  </w:comment>
  <w:comment w:id="248" w:author="Mark Johnson" w:date="2020-07-17T10:52:00Z" w:initials="MJ">
    <w:p w14:paraId="77A47C08" w14:textId="1CC83FB7" w:rsidR="007B5FA3" w:rsidRDefault="007B5FA3">
      <w:pPr>
        <w:pStyle w:val="CommentText"/>
      </w:pPr>
      <w:r>
        <w:rPr>
          <w:rStyle w:val="CommentReference"/>
        </w:rPr>
        <w:annotationRef/>
      </w:r>
      <w:r>
        <w:t xml:space="preserve">Can we plot it like this since these are not independent? SUVA = [DOC]/SAC254, so we have DOC on the X and something derived from DOC on the Y.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6C9515" w15:done="0"/>
  <w15:commentEx w15:paraId="05E6AA62" w15:done="0"/>
  <w15:commentEx w15:paraId="0C5E8D4A" w15:done="0"/>
  <w15:commentEx w15:paraId="268A44C7" w15:done="0"/>
  <w15:commentEx w15:paraId="3A82A8FD" w15:done="0"/>
  <w15:commentEx w15:paraId="45DAF0D8" w15:done="0"/>
  <w15:commentEx w15:paraId="1E167E8F" w15:done="0"/>
  <w15:commentEx w15:paraId="3A45050F" w15:done="0"/>
  <w15:commentEx w15:paraId="4D0E2EAF" w15:paraIdParent="3A45050F" w15:done="0"/>
  <w15:commentEx w15:paraId="01A3CD69" w15:done="0"/>
  <w15:commentEx w15:paraId="3D093B98" w15:done="0"/>
  <w15:commentEx w15:paraId="2E73C9ED" w15:done="0"/>
  <w15:commentEx w15:paraId="4B9B3199" w15:done="0"/>
  <w15:commentEx w15:paraId="2D9C9557" w15:done="0"/>
  <w15:commentEx w15:paraId="1D98A4AA" w15:done="0"/>
  <w15:commentEx w15:paraId="2EBBB9CE" w15:done="0"/>
  <w15:commentEx w15:paraId="0442C073" w15:done="0"/>
  <w15:commentEx w15:paraId="6B19FDEC" w15:done="0"/>
  <w15:commentEx w15:paraId="0CCF1BDB" w15:done="0"/>
  <w15:commentEx w15:paraId="5F2F4656" w15:done="0"/>
  <w15:commentEx w15:paraId="2005F836" w15:done="0"/>
  <w15:commentEx w15:paraId="38218490" w15:done="0"/>
  <w15:commentEx w15:paraId="798C7B65" w15:done="0"/>
  <w15:commentEx w15:paraId="11E3B4AF" w15:done="0"/>
  <w15:commentEx w15:paraId="3CD4BAFE" w15:done="0"/>
  <w15:commentEx w15:paraId="28C05B98" w15:done="0"/>
  <w15:commentEx w15:paraId="33AA37F8" w15:done="0"/>
  <w15:commentEx w15:paraId="6B002A45" w15:done="0"/>
  <w15:commentEx w15:paraId="2432000F" w15:done="0"/>
  <w15:commentEx w15:paraId="416D846F" w15:done="0"/>
  <w15:commentEx w15:paraId="2D39068F" w15:done="0"/>
  <w15:commentEx w15:paraId="7FBD5DE2" w15:done="0"/>
  <w15:commentEx w15:paraId="1EC7A150" w15:done="0"/>
  <w15:commentEx w15:paraId="356D14D5" w15:done="0"/>
  <w15:commentEx w15:paraId="4AA45768" w15:done="0"/>
  <w15:commentEx w15:paraId="33819494" w15:done="0"/>
  <w15:commentEx w15:paraId="0DF43EF0" w15:done="0"/>
  <w15:commentEx w15:paraId="5D8A025C" w15:done="0"/>
  <w15:commentEx w15:paraId="6B84376D" w15:done="0"/>
  <w15:commentEx w15:paraId="2EEA427C" w15:done="0"/>
  <w15:commentEx w15:paraId="79474CCF" w15:done="0"/>
  <w15:commentEx w15:paraId="7B0D9A9C" w15:done="0"/>
  <w15:commentEx w15:paraId="6CB28AE1" w15:done="0"/>
  <w15:commentEx w15:paraId="1E4AFEF5" w15:done="0"/>
  <w15:commentEx w15:paraId="78CF43B8" w15:done="0"/>
  <w15:commentEx w15:paraId="618CADDC" w15:done="0"/>
  <w15:commentEx w15:paraId="38E78DEB" w15:done="0"/>
  <w15:commentEx w15:paraId="77A47C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BF866" w16cex:dateUtc="2020-07-17T17:13:00Z"/>
  <w16cex:commentExtensible w16cex:durableId="22BBF8CE" w16cex:dateUtc="2020-07-17T17:15:00Z"/>
  <w16cex:commentExtensible w16cex:durableId="22BBF903" w16cex:dateUtc="2020-07-17T17:16:00Z"/>
  <w16cex:commentExtensible w16cex:durableId="22BBF93B" w16cex:dateUtc="2020-07-17T17:17:00Z"/>
  <w16cex:commentExtensible w16cex:durableId="22BBF965" w16cex:dateUtc="2020-07-17T17:18:00Z"/>
  <w16cex:commentExtensible w16cex:durableId="22BBF993" w16cex:dateUtc="2020-07-17T17:18:00Z"/>
  <w16cex:commentExtensible w16cex:durableId="22BBF9C0" w16cex:dateUtc="2020-07-17T17:19:00Z"/>
  <w16cex:commentExtensible w16cex:durableId="22BBFA08" w16cex:dateUtc="2020-07-17T17:20:00Z"/>
  <w16cex:commentExtensible w16cex:durableId="22BBFA37" w16cex:dateUtc="2020-07-17T17:21:00Z"/>
  <w16cex:commentExtensible w16cex:durableId="22BBFB83" w16cex:dateUtc="2020-07-17T17:27:00Z"/>
  <w16cex:commentExtensible w16cex:durableId="22BBFC0F" w16cex:dateUtc="2020-07-17T17:29:00Z"/>
  <w16cex:commentExtensible w16cex:durableId="22BBFC69" w16cex:dateUtc="2020-07-17T17:31:00Z"/>
  <w16cex:commentExtensible w16cex:durableId="22BBFCD3" w16cex:dateUtc="2020-07-17T17:32:00Z"/>
  <w16cex:commentExtensible w16cex:durableId="22BBFCF7" w16cex:dateUtc="2020-07-17T17:33:00Z"/>
  <w16cex:commentExtensible w16cex:durableId="22BBFD78" w16cex:dateUtc="2020-07-17T17:35:00Z"/>
  <w16cex:commentExtensible w16cex:durableId="22BBFDC3" w16cex:dateUtc="2020-07-17T17:36:00Z"/>
  <w16cex:commentExtensible w16cex:durableId="22BC00A1" w16cex:dateUtc="2020-07-17T17:49:00Z"/>
  <w16cex:commentExtensible w16cex:durableId="22BC0188" w16cex:dateUtc="2020-07-17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D9C9557" w16cid:durableId="22BBF866"/>
  <w16cid:commentId w16cid:paraId="6B19FDEC" w16cid:durableId="22BBF8CE"/>
  <w16cid:commentId w16cid:paraId="5F2F4656" w16cid:durableId="22BBF903"/>
  <w16cid:commentId w16cid:paraId="33AA37F8" w16cid:durableId="22BBF93B"/>
  <w16cid:commentId w16cid:paraId="2432000F" w16cid:durableId="22BBF965"/>
  <w16cid:commentId w16cid:paraId="2D39068F" w16cid:durableId="22BBF993"/>
  <w16cid:commentId w16cid:paraId="7FBD5DE2" w16cid:durableId="22BBF9C0"/>
  <w16cid:commentId w16cid:paraId="1EC7A150" w16cid:durableId="22BBFA08"/>
  <w16cid:commentId w16cid:paraId="6B84376D" w16cid:durableId="22BBFA37"/>
  <w16cid:commentId w16cid:paraId="2EEA427C" w16cid:durableId="22BBFB83"/>
  <w16cid:commentId w16cid:paraId="79474CCF" w16cid:durableId="22BBFC0F"/>
  <w16cid:commentId w16cid:paraId="7B0D9A9C" w16cid:durableId="22BBFC69"/>
  <w16cid:commentId w16cid:paraId="6CB28AE1" w16cid:durableId="22BBFCD3"/>
  <w16cid:commentId w16cid:paraId="1E4AFEF5" w16cid:durableId="22BBFCF7"/>
  <w16cid:commentId w16cid:paraId="78CF43B8" w16cid:durableId="22BBFD78"/>
  <w16cid:commentId w16cid:paraId="618CADDC" w16cid:durableId="22BBFDC3"/>
  <w16cid:commentId w16cid:paraId="38E78DEB" w16cid:durableId="22BC00A1"/>
  <w16cid:commentId w16cid:paraId="77A47C08" w16cid:durableId="22BC018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BEC6C7" w14:textId="77777777" w:rsidR="007B5FA3" w:rsidRDefault="007B5FA3">
      <w:pPr>
        <w:spacing w:line="240" w:lineRule="auto"/>
      </w:pPr>
      <w:r>
        <w:separator/>
      </w:r>
    </w:p>
  </w:endnote>
  <w:endnote w:type="continuationSeparator" w:id="0">
    <w:p w14:paraId="7D7445AA" w14:textId="77777777" w:rsidR="007B5FA3" w:rsidRDefault="007B5F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Nirmala UI"/>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7A6D9" w14:textId="77777777" w:rsidR="007B5FA3" w:rsidRDefault="007B5FA3">
    <w:pPr>
      <w:pStyle w:val="Footer"/>
      <w:jc w:val="right"/>
    </w:pPr>
    <w:r>
      <w:fldChar w:fldCharType="begin"/>
    </w:r>
    <w:r>
      <w:instrText xml:space="preserve"> PAGE   \* MERGEFORMAT </w:instrText>
    </w:r>
    <w:r>
      <w:fldChar w:fldCharType="separate"/>
    </w:r>
    <w:r w:rsidR="00D438BC">
      <w:rPr>
        <w:noProof/>
      </w:rPr>
      <w:t>ii</w:t>
    </w:r>
    <w:r>
      <w:rPr>
        <w:noProof/>
      </w:rPr>
      <w:fldChar w:fldCharType="end"/>
    </w:r>
  </w:p>
  <w:p w14:paraId="66088D20" w14:textId="77777777" w:rsidR="007B5FA3" w:rsidRDefault="007B5FA3" w:rsidP="00053949">
    <w:pPr>
      <w:pStyle w:val="Footer"/>
    </w:pPr>
  </w:p>
  <w:p w14:paraId="711AEA9A" w14:textId="77777777" w:rsidR="007B5FA3" w:rsidRDefault="007B5FA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5844152"/>
      <w:docPartObj>
        <w:docPartGallery w:val="Page Numbers (Bottom of Page)"/>
        <w:docPartUnique/>
      </w:docPartObj>
    </w:sdtPr>
    <w:sdtEndPr>
      <w:rPr>
        <w:noProof/>
      </w:rPr>
    </w:sdtEndPr>
    <w:sdtContent>
      <w:p w14:paraId="10831599" w14:textId="77777777" w:rsidR="007B5FA3" w:rsidRDefault="007B5FA3">
        <w:pPr>
          <w:pStyle w:val="Footer"/>
          <w:jc w:val="right"/>
        </w:pPr>
        <w:r>
          <w:fldChar w:fldCharType="begin"/>
        </w:r>
        <w:r>
          <w:instrText xml:space="preserve"> PAGE   \* MERGEFORMAT </w:instrText>
        </w:r>
        <w:r>
          <w:fldChar w:fldCharType="separate"/>
        </w:r>
        <w:r w:rsidR="00D438BC">
          <w:rPr>
            <w:noProof/>
          </w:rPr>
          <w:t>i</w:t>
        </w:r>
        <w:r>
          <w:rPr>
            <w:noProof/>
          </w:rPr>
          <w:fldChar w:fldCharType="end"/>
        </w:r>
      </w:p>
    </w:sdtContent>
  </w:sdt>
  <w:p w14:paraId="0FE04CC7" w14:textId="77777777" w:rsidR="007B5FA3" w:rsidRDefault="007B5FA3">
    <w:pPr>
      <w:pStyle w:val="Footer"/>
    </w:pPr>
  </w:p>
  <w:p w14:paraId="2AEE18A1" w14:textId="77777777" w:rsidR="007B5FA3" w:rsidRDefault="007B5FA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4332935"/>
      <w:docPartObj>
        <w:docPartGallery w:val="Page Numbers (Bottom of Page)"/>
        <w:docPartUnique/>
      </w:docPartObj>
    </w:sdtPr>
    <w:sdtEndPr>
      <w:rPr>
        <w:noProof/>
      </w:rPr>
    </w:sdtEndPr>
    <w:sdtContent>
      <w:p w14:paraId="57280AE3" w14:textId="77777777" w:rsidR="007B5FA3" w:rsidRDefault="007B5FA3">
        <w:pPr>
          <w:pStyle w:val="Footer"/>
          <w:jc w:val="right"/>
        </w:pPr>
        <w:r>
          <w:fldChar w:fldCharType="begin"/>
        </w:r>
        <w:r>
          <w:instrText xml:space="preserve"> PAGE   \* MERGEFORMAT </w:instrText>
        </w:r>
        <w:r>
          <w:fldChar w:fldCharType="separate"/>
        </w:r>
        <w:r w:rsidR="00D438BC">
          <w:rPr>
            <w:noProof/>
          </w:rPr>
          <w:t>1</w:t>
        </w:r>
        <w:r>
          <w:rPr>
            <w:noProof/>
          </w:rPr>
          <w:fldChar w:fldCharType="end"/>
        </w:r>
      </w:p>
    </w:sdtContent>
  </w:sdt>
  <w:p w14:paraId="363693B6" w14:textId="77777777" w:rsidR="007B5FA3" w:rsidRDefault="007B5FA3">
    <w:pPr>
      <w:pStyle w:val="Footer"/>
    </w:pPr>
  </w:p>
  <w:p w14:paraId="66CD8083" w14:textId="77777777" w:rsidR="007B5FA3" w:rsidRDefault="007B5FA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67200"/>
      <w:docPartObj>
        <w:docPartGallery w:val="Page Numbers (Bottom of Page)"/>
        <w:docPartUnique/>
      </w:docPartObj>
    </w:sdtPr>
    <w:sdtEndPr>
      <w:rPr>
        <w:noProof/>
      </w:rPr>
    </w:sdtEndPr>
    <w:sdtContent>
      <w:p w14:paraId="37F9D1A4" w14:textId="77777777" w:rsidR="007B5FA3" w:rsidRDefault="007B5FA3">
        <w:pPr>
          <w:pStyle w:val="Footer"/>
          <w:jc w:val="right"/>
        </w:pPr>
        <w:r>
          <w:fldChar w:fldCharType="begin"/>
        </w:r>
        <w:r>
          <w:instrText xml:space="preserve"> PAGE   \* MERGEFORMAT </w:instrText>
        </w:r>
        <w:r>
          <w:fldChar w:fldCharType="separate"/>
        </w:r>
        <w:r w:rsidR="00D438BC">
          <w:rPr>
            <w:noProof/>
          </w:rPr>
          <w:t>52</w:t>
        </w:r>
        <w:r>
          <w:rPr>
            <w:noProof/>
          </w:rPr>
          <w:fldChar w:fldCharType="end"/>
        </w:r>
      </w:p>
    </w:sdtContent>
  </w:sdt>
  <w:p w14:paraId="05EC5507" w14:textId="77777777" w:rsidR="007B5FA3" w:rsidRDefault="007B5FA3">
    <w:pPr>
      <w:pStyle w:val="Footer"/>
    </w:pPr>
  </w:p>
  <w:p w14:paraId="568695DA" w14:textId="77777777" w:rsidR="007B5FA3" w:rsidRDefault="007B5FA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725F25" w14:textId="77777777" w:rsidR="007B5FA3" w:rsidRDefault="007B5FA3">
      <w:r>
        <w:separator/>
      </w:r>
    </w:p>
  </w:footnote>
  <w:footnote w:type="continuationSeparator" w:id="0">
    <w:p w14:paraId="299B0A0E" w14:textId="77777777" w:rsidR="007B5FA3" w:rsidRDefault="007B5FA3">
      <w:r>
        <w:continuationSeparator/>
      </w:r>
    </w:p>
  </w:footnote>
  <w:footnote w:id="1">
    <w:p w14:paraId="3C4E9A7C" w14:textId="77777777" w:rsidR="007B5FA3" w:rsidRDefault="007B5FA3">
      <w:pPr>
        <w:pStyle w:val="FootnoteText"/>
      </w:pPr>
      <w:r>
        <w:rPr>
          <w:rStyle w:val="FootnoteReference"/>
        </w:rPr>
        <w:footnoteRef/>
      </w:r>
      <w:r>
        <w:t xml:space="preserve"> 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61BAD"/>
    <w:multiLevelType w:val="multilevel"/>
    <w:tmpl w:val="CE08A10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3"/>
  </w:num>
  <w:num w:numId="6">
    <w:abstractNumId w:val="17"/>
  </w:num>
  <w:num w:numId="7">
    <w:abstractNumId w:val="25"/>
  </w:num>
  <w:num w:numId="8">
    <w:abstractNumId w:val="24"/>
  </w:num>
  <w:num w:numId="9">
    <w:abstractNumId w:val="14"/>
  </w:num>
  <w:num w:numId="10">
    <w:abstractNumId w:val="12"/>
  </w:num>
  <w:num w:numId="11">
    <w:abstractNumId w:val="4"/>
  </w:num>
  <w:num w:numId="12">
    <w:abstractNumId w:val="20"/>
  </w:num>
  <w:num w:numId="13">
    <w:abstractNumId w:val="13"/>
  </w:num>
  <w:num w:numId="14">
    <w:abstractNumId w:val="26"/>
  </w:num>
  <w:num w:numId="15">
    <w:abstractNumId w:val="11"/>
  </w:num>
  <w:num w:numId="16">
    <w:abstractNumId w:val="18"/>
  </w:num>
  <w:num w:numId="17">
    <w:abstractNumId w:val="0"/>
  </w:num>
  <w:num w:numId="18">
    <w:abstractNumId w:val="0"/>
  </w:num>
  <w:num w:numId="19">
    <w:abstractNumId w:val="0"/>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18"/>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2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ill Floyd">
    <w15:presenceInfo w15:providerId="AD" w15:userId="S-1-5-21-1542403177-3275365000-3172300963-31218"/>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5A83"/>
    <w:rsid w:val="00053949"/>
    <w:rsid w:val="0013161A"/>
    <w:rsid w:val="00136771"/>
    <w:rsid w:val="001C150B"/>
    <w:rsid w:val="0026551E"/>
    <w:rsid w:val="00274307"/>
    <w:rsid w:val="002E3A08"/>
    <w:rsid w:val="00323151"/>
    <w:rsid w:val="00346146"/>
    <w:rsid w:val="00405B36"/>
    <w:rsid w:val="004247A5"/>
    <w:rsid w:val="004E29B3"/>
    <w:rsid w:val="00590D07"/>
    <w:rsid w:val="005A0236"/>
    <w:rsid w:val="005C1D5F"/>
    <w:rsid w:val="00691BC7"/>
    <w:rsid w:val="006D2FF7"/>
    <w:rsid w:val="007078D5"/>
    <w:rsid w:val="00734ECD"/>
    <w:rsid w:val="00784D58"/>
    <w:rsid w:val="00785E78"/>
    <w:rsid w:val="007B5FA3"/>
    <w:rsid w:val="008D6863"/>
    <w:rsid w:val="008F49AF"/>
    <w:rsid w:val="00A144F7"/>
    <w:rsid w:val="00B14038"/>
    <w:rsid w:val="00B64271"/>
    <w:rsid w:val="00B86B75"/>
    <w:rsid w:val="00BC48D5"/>
    <w:rsid w:val="00C36279"/>
    <w:rsid w:val="00CD314C"/>
    <w:rsid w:val="00CF4C2A"/>
    <w:rsid w:val="00D27288"/>
    <w:rsid w:val="00D438BC"/>
    <w:rsid w:val="00DC6C14"/>
    <w:rsid w:val="00E131BD"/>
    <w:rsid w:val="00E315A3"/>
    <w:rsid w:val="00E3690A"/>
    <w:rsid w:val="00E6797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020B164"/>
  <w15:docId w15:val="{967DC07A-2B8E-42F6-B29E-58A15670E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 w:type="character" w:styleId="CommentReference">
    <w:name w:val="annotation reference"/>
    <w:basedOn w:val="DefaultParagraphFont"/>
    <w:semiHidden/>
    <w:unhideWhenUsed/>
    <w:rsid w:val="00CD314C"/>
    <w:rPr>
      <w:sz w:val="16"/>
      <w:szCs w:val="16"/>
    </w:rPr>
  </w:style>
  <w:style w:type="paragraph" w:styleId="CommentText">
    <w:name w:val="annotation text"/>
    <w:basedOn w:val="Normal"/>
    <w:link w:val="CommentTextChar"/>
    <w:semiHidden/>
    <w:unhideWhenUsed/>
    <w:rsid w:val="00CD314C"/>
    <w:pPr>
      <w:spacing w:line="240" w:lineRule="auto"/>
    </w:pPr>
    <w:rPr>
      <w:sz w:val="20"/>
      <w:szCs w:val="20"/>
    </w:rPr>
  </w:style>
  <w:style w:type="character" w:customStyle="1" w:styleId="CommentTextChar">
    <w:name w:val="Comment Text Char"/>
    <w:basedOn w:val="DefaultParagraphFont"/>
    <w:link w:val="CommentText"/>
    <w:semiHidden/>
    <w:rsid w:val="00CD314C"/>
    <w:rPr>
      <w:sz w:val="20"/>
      <w:szCs w:val="20"/>
    </w:rPr>
  </w:style>
  <w:style w:type="paragraph" w:styleId="CommentSubject">
    <w:name w:val="annotation subject"/>
    <w:basedOn w:val="CommentText"/>
    <w:next w:val="CommentText"/>
    <w:link w:val="CommentSubjectChar"/>
    <w:semiHidden/>
    <w:unhideWhenUsed/>
    <w:rsid w:val="00CD314C"/>
    <w:rPr>
      <w:b/>
      <w:bCs/>
    </w:rPr>
  </w:style>
  <w:style w:type="character" w:customStyle="1" w:styleId="CommentSubjectChar">
    <w:name w:val="Comment Subject Char"/>
    <w:basedOn w:val="CommentTextChar"/>
    <w:link w:val="CommentSubject"/>
    <w:semiHidden/>
    <w:rsid w:val="00CD314C"/>
    <w:rPr>
      <w:b/>
      <w:bCs/>
      <w:sz w:val="20"/>
      <w:szCs w:val="20"/>
    </w:rPr>
  </w:style>
  <w:style w:type="character" w:customStyle="1" w:styleId="UnresolvedMention">
    <w:name w:val="Unresolved Mention"/>
    <w:basedOn w:val="DefaultParagraphFont"/>
    <w:uiPriority w:val="99"/>
    <w:semiHidden/>
    <w:unhideWhenUsed/>
    <w:rsid w:val="001367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604921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i.org/10.1021/es103992s" TargetMode="External"/><Relationship Id="rId47" Type="http://schemas.openxmlformats.org/officeDocument/2006/relationships/hyperlink" Target="https://doi.org/10.1007/s11749-016-0481-7" TargetMode="External"/><Relationship Id="rId50" Type="http://schemas.openxmlformats.org/officeDocument/2006/relationships/hyperlink" Target="https://doi.org/10.2166/aqua.2008.064" TargetMode="External"/><Relationship Id="rId55" Type="http://schemas.openxmlformats.org/officeDocument/2006/relationships/hyperlink" Target="https://doi.org/10.1016/j.watres.2016.08.031" TargetMode="External"/><Relationship Id="rId63" Type="http://schemas.openxmlformats.org/officeDocument/2006/relationships/hyperlink" Target="https://www.canada.ca/content/dam/hc-sc/migration/hc-sc/ewh-semt/alt%7B\_%7Dformats/pdf/pubs/water-eau/sum%7B\_%7Dguide-res%7B\_%7Drecom/summary-table-August-15-2019-eng.pdf" TargetMode="External"/><Relationship Id="rId68" Type="http://schemas.openxmlformats.org/officeDocument/2006/relationships/hyperlink" Target="https://doi.org/10.1002/j.1551-8833.1995.tb06302.x" TargetMode="External"/><Relationship Id="rId76" Type="http://schemas.openxmlformats.org/officeDocument/2006/relationships/hyperlink" Target="https://doi.org/10.1016/j.cis.2010.06.007" TargetMode="External"/><Relationship Id="rId84" Type="http://schemas.openxmlformats.org/officeDocument/2006/relationships/hyperlink" Target="https://doi.org/10.1007/sl0533-010-9416-7" TargetMode="External"/><Relationship Id="rId89" Type="http://schemas.openxmlformats.org/officeDocument/2006/relationships/hyperlink" Target="https://doi.org/10.1021/es030360x" TargetMode="External"/><Relationship Id="rId7" Type="http://schemas.openxmlformats.org/officeDocument/2006/relationships/endnotes" Target="endnotes.xml"/><Relationship Id="rId71" Type="http://schemas.openxmlformats.org/officeDocument/2006/relationships/hyperlink" Target="https://doi.org/10.1002/j.1551-8833.2002.tb10250.x"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1111/ele.12897" TargetMode="External"/><Relationship Id="rId45" Type="http://schemas.openxmlformats.org/officeDocument/2006/relationships/hyperlink" Target="http://www.standardmethods.org/" TargetMode="External"/><Relationship Id="rId53" Type="http://schemas.openxmlformats.org/officeDocument/2006/relationships/hyperlink" Target="https://doi.org/10.1139/cjfas-2014-0400" TargetMode="External"/><Relationship Id="rId58" Type="http://schemas.openxmlformats.org/officeDocument/2006/relationships/hyperlink" Target="https://doi.org/10.1016/j.watres.2010.08.051" TargetMode="External"/><Relationship Id="rId66" Type="http://schemas.openxmlformats.org/officeDocument/2006/relationships/hyperlink" Target="https://www.jstor.org/stable/40058211" TargetMode="External"/><Relationship Id="rId74" Type="http://schemas.openxmlformats.org/officeDocument/2006/relationships/hyperlink" Target="https://doi.org/10.1002/rra.1504" TargetMode="External"/><Relationship Id="rId79" Type="http://schemas.openxmlformats.org/officeDocument/2006/relationships/hyperlink" Target="https://doi.org/10.5194/bg-10-2315-2013" TargetMode="External"/><Relationship Id="rId87" Type="http://schemas.openxmlformats.org/officeDocument/2006/relationships/hyperlink" Target="https://doi.org/10.1111/j.1365-2427.2011.02613.x" TargetMode="External"/><Relationship Id="rId5" Type="http://schemas.openxmlformats.org/officeDocument/2006/relationships/webSettings" Target="webSettings.xml"/><Relationship Id="rId61" Type="http://schemas.openxmlformats.org/officeDocument/2006/relationships/hyperlink" Target="https://doi.org/10.13031/2013.15662" TargetMode="External"/><Relationship Id="rId82" Type="http://schemas.openxmlformats.org/officeDocument/2006/relationships/hyperlink" Target="https://doi.org/10.1016/S0003-2670(96)00412-6" TargetMode="External"/><Relationship Id="rId90" Type="http://schemas.openxmlformats.org/officeDocument/2006/relationships/hyperlink" Target="https://doi.org/10.1007/s11356-015-4078-6" TargetMode="Externa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j.jhydrol.2014.05.060" TargetMode="External"/><Relationship Id="rId48" Type="http://schemas.openxmlformats.org/officeDocument/2006/relationships/hyperlink" Target="https://doi.org/10.1201/9780367816377-11" TargetMode="External"/><Relationship Id="rId56" Type="http://schemas.openxmlformats.org/officeDocument/2006/relationships/hyperlink" Target="https://pubs.er.usgs.gov/publication/sir20075282" TargetMode="External"/><Relationship Id="rId64" Type="http://schemas.openxmlformats.org/officeDocument/2006/relationships/hyperlink" Target="https://www.canada.ca/en/health-canada/services/healthy-living/your-health/environment/drinking-water-chlorination.html" TargetMode="External"/><Relationship Id="rId69" Type="http://schemas.openxmlformats.org/officeDocument/2006/relationships/hyperlink" Target="https://doi.org/doi:10.1046/j.1365-2427.1997.d01-539.x" TargetMode="External"/><Relationship Id="rId77" Type="http://schemas.openxmlformats.org/officeDocument/2006/relationships/hyperlink" Target="https://www.jstor.org/stable/1937326" TargetMode="External"/><Relationship Id="rId105" Type="http://schemas.microsoft.com/office/2018/08/relationships/commentsExtensible" Target="commentsExtensible.xml"/><Relationship Id="rId8" Type="http://schemas.openxmlformats.org/officeDocument/2006/relationships/comments" Target="comments.xml"/><Relationship Id="rId51" Type="http://schemas.openxmlformats.org/officeDocument/2006/relationships/hyperlink" Target="https://www.crd.bc.ca/project/past-capital-projects-and-initiatives/water-supply-plan" TargetMode="External"/><Relationship Id="rId72" Type="http://schemas.openxmlformats.org/officeDocument/2006/relationships/hyperlink" Target="https://archive.org/details/metaltransportre00lazeuoft/mode/2up" TargetMode="External"/><Relationship Id="rId80" Type="http://schemas.openxmlformats.org/officeDocument/2006/relationships/hyperlink" Target="http://www.jstor.com/stable/41295152" TargetMode="External"/><Relationship Id="rId85" Type="http://schemas.openxmlformats.org/officeDocument/2006/relationships/hyperlink" Target="https://www.jstor.org/stable/24702986"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0.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2105/SMWW.2882.113" TargetMode="External"/><Relationship Id="rId59" Type="http://schemas.openxmlformats.org/officeDocument/2006/relationships/hyperlink" Target="https://doi.org/10.4319/lo.2012.57.5.1453" TargetMode="External"/><Relationship Id="rId67" Type="http://schemas.openxmlformats.org/officeDocument/2006/relationships/hyperlink" Target="https://doi.org/10.1016/j.chemosphere.2015.03.039" TargetMode="External"/><Relationship Id="rId20" Type="http://schemas.openxmlformats.org/officeDocument/2006/relationships/image" Target="media/image6.png"/><Relationship Id="rId41" Type="http://schemas.openxmlformats.org/officeDocument/2006/relationships/hyperlink" Target="https://doi.org/10.1002/j.1551-8833.1995.tb06299.x" TargetMode="External"/><Relationship Id="rId54" Type="http://schemas.openxmlformats.org/officeDocument/2006/relationships/hyperlink" Target="https://doi.org/10.1016/B978-0-12-382092-1.00019-1" TargetMode="External"/><Relationship Id="rId62" Type="http://schemas.openxmlformats.org/officeDocument/2006/relationships/hyperlink" Target="https://www.canada.ca/content/dam/hc-sc/documents/programs/consultation-organic-matter-drinking-water/NOM20190129-eng.pdf" TargetMode="External"/><Relationship Id="rId70" Type="http://schemas.openxmlformats.org/officeDocument/2006/relationships/hyperlink" Target="https://www.jstor.org/stable/41311011" TargetMode="External"/><Relationship Id="rId75" Type="http://schemas.openxmlformats.org/officeDocument/2006/relationships/hyperlink" Target="https://doi.org/10.1016/j.chemosphere.2011.01.018" TargetMode="External"/><Relationship Id="rId83" Type="http://schemas.openxmlformats.org/officeDocument/2006/relationships/hyperlink" Target="https://www.for.gov.bc.ca/hfd/pubs/docs/lmh/Lmh66/LMH66%7B\_%7Dvolume2of2.pdf" TargetMode="External"/><Relationship Id="rId88" Type="http://schemas.openxmlformats.org/officeDocument/2006/relationships/hyperlink" Target="https://doi.org/10.1007/s10533-008-9207-6" TargetMode="External"/><Relationship Id="rId91" Type="http://schemas.openxmlformats.org/officeDocument/2006/relationships/hyperlink" Target="https://doi.org/10.1029/2018GL0800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2.gov.bc.ca/gov/content/governments/organizational-structure/ministries-organizations/ministries/environment-climate-change" TargetMode="External"/><Relationship Id="rId57" Type="http://schemas.openxmlformats.org/officeDocument/2006/relationships/hyperlink" Target="http://scholar.google.com/scholar?hl=en%7B\&amp;%7DbtnG=Search%7B\&amp;%7Dq=intitle:Running+Pure%7B\" TargetMode="External"/><Relationship Id="rId106" Type="http://schemas.microsoft.com/office/2016/09/relationships/commentsIds" Target="commentsIds.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yperlink" Target="https://doi.org/10.1029/2007JG000674" TargetMode="External"/><Relationship Id="rId52" Type="http://schemas.openxmlformats.org/officeDocument/2006/relationships/hyperlink" Target="https://doi.org/IWSS-297445977-5079" TargetMode="External"/><Relationship Id="rId60" Type="http://schemas.openxmlformats.org/officeDocument/2006/relationships/hyperlink" Target="https://doi.org/10.3133/fs06700" TargetMode="External"/><Relationship Id="rId65" Type="http://schemas.openxmlformats.org/officeDocument/2006/relationships/hyperlink" Target="https://www.healthlinkbc.ca/healthlinkbc-files/drinking-water-chlorination" TargetMode="External"/><Relationship Id="rId73" Type="http://schemas.openxmlformats.org/officeDocument/2006/relationships/hyperlink" Target="https://doi.org/10.1016/j.jhazmat.2014.02.009" TargetMode="External"/><Relationship Id="rId78" Type="http://schemas.openxmlformats.org/officeDocument/2006/relationships/hyperlink" Target="https://doi.org/10.1007/s10533-015-0103-6" TargetMode="External"/><Relationship Id="rId81" Type="http://schemas.openxmlformats.org/officeDocument/2006/relationships/hyperlink" Target="https://doi.org/10.1007/s11270-013-1651-9" TargetMode="External"/><Relationship Id="rId86" Type="http://schemas.openxmlformats.org/officeDocument/2006/relationships/hyperlink" Target="https://doi.org/10.1016/j.mrrev.2007.09.001" TargetMode="External"/><Relationship Id="rId9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E04AA-C226-4F5E-A286-59AB23C0B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129</Pages>
  <Words>21378</Words>
  <Characters>121858</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‘Spatial and temporal variation in dissolved organic carbon across a second growth forested watershed on Vancouver Island, BC’ OR ‘Quantifying synchrony and variability in source water quality across nested catchments of a protected second growth forested</vt:lpstr>
    </vt:vector>
  </TitlesOfParts>
  <Company>CTLT</Company>
  <LinksUpToDate>false</LinksUpToDate>
  <CharactersWithSpaces>142951</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cp:lastModifiedBy>Bill Floyd</cp:lastModifiedBy>
  <cp:revision>3</cp:revision>
  <cp:lastPrinted>2020-07-16T21:03:00Z</cp:lastPrinted>
  <dcterms:created xsi:type="dcterms:W3CDTF">2020-07-24T06:43:00Z</dcterms:created>
  <dcterms:modified xsi:type="dcterms:W3CDTF">2020-07-29T22:44:00Z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